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E0A620" w14:textId="6776239B" w:rsidR="009F20B5" w:rsidRPr="00522989" w:rsidRDefault="009F20B5" w:rsidP="00DE2B27">
      <w:pPr>
        <w:spacing w:line="360" w:lineRule="auto"/>
      </w:pPr>
      <w:r w:rsidRPr="00FE014F">
        <w:rPr>
          <w:b/>
          <w:bCs/>
        </w:rPr>
        <w:t>Title</w:t>
      </w:r>
      <w:r w:rsidRPr="00FE014F">
        <w:t>:</w:t>
      </w:r>
      <w:r w:rsidRPr="00FE014F">
        <w:rPr>
          <w:b/>
          <w:bCs/>
        </w:rPr>
        <w:t xml:space="preserve"> </w:t>
      </w:r>
      <w:r w:rsidR="000332A3">
        <w:t>Nitrogen demand, supply, and acquisition strategy</w:t>
      </w:r>
      <w:r>
        <w:t xml:space="preserve"> control plant responses to elevated CO</w:t>
      </w:r>
      <w:r>
        <w:rPr>
          <w:vertAlign w:val="subscript"/>
        </w:rPr>
        <w:t>2</w:t>
      </w:r>
      <w:r>
        <w:t xml:space="preserve"> at differen</w:t>
      </w:r>
      <w:r w:rsidR="00C32BD8">
        <w:t>t</w:t>
      </w:r>
      <w:r>
        <w:t xml:space="preserve"> scales</w:t>
      </w:r>
    </w:p>
    <w:p w14:paraId="13DDE76F" w14:textId="77777777" w:rsidR="00EF62B4" w:rsidRDefault="00EF62B4" w:rsidP="00DE2B27">
      <w:pPr>
        <w:spacing w:line="360" w:lineRule="auto"/>
        <w:rPr>
          <w:ins w:id="0" w:author="Perkowski, Evan A" w:date="2023-11-13T15:04:00Z"/>
          <w:b/>
          <w:bCs/>
        </w:rPr>
      </w:pPr>
    </w:p>
    <w:p w14:paraId="6DC7C476" w14:textId="1B43D20C" w:rsidR="009F20B5" w:rsidRPr="00C83AE3" w:rsidRDefault="009F20B5" w:rsidP="00DE2B27">
      <w:pPr>
        <w:spacing w:line="360" w:lineRule="auto"/>
      </w:pPr>
      <w:r w:rsidRPr="00FE014F">
        <w:rPr>
          <w:b/>
          <w:bCs/>
        </w:rPr>
        <w:t>Running Head:</w:t>
      </w:r>
      <w:r>
        <w:rPr>
          <w:b/>
          <w:bCs/>
        </w:rPr>
        <w:t xml:space="preserve"> </w:t>
      </w:r>
      <w:r w:rsidR="00835DAF">
        <w:t>N supply and demand</w:t>
      </w:r>
      <w:r>
        <w:t xml:space="preserve"> control </w:t>
      </w:r>
      <w:r w:rsidR="00835DAF">
        <w:t>plant</w:t>
      </w:r>
      <w:r>
        <w:t xml:space="preserve"> </w:t>
      </w:r>
      <w:r w:rsidR="00D97F62">
        <w:t>responses</w:t>
      </w:r>
      <w:r>
        <w:t xml:space="preserve"> to CO</w:t>
      </w:r>
      <w:r>
        <w:rPr>
          <w:vertAlign w:val="subscript"/>
        </w:rPr>
        <w:t>2</w:t>
      </w:r>
    </w:p>
    <w:p w14:paraId="23C8C254" w14:textId="77777777" w:rsidR="009F20B5" w:rsidRPr="00FE014F" w:rsidRDefault="009F20B5" w:rsidP="00DE2B27">
      <w:pPr>
        <w:spacing w:line="360" w:lineRule="auto"/>
        <w:rPr>
          <w:b/>
          <w:bCs/>
        </w:rPr>
      </w:pPr>
    </w:p>
    <w:p w14:paraId="67D3D3E0" w14:textId="26D46BAF" w:rsidR="009F20B5" w:rsidRPr="00FE014F" w:rsidRDefault="009F20B5" w:rsidP="00DE2B27">
      <w:pPr>
        <w:spacing w:line="360" w:lineRule="auto"/>
      </w:pPr>
      <w:r w:rsidRPr="00FE014F">
        <w:rPr>
          <w:b/>
          <w:bCs/>
        </w:rPr>
        <w:t>Author List:</w:t>
      </w:r>
      <w:r w:rsidRPr="00FE014F">
        <w:t xml:space="preserve"> Evan A. Perkowski</w:t>
      </w:r>
      <w:r w:rsidR="0054191E">
        <w:rPr>
          <w:vertAlign w:val="superscript"/>
        </w:rPr>
        <w:t>*</w:t>
      </w:r>
      <w:r w:rsidRPr="00FE014F">
        <w:t>,</w:t>
      </w:r>
      <w:r>
        <w:t xml:space="preserve"> </w:t>
      </w:r>
      <w:proofErr w:type="spellStart"/>
      <w:r>
        <w:t>Ezinwanne</w:t>
      </w:r>
      <w:proofErr w:type="spellEnd"/>
      <w:r>
        <w:t xml:space="preserve"> </w:t>
      </w:r>
      <w:proofErr w:type="spellStart"/>
      <w:r>
        <w:t>Ezekannagha</w:t>
      </w:r>
      <w:proofErr w:type="spellEnd"/>
      <w:r>
        <w:t>,</w:t>
      </w:r>
      <w:r w:rsidRPr="00FE014F">
        <w:t xml:space="preserve"> Nicholas G. Smith</w:t>
      </w:r>
    </w:p>
    <w:p w14:paraId="44741D87" w14:textId="77777777" w:rsidR="009F20B5" w:rsidRPr="00FE014F" w:rsidRDefault="009F20B5" w:rsidP="00DE2B27">
      <w:pPr>
        <w:spacing w:line="360" w:lineRule="auto"/>
      </w:pPr>
      <w:r w:rsidRPr="00FE014F">
        <w:rPr>
          <w:b/>
          <w:bCs/>
        </w:rPr>
        <w:t>Author Affiliations:</w:t>
      </w:r>
      <w:r w:rsidRPr="00FE014F">
        <w:t xml:space="preserve"> Department of Biological Sciences, Texas Tech University, Lubbock, TX</w:t>
      </w:r>
    </w:p>
    <w:p w14:paraId="359DA620" w14:textId="77777777" w:rsidR="009F20B5" w:rsidRDefault="009F20B5" w:rsidP="00DE2B27">
      <w:pPr>
        <w:spacing w:line="360" w:lineRule="auto"/>
        <w:rPr>
          <w:b/>
        </w:rPr>
      </w:pPr>
    </w:p>
    <w:p w14:paraId="116590D9" w14:textId="277F0DD5" w:rsidR="004A3AB0" w:rsidRDefault="004A3AB0" w:rsidP="00DE2B27">
      <w:pPr>
        <w:spacing w:line="360" w:lineRule="auto"/>
        <w:rPr>
          <w:bCs/>
        </w:rPr>
      </w:pPr>
      <w:r>
        <w:rPr>
          <w:b/>
          <w:vertAlign w:val="superscript"/>
        </w:rPr>
        <w:t>*</w:t>
      </w:r>
      <w:r>
        <w:rPr>
          <w:bCs/>
        </w:rPr>
        <w:t>Correspondence to:</w:t>
      </w:r>
    </w:p>
    <w:p w14:paraId="29561E54" w14:textId="611F901D" w:rsidR="004A3AB0" w:rsidRDefault="004A3AB0" w:rsidP="00DE2B27">
      <w:pPr>
        <w:spacing w:line="360" w:lineRule="auto"/>
        <w:rPr>
          <w:bCs/>
        </w:rPr>
      </w:pPr>
      <w:r>
        <w:rPr>
          <w:bCs/>
        </w:rPr>
        <w:t>2901 Main St.</w:t>
      </w:r>
    </w:p>
    <w:p w14:paraId="67D8A11E" w14:textId="1BBA234D" w:rsidR="004A3AB0" w:rsidRDefault="004A3AB0" w:rsidP="00DE2B27">
      <w:pPr>
        <w:spacing w:line="360" w:lineRule="auto"/>
        <w:rPr>
          <w:bCs/>
        </w:rPr>
      </w:pPr>
      <w:r>
        <w:rPr>
          <w:bCs/>
        </w:rPr>
        <w:t>Lubbock, TX 79409</w:t>
      </w:r>
    </w:p>
    <w:p w14:paraId="463E05AC" w14:textId="1F639A01" w:rsidR="004A3AB0" w:rsidRDefault="00EF62B4" w:rsidP="00DE2B27">
      <w:pPr>
        <w:spacing w:line="360" w:lineRule="auto"/>
        <w:rPr>
          <w:bCs/>
        </w:rPr>
      </w:pPr>
      <w:ins w:id="1" w:author="Perkowski, Evan A" w:date="2023-11-13T15:04:00Z">
        <w:r>
          <w:t>evan.a.perkowski@ttu.edu</w:t>
        </w:r>
      </w:ins>
    </w:p>
    <w:p w14:paraId="7609E5DB" w14:textId="77777777" w:rsidR="004A3AB0" w:rsidRPr="00FE014F" w:rsidRDefault="004A3AB0" w:rsidP="00DE2B27">
      <w:pPr>
        <w:spacing w:line="360" w:lineRule="auto"/>
        <w:rPr>
          <w:b/>
        </w:rPr>
      </w:pPr>
    </w:p>
    <w:p w14:paraId="7BFAEA8B" w14:textId="77777777" w:rsidR="009F20B5" w:rsidRPr="00FE014F" w:rsidRDefault="009F20B5" w:rsidP="00DE2B27">
      <w:pPr>
        <w:spacing w:line="360" w:lineRule="auto"/>
        <w:rPr>
          <w:b/>
        </w:rPr>
      </w:pPr>
      <w:r w:rsidRPr="00FE014F">
        <w:rPr>
          <w:b/>
        </w:rPr>
        <w:t>Manuscript compilation details</w:t>
      </w:r>
    </w:p>
    <w:p w14:paraId="6404DD4A" w14:textId="2852EABA" w:rsidR="009F20B5" w:rsidRPr="00FE014F" w:rsidRDefault="009F20B5" w:rsidP="00DE2B27">
      <w:pPr>
        <w:spacing w:line="360" w:lineRule="auto"/>
        <w:rPr>
          <w:bCs/>
        </w:rPr>
      </w:pPr>
      <w:r w:rsidRPr="00FE014F">
        <w:rPr>
          <w:b/>
        </w:rPr>
        <w:t>Abstract:</w:t>
      </w:r>
      <w:r w:rsidRPr="00FE014F">
        <w:rPr>
          <w:bCs/>
        </w:rPr>
        <w:t xml:space="preserve"> </w:t>
      </w:r>
      <w:r w:rsidR="00165C21">
        <w:rPr>
          <w:bCs/>
        </w:rPr>
        <w:t>30</w:t>
      </w:r>
      <w:r w:rsidR="002400DF">
        <w:rPr>
          <w:bCs/>
        </w:rPr>
        <w:t>0</w:t>
      </w:r>
      <w:r w:rsidR="00165C21" w:rsidRPr="00FE014F">
        <w:rPr>
          <w:bCs/>
        </w:rPr>
        <w:t xml:space="preserve"> </w:t>
      </w:r>
      <w:r w:rsidRPr="00FE014F">
        <w:rPr>
          <w:bCs/>
        </w:rPr>
        <w:t>words</w:t>
      </w:r>
      <w:r w:rsidR="002E00E5">
        <w:rPr>
          <w:bCs/>
        </w:rPr>
        <w:t xml:space="preserve"> (</w:t>
      </w:r>
      <w:r w:rsidR="002E00E5">
        <w:rPr>
          <w:bCs/>
          <w:i/>
          <w:iCs/>
        </w:rPr>
        <w:t>GCB maximum: 300 words</w:t>
      </w:r>
      <w:r w:rsidR="002E00E5">
        <w:rPr>
          <w:bCs/>
        </w:rPr>
        <w:t>)</w:t>
      </w:r>
    </w:p>
    <w:p w14:paraId="29AA5765" w14:textId="3A7B06C0" w:rsidR="009F20B5" w:rsidRPr="002E00E5" w:rsidRDefault="009F20B5" w:rsidP="00DE2B27">
      <w:pPr>
        <w:spacing w:line="360" w:lineRule="auto"/>
        <w:rPr>
          <w:bCs/>
        </w:rPr>
      </w:pPr>
      <w:r w:rsidRPr="00FE014F">
        <w:rPr>
          <w:b/>
        </w:rPr>
        <w:t>Main text word count</w:t>
      </w:r>
      <w:r w:rsidRPr="00FE014F">
        <w:rPr>
          <w:bCs/>
        </w:rPr>
        <w:t xml:space="preserve">: </w:t>
      </w:r>
      <w:ins w:id="2" w:author="Perkowski, Evan A [2]" w:date="2023-11-13T16:32:00Z">
        <w:r w:rsidR="00B812A5">
          <w:rPr>
            <w:bCs/>
          </w:rPr>
          <w:t>7758</w:t>
        </w:r>
        <w:r w:rsidR="00B812A5" w:rsidRPr="00FE014F">
          <w:rPr>
            <w:bCs/>
          </w:rPr>
          <w:t xml:space="preserve"> </w:t>
        </w:r>
      </w:ins>
      <w:r w:rsidRPr="00FE014F">
        <w:rPr>
          <w:bCs/>
        </w:rPr>
        <w:t>words</w:t>
      </w:r>
      <w:r w:rsidR="002E00E5">
        <w:rPr>
          <w:bCs/>
        </w:rPr>
        <w:t xml:space="preserve"> (</w:t>
      </w:r>
      <w:r w:rsidR="002E00E5">
        <w:rPr>
          <w:bCs/>
          <w:i/>
          <w:iCs/>
        </w:rPr>
        <w:t>GCB maximum: 8000 words</w:t>
      </w:r>
      <w:r w:rsidR="002E00E5">
        <w:rPr>
          <w:bCs/>
        </w:rPr>
        <w:t>)</w:t>
      </w:r>
    </w:p>
    <w:p w14:paraId="06E78CAB" w14:textId="6F3F8114" w:rsidR="009F20B5" w:rsidRPr="00FE014F" w:rsidRDefault="009F20B5" w:rsidP="00DE2B27">
      <w:pPr>
        <w:spacing w:line="360" w:lineRule="auto"/>
        <w:ind w:firstLine="720"/>
        <w:rPr>
          <w:bCs/>
        </w:rPr>
      </w:pPr>
      <w:r w:rsidRPr="00FE014F">
        <w:rPr>
          <w:bCs/>
        </w:rPr>
        <w:t xml:space="preserve">Introduction: </w:t>
      </w:r>
      <w:ins w:id="3" w:author="Perkowski, Evan A" w:date="2023-11-14T15:22:00Z">
        <w:r w:rsidR="008628D8">
          <w:rPr>
            <w:bCs/>
          </w:rPr>
          <w:t>1549</w:t>
        </w:r>
        <w:r w:rsidR="008628D8" w:rsidRPr="00FE014F">
          <w:rPr>
            <w:bCs/>
          </w:rPr>
          <w:t xml:space="preserve"> </w:t>
        </w:r>
      </w:ins>
      <w:r w:rsidRPr="00FE014F">
        <w:rPr>
          <w:bCs/>
        </w:rPr>
        <w:t>words</w:t>
      </w:r>
    </w:p>
    <w:p w14:paraId="7C0C40D4" w14:textId="73129C5D" w:rsidR="009F20B5" w:rsidRPr="00FE014F" w:rsidRDefault="009F20B5" w:rsidP="00DE2B27">
      <w:pPr>
        <w:spacing w:line="360" w:lineRule="auto"/>
        <w:ind w:firstLine="720"/>
        <w:rPr>
          <w:bCs/>
        </w:rPr>
      </w:pPr>
      <w:r w:rsidRPr="00FE014F">
        <w:rPr>
          <w:bCs/>
        </w:rPr>
        <w:t xml:space="preserve">Methods: </w:t>
      </w:r>
      <w:ins w:id="4" w:author="Perkowski, Evan A" w:date="2023-11-14T15:23:00Z">
        <w:r w:rsidR="008628D8">
          <w:rPr>
            <w:bCs/>
          </w:rPr>
          <w:t>2871</w:t>
        </w:r>
        <w:r w:rsidR="008628D8" w:rsidRPr="00FE014F">
          <w:rPr>
            <w:bCs/>
          </w:rPr>
          <w:t xml:space="preserve"> </w:t>
        </w:r>
      </w:ins>
      <w:r w:rsidRPr="00FE014F">
        <w:rPr>
          <w:bCs/>
        </w:rPr>
        <w:t>words</w:t>
      </w:r>
    </w:p>
    <w:p w14:paraId="7D1FF481" w14:textId="71F0D279" w:rsidR="009F20B5" w:rsidRPr="00FE014F" w:rsidRDefault="009F20B5" w:rsidP="00DE2B27">
      <w:pPr>
        <w:spacing w:line="360" w:lineRule="auto"/>
        <w:ind w:firstLine="720"/>
        <w:rPr>
          <w:bCs/>
        </w:rPr>
      </w:pPr>
      <w:r w:rsidRPr="00FE014F">
        <w:rPr>
          <w:bCs/>
        </w:rPr>
        <w:t xml:space="preserve">Results: </w:t>
      </w:r>
      <w:r w:rsidR="001A172F">
        <w:rPr>
          <w:bCs/>
        </w:rPr>
        <w:t>1</w:t>
      </w:r>
      <w:r w:rsidR="006F6132">
        <w:rPr>
          <w:bCs/>
        </w:rPr>
        <w:t>302</w:t>
      </w:r>
      <w:r w:rsidRPr="00FE014F">
        <w:rPr>
          <w:bCs/>
        </w:rPr>
        <w:t xml:space="preserve"> words (not including text in figures or tables)</w:t>
      </w:r>
    </w:p>
    <w:p w14:paraId="4DF403DB" w14:textId="226EDB66" w:rsidR="009F20B5" w:rsidRDefault="009F20B5" w:rsidP="00DE2B27">
      <w:pPr>
        <w:spacing w:line="360" w:lineRule="auto"/>
        <w:ind w:firstLine="720"/>
        <w:rPr>
          <w:bCs/>
        </w:rPr>
      </w:pPr>
      <w:r w:rsidRPr="00FE014F">
        <w:rPr>
          <w:bCs/>
        </w:rPr>
        <w:t xml:space="preserve">Discussion: </w:t>
      </w:r>
      <w:ins w:id="5" w:author="Perkowski, Evan A [2]" w:date="2023-11-13T16:32:00Z">
        <w:r w:rsidR="00B812A5">
          <w:rPr>
            <w:bCs/>
          </w:rPr>
          <w:t>1964</w:t>
        </w:r>
        <w:r w:rsidR="00B812A5" w:rsidRPr="00FE014F">
          <w:rPr>
            <w:bCs/>
          </w:rPr>
          <w:t xml:space="preserve"> </w:t>
        </w:r>
      </w:ins>
      <w:r w:rsidRPr="00FE014F">
        <w:rPr>
          <w:bCs/>
        </w:rPr>
        <w:t>words</w:t>
      </w:r>
    </w:p>
    <w:p w14:paraId="6D64773C" w14:textId="31DB72F8" w:rsidR="005C2C60" w:rsidRPr="00FE014F" w:rsidRDefault="005C2C60" w:rsidP="00DE2B27">
      <w:pPr>
        <w:spacing w:line="360" w:lineRule="auto"/>
        <w:ind w:firstLine="720"/>
        <w:rPr>
          <w:bCs/>
        </w:rPr>
      </w:pPr>
      <w:r>
        <w:rPr>
          <w:bCs/>
        </w:rPr>
        <w:t xml:space="preserve">Acknowledgements: </w:t>
      </w:r>
      <w:r w:rsidR="003519F7">
        <w:rPr>
          <w:bCs/>
        </w:rPr>
        <w:t>72</w:t>
      </w:r>
      <w:r>
        <w:rPr>
          <w:bCs/>
        </w:rPr>
        <w:t xml:space="preserve"> words</w:t>
      </w:r>
    </w:p>
    <w:p w14:paraId="2544C04D" w14:textId="35D6CCB7" w:rsidR="009F20B5" w:rsidRPr="00FE014F" w:rsidRDefault="009F20B5" w:rsidP="00DE2B27">
      <w:pPr>
        <w:spacing w:line="360" w:lineRule="auto"/>
        <w:rPr>
          <w:bCs/>
        </w:rPr>
      </w:pPr>
      <w:r w:rsidRPr="00FE014F">
        <w:rPr>
          <w:b/>
        </w:rPr>
        <w:t>Tables and Figures</w:t>
      </w:r>
      <w:r w:rsidRPr="00FE014F">
        <w:rPr>
          <w:bCs/>
        </w:rPr>
        <w:t xml:space="preserve">: </w:t>
      </w:r>
      <w:r w:rsidR="00BA7638">
        <w:rPr>
          <w:bCs/>
        </w:rPr>
        <w:t>4</w:t>
      </w:r>
      <w:r>
        <w:rPr>
          <w:bCs/>
        </w:rPr>
        <w:t xml:space="preserve"> tables and </w:t>
      </w:r>
      <w:r w:rsidR="00BA7638">
        <w:rPr>
          <w:bCs/>
        </w:rPr>
        <w:t>4</w:t>
      </w:r>
      <w:r>
        <w:rPr>
          <w:bCs/>
        </w:rPr>
        <w:t xml:space="preserve"> figures</w:t>
      </w:r>
    </w:p>
    <w:p w14:paraId="59921859" w14:textId="2F197842" w:rsidR="009F20B5" w:rsidRPr="00FE014F" w:rsidRDefault="009F20B5" w:rsidP="00DE2B27">
      <w:pPr>
        <w:spacing w:line="360" w:lineRule="auto"/>
        <w:rPr>
          <w:b/>
          <w:bCs/>
        </w:rPr>
      </w:pPr>
      <w:r w:rsidRPr="00FE014F">
        <w:rPr>
          <w:b/>
        </w:rPr>
        <w:t>Supplemental Information</w:t>
      </w:r>
      <w:r w:rsidRPr="00FE014F">
        <w:rPr>
          <w:bCs/>
        </w:rPr>
        <w:t>:</w:t>
      </w:r>
      <w:r>
        <w:rPr>
          <w:bCs/>
        </w:rPr>
        <w:t xml:space="preserve"> </w:t>
      </w:r>
      <w:r w:rsidR="002E00E5">
        <w:rPr>
          <w:bCs/>
        </w:rPr>
        <w:t>4</w:t>
      </w:r>
      <w:r>
        <w:rPr>
          <w:bCs/>
        </w:rPr>
        <w:t xml:space="preserve"> supplemental tables, </w:t>
      </w:r>
      <w:r w:rsidR="002E00E5">
        <w:rPr>
          <w:bCs/>
        </w:rPr>
        <w:t>6</w:t>
      </w:r>
      <w:r>
        <w:rPr>
          <w:bCs/>
        </w:rPr>
        <w:t xml:space="preserve"> figures</w:t>
      </w:r>
    </w:p>
    <w:p w14:paraId="54BCE805" w14:textId="77777777" w:rsidR="009F20B5" w:rsidRPr="00FE014F" w:rsidRDefault="009F20B5" w:rsidP="00DE2B27">
      <w:pPr>
        <w:spacing w:line="360" w:lineRule="auto"/>
        <w:rPr>
          <w:b/>
        </w:rPr>
      </w:pPr>
      <w:r w:rsidRPr="00FE014F">
        <w:rPr>
          <w:b/>
        </w:rPr>
        <w:br w:type="page"/>
      </w:r>
    </w:p>
    <w:p w14:paraId="6E1DF1EA" w14:textId="77777777" w:rsidR="009F20B5" w:rsidRPr="00FE014F" w:rsidRDefault="009F20B5" w:rsidP="00DE2B27">
      <w:pPr>
        <w:spacing w:line="360" w:lineRule="auto"/>
        <w:rPr>
          <w:bCs/>
        </w:rPr>
      </w:pPr>
      <w:r w:rsidRPr="00FE014F">
        <w:rPr>
          <w:b/>
        </w:rPr>
        <w:lastRenderedPageBreak/>
        <w:t>Abstract</w:t>
      </w:r>
    </w:p>
    <w:p w14:paraId="150D1E89" w14:textId="40173CF5" w:rsidR="004A3AB0" w:rsidRPr="004A3AB0" w:rsidRDefault="009F20B5" w:rsidP="00D0044D">
      <w:pPr>
        <w:spacing w:line="360" w:lineRule="auto"/>
        <w:rPr>
          <w:bCs/>
        </w:rPr>
      </w:pPr>
      <w:r>
        <w:rPr>
          <w:bCs/>
        </w:rPr>
        <w:t>Plants respond to elevated atmospheric CO</w:t>
      </w:r>
      <w:r>
        <w:rPr>
          <w:bCs/>
          <w:vertAlign w:val="subscript"/>
        </w:rPr>
        <w:t>2</w:t>
      </w:r>
      <w:r>
        <w:rPr>
          <w:bCs/>
        </w:rPr>
        <w:t xml:space="preserve"> concentrations</w:t>
      </w:r>
      <w:r w:rsidR="00890610">
        <w:rPr>
          <w:bCs/>
        </w:rPr>
        <w:t xml:space="preserve"> </w:t>
      </w:r>
      <w:r>
        <w:rPr>
          <w:bCs/>
        </w:rPr>
        <w:t>by reducing leaf nitrogen content</w:t>
      </w:r>
      <w:r w:rsidR="00F21916">
        <w:rPr>
          <w:bCs/>
        </w:rPr>
        <w:t xml:space="preserve">, stomatal </w:t>
      </w:r>
      <w:r w:rsidR="00B2438E">
        <w:rPr>
          <w:bCs/>
        </w:rPr>
        <w:t>conductance,</w:t>
      </w:r>
      <w:r>
        <w:rPr>
          <w:bCs/>
        </w:rPr>
        <w:t xml:space="preserve"> and photosynthetic capacity</w:t>
      </w:r>
      <w:r w:rsidR="00F21916">
        <w:rPr>
          <w:bCs/>
        </w:rPr>
        <w:t xml:space="preserve">. These responses </w:t>
      </w:r>
      <w:r>
        <w:rPr>
          <w:bCs/>
        </w:rPr>
        <w:t xml:space="preserve">coincide with increased </w:t>
      </w:r>
      <w:r w:rsidR="00300B3B">
        <w:rPr>
          <w:bCs/>
        </w:rPr>
        <w:t>net photosynthesis rates, t</w:t>
      </w:r>
      <w:r>
        <w:rPr>
          <w:bCs/>
        </w:rPr>
        <w:t>otal leaf area</w:t>
      </w:r>
      <w:r w:rsidR="00300B3B">
        <w:rPr>
          <w:bCs/>
        </w:rPr>
        <w:t xml:space="preserve">, and </w:t>
      </w:r>
      <w:r w:rsidR="00B27A13">
        <w:rPr>
          <w:bCs/>
        </w:rPr>
        <w:t xml:space="preserve">total </w:t>
      </w:r>
      <w:r w:rsidR="00300B3B">
        <w:rPr>
          <w:bCs/>
        </w:rPr>
        <w:t>biomass</w:t>
      </w:r>
      <w:r>
        <w:rPr>
          <w:bCs/>
        </w:rPr>
        <w:t xml:space="preserve">. </w:t>
      </w:r>
      <w:r w:rsidR="006B2378">
        <w:rPr>
          <w:bCs/>
        </w:rPr>
        <w:t>N</w:t>
      </w:r>
      <w:r>
        <w:rPr>
          <w:bCs/>
        </w:rPr>
        <w:t>itrogen</w:t>
      </w:r>
      <w:r w:rsidRPr="00FE014F">
        <w:rPr>
          <w:bCs/>
        </w:rPr>
        <w:t xml:space="preserve"> </w:t>
      </w:r>
      <w:r w:rsidR="006664D7">
        <w:rPr>
          <w:bCs/>
        </w:rPr>
        <w:t>supply</w:t>
      </w:r>
      <w:r w:rsidRPr="00FE014F">
        <w:rPr>
          <w:bCs/>
        </w:rPr>
        <w:t xml:space="preserve"> has been hypothesized to be the</w:t>
      </w:r>
      <w:r>
        <w:rPr>
          <w:bCs/>
        </w:rPr>
        <w:t xml:space="preserve"> primary </w:t>
      </w:r>
      <w:r w:rsidR="006B2378">
        <w:rPr>
          <w:bCs/>
        </w:rPr>
        <w:t>factor controlling</w:t>
      </w:r>
      <w:r>
        <w:rPr>
          <w:bCs/>
        </w:rPr>
        <w:t xml:space="preserve"> these responses, as nitrogen availability limits net primary productivity globally</w:t>
      </w:r>
      <w:r>
        <w:rPr>
          <w:bCs/>
          <w:color w:val="000000"/>
        </w:rPr>
        <w:t>. Recent work</w:t>
      </w:r>
      <w:r w:rsidR="00245011">
        <w:rPr>
          <w:bCs/>
          <w:color w:val="000000"/>
        </w:rPr>
        <w:t xml:space="preserve"> using</w:t>
      </w:r>
      <w:r w:rsidR="00A56FC6">
        <w:rPr>
          <w:bCs/>
          <w:color w:val="000000"/>
        </w:rPr>
        <w:t xml:space="preserve"> evo-evolutionary</w:t>
      </w:r>
      <w:r w:rsidR="00245011">
        <w:rPr>
          <w:bCs/>
          <w:color w:val="000000"/>
        </w:rPr>
        <w:t xml:space="preserve"> optimality theory</w:t>
      </w:r>
      <w:r>
        <w:rPr>
          <w:bCs/>
          <w:color w:val="000000"/>
        </w:rPr>
        <w:t xml:space="preserve"> suggest</w:t>
      </w:r>
      <w:r w:rsidR="00CA3CB2">
        <w:rPr>
          <w:bCs/>
          <w:color w:val="000000"/>
        </w:rPr>
        <w:t>s</w:t>
      </w:r>
      <w:r>
        <w:rPr>
          <w:bCs/>
          <w:color w:val="000000"/>
        </w:rPr>
        <w:t xml:space="preserve"> that leaf</w:t>
      </w:r>
      <w:r w:rsidR="00DF3F53">
        <w:rPr>
          <w:bCs/>
          <w:color w:val="000000"/>
        </w:rPr>
        <w:t xml:space="preserve"> photosynthetic</w:t>
      </w:r>
      <w:r>
        <w:rPr>
          <w:bCs/>
          <w:color w:val="000000"/>
        </w:rPr>
        <w:t xml:space="preserve"> responses to</w:t>
      </w:r>
      <w:r w:rsidRPr="00807C24">
        <w:rPr>
          <w:bCs/>
        </w:rPr>
        <w:t xml:space="preserve"> </w:t>
      </w:r>
      <w:r w:rsidR="00844BAC">
        <w:rPr>
          <w:bCs/>
        </w:rPr>
        <w:t xml:space="preserve">elevated </w:t>
      </w:r>
      <w:r w:rsidR="00890610">
        <w:rPr>
          <w:bCs/>
        </w:rPr>
        <w:t>CO</w:t>
      </w:r>
      <w:r w:rsidR="00890610" w:rsidRPr="00890610">
        <w:rPr>
          <w:bCs/>
          <w:vertAlign w:val="subscript"/>
        </w:rPr>
        <w:t>2</w:t>
      </w:r>
      <w:r>
        <w:rPr>
          <w:bCs/>
          <w:color w:val="000000"/>
        </w:rPr>
        <w:t xml:space="preserve"> are independent of nitrogen </w:t>
      </w:r>
      <w:r w:rsidR="008A112A">
        <w:rPr>
          <w:bCs/>
          <w:color w:val="000000"/>
        </w:rPr>
        <w:t>supply</w:t>
      </w:r>
      <w:r>
        <w:rPr>
          <w:bCs/>
          <w:color w:val="000000"/>
        </w:rPr>
        <w:t xml:space="preserve"> and are</w:t>
      </w:r>
      <w:r w:rsidR="00087855">
        <w:rPr>
          <w:bCs/>
          <w:color w:val="000000"/>
        </w:rPr>
        <w:t xml:space="preserve"> </w:t>
      </w:r>
      <w:r w:rsidR="00031209">
        <w:rPr>
          <w:bCs/>
          <w:color w:val="000000"/>
        </w:rPr>
        <w:t xml:space="preserve">instead </w:t>
      </w:r>
      <w:r w:rsidR="006664D7">
        <w:rPr>
          <w:bCs/>
          <w:color w:val="000000"/>
        </w:rPr>
        <w:t>d</w:t>
      </w:r>
      <w:r w:rsidR="00245011">
        <w:rPr>
          <w:bCs/>
          <w:color w:val="000000"/>
        </w:rPr>
        <w:t>riven</w:t>
      </w:r>
      <w:r w:rsidR="006664D7">
        <w:rPr>
          <w:bCs/>
          <w:color w:val="000000"/>
        </w:rPr>
        <w:t xml:space="preserve"> by </w:t>
      </w:r>
      <w:r w:rsidR="00245011">
        <w:rPr>
          <w:bCs/>
          <w:color w:val="000000"/>
        </w:rPr>
        <w:t xml:space="preserve">leaf nitrogen </w:t>
      </w:r>
      <w:r w:rsidR="006664D7">
        <w:rPr>
          <w:bCs/>
          <w:color w:val="000000"/>
        </w:rPr>
        <w:t xml:space="preserve">demand to build and maintain photosynthetic </w:t>
      </w:r>
      <w:r w:rsidR="00997502">
        <w:rPr>
          <w:bCs/>
          <w:color w:val="000000"/>
        </w:rPr>
        <w:t>enzymes</w:t>
      </w:r>
      <w:r w:rsidR="00844BAC">
        <w:rPr>
          <w:bCs/>
          <w:color w:val="000000"/>
        </w:rPr>
        <w:t>, which</w:t>
      </w:r>
      <w:r w:rsidR="006664D7">
        <w:rPr>
          <w:bCs/>
          <w:color w:val="000000"/>
        </w:rPr>
        <w:t xml:space="preserve"> optimize</w:t>
      </w:r>
      <w:r w:rsidR="00844BAC">
        <w:rPr>
          <w:bCs/>
          <w:color w:val="000000"/>
        </w:rPr>
        <w:t>s</w:t>
      </w:r>
      <w:r w:rsidR="006664D7">
        <w:rPr>
          <w:bCs/>
          <w:color w:val="000000"/>
        </w:rPr>
        <w:t xml:space="preserve"> resource allocation to photosynthetic capacity</w:t>
      </w:r>
      <w:r w:rsidR="00CA3CB2">
        <w:rPr>
          <w:bCs/>
          <w:color w:val="000000"/>
        </w:rPr>
        <w:t xml:space="preserve"> and maximizes allocation to growth</w:t>
      </w:r>
      <w:r>
        <w:rPr>
          <w:bCs/>
          <w:color w:val="000000"/>
        </w:rPr>
        <w:t xml:space="preserve">. </w:t>
      </w:r>
      <w:r w:rsidR="006664D7">
        <w:rPr>
          <w:bCs/>
          <w:color w:val="000000"/>
        </w:rPr>
        <w:t>To reconcile</w:t>
      </w:r>
      <w:r w:rsidR="00844BAC">
        <w:rPr>
          <w:bCs/>
          <w:color w:val="000000"/>
        </w:rPr>
        <w:t xml:space="preserve"> the role of nitrogen supply and demand on </w:t>
      </w:r>
      <w:r w:rsidR="006664D7">
        <w:rPr>
          <w:bCs/>
          <w:color w:val="000000"/>
        </w:rPr>
        <w:t>leaf and whole-plant responses to elevated CO</w:t>
      </w:r>
      <w:r w:rsidR="006664D7">
        <w:rPr>
          <w:bCs/>
          <w:color w:val="000000"/>
          <w:vertAlign w:val="subscript"/>
        </w:rPr>
        <w:t>2</w:t>
      </w:r>
      <w:r w:rsidR="006664D7">
        <w:rPr>
          <w:bCs/>
          <w:color w:val="000000"/>
        </w:rPr>
        <w:t xml:space="preserve">, </w:t>
      </w:r>
      <w:r>
        <w:rPr>
          <w:bCs/>
          <w:i/>
          <w:iCs/>
        </w:rPr>
        <w:t>Glycine max</w:t>
      </w:r>
      <w:r>
        <w:rPr>
          <w:bCs/>
        </w:rPr>
        <w:t xml:space="preserve"> L. (</w:t>
      </w:r>
      <w:proofErr w:type="spellStart"/>
      <w:r>
        <w:rPr>
          <w:bCs/>
        </w:rPr>
        <w:t>Merr</w:t>
      </w:r>
      <w:proofErr w:type="spellEnd"/>
      <w:r>
        <w:rPr>
          <w:bCs/>
        </w:rPr>
        <w:t>) seedlings</w:t>
      </w:r>
      <w:r w:rsidR="00031209">
        <w:rPr>
          <w:bCs/>
        </w:rPr>
        <w:t xml:space="preserve"> were grown</w:t>
      </w:r>
      <w:r>
        <w:rPr>
          <w:bCs/>
        </w:rPr>
        <w:t xml:space="preserve"> </w:t>
      </w:r>
      <w:r w:rsidRPr="00FE014F">
        <w:rPr>
          <w:bCs/>
        </w:rPr>
        <w:t>under</w:t>
      </w:r>
      <w:r w:rsidR="006664D7">
        <w:rPr>
          <w:bCs/>
        </w:rPr>
        <w:t xml:space="preserve"> </w:t>
      </w:r>
      <w:r w:rsidRPr="00FE014F">
        <w:rPr>
          <w:bCs/>
        </w:rPr>
        <w:t>two CO</w:t>
      </w:r>
      <w:r w:rsidRPr="00FE014F">
        <w:rPr>
          <w:bCs/>
          <w:vertAlign w:val="subscript"/>
        </w:rPr>
        <w:t>2</w:t>
      </w:r>
      <w:r w:rsidRPr="00FE014F">
        <w:rPr>
          <w:bCs/>
        </w:rPr>
        <w:t xml:space="preserve"> </w:t>
      </w:r>
      <w:r w:rsidR="00E22EA1">
        <w:rPr>
          <w:bCs/>
        </w:rPr>
        <w:t>concentrations</w:t>
      </w:r>
      <w:r w:rsidRPr="00FE014F">
        <w:rPr>
          <w:bCs/>
        </w:rPr>
        <w:t xml:space="preserve">, </w:t>
      </w:r>
      <w:r>
        <w:rPr>
          <w:bCs/>
        </w:rPr>
        <w:t xml:space="preserve">with and without inoculation with </w:t>
      </w:r>
      <w:proofErr w:type="spellStart"/>
      <w:r>
        <w:rPr>
          <w:bCs/>
          <w:i/>
          <w:iCs/>
        </w:rPr>
        <w:t>Bradyrhizobium</w:t>
      </w:r>
      <w:proofErr w:type="spellEnd"/>
      <w:r>
        <w:rPr>
          <w:bCs/>
          <w:i/>
          <w:iCs/>
        </w:rPr>
        <w:t xml:space="preserve"> japonicum</w:t>
      </w:r>
      <w:r>
        <w:rPr>
          <w:bCs/>
        </w:rPr>
        <w:t>, and across nine</w:t>
      </w:r>
      <w:r w:rsidR="00707A3E">
        <w:rPr>
          <w:bCs/>
        </w:rPr>
        <w:t xml:space="preserve"> soil</w:t>
      </w:r>
      <w:r>
        <w:rPr>
          <w:bCs/>
        </w:rPr>
        <w:t xml:space="preserve"> </w:t>
      </w:r>
      <w:r w:rsidRPr="00FE014F">
        <w:rPr>
          <w:bCs/>
        </w:rPr>
        <w:t>nitrogen fertilization treatments</w:t>
      </w:r>
      <w:r w:rsidR="00CA3CB2">
        <w:rPr>
          <w:bCs/>
        </w:rPr>
        <w:t xml:space="preserve"> </w:t>
      </w:r>
      <w:r w:rsidRPr="00FE014F">
        <w:rPr>
          <w:bCs/>
        </w:rPr>
        <w:t>in a full</w:t>
      </w:r>
      <w:r w:rsidR="002B78C1">
        <w:rPr>
          <w:bCs/>
        </w:rPr>
        <w:t>-</w:t>
      </w:r>
      <w:r w:rsidRPr="00FE014F">
        <w:rPr>
          <w:bCs/>
        </w:rPr>
        <w:t>factorial growth chamber experiment.</w:t>
      </w:r>
      <w:r>
        <w:rPr>
          <w:bCs/>
        </w:rPr>
        <w:t xml:space="preserve"> </w:t>
      </w:r>
      <w:r w:rsidR="00CA3CB2">
        <w:rPr>
          <w:bCs/>
        </w:rPr>
        <w:t>After seven weeks, e</w:t>
      </w:r>
      <w:r w:rsidR="006B2378">
        <w:rPr>
          <w:bCs/>
        </w:rPr>
        <w:t xml:space="preserve">levated </w:t>
      </w:r>
      <w:r w:rsidR="002B78C1">
        <w:rPr>
          <w:bCs/>
        </w:rPr>
        <w:t>CO</w:t>
      </w:r>
      <w:r w:rsidR="002B78C1">
        <w:rPr>
          <w:bCs/>
          <w:vertAlign w:val="subscript"/>
        </w:rPr>
        <w:t>2</w:t>
      </w:r>
      <w:r w:rsidR="002B78C1">
        <w:rPr>
          <w:bCs/>
        </w:rPr>
        <w:t xml:space="preserve"> </w:t>
      </w:r>
      <w:r w:rsidR="00122838">
        <w:rPr>
          <w:bCs/>
        </w:rPr>
        <w:t>increased net photosynthesis rates despite reduc</w:t>
      </w:r>
      <w:r w:rsidR="00DF3F53">
        <w:rPr>
          <w:bCs/>
        </w:rPr>
        <w:t>tions in</w:t>
      </w:r>
      <w:r w:rsidR="00122838">
        <w:rPr>
          <w:bCs/>
        </w:rPr>
        <w:t xml:space="preserve"> leaf nitrogen content, stomatal conductance, and photosynthetic capacity</w:t>
      </w:r>
      <w:r w:rsidR="00997502">
        <w:rPr>
          <w:bCs/>
        </w:rPr>
        <w:t xml:space="preserve">. </w:t>
      </w:r>
      <w:r w:rsidR="004A3AB0">
        <w:rPr>
          <w:bCs/>
        </w:rPr>
        <w:t>Effects of elevated CO</w:t>
      </w:r>
      <w:r w:rsidR="004A3AB0">
        <w:rPr>
          <w:bCs/>
          <w:vertAlign w:val="subscript"/>
        </w:rPr>
        <w:t>2</w:t>
      </w:r>
      <w:r w:rsidR="004A3AB0">
        <w:rPr>
          <w:bCs/>
        </w:rPr>
        <w:t xml:space="preserve"> on net photosynthesis and photosynthetic capacity </w:t>
      </w:r>
      <w:r w:rsidR="00DF3F53">
        <w:rPr>
          <w:bCs/>
        </w:rPr>
        <w:t>w</w:t>
      </w:r>
      <w:r w:rsidR="00997502">
        <w:rPr>
          <w:bCs/>
        </w:rPr>
        <w:t>ere</w:t>
      </w:r>
      <w:r w:rsidR="00DF3F53">
        <w:rPr>
          <w:bCs/>
        </w:rPr>
        <w:t xml:space="preserve"> independent of </w:t>
      </w:r>
      <w:ins w:id="6" w:author="Perkowski, Evan A [2]" w:date="2023-11-13T15:30:00Z">
        <w:r w:rsidR="00165C21">
          <w:rPr>
            <w:bCs/>
          </w:rPr>
          <w:t xml:space="preserve">nitrogen </w:t>
        </w:r>
      </w:ins>
      <w:r w:rsidR="00DF3F53">
        <w:rPr>
          <w:bCs/>
        </w:rPr>
        <w:t xml:space="preserve">fertilization </w:t>
      </w:r>
      <w:r w:rsidR="00CA3CB2">
        <w:rPr>
          <w:bCs/>
        </w:rPr>
        <w:t>and</w:t>
      </w:r>
      <w:r w:rsidR="00DF3F53">
        <w:rPr>
          <w:bCs/>
        </w:rPr>
        <w:t xml:space="preserve"> inoculation. </w:t>
      </w:r>
      <w:r w:rsidR="00997502">
        <w:rPr>
          <w:bCs/>
        </w:rPr>
        <w:t>However, positive effects of e</w:t>
      </w:r>
      <w:r w:rsidR="00DF3F53">
        <w:rPr>
          <w:bCs/>
        </w:rPr>
        <w:t>levated CO</w:t>
      </w:r>
      <w:r w:rsidR="00DF3F53">
        <w:rPr>
          <w:bCs/>
          <w:vertAlign w:val="subscript"/>
        </w:rPr>
        <w:t>2</w:t>
      </w:r>
      <w:r w:rsidR="00DF3F53">
        <w:rPr>
          <w:bCs/>
        </w:rPr>
        <w:t xml:space="preserve"> </w:t>
      </w:r>
      <w:r w:rsidR="00997502">
        <w:rPr>
          <w:bCs/>
        </w:rPr>
        <w:t xml:space="preserve">on </w:t>
      </w:r>
      <w:r w:rsidR="004A3AB0">
        <w:rPr>
          <w:bCs/>
        </w:rPr>
        <w:t xml:space="preserve">total biomass and total leaf area </w:t>
      </w:r>
      <w:r w:rsidR="00997502">
        <w:rPr>
          <w:bCs/>
        </w:rPr>
        <w:t xml:space="preserve">were enhanced </w:t>
      </w:r>
      <w:r w:rsidR="00DF3F53">
        <w:rPr>
          <w:bCs/>
        </w:rPr>
        <w:t xml:space="preserve">with increasing </w:t>
      </w:r>
      <w:ins w:id="7" w:author="Perkowski, Evan A [2]" w:date="2023-11-13T15:30:00Z">
        <w:r w:rsidR="00165C21">
          <w:rPr>
            <w:bCs/>
          </w:rPr>
          <w:t xml:space="preserve">nitrogen </w:t>
        </w:r>
      </w:ins>
      <w:r w:rsidR="00DF3F53">
        <w:rPr>
          <w:bCs/>
        </w:rPr>
        <w:t xml:space="preserve">fertilization due to increased nitrogen uptake and reduced </w:t>
      </w:r>
      <w:r w:rsidR="00F46820">
        <w:rPr>
          <w:bCs/>
        </w:rPr>
        <w:t xml:space="preserve">carbon </w:t>
      </w:r>
      <w:r w:rsidR="00DF3F53">
        <w:rPr>
          <w:bCs/>
        </w:rPr>
        <w:t xml:space="preserve">costs </w:t>
      </w:r>
      <w:r w:rsidR="00F46820">
        <w:rPr>
          <w:bCs/>
        </w:rPr>
        <w:t>to acquire</w:t>
      </w:r>
      <w:r w:rsidR="00DF3F53">
        <w:rPr>
          <w:bCs/>
        </w:rPr>
        <w:t xml:space="preserve"> nitrogen. </w:t>
      </w:r>
      <w:r w:rsidR="00300B3B">
        <w:rPr>
          <w:bCs/>
        </w:rPr>
        <w:t>Whole-plant</w:t>
      </w:r>
      <w:r w:rsidR="00997502">
        <w:rPr>
          <w:bCs/>
        </w:rPr>
        <w:t xml:space="preserve"> responses to elevated CO</w:t>
      </w:r>
      <w:r w:rsidR="00997502">
        <w:rPr>
          <w:bCs/>
          <w:vertAlign w:val="subscript"/>
        </w:rPr>
        <w:t>2</w:t>
      </w:r>
      <w:r w:rsidR="00997502">
        <w:rPr>
          <w:bCs/>
        </w:rPr>
        <w:t xml:space="preserve"> were enhanced</w:t>
      </w:r>
      <w:r w:rsidR="00300B3B">
        <w:rPr>
          <w:bCs/>
        </w:rPr>
        <w:t xml:space="preserve"> in inoculated plants, </w:t>
      </w:r>
      <w:r w:rsidR="00997502">
        <w:rPr>
          <w:bCs/>
        </w:rPr>
        <w:t xml:space="preserve">though </w:t>
      </w:r>
      <w:r w:rsidR="00CA3CB2">
        <w:rPr>
          <w:bCs/>
        </w:rPr>
        <w:t>this pattern was</w:t>
      </w:r>
      <w:r w:rsidR="00997502">
        <w:rPr>
          <w:bCs/>
        </w:rPr>
        <w:t xml:space="preserve"> only </w:t>
      </w:r>
      <w:r w:rsidR="00DF3F53">
        <w:rPr>
          <w:bCs/>
        </w:rPr>
        <w:t xml:space="preserve">observed under low </w:t>
      </w:r>
      <w:ins w:id="8" w:author="Perkowski, Evan A [2]" w:date="2023-11-13T15:30:00Z">
        <w:r w:rsidR="00165C21">
          <w:rPr>
            <w:bCs/>
          </w:rPr>
          <w:t xml:space="preserve">nitrogen </w:t>
        </w:r>
      </w:ins>
      <w:r w:rsidR="00DF3F53">
        <w:rPr>
          <w:bCs/>
        </w:rPr>
        <w:t>fertilization w</w:t>
      </w:r>
      <w:r w:rsidR="00997502">
        <w:rPr>
          <w:bCs/>
        </w:rPr>
        <w:t>h</w:t>
      </w:r>
      <w:r w:rsidR="00DF3F53">
        <w:rPr>
          <w:bCs/>
        </w:rPr>
        <w:t>ere individuals invested</w:t>
      </w:r>
      <w:r w:rsidR="00707A3E">
        <w:rPr>
          <w:bCs/>
        </w:rPr>
        <w:t xml:space="preserve"> strongly</w:t>
      </w:r>
      <w:r w:rsidR="00DF3F53">
        <w:rPr>
          <w:bCs/>
        </w:rPr>
        <w:t xml:space="preserve"> in nitrogen fixation. </w:t>
      </w:r>
      <w:r w:rsidR="008C07F6">
        <w:rPr>
          <w:bCs/>
        </w:rPr>
        <w:t>These</w:t>
      </w:r>
      <w:r w:rsidR="00A827A6">
        <w:rPr>
          <w:bCs/>
        </w:rPr>
        <w:t xml:space="preserve"> r</w:t>
      </w:r>
      <w:r w:rsidR="00D6169F">
        <w:rPr>
          <w:bCs/>
        </w:rPr>
        <w:t xml:space="preserve">esults </w:t>
      </w:r>
      <w:r w:rsidR="00B13D25">
        <w:rPr>
          <w:bCs/>
        </w:rPr>
        <w:t xml:space="preserve">help </w:t>
      </w:r>
      <w:r w:rsidR="004A3AB0">
        <w:rPr>
          <w:bCs/>
        </w:rPr>
        <w:t>reconcile the role of nitrogen supply and demand on plant responses to elevated CO</w:t>
      </w:r>
      <w:r w:rsidR="004A3AB0">
        <w:rPr>
          <w:bCs/>
          <w:vertAlign w:val="subscript"/>
        </w:rPr>
        <w:t>2</w:t>
      </w:r>
      <w:r w:rsidR="004A3AB0">
        <w:rPr>
          <w:bCs/>
        </w:rPr>
        <w:t xml:space="preserve">, indicating that </w:t>
      </w:r>
      <w:r w:rsidR="00245011">
        <w:rPr>
          <w:bCs/>
        </w:rPr>
        <w:t xml:space="preserve">nitrogen demand </w:t>
      </w:r>
      <w:r w:rsidR="004A3AB0">
        <w:rPr>
          <w:bCs/>
        </w:rPr>
        <w:t>drives leaf responses to elevated CO</w:t>
      </w:r>
      <w:r w:rsidR="004A3AB0">
        <w:rPr>
          <w:bCs/>
          <w:vertAlign w:val="subscript"/>
        </w:rPr>
        <w:t>2</w:t>
      </w:r>
      <w:r w:rsidR="004A3AB0">
        <w:rPr>
          <w:bCs/>
        </w:rPr>
        <w:t xml:space="preserve">, while nitrogen supply regulates the whole-plant response. </w:t>
      </w:r>
      <w:r w:rsidR="00245011">
        <w:rPr>
          <w:bCs/>
        </w:rPr>
        <w:t xml:space="preserve">These results </w:t>
      </w:r>
      <w:r w:rsidR="00454C35">
        <w:rPr>
          <w:bCs/>
        </w:rPr>
        <w:t xml:space="preserve">build on previous work </w:t>
      </w:r>
      <w:r w:rsidR="00245011">
        <w:rPr>
          <w:bCs/>
        </w:rPr>
        <w:t>suggest</w:t>
      </w:r>
      <w:r w:rsidR="00454C35">
        <w:rPr>
          <w:bCs/>
        </w:rPr>
        <w:t>ing</w:t>
      </w:r>
      <w:r w:rsidR="00245011">
        <w:rPr>
          <w:bCs/>
        </w:rPr>
        <w:t xml:space="preserve"> that terrestrial biosphere models may improve the simulation of photosynthetic processes under future novel environments by adopting optimality principles.</w:t>
      </w:r>
    </w:p>
    <w:p w14:paraId="78EB8420" w14:textId="77777777" w:rsidR="009F20B5" w:rsidRPr="00FE014F" w:rsidRDefault="009F20B5" w:rsidP="00DE2B27">
      <w:pPr>
        <w:spacing w:line="360" w:lineRule="auto"/>
        <w:rPr>
          <w:b/>
        </w:rPr>
      </w:pPr>
    </w:p>
    <w:p w14:paraId="7E38BFC0" w14:textId="77777777" w:rsidR="009F20B5" w:rsidRPr="00FE014F" w:rsidRDefault="009F20B5" w:rsidP="00DE2B27">
      <w:pPr>
        <w:spacing w:line="360" w:lineRule="auto"/>
        <w:rPr>
          <w:bCs/>
        </w:rPr>
      </w:pPr>
      <w:r w:rsidRPr="00FE014F">
        <w:rPr>
          <w:b/>
        </w:rPr>
        <w:t>Keywords</w:t>
      </w:r>
    </w:p>
    <w:p w14:paraId="622119F7" w14:textId="0C6867D4" w:rsidR="009F20B5" w:rsidRDefault="00BD33C0" w:rsidP="00080052">
      <w:pPr>
        <w:spacing w:line="360" w:lineRule="auto"/>
        <w:rPr>
          <w:bCs/>
        </w:rPr>
      </w:pPr>
      <w:r>
        <w:rPr>
          <w:bCs/>
        </w:rPr>
        <w:t>a</w:t>
      </w:r>
      <w:r w:rsidR="00963F35">
        <w:rPr>
          <w:bCs/>
        </w:rPr>
        <w:t>cclimation,</w:t>
      </w:r>
      <w:r w:rsidR="004A3AB0">
        <w:rPr>
          <w:bCs/>
        </w:rPr>
        <w:t xml:space="preserve"> </w:t>
      </w:r>
      <w:r w:rsidR="005D4DBE">
        <w:rPr>
          <w:bCs/>
        </w:rPr>
        <w:t>e</w:t>
      </w:r>
      <w:r w:rsidR="005D4DBE">
        <w:rPr>
          <w:bCs/>
        </w:rPr>
        <w:t>c</w:t>
      </w:r>
      <w:r w:rsidR="005D4DBE">
        <w:rPr>
          <w:bCs/>
        </w:rPr>
        <w:t>o</w:t>
      </w:r>
      <w:r w:rsidR="004A3AB0">
        <w:rPr>
          <w:bCs/>
        </w:rPr>
        <w:t>-evolutionary optimality,</w:t>
      </w:r>
      <w:r w:rsidR="00963F35">
        <w:rPr>
          <w:bCs/>
        </w:rPr>
        <w:t xml:space="preserve"> </w:t>
      </w:r>
      <w:r w:rsidR="004A3AB0">
        <w:rPr>
          <w:bCs/>
        </w:rPr>
        <w:t>growth chamber,</w:t>
      </w:r>
      <w:r w:rsidR="004A3AB0" w:rsidRPr="004A3AB0">
        <w:rPr>
          <w:bCs/>
        </w:rPr>
        <w:t xml:space="preserve"> </w:t>
      </w:r>
      <w:r w:rsidR="004A3AB0">
        <w:rPr>
          <w:bCs/>
        </w:rPr>
        <w:t>least-cost theory,</w:t>
      </w:r>
      <w:r w:rsidR="004A3AB0" w:rsidRPr="004A3AB0">
        <w:rPr>
          <w:bCs/>
        </w:rPr>
        <w:t xml:space="preserve"> </w:t>
      </w:r>
      <w:r w:rsidR="004A3AB0" w:rsidRPr="00FE014F">
        <w:rPr>
          <w:bCs/>
        </w:rPr>
        <w:t>n</w:t>
      </w:r>
      <w:r w:rsidR="004A3AB0">
        <w:rPr>
          <w:bCs/>
        </w:rPr>
        <w:t>itrogen</w:t>
      </w:r>
      <w:r w:rsidR="004A3AB0" w:rsidRPr="00FE014F">
        <w:rPr>
          <w:bCs/>
        </w:rPr>
        <w:t xml:space="preserve"> acquisition</w:t>
      </w:r>
      <w:r w:rsidR="004A3AB0">
        <w:rPr>
          <w:bCs/>
        </w:rPr>
        <w:t xml:space="preserve"> strategy, </w:t>
      </w:r>
      <w:r w:rsidR="009F20B5">
        <w:rPr>
          <w:bCs/>
        </w:rPr>
        <w:t xml:space="preserve">photosynthesis, </w:t>
      </w:r>
      <w:r w:rsidR="004A3AB0">
        <w:rPr>
          <w:bCs/>
        </w:rPr>
        <w:t xml:space="preserve">plant functional ecology, </w:t>
      </w:r>
      <w:r w:rsidR="009F20B5">
        <w:rPr>
          <w:bCs/>
        </w:rPr>
        <w:t>whole</w:t>
      </w:r>
      <w:r w:rsidR="00BE4981">
        <w:rPr>
          <w:bCs/>
        </w:rPr>
        <w:t>-</w:t>
      </w:r>
      <w:r w:rsidR="009F20B5">
        <w:rPr>
          <w:bCs/>
        </w:rPr>
        <w:t>plant growth</w:t>
      </w:r>
      <w:r w:rsidR="009F20B5">
        <w:rPr>
          <w:bCs/>
        </w:rPr>
        <w:br w:type="page"/>
      </w:r>
    </w:p>
    <w:p w14:paraId="2AEE0441" w14:textId="77777777" w:rsidR="009F20B5" w:rsidRPr="00DA258F" w:rsidRDefault="009F20B5" w:rsidP="001D4A26">
      <w:pPr>
        <w:spacing w:line="360" w:lineRule="auto"/>
        <w:rPr>
          <w:b/>
          <w:bCs/>
        </w:rPr>
      </w:pPr>
      <w:r w:rsidRPr="00FE014F">
        <w:rPr>
          <w:b/>
          <w:bCs/>
        </w:rPr>
        <w:lastRenderedPageBreak/>
        <w:t>Introduction</w:t>
      </w:r>
    </w:p>
    <w:p w14:paraId="24EE4DD8" w14:textId="7B3B5DE2" w:rsidR="002B2015" w:rsidRDefault="009F20B5" w:rsidP="00766769">
      <w:pPr>
        <w:spacing w:line="360" w:lineRule="auto"/>
      </w:pPr>
      <w:r>
        <w:t>Terrestrial ecosystems are regulated by complex carbon and nitrogen cycles. As a result, terrestrial biosphere models, which are beginning to include coupled carbon and nitrogen cycles</w:t>
      </w:r>
      <w:r w:rsidR="007910E7">
        <w:t xml:space="preserve"> </w:t>
      </w:r>
      <w:r w:rsidR="007910E7">
        <w:fldChar w:fldCharType="begin" w:fldLock="1"/>
      </w:r>
      <w:r w:rsidR="008A4617">
        <w:instrText>ADDIN CSL_CITATION {"citationItems":[{"id":"ITEM-1","itemData":{"DOI":"10.1029/2022MS003204","ISSN":"1942-2466","author":[{"dropping-particle":"","family":"Braghiere","given":"Renato K","non-dropping-particle":"","parse-names":false,"suffix":""},{"dropping-particle":"","family":"Fisher","given":"Joshua B","non-dropping-particle":"","parse-names":false,"suffix":""},{"dropping-particle":"","family":"Allen","given":"Kara","non-dropping-particle":"","parse-names":false,"suffix":""},{"dropping-particle":"","family":"Brzostek","given":"Edward R","non-dropping-particle":"","parse-names":false,"suffix":""},{"dropping-particle":"","family":"Shi","given":"Mingjie","non-dropping-particle":"","parse-names":false,"suffix":""},{"dropping-particle":"","family":"Yang","given":"X","non-dropping-particle":"","parse-names":false,"suffix":""},{"dropping-particle":"","family":"Ricciuto","given":"Daniel M","non-dropping-particle":"","parse-names":false,"suffix":""},{"dropping-particle":"","family":"Fisher","given":"Rosie A","non-dropping-particle":"","parse-names":false,"suffix":""},{"dropping-particle":"","family":"Zhu","given":"Q","non-dropping-particle":"","parse-names":false,"suffix":""},{"dropping-particle":"","family":"Phillips","given":"Richard P","non-dropping-particle":"","parse-names":false,"suffix":""}],"container-title":"Journal of Advances in Modeling Earth Systems","id":"ITEM-1","issue":"8","issued":{"date-parts":[["2022","8","20"]]},"page":"1-23","title":"Modeling Global Carbon Costs of Plant Nitrogen and Phosphorus Acquisition","type":"article-journal","volume":"14"},"uris":["http://www.mendeley.com/documents/?uuid=5a1837ff-3b1b-4b09-836f-dcc5343b6ad9"]},{"id":"ITEM-2","itemData":{"DOI":"10.5194/bg-17-5129-2020","ISSN":"1726-4189","abstract":"The nitrogen cycle and its effect on carbon uptake in the terrestrial biosphere is a recent progression in earth system models. As with any new component of a model, it is important to understand the behaviour, strengths, and limitations of the various process representations. Here we assess and compare five land surface models with nitro- gen cycles that are used as the terrestrial components of some of the earth system models in CMIP6. The land sur- face models were run offline with a common spin-up and forcing protocol. We use a historical control simulation and two perturbations to assess the model nitrogen-related per- formances: a simulation with atmospheric carbon dioxide increased by 200 ppm and one with nitrogen deposition in- creased by 50 kgN ha−1 yr−1. There is generally greater vari- ability in productivity response between models to increased nitrogen than to carbon dioxide. Across the five models the response to carbon dioxide globally was 5 % to 20 % and the response to nitrogen was 2 % to 24 %. The models are not evenly distributed within the ensemble range, with two of the models having low productivity response to nitrogen and another one with low response to elevated atmospheric car- bon dioxide, compared to the other models. In all five mod- els individual grid cells tend to exhibit bimodality, with ei- ther a strong response to increased nitrogen or atmospheric carbon dioxide but rarely to both to an equal extent. How- ever, this local effect does not scale to either the regional or global level. The global and tropical responses are gen- erally more accurately modelled than boreal, tundra, or other high-latitude areas compared to observations. These results are due to divergent choices in the representation of key nitrogen cycle processes. They show the need for more obser- vational studies to enhance understanding of nitrogen cycle processes, especially nitrogen-use efficiency and biological nitrogen fixation.","author":[{"dropping-particle":"","family":"Davies-Barnard","given":"Taraka","non-dropping-particle":"","parse-names":false,"suffix":""},{"dropping-particle":"","family":"Meyerholt","given":"Johannes","non-dropping-particle":"","parse-names":false,"suffix":""},{"dropping-particle":"","family":"Zaehle","given":"Sönke","non-dropping-particle":"","parse-names":false,"suffix":""},{"dropping-particle":"","family":"Friedlingstein","given":"Pierre","non-dropping-particle":"","parse-names":false,"suffix":""},{"dropping-particle":"","family":"Brovkin","given":"Victor","non-dropping-particle":"","parse-names":false,"suffix":""},{"dropping-particle":"","family":"Fan","given":"Yuanchao","non-dropping-particle":"","parse-names":false,"suffix":""},{"dropping-particle":"","family":"Fisher","given":"Rosie A","non-dropping-particle":"","parse-names":false,"suffix":""},{"dropping-particle":"","family":"Jones","given":"Chris D","non-dropping-particle":"","parse-names":false,"suffix":""},{"dropping-particle":"","family":"Lee","given":"Hanna","non-dropping-particle":"","parse-names":false,"suffix":""},{"dropping-particle":"","family":"Peano","given":"Daniele","non-dropping-particle":"","parse-names":false,"suffix":""},{"dropping-particle":"","family":"Smith","given":"Benjamin","non-dropping-particle":"","parse-names":false,"suffix":""},{"dropping-particle":"","family":"Wårlind","given":"David","non-dropping-particle":"","parse-names":false,"suffix":""},{"dropping-particle":"","family":"Wiltshire","given":"Andy J","non-dropping-particle":"","parse-names":false,"suffix":""}],"container-title":"Biogeosciences","id":"ITEM-2","issue":"20","issued":{"date-parts":[["2020","10","23"]]},"page":"5129-5148","title":"Nitrogen cycling in CMIP6 land surface models: progress and limitations","type":"article-journal","volume":"17"},"uris":["http://www.mendeley.com/documents/?uuid=43d491c9-cd44-49f7-b593-8d040e1f230f"]},{"id":"ITEM-3","itemData":{"DOI":"10.1111/gcb.13131","ISSN":"13652486","PMID":"26473512","abstract":"Plants typically expend a significant portion of their available carbon (C) on nutrient acquisition - C that could otherwise support growth. However, given that most global terrestrial biosphere models (TBMs) do not include the C cost of nutrient acquisition, these models fail to represent current and future constraints to the land C sink. Here, we integrated a plant productivity-optimized nutrient acquisition model - the Fixation and Uptake of Nitrogen Model - into one of the most widely used TBMs, the Community Land Model. Global plant nitrogen (N) uptake is dynamically simulated in the coupled model based on the C costs of N acquisition from mycorrhizal roots, nonmycorrhizal roots, N-fixing microbes, and retranslocation (from senescing leaves). We find that at the global scale, plants spend 2.4 Pg C yr-1 to acquire 1.0 Pg N yr-1, and that the C cost of N acquisition leads to a downregulation of global net primary production (NPP) by 13%. Mycorrhizal uptake represented the dominant pathway by which N is acquired, accounting for ~66% of the N uptake by plants. Notably, roots associating with arbuscular mycorrhizal (AM) fungi - generally considered for their role in phosphorus (P) acquisition - are estimated to be the primary source of global plant N uptake owing to the dominance of AM-associated plants in mid- and low-latitude biomes. Overall, our coupled model improves the representations of NPP downregulation globally and generates spatially explicit patterns of belowground C allocation, soil N uptake, and N retranslocation at the global scale. Such model improvements are critical for predicting how plant responses to altered N availability (owing to N deposition, rising atmospheric CO2, and warming temperatures) may impact the land C sink.","author":[{"dropping-particle":"","family":"Shi","given":"Mingjie","non-dropping-particle":"","parse-names":false,"suffix":""},{"dropping-particle":"","family":"Fisher","given":"Joshua B","non-dropping-particle":"","parse-names":false,"suffix":""},{"dropping-particle":"","family":"Brzostek","given":"Edward R","non-dropping-particle":"","parse-names":false,"suffix":""},{"dropping-particle":"","family":"Phillips","given":"Richard P","non-dropping-particle":"","parse-names":false,"suffix":""}],"container-title":"Global Change Biology","id":"ITEM-3","issue":"3","issued":{"date-parts":[["2016"]]},"page":"1299-1314","title":"Carbon cost of plant nitrogen acquisition: Global carbon cycle impact from an improved plant nitrogen cycle in the Community Land Model","type":"article-journal","volume":"22"},"uris":["http://www.mendeley.com/documents/?uuid=e87a9d14-0e7f-4e93-9627-1c4b0e119bb4"]}],"mendeley":{"formattedCitation":"(Shi &lt;i&gt;et al.&lt;/i&gt;, 2016; Davies-Barnard &lt;i&gt;et al.&lt;/i&gt;, 2020; Braghiere &lt;i&gt;et al.&lt;/i&gt;, 2022)","plainTextFormattedCitation":"(Shi et al., 2016; Davies-Barnard et al., 2020; Braghiere et al., 2022)","previouslyFormattedCitation":"(Shi &lt;i&gt;et al.&lt;/i&gt;, 2016; Davies-Barnard &lt;i&gt;et al.&lt;/i&gt;, 2020; Braghiere &lt;i&gt;et al.&lt;/i&gt;, 2022)"},"properties":{"noteIndex":0},"schema":"https://github.com/citation-style-language/schema/raw/master/csl-citation.json"}</w:instrText>
      </w:r>
      <w:r w:rsidR="007910E7">
        <w:fldChar w:fldCharType="separate"/>
      </w:r>
      <w:r w:rsidR="007910E7" w:rsidRPr="007910E7">
        <w:rPr>
          <w:noProof/>
        </w:rPr>
        <w:t xml:space="preserve">(Shi </w:t>
      </w:r>
      <w:r w:rsidR="007910E7" w:rsidRPr="007910E7">
        <w:rPr>
          <w:i/>
          <w:noProof/>
        </w:rPr>
        <w:t>et al.</w:t>
      </w:r>
      <w:r w:rsidR="007910E7" w:rsidRPr="007910E7">
        <w:rPr>
          <w:noProof/>
        </w:rPr>
        <w:t xml:space="preserve">, 2016; Davies-Barnard </w:t>
      </w:r>
      <w:r w:rsidR="007910E7" w:rsidRPr="007910E7">
        <w:rPr>
          <w:i/>
          <w:noProof/>
        </w:rPr>
        <w:t>et al.</w:t>
      </w:r>
      <w:r w:rsidR="007910E7" w:rsidRPr="007910E7">
        <w:rPr>
          <w:noProof/>
        </w:rPr>
        <w:t xml:space="preserve">, 2020; Braghiere </w:t>
      </w:r>
      <w:r w:rsidR="007910E7" w:rsidRPr="007910E7">
        <w:rPr>
          <w:i/>
          <w:noProof/>
        </w:rPr>
        <w:t>et al.</w:t>
      </w:r>
      <w:r w:rsidR="007910E7" w:rsidRPr="007910E7">
        <w:rPr>
          <w:noProof/>
        </w:rPr>
        <w:t>, 2022)</w:t>
      </w:r>
      <w:r w:rsidR="007910E7">
        <w:fldChar w:fldCharType="end"/>
      </w:r>
      <w:r>
        <w:t xml:space="preserve">, must accurately represent these cycles under different environmental scenarios to reliably simulate carbon and </w:t>
      </w:r>
      <w:r w:rsidRPr="00FE014F">
        <w:rPr>
          <w:bCs/>
        </w:rPr>
        <w:t>n</w:t>
      </w:r>
      <w:r>
        <w:rPr>
          <w:bCs/>
        </w:rPr>
        <w:t>itrogen</w:t>
      </w:r>
      <w:r>
        <w:t xml:space="preserve"> fluxes</w:t>
      </w:r>
      <w:r w:rsidR="007910E7">
        <w:t xml:space="preserve"> </w:t>
      </w:r>
      <w:r w:rsidR="007910E7">
        <w:fldChar w:fldCharType="begin" w:fldLock="1"/>
      </w:r>
      <w:r w:rsidR="00AF2A44">
        <w:instrText>ADDIN CSL_CITATION {"citationItems":[{"id":"ITEM-1","itemData":{"author":[{"dropping-particle":"","family":"Oreskes","given":"Naomi","non-dropping-particle":"","parse-names":false,"suffix":""},{"dropping-particle":"","family":"Shrader-Frechette","given":"Kristin","non-dropping-particle":"","parse-names":false,"suffix":""},{"dropping-particle":"","family":"Belitz","given":"Kenneth","non-dropping-particle":"","parse-names":false,"suffix":""}],"container-title":"Science","id":"ITEM-1","issue":"5147","issued":{"date-parts":[["1994"]]},"page":"641-646","title":"Verification, validation, and confirmation of numerical models in the Earth sciences","type":"article-journal","volume":"263"},"uris":["http://www.mendeley.com/documents/?uuid=530c7891-debc-430a-985c-fd6877ad0617"]},{"id":"ITEM-2","itemData":{"DOI":"10.5194/acp-15-5987-2015","ISSN":"16807324","abstract":"Land surface models (LSMs) are increasingly called upon to represent not only the exchanges of energy, water and momentum across the land-atmosphere interface (their original purpose in climate models), but also how ecosystems and water resources respond to climate and atmospheric environment, and how these responses in turn influence land-atmosphere fluxes of carbon dioxide (CO2), trace gases and other species that affect the composition and chemistry of the atmosphere. However, the LSMs embedded in state-of-the-art climate models differ in how they represent fundamental aspects of the hydrological and carbon cycles, resulting in large inter-model differences and sometimes faulty predictions. These \"third-generation\" LSMs respect the close coupling of the carbon and water cycles through plants, but otherwise tend to be under-constrained, and have not taken full advantage of robust hydrological parameterizations that were independently developed in offline models. Benchmarking, combining multiple sources of atmospheric, biospheric and hydrological data, should be a required component of LSM development, but this field has been relatively poorly supported and intermittently pursued. Moreover, benchmarking alone is not sufficient to ensure that models improve. Increasing complexity may increase realism but decrease reliability and robustness, by increasing the number of poorly known model parameters. In contrast, simplifying the representation of complex processes by stochastic parameterization (the representation of unresolved processes by statistical distributions of values) has been shown to improve model reliability and realism in both atmospheric and land-surface modelling contexts. We provide examples for important processes in hydrology (the generation of runoff and flow routing in heterogeneous catchments) and biology (carbon uptake by species-diverse ecosystems). We propose that the way forward for next-generation complex LSMs will include: (a) representations of biological and hydrological processes based on the implementation of multiple internal constraints; (b) systematic application of benchmarking and data assimilation techniques to optimize parameter values and thereby test the structural adequacy of models; and (c) stochastic parameterization of unresolved variability, applied in both the hydrological and the biological domains.","author":[{"dropping-particle":"","family":"Prentice","given":"I Colin","non-dropping-particle":"","parse-names":false,"suffix":""},{"dropping-particle":"","family":"Liang","given":"Xu","non-dropping-particle":"","parse-names":false,"suffix":""},{"dropping-particle":"","family":"Medlyn","given":"Belinda E","non-dropping-particle":"","parse-names":false,"suffix":""},{"dropping-particle":"","family":"Wang","given":"Ying-Ping","non-dropping-particle":"","parse-names":false,"suffix":""}],"container-title":"Atmospheric Chemistry and Physics","id":"ITEM-2","issued":{"date-parts":[["2015"]]},"page":"5987-6005","title":"Reliable, robust and realistic: The three R's of next-generation land-surface modelling","type":"article-journal","volume":"15"},"uris":["http://www.mendeley.com/documents/?uuid=4c863f36-0f41-4a37-8b69-328cc4526cd9"]}],"mendeley":{"formattedCitation":"(Oreskes &lt;i&gt;et al.&lt;/i&gt;, 1994; Prentice &lt;i&gt;et al.&lt;/i&gt;, 2015)","plainTextFormattedCitation":"(Oreskes et al., 1994; Prentice et al., 2015)","previouslyFormattedCitation":"(Oreskes &lt;i&gt;et al.&lt;/i&gt;, 1994; Prentice &lt;i&gt;et al.&lt;/i&gt;, 2015)"},"properties":{"noteIndex":0},"schema":"https://github.com/citation-style-language/schema/raw/master/csl-citation.json"}</w:instrText>
      </w:r>
      <w:r w:rsidR="007910E7">
        <w:fldChar w:fldCharType="separate"/>
      </w:r>
      <w:r w:rsidR="00FA34EF" w:rsidRPr="00FA34EF">
        <w:rPr>
          <w:noProof/>
        </w:rPr>
        <w:t xml:space="preserve">(Oreskes </w:t>
      </w:r>
      <w:r w:rsidR="00FA34EF" w:rsidRPr="00FA34EF">
        <w:rPr>
          <w:i/>
          <w:noProof/>
        </w:rPr>
        <w:t>et al.</w:t>
      </w:r>
      <w:r w:rsidR="00FA34EF" w:rsidRPr="00FA34EF">
        <w:rPr>
          <w:noProof/>
        </w:rPr>
        <w:t xml:space="preserve">, 1994; Prentice </w:t>
      </w:r>
      <w:r w:rsidR="00FA34EF" w:rsidRPr="00FA34EF">
        <w:rPr>
          <w:i/>
          <w:noProof/>
        </w:rPr>
        <w:t>et al.</w:t>
      </w:r>
      <w:r w:rsidR="00FA34EF" w:rsidRPr="00FA34EF">
        <w:rPr>
          <w:noProof/>
        </w:rPr>
        <w:t>, 2015)</w:t>
      </w:r>
      <w:r w:rsidR="007910E7">
        <w:fldChar w:fldCharType="end"/>
      </w:r>
      <w:r>
        <w:t xml:space="preserve">. </w:t>
      </w:r>
      <w:r w:rsidR="00766769">
        <w:t>While the</w:t>
      </w:r>
      <w:r w:rsidR="00CA7E62">
        <w:t xml:space="preserve"> </w:t>
      </w:r>
      <w:r w:rsidR="00766769">
        <w:t xml:space="preserve">inclusion of coupled carbon and </w:t>
      </w:r>
      <w:r w:rsidR="00766769" w:rsidRPr="00FE014F">
        <w:rPr>
          <w:bCs/>
        </w:rPr>
        <w:t>n</w:t>
      </w:r>
      <w:r w:rsidR="00766769">
        <w:rPr>
          <w:bCs/>
        </w:rPr>
        <w:t>itrogen</w:t>
      </w:r>
      <w:r w:rsidR="00766769">
        <w:t xml:space="preserve"> cycles</w:t>
      </w:r>
      <w:r w:rsidR="00F9641A">
        <w:t xml:space="preserve"> in terrestrial biosphere models</w:t>
      </w:r>
      <w:r w:rsidR="00766769">
        <w:t xml:space="preserve"> was intended to improve model reliability</w:t>
      </w:r>
      <w:r w:rsidR="00AA2C0D">
        <w:t xml:space="preserve">, </w:t>
      </w:r>
      <w:r w:rsidR="00766769">
        <w:t>large uncertainty in</w:t>
      </w:r>
      <w:r w:rsidR="00300B3B">
        <w:t xml:space="preserve"> the</w:t>
      </w:r>
      <w:r w:rsidR="00766769">
        <w:t xml:space="preserve"> role of </w:t>
      </w:r>
      <w:r w:rsidR="00766769" w:rsidRPr="00FE014F">
        <w:rPr>
          <w:bCs/>
        </w:rPr>
        <w:t>n</w:t>
      </w:r>
      <w:r w:rsidR="00766769">
        <w:rPr>
          <w:bCs/>
        </w:rPr>
        <w:t>itrogen</w:t>
      </w:r>
      <w:r w:rsidR="00766769">
        <w:t xml:space="preserve"> availability and </w:t>
      </w:r>
      <w:r w:rsidR="00766769" w:rsidRPr="00FE014F">
        <w:rPr>
          <w:bCs/>
        </w:rPr>
        <w:t>n</w:t>
      </w:r>
      <w:r w:rsidR="00766769">
        <w:rPr>
          <w:bCs/>
        </w:rPr>
        <w:t>itrogen</w:t>
      </w:r>
      <w:r w:rsidR="00766769">
        <w:t xml:space="preserve"> acquisition strategy on leaf and whole plant responses to </w:t>
      </w:r>
      <w:r w:rsidR="00D71956">
        <w:t xml:space="preserve">increasing atmospheric </w:t>
      </w:r>
      <w:r w:rsidR="00766769">
        <w:t>CO</w:t>
      </w:r>
      <w:r w:rsidR="00766769">
        <w:rPr>
          <w:vertAlign w:val="subscript"/>
        </w:rPr>
        <w:t>2</w:t>
      </w:r>
      <w:r w:rsidR="00766769">
        <w:t xml:space="preserve"> </w:t>
      </w:r>
      <w:r w:rsidR="00D71956">
        <w:t>concentration</w:t>
      </w:r>
      <w:r w:rsidR="00300B3B">
        <w:t>s</w:t>
      </w:r>
      <w:r w:rsidR="00D71956">
        <w:t xml:space="preserve"> </w:t>
      </w:r>
      <w:r w:rsidR="00F9641A">
        <w:t>persist</w:t>
      </w:r>
      <w:r w:rsidR="00300B3B">
        <w:t>s</w:t>
      </w:r>
      <w:r w:rsidR="00766769">
        <w:t xml:space="preserve"> </w:t>
      </w:r>
      <w:r w:rsidR="00820422">
        <w:fldChar w:fldCharType="begin" w:fldLock="1"/>
      </w:r>
      <w:r w:rsidR="001011B9">
        <w:instrText>ADDIN CSL_CITATION {"citationItems":[{"id":"ITEM-1","itemData":{"DOI":"10.5194/bg-17-5129-2020","ISSN":"1726-4189","abstract":"The nitrogen cycle and its effect on carbon uptake in the terrestrial biosphere is a recent progression in earth system models. As with any new component of a model, it is important to understand the behaviour, strengths, and limitations of the various process representations. Here we assess and compare five land surface models with nitro- gen cycles that are used as the terrestrial components of some of the earth system models in CMIP6. The land sur- face models were run offline with a common spin-up and forcing protocol. We use a historical control simulation and two perturbations to assess the model nitrogen-related per- formances: a simulation with atmospheric carbon dioxide increased by 200 ppm and one with nitrogen deposition in- creased by 50 kgN ha−1 yr−1. There is generally greater vari- ability in productivity response between models to increased nitrogen than to carbon dioxide. Across the five models the response to carbon dioxide globally was 5 % to 20 % and the response to nitrogen was 2 % to 24 %. The models are not evenly distributed within the ensemble range, with two of the models having low productivity response to nitrogen and another one with low response to elevated atmospheric car- bon dioxide, compared to the other models. In all five mod- els individual grid cells tend to exhibit bimodality, with ei- ther a strong response to increased nitrogen or atmospheric carbon dioxide but rarely to both to an equal extent. How- ever, this local effect does not scale to either the regional or global level. The global and tropical responses are gen- erally more accurately modelled than boreal, tundra, or other high-latitude areas compared to observations. These results are due to divergent choices in the representation of key nitrogen cycle processes. They show the need for more obser- vational studies to enhance understanding of nitrogen cycle processes, especially nitrogen-use efficiency and biological nitrogen fixation.","author":[{"dropping-particle":"","family":"Davies-Barnard","given":"Taraka","non-dropping-particle":"","parse-names":false,"suffix":""},{"dropping-particle":"","family":"Meyerholt","given":"Johannes","non-dropping-particle":"","parse-names":false,"suffix":""},{"dropping-particle":"","family":"Zaehle","given":"Sönke","non-dropping-particle":"","parse-names":false,"suffix":""},{"dropping-particle":"","family":"Friedlingstein","given":"Pierre","non-dropping-particle":"","parse-names":false,"suffix":""},{"dropping-particle":"","family":"Brovkin","given":"Victor","non-dropping-particle":"","parse-names":false,"suffix":""},{"dropping-particle":"","family":"Fan","given":"Yuanchao","non-dropping-particle":"","parse-names":false,"suffix":""},{"dropping-particle":"","family":"Fisher","given":"Rosie A","non-dropping-particle":"","parse-names":false,"suffix":""},{"dropping-particle":"","family":"Jones","given":"Chris D","non-dropping-particle":"","parse-names":false,"suffix":""},{"dropping-particle":"","family":"Lee","given":"Hanna","non-dropping-particle":"","parse-names":false,"suffix":""},{"dropping-particle":"","family":"Peano","given":"Daniele","non-dropping-particle":"","parse-names":false,"suffix":""},{"dropping-particle":"","family":"Smith","given":"Benjamin","non-dropping-particle":"","parse-names":false,"suffix":""},{"dropping-particle":"","family":"Wårlind","given":"David","non-dropping-particle":"","parse-names":false,"suffix":""},{"dropping-particle":"","family":"Wiltshire","given":"Andy J","non-dropping-particle":"","parse-names":false,"suffix":""}],"container-title":"Biogeosciences","id":"ITEM-1","issue":"20","issued":{"date-parts":[["2020","10","23"]]},"page":"5129-5148","title":"Nitrogen cycling in CMIP6 land surface models: progress and limitations","type":"article-journal","volume":"17"},"uris":["http://www.mendeley.com/documents/?uuid=43d491c9-cd44-49f7-b593-8d040e1f230f"]},{"id":"ITEM-2","itemData":{"DOI":"10.5194/bg-17-4173-2020","ISSN":"17264189","abstract":"Results from the fully and biogeochemically coupled simulations in which CO2 increases at a rate of 1%yr-1 (1pctCO2) from its preindustrial value are analyzed to quantify the magnitude of carbon-concentration and carbon-climate feedback parameters which measure the response of ocean and terrestrial carbon pools to changes in atmospheric CO2 concentration and the resulting change in global climate, respectively. The results are based on 11 comprehensive Earth system models from the most recent uncertain over land than over ocean as has been seen in existing studies. These values and their spread from 11 CMIP6 models have not changed significantly compared to CMIP5 models. The absolute values of feedback parameters are lower for land with models that include a representation of nitrogen cycle. The transient climate response to cumulative emissions (TCRE) from the 11 CMIP6 models considered here is 1.77±0.37 ° C EgC-1 and is similar to that found in CMIP5 models (1.63±0.48 °C EgC-1) but with somewhat reduced model spread. The expressions for feedback parameters based on the fully and biogeochemically coupled configurations of the 1pctCO2 simulation are simplified when the small temperature change in the biogeochemically coupled simulation is ignored. Decomposition of the terms of these simplified expressions for the feedback parameters is used to gain insight into the reasons for differing responses among ocean and land carbon cycle models.","author":[{"dropping-particle":"","family":"Arora","given":"Vivek K","non-dropping-particle":"","parse-names":false,"suffix":""},{"dropping-particle":"","family":"Katavouta","given":"Anna","non-dropping-particle":"","parse-names":false,"suffix":""},{"dropping-particle":"","family":"Williams","given":"Richard G","non-dropping-particle":"","parse-names":false,"suffix":""},{"dropping-particle":"","family":"Jones","given":"Chris D","non-dropping-particle":"","parse-names":false,"suffix":""},{"dropping-particle":"","family":"Brovkin","given":"Victor","non-dropping-particle":"","parse-names":false,"suffix":""},{"dropping-particle":"","family":"Friedlingstein","given":"Pierre","non-dropping-particle":"","parse-names":false,"suffix":""},{"dropping-particle":"","family":"Schwinger","given":"Jörg","non-dropping-particle":"","parse-names":false,"suffix":""},{"dropping-particle":"","family":"Bopp","given":"Laurent","non-dropping-particle":"","parse-names":false,"suffix":""},{"dropping-particle":"","family":"Boucher","given":"Olivier","non-dropping-particle":"","parse-names":false,"suffix":""},{"dropping-particle":"","family":"Cadule","given":"Patricia","non-dropping-particle":"","parse-names":false,"suffix":""},{"dropping-particle":"","family":"Chamberlain","given":"Matthew A","non-dropping-particle":"","parse-names":false,"suffix":""},{"dropping-particle":"","family":"Christian","given":"James R","non-dropping-particle":"","parse-names":false,"suffix":""},{"dropping-particle":"","family":"Delire","given":"Christine","non-dropping-particle":"","parse-names":false,"suffix":""},{"dropping-particle":"","family":"Fisher","given":"Rosie A","non-dropping-particle":"","parse-names":false,"suffix":""},{"dropping-particle":"","family":"Hajima","given":"Tomohiro","non-dropping-particle":"","parse-names":false,"suffix":""},{"dropping-particle":"","family":"Ilyina","given":"Tatiana","non-dropping-particle":"","parse-names":false,"suffix":""},{"dropping-particle":"","family":"Joetzjer","given":"Emilie","non-dropping-particle":"","parse-names":false,"suffix":""},{"dropping-particle":"","family":"Kawamiya","given":"Michio","non-dropping-particle":"","parse-names":false,"suffix":""},{"dropping-particle":"","family":"Koven","given":"Charles D","non-dropping-particle":"","parse-names":false,"suffix":""},{"dropping-particle":"","family":"Krasting","given":"John P","non-dropping-particle":"","parse-names":false,"suffix":""},{"dropping-particle":"","family":"Law","given":"Rachel M","non-dropping-particle":"","parse-names":false,"suffix":""},{"dropping-particle":"","family":"Lawrence","given":"David M","non-dropping-particle":"","parse-names":false,"suffix":""},{"dropping-particle":"","family":"Lenton","given":"Andrew","non-dropping-particle":"","parse-names":false,"suffix":""},{"dropping-particle":"","family":"Lindsay","given":"Keith","non-dropping-particle":"","parse-names":false,"suffix":""},{"dropping-particle":"","family":"Pongratz","given":"Julia","non-dropping-particle":"","parse-names":false,"suffix":""},{"dropping-particle":"","family":"Raddatz","given":"Thomas","non-dropping-particle":"","parse-names":false,"suffix":""},{"dropping-particle":"","family":"Séférian","given":"Roland","non-dropping-particle":"","parse-names":false,"suffix":""},{"dropping-particle":"","family":"Tachiiri","given":"Kaoru","non-dropping-particle":"","parse-names":false,"suffix":""},{"dropping-particle":"","family":"Tjiputra","given":"Jerry F","non-dropping-particle":"","parse-names":false,"suffix":""},{"dropping-particle":"","family":"Wiltshire","given":"Andy","non-dropping-particle":"","parse-names":false,"suffix":""},{"dropping-particle":"","family":"Wu","given":"Tongwen","non-dropping-particle":"","parse-names":false,"suffix":""},{"dropping-particle":"","family":"Ziehn","given":"Tilo","non-dropping-particle":"","parse-names":false,"suffix":""}],"container-title":"Biogeosciences","id":"ITEM-2","issue":"16","issued":{"date-parts":[["2020"]]},"page":"4173-4222","title":"Carbon-concentration and carbon-climate feedbacks in CMIP6 models and their comparison to CMIP5 models","type":"article-journal","volume":"17"},"uris":["http://www.mendeley.com/documents/?uuid=490b7ee3-4611-415a-9e07-235f69887cdb"]},{"id":"ITEM-3","itemData":{"DOI":"10.5194/esd-14-767-2023","ISBN":"9781425803780","ISSN":"2190-4987","author":[{"dropping-particle":"","family":"Kou-Giesbrecht","given":"Sian","non-dropping-particle":"","parse-names":false,"suffix":""},{"dropping-particle":"","family":"Arora","given":"Vivek K","non-dropping-particle":"","parse-names":false,"suffix":""},{"dropping-particle":"","family":"Seiler","given":"Christian","non-dropping-particle":"","parse-names":false,"suffix":""},{"dropping-particle":"","family":"Arneth","given":"Almut","non-dropping-particle":"","parse-names":false,"suffix":""},{"dropping-particle":"","family":"Falk","given":"Stefanie","non-dropping-particle":"","parse-names":false,"suffix":""},{"dropping-particle":"","family":"Jain","given":"Atul K","non-dropping-particle":"","parse-names":false,"suffix":""},{"dropping-particle":"","family":"Joos","given":"Fortunat","non-dropping-particle":"","parse-names":false,"suffix":""},{"dropping-particle":"","family":"Kennedy","given":"Daniel","non-dropping-particle":"","parse-names":false,"suffix":""},{"dropping-particle":"","family":"Knauer","given":"Jürgen","non-dropping-particle":"","parse-names":false,"suffix":""},{"dropping-particle":"","family":"Sitch","given":"Stephen","non-dropping-particle":"","parse-names":false,"suffix":""},{"dropping-particle":"","family":"O'Sullivan","given":"Michael","non-dropping-particle":"","parse-names":false,"suffix":""},{"dropping-particle":"","family":"Pan","given":"Naiqing","non-dropping-particle":"","parse-names":false,"suffix":""},{"dropping-particle":"","family":"Sun","given":"Qing","non-dropping-particle":"","parse-names":false,"suffix":""},{"dropping-particle":"","family":"Tian","given":"Hanqin","non-dropping-particle":"","parse-names":false,"suffix":""},{"dropping-particle":"","family":"Vuichard","given":"Nicolas","non-dropping-particle":"","parse-names":false,"suffix":""},{"dropping-particle":"","family":"Zaehle","given":"Sönke","non-dropping-particle":"","parse-names":false,"suffix":""}],"container-title":"Earth System Dynamics","id":"ITEM-3","issue":"4","issued":{"date-parts":[["2023","8","14"]]},"page":"767-795","title":"Evaluating nitrogen cycling in terrestrial biosphere models: a disconnect between the carbon and nitrogen cycles","type":"article-journal","volume":"14"},"uris":["http://www.mendeley.com/documents/?uuid=e7cd1df0-12ab-4a19-ae29-897ff1976a16"]}],"mendeley":{"formattedCitation":"(Arora &lt;i&gt;et al.&lt;/i&gt;, 2020; Davies-Barnard &lt;i&gt;et al.&lt;/i&gt;, 2020; Kou-Giesbrecht &lt;i&gt;et al.&lt;/i&gt;, 2023)","plainTextFormattedCitation":"(Arora et al., 2020; Davies-Barnard et al., 2020; Kou-Giesbrecht et al., 2023)","previouslyFormattedCitation":"(Arora &lt;i&gt;et al.&lt;/i&gt;, 2020; Davies-Barnard &lt;i&gt;et al.&lt;/i&gt;, 2020; Kou-Giesbrecht &lt;i&gt;et al.&lt;/i&gt;, 2023)"},"properties":{"noteIndex":0},"schema":"https://github.com/citation-style-language/schema/raw/master/csl-citation.json"}</w:instrText>
      </w:r>
      <w:r w:rsidR="00820422">
        <w:fldChar w:fldCharType="separate"/>
      </w:r>
      <w:r w:rsidR="00820422" w:rsidRPr="00820422">
        <w:rPr>
          <w:noProof/>
        </w:rPr>
        <w:t xml:space="preserve">(Arora </w:t>
      </w:r>
      <w:r w:rsidR="00820422" w:rsidRPr="00820422">
        <w:rPr>
          <w:i/>
          <w:noProof/>
        </w:rPr>
        <w:t>et al.</w:t>
      </w:r>
      <w:r w:rsidR="00820422" w:rsidRPr="00820422">
        <w:rPr>
          <w:noProof/>
        </w:rPr>
        <w:t xml:space="preserve">, 2020; Davies-Barnard </w:t>
      </w:r>
      <w:r w:rsidR="00820422" w:rsidRPr="00820422">
        <w:rPr>
          <w:i/>
          <w:noProof/>
        </w:rPr>
        <w:t>et al.</w:t>
      </w:r>
      <w:r w:rsidR="00820422" w:rsidRPr="00820422">
        <w:rPr>
          <w:noProof/>
        </w:rPr>
        <w:t xml:space="preserve">, 2020; Kou-Giesbrecht </w:t>
      </w:r>
      <w:r w:rsidR="00820422" w:rsidRPr="00820422">
        <w:rPr>
          <w:i/>
          <w:noProof/>
        </w:rPr>
        <w:t>et al.</w:t>
      </w:r>
      <w:r w:rsidR="00820422" w:rsidRPr="00820422">
        <w:rPr>
          <w:noProof/>
        </w:rPr>
        <w:t>, 2023)</w:t>
      </w:r>
      <w:r w:rsidR="00820422">
        <w:fldChar w:fldCharType="end"/>
      </w:r>
      <w:r w:rsidR="00300B3B">
        <w:t xml:space="preserve">, </w:t>
      </w:r>
      <w:r w:rsidR="00F9641A">
        <w:t>contribut</w:t>
      </w:r>
      <w:r w:rsidR="00300B3B">
        <w:t>ing</w:t>
      </w:r>
      <w:r w:rsidR="00F9641A">
        <w:t xml:space="preserve"> to </w:t>
      </w:r>
      <w:r w:rsidR="00766769">
        <w:t xml:space="preserve">widespread divergence in future carbon and </w:t>
      </w:r>
      <w:r w:rsidR="00766769" w:rsidRPr="00FE014F">
        <w:rPr>
          <w:bCs/>
        </w:rPr>
        <w:t>n</w:t>
      </w:r>
      <w:r w:rsidR="00766769">
        <w:rPr>
          <w:bCs/>
        </w:rPr>
        <w:t>itrogen</w:t>
      </w:r>
      <w:r w:rsidR="00766769">
        <w:t xml:space="preserve"> flux simulations across terrestrial biosphere models </w:t>
      </w:r>
      <w:r w:rsidR="00766769">
        <w:fldChar w:fldCharType="begin" w:fldLock="1"/>
      </w:r>
      <w:r w:rsidR="00C234F0">
        <w:instrText>ADDIN CSL_CITATION {"citationItems":[{"id":"ITEM-1","itemData":{"DOI":"10.1175/JCLI-D-12-00579.1","ISSN":"08948755","abstract":"In the context of phase 5 of the Coupled Model Intercomparison Project, most climate simulations use prescribed atmospheric CO2 concentration and therefore do not interactively include the effect of carbon cycle feedbacks. However, the representative concentration pathway 8.5 (RCP8.5) scenario has additionally been run by earth system models with prescribed CO2 emissions. This paper analyzes the climate projections of 11 earth system models (ESMs) that performed both emission-driven and concentration-driven RCP8.5 simulations.When forced by RCP8.5 CO2 emissions, models simulate a large spread in atmospheric CO2; the simulated 2100 concentrations range between 795 and 1145 ppm. Seven out of the 11 ESMs simulate a larger CO2 (on average by 44 ppm, 985 ± 97ppm by 2100) and hence higher radiative forcing (by 0.25Wm-2) when driven by CO2 emissions than for the concentration-driven scenarios (941 ppm). However, most of these models already overestimate the present-day CO2, with the present-day biases reasonably well correlated with future atmospheric concentrations' departure from the prescribed concentration. The uncertainty in CO2 projections is mainly attributable to uncertainties in the response of the land carbon cycle. As a result of simulated higher CO2 concentrations than in the concentration-driven simulations, temperature projections are generally higher when ESMs are driven with CO2 emissions. Global surface temperature change by 2100 (relative to present day) increased by 3.9° ± 0.9°C for the emission-driven simulations compared to 3.7° ± 0.7°C in the concentration-driven simulations. Although the lower ends are comparable in both sets of simulations, the highest climate projections are significantly warmer in the emission-driven simulations because of stronger carbon cycle feedbacks. © 2014 American Meteorological Society.","author":[{"dropping-particle":"","family":"Friedlingstein","given":"Pierre","non-dropping-particle":"","parse-names":false,"suffix":""},{"dropping-particle":"","family":"Meinshausen","given":"Malte","non-dropping-particle":"","parse-names":false,"suffix":""},{"dropping-particle":"","family":"Arora","given":"Vivek K","non-dropping-particle":"","parse-names":false,"suffix":""},{"dropping-particle":"","family":"Jones","given":"Chris D","non-dropping-particle":"","parse-names":false,"suffix":""},{"dropping-particle":"","family":"Anav","given":"Alessandro","non-dropping-particle":"","parse-names":false,"suffix":""},{"dropping-particle":"","family":"Liddicoat","given":"Spencer K","non-dropping-particle":"","parse-names":false,"suffix":""},{"dropping-particle":"","family":"Knutti","given":"Reto","non-dropping-particle":"","parse-names":false,"suffix":""}],"container-title":"Journal of Climate","id":"ITEM-1","issue":"2","issued":{"date-parts":[["2014"]]},"page":"511-526","title":"Uncertainties in CMIP5 climate projections due to carbon cycle feedbacks","type":"article-journal","volume":"27"},"uris":["http://www.mendeley.com/documents/?uuid=f76674cd-7d72-4223-b90c-11753b09878b"]},{"id":"ITEM-2","itemData":{"DOI":"10.1111/gcb.15114","ISSN":"13652486","PMID":"32285534","abstract":"The magnitude of the nitrogen (N) limitation of terrestrial carbon (C) storage over the 21st century is highly uncertain because of the complex interactions between the terrestrial C and N cycles. We use an ensemble approach to quantify and attribute process-level uncertainty in C-cycle projections by analysing a 30-member ensemble representing published alternative representations of key N cycle processes (stoichiometry, biological nitrogen fixation (BNF) and ecosystem N losses) within the framework of one terrestrial biosphere model. Despite large differences in the simulated present-day N cycle, primarily affecting simulated productivity north of 40°N, ensemble members generally conform with global C-cycle benchmarks for present-day conditions. Ensemble projections for two representative concentration pathways (RCP 2.6 and RCP 8.5) show that the increase in land C storage due to CO2 fertilization is reduced by 24 ± 15% due to N constraints, whereas terrestrial C losses associated with climate change are attenuated by 19 ± 20%. As a result, N cycling reduces projected land C uptake for the years 2006–2099 by 19% (37% decrease to 3% increase) for RCP 2.6, and by 21% (40% decrease to 9% increase) for RCP 8.5. Most of the ensemble spread results from uncertainty in temperate and boreal forests, and is dominated by uncertainty in BNF (10% decrease to 50% increase for RCP 2.6, 5% decrease to 100% increase for RCP 8.5). However, choices about the flexibility of ecosystem C:N ratios and processes controlling ecosystem N losses regionally also play important roles. The findings of this study demonstrate clearly the need for an ensemble approach to quantify likely future terrestrial C–N cycle trajectories. Present-day C-cycle observations only weakly constrain the future ensemble spread, highlighting the need for better observational constraints on large-scale N cycling, and N cycle process responses to global change.","author":[{"dropping-particle":"","family":"Meyerholt","given":"Johannes","non-dropping-particle":"","parse-names":false,"suffix":""},{"dropping-particle":"","family":"Sickel","given":"Kerstin","non-dropping-particle":"","parse-names":false,"suffix":""},{"dropping-particle":"","family":"Zaehle","given":"Sönke","non-dropping-particle":"","parse-names":false,"suffix":""}],"container-title":"Global Change Biology","id":"ITEM-2","issue":"7","issued":{"date-parts":[["2020"]]},"page":"3978-3996","title":"Ensemble projections elucidate effects of uncertainty in terrestrial nitrogen limitation on future carbon uptake","type":"article-journal","volume":"26"},"uris":["http://www.mendeley.com/documents/?uuid=df8140ee-2475-4e79-9ce3-d6b0b9bbb5ba"]},{"id":"ITEM-3","itemData":{"DOI":"10.1038/ngeo2413","ISSN":"1752-0894","author":[{"dropping-particle":"","family":"Wieder","given":"William R","non-dropping-particle":"","parse-names":false,"suffix":""},{"dropping-particle":"","family":"Cleveland","given":"Cory C","non-dropping-particle":"","parse-names":false,"suffix":""},{"dropping-particle":"","family":"Smith","given":"W Kolby","non-dropping-particle":"","parse-names":false,"suffix":""},{"dropping-particle":"","family":"Todd-Brown","given":"Katherine","non-dropping-particle":"","parse-names":false,"suffix":""}],"container-title":"Nature Geoscience","id":"ITEM-3","issue":"6","issued":{"date-parts":[["2015","6","20"]]},"page":"441-444","title":"Future productivity and carbon storage limited by terrestrial nutrient availability","type":"article-journal","volume":"8"},"uris":["http://www.mendeley.com/documents/?uuid=ec005334-3b59-4670-9a5b-915a944b890d"]},{"id":"ITEM-4","itemData":{"DOI":"10.1111/nph.12697","ISSN":"14698137","PMID":"24467623","abstract":"We analysed the responses of 11 ecosystem models to elevated atmospheric [CO2] (eCO2) at two temperate forest ecosystems (Duke and Oak Ridge National Laboratory (ORNL) Free-Air CO2 Enrichment (FACE) experiments) to test alternative representations of carbon (C)-nitrogen (N) cycle processes. We decomposed the model responses into component processes affecting the response to eCO2 and confronted these with observations from the FACE experiments. Most of the models reproduced the observed initial enhancement of net primary production (NPP) at both sites, but none was able to simulate both the sustained 10-yr enhancement at Duke and the declining response at ORNL: models generally showed signs of progressive N limitation as a result of lower than observed plant N uptake. Nonetheless, many models showed qualitative agreement with observed component processes. The results suggest that improved representation of above-ground-below-ground interactions and better constraints on plant stoichiometry are important for a predictive understanding of eCO2 effects. Improved accuracy of soil organic matter inventories is pivotal to reduce uncertainty in the observed C-N budgets. The two FACE experiments are insufficient to fully constrain terrestrial responses to eCO2, given the complexity of factors leading to the observed diverging trends, and the consequential inability of the models to explain these trends. Nevertheless, the ecosystem models were able to capture important features of the experiments, lending some support to their projections. © 2014 New Phytologist Trust.","author":[{"dropping-particle":"","family":"Zaehle","given":"Sönke","non-dropping-particle":"","parse-names":false,"suffix":""},{"dropping-particle":"","family":"Medlyn","given":"Belinda E.","non-dropping-particle":"","parse-names":false,"suffix":""},{"dropping-particle":"","family":"Kauwe","given":"Martin G.","non-dropping-particle":"De","parse-names":false,"suffix":""},{"dropping-particle":"","family":"Walker","given":"Anthony P.","non-dropping-particle":"","parse-names":false,"suffix":""},{"dropping-particle":"","family":"Dietze","given":"Michael C.","non-dropping-particle":"","parse-names":false,"suffix":""},{"dropping-particle":"","family":"Hickler","given":"Thomas","non-dropping-particle":"","parse-names":false,"suffix":""},{"dropping-particle":"","family":"Luo","given":"Yiqi","non-dropping-particle":"","parse-names":false,"suffix":""},{"dropping-particle":"","family":"Wang","given":"Ying Ping","non-dropping-particle":"","parse-names":false,"suffix":""},{"dropping-particle":"","family":"El-Masri","given":"Bassil","non-dropping-particle":"","parse-names":false,"suffix":""},{"dropping-particle":"","family":"Thornton","given":"Peter","non-dropping-particle":"","parse-names":false,"suffix":""},{"dropping-particle":"","family":"Jain","given":"Atul","non-dropping-particle":"","parse-names":false,"suffix":""},{"dropping-particle":"","family":"Wang","given":"Shusen","non-dropping-particle":"","parse-names":false,"suffix":""},{"dropping-particle":"","family":"Warlind","given":"David","non-dropping-particle":"","parse-names":false,"suffix":""},{"dropping-particle":"","family":"Weng","given":"Ensheng","non-dropping-particle":"","parse-names":false,"suffix":""},{"dropping-particle":"","family":"Parton","given":"William","non-dropping-particle":"","parse-names":false,"suffix":""},{"dropping-particle":"","family":"Iversen","given":"Colleen M.","non-dropping-particle":"","parse-names":false,"suffix":""},{"dropping-particle":"","family":"Gallet-Budynek","given":"Anne","non-dropping-particle":"","parse-names":false,"suffix":""},{"dropping-particle":"","family":"Mccarthy","given":"Heather","non-dropping-particle":"","parse-names":false,"suffix":""},{"dropping-particle":"","family":"Finzi","given":"Adrien","non-dropping-particle":"","parse-names":false,"suffix":""},{"dropping-particle":"","family":"Hanson","given":"Paul J.","non-dropping-particle":"","parse-names":false,"suffix":""},{"dropping-particle":"","family":"Prentice","given":"I. Colin","non-dropping-particle":"","parse-names":false,"suffix":""},{"dropping-particle":"","family":"Oren","given":"Ram","non-dropping-particle":"","parse-names":false,"suffix":""},{"dropping-particle":"","family":"Norby","given":"Richard J.","non-dropping-particle":"","parse-names":false,"suffix":""}],"container-title":"New Phytologist","id":"ITEM-4","issue":"3","issued":{"date-parts":[["2014"]]},"page":"803-822","title":"Evaluation of 11 terrestrial carbon-nitrogen cycle models against observations from two temperate Free-Air CO2 Enrichment studies","type":"article-journal","volume":"202"},"uris":["http://www.mendeley.com/documents/?uuid=3a84039c-ba4b-4f6e-8b9b-24f79a08c38f"]}],"mendeley":{"formattedCitation":"(Friedlingstein &lt;i&gt;et al.&lt;/i&gt;, 2014; Zaehle &lt;i&gt;et al.&lt;/i&gt;, 2014; Wieder &lt;i&gt;et al.&lt;/i&gt;, 2015; Meyerholt &lt;i&gt;et al.&lt;/i&gt;, 2020)","plainTextFormattedCitation":"(Friedlingstein et al., 2014; Zaehle et al., 2014; Wieder et al., 2015; Meyerholt et al., 2020)","previouslyFormattedCitation":"(Friedlingstein &lt;i&gt;et al.&lt;/i&gt;, 2014; Zaehle &lt;i&gt;et al.&lt;/i&gt;, 2014; Wieder &lt;i&gt;et al.&lt;/i&gt;, 2015; Meyerholt &lt;i&gt;et al.&lt;/i&gt;, 2020)"},"properties":{"noteIndex":0},"schema":"https://github.com/citation-style-language/schema/raw/master/csl-citation.json"}</w:instrText>
      </w:r>
      <w:r w:rsidR="00766769">
        <w:fldChar w:fldCharType="separate"/>
      </w:r>
      <w:r w:rsidR="00766769" w:rsidRPr="00766769">
        <w:rPr>
          <w:noProof/>
        </w:rPr>
        <w:t xml:space="preserve">(Friedlingstein </w:t>
      </w:r>
      <w:r w:rsidR="00766769" w:rsidRPr="00766769">
        <w:rPr>
          <w:i/>
          <w:noProof/>
        </w:rPr>
        <w:t>et al.</w:t>
      </w:r>
      <w:r w:rsidR="00766769" w:rsidRPr="00766769">
        <w:rPr>
          <w:noProof/>
        </w:rPr>
        <w:t xml:space="preserve">, 2014; Zaehle </w:t>
      </w:r>
      <w:r w:rsidR="00766769" w:rsidRPr="00766769">
        <w:rPr>
          <w:i/>
          <w:noProof/>
        </w:rPr>
        <w:t>et al.</w:t>
      </w:r>
      <w:r w:rsidR="00766769" w:rsidRPr="00766769">
        <w:rPr>
          <w:noProof/>
        </w:rPr>
        <w:t xml:space="preserve">, 2014; Wieder </w:t>
      </w:r>
      <w:r w:rsidR="00766769" w:rsidRPr="00766769">
        <w:rPr>
          <w:i/>
          <w:noProof/>
        </w:rPr>
        <w:t>et al.</w:t>
      </w:r>
      <w:r w:rsidR="00766769" w:rsidRPr="00766769">
        <w:rPr>
          <w:noProof/>
        </w:rPr>
        <w:t xml:space="preserve">, 2015; Meyerholt </w:t>
      </w:r>
      <w:r w:rsidR="00766769" w:rsidRPr="00766769">
        <w:rPr>
          <w:i/>
          <w:noProof/>
        </w:rPr>
        <w:t>et al.</w:t>
      </w:r>
      <w:r w:rsidR="00766769" w:rsidRPr="00766769">
        <w:rPr>
          <w:noProof/>
        </w:rPr>
        <w:t>, 2020)</w:t>
      </w:r>
      <w:r w:rsidR="00766769">
        <w:fldChar w:fldCharType="end"/>
      </w:r>
      <w:r w:rsidR="00766769">
        <w:t>.</w:t>
      </w:r>
    </w:p>
    <w:p w14:paraId="639E60AC" w14:textId="50D54142" w:rsidR="00F04421" w:rsidRDefault="001011B9" w:rsidP="00F04421">
      <w:pPr>
        <w:spacing w:line="360" w:lineRule="auto"/>
        <w:ind w:firstLine="720"/>
      </w:pPr>
      <w:r>
        <w:t>Over the past few decades, n</w:t>
      </w:r>
      <w:r w:rsidR="00F61AC3">
        <w:t>umerous studies have sought to elucidate plant responses to elevated CO</w:t>
      </w:r>
      <w:r w:rsidR="00F61AC3" w:rsidRPr="00FA34EF">
        <w:rPr>
          <w:vertAlign w:val="subscript"/>
        </w:rPr>
        <w:t>2</w:t>
      </w:r>
      <w:r w:rsidR="00F61AC3">
        <w:t>, revealing consistent leaf and whole-plant patterns.</w:t>
      </w:r>
      <w:r w:rsidR="00F9641A">
        <w:t xml:space="preserve"> </w:t>
      </w:r>
      <w:r w:rsidR="00A50445">
        <w:t>At the leaf-level,</w:t>
      </w:r>
      <w:r w:rsidR="004453B9">
        <w:t xml:space="preserve"> C</w:t>
      </w:r>
      <w:r w:rsidR="004453B9">
        <w:rPr>
          <w:vertAlign w:val="subscript"/>
        </w:rPr>
        <w:t>3</w:t>
      </w:r>
      <w:r w:rsidR="004453B9">
        <w:t xml:space="preserve"> plants grown under elevated CO</w:t>
      </w:r>
      <w:r w:rsidR="004453B9">
        <w:rPr>
          <w:vertAlign w:val="subscript"/>
        </w:rPr>
        <w:t>2</w:t>
      </w:r>
      <w:r w:rsidR="004453B9">
        <w:t xml:space="preserve"> exhibit increased net photosynthesis rates compared to plants grown under ambient CO</w:t>
      </w:r>
      <w:r w:rsidR="004453B9">
        <w:rPr>
          <w:vertAlign w:val="subscript"/>
        </w:rPr>
        <w:t>2</w:t>
      </w:r>
      <w:r w:rsidR="004453B9">
        <w:t xml:space="preserve"> </w:t>
      </w:r>
      <w:r w:rsidR="004453B9">
        <w:fldChar w:fldCharType="begin" w:fldLock="1"/>
      </w:r>
      <w:r w:rsidR="00DD4139">
        <w:instrText>ADDIN CSL_CITATION {"citationItems":[{"id":"ITEM-1","itemData":{"DOI":"10.1046/j.1365-3040.1999.00523.x","ISSN":"01407791","abstract":"The effects of elevated atmospheric CO2 concentration on growth of forest tree species are difficult to predict because practical limitations restrict experiments to much shorter than the average life-span of a tree. Long-term, process-based computer models must be used to extrapolate from shorter-term experiments. A key problem is to ensure a strong flow of information between experiments and models. In this study, meta-analysis techniques were used to summarize a suite of photosynthetic model parameters obtained from 15 field-based elevated [CO2] experiments on European forest tree species. The parameters studied are commonly used in modelling photosynthesis, and include observed light-saturated photosynthetic rates (A(max)), the potential electron transport rate (J(max)), the maximum Rubisco activity (V(cmax)) and leaf nitrogen concentration on mass (N(m)) and area (N(a)) bases. Across all experiments, light-saturated photosynthesis was strongly stimulated by growth in elevated [CO2]. However, significant down-regulation of photosynthesis was also observed; when measured at the same CO2 concentration, photosynthesis was reduced by 10-20%. The underlying biochemistry of photosynthesis was affected, as shown by a down-regulation of the parameters J(max) and V(cmax) of the order of 10%. This reduction in J(max) and V(cmax) was linked to the effects of elevated [CO2] on leaf nitrogen concentration. It was concluded that the current model is adequate to model photosynthesis in elevated [CO2]. Tables of model parameter values for different European forest species are given.","author":[{"dropping-particle":"","family":"Medlyn","given":"Belinda E.","non-dropping-particle":"","parse-names":false,"suffix":""},{"dropping-particle":"","family":"Badeck","given":"F. W.","non-dropping-particle":"","parse-names":false,"suffix":""},{"dropping-particle":"","family":"Pury","given":"D. G.G.","non-dropping-particle":"De","parse-names":false,"suffix":""},{"dropping-particle":"","family":"Barton","given":"C. V.M.","non-dropping-particle":"","parse-names":false,"suffix":""},{"dropping-particle":"","family":"Broadmeadow","given":"M.","non-dropping-particle":"","parse-names":false,"suffix":""},{"dropping-particle":"","family":"Ceulemans","given":"R.","non-dropping-particle":"","parse-names":false,"suffix":""},{"dropping-particle":"","family":"Angelis","given":"P.","non-dropping-particle":"De","parse-names":false,"suffix":""},{"dropping-particle":"","family":"Forstreuter","given":"M.","non-dropping-particle":"","parse-names":false,"suffix":""},{"dropping-particle":"","family":"Jach","given":"M. E.","non-dropping-particle":"","parse-names":false,"suffix":""},{"dropping-particle":"","family":"Kellomäki","given":"S.","non-dropping-particle":"","parse-names":false,"suffix":""},{"dropping-particle":"","family":"Laitat","given":"E.","non-dropping-particle":"","parse-names":false,"suffix":""},{"dropping-particle":"","family":"Marek","given":"M.","non-dropping-particle":"","parse-names":false,"suffix":""},{"dropping-particle":"","family":"Philippot","given":"S.","non-dropping-particle":"","parse-names":false,"suffix":""},{"dropping-particle":"","family":"Rey","given":"A.","non-dropping-particle":"","parse-names":false,"suffix":""},{"dropping-particle":"","family":"Strassemeyer","given":"J.","non-dropping-particle":"","parse-names":false,"suffix":""},{"dropping-particle":"","family":"Laitinen","given":"K.","non-dropping-particle":"","parse-names":false,"suffix":""},{"dropping-particle":"","family":"Liozon","given":"R.","non-dropping-particle":"","parse-names":false,"suffix":""},{"dropping-particle":"","family":"Portier","given":"B.","non-dropping-particle":"","parse-names":false,"suffix":""},{"dropping-particle":"","family":"Roberntz","given":"P.","non-dropping-particle":"","parse-names":false,"suffix":""},{"dropping-particle":"","family":"Wang","given":"K.","non-dropping-particle":"","parse-names":false,"suffix":""},{"dropping-particle":"","family":"Jarvis","given":"P. G.","non-dropping-particle":"","parse-names":false,"suffix":""}],"container-title":"Plant, Cell and Environment","id":"ITEM-1","issue":"12","issued":{"date-parts":[["1999"]]},"page":"1475-1495","title":"Effects of elevated [CO2] on photosynthesis in European forest species: A meta-analysis of model parameters","type":"article-journal","volume":"22"},"uris":["http://www.mendeley.com/documents/?uuid=e83c43ba-47d1-4053-bfbd-9cba621704f2"]},{"id":"ITEM-2","itemData":{"DOI":"10.1111/nph.17802","ISSN":"14698137","PMID":"34657301","abstract":"Generalised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author":[{"dropping-particle":"","family":"Poorter","given":"Hendrik","non-dropping-particle":"","parse-names":false,"suffix":""},{"dropping-particle":"","family":"Knopf","given":"Oliver","non-dropping-particle":"","parse-names":false,"suffix":""},{"dropping-particle":"","family":"Wright","given":"Ian J","non-dropping-particle":"","parse-names":false,"suffix":""},{"dropping-particle":"","family":"Temme","given":"Andries A","non-dropping-particle":"","parse-names":false,"suffix":""},{"dropping-particle":"","family":"Hogewoning","given":"Sander W","non-dropping-particle":"","parse-names":false,"suffix":""},{"dropping-particle":"","family":"Graf","given":"Alexander","non-dropping-particle":"","parse-names":false,"suffix":""},{"dropping-particle":"","family":"Cernusak","given":"Lucas A","non-dropping-particle":"","parse-names":false,"suffix":""},{"dropping-particle":"","family":"Pons","given":"Thijs L","non-dropping-particle":"","parse-names":false,"suffix":""}],"container-title":"New Phytologist","id":"ITEM-2","issue":"4","issued":{"date-parts":[["2022"]]},"page":"1560-1596","title":"A meta-analysis of responses of C&lt;sub&gt;3&lt;/sub&gt; plants to atmospheric CO&lt;sub&gt;2&lt;/sub&gt;: dose–response curves for 85 traits ranging from the molecular to the whole-plant level","type":"article-journal","volume":"233"},"uris":["http://www.mendeley.com/documents/?uuid=e206fbac-5f81-4b6c-b009-89d7b2066fdb"]},{"id":"ITEM-3","itemData":{"DOI":"10.1111/j.1365-2486.2011.02435.x","ISSN":"13541013","abstract":"If long-term responses of photosynthesis and leaf diffusive conductance to rising atmospheric carbon dioxide (CO2) levels are similar or predictably different among species, functional types, and ecosystem types, general global models of elevated CO2 effects can effectively be developed. To address this issue we measured gas exchange rates of 13 perennial grassland species from four functional groups across 11 years of long-term free-air CO2 enrichment (eCO2, +180ppm above ambient CO2) in the BioCON experiment in Minnesota, USA. Eleven years of eCO2 produced consistent but modest increases in leaf net photosynthetic rates of 10% on average compared with plants grown at ambient CO2 concentrations across the 13 species. This eCO2-induced enhancement did not depend on soil N treatment, is much less than the average across other longer-term studies, and represents strong acclimation (i.e. downregulation) as it is also much less than the instantaneous response to eCO2. The legume and C3 nonlegume forb species were the most responsive among the functional groups (+13% in each), the C4 grasses the least responsive (+4%), and C3 grasses intermediate in their photosynthetic response to eCO2 across years (+9%). Leaf stomatal conductance and nitrogen content declined comparably across species in eCO2 compared with ambient CO2 and to degrees corresponding to results from other studies. The significant acclimation of photosynthesis is explained in part by those eCO2-induced decreases in leaf N content and stomatal conductance that reduce leaf photosynthetic capacity in plants grown under elevated compared with ambient CO2 concentrations. Results of this study, probably the longest-term with the most species, suggest that carbon cycle models that assume and thereby simulate long-lived strong eCO2 stimulation of photosynthesis (e.g.&gt; 25%) for all of Earth's terrestrial ecosystems should be viewed with a great deal of caution. © 2011 Blackwell Publishing Ltd.","author":[{"dropping-particle":"","family":"Lee","given":"Tali D","non-dropping-particle":"","parse-names":false,"suffix":""},{"dropping-particle":"","family":"Barrott","given":"Susan H","non-dropping-particle":"","parse-names":false,"suffix":""},{"dropping-particle":"","family":"Reich","given":"Peter B","non-dropping-particle":"","parse-names":false,"suffix":""}],"container-title":"Global Change Biology","id":"ITEM-3","issue":"9","issued":{"date-parts":[["2011"]]},"page":"2893-2904","title":"Photosynthetic responses of 13 grassland species across 11 years of free-air CO2 enrichment is modest, consistent and independent of N supply","type":"article-journal","volume":"17"},"uris":["http://www.mendeley.com/documents/?uuid=4098b092-5d2e-4292-a04c-020daa3eaa37"]}],"mendeley":{"formattedCitation":"(Medlyn &lt;i&gt;et al.&lt;/i&gt;, 1999; Lee &lt;i&gt;et al.&lt;/i&gt;, 2011; Poorter &lt;i&gt;et al.&lt;/i&gt;, 2022)","plainTextFormattedCitation":"(Medlyn et al., 1999; Lee et al., 2011; Poorter et al., 2022)","previouslyFormattedCitation":"(Medlyn &lt;i&gt;et al.&lt;/i&gt;, 1999; Lee &lt;i&gt;et al.&lt;/i&gt;, 2011; Poorter &lt;i&gt;et al.&lt;/i&gt;, 2022)"},"properties":{"noteIndex":0},"schema":"https://github.com/citation-style-language/schema/raw/master/csl-citation.json"}</w:instrText>
      </w:r>
      <w:r w:rsidR="004453B9">
        <w:fldChar w:fldCharType="separate"/>
      </w:r>
      <w:r w:rsidR="00AD0879" w:rsidRPr="00AD0879">
        <w:rPr>
          <w:noProof/>
        </w:rPr>
        <w:t xml:space="preserve">(Medlyn </w:t>
      </w:r>
      <w:r w:rsidR="00AD0879" w:rsidRPr="00AD0879">
        <w:rPr>
          <w:i/>
          <w:noProof/>
        </w:rPr>
        <w:t>et al.</w:t>
      </w:r>
      <w:r w:rsidR="00AD0879" w:rsidRPr="00AD0879">
        <w:rPr>
          <w:noProof/>
        </w:rPr>
        <w:t xml:space="preserve">, 1999; Lee </w:t>
      </w:r>
      <w:r w:rsidR="00AD0879" w:rsidRPr="00AD0879">
        <w:rPr>
          <w:i/>
          <w:noProof/>
        </w:rPr>
        <w:t>et al.</w:t>
      </w:r>
      <w:r w:rsidR="00AD0879" w:rsidRPr="00AD0879">
        <w:rPr>
          <w:noProof/>
        </w:rPr>
        <w:t xml:space="preserve">, 2011; Poorter </w:t>
      </w:r>
      <w:r w:rsidR="00AD0879" w:rsidRPr="00AD0879">
        <w:rPr>
          <w:i/>
          <w:noProof/>
        </w:rPr>
        <w:t>et al.</w:t>
      </w:r>
      <w:r w:rsidR="00AD0879" w:rsidRPr="00AD0879">
        <w:rPr>
          <w:noProof/>
        </w:rPr>
        <w:t>, 2022)</w:t>
      </w:r>
      <w:r w:rsidR="004453B9">
        <w:fldChar w:fldCharType="end"/>
      </w:r>
      <w:r w:rsidR="004453B9">
        <w:t>. These patterns correspond with reduc</w:t>
      </w:r>
      <w:r w:rsidR="00DB6DDF">
        <w:t>ed</w:t>
      </w:r>
      <w:r w:rsidR="00F47DE9">
        <w:t xml:space="preserve"> mass- and area-based</w:t>
      </w:r>
      <w:r w:rsidR="004453B9">
        <w:t xml:space="preserve"> leaf nitrogen </w:t>
      </w:r>
      <w:r w:rsidR="00A50445">
        <w:t xml:space="preserve">content, </w:t>
      </w:r>
      <w:r w:rsidR="00F47DE9">
        <w:t xml:space="preserve">increased leaf mass per area, </w:t>
      </w:r>
      <w:r w:rsidR="00EE1CA8">
        <w:t xml:space="preserve">reduced </w:t>
      </w:r>
      <w:r w:rsidR="00A50445">
        <w:t xml:space="preserve">stomatal conductance, and </w:t>
      </w:r>
      <w:r w:rsidR="00EE1CA8">
        <w:t xml:space="preserve">reduced </w:t>
      </w:r>
      <w:r w:rsidR="00176591">
        <w:t>p</w:t>
      </w:r>
      <w:r w:rsidR="00A50445">
        <w:t>hotosynthetic capacity</w:t>
      </w:r>
      <w:r w:rsidR="004453B9">
        <w:t xml:space="preserve">, </w:t>
      </w:r>
      <w:r w:rsidR="00316D11">
        <w:t>yielding</w:t>
      </w:r>
      <w:r w:rsidR="004453B9">
        <w:t xml:space="preserve"> increase</w:t>
      </w:r>
      <w:r w:rsidR="00300B3B">
        <w:t>d</w:t>
      </w:r>
      <w:r w:rsidR="004453B9">
        <w:t xml:space="preserve"> photosynthetic nitrogen-use efficiency and water-use efficiency</w:t>
      </w:r>
      <w:r w:rsidR="00F9641A">
        <w:t xml:space="preserve"> </w:t>
      </w:r>
      <w:r w:rsidR="00F9641A">
        <w:fldChar w:fldCharType="begin" w:fldLock="1"/>
      </w:r>
      <w:r w:rsidR="00DD4139">
        <w:instrText>ADDIN CSL_CITATION {"citationItems":[{"id":"ITEM-1","itemData":{"DOI":"10.1111/j.1469-8137.2004.01224.x","ISSN":"0028646X","PMID":"15720649","abstract":"Free-air CO2 enrichment (FACE) experiments allow study of the effects of elevated [CO2] on plants and ecosystems grown under natural conditions without enclosure. Data from 120 primary, peer-reviewed articles describing physiology and production in the 12 large-scale FACE experiments (475-600 ppm) were collected and summarized using meta-analytic techniques. The results confirm some results from previous chamber experiments: light-saturated carbon uptake, diurnal C assimilation, growth and above-ground production increased, while specific leaf area and stomatal conductance decreased in elevated [CO2]. There were differences in FACE. Trees were more responsive than herbaceous species to elevated [CO2]. Grain crop yields increased far less than anticipated from prior enclosure studies. The broad direction of change in photosynthesis and production in elevated [CO2] may be similar in FACE and enclosure studies, but there are major quantitative differences: trees were more responsive than other functional types; C4 species showed little response; and the reduction in plant nitrogen was small and largely accounted for by decreased Rubisco. The results from this review may provide the most plausible estimates of how plants in their native environments and field-grown crops will respond to rising atmospheric [CO2]; but even with FACE there are limitations, which are also discussed. © New Phytologist (2004).","author":[{"dropping-particle":"","family":"Ainsworth","given":"Elizabeth A","non-dropping-particle":"","parse-names":false,"suffix":""},{"dropping-particle":"","family":"Long","given":"Stephen P","non-dropping-particle":"","parse-names":false,"suffix":""}],"container-title":"New Phytologist","id":"ITEM-1","issue":"2","issued":{"date-parts":[["2005"]]},"page":"351-372","title":"What have we learned from 15 years of free-air CO&lt;sub&gt;2&lt;/sub&gt; enrichment (FACE)? A meta-analytic review of the responses of photosynthesis, canopy properties and plant production to rising CO&lt;sub&gt;2&lt;/sub&gt;","type":"article-journal","volume":"165"},"uris":["http://www.mendeley.com/documents/?uuid=d9063f10-6625-49fe-a00e-810449f2d611"]},{"id":"ITEM-2","itemData":{"DOI":"10.1111/j.1365-3040.2007.01641.x","ISSN":"01407791","abstract":"This review summarizes current understanding of the mechanisms that underlie the response of photosynthesis and stomatal conductance to elevated carbon dioxide con- centration ([CO2 ]), and examines how downstream pro- cesses and environmental constraints modulate these two fundamental responses. The results from free-air CO2 enrichment (FACE) experiments were summarized via meta-analysis to quantify the mean responses of stomatal and photosynthetic parameters to elevated [CO2 ]. Eleva- tion of [CO2] in FACE experiments reduced stomatal con- ductance by 22%, yet, this reduction was not associated with a similar change in stomatal density. Elevated [CO2 ] stimulated light-saturated photosynthesis (Asat)inC3 plants grown in FACE by an average of 31%. However, the magnitude of the increase in Asat varied with functional group and environment. Functional groups with ribulose- 1,5-bisphosphate carboxylase/oxygenase (Rubisco)-limited photosynthesis at elevated [CO2 ] had greater potential for increases in Asat than those where photosynthesis became ribulose-1,5-bisphosphate (RubP)-limited at elevated [CO2 ]. Both nitrogen supply and sink capacity modulated the response of photosynthesis to elevated [CO2 ] through their impact on the acclimation of carboxylation capacity. Increased understanding of the molecular and biochemical mechanisms by which plants respond to elevated [CO2 ], and the feedback of environmental factors upon them, will improve our ability to predict ecosystem responses to rising [CO2 ] and increase our potential to adapt crops and managed ecosystems to future atmospheric [CO2].","author":[{"dropping-particle":"","family":"Ainsworth","given":"Elizabeth A","non-dropping-particle":"","parse-names":false,"suffix":""},{"dropping-particle":"","family":"Rogers","given":"Alistair","non-dropping-particle":"","parse-names":false,"suffix":""}],"container-title":"Plant, Cell &amp; Environment","id":"ITEM-2","issue":"3","issued":{"date-parts":[["2007","3"]]},"page":"258-270","title":"The response of photosynthesis and stomatal conductance to rising [CO&lt;sub&gt;2&lt;/sub&gt;]: mechanisms and environmental interactions","type":"article-journal","volume":"30"},"uris":["http://www.mendeley.com/documents/?uuid=89486d2e-ad56-4fca-8ee3-ea9d75d594c7"]},{"id":"ITEM-3","itemData":{"DOI":"10.1111/j.1365-3040.1996.tb00234.x","ISSN":"0140-7791","author":[{"dropping-particle":"","family":"Curtis","given":"Peter S","non-dropping-particle":"","parse-names":false,"suffix":""}],"container-title":"Plant, Cell and Environment","id":"ITEM-3","issue":"2","issued":{"date-parts":[["1996","2"]]},"page":"127-137","title":"A meta-analysis of leaf gas exchange and nitrogen in trees grown under elevated carbon dioxide","type":"article-journal","volume":"19"},"uris":["http://www.mendeley.com/documents/?uuid=9a33c053-d362-45d7-a821-6e32f972601e"]},{"id":"ITEM-4","itemData":{"DOI":"10.1146/annurev.arplant.48.1.609","ISSN":"15435008","PMID":"15012276","abstract":"The primary effect of the response of plants to rising atmospheric CO2 (Ca) is to increase resource use efficiency. Elevated Ca reduces stomatal conductance and transpiration and improves water use efficiency, and at the same time it stimulates higher rates of photosynthesis and increases light-use efficiency. Acclimation of photosynthesis during long-term exposure to elevated Ca reduces key enzymes of the photosynthetic carbon reduction cycle, and this increases nutrient use efficiency. Improved soil-water balance, increased carbon uptake in the shade, greater carbon to nitrogen ratio, and reduced nutrient quality for insect and animal grazers are all possibilities that have been observed in field studies of the effects of elevated Ca. These effects have major consequences for agriculture and native ecosystems in a world of rising atmospheric Ca and climate change.","author":[{"dropping-particle":"","family":"Drake","given":"Bert G","non-dropping-particle":"","parse-names":false,"suffix":""},{"dropping-particle":"","family":"Gonzàlez-Meler","given":"Miquel A","non-dropping-particle":"","parse-names":false,"suffix":""},{"dropping-particle":"","family":"Long","given":"Steve P","non-dropping-particle":"","parse-names":false,"suffix":""}],"container-title":"Annual Review of Plant Biology","id":"ITEM-4","issued":{"date-parts":[["1997"]]},"page":"609-639","title":"More efficient plants: A Consequence of Rising Atmospheric CO2?","type":"article-journal","volume":"48"},"uris":["http://www.mendeley.com/documents/?uuid=757851cb-6769-4e6d-9343-b421d776e208"]},{"id":"ITEM-5","itemData":{"DOI":"10.1111/nph.17802","ISSN":"14698137","PMID":"34657301","abstract":"Generalised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author":[{"dropping-particle":"","family":"Poorter","given":"Hendrik","non-dropping-particle":"","parse-names":false,"suffix":""},{"dropping-particle":"","family":"Knopf","given":"Oliver","non-dropping-particle":"","parse-names":false,"suffix":""},{"dropping-particle":"","family":"Wright","given":"Ian J","non-dropping-particle":"","parse-names":false,"suffix":""},{"dropping-particle":"","family":"Temme","given":"Andries A","non-dropping-particle":"","parse-names":false,"suffix":""},{"dropping-particle":"","family":"Hogewoning","given":"Sander W","non-dropping-particle":"","parse-names":false,"suffix":""},{"dropping-particle":"","family":"Graf","given":"Alexander","non-dropping-particle":"","parse-names":false,"suffix":""},{"dropping-particle":"","family":"Cernusak","given":"Lucas A","non-dropping-particle":"","parse-names":false,"suffix":""},{"dropping-particle":"","family":"Pons","given":"Thijs L","non-dropping-particle":"","parse-names":false,"suffix":""}],"container-title":"New Phytologist","id":"ITEM-5","issue":"4","issued":{"date-parts":[["2022"]]},"page":"1560-1596","title":"A meta-analysis of responses of C&lt;sub&gt;3&lt;/sub&gt; plants to atmospheric CO&lt;sub&gt;2&lt;/sub&gt;: dose–response curves for 85 traits ranging from the molecular to the whole-plant level","type":"article-journal","volume":"233"},"uris":["http://www.mendeley.com/documents/?uuid=e206fbac-5f81-4b6c-b009-89d7b2066fdb"]},{"id":"ITEM-6","itemData":{"DOI":"10.1111/j.1365-2486.2011.02435.x","ISSN":"13541013","abstract":"If long-term responses of photosynthesis and leaf diffusive conductance to rising atmospheric carbon dioxide (CO2) levels are similar or predictably different among species, functional types, and ecosystem types, general global models of elevated CO2 effects can effectively be developed. To address this issue we measured gas exchange rates of 13 perennial grassland species from four functional groups across 11 years of long-term free-air CO2 enrichment (eCO2, +180ppm above ambient CO2) in the BioCON experiment in Minnesota, USA. Eleven years of eCO2 produced consistent but modest increases in leaf net photosynthetic rates of 10% on average compared with plants grown at ambient CO2 concentrations across the 13 species. This eCO2-induced enhancement did not depend on soil N treatment, is much less than the average across other longer-term studies, and represents strong acclimation (i.e. downregulation) as it is also much less than the instantaneous response to eCO2. The legume and C3 nonlegume forb species were the most responsive among the functional groups (+13% in each), the C4 grasses the least responsive (+4%), and C3 grasses intermediate in their photosynthetic response to eCO2 across years (+9%). Leaf stomatal conductance and nitrogen content declined comparably across species in eCO2 compared with ambient CO2 and to degrees corresponding to results from other studies. The significant acclimation of photosynthesis is explained in part by those eCO2-induced decreases in leaf N content and stomatal conductance that reduce leaf photosynthetic capacity in plants grown under elevated compared with ambient CO2 concentrations. Results of this study, probably the longest-term with the most species, suggest that carbon cycle models that assume and thereby simulate long-lived strong eCO2 stimulation of photosynthesis (e.g.&gt; 25%) for all of Earth's terrestrial ecosystems should be viewed with a great deal of caution. © 2011 Blackwell Publishing Ltd.","author":[{"dropping-particle":"","family":"Lee","given":"Tali D","non-dropping-particle":"","parse-names":false,"suffix":""},{"dropping-particle":"","family":"Barrott","given":"Susan H","non-dropping-particle":"","parse-names":false,"suffix":""},{"dropping-particle":"","family":"Reich","given":"Peter B","non-dropping-particle":"","parse-names":false,"suffix":""}],"container-title":"Global Change Biology","id":"ITEM-6","issue":"9","issued":{"date-parts":[["2011"]]},"page":"2893-2904","title":"Photosynthetic responses of 13 grassland species across 11 years of free-air CO2 enrichment is modest, consistent and independent of N supply","type":"article-journal","volume":"17"},"uris":["http://www.mendeley.com/documents/?uuid=4098b092-5d2e-4292-a04c-020daa3eaa37"]},{"id":"ITEM-7","itemData":{"DOI":"10.1046/j.1365-3040.1999.00523.x","ISSN":"01407791","abstract":"The effects of elevated atmospheric CO2 concentration on growth of forest tree species are difficult to predict because practical limitations restrict experiments to much shorter than the average life-span of a tree. Long-term, process-based computer models must be used to extrapolate from shorter-term experiments. A key problem is to ensure a strong flow of information between experiments and models. In this study, meta-analysis techniques were used to summarize a suite of photosynthetic model parameters obtained from 15 field-based elevated [CO2] experiments on European forest tree species. The parameters studied are commonly used in modelling photosynthesis, and include observed light-saturated photosynthetic rates (A(max)), the potential electron transport rate (J(max)), the maximum Rubisco activity (V(cmax)) and leaf nitrogen concentration on mass (N(m)) and area (N(a)) bases. Across all experiments, light-saturated photosynthesis was strongly stimulated by growth in elevated [CO2]. However, significant down-regulation of photosynthesis was also observed; when measured at the same CO2 concentration, photosynthesis was reduced by 10-20%. The underlying biochemistry of photosynthesis was affected, as shown by a down-regulation of the parameters J(max) and V(cmax) of the order of 10%. This reduction in J(max) and V(cmax) was linked to the effects of elevated [CO2] on leaf nitrogen concentration. It was concluded that the current model is adequate to model photosynthesis in elevated [CO2]. Tables of model parameter values for different European forest species are given.","author":[{"dropping-particle":"","family":"Medlyn","given":"Belinda E.","non-dropping-particle":"","parse-names":false,"suffix":""},{"dropping-particle":"","family":"Badeck","given":"F. W.","non-dropping-particle":"","parse-names":false,"suffix":""},{"dropping-particle":"","family":"Pury","given":"D. G.G.","non-dropping-particle":"De","parse-names":false,"suffix":""},{"dropping-particle":"","family":"Barton","given":"C. V.M.","non-dropping-particle":"","parse-names":false,"suffix":""},{"dropping-particle":"","family":"Broadmeadow","given":"M.","non-dropping-particle":"","parse-names":false,"suffix":""},{"dropping-particle":"","family":"Ceulemans","given":"R.","non-dropping-particle":"","parse-names":false,"suffix":""},{"dropping-particle":"","family":"Angelis","given":"P.","non-dropping-particle":"De","parse-names":false,"suffix":""},{"dropping-particle":"","family":"Forstreuter","given":"M.","non-dropping-particle":"","parse-names":false,"suffix":""},{"dropping-particle":"","family":"Jach","given":"M. E.","non-dropping-particle":"","parse-names":false,"suffix":""},{"dropping-particle":"","family":"Kellomäki","given":"S.","non-dropping-particle":"","parse-names":false,"suffix":""},{"dropping-particle":"","family":"Laitat","given":"E.","non-dropping-particle":"","parse-names":false,"suffix":""},{"dropping-particle":"","family":"Marek","given":"M.","non-dropping-particle":"","parse-names":false,"suffix":""},{"dropping-particle":"","family":"Philippot","given":"S.","non-dropping-particle":"","parse-names":false,"suffix":""},{"dropping-particle":"","family":"Rey","given":"A.","non-dropping-particle":"","parse-names":false,"suffix":""},{"dropping-particle":"","family":"Strassemeyer","given":"J.","non-dropping-particle":"","parse-names":false,"suffix":""},{"dropping-particle":"","family":"Laitinen","given":"K.","non-dropping-particle":"","parse-names":false,"suffix":""},{"dropping-particle":"","family":"Liozon","given":"R.","non-dropping-particle":"","parse-names":false,"suffix":""},{"dropping-particle":"","family":"Portier","given":"B.","non-dropping-particle":"","parse-names":false,"suffix":""},{"dropping-particle":"","family":"Roberntz","given":"P.","non-dropping-particle":"","parse-names":false,"suffix":""},{"dropping-particle":"","family":"Wang","given":"K.","non-dropping-particle":"","parse-names":false,"suffix":""},{"dropping-particle":"","family":"Jarvis","given":"P. G.","non-dropping-particle":"","parse-names":false,"suffix":""}],"container-title":"Plant, Cell and Environment","id":"ITEM-7","issue":"12","issued":{"date-parts":[["1999"]]},"page":"1475-1495","title":"Effects of elevated [CO2] on photosynthesis in European forest species: A meta-analysis of model parameters","type":"article-journal","volume":"22"},"uris":["http://www.mendeley.com/documents/?uuid=e83c43ba-47d1-4053-bfbd-9cba621704f2"]}],"mendeley":{"formattedCitation":"(Curtis, 1996; Drake &lt;i&gt;et al.&lt;/i&gt;, 1997; Medlyn &lt;i&gt;et al.&lt;/i&gt;, 1999; Ainsworth &amp; Long, 2005; Ainsworth &amp; Rogers, 2007; Lee &lt;i&gt;et al.&lt;/i&gt;, 2011; Poorter &lt;i&gt;et al.&lt;/i&gt;, 2022)","plainTextFormattedCitation":"(Curtis, 1996; Drake et al., 1997; Medlyn et al., 1999; Ainsworth &amp; Long, 2005; Ainsworth &amp; Rogers, 2007; Lee et al., 2011; Poorter et al., 2022)","previouslyFormattedCitation":"(Curtis, 1996; Drake &lt;i&gt;et al.&lt;/i&gt;, 1997; Medlyn &lt;i&gt;et al.&lt;/i&gt;, 1999; Ainsworth &amp; Long, 2005; Ainsworth &amp; Rogers, 2007; Lee &lt;i&gt;et al.&lt;/i&gt;, 2011; Poorter &lt;i&gt;et al.&lt;/i&gt;, 2022)"},"properties":{"noteIndex":0},"schema":"https://github.com/citation-style-language/schema/raw/master/csl-citation.json"}</w:instrText>
      </w:r>
      <w:r w:rsidR="00F9641A">
        <w:fldChar w:fldCharType="separate"/>
      </w:r>
      <w:r w:rsidR="00AD0879" w:rsidRPr="00AD0879">
        <w:rPr>
          <w:noProof/>
        </w:rPr>
        <w:t xml:space="preserve">(Curtis, 1996; Drake </w:t>
      </w:r>
      <w:r w:rsidR="00AD0879" w:rsidRPr="00AD0879">
        <w:rPr>
          <w:i/>
          <w:noProof/>
        </w:rPr>
        <w:t>et al.</w:t>
      </w:r>
      <w:r w:rsidR="00AD0879" w:rsidRPr="00AD0879">
        <w:rPr>
          <w:noProof/>
        </w:rPr>
        <w:t xml:space="preserve">, 1997; Medlyn </w:t>
      </w:r>
      <w:r w:rsidR="00AD0879" w:rsidRPr="00AD0879">
        <w:rPr>
          <w:i/>
          <w:noProof/>
        </w:rPr>
        <w:t>et al.</w:t>
      </w:r>
      <w:r w:rsidR="00AD0879" w:rsidRPr="00AD0879">
        <w:rPr>
          <w:noProof/>
        </w:rPr>
        <w:t xml:space="preserve">, 1999; Ainsworth &amp; Long, 2005; Ainsworth &amp; Rogers, 2007; Lee </w:t>
      </w:r>
      <w:r w:rsidR="00AD0879" w:rsidRPr="00AD0879">
        <w:rPr>
          <w:i/>
          <w:noProof/>
        </w:rPr>
        <w:t>et al.</w:t>
      </w:r>
      <w:r w:rsidR="00AD0879" w:rsidRPr="00AD0879">
        <w:rPr>
          <w:noProof/>
        </w:rPr>
        <w:t xml:space="preserve">, 2011; Poorter </w:t>
      </w:r>
      <w:r w:rsidR="00AD0879" w:rsidRPr="00AD0879">
        <w:rPr>
          <w:i/>
          <w:noProof/>
        </w:rPr>
        <w:t>et al.</w:t>
      </w:r>
      <w:r w:rsidR="00AD0879" w:rsidRPr="00AD0879">
        <w:rPr>
          <w:noProof/>
        </w:rPr>
        <w:t>, 2022)</w:t>
      </w:r>
      <w:r w:rsidR="00F9641A">
        <w:fldChar w:fldCharType="end"/>
      </w:r>
      <w:r w:rsidR="00F9641A">
        <w:t xml:space="preserve">. </w:t>
      </w:r>
      <w:r w:rsidR="008A112A">
        <w:t xml:space="preserve">At the whole-plant level, </w:t>
      </w:r>
      <w:r w:rsidR="00766769">
        <w:t>C</w:t>
      </w:r>
      <w:r w:rsidR="00766769">
        <w:rPr>
          <w:vertAlign w:val="subscript"/>
        </w:rPr>
        <w:t>3</w:t>
      </w:r>
      <w:r w:rsidR="00766769">
        <w:t xml:space="preserve"> plants grown under e</w:t>
      </w:r>
      <w:r w:rsidR="00AA2C0D">
        <w:t xml:space="preserve">levated </w:t>
      </w:r>
      <w:r w:rsidR="00766769">
        <w:t>CO</w:t>
      </w:r>
      <w:r w:rsidR="00766769">
        <w:rPr>
          <w:vertAlign w:val="subscript"/>
        </w:rPr>
        <w:t>2</w:t>
      </w:r>
      <w:r w:rsidR="00766769">
        <w:t xml:space="preserve"> </w:t>
      </w:r>
      <w:r w:rsidR="00F9641A">
        <w:t>exhibit</w:t>
      </w:r>
      <w:r w:rsidR="00766769">
        <w:t xml:space="preserve"> increased total leaf area, which </w:t>
      </w:r>
      <w:r w:rsidR="00300B3B">
        <w:t xml:space="preserve">supports greater net primary productivity and total biomass compared to </w:t>
      </w:r>
      <w:r w:rsidR="00604DE5">
        <w:t>plants grown under a</w:t>
      </w:r>
      <w:r w:rsidR="00AA2C0D">
        <w:t xml:space="preserve">mbient </w:t>
      </w:r>
      <w:r w:rsidR="00604DE5">
        <w:t>CO</w:t>
      </w:r>
      <w:r w:rsidR="00604DE5">
        <w:rPr>
          <w:vertAlign w:val="subscript"/>
        </w:rPr>
        <w:t>2</w:t>
      </w:r>
      <w:r w:rsidR="00585F07">
        <w:t xml:space="preserve"> </w:t>
      </w:r>
      <w:r w:rsidR="00585F07">
        <w:fldChar w:fldCharType="begin" w:fldLock="1"/>
      </w:r>
      <w:r w:rsidR="00DD4139">
        <w:instrText>ADDIN CSL_CITATION {"citationItems":[{"id":"ITEM-1","itemData":{"DOI":"10.1046/j.1365-2486.2002.00498.x","ISSN":"13541013","abstract":"The effects of elevated [CO2] on 25 variables describing soybean physiology, growth and yield are reviewed using meta-analytic techniques. This is the first meta-analysis to our knowledge performed on a single crop species and summarizes the effects of 111 studies. These primary studies include numerous soybean growth forms, various stress and experimental treatments, and a range of elevated [CO2] levels (from 450 to 1250 p.p.m.), with a mean of 689 p.p.m. across all studies. Stimulation of soybean leaf CO2 assimilation rate with growth at elevated [CO2] was 39%, despite a 40% decrease in stomatal conductance and a 11% decrease in Rubisco activity. Increased leaf CO2 uptake combined with an 18% stimulation in leaf area to provide a 59% increase in canopy photosynthetic rate. The increase in total dry weight was lower at 37%, and seed yield still lower at 24%. This shows that even in an agronomic species selected for maximum investment in seed, several plant level feedbacks prevent additional investment in reproduction, such that yield fails to reflect fully the increase in whole plant carbon uptake. Large soil containers (&gt; 9 L) have been considered adequate for assessing plant responses to elevated [CO2]. However, in open-top chamber experiments, soybeans grown in large pots showed a significant threefold smaller stimulation in yield than soybeans grown in the ground. This suggests that conclusions about plant yield based on pot studies, even when using very large containers, are a poor reflection of performance in the absence of any physical restriction on root growth. This review supports a number of current paradigms of plant responses to elevated [CO2]. Namely, stimulation of photosynthesis is greater in plants that fix N and have additional carbohydrate sinks in nodules. This supports the notion that photosynthetic capacity decreases when plants are N-limited, but not when plants have adequate N and sink strength. The root: shoot ratio did not change with growth at elevated [CO2], sustaining the charge that biomass allocation is unaffected by growth at elevated [CO2] when plant size and ontogeny are considered.","author":[{"dropping-particle":"","family":"Ainsworth","given":"Elizabeth A","non-dropping-particle":"","parse-names":false,"suffix":""},{"dropping-particle":"","family":"Davey","given":"Phillip A","non-dropping-particle":"","parse-names":false,"suffix":""},{"dropping-particle":"","family":"Bernacchi","given":"Carl J","non-dropping-particle":"","parse-names":false,"suffix":""},{"dropping-particle":"","family":"Dermody","given":"Orla C","non-dropping-particle":"","parse-names":false,"suffix":""},{"dropping-particle":"","family":"Heaton","given":"Emily A","non-dropping-particle":"","parse-names":false,"suffix":""},{"dropping-particle":"","family":"Moore","given":"David J","non-dropping-particle":"","parse-names":false,"suffix":""},{"dropping-particle":"","family":"Morgan","given":"Patrick B","non-dropping-particle":"","parse-names":false,"suffix":""},{"dropping-particle":"","family":"Naidu","given":"Shawna L","non-dropping-particle":"","parse-names":false,"suffix":""},{"dropping-particle":"","family":"Ra","given":"Hyung Shim Yoo","non-dropping-particle":"","parse-names":false,"suffix":""},{"dropping-particle":"","family":"Zhu","given":"Xin Guang","non-dropping-particle":"","parse-names":false,"suffix":""},{"dropping-particle":"","family":"Curtis","given":"Peter S","non-dropping-particle":"","parse-names":false,"suffix":""},{"dropping-particle":"","family":"Long","given":"Stephen P","non-dropping-particle":"","parse-names":false,"suffix":""}],"container-title":"Global Change Biology","id":"ITEM-1","issue":"8","issued":{"date-parts":[["2002"]]},"note":"Paper seems to suggest stronger leaf response to CO2 than whole plant response, which is curious\n\nPaper also hypothesizes that nodulated soybean shouldn't have an acclimation response to CO2 (presumably due to paradigm that Nlimitation drives acclimation responses to increasing CO2)","page":"695-709","title":"A meta-analysis of elevated [CO&lt;sub&gt;2&lt;/sub&gt;] effects on soybean (&lt;i&gt;Glycine max&lt;/i&gt;) physiology, growth and yield","type":"article-journal","volume":"8"},"uris":["http://www.mendeley.com/documents/?uuid=ce631e95-b0ce-4987-95bf-f5a783beed98"]},{"id":"ITEM-2","itemData":{"DOI":"10.1111/j.1365-3040.2007.01641.x","ISSN":"01407791","abstract":"This review summarizes current understanding of the mechanisms that underlie the response of photosynthesis and stomatal conductance to elevated carbon dioxide con- centration ([CO2 ]), and examines how downstream pro- cesses and environmental constraints modulate these two fundamental responses. The results from free-air CO2 enrichment (FACE) experiments were summarized via meta-analysis to quantify the mean responses of stomatal and photosynthetic parameters to elevated [CO2 ]. Eleva- tion of [CO2] in FACE experiments reduced stomatal con- ductance by 22%, yet, this reduction was not associated with a similar change in stomatal density. Elevated [CO2 ] stimulated light-saturated photosynthesis (Asat)inC3 plants grown in FACE by an average of 31%. However, the magnitude of the increase in Asat varied with functional group and environment. Functional groups with ribulose- 1,5-bisphosphate carboxylase/oxygenase (Rubisco)-limited photosynthesis at elevated [CO2 ] had greater potential for increases in Asat than those where photosynthesis became ribulose-1,5-bisphosphate (RubP)-limited at elevated [CO2 ]. Both nitrogen supply and sink capacity modulated the response of photosynthesis to elevated [CO2 ] through their impact on the acclimation of carboxylation capacity. Increased understanding of the molecular and biochemical mechanisms by which plants respond to elevated [CO2 ], and the feedback of environmental factors upon them, will improve our ability to predict ecosystem responses to rising [CO2 ] and increase our potential to adapt crops and managed ecosystems to future atmospheric [CO2].","author":[{"dropping-particle":"","family":"Ainsworth","given":"Elizabeth A","non-dropping-particle":"","parse-names":false,"suffix":""},{"dropping-particle":"","family":"Rogers","given":"Alistair","non-dropping-particle":"","parse-names":false,"suffix":""}],"container-title":"Plant, Cell &amp; Environment","id":"ITEM-2","issue":"3","issued":{"date-parts":[["2007","3"]]},"page":"258-270","title":"The response of photosynthesis and stomatal conductance to rising [CO&lt;sub&gt;2&lt;/sub&gt;]: mechanisms and environmental interactions","type":"article-journal","volume":"30"},"uris":["http://www.mendeley.com/documents/?uuid=89486d2e-ad56-4fca-8ee3-ea9d75d594c7"]},{"id":"ITEM-3","itemData":{"DOI":"10.1111/nph.17802","ISSN":"14698137","PMID":"34657301","abstract":"Generalised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author":[{"dropping-particle":"","family":"Poorter","given":"Hendrik","non-dropping-particle":"","parse-names":false,"suffix":""},{"dropping-particle":"","family":"Knopf","given":"Oliver","non-dropping-particle":"","parse-names":false,"suffix":""},{"dropping-particle":"","family":"Wright","given":"Ian J","non-dropping-particle":"","parse-names":false,"suffix":""},{"dropping-particle":"","family":"Temme","given":"Andries A","non-dropping-particle":"","parse-names":false,"suffix":""},{"dropping-particle":"","family":"Hogewoning","given":"Sander W","non-dropping-particle":"","parse-names":false,"suffix":""},{"dropping-particle":"","family":"Graf","given":"Alexander","non-dropping-particle":"","parse-names":false,"suffix":""},{"dropping-particle":"","family":"Cernusak","given":"Lucas A","non-dropping-particle":"","parse-names":false,"suffix":""},{"dropping-particle":"","family":"Pons","given":"Thijs L","non-dropping-particle":"","parse-names":false,"suffix":""}],"container-title":"New Phytologist","id":"ITEM-3","issue":"4","issued":{"date-parts":[["2022"]]},"page":"1560-1596","title":"A meta-analysis of responses of C&lt;sub&gt;3&lt;/sub&gt; plants to atmospheric CO&lt;sub&gt;2&lt;/sub&gt;: dose–response curves for 85 traits ranging from the molecular to the whole-plant level","type":"article-journal","volume":"233"},"uris":["http://www.mendeley.com/documents/?uuid=e206fbac-5f81-4b6c-b009-89d7b2066fdb"]},{"id":"ITEM-4","itemData":{"DOI":"10.1007/BF00317671","ISSN":"00298549","abstract":"Plants often respond to elevated atmospheric CO2 levels with reduced tissue nitrogen concentrations relative to ambient CO2-grown plants when comparisons are made at a common time. Another common response to enriched CO2 atmospheres is an acceleration in plant growth rates. Because plant nitrogen concentrations are often highest in seedlings and subsequently decrease during growth, comparisons between ambient and elevated CO2-grown plants made at a common time may not demonstrate CO2-induced reductions in plant nitrogen concentration per se. Rather, this comparison may be highlighting differences in nitrogen concentration between bigger, more developed plants and smaller, less developed plants. In this study, we directly examined whether elevated CO2 environments reduce plant nitrogen concentrations independent of changes in plant growth rates. We grew two annual plant species. Abutilon theophrasti (C3 photosynthetic pathway) and Amaranthus retroflexus (C4 photosynthetic pathway), from seed in glass-sided growth chambers with atmospheric CO2 levels of 350 μmol·mol-1 or 700 μmol·mol-1 and with high or low fertilizer applications. Individual plants were harvested every 2 days starting 3 days after germination to determine plant biomass and nitrogen concentration. We found: 1. High CO2-grown plants had reduced nitrogen concentrations and increased biomass relative to ambient CO2-grown plants when compared at a common time; 2. Tissue nitrogen concentrations did not vary as a function of CO2 level when plants were compared at a common size; and 3. The rate of biomass accumulation per rate of increase in plant nitrogen was unaffected by CO2 availability, but was altered by nutrient availability. These results indicate that a CO2-induced reduction in plant nitrogen concentration may not be due to physiological changes in plant nitrogen use efficiency, but is probably a size-dependent phenomenon resulting from accelerated plant growth. © 1993 Springer-Verlag.","author":[{"dropping-particle":"","family":"Coleman","given":"J. S.","non-dropping-particle":"","parse-names":false,"suffix":""},{"dropping-particle":"","family":"McConnaughay","given":"K. D.M.","non-dropping-particle":"","parse-names":false,"suffix":""},{"dropping-particle":"","family":"Bazzaz","given":"F. A.","non-dropping-particle":"","parse-names":false,"suffix":""}],"container-title":"Oecologia","id":"ITEM-4","issue":"2","issued":{"date-parts":[["1993"]]},"page":"195-200","title":"Elevated CO2 and plant nitrogen-use: is reduced tissue nitrogen concentration size-dependent?","type":"article-journal","volume":"93"},"uris":["http://www.mendeley.com/documents/?uuid=b2fc8485-6945-4886-8daa-c51302cd7c4d"]}],"mendeley":{"formattedCitation":"(Coleman &lt;i&gt;et al.&lt;/i&gt;, 1993; Ainsworth &lt;i&gt;et al.&lt;/i&gt;, 2002; Ainsworth &amp; Rogers, 2007; Poorter &lt;i&gt;et al.&lt;/i&gt;, 2022)","plainTextFormattedCitation":"(Coleman et al., 1993; Ainsworth et al., 2002; Ainsworth &amp; Rogers, 2007; Poorter et al., 2022)","previouslyFormattedCitation":"(Coleman &lt;i&gt;et al.&lt;/i&gt;, 1993; Ainsworth &lt;i&gt;et al.&lt;/i&gt;, 2002; Ainsworth &amp; Rogers, 2007; Poorter &lt;i&gt;et al.&lt;/i&gt;, 2022)"},"properties":{"noteIndex":0},"schema":"https://github.com/citation-style-language/schema/raw/master/csl-citation.json"}</w:instrText>
      </w:r>
      <w:r w:rsidR="00585F07">
        <w:fldChar w:fldCharType="separate"/>
      </w:r>
      <w:r w:rsidR="00585F07" w:rsidRPr="00585F07">
        <w:rPr>
          <w:noProof/>
        </w:rPr>
        <w:t xml:space="preserve">(Coleman </w:t>
      </w:r>
      <w:r w:rsidR="00585F07" w:rsidRPr="00585F07">
        <w:rPr>
          <w:i/>
          <w:noProof/>
        </w:rPr>
        <w:t>et al.</w:t>
      </w:r>
      <w:r w:rsidR="00585F07" w:rsidRPr="00585F07">
        <w:rPr>
          <w:noProof/>
        </w:rPr>
        <w:t xml:space="preserve">, 1993; Ainsworth </w:t>
      </w:r>
      <w:r w:rsidR="00585F07" w:rsidRPr="00585F07">
        <w:rPr>
          <w:i/>
          <w:noProof/>
        </w:rPr>
        <w:t>et al.</w:t>
      </w:r>
      <w:r w:rsidR="00585F07" w:rsidRPr="00585F07">
        <w:rPr>
          <w:noProof/>
        </w:rPr>
        <w:t xml:space="preserve">, 2002; Ainsworth &amp; Rogers, 2007; Poorter </w:t>
      </w:r>
      <w:r w:rsidR="00585F07" w:rsidRPr="00585F07">
        <w:rPr>
          <w:i/>
          <w:noProof/>
        </w:rPr>
        <w:t>et al.</w:t>
      </w:r>
      <w:r w:rsidR="00585F07" w:rsidRPr="00585F07">
        <w:rPr>
          <w:noProof/>
        </w:rPr>
        <w:t>, 2022)</w:t>
      </w:r>
      <w:r w:rsidR="00585F07">
        <w:fldChar w:fldCharType="end"/>
      </w:r>
      <w:r w:rsidR="00585F07">
        <w:t>.</w:t>
      </w:r>
      <w:r w:rsidR="00CA10F5">
        <w:t xml:space="preserve"> Some experiments s</w:t>
      </w:r>
      <w:r w:rsidR="00CA7E62">
        <w:t>uggest that</w:t>
      </w:r>
      <w:r w:rsidR="00CA10F5">
        <w:t xml:space="preserve"> elevated CO</w:t>
      </w:r>
      <w:r w:rsidR="00CA10F5">
        <w:rPr>
          <w:vertAlign w:val="subscript"/>
        </w:rPr>
        <w:t>2</w:t>
      </w:r>
      <w:r w:rsidR="00CA10F5">
        <w:t xml:space="preserve"> increases belowground carbon allocation and the ratio of root biomass to shoot biomass compared to plants grown under ambient CO</w:t>
      </w:r>
      <w:r w:rsidR="00CA10F5">
        <w:rPr>
          <w:vertAlign w:val="subscript"/>
        </w:rPr>
        <w:t>2</w:t>
      </w:r>
      <w:r w:rsidR="005B2A43">
        <w:t xml:space="preserve"> </w:t>
      </w:r>
      <w:r w:rsidR="00561C30">
        <w:t xml:space="preserve">to increase nitrogen </w:t>
      </w:r>
      <w:r w:rsidR="00454C35">
        <w:t>uptake</w:t>
      </w:r>
      <w:r w:rsidR="00561C30">
        <w:t xml:space="preserve"> </w:t>
      </w:r>
      <w:r w:rsidR="00CA10F5">
        <w:fldChar w:fldCharType="begin" w:fldLock="1"/>
      </w:r>
      <w:r w:rsidR="00CA10F5">
        <w:instrText>ADDIN CSL_CITATION {"citationItems":[{"id":"ITEM-1","itemData":{"DOI":"10.1111/geb.12062","ISSN":"1466822X","abstract":"Aim: Plant root traits regulate belowground C inputs, soil nutrient and water uptake, and play critical roles in determining sustainable plant production and consequences for ecosystem C storage. However, the effects of elevated CO2 on root morphology and function have not been well quantified. We reveal general patterns of root trait responses to elevated CO2 from field manipulative experiments. Location: North America, Europe, Oceania, Asia. Methods: The meta-analysis approach was used to examine the effects of CO2 elevation on 17 variables associated with root morphology, biomass size and distribution, C and N concentrations and pools, turnover and fungal colonization from 110 published studies. Results: Elevated CO2 increased root length (+26.0%) and diameter (+8.4%). Elevated CO2 also stimulated total root (+28.8%), fine root (+27.7%) and coarse root biomass (+25.3%), demonstrating strong responses of root morphology and biomass. Elevated CO2 increased the root:shoot ratio (+8.5%) and decreased the proportion of roots in the topsoil (-8.4%), suggesting that plants expand rooting systems. In addition, elevated CO2 decreased N concentration (-7.1%), but did not affect C concentration, and thus increased the C:N ratio (+7.8%). Root C (+29.3%) increased disproportionately relative to root N pools (+9.4%) under elevated CO2. Functional traits were also strongly affected by elevated CO2, which increased respiration (+58.9%), rhizodeposition (+37.9%) and fungal colonization (+3.3%). Main conclusions: These results suggest that elevated CO2 promoted root morphological development, root system expansion and C input to soils, implying that the sensitive responses of root morphology and function to elevated CO2 would increase long-term belowground C sequestration. © 2013 John Wiley &amp; Sons Ltd.","author":[{"dropping-particle":"","family":"Nie","given":"Ming","non-dropping-particle":"","parse-names":false,"suffix":""},{"dropping-particle":"","family":"Lu","given":"Meng","non-dropping-particle":"","parse-names":false,"suffix":""},{"dropping-particle":"","family":"Bell","given":"Jennifer","non-dropping-particle":"","parse-names":false,"suffix":""},{"dropping-particle":"","family":"Raut","given":"Swastika","non-dropping-particle":"","parse-names":false,"suffix":""},{"dropping-particle":"","family":"Pendall","given":"Elise","non-dropping-particle":"","parse-names":false,"suffix":""}],"container-title":"Global Ecology and Biogeography","id":"ITEM-1","issue":"10","issued":{"date-parts":[["2013"]]},"page":"1095-1105","title":"Altered root traits due to elevated CO2: A meta-analysis","type":"article-journal","volume":"22"},"uris":["http://www.mendeley.com/documents/?uuid=bbc1d6bb-461b-4ddc-bf76-f6e0758e5922"]}],"mendeley":{"formattedCitation":"(Nie &lt;i&gt;et al.&lt;/i&gt;, 2013)","plainTextFormattedCitation":"(Nie et al., 2013)","previouslyFormattedCitation":"(Nie &lt;i&gt;et al.&lt;/i&gt;, 2013)"},"properties":{"noteIndex":0},"schema":"https://github.com/citation-style-language/schema/raw/master/csl-citation.json"}</w:instrText>
      </w:r>
      <w:r w:rsidR="00CA10F5">
        <w:fldChar w:fldCharType="separate"/>
      </w:r>
      <w:r w:rsidR="00CA10F5" w:rsidRPr="00CA10F5">
        <w:rPr>
          <w:noProof/>
        </w:rPr>
        <w:t xml:space="preserve">(Nie </w:t>
      </w:r>
      <w:r w:rsidR="00CA10F5" w:rsidRPr="00CA10F5">
        <w:rPr>
          <w:i/>
          <w:noProof/>
        </w:rPr>
        <w:t>et al.</w:t>
      </w:r>
      <w:r w:rsidR="00CA10F5" w:rsidRPr="00CA10F5">
        <w:rPr>
          <w:noProof/>
        </w:rPr>
        <w:t>, 2013)</w:t>
      </w:r>
      <w:r w:rsidR="00CA10F5">
        <w:fldChar w:fldCharType="end"/>
      </w:r>
      <w:r w:rsidR="00CA10F5">
        <w:t>, though this re</w:t>
      </w:r>
      <w:r w:rsidR="00CA7E62">
        <w:t>sponse</w:t>
      </w:r>
      <w:r w:rsidR="00CA10F5">
        <w:t xml:space="preserve"> is not consistently observed</w:t>
      </w:r>
      <w:r w:rsidR="00CA7E62">
        <w:t xml:space="preserve"> </w:t>
      </w:r>
      <w:r w:rsidR="00CA10F5">
        <w:fldChar w:fldCharType="begin" w:fldLock="1"/>
      </w:r>
      <w:r w:rsidR="00FB7FB7">
        <w:instrText>ADDIN CSL_CITATION {"citationItems":[{"id":"ITEM-1","itemData":{"DOI":"10.1111/nph.17802","ISSN":"14698137","PMID":"34657301","abstract":"Generalised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author":[{"dropping-particle":"","family":"Poorter","given":"Hendrik","non-dropping-particle":"","parse-names":false,"suffix":""},{"dropping-particle":"","family":"Knopf","given":"Oliver","non-dropping-particle":"","parse-names":false,"suffix":""},{"dropping-particle":"","family":"Wright","given":"Ian J","non-dropping-particle":"","parse-names":false,"suffix":""},{"dropping-particle":"","family":"Temme","given":"Andries A","non-dropping-particle":"","parse-names":false,"suffix":""},{"dropping-particle":"","family":"Hogewoning","given":"Sander W","non-dropping-particle":"","parse-names":false,"suffix":""},{"dropping-particle":"","family":"Graf","given":"Alexander","non-dropping-particle":"","parse-names":false,"suffix":""},{"dropping-particle":"","family":"Cernusak","given":"Lucas A","non-dropping-particle":"","parse-names":false,"suffix":""},{"dropping-particle":"","family":"Pons","given":"Thijs L","non-dropping-particle":"","parse-names":false,"suffix":""}],"container-title":"New Phytologist","id":"ITEM-1","issue":"4","issued":{"date-parts":[["2022"]]},"page":"1560-1596","title":"A meta-analysis of responses of C&lt;sub&gt;3&lt;/sub&gt; plants to atmospheric CO&lt;sub&gt;2&lt;/sub&gt;: dose–response curves for 85 traits ranging from the molecular to the whole-plant level","type":"article-journal","volume":"233"},"uris":["http://www.mendeley.com/documents/?uuid=e206fbac-5f81-4b6c-b009-89d7b2066fdb"]},{"id":"ITEM-2","itemData":{"DOI":"10.1111/j.1365-3040.1994.tb02017.x","ISSN":"13653040","abstract":"At elevated atmospheric CO2 concentrations ([CO2]a), photosynthetic capacity (Amax) and root fraction (ηR, the ratio of root to plant dry mass) increased in some studies and decreased in others. Here, we have explored possible causes of this, focusing on the relative magnitudes of the effects of elevated [CO2]a on specific leaf (nm) and plant (np) nitrogen concentrations, leaf mass per unit area (h), and plant nitrogen productivity (α). In our survey of 39 studies with 35 species, we found that elevated [CO2]a led to decreased nm and np in all the studies and to increased h and α in most of the studies. The magnitudes of these changes varied with species and with experimental conditions. Based on a model that integrated [CO2]a‐induced changes in leaf nitrogen into a biochemically based model of leaf photosynthesis, we predicted that, to a first approximation, photosynthesis will be upregulated (Amax will increase) when growth at increased [CO2]a leads to increases in h that are larger than decreases in nm. Photosynthesis will be downregulated (Amax will decrease) when increases in h are smaller than decreases in nm. The model suggests that photosynthetic capacity increases at elevated [CO2]a only when additional leaf mesophyll more than compensates the effects of nitrogen dilution. We considered two kinds of regulatory paradigms that could lead to varying responses of ηR to elevated [CO2]a, and compared the predictions of each with the data. A simple static model based on the functional balance concept predicts that ηR should increase when neither np nor h is very responsive to elevated [CO2]a. The quantitative and qualitative agreement of the predictions with data from the literature, however, is poor. A model that predicts ηR from the relative sensitivities of photosynthesis and relative growth rate to elevated [CO2]a corresponds much more closely to the observations. In general, root fraction increases if the response of photosynthesis to [CO2]a is greater than that of relative growth rate. Copyright © 1994, Wiley Blackwell. All rights reserved","author":[{"dropping-particle":"","family":"Luo","given":"Yiqi","non-dropping-particle":"","parse-names":false,"suffix":""},{"dropping-particle":"","family":"Field","given":"Christopher B","non-dropping-particle":"","parse-names":false,"suffix":""},{"dropping-particle":"","family":"Mooney","given":"Harold A","non-dropping-particle":"","parse-names":false,"suffix":""}],"container-title":"Plant, Cell &amp; Environment","id":"ITEM-2","issue":"11","issued":{"date-parts":[["1994"]]},"page":"1195-1204","title":"Predicting responses of photosynthesis and root fraction to elevated [CO2]a: interactions among carbon, nitrogen, and growth","type":"article-journal","volume":"17"},"uris":["http://www.mendeley.com/documents/?uuid=fc175049-668c-46a8-b8be-784cfb85e7ef"]}],"mendeley":{"formattedCitation":"(Luo &lt;i&gt;et al.&lt;/i&gt;, 1994; Poorter &lt;i&gt;et al.&lt;/i&gt;, 2022)","plainTextFormattedCitation":"(Luo et al., 1994; Poorter et al., 2022)","previouslyFormattedCitation":"(Luo &lt;i&gt;et al.&lt;/i&gt;, 1994; Poorter &lt;i&gt;et al.&lt;/i&gt;, 2022)"},"properties":{"noteIndex":0},"schema":"https://github.com/citation-style-language/schema/raw/master/csl-citation.json"}</w:instrText>
      </w:r>
      <w:r w:rsidR="00CA10F5">
        <w:fldChar w:fldCharType="separate"/>
      </w:r>
      <w:r w:rsidR="00812F1B" w:rsidRPr="00812F1B">
        <w:rPr>
          <w:noProof/>
        </w:rPr>
        <w:t xml:space="preserve">(Luo </w:t>
      </w:r>
      <w:r w:rsidR="00812F1B" w:rsidRPr="00812F1B">
        <w:rPr>
          <w:i/>
          <w:noProof/>
        </w:rPr>
        <w:t>et al.</w:t>
      </w:r>
      <w:r w:rsidR="00812F1B" w:rsidRPr="00812F1B">
        <w:rPr>
          <w:noProof/>
        </w:rPr>
        <w:t xml:space="preserve">, 1994; Poorter </w:t>
      </w:r>
      <w:r w:rsidR="00812F1B" w:rsidRPr="00812F1B">
        <w:rPr>
          <w:i/>
          <w:noProof/>
        </w:rPr>
        <w:t>et al.</w:t>
      </w:r>
      <w:r w:rsidR="00812F1B" w:rsidRPr="00812F1B">
        <w:rPr>
          <w:noProof/>
        </w:rPr>
        <w:t>, 2022)</w:t>
      </w:r>
      <w:r w:rsidR="00CA10F5">
        <w:fldChar w:fldCharType="end"/>
      </w:r>
      <w:r w:rsidR="00300B3B">
        <w:t>.</w:t>
      </w:r>
    </w:p>
    <w:p w14:paraId="0C688D26" w14:textId="5D958694" w:rsidR="00526FCA" w:rsidRPr="00526FCA" w:rsidRDefault="00F04421" w:rsidP="00526FCA">
      <w:pPr>
        <w:spacing w:line="360" w:lineRule="auto"/>
        <w:ind w:firstLine="720"/>
      </w:pPr>
      <w:r>
        <w:t>Despite consistent plant responses to elevated CO</w:t>
      </w:r>
      <w:r>
        <w:rPr>
          <w:vertAlign w:val="subscript"/>
        </w:rPr>
        <w:t>2</w:t>
      </w:r>
      <w:r>
        <w:t xml:space="preserve"> documented across experiments, </w:t>
      </w:r>
      <w:r w:rsidR="00F47DE9">
        <w:t xml:space="preserve">mechanisms that drive </w:t>
      </w:r>
      <w:r w:rsidR="00913A0C">
        <w:t>these</w:t>
      </w:r>
      <w:r w:rsidR="00F47DE9">
        <w:t xml:space="preserve"> responses remain unresolved. </w:t>
      </w:r>
      <w:r w:rsidR="00454C35">
        <w:t>Some have hypothesized that plant responses to elevated CO</w:t>
      </w:r>
      <w:r w:rsidR="00454C35">
        <w:rPr>
          <w:vertAlign w:val="subscript"/>
        </w:rPr>
        <w:t>2</w:t>
      </w:r>
      <w:r w:rsidR="00454C35">
        <w:t xml:space="preserve"> are constrained by nitrogen availability, as net </w:t>
      </w:r>
      <w:r w:rsidR="00980A65">
        <w:t xml:space="preserve">primary productivity is globally limited by </w:t>
      </w:r>
      <w:r w:rsidR="00980A65" w:rsidRPr="00FE014F">
        <w:rPr>
          <w:bCs/>
        </w:rPr>
        <w:t>n</w:t>
      </w:r>
      <w:r w:rsidR="00980A65">
        <w:rPr>
          <w:bCs/>
        </w:rPr>
        <w:t>itrogen</w:t>
      </w:r>
      <w:r w:rsidR="00980A65">
        <w:t xml:space="preserve"> availability </w:t>
      </w:r>
      <w:r w:rsidR="00980A65">
        <w:fldChar w:fldCharType="begin" w:fldLock="1"/>
      </w:r>
      <w:r w:rsidR="00521356">
        <w:instrText>ADDIN CSL_CITATION {"citationItems":[{"id":"ITEM-1","itemData":{"DOI":"10.1890/06-2057.1","abstract":"Our meta-analysis of 126 nitrogen addition experiments evaluated nitrogen (N) limitation of net primary production (NPP) in terrestrial ecosystems. We tested the hypothesis that N limitation is widespread among biomes and influenced by geography and climate. We used the response ratio (R ffi ANPPN/ANPPctrl) of aboveground plant growth in fertilized to control plots and found that most ecosystems are nitrogen limited with an average 29% growth response to nitrogen (i.e., R ¼ 1.29). The response ratio was significant within temperate forests (R ¼ 1.19), tropical forests (R ¼ 1.60), temperate grasslands (R ¼ 1.53), tropical grasslands (R ¼ 1.26), wetlands (R ¼ 1.16), and tundra (R ¼ 1.35), but not deserts. Eight tropical forest studies had been conducted on very young volcanic soils in Hawaii, and this subgroup was strongly N limited (R ¼ 2.13), which resulted in a negative correlation between forest R and latitude. The degree of N limitation in the remainder of the tropical forest studies (R ¼ 1.20) was comparable to that of temperate forests, and when the young Hawaiian subgroup was excluded, forest R did not vary with latitude. Grassland response increased with latitude, but was independent of temperature and precipitation. These results suggest that the global N and C cycles interact strongly and that geography can mediate ecosystem response to N within certain biome types.","author":[{"dropping-particle":"","family":"LeBauer","given":"David S","non-dropping-particle":"","parse-names":false,"suffix":""},{"dropping-particle":"","family":"Treseder","given":"Kathleen","non-dropping-particle":"","parse-names":false,"suffix":""}],"container-title":"Ecology","id":"ITEM-1","issue":"2","issued":{"date-parts":[["2008"]]},"page":"371-379","title":"Nitrogen limitation of net primary productivity in terrestrial ecosystems is globally distributed","type":"article-journal","volume":"89"},"uris":["http://www.mendeley.com/documents/?uuid=9a0f3748-3fb9-483a-aeb3-fcaab5fa4acc"]},{"id":"ITEM-2","itemData":{"DOI":"10.1038/nplants.2015.80","ISSN":"2055-0278","author":[{"dropping-particle":"","family":"Fay","given":"Philip A","non-dropping-particle":"","parse-names":false,"suffix":""},{"dropping-particle":"","family":"Prober","given":"Suzanne M","non-dropping-particle":"","parse-names":false,"suffix":""},{"dropping-particle":"","family":"Harpole","given":"W Stanley","non-dropping-particle":"","parse-names":false,"suffix":""},{"dropping-particle":"","family":"Knops","given":"Johannes M H","non-dropping-particle":"","parse-names":false,"suffix":""},{"dropping-particle":"","family":"Bakker","given":"Jonathan D","non-dropping-particle":"","parse-names":false,"suffix":""},{"dropping-particle":"","family":"Borer","given":"Elizabeth T","non-dropping-particle":"","parse-names":false,"suffix":""},{"dropping-particle":"","family":"Lind","given":"Eric M","non-dropping-particle":"","parse-names":false,"suffix":""},{"dropping-particle":"","family":"MacDougall","given":"Andrew S","non-dropping-particle":"","parse-names":false,"suffix":""},{"dropping-particle":"","family":"Seabloom","given":"Eric W","non-dropping-particle":"","parse-names":false,"suffix":""},{"dropping-particle":"","family":"Wragg","given":"Peter D","non-dropping-particle":"","parse-names":false,"suffix":""},{"dropping-particle":"","family":"Adler","given":"Peter B","non-dropping-particle":"","parse-names":false,"suffix":""},{"dropping-particle":"","family":"Blumenthal","given":"Dana M","non-dropping-particle":"","parse-names":false,"suffix":""},{"dropping-particle":"","family":"Buckley","given":"Yvonne M","non-dropping-particle":"","parse-names":false,"suffix":""},{"dropping-particle":"","family":"Chu","given":"Chengjin","non-dropping-particle":"","parse-names":false,"suffix":""},{"dropping-particle":"","family":"Cleland","given":"Elsa E","non-dropping-particle":"","parse-names":false,"suffix":""},{"dropping-particle":"","family":"Collins","given":"Scott L","non-dropping-particle":"","parse-names":false,"suffix":""},{"dropping-particle":"","family":"Davies","given":"Kendi F","non-dropping-particle":"","parse-names":false,"suffix":""},{"dropping-particle":"","family":"Du","given":"Guozhen","non-dropping-particle":"","parse-names":false,"suffix":""},{"dropping-particle":"","family":"Feng","given":"Xiaohui","non-dropping-particle":"","parse-names":false,"suffix":""},{"dropping-particle":"","family":"Firn","given":"Jennifer","non-dropping-particle":"","parse-names":false,"suffix":""},{"dropping-particle":"","family":"Gruner","given":"Daniel S","non-dropping-particle":"","parse-names":false,"suffix":""},{"dropping-particle":"","family":"Hagenah","given":"Nicole","non-dropping-particle":"","parse-names":false,"suffix":""},{"dropping-particle":"","family":"Hautier","given":"Yann","non-dropping-particle":"","parse-names":false,"suffix":""},{"dropping-particle":"","family":"Heckman","given":"Robert W","non-dropping-particle":"","parse-names":false,"suffix":""},{"dropping-particle":"","family":"Jin","given":"Virginia L","non-dropping-particle":"","parse-names":false,"suffix":""},{"dropping-particle":"","family":"Kirkman","given":"Kevin P","non-dropping-particle":"","parse-names":false,"suffix":""},{"dropping-particle":"","family":"Klein","given":"Julia A","non-dropping-particle":"","parse-names":false,"suffix":""},{"dropping-particle":"","family":"Ladwig","given":"Laura M","non-dropping-particle":"","parse-names":false,"suffix":""},{"dropping-particle":"","family":"Li","given":"Qi","non-dropping-particle":"","parse-names":false,"suffix":""},{"dropping-particle":"","family":"McCulley","given":"Rebecca L","non-dropping-particle":"","parse-names":false,"suffix":""},{"dropping-particle":"","family":"Melbourne","given":"Brett A","non-dropping-particle":"","parse-names":false,"suffix":""},{"dropping-particle":"","family":"Mitchell","given":"Charles E","non-dropping-particle":"","parse-names":false,"suffix":""},{"dropping-particle":"","family":"Moore","given":"Joslin L","non-dropping-particle":"","parse-names":false,"suffix":""},{"dropping-particle":"","family":"Morgan","given":"John W","non-dropping-particle":"","parse-names":false,"suffix":""},{"dropping-particle":"","family":"Risch","given":"Anita C","non-dropping-particle":"","parse-names":false,"suffix":""},{"dropping-particle":"","family":"Schütz","given":"Martin","non-dropping-particle":"","parse-names":false,"suffix":""},{"dropping-particle":"","family":"Stevens","given":"Carly J","non-dropping-particle":"","parse-names":false,"suffix":""},{"dropping-particle":"","family":"Wedin","given":"David A","non-dropping-particle":"","parse-names":false,"suffix":""},{"dropping-particle":"","family":"Yang","given":"Louie H","non-dropping-particle":"","parse-names":false,"suffix":""}],"container-title":"Nature Plants","id":"ITEM-2","issue":"7","issued":{"date-parts":[["2015","7","6"]]},"page":"15080","title":"Grassland productivity limited by multiple nutrients","type":"article-journal","volume":"1"},"uris":["http://www.mendeley.com/documents/?uuid=a62c0db7-4b0d-43d0-870c-34311e8a7ebe"]},{"id":"ITEM-3","itemData":{"DOI":"10.1007/BF00002772","ISSN":"01682563","abstract":"The widespread occurrence of nitrogen limitation to net primary production in terrestrial and marine ecosystems is something of a puzzle; it would seem that nitrogen fixers should have a substantial competitive advantage wherever nitrogen is limiting, and that their activity in turn should reverse limitation. Nevertheless, there is substantial evidence that nitrogen limits net primary production much of the time in most terrestrial biomes and many marine ecosystems. We examine both how the biogeochemistry of the nitrogen cycle could cause limitation to develop, and how nitrogen limitation could persist as a consequence of processes that prevent or reduce nitrogen fixation. Biogeochemical mechansism that favor nitrogen limitation include: the substantial mobility of nitrogen across ecosystem boundaries, which favors nitogen limitation in the \"source\" ecosystem - especially where denitrification is important in sediments and soils, or in terrestrial ecosystems where fire is frequent; differences in the biochemistry of nitrogen as opposed to phosphorus (with detrital N mostly carbon-bonded and detrital P mostly ester-bonded), which favor the development of nitrogen limitation where decomposition is slow, and allow the development of a positive feedback from nitrogen limitation to producers, to reduced decomposition of their detritus, and on to reduced nitrogen availability; and other more specialized, but perhaps no less important, processes. A number of mechanisms could keep nitrogen fixation from reversing nitrogen limitation. These include: energetic constraints on the colonization or activity of nitrogen fixers; limitation of nitrogen fixers or fixation by another nutrient (phosphorus, molybdenum, or iron) - which would then represent the ultimate factor limiting net primary production; other physical and ecological mechanisms. The possible importance of these and other processes is discussed for a wide range of terrestrial, freshwater, and marine ecosystems. © 1991 Kluwer Academic Publishers.","author":[{"dropping-particle":"","family":"Vitousek","given":"Peter M.","non-dropping-particle":"","parse-names":false,"suffix":""},{"dropping-particle":"","family":"Howarth","given":"Robert W.","non-dropping-particle":"","parse-names":false,"suffix":""}],"container-title":"Biogeochemistry","id":"ITEM-3","issue":"2","issued":{"date-parts":[["1991"]]},"page":"87-115","title":"Nitrogen limitation on land and in the sea: How can it occur?","type":"article-journal","volume":"13"},"uris":["http://www.mendeley.com/documents/?uuid=debbac24-92fe-4ea8-9712-e6d5e8f0cb8a"]},{"id":"ITEM-4","itemData":{"DOI":"10.1126/science.1091390","ISSN":"0036-8075","abstract":"To develop low-energy architecture, designers need knowledge about passive cooling techniques and shading devices. This paper focuses on the impact of management strategies for external mobile shadings and cooling by natural ventilation. Various control rules are simulated for both techniques. Resulting energy demand and comfort conditions are discussed. For shadings, strategies based on both internal temperature and solar irradiation set points are shown to be more efficient than strategies based on solar irradiation or internal temperature alone. For natural ventilation, strategies limiting the flow rate when outside temperature exceeds internal temperature are found to have no major impact on comfort conditions for the Belgian weather. A flow rate limitation when external temperature drops is found to be efficient to save energy. Objectives of this paper are to show that management choices have a real impact on energy and comfort criteria and to help designers to choose the adequate management rules for their projects. © 2005 Elsevier Ltd. All rights reserved.","author":[{"dropping-particle":"","family":"Hungate","given":"Bruce A","non-dropping-particle":"","parse-names":false,"suffix":""},{"dropping-particle":"","family":"Dukes","given":"Jeffrey S","non-dropping-particle":"","parse-names":false,"suffix":""},{"dropping-particle":"","family":"Shaw","given":"M Rebecca","non-dropping-particle":"","parse-names":false,"suffix":""},{"dropping-particle":"","family":"Luo","given":"Yiqi","non-dropping-particle":"","parse-names":false,"suffix":""},{"dropping-particle":"","family":"Field","given":"Christopher B","non-dropping-particle":"","parse-names":false,"suffix":""}],"container-title":"Science","id":"ITEM-4","issue":"5650","issued":{"date-parts":[["2003","11","28"]]},"note":"Models that incorporate nutrient cycling predict much less CO2 sequestration (i.e. uptake via photosynthesis) than models that lack these feedbacks. \n\nTherefore, models that do not include nutrient feedbacks tend to overestimate carbon uptake under CO2, and may not be as realistic as those that include nutrient cycling","page":"1512-1513","title":"Nitrogen and climate change","type":"article-journal","volume":"302"},"uris":["http://www.mendeley.com/documents/?uuid=27d5f9a2-ef0f-4622-8624-6b2e99d109bc"]}],"mendeley":{"formattedCitation":"(Vitousek &amp; Howarth, 1991; Hungate &lt;i&gt;et al.&lt;/i&gt;, 2003; LeBauer &amp; Treseder, 2008; Fay &lt;i&gt;et al.&lt;/i&gt;, 2015)","plainTextFormattedCitation":"(Vitousek &amp; Howarth, 1991; Hungate et al., 2003; LeBauer &amp; Treseder, 2008; Fay et al., 2015)","previouslyFormattedCitation":"(Vitousek &amp; Howarth, 1991; Hungate &lt;i&gt;et al.&lt;/i&gt;, 2003; LeBauer &amp; Treseder, 2008; Fay &lt;i&gt;et al.&lt;/i&gt;, 2015)"},"properties":{"noteIndex":0},"schema":"https://github.com/citation-style-language/schema/raw/master/csl-citation.json"}</w:instrText>
      </w:r>
      <w:r w:rsidR="00980A65">
        <w:fldChar w:fldCharType="separate"/>
      </w:r>
      <w:r w:rsidR="00AD72DC" w:rsidRPr="00AD72DC">
        <w:rPr>
          <w:noProof/>
        </w:rPr>
        <w:t xml:space="preserve">(Vitousek &amp; Howarth, 1991; Hungate </w:t>
      </w:r>
      <w:r w:rsidR="00AD72DC" w:rsidRPr="00AD72DC">
        <w:rPr>
          <w:i/>
          <w:noProof/>
        </w:rPr>
        <w:t>et al.</w:t>
      </w:r>
      <w:r w:rsidR="00AD72DC" w:rsidRPr="00AD72DC">
        <w:rPr>
          <w:noProof/>
        </w:rPr>
        <w:t xml:space="preserve">, 2003; </w:t>
      </w:r>
      <w:r w:rsidR="00AD72DC" w:rsidRPr="00AD72DC">
        <w:rPr>
          <w:noProof/>
        </w:rPr>
        <w:lastRenderedPageBreak/>
        <w:t xml:space="preserve">LeBauer &amp; Treseder, 2008; Fay </w:t>
      </w:r>
      <w:r w:rsidR="00AD72DC" w:rsidRPr="00AD72DC">
        <w:rPr>
          <w:i/>
          <w:noProof/>
        </w:rPr>
        <w:t>et al.</w:t>
      </w:r>
      <w:r w:rsidR="00AD72DC" w:rsidRPr="00AD72DC">
        <w:rPr>
          <w:noProof/>
        </w:rPr>
        <w:t>, 2015)</w:t>
      </w:r>
      <w:r w:rsidR="00980A65">
        <w:fldChar w:fldCharType="end"/>
      </w:r>
      <w:r w:rsidR="00980A65">
        <w:t>. The progressive nitrogen limitation hypothesis predicts that elevated CO</w:t>
      </w:r>
      <w:r w:rsidR="00980A65">
        <w:rPr>
          <w:vertAlign w:val="subscript"/>
        </w:rPr>
        <w:t>2</w:t>
      </w:r>
      <w:r w:rsidR="00980A65">
        <w:t xml:space="preserve"> will increase plant </w:t>
      </w:r>
      <w:r w:rsidR="00980A65" w:rsidRPr="00FE014F">
        <w:rPr>
          <w:bCs/>
        </w:rPr>
        <w:t>n</w:t>
      </w:r>
      <w:r w:rsidR="00980A65">
        <w:rPr>
          <w:bCs/>
        </w:rPr>
        <w:t>itrogen</w:t>
      </w:r>
      <w:r w:rsidR="00980A65">
        <w:t xml:space="preserve"> uptake to support greater net primary productivity, which will cause nitrogen availability to decline</w:t>
      </w:r>
      <w:r w:rsidR="00980A65">
        <w:rPr>
          <w:bCs/>
        </w:rPr>
        <w:t xml:space="preserve"> over time </w:t>
      </w:r>
      <w:r w:rsidR="00980A65">
        <w:rPr>
          <w:bCs/>
        </w:rPr>
        <w:fldChar w:fldCharType="begin" w:fldLock="1"/>
      </w:r>
      <w:r w:rsidR="00980A65">
        <w:rPr>
          <w:bCs/>
        </w:rPr>
        <w:instrText>ADDIN CSL_CITATION {"citationItems":[{"id":"ITEM-1","itemData":{"DOI":"10.1641/0006-3568(2004)054[0731:PNLOER]2.0.CO;2","author":[{"dropping-particle":"","family":"Luo","given":"Yiqi","non-dropping-particle":"","parse-names":false,"suffix":""},{"dropping-particle":"","family":"Currie","given":"William S","non-dropping-particle":"","parse-names":false,"suffix":""},{"dropping-particle":"","family":"Dukes","given":"Jeffrey S","non-dropping-particle":"","parse-names":false,"suffix":""},{"dropping-particle":"","family":"Finzi","given":"Adrien C","non-dropping-particle":"","parse-names":false,"suffix":""},{"dropping-particle":"","family":"Hartwig","given":"Ueli A","non-dropping-particle":"","parse-names":false,"suffix":""},{"dropping-particle":"","family":"Hungate","given":"Bruce A","non-dropping-particle":"","parse-names":false,"suffix":""},{"dropping-particle":"","family":"McMurtrie","given":"Ross E","non-dropping-particle":"","parse-names":false,"suffix":""},{"dropping-particle":"","family":"Oren","given":"Ram","non-dropping-particle":"","parse-names":false,"suffix":""},{"dropping-particle":"","family":"Parton","given":"William J","non-dropping-particle":"","parse-names":false,"suffix":""},{"dropping-particle":"","family":"Pataki","given":"Diane E","non-dropping-particle":"","parse-names":false,"suffix":""},{"dropping-particle":"","family":"Shaw","given":"Rebecca M","non-dropping-particle":"","parse-names":false,"suffix":""},{"dropping-particle":"","family":"Zak","given":"Donald R","non-dropping-particle":"","parse-names":false,"suffix":""},{"dropping-particle":"","family":"Field","given":"Christopher B","non-dropping-particle":"","parse-names":false,"suffix":""}],"container-title":"BioScience","id":"ITEM-1","issue":"8","issued":{"date-parts":[["2004"]]},"page":"731-739","title":"Progressive nitrogen limitation of ecosystem responses to rising atmospheric carbon dioxide","type":"article-journal","volume":"54"},"uris":["http://www.mendeley.com/documents/?uuid=c6cedc9b-b071-48cb-ba7f-d0fe6b794b16"]}],"mendeley":{"formattedCitation":"(Luo &lt;i&gt;et al.&lt;/i&gt;, 2004)","plainTextFormattedCitation":"(Luo et al., 2004)","previouslyFormattedCitation":"(Luo &lt;i&gt;et al.&lt;/i&gt;, 2004)"},"properties":{"noteIndex":0},"schema":"https://github.com/citation-style-language/schema/raw/master/csl-citation.json"}</w:instrText>
      </w:r>
      <w:r w:rsidR="00980A65">
        <w:rPr>
          <w:bCs/>
        </w:rPr>
        <w:fldChar w:fldCharType="separate"/>
      </w:r>
      <w:r w:rsidR="00980A65" w:rsidRPr="00980A65">
        <w:rPr>
          <w:bCs/>
          <w:noProof/>
        </w:rPr>
        <w:t xml:space="preserve">(Luo </w:t>
      </w:r>
      <w:r w:rsidR="00980A65" w:rsidRPr="00980A65">
        <w:rPr>
          <w:bCs/>
          <w:i/>
          <w:noProof/>
        </w:rPr>
        <w:t>et al.</w:t>
      </w:r>
      <w:r w:rsidR="00980A65" w:rsidRPr="00980A65">
        <w:rPr>
          <w:bCs/>
          <w:noProof/>
        </w:rPr>
        <w:t>, 2004)</w:t>
      </w:r>
      <w:r w:rsidR="00980A65">
        <w:rPr>
          <w:bCs/>
        </w:rPr>
        <w:fldChar w:fldCharType="end"/>
      </w:r>
      <w:r w:rsidR="00980A65">
        <w:rPr>
          <w:bCs/>
        </w:rPr>
        <w:t xml:space="preserve">. </w:t>
      </w:r>
      <w:r w:rsidR="00980A65">
        <w:t>Th</w:t>
      </w:r>
      <w:r w:rsidR="00036C09">
        <w:t>e</w:t>
      </w:r>
      <w:r w:rsidR="00980A65">
        <w:t xml:space="preserve"> hypothesis predicts that this response should </w:t>
      </w:r>
      <w:r w:rsidR="00E915DF">
        <w:t>increase growth and net primary productivity under elevated CO</w:t>
      </w:r>
      <w:r w:rsidR="00E915DF">
        <w:rPr>
          <w:vertAlign w:val="subscript"/>
        </w:rPr>
        <w:t>2</w:t>
      </w:r>
      <w:r w:rsidR="00E915DF">
        <w:t xml:space="preserve"> over short time scales that dampen with time as nitrogen</w:t>
      </w:r>
      <w:r w:rsidR="00DB667C">
        <w:t xml:space="preserve"> </w:t>
      </w:r>
      <w:r w:rsidR="00E915DF">
        <w:t xml:space="preserve">becomes </w:t>
      </w:r>
      <w:r w:rsidR="00DB33A8">
        <w:t xml:space="preserve">progressively </w:t>
      </w:r>
      <w:r w:rsidR="00E915DF">
        <w:t>more limiting and</w:t>
      </w:r>
      <w:r w:rsidR="00DB33A8">
        <w:t xml:space="preserve"> </w:t>
      </w:r>
      <w:r w:rsidR="00E915DF">
        <w:t xml:space="preserve">stored in longer-lived issues. </w:t>
      </w:r>
      <w:r w:rsidR="00AF4FD7">
        <w:t>G</w:t>
      </w:r>
      <w:r w:rsidR="00407E89">
        <w:t>rowth responses to elevated CO</w:t>
      </w:r>
      <w:r w:rsidR="00407E89">
        <w:rPr>
          <w:vertAlign w:val="subscript"/>
        </w:rPr>
        <w:t>2</w:t>
      </w:r>
      <w:r w:rsidR="00407E89">
        <w:t xml:space="preserve"> expected from the </w:t>
      </w:r>
      <w:r w:rsidR="00DB667C">
        <w:t xml:space="preserve">progressive </w:t>
      </w:r>
      <w:r w:rsidR="00407E89">
        <w:t>nitrogen limitation hypothesis have received some support from free-air CO</w:t>
      </w:r>
      <w:r w:rsidR="00407E89">
        <w:rPr>
          <w:vertAlign w:val="subscript"/>
        </w:rPr>
        <w:t>2</w:t>
      </w:r>
      <w:r w:rsidR="00407E89">
        <w:t xml:space="preserve"> enrichment experiments </w:t>
      </w:r>
      <w:r w:rsidR="00980A65">
        <w:fldChar w:fldCharType="begin" w:fldLock="1"/>
      </w:r>
      <w:r w:rsidR="00980A65">
        <w:instrText>ADDIN CSL_CITATION {"citationItems":[{"id":"ITEM-1","itemData":{"author":[{"dropping-particle":"","family":"Norby","given":"Richard J","non-dropping-particle":"","parse-names":false,"suffix":""},{"dropping-particle":"","family":"Warren","given":"Jeffrey M","non-dropping-particle":"","parse-names":false,"suffix":""},{"dropping-particle":"","family":"Iversen","given":"Colleen M","non-dropping-particle":"","parse-names":false,"suffix":""},{"dropping-particle":"","family":"Medlyn","given":"Belinda E","non-dropping-particle":"","parse-names":false,"suffix":""},{"dropping-particle":"","family":"McMurtrie","given":"Ross E","non-dropping-particle":"","parse-names":false,"suffix":""}],"container-title":"Proceedings of the National Academy of Sciences","id":"ITEM-1","issue":"45","issued":{"date-parts":[["2010"]]},"page":"19368-19373","title":"CO2 enhancement of forest productivity constrained by limited nitrogen availability","type":"article-journal","volume":"107"},"uris":["http://www.mendeley.com/documents/?uuid=e767abd0-6adf-454f-b204-7f6ea57b1637"]},{"id":"ITEM-2","itemData":{"DOI":"10.1038/nature04486","ISSN":"0028-0836","author":[{"dropping-particle":"","family":"Reich","given":"Peter B","non-dropping-particle":"","parse-names":false,"suffix":""},{"dropping-particle":"","family":"Hobbie","given":"Sarah E","non-dropping-particle":"","parse-names":false,"suffix":""},{"dropping-particle":"","family":"Lee","given":"Tali","non-dropping-particle":"","parse-names":false,"suffix":""},{"dropping-particle":"","family":"Ellsworth","given":"David S","non-dropping-particle":"","parse-names":false,"suffix":""},{"dropping-particle":"","family":"West","given":"Jason B","non-dropping-particle":"","parse-names":false,"suffix":""},{"dropping-particle":"","family":"Tilman","given":"David","non-dropping-particle":"","parse-names":false,"suffix":""},{"dropping-particle":"","family":"Knops","given":"Johannes M H","non-dropping-particle":"","parse-names":false,"suffix":""},{"dropping-particle":"","family":"Naeem","given":"Shahid","non-dropping-particle":"","parse-names":false,"suffix":""},{"dropping-particle":"","family":"Trost","given":"Jared","non-dropping-particle":"","parse-names":false,"suffix":""}],"container-title":"Nature","id":"ITEM-2","issue":"7086","issued":{"date-parts":[["2006","4"]]},"page":"922-925","title":"Nitrogen limitation constrains sustainability of ecosystem response to CO&lt;sub&gt;2&lt;/sub&gt;","type":"article-journal","volume":"440"},"uris":["http://www.mendeley.com/documents/?uuid=f1e00189-b323-4902-bcbb-4f8d334cb8f6"]}],"mendeley":{"formattedCitation":"(Reich &lt;i&gt;et al.&lt;/i&gt;, 2006; Norby &lt;i&gt;et al.&lt;/i&gt;, 2010)","plainTextFormattedCitation":"(Reich et al., 2006; Norby et al., 2010)","previouslyFormattedCitation":"(Reich &lt;i&gt;et al.&lt;/i&gt;, 2006; Norby &lt;i&gt;et al.&lt;/i&gt;, 2010)"},"properties":{"noteIndex":0},"schema":"https://github.com/citation-style-language/schema/raw/master/csl-citation.json"}</w:instrText>
      </w:r>
      <w:r w:rsidR="00980A65">
        <w:fldChar w:fldCharType="separate"/>
      </w:r>
      <w:r w:rsidR="00980A65" w:rsidRPr="00B17316">
        <w:rPr>
          <w:noProof/>
        </w:rPr>
        <w:t xml:space="preserve">(Reich </w:t>
      </w:r>
      <w:r w:rsidR="00980A65" w:rsidRPr="00B17316">
        <w:rPr>
          <w:i/>
          <w:noProof/>
        </w:rPr>
        <w:t>et al.</w:t>
      </w:r>
      <w:r w:rsidR="00980A65" w:rsidRPr="00B17316">
        <w:rPr>
          <w:noProof/>
        </w:rPr>
        <w:t xml:space="preserve">, 2006; Norby </w:t>
      </w:r>
      <w:r w:rsidR="00980A65" w:rsidRPr="00B17316">
        <w:rPr>
          <w:i/>
          <w:noProof/>
        </w:rPr>
        <w:t>et al.</w:t>
      </w:r>
      <w:r w:rsidR="00980A65" w:rsidRPr="00B17316">
        <w:rPr>
          <w:noProof/>
        </w:rPr>
        <w:t>, 2010)</w:t>
      </w:r>
      <w:r w:rsidR="00980A65">
        <w:fldChar w:fldCharType="end"/>
      </w:r>
      <w:r w:rsidR="00980A65">
        <w:t>,</w:t>
      </w:r>
      <w:r w:rsidR="00980A65">
        <w:rPr>
          <w:color w:val="000000"/>
        </w:rPr>
        <w:t xml:space="preserve"> </w:t>
      </w:r>
      <w:r w:rsidR="00AF4FD7">
        <w:rPr>
          <w:color w:val="000000"/>
        </w:rPr>
        <w:t xml:space="preserve">though </w:t>
      </w:r>
      <w:r w:rsidR="00980A65">
        <w:rPr>
          <w:color w:val="000000"/>
        </w:rPr>
        <w:t xml:space="preserve">these patterns are not consistently observed </w:t>
      </w:r>
      <w:r w:rsidR="00980A65">
        <w:rPr>
          <w:color w:val="000000"/>
        </w:rPr>
        <w:fldChar w:fldCharType="begin" w:fldLock="1"/>
      </w:r>
      <w:r w:rsidR="00980A65">
        <w:rPr>
          <w:color w:val="000000"/>
        </w:rPr>
        <w:instrText>ADDIN CSL_CITATION {"citationItems":[{"id":"ITEM-1","itemData":{"DOI":"10.1890/04-1748","ISSN":"00129658","PMID":"16634293","abstract":"A hypothesis for progressive nitrogen limitation (PNL) proposes that net primary production (NPP) will decline through time in ecosystems subjected to a step-function increase in atmospheric CO2. The primary mechanism driving this response is a rapid rate of N immobilization by plants and microbes under elevated CO2 that depletes soils of N, causing slower rates of N mineralization. Under this hypothesis, there is little long-term stimulation of NPP by elevated CO2 in the absence of exogenous inputs of N. We tested this hypothesis using data on the pools and fluxes of C and N in tree biomass, microbes, and soils from 1997 through 2002 collected at the Duke Forest free-air CO2 enrichment (FACE) experiment. Elevated CO2 stimulated NPP by 18-24% during the first six years of this experiment. Consistent with the hypothesis for PNL, significantly more N was immobilized in tree biomass and in the O horizon under elevated CO2. In contrast to the PNL hypothesis, microbial-N immobilization did not increase under elevated CO2, and although the rate of net N mineralization declined through time, the decline was not significantly more rapid under elevated CO 2. Ecosystem C-to-N ratios widened more rapidly under elevated CO2 than ambient CO2 indicating a more rapid rate of C fixation per unit of N, a processes that could delay PNL in this ecosystem. Mass balance calculations demonstrated a large accrual of ecosystem N capital. Is PNL occurring in this ecosystem and will NPP decline to levels under ambient CO2? The answer depends on the relative strength of tree biomass and O-horizon N immobilization vs. widening C-to-N ratios and ecosystem-N accrual as processes that drive and delay PNL, respectively. Only direct observations through time will definitively answer this question. © 2006 by the Ecological Society of America.","author":[{"dropping-particle":"","family":"Finzi","given":"Adrien C","non-dropping-particle":"","parse-names":false,"suffix":""},{"dropping-particle":"","family":"Moore","given":"David J P","non-dropping-particle":"","parse-names":false,"suffix":""},{"dropping-particle":"","family":"DeLucia","given":"Evan H","non-dropping-particle":"","parse-names":false,"suffix":""},{"dropping-particle":"","family":"Lichter","given":"John","non-dropping-particle":"","parse-names":false,"suffix":""},{"dropping-particle":"","family":"Hofmockel","given":"Kirsten S","non-dropping-particle":"","parse-names":false,"suffix":""},{"dropping-particle":"","family":"Jackson","given":"Robert B","non-dropping-particle":"","parse-names":false,"suffix":""},{"dropping-particle":"","family":"Kim","given":"Hyun Seok","non-dropping-particle":"","parse-names":false,"suffix":""},{"dropping-particle":"","family":"Matamala","given":"Roser","non-dropping-particle":"","parse-names":false,"suffix":""},{"dropping-particle":"","family":"McCarthy","given":"Heather R.","non-dropping-particle":"","parse-names":false,"suffix":""},{"dropping-particle":"","family":"Oren","given":"Ram","non-dropping-particle":"","parse-names":false,"suffix":""},{"dropping-particle":"","family":"Pippen","given":"Jeffrey S.","non-dropping-particle":"","parse-names":false,"suffix":""},{"dropping-particle":"","family":"Schlesinger","given":"William H.","non-dropping-particle":"","parse-names":false,"suffix":""}],"container-title":"Ecology","id":"ITEM-1","issue":"1","issued":{"date-parts":[["2006"]]},"page":"15-25","title":"Progressive nitrogen limitation of ecosystem processes under elevated CO&lt;sub&gt;2&lt;/sub&gt; in a warm-temperate forest","type":"article-journal","volume":"87"},"uris":["http://www.mendeley.com/documents/?uuid=0bdb055c-bf3c-41a4-8fe7-000b4057b72b"]},{"id":"ITEM-2","itemData":{"DOI":"10.5194/bg-13-2689-2016","ISSN":"1726-4189","abstract":"Abstract. The nitrogen (N) cycle has the potential to regulate climate change through its influence on carbon (C) sequestration. Although extensive research has explored whether or not progressive N limitation (PNL) occurs under CO2 enrichment, a comprehensive assessment of the processes that regulate PNL is still lacking. Here, we quantitatively synthesized the responses of all major processes and pools in the terrestrial N cycle with meta-analysis of CO2 experimental data available in the literature. The results showed that CO2 enrichment significantly increased N sequestration in the plant and litter pools but not in the soil pool, partially supporting one of the basic assumptions in the PNL hypothesis that elevated CO2 results in more N sequestered in organic pools. However, CO2 enrichment significantly increased the N influx via biological N fixation and the loss via N2O emission, but decreased the N efflux via leaching. In addition, no general diminished CO2 fertilization effect on plant growth was observed over time up to the longest experiment of 13 years. Overall, our analyses suggest that the extra N supply by the increased biological N fixation and decreased leaching may potentially alleviate PNL under elevated CO2 conditions in spite of the increases in plant N sequestration and N2O emission. Moreover, our syntheses indicate that CO2 enrichment increases soil ammonium (NH4+) to nitrate (NO3−) ratio. The changed NH4+/NO3− ratio and subsequent biological processes may result in changes in soil microenvironments, above-belowground community structures and associated interactions, which could potentially affect the terrestrial biogeochemical cycles. In addition, our data synthesis suggests that more long-term studies, especially in regions other than temperate ones, are needed for comprehensive assessments of the PNL hypothesis.","author":[{"dropping-particle":"","family":"Liang","given":"Junyi","non-dropping-particle":"","parse-names":false,"suffix":""},{"dropping-particle":"","family":"Qi","given":"Xuan","non-dropping-particle":"","parse-names":false,"suffix":""},{"dropping-particle":"","family":"Souza","given":"Lara","non-dropping-particle":"","parse-names":false,"suffix":""},{"dropping-particle":"","family":"Luo","given":"Yiqi","non-dropping-particle":"","parse-names":false,"suffix":""}],"container-title":"Biogeosciences","id":"ITEM-2","issue":"9","issued":{"date-parts":[["2016","5","10"]]},"page":"2689-2699","title":"Processes regulating progressive nitrogen limitation under elevated carbon dioxide: a meta-analysis","type":"article-journal","volume":"13"},"uris":["http://www.mendeley.com/documents/?uuid=b127ab7f-b9b9-4286-9cf4-af8ca945ee96"]},{"id":"ITEM-3","itemData":{"DOI":"10.1111/j.1365-2486.2006.01189.x","ISSN":"13541013","abstract":"Rising CO2 is predicted to increase forest productivity, although the duration of the response and how it might be altered by variation in rainfall, temperature and other environmental variables are not well understood. We measured the basal area of rapidly growing Pinus taeda trees exposed to free-air CO2 enrichment for 8 years and used these measurements to estimate monthly and annual growth. We used these measurements in a statistical model to estimate the start and end of growth in each year. Elevated CO2 increased the basal area increment (BAI) of trees by 13-27%. In most years, exposure to elevated CO2 increased the growth rate but not the duration of the active growth period. With the exception of 1 year following an extreme drought and a severe ice storm, BAI was positively correlated with the amount of rainfall during the active growth period. The interannual variation in the relative enhancement of BAI caused by elevated CO2 was strongly related to temperature and rainfall, and was greatest in years with high vapor pressure deficit. There was no evidence of a systematic reduction in the stimulation of growth during the first 8 years of this experiment, suggesting that the hypothesized limitation of the CO2 response caused by nitrogen availability has yet to occur. © 2006 Blackwell Publishing Ltd.","author":[{"dropping-particle":"","family":"Moore","given":"David J.P.","non-dropping-particle":"","parse-names":false,"suffix":""},{"dropping-particle":"","family":"Aref","given":"Susanne","non-dropping-particle":"","parse-names":false,"suffix":""},{"dropping-particle":"","family":"Ho","given":"Ringo M.","non-dropping-particle":"","parse-names":false,"suffix":""},{"dropping-particle":"","family":"Pippen","given":"Jeffrey S.","non-dropping-particle":"","parse-names":false,"suffix":""},{"dropping-particle":"","family":"Hamilton","given":"Jason G.","non-dropping-particle":"","parse-names":false,"suffix":""},{"dropping-particle":"","family":"Lucia","given":"Evan H.","non-dropping-particle":"De","parse-names":false,"suffix":""}],"container-title":"Global Change Biology","id":"ITEM-3","issue":"8","issued":{"date-parts":[["2006"]]},"page":"1367-1377","title":"Annual basal area increment and growth duration of Pinus taeda in response to eight years of free-air carbon dioxide enrichment","type":"article-journal","volume":"12"},"uris":["http://www.mendeley.com/documents/?uuid=a66b316d-0857-41f7-849a-59bd64d04443"]}],"mendeley":{"formattedCitation":"(Finzi &lt;i&gt;et al.&lt;/i&gt;, 2006; Moore &lt;i&gt;et al.&lt;/i&gt;, 2006; Liang &lt;i&gt;et al.&lt;/i&gt;, 2016)","plainTextFormattedCitation":"(Finzi et al., 2006; Moore et al., 2006; Liang et al., 2016)","previouslyFormattedCitation":"(Finzi &lt;i&gt;et al.&lt;/i&gt;, 2006; Moore &lt;i&gt;et al.&lt;/i&gt;, 2006; Liang &lt;i&gt;et al.&lt;/i&gt;, 2016)"},"properties":{"noteIndex":0},"schema":"https://github.com/citation-style-language/schema/raw/master/csl-citation.json"}</w:instrText>
      </w:r>
      <w:r w:rsidR="00980A65">
        <w:rPr>
          <w:color w:val="000000"/>
        </w:rPr>
        <w:fldChar w:fldCharType="separate"/>
      </w:r>
      <w:r w:rsidR="00980A65" w:rsidRPr="00B17316">
        <w:rPr>
          <w:noProof/>
          <w:color w:val="000000"/>
        </w:rPr>
        <w:t xml:space="preserve">(Finzi </w:t>
      </w:r>
      <w:r w:rsidR="00980A65" w:rsidRPr="00B17316">
        <w:rPr>
          <w:i/>
          <w:noProof/>
          <w:color w:val="000000"/>
        </w:rPr>
        <w:t>et al.</w:t>
      </w:r>
      <w:r w:rsidR="00980A65" w:rsidRPr="00B17316">
        <w:rPr>
          <w:noProof/>
          <w:color w:val="000000"/>
        </w:rPr>
        <w:t xml:space="preserve">, 2006; Moore </w:t>
      </w:r>
      <w:r w:rsidR="00980A65" w:rsidRPr="00B17316">
        <w:rPr>
          <w:i/>
          <w:noProof/>
          <w:color w:val="000000"/>
        </w:rPr>
        <w:t>et al.</w:t>
      </w:r>
      <w:r w:rsidR="00980A65" w:rsidRPr="00B17316">
        <w:rPr>
          <w:noProof/>
          <w:color w:val="000000"/>
        </w:rPr>
        <w:t xml:space="preserve">, 2006; Liang </w:t>
      </w:r>
      <w:r w:rsidR="00980A65" w:rsidRPr="00B17316">
        <w:rPr>
          <w:i/>
          <w:noProof/>
          <w:color w:val="000000"/>
        </w:rPr>
        <w:t>et al.</w:t>
      </w:r>
      <w:r w:rsidR="00980A65" w:rsidRPr="00B17316">
        <w:rPr>
          <w:noProof/>
          <w:color w:val="000000"/>
        </w:rPr>
        <w:t>, 2016)</w:t>
      </w:r>
      <w:r w:rsidR="00980A65">
        <w:rPr>
          <w:color w:val="000000"/>
        </w:rPr>
        <w:fldChar w:fldCharType="end"/>
      </w:r>
      <w:r w:rsidR="00980A65">
        <w:rPr>
          <w:color w:val="000000"/>
        </w:rPr>
        <w:t xml:space="preserve">. </w:t>
      </w:r>
    </w:p>
    <w:p w14:paraId="59FCC39F" w14:textId="3D7BEA45" w:rsidR="00031209" w:rsidRDefault="00526FCA" w:rsidP="00526FCA">
      <w:pPr>
        <w:spacing w:line="360" w:lineRule="auto"/>
        <w:ind w:firstLine="720"/>
        <w:rPr>
          <w:color w:val="000000"/>
        </w:rPr>
      </w:pPr>
      <w:r>
        <w:t xml:space="preserve">Assuming positive relationships between soil </w:t>
      </w:r>
      <w:r w:rsidRPr="00FE014F">
        <w:rPr>
          <w:bCs/>
        </w:rPr>
        <w:t>n</w:t>
      </w:r>
      <w:r>
        <w:rPr>
          <w:bCs/>
        </w:rPr>
        <w:t>itrogen</w:t>
      </w:r>
      <w:r>
        <w:t xml:space="preserve"> availability, leaf </w:t>
      </w:r>
      <w:r w:rsidRPr="00FE014F">
        <w:rPr>
          <w:bCs/>
        </w:rPr>
        <w:t>n</w:t>
      </w:r>
      <w:r>
        <w:rPr>
          <w:bCs/>
        </w:rPr>
        <w:t>itrogen</w:t>
      </w:r>
      <w:r>
        <w:t xml:space="preserve"> content, and photosynthetic capacity </w:t>
      </w:r>
      <w:r>
        <w:fldChar w:fldCharType="begin" w:fldLock="1"/>
      </w:r>
      <w:r>
        <w:instrText>ADDIN CSL_CITATION {"citationItems":[{"id":"ITEM-1","itemData":{"DOI":"10.1007/BF00377192","ISSN":"1432-1939","abstract":"The photosynthetic capacity of leaves is related to the nitrogen content primarily bacause the proteins of the Calvin cycle and thylakoids represent the majority of leaf nitrogen. To a first approximation, thylakoid nitrogen is proportional to the chlorophyll content (50 mol thylakoid N mol-1 Chl). Within species there are strong linear relationships between nitrogen and both RuBP carboxylase and chlorophyll. With increasing nitrogen per unit leaf area, the proportion of total leaf nitrogen in the thylakoids remains the same while the proportion in soluble protein increases. In many species, growth under lower irradiance greatly increases the partitioning of nitrogen into chlorophyll and the thylakoids, while the electron transport capacity per unit of chlorophyll declines. If growth irradiance influences the relationship between photosynthetic capacity and nitrogen content, predicting nitrogen distribution between leaves in a canopy becomes more complicated. When both photosynthetic capacity and leaf nitrogen content are expressed on the basis of leaf area, considerable variation in the photosynthetic capacity for a given leaf nitrogen content is found between species. The variation reflects different strategies of nitrogen partitioning, the electron transport capacity per unit of chlorophyll and the specific activity of RuBP carboxylase. Survival in certain environments clearly does not require maximising photosynthetic capacity for a given leaf nitrogen content. Species that flourish in the shade partition relatively more nitrogen into the thylakoids, although this is associated with lower photosynthetic capacity per unit of nitrogen.","author":[{"dropping-particle":"","family":"Evans","given":"John R","non-dropping-particle":"","parse-names":false,"suffix":""}],"container-title":"Oecologia","id":"ITEM-1","issue":"1","issued":{"date-parts":[["1989"]]},"page":"9-19","title":"Photosynthesis and nitrogen relationships in leaves of C&lt;sub&gt;3&lt;/sub&gt; plants","type":"article-journal","volume":"78"},"uris":["http://www.mendeley.com/documents/?uuid=8a12bd1f-72d8-4a90-9c09-6200cd189e47"]},{"id":"ITEM-2","itemData":{"author":[{"dropping-particle":"","family":"Evans","given":"John R","non-dropping-particle":"","parse-names":false,"suffix":""},{"dropping-particle":"","family":"Seemann","given":"Jeffrey R","non-dropping-particle":"","parse-names":false,"suffix":""}],"container-title":"Photosynthesis","id":"ITEM-2","issued":{"date-parts":[["1989"]]},"page":"183-205","title":"The allocation of protein nitrogen in the photosynthetic apparatus: costs, consequences, and control","type":"article-journal","volume":"8"},"uris":["http://www.mendeley.com/documents/?uuid=b85d6cb6-b3cb-471b-9b1b-d018e804566a"]},{"id":"ITEM-3","itemData":{"author":[{"dropping-particle":"","family":"Field","given":"Christopher B","non-dropping-particle":"","parse-names":false,"suffix":""},{"dropping-particle":"","family":"Mooney","given":"Harold A","non-dropping-particle":"","parse-names":false,"suffix":""}],"container-title":"On the Economy of Plant Form and Function","editor":[{"dropping-particle":"","family":"Givnish","given":"Thomas J","non-dropping-particle":"","parse-names":false,"suffix":""}],"id":"ITEM-3","issued":{"date-parts":[["1986"]]},"page":"25-55","publisher":"Cambridge University Press","publisher-place":"Cambridge","title":"The photosynthesis-nitrogen relationship in wild plants","type":"chapter"},"uris":["http://www.mendeley.com/documents/?uuid=2875bd6d-174c-40cd-9bcf-a7be722bf21a"]},{"id":"ITEM-4","itemData":{"DOI":"10.1038/s41559-018-0790-1","ISSN":"2397-334X","author":[{"dropping-particle":"","family":"Firn","given":"Jennifer","non-dropping-particle":"","parse-names":false,"suffix":""},{"dropping-particle":"","family":"McGree","given":"James M","non-dropping-particle":"","parse-names":false,"suffix":""},{"dropping-particle":"","family":"Harvey","given":"Eric","non-dropping-particle":"","parse-names":false,"suffix":""},{"dropping-particle":"","family":"Flores-Moreno","given":"Habacuc","non-dropping-particle":"","parse-names":false,"suffix":""},{"dropping-particle":"","family":"Schütz","given":"Martin","non-dropping-particle":"","parse-names":false,"suffix":""},{"dropping-particle":"","family":"Buckley","given":"Yvonne M","non-dropping-particle":"","parse-names":false,"suffix":""},{"dropping-particle":"","family":"Borer","given":"Elizabeth T","non-dropping-particle":"","parse-names":false,"suffix":""},{"dropping-particle":"","family":"Seabloom","given":"Eric W","non-dropping-particle":"","parse-names":false,"suffix":""},{"dropping-particle":"","family":"Pierre","given":"Kimberly J.","non-dropping-particle":"La","parse-names":false,"suffix":""},{"dropping-particle":"","family":"MacDougall","given":"Andrew M.","non-dropping-particle":"","parse-names":false,"suffix":""},{"dropping-particle":"","family":"Prober","given":"Suzanne M","non-dropping-particle":"","parse-names":false,"suffix":""},{"dropping-particle":"","family":"Stevens","given":"Carly J","non-dropping-particle":"","parse-names":false,"suffix":""},{"dropping-particle":"","family":"Sullivan","given":"Lauren L","non-dropping-particle":"","parse-names":false,"suffix":""},{"dropping-particle":"","family":"Porter","given":"Erica","non-dropping-particle":"","parse-names":false,"suffix":""},{"dropping-particle":"","family":"Ladouceur","given":"Emma","non-dropping-particle":"","parse-names":false,"suffix":""},{"dropping-particle":"","family":"Allen","given":"Charlotte","non-dropping-particle":"","parse-names":false,"suffix":""},{"dropping-particle":"","family":"Moromizato","given":"Karine H","non-dropping-particle":"","parse-names":false,"suffix":""},{"dropping-particle":"","family":"Morgan","given":"John W","non-dropping-particle":"","parse-names":false,"suffix":""},{"dropping-particle":"","family":"Harpole","given":"W Stanley","non-dropping-particle":"","parse-names":false,"suffix":""},{"dropping-particle":"","family":"Hautier","given":"Yann","non-dropping-particle":"","parse-names":false,"suffix":""},{"dropping-particle":"","family":"Eisenhauer","given":"Nico","non-dropping-particle":"","parse-names":false,"suffix":""},{"dropping-particle":"","family":"Wright","given":"Justin P","non-dropping-particle":"","parse-names":false,"suffix":""},{"dropping-particle":"","family":"Adler","given":"Peter B","non-dropping-particle":"","parse-names":false,"suffix":""},{"dropping-particle":"","family":"Arnillas","given":"Carlos Alberto","non-dropping-particle":"","parse-names":false,"suffix":""},{"dropping-particle":"","family":"Bakker","given":"Jonathan D.","non-dropping-particle":"","parse-names":false,"suffix":""},{"dropping-particle":"","family":"Biederman","given":"Lori","non-dropping-particle":"","parse-names":false,"suffix":""},{"dropping-particle":"","family":"Broadbent","given":"Arthur A. D.","non-dropping-particle":"","parse-names":false,"suffix":""},{"dropping-particle":"","family":"Brown","given":"Cynthia S","non-dropping-particle":"","parse-names":false,"suffix":""},{"dropping-particle":"","family":"Bugalho","given":"Miguel N","non-dropping-particle":"","parse-names":false,"suffix":""},{"dropping-particle":"","family":"Caldeira","given":"Maria C","non-dropping-particle":"","parse-names":false,"suffix":""},{"dropping-particle":"","family":"Cleland","given":"Elsa E","non-dropping-particle":"","parse-names":false,"suffix":""},{"dropping-particle":"","family":"Ebeling","given":"Anne","non-dropping-particle":"","parse-names":false,"suffix":""},{"dropping-particle":"","family":"Fay","given":"Philip A","non-dropping-particle":"","parse-names":false,"suffix":""},{"dropping-particle":"","family":"Hagenah","given":"Nicole","non-dropping-particle":"","parse-names":false,"suffix":""},{"dropping-particle":"","family":"Kleinhesselink","given":"Andrew R","non-dropping-particle":"","parse-names":false,"suffix":""},{"dropping-particle":"","family":"Mitchell","given":"Rachel","non-dropping-particle":"","parse-names":false,"suffix":""},{"dropping-particle":"","family":"Moore","given":"Joslin L","non-dropping-particle":"","parse-names":false,"suffix":""},{"dropping-particle":"","family":"Nogueira","given":"Carla","non-dropping-particle":"","parse-names":false,"suffix":""},{"dropping-particle":"","family":"Peri","given":"Pablo Luis","non-dropping-particle":"","parse-names":false,"suffix":""},{"dropping-particle":"","family":"Roscher","given":"Christiane","non-dropping-particle":"","parse-names":false,"suffix":""},{"dropping-particle":"","family":"Smith","given":"Melinda D","non-dropping-particle":"","parse-names":false,"suffix":""},{"dropping-particle":"","family":"Wragg","given":"Peter D","non-dropping-particle":"","parse-names":false,"suffix":""},{"dropping-particle":"","family":"Risch","given":"Anita C","non-dropping-particle":"","parse-names":false,"suffix":""}],"container-title":"Nature Ecology &amp; Evolution","id":"ITEM-4","issue":"3","issued":{"date-parts":[["2019","2","4"]]},"page":"400-406","title":"Leaf nutrients, not specific leaf area, are consistent indicators of elevated nutrient inputs","type":"article-journal","volume":"3"},"uris":["http://www.mendeley.com/documents/?uuid=29e0b7b4-20c1-463b-af0e-323fc7be437b"]},{"id":"ITEM-5","itemData":{"DOI":"10.1111/gcb.15071","ISSN":"1354-1013","abstract":"A mechanistic understanding of plant photosynthetic response is needed to reliably predict changes in terrestrial carbon (C) gain under conditions of chronically elevated atmospheric nitrogen (N) deposition. Here, using 2,683 observations from 240 jour- 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author":[{"dropping-particle":"","family":"Liang","given":"Xingyun","non-dropping-particle":"","parse-names":false,"suffix":""},{"dropping-particle":"","family":"Zhang","given":"Tong","non-dropping-particle":"","parse-names":false,"suffix":""},{"dropping-particle":"","family":"Lu","given":"Xiankai","non-dropping-particle":"","parse-names":false,"suffix":""},{"dropping-particle":"","family":"Ellsworth","given":"David S","non-dropping-particle":"","parse-names":false,"suffix":""},{"dropping-particle":"","family":"BassiriRad","given":"Hormoz","non-dropping-particle":"","parse-names":false,"suffix":""},{"dropping-particle":"","family":"You","given":"Chengming","non-dropping-particle":"","parse-names":false,"suffix":""},{"dropping-particle":"","family":"Wang","given":"Dong","non-dropping-particle":"","parse-names":false,"suffix":""},{"dropping-particle":"","family":"He","given":"Pengcheng","non-dropping-particle":"","parse-names":false,"suffix":""},{"dropping-particle":"","family":"Deng","given":"Qi","non-dropping-particle":"","parse-names":false,"suffix":""},{"dropping-particle":"","family":"Liu","given":"Hui","non-dropping-particle":"","parse-names":false,"suffix":""},{"dropping-particle":"","family":"Mo","given":"Jiangming","non-dropping-particle":"","parse-names":false,"suffix":""},{"dropping-particle":"","family":"Ye","given":"Qing","non-dropping-particle":"","parse-names":false,"suffix":""}],"container-title":"Global Change Biology","id":"ITEM-5","issue":"6","issued":{"date-parts":[["2020","6","8"]]},"page":"3585-3600","title":"Global response patterns of plant photosynthesis to nitrogen addition: A meta‐analysis","type":"article-journal","volume":"26"},"uris":["http://www.mendeley.com/documents/?uuid=c936a49f-196c-406d-ac18-be1d835be620"]},{"id":"ITEM-6","itemData":{"DOI":"10.1002/ece3.1173","ISSN":"20457758","author":[{"dropping-particle":"","family":"Walker","given":"Anthony P","non-dropping-particle":"","parse-names":false,"suffix":""},{"dropping-particle":"","family":"Beckerman","given":"Andrew P","non-dropping-particle":"","parse-names":false,"suffix":""},{"dropping-particle":"","family":"Gu","given":"Lianhong","non-dropping-particle":"","parse-names":false,"suffix":""},{"dropping-particle":"","family":"Kattge","given":"Jens","non-dropping-particle":"","parse-names":false,"suffix":""},{"dropping-particle":"","family":"Cernusak","given":"Lucas A","non-dropping-particle":"","parse-names":false,"suffix":""},{"dropping-particle":"","family":"Domingues","given":"Tomas F","non-dropping-particle":"","parse-names":false,"suffix":""},{"dropping-particle":"","family":"Scales","given":"Joanna C","non-dropping-particle":"","parse-names":false,"suffix":""},{"dropping-particle":"","family":"Wohlfahrt","given":"Georg","non-dropping-particle":"","parse-names":false,"suffix":""},{"dropping-particle":"","family":"Wullschleger","given":"Stan D","non-dropping-particle":"","parse-names":false,"suffix":""},{"dropping-particle":"","family":"Woodward","given":"F. Ian","non-dropping-particle":"","parse-names":false,"suffix":""}],"container-title":"Ecology and Evolution","id":"ITEM-6","issue":"16","issued":{"date-parts":[["2014","8"]]},"page":"3218-3235","title":"The relationship of leaf photosynthetic traits - Vcmax and Jmax - to leaf nitrogen, leaf phosphorus, and specific leaf area: a meta-analysis and modeling study","type":"article-journal","volume":"4"},"uris":["http://www.mendeley.com/documents/?uuid=f2d11739-e7fe-4603-a9bb-fc59ddb6a65c"]}],"mendeley":{"formattedCitation":"(Field &amp; Mooney, 1986; Evans, 1989; Evans &amp; Seemann, 1989; Walker &lt;i&gt;et al.&lt;/i&gt;, 2014; Firn &lt;i&gt;et al.&lt;/i&gt;, 2019; Liang &lt;i&gt;et al.&lt;/i&gt;, 2020)","plainTextFormattedCitation":"(Field &amp; Mooney, 1986; Evans, 1989; Evans &amp; Seemann, 1989; Walker et al., 2014; Firn et al., 2019; Liang et al., 2020)","previouslyFormattedCitation":"(Field &amp; Mooney, 1986; Evans, 1989; Evans &amp; Seemann, 1989; Walker &lt;i&gt;et al.&lt;/i&gt;, 2014; Firn &lt;i&gt;et al.&lt;/i&gt;, 2019; Liang &lt;i&gt;et al.&lt;/i&gt;, 2020)"},"properties":{"noteIndex":0},"schema":"https://github.com/citation-style-language/schema/raw/master/csl-citation.json"}</w:instrText>
      </w:r>
      <w:r>
        <w:fldChar w:fldCharType="separate"/>
      </w:r>
      <w:r w:rsidRPr="00980A65">
        <w:rPr>
          <w:noProof/>
        </w:rPr>
        <w:t xml:space="preserve">(Field &amp; Mooney, 1986; Evans, 1989; Evans &amp; Seemann, 1989; Walker </w:t>
      </w:r>
      <w:r w:rsidRPr="00980A65">
        <w:rPr>
          <w:i/>
          <w:noProof/>
        </w:rPr>
        <w:t>et al.</w:t>
      </w:r>
      <w:r w:rsidRPr="00980A65">
        <w:rPr>
          <w:noProof/>
        </w:rPr>
        <w:t xml:space="preserve">, 2014; Firn </w:t>
      </w:r>
      <w:r w:rsidRPr="00980A65">
        <w:rPr>
          <w:i/>
          <w:noProof/>
        </w:rPr>
        <w:t>et al.</w:t>
      </w:r>
      <w:r w:rsidRPr="00980A65">
        <w:rPr>
          <w:noProof/>
        </w:rPr>
        <w:t xml:space="preserve">, 2019; Liang </w:t>
      </w:r>
      <w:r w:rsidRPr="00980A65">
        <w:rPr>
          <w:i/>
          <w:noProof/>
        </w:rPr>
        <w:t>et al.</w:t>
      </w:r>
      <w:r w:rsidRPr="00980A65">
        <w:rPr>
          <w:noProof/>
        </w:rPr>
        <w:t>, 2020)</w:t>
      </w:r>
      <w:r>
        <w:fldChar w:fldCharType="end"/>
      </w:r>
      <w:r>
        <w:t xml:space="preserve">, the </w:t>
      </w:r>
      <w:r w:rsidR="00DB667C">
        <w:t xml:space="preserve">progressive </w:t>
      </w:r>
      <w:r>
        <w:t xml:space="preserve">nitrogen limitation hypothesis implies that reductions in </w:t>
      </w:r>
      <w:r w:rsidRPr="00FE014F">
        <w:rPr>
          <w:bCs/>
        </w:rPr>
        <w:t>n</w:t>
      </w:r>
      <w:r>
        <w:rPr>
          <w:bCs/>
        </w:rPr>
        <w:t>itrogen</w:t>
      </w:r>
      <w:r>
        <w:t xml:space="preserve"> availability over time could explain why C</w:t>
      </w:r>
      <w:r>
        <w:rPr>
          <w:vertAlign w:val="subscript"/>
        </w:rPr>
        <w:t>3</w:t>
      </w:r>
      <w:r>
        <w:t xml:space="preserve"> plants </w:t>
      </w:r>
      <w:r w:rsidR="00B36775">
        <w:t xml:space="preserve">exhibit </w:t>
      </w:r>
      <w:r w:rsidR="00EF62B4">
        <w:t>decreased</w:t>
      </w:r>
      <w:r w:rsidR="00B36775">
        <w:t xml:space="preserve"> </w:t>
      </w:r>
      <w:r>
        <w:t>leaf nitrogen content and photosynthetic capacity under elevated CO</w:t>
      </w:r>
      <w:r>
        <w:rPr>
          <w:vertAlign w:val="subscript"/>
        </w:rPr>
        <w:t>2</w:t>
      </w:r>
      <w:r>
        <w:t xml:space="preserve">. </w:t>
      </w:r>
      <w:r w:rsidR="00DB667C">
        <w:t>However</w:t>
      </w:r>
      <w:r>
        <w:t xml:space="preserve">, </w:t>
      </w:r>
      <w:r w:rsidR="00407E89">
        <w:rPr>
          <w:color w:val="000000"/>
        </w:rPr>
        <w:t>results from free-air CO</w:t>
      </w:r>
      <w:r w:rsidR="00407E89">
        <w:rPr>
          <w:color w:val="000000"/>
          <w:vertAlign w:val="subscript"/>
        </w:rPr>
        <w:t>2</w:t>
      </w:r>
      <w:r w:rsidR="00407E89">
        <w:rPr>
          <w:color w:val="000000"/>
        </w:rPr>
        <w:t xml:space="preserve"> enrichment experiments show that reductions in leaf nitrogen content and photosynthetic capacity under elevated CO</w:t>
      </w:r>
      <w:r w:rsidR="00407E89">
        <w:rPr>
          <w:color w:val="000000"/>
          <w:vertAlign w:val="subscript"/>
        </w:rPr>
        <w:t>2</w:t>
      </w:r>
      <w:r w:rsidR="00407E89">
        <w:rPr>
          <w:color w:val="000000"/>
        </w:rPr>
        <w:t xml:space="preserve"> are decoupled from nitrogen availability </w:t>
      </w:r>
      <w:r w:rsidR="00407E89">
        <w:rPr>
          <w:color w:val="000000"/>
        </w:rPr>
        <w:fldChar w:fldCharType="begin" w:fldLock="1"/>
      </w:r>
      <w:r w:rsidR="00407E89">
        <w:rPr>
          <w:color w:val="000000"/>
        </w:rPr>
        <w:instrText>ADDIN CSL_CITATION {"citationItems":[{"id":"ITEM-1","itemData":{"DOI":"10.1111/j.1365-2486.2011.02435.x","ISSN":"13541013","abstract":"If long-term responses of photosynthesis and leaf diffusive conductance to rising atmospheric carbon dioxide (CO2) levels are similar or predictably different among species, functional types, and ecosystem types, general global models of elevated CO2 effects can effectively be developed. To address this issue we measured gas exchange rates of 13 perennial grassland species from four functional groups across 11 years of long-term free-air CO2 enrichment (eCO2, +180ppm above ambient CO2) in the BioCON experiment in Minnesota, USA. Eleven years of eCO2 produced consistent but modest increases in leaf net photosynthetic rates of 10% on average compared with plants grown at ambient CO2 concentrations across the 13 species. This eCO2-induced enhancement did not depend on soil N treatment, is much less than the average across other longer-term studies, and represents strong acclimation (i.e. downregulation) as it is also much less than the instantaneous response to eCO2. The legume and C3 nonlegume forb species were the most responsive among the functional groups (+13% in each), the C4 grasses the least responsive (+4%), and C3 grasses intermediate in their photosynthetic response to eCO2 across years (+9%). Leaf stomatal conductance and nitrogen content declined comparably across species in eCO2 compared with ambient CO2 and to degrees corresponding to results from other studies. The significant acclimation of photosynthesis is explained in part by those eCO2-induced decreases in leaf N content and stomatal conductance that reduce leaf photosynthetic capacity in plants grown under elevated compared with ambient CO2 concentrations. Results of this study, probably the longest-term with the most species, suggest that carbon cycle models that assume and thereby simulate long-lived strong eCO2 stimulation of photosynthesis (e.g.&gt; 25%) for all of Earth's terrestrial ecosystems should be viewed with a great deal of caution. © 2011 Blackwell Publishing Ltd.","author":[{"dropping-particle":"","family":"Lee","given":"Tali D","non-dropping-particle":"","parse-names":false,"suffix":""},{"dropping-particle":"","family":"Barrott","given":"Susan H","non-dropping-particle":"","parse-names":false,"suffix":""},{"dropping-particle":"","family":"Reich","given":"Peter B","non-dropping-particle":"","parse-names":false,"suffix":""}],"container-title":"Global Change Biology","id":"ITEM-1","issue":"9","issued":{"date-parts":[["2011"]]},"page":"2893-2904","title":"Photosynthetic responses of 13 grassland species across 11 years of free-air CO2 enrichment is modest, consistent and independent of N supply","type":"article-journal","volume":"17"},"uris":["http://www.mendeley.com/documents/?uuid=4098b092-5d2e-4292-a04c-020daa3eaa37"]},{"id":"ITEM-2","itemData":{"DOI":"10.1111/j.1365-2486.2009.02058.x","ISSN":"13541013","abstract":"Determining underlying physiological patterns governing plant productivity and diversity in grasslands are critical to evaluate species responses to future environmental conditions of elevated CO2 and nitrogen (N) deposition. In a 9-year experiment, N was added to monocultures of seven C3 grassland species exposed to elevated atmospheric CO2 (560 μmol CO2 mol-1) to evaluate how N addition affects CO2 responsiveness in species of contrasting functional groups. Functional groups differed in their responses to elevated CO2 and N treatments. Forb species exhibited strong down-regulation of leaf Nmass concentrations (-26%) and photosynthetic capacity (-28%) in response to elevated CO2, especially at high N supply, whereas C3 grasses did not. Hence, achieved photosynthetic performance was markedly enhanced for C3 grasses (+68%) in elevated CO2, but not significantly for forbs. Differences in access to soil resources between forbs and grasses may distinguish their responses to elevated CO2 and N addition. Forbs had lesser root biomass, a lower distribution of biomass to roots, and lower specific root length than grasses. Maintenance of leaf N, possibly through increased root foraging in this nutrient-poor grassland, was necessary to sustain stimulation of photosynthesis under long-term elevated CO2. Dilution of leaf N and associated photosynthetic down-regulation in forbs under elevated [CO2], relative to the C3 grasses, illustrates the potential for shifts in species composition and diversity in grassland ecosystems that have significant forb and grass components. © 2009 Blackwell Publishing Ltd.","author":[{"dropping-particle":"","family":"Crous","given":"Kristine Y","non-dropping-particle":"","parse-names":false,"suffix":""},{"dropping-particle":"","family":"Reich","given":"Peter B","non-dropping-particle":"","parse-names":false,"suffix":""},{"dropping-particle":"","family":"Hunter","given":"Mark D","non-dropping-particle":"","parse-names":false,"suffix":""},{"dropping-particle":"","family":"Ellsworth","given":"David S","non-dropping-particle":"","parse-names":false,"suffix":""}],"container-title":"Global Change Biology","id":"ITEM-2","issue":"7","issued":{"date-parts":[["2010"]]},"page":"2076-2088","title":"Maintenance of leaf N controls the photosynthetic CO2 response of grassland species exposed to 9 years of free-air CO2 enrichment","type":"article-journal","volume":"16"},"uris":["http://www.mendeley.com/documents/?uuid=7177dfec-fdb7-4daa-b139-626978c9a02d"]}],"mendeley":{"formattedCitation":"(Crous &lt;i&gt;et al.&lt;/i&gt;, 2010; Lee &lt;i&gt;et al.&lt;/i&gt;, 2011)","plainTextFormattedCitation":"(Crous et al., 2010; Lee et al., 2011)","previouslyFormattedCitation":"(Crous &lt;i&gt;et al.&lt;/i&gt;, 2010; Lee &lt;i&gt;et al.&lt;/i&gt;, 2011)"},"properties":{"noteIndex":0},"schema":"https://github.com/citation-style-language/schema/raw/master/csl-citation.json"}</w:instrText>
      </w:r>
      <w:r w:rsidR="00407E89">
        <w:rPr>
          <w:color w:val="000000"/>
        </w:rPr>
        <w:fldChar w:fldCharType="separate"/>
      </w:r>
      <w:r w:rsidR="00407E89" w:rsidRPr="001011B9">
        <w:rPr>
          <w:noProof/>
          <w:color w:val="000000"/>
        </w:rPr>
        <w:t xml:space="preserve">(Crous </w:t>
      </w:r>
      <w:r w:rsidR="00407E89" w:rsidRPr="001011B9">
        <w:rPr>
          <w:i/>
          <w:noProof/>
          <w:color w:val="000000"/>
        </w:rPr>
        <w:t>et al.</w:t>
      </w:r>
      <w:r w:rsidR="00407E89" w:rsidRPr="001011B9">
        <w:rPr>
          <w:noProof/>
          <w:color w:val="000000"/>
        </w:rPr>
        <w:t xml:space="preserve">, 2010; Lee </w:t>
      </w:r>
      <w:r w:rsidR="00407E89" w:rsidRPr="001011B9">
        <w:rPr>
          <w:i/>
          <w:noProof/>
          <w:color w:val="000000"/>
        </w:rPr>
        <w:t>et al.</w:t>
      </w:r>
      <w:r w:rsidR="00407E89" w:rsidRPr="001011B9">
        <w:rPr>
          <w:noProof/>
          <w:color w:val="000000"/>
        </w:rPr>
        <w:t>, 2011)</w:t>
      </w:r>
      <w:r w:rsidR="00407E89">
        <w:rPr>
          <w:color w:val="000000"/>
        </w:rPr>
        <w:fldChar w:fldCharType="end"/>
      </w:r>
      <w:r w:rsidR="00031209">
        <w:rPr>
          <w:color w:val="000000"/>
        </w:rPr>
        <w:t xml:space="preserve">. Additionally, </w:t>
      </w:r>
      <w:r w:rsidR="00407E89">
        <w:rPr>
          <w:color w:val="000000"/>
        </w:rPr>
        <w:t xml:space="preserve">variance in leaf nitrogen and photosynthetic capacity across environmental gradients </w:t>
      </w:r>
      <w:r w:rsidR="00031209">
        <w:rPr>
          <w:color w:val="000000"/>
        </w:rPr>
        <w:t xml:space="preserve">has been shown to be </w:t>
      </w:r>
      <w:r w:rsidR="00407E89">
        <w:rPr>
          <w:color w:val="000000"/>
        </w:rPr>
        <w:t xml:space="preserve">more strongly determined through aboveground growth conditions that set demand to build and maintain photosynthetic enzymes than soil resource availability </w:t>
      </w:r>
      <w:r w:rsidR="00407E89">
        <w:rPr>
          <w:color w:val="000000"/>
        </w:rPr>
        <w:fldChar w:fldCharType="begin" w:fldLock="1"/>
      </w:r>
      <w:r w:rsidR="002521FB">
        <w:rPr>
          <w:color w:val="000000"/>
        </w:rPr>
        <w:instrText>ADDIN CSL_CITATION {"citationItems":[{"id":"ITEM-1","itemData":{"DOI":"10.5194/bg-14-481-2017","ISSN":"1726-4189","abstract":"Abstract.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J","non-dropping-particle":"","parse-names":false,"suffix":""}],"container-title":"Biogeosciences","id":"ITEM-1","issue":"2","issued":{"date-parts":[["2017","1","30"]]},"page":"481-495","title":"Leaf nitrogen from first principles: field evidence for adaptive variation with climate","type":"article-journal","volume":"14"},"uris":["http://www.mendeley.com/documents/?uuid=d26886a5-de26-4a8d-afa2-a17d2a28ee6e"]},{"id":"ITEM-2","itemData":{"DOI":"10.1111/nph.16558","ISSN":"0028-646X","abstract":"Summary Leaf area (LA), mass per area (LMA), nitrogen per unit area (Narea) and the leaf-internal to ambient CO2 ratio (?) are fundamental traits for plant functional ecology and vegetation modelling. Here we aimed to assess how their variation, within and between species, tracks environmental gradients. Measurements were made on 705 species from 116 sites within a broad north?south transect from tropical to temperate Australia. Trait responses to environment were quantified using multiple regression; within- and between-species responses were compared using analysis of covariance and trait-gradient analysis. Leaf area, the leaf economics spectrum (indexed by LMA and Narea) and ? (from stable carbon isotope ratios) varied almost independently among species. Across sites, however, ? and LA increased with mean growing-season temperature (mGDD0) and decreased with vapour pressure deficit (mVPD0) and soil pH. LMA and Narea showed the reverse pattern. Climate responses agreed with expectations based on optimality principles. Within-species variability contributed &lt; 10% to geographical variation in LA but &gt; 90% for ?, with LMA and Narea intermediate. These findings support the hypothesis that acclimation within individuals, adaptation within species and selection among species combine to create predictable relationships between traits and environment. However, the contribution of acclimation/adaptation vs species selection differs among traits.","author":[{"dropping-particle":"","family":"Dong","given":"Ning","non-dropping-particle":"","parse-names":false,"suffix":""},{"dropping-particle":"","family":"Prentice","given":"Iain Colin","non-dropping-particle":"","parse-names":false,"suffix":""},{"dropping-particle":"","family":"Wright","given":"Ian J","non-dropping-particle":"","parse-names":false,"suffix":""},{"dropping-particle":"","family":"Evans","given":"Bradley J","non-dropping-particle":"","parse-names":false,"suffix":""},{"dropping-particle":"","family":"Togashi","given":"Henrique F","non-dropping-particle":"","parse-names":false,"suffix":""},{"dropping-particle":"","family":"Caddy-Retalic","given":"Stefan","non-dropping-particle":"","parse-names":false,"suffix":""},{"dropping-particle":"","family":"McInerney","given":"Francesca A","non-dropping-particle":"","parse-names":false,"suffix":""},{"dropping-particle":"","family":"Sparrow","given":"Ben","non-dropping-particle":"","parse-names":false,"suffix":""},{"dropping-particle":"","family":"Leitch","given":"Emrys","non-dropping-particle":"","parse-names":false,"suffix":""},{"dropping-particle":"","family":"Lowe","given":"Andrew J","non-dropping-particle":"","parse-names":false,"suffix":""}],"container-title":"New Phytologist","id":"ITEM-2","issue":"1","issued":{"date-parts":[["2020","3"]]},"page":"82-94","publisher":"John Wiley &amp; Sons, Ltd","title":"Components of leaf-trait variation along environmental gradients","type":"article-journal","volume":"228"},"uris":["http://www.mendeley.com/documents/?uuid=fdb180d5-9aab-43ff-8446-0cf26ab32ec0"]},{"id":"ITEM-3","itemData":{"DOI":"10.1111/1365-2745.13967","ISSN":"0022-0477","abstract":"Leaf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coupling.","author":[{"dropping-particle":"","family":"Dong","given":"Ning","non-dropping-particle":"","parse-names":false,"suffix":""},{"dropping-particle":"","family":"Prentice","given":"Iain Colin","non-dropping-particle":"","parse-names":false,"suffix":""},{"dropping-particle":"","family":"Wright","given":"Ian J","non-dropping-particle":"","parse-names":false,"suffix":""},{"dropping-particle":"","family":"Wang","given":"Han","non-dropping-particle":"","parse-names":false,"suffix":""},{"dropping-particle":"","family":"Atkin","given":"Owen K","non-dropping-particle":"","parse-names":false,"suffix":""},{"dropping-particle":"","family":"Bloomfield","given":"Keith J","non-dropping-particle":"","parse-names":false,"suffix":""},{"dropping-particle":"","family":"Domingues","given":"Tomas F","non-dropping-particle":"","parse-names":false,"suffix":""},{"dropping-particle":"","family":"Gleason","given":"Sean M","non-dropping-particle":"","parse-names":false,"suffix":""},{"dropping-particle":"","family":"Maire","given":"Vincent","non-dropping-particle":"","parse-names":false,"suffix":""},{"dropping-particle":"","family":"Onoda","given":"Yusuke","non-dropping-particle":"","parse-names":false,"suffix":""},{"dropping-particle":"","family":"Poorter","given":"Hendrik","non-dropping-particle":"","parse-names":false,"suffix":""},{"dropping-particle":"","family":"Smith","given":"Nicholas G","non-dropping-particle":"","parse-names":false,"suffix":""}],"container-title":"Journal of Ecology","id":"ITEM-3","issue":"11","issued":{"date-parts":[["2022","11"]]},"page":"2585-2602","title":"Leaf nitrogen from the perspective of optimal plant function","type":"article-journal","volume":"110"},"uris":["http://www.mendeley.com/documents/?uuid=50267697-cf85-48a3-8479-7edfcd508a88"]},{"id":"ITEM-4","itemData":{"DOI":"10.1111/nph.16702","ISSN":"0028-646X","abstract":"\u000f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Phytologist","id":"ITEM-4","issue":"1","issued":{"date-parts":[["2020","10","9"]]},"page":"121-135","title":"When and where soil is important to modify the carbon and water economy of leaves","type":"article-journal","volume":"228"},"uris":["http://www.mendeley.com/documents/?uuid=7a979be5-4341-4431-bd38-7ceeeada2df2"]},{"id":"ITEM-5","itemData":{"DOI":"10.1038/s42003-021-01985-7","ISBN":"4200302101","ISSN":"2399-3642","PMID":"33846550","abstract":"There is huge uncertainty about how global exchanges of carbon between the atmosphere and land will respond to continuing environmental change. A better representation of photosynthetic capacity is required for Earth System models to simulate carbon assimilation reliably. Here we use a global leaf-trait dataset to test whether photosynthetic capacity is quantitatively predictable from climate, based on optimality principles; and to explore how this prediction is modified by soil properties, including indices of nitrogen and phosphorus availability, measured in situ. The maximum rate of carboxylation standardized to 25 °C ( V cmax25 ) was found to be proportional to growing-season irradiance, and to increase—as predicted—towards both colder and drier climates. Individual species’ departures from predicted V cmax25 covaried with area-based leaf nitrogen ( N area ) but community-mean V cmax25 was unrelated to N area , which in turn was unrelated to the soil C:N ratio. In contrast, leaves with low area-based phosphorus ( P area ) had low V cmax25 (both between and within communities), and P area increased with total soil P. These findings do not support the assumption, adopted in some ecosystem and Earth System models, that leaf-level photosynthetic capacity depends on soil N supply. They do, however, support a previously-noted relationship between photosynthesis and soil P supply.","author":[{"dropping-particle":"","family":"Peng","given":"Yunke","non-dropping-particle":"","parse-names":false,"suffix":""},{"dropping-particle":"","family":"Bloomfield","given":"Keith J","non-dropping-particle":"","parse-names":false,"suffix":""},{"dropping-particle":"","family":"Cernusak","given":"Lucas A","non-dropping-particle":"","parse-names":false,"suffix":""},{"dropping-particle":"","family":"Domingues","given":"Tomas F","non-dropping-particle":"","parse-names":false,"suffix":""},{"dropping-particle":"","family":"Prentice","given":"Iain Colin","non-dropping-particle":"","parse-names":false,"suffix":""}],"container-title":"Communications Biology","id":"ITEM-5","issue":"1","issued":{"date-parts":[["2021","12","12"]]},"page":"462","title":"Global climate and nutrient controls of photosynthetic capacity","type":"article-journal","volume":"4"},"uris":["http://www.mendeley.com/documents/?uuid=3ef8e4be-d782-4101-b3db-1a91b9992fc1"]},{"id":"ITEM-6","itemData":{"DOI":"10.1111/nph.18254","ISSN":"0028-646X","abstract":"The least-cost economic theory of photosynthesis shows that water and nitrogen are mutually substitutable resources to achieve a given carbon gain. However, vegetation in the Sahel has to cope with the dual challenge imposed by drought and nutrient-poor soils. We addressed how variation in leaf nitrogen per area (Narea) modulates leaf oxygen and carbon isotopic composition (δ18O, δ13C), as proxies of stomatal conductance and water-use efficiency, across 34 Sahelian woody species. Dryland species exhibited diverging leaf δ18O and δ13C values, indicating large interspecific variation in time-integrated stomatal conductance and water-use efficiency. Structural equation modeling revealed that leaf Narea is a pivotal trait linked to multiple water-use traits. Leaf Narea was positively linked to both δ18O and δ13C, suggesting higher carboxylation capacity and tighter stomatal regulation of transpiration in N-rich species, which allows them to achieve higher water-use efficiency and more conservative water use. These adaptations represent a key physiological advantage of N-rich species, such as legumes, that could contribute to their dominance across many dryland regions. This is the first report of a robust mechanistic link between leaf Narea and δ18O in dryland vegetation that is consistent with core principles of plant physiology.","author":[{"dropping-particle":"","family":"Querejeta","given":"José Ignacio","non-dropping-particle":"","parse-names":false,"suffix":""},{"dropping-particle":"","family":"Prieto","given":"Iván","non-dropping-particle":"","parse-names":false,"suffix":""},{"dropping-particle":"","family":"Armas","given":"Cristina","non-dropping-particle":"","parse-names":false,"suffix":""},{"dropping-particle":"","family":"Casanoves","given":"Fernando","non-dropping-particle":"","parse-names":false,"suffix":""},{"dropping-particle":"","family":"Diémé","given":"Joseph S.","non-dropping-particle":"","parse-names":false,"suffix":""},{"dropping-particle":"","family":"Diouf","given":"Mayecor","non-dropping-particle":"","parse-names":false,"suffix":""},{"dropping-particle":"","family":"Yossi","given":"Harouna","non-dropping-particle":"","parse-names":false,"suffix":""},{"dropping-particle":"","family":"Kaya","given":"Bocary","non-dropping-particle":"","parse-names":false,"suffix":""},{"dropping-particle":"","family":"Pugnaire","given":"Francisco I.","non-dropping-particle":"","parse-names":false,"suffix":""},{"dropping-particle":"","family":"Rusch","given":"Graciela M.","non-dropping-particle":"","parse-names":false,"suffix":""}],"container-title":"New Phytologist","id":"ITEM-6","issue":"4","issued":{"date-parts":[["2022","8","21"]]},"page":"1351-1364","title":"Higher leaf nitrogen content is linked to tighter stomatal regulation of transpiration and more efficient water use across dryland trees","type":"article-journal","volume":"235"},"uris":["http://www.mendeley.com/documents/?uuid=6c52b46a-4bb6-4058-885d-47c6fd2b9341"]},{"id":"ITEM-7","itemData":{"DOI":"10.1111/ele.13210","ISSN":"1461-023X","abstract":"Earth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ESMs.","author":[{"dropping-particle":"","family":"Smith","given":"Nicholas G","non-dropping-particle":"","parse-names":false,"suffix":""},{"dropping-particle":"","family":"Keenan","given":"Trevor F","non-dropping-particle":"","parse-names":false,"suffix":""},{"dropping-particle":"","family":"Prentice","given":"I C","non-dropping-particle":"","parse-names":false,"suffix":""},{"dropping-particle":"","family":"Wang","given":"Han","non-dropping-particle":"","parse-names":false,"suffix":""},{"dropping-particle":"","family":"Wright","given":"Ian J","non-dropping-particle":"","parse-names":false,"suffix":""},{"dropping-particle":"","family":"Niinemets","given":"Ülo","non-dropping-particle":"","parse-names":false,"suffix":""},{"dropping-particle":"","family":"Crous","given":"Kristine Y","non-dropping-particle":"","parse-names":false,"suffix":""},{"dropping-particle":"","family":"Domingues","given":"Tomas F","non-dropping-particle":"","parse-names":false,"suffix":""},{"dropping-particle":"","family":"Guerrieri","given":"Rossella","non-dropping-particle":"","parse-names":false,"suffix":""},{"dropping-particle":"","family":"Ishida","given":"FY oko","non-dropping-particle":"","parse-names":false,"suffix":""},{"dropping-particle":"","family":"Kattge","given":"Jens","non-dropping-particle":"","parse-names":false,"suffix":""},{"dropping-particle":"","family":"Kruger","given":"Eric L","non-dropping-particle":"","parse-names":false,"suffix":""},{"dropping-particle":"","family":"Maire","given":"Vincent","non-dropping-particle":"","parse-names":false,"suffix":""},{"dropping-particle":"","family":"Rogers","given":"Alistair","non-dropping-particle":"","parse-names":false,"suffix":""},{"dropping-particle":"","family":"Serbin","given":"Shawn P","non-dropping-particle":"","parse-names":false,"suffix":""},{"dropping-particle":"","family":"Tarvainen","given":"Lasse","non-dropping-particle":"","parse-names":false,"suffix":""},{"dropping-particle":"","family":"Togashi","given":"Henrique F","non-dropping-particle":"","parse-names":false,"suffix":""},{"dropping-particle":"","family":"Townsend","given":"Philip A","non-dropping-particle":"","parse-names":false,"suffix":""},{"dropping-particle":"","family":"Wang","given":"Meng","non-dropping-particle":"","parse-names":false,"suffix":""},{"dropping-particle":"","family":"Weerasinghe","given":"Lasantha K","non-dropping-particle":"","parse-names":false,"suffix":""},{"dropping-particle":"","family":"Zhou","given":"Shuang-Xi","non-dropping-particle":"","parse-names":false,"suffix":""}],"container-title":"Ecology Letters","editor":[{"dropping-particle":"","family":"Niu","given":"Shuli","non-dropping-particle":"","parse-names":false,"suffix":""}],"id":"ITEM-7","issue":"3","issued":{"date-parts":[["2019","3","4"]]},"page":"506-517","title":"Global photosynthetic capacity is optimized to the environment","type":"article-journal","volume":"22"},"uris":["http://www.mendeley.com/documents/?uuid=de810a7b-b01e-4be3-a228-03946531e91d"]},{"id":"ITEM-8","itemData":{"DOI":"10.1111/gcb.15212","ISSN":"1354-1013","abstract":"The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ture,","author":[{"dropping-particle":"","family":"Smith","given":"Nicholas G","non-dropping-particle":"","parse-names":false,"suffix":""},{"dropping-particle":"","family":"Keenan","given":"Trevor F","non-dropping-particle":"","parse-names":false,"suffix":""}],"container-title":"Global Change Biology","id":"ITEM-8","issue":"9","issued":{"date-parts":[["2020","9","3"]]},"page":"5202-5216","title":"Mechanisms underlying leaf photosynthetic acclimation to warming and elevated CO&lt;sub&gt;2&lt;/sub&gt; as inferred from least‐cost optimality theory","type":"article-journal","volume":"26"},"uris":["http://www.mendeley.com/documents/?uuid=bbe0947b-b3f9-4a9e-999f-3f077c3079d4"]},{"id":"ITEM-9","itemData":{"DOI":"10.1111/gcb.16501","ISBN":"1410706516","ISSN":"1354-1013","PMID":"25669675","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Biology","id":"ITEM-9","issue":"3","issued":{"date-parts":[["2023","2","16"]]},"page":"856-873","title":"Coordination of photosynthetic traits across soil and climate gradients","type":"article-journal","volume":"29"},"uris":["http://www.mendeley.com/documents/?uuid=21ffc03c-3e82-40b0-846f-1638da6585e7"]},{"id":"ITEM-10","itemData":{"DOI":"10.1093/jxb/erad195","ISSN":"0022-0957","abstract":"The connection between soil nitrogen availability, leaf nitrogen, and photosynthetic capacity is not perfectly understood. Because these three components tend to be positively related over large spatial scales, some posit that soil nitrogen positively drives leaf nitrogen, which positively drives photosynthetic capacity. Alternatively, others posit that photosynthetic capacity is primarily driven by above-ground conditions. Here, we examined the physiological responses of a non-nitrogen-fixing plant (Gossypium hirsutum) and a nitrogen-fixing plant (Glycine max) in a fully factorial combination of light by soil nitrogen availability to help reconcile these competing hypotheses. Soil nitrogen stimulated leaf nitrogen in both species, but the relative proportion of leaf nitrogen used for photosynthetic processes was reduced under elevated soil nitrogen in all light availability treatments due to greater increases in leaf nitrogen content than chlorophyll and leaf biochemical process rates. Leaf nitrogen content and biochemical process rates in G. hirsutum were more responsive to changes in soil nitrogen than those in G. max, probably due to strong G. max investments in root nodulation under low soil nitrogen. Nonetheless, whole-plant growth was significantly enhanced by increased soil nitrogen in both species. Light availability consistently increased relative leaf nitrogen allocation to leaf photosynthesis and whole-plant growth, a pattern that was similar between species. These results suggest that the leaf nitrogen–photosynthesis relationship varies under different soil nitrogen levels and that these species preferentially allocated more nitrogen to plant growth and non-photosynthetic leaf processes, rather than photosynthesis, as soil nitrogen increased.","author":[{"dropping-particle":"","family":"Waring","given":"Elizabeth F","non-dropping-particle":"","parse-names":false,"suffix":""},{"dropping-particle":"","family":"Perkowski","given":"Evan A","non-dropping-particle":"","parse-names":false,"suffix":""},{"dropping-particle":"","family":"Smith","given":"Nicholas G","non-dropping-particle":"","parse-names":false,"suffix":""}],"container-title":"Journal of Experimental Botany","editor":[{"dropping-particle":"","family":"Rogers","given":"Alistair","non-dropping-particle":"","parse-names":false,"suffix":""}],"id":"ITEM-10","issue":"17","issued":{"date-parts":[["2023","9","13"]]},"page":"5166-5180","title":"Soil nitrogen fertilization reduces relative leaf nitrogen allocation to photosynthesis","type":"article-journal","volume":"74"},"uris":["http://www.mendeley.com/documents/?uuid=84f9e119-629b-4d40-ad7f-87f747ce2e46"]}],"mendeley":{"formattedCitation":"(Dong &lt;i&gt;et al.&lt;/i&gt;, 2017, 2020, 2022a; Smith &lt;i&gt;et al.&lt;/i&gt;, 2019; Smith &amp; Keenan, 2020; Paillassa &lt;i&gt;et al.&lt;/i&gt;, 2020; Peng &lt;i&gt;et al.&lt;/i&gt;, 2021; Querejeta &lt;i&gt;et al.&lt;/i&gt;, 2022; Westerband &lt;i&gt;et al.&lt;/i&gt;, 2023; Waring &lt;i&gt;et al.&lt;/i&gt;, 2023)","plainTextFormattedCitation":"(Dong et al., 2017, 2020, 2022a; Smith et al., 2019; Smith &amp; Keenan, 2020; Paillassa et al., 2020; Peng et al., 2021; Querejeta et al., 2022; Westerband et al., 2023; Waring et al., 2023)","previouslyFormattedCitation":"(Dong &lt;i&gt;et al.&lt;/i&gt;, 2017, 2020, 2022a; Smith &lt;i&gt;et al.&lt;/i&gt;, 2019; Smith &amp; Keenan, 2020; Paillassa &lt;i&gt;et al.&lt;/i&gt;, 2020; Peng &lt;i&gt;et al.&lt;/i&gt;, 2021; Querejeta &lt;i&gt;et al.&lt;/i&gt;, 2022; Westerband &lt;i&gt;et al.&lt;/i&gt;, 2023; Waring &lt;i&gt;et al.&lt;/i&gt;, 2023)"},"properties":{"noteIndex":0},"schema":"https://github.com/citation-style-language/schema/raw/master/csl-citation.json"}</w:instrText>
      </w:r>
      <w:r w:rsidR="00407E89">
        <w:rPr>
          <w:color w:val="000000"/>
        </w:rPr>
        <w:fldChar w:fldCharType="separate"/>
      </w:r>
      <w:r w:rsidR="00DB33A8" w:rsidRPr="00DB33A8">
        <w:rPr>
          <w:noProof/>
          <w:color w:val="000000"/>
        </w:rPr>
        <w:t xml:space="preserve">(Dong </w:t>
      </w:r>
      <w:r w:rsidR="00DB33A8" w:rsidRPr="00DB33A8">
        <w:rPr>
          <w:i/>
          <w:noProof/>
          <w:color w:val="000000"/>
        </w:rPr>
        <w:t>et al.</w:t>
      </w:r>
      <w:r w:rsidR="00DB33A8" w:rsidRPr="00DB33A8">
        <w:rPr>
          <w:noProof/>
          <w:color w:val="000000"/>
        </w:rPr>
        <w:t xml:space="preserve">, 2017, 2020, 2022a; Smith </w:t>
      </w:r>
      <w:r w:rsidR="00DB33A8" w:rsidRPr="00DB33A8">
        <w:rPr>
          <w:i/>
          <w:noProof/>
          <w:color w:val="000000"/>
        </w:rPr>
        <w:t>et al.</w:t>
      </w:r>
      <w:r w:rsidR="00DB33A8" w:rsidRPr="00DB33A8">
        <w:rPr>
          <w:noProof/>
          <w:color w:val="000000"/>
        </w:rPr>
        <w:t xml:space="preserve">, 2019; Smith &amp; Keenan, 2020; Paillassa </w:t>
      </w:r>
      <w:r w:rsidR="00DB33A8" w:rsidRPr="00DB33A8">
        <w:rPr>
          <w:i/>
          <w:noProof/>
          <w:color w:val="000000"/>
        </w:rPr>
        <w:t>et al.</w:t>
      </w:r>
      <w:r w:rsidR="00DB33A8" w:rsidRPr="00DB33A8">
        <w:rPr>
          <w:noProof/>
          <w:color w:val="000000"/>
        </w:rPr>
        <w:t xml:space="preserve">, 2020; Peng </w:t>
      </w:r>
      <w:r w:rsidR="00DB33A8" w:rsidRPr="00DB33A8">
        <w:rPr>
          <w:i/>
          <w:noProof/>
          <w:color w:val="000000"/>
        </w:rPr>
        <w:t>et al.</w:t>
      </w:r>
      <w:r w:rsidR="00DB33A8" w:rsidRPr="00DB33A8">
        <w:rPr>
          <w:noProof/>
          <w:color w:val="000000"/>
        </w:rPr>
        <w:t xml:space="preserve">, 2021; Querejeta </w:t>
      </w:r>
      <w:r w:rsidR="00DB33A8" w:rsidRPr="00DB33A8">
        <w:rPr>
          <w:i/>
          <w:noProof/>
          <w:color w:val="000000"/>
        </w:rPr>
        <w:t>et al.</w:t>
      </w:r>
      <w:r w:rsidR="00DB33A8" w:rsidRPr="00DB33A8">
        <w:rPr>
          <w:noProof/>
          <w:color w:val="000000"/>
        </w:rPr>
        <w:t xml:space="preserve">, 2022; Westerband </w:t>
      </w:r>
      <w:r w:rsidR="00DB33A8" w:rsidRPr="00DB33A8">
        <w:rPr>
          <w:i/>
          <w:noProof/>
          <w:color w:val="000000"/>
        </w:rPr>
        <w:t>et al.</w:t>
      </w:r>
      <w:r w:rsidR="00DB33A8" w:rsidRPr="00DB33A8">
        <w:rPr>
          <w:noProof/>
          <w:color w:val="000000"/>
        </w:rPr>
        <w:t xml:space="preserve">, 2023; Waring </w:t>
      </w:r>
      <w:r w:rsidR="00DB33A8" w:rsidRPr="00DB33A8">
        <w:rPr>
          <w:i/>
          <w:noProof/>
          <w:color w:val="000000"/>
        </w:rPr>
        <w:t>et al.</w:t>
      </w:r>
      <w:r w:rsidR="00DB33A8" w:rsidRPr="00DB33A8">
        <w:rPr>
          <w:noProof/>
          <w:color w:val="000000"/>
        </w:rPr>
        <w:t>, 2023)</w:t>
      </w:r>
      <w:r w:rsidR="00407E89">
        <w:rPr>
          <w:color w:val="000000"/>
        </w:rPr>
        <w:fldChar w:fldCharType="end"/>
      </w:r>
      <w:r w:rsidR="00031209">
        <w:rPr>
          <w:color w:val="000000"/>
        </w:rPr>
        <w:t>. These patterns indicate that leaf photosynthetic responses to elevated CO</w:t>
      </w:r>
      <w:r w:rsidR="00031209">
        <w:rPr>
          <w:color w:val="000000"/>
          <w:vertAlign w:val="subscript"/>
        </w:rPr>
        <w:t>2</w:t>
      </w:r>
      <w:r w:rsidR="00031209">
        <w:rPr>
          <w:color w:val="000000"/>
        </w:rPr>
        <w:t xml:space="preserve"> may not be as tightly linked to changes in nitrogen availability as has been implied and may instead be a product of altered leaf nitrogen demand to build and maintain photosynthetic enzymes.</w:t>
      </w:r>
    </w:p>
    <w:p w14:paraId="7A1E7B67" w14:textId="3BFCFA67" w:rsidR="006F27A7" w:rsidRPr="00031209" w:rsidRDefault="00521356" w:rsidP="00521356">
      <w:pPr>
        <w:spacing w:line="360" w:lineRule="auto"/>
        <w:ind w:firstLine="720"/>
        <w:rPr>
          <w:color w:val="000000"/>
        </w:rPr>
      </w:pPr>
      <w:r>
        <w:rPr>
          <w:color w:val="000000"/>
        </w:rPr>
        <w:t>Eco-evolutionary optimality theory provides a framework for understanding how responses to elevated CO</w:t>
      </w:r>
      <w:r>
        <w:rPr>
          <w:color w:val="000000"/>
          <w:vertAlign w:val="subscript"/>
        </w:rPr>
        <w:t>2</w:t>
      </w:r>
      <w:r>
        <w:rPr>
          <w:color w:val="000000"/>
        </w:rPr>
        <w:t xml:space="preserve"> may be determined through demand to build and maintain photosynthetic enzymes </w:t>
      </w:r>
      <w:r>
        <w:rPr>
          <w:color w:val="000000"/>
        </w:rPr>
        <w:fldChar w:fldCharType="begin" w:fldLock="1"/>
      </w:r>
      <w:r w:rsidR="006662C1">
        <w:rPr>
          <w:color w:val="000000"/>
        </w:rPr>
        <w:instrText>ADDIN CSL_CITATION {"citationItems":[{"id":"ITEM-1","itemData":{"DOI":"10.1111/nph.17558","ISSN":"14698137","PMID":"34131932","abstract":"Global vegetation and land-surface models embody interdisciplinary scientific understanding of the behaviour of plants and ecosystems, and are indispensable to project the impacts of environmental change on vegetation and the interactions between vegetation and climate. However, systematic errors and persistently large differences among carbon and water cycle projections by different models highlight the limitations of current process formulations. In this review, focusing on core plant functions in the terrestrial carbon and water cycles, we show how unifying hypotheses derived from eco-evolutionary optimality (EEO) principles can provide novel, parameter-sparse representations of plant and vegetation processes. We present case studies that demonstrate how EEO generates parsimonious representations of core, leaf-level processes that are individually testable and supported by evidence. EEO approaches to photosynthesis and primary production, dark respiration and stomatal behaviour are ripe for implementation in global models. EEO approaches to other important traits, including the leaf economics spectrum and applications of EEO at the community level are active research areas. Independently tested modules emerging from EEO studies could profitably be integrated into modelling frameworks that account for the multiple time scales on which plants and plant communities adjust to environmental change.","author":[{"dropping-particle":"","family":"Harrison","given":"Sandy P","non-dropping-particle":"","parse-names":false,"suffix":""},{"dropping-particle":"","family":"Cramer","given":"Wolfgang","non-dropping-particle":"","parse-names":false,"suffix":""},{"dropping-particle":"","family":"Franklin","given":"Oskar","non-dropping-particle":"","parse-names":false,"suffix":""},{"dropping-particle":"","family":"Prentice","given":"Iain Colin","non-dropping-particle":"","parse-names":false,"suffix":""},{"dropping-particle":"","family":"Wang","given":"Han","non-dropping-particle":"","parse-names":false,"suffix":""},{"dropping-particle":"","family":"Brännström","given":"Åke","non-dropping-particle":"","parse-names":false,"suffix":""},{"dropping-particle":"","family":"Boer","given":"Hugo","non-dropping-particle":"de","parse-names":false,"suffix":""},{"dropping-particle":"","family":"Dieckmann","given":"Ulf","non-dropping-particle":"","parse-names":false,"suffix":""},{"dropping-particle":"","family":"Joshi","given":"Jaideep","non-dropping-particle":"","parse-names":false,"suffix":""},{"dropping-particle":"","family":"Keenan","given":"Trevor F","non-dropping-particle":"","parse-names":false,"suffix":""},{"dropping-particle":"","family":"Lavergne","given":"Aliénor","non-dropping-particle":"","parse-names":false,"suffix":""},{"dropping-particle":"","family":"Manzoni","given":"Stefano","non-dropping-particle":"","parse-names":false,"suffix":""},{"dropping-particle":"","family":"Mengoli","given":"Giulia","non-dropping-particle":"","parse-names":false,"suffix":""},{"dropping-particle":"","family":"Morfopoulos","given":"Catherine","non-dropping-particle":"","parse-names":false,"suffix":""},{"dropping-particle":"","family":"Peñuelas","given":"Josep","non-dropping-particle":"","parse-names":false,"suffix":""},{"dropping-particle":"","family":"Pietsch","given":"Stephan","non-dropping-particle":"","parse-names":false,"suffix":""},{"dropping-particle":"","family":"Rebel","given":"Karin T","non-dropping-particle":"","parse-names":false,"suffix":""},{"dropping-particle":"","family":"Ryu","given":"Youngryel","non-dropping-particle":"","parse-names":false,"suffix":""},{"dropping-particle":"","family":"Smith","given":"Nicholas G","non-dropping-particle":"","parse-names":false,"suffix":""},{"dropping-particle":"","family":"Stocker","given":"Benjamin D","non-dropping-particle":"","parse-names":false,"suffix":""},{"dropping-particle":"","family":"Wright","given":"Ian J","non-dropping-particle":"","parse-names":false,"suffix":""}],"container-title":"New Phytologist","id":"ITEM-1","issue":"6","issued":{"date-parts":[["2021"]]},"page":"2125-2141","title":"Eco-evolutionary optimality as a means to improve vegetation and land-surface models","type":"article-journal","volume":"231"},"uris":["http://www.mendeley.com/documents/?uuid=2837baf0-53ee-43fe-941a-4c071cdb25c8"]}],"mendeley":{"formattedCitation":"(Harrison &lt;i&gt;et al.&lt;/i&gt;, 2021)","plainTextFormattedCitation":"(Harrison et al., 2021)","previouslyFormattedCitation":"(Harrison &lt;i&gt;et al.&lt;/i&gt;, 2021)"},"properties":{"noteIndex":0},"schema":"https://github.com/citation-style-language/schema/raw/master/csl-citation.json"}</w:instrText>
      </w:r>
      <w:r>
        <w:rPr>
          <w:color w:val="000000"/>
        </w:rPr>
        <w:fldChar w:fldCharType="separate"/>
      </w:r>
      <w:r w:rsidRPr="00521356">
        <w:rPr>
          <w:noProof/>
          <w:color w:val="000000"/>
        </w:rPr>
        <w:t xml:space="preserve">(Harrison </w:t>
      </w:r>
      <w:r w:rsidRPr="00521356">
        <w:rPr>
          <w:i/>
          <w:noProof/>
          <w:color w:val="000000"/>
        </w:rPr>
        <w:t>et al.</w:t>
      </w:r>
      <w:r w:rsidRPr="00521356">
        <w:rPr>
          <w:noProof/>
          <w:color w:val="000000"/>
        </w:rPr>
        <w:t>, 2021)</w:t>
      </w:r>
      <w:r>
        <w:rPr>
          <w:color w:val="000000"/>
        </w:rPr>
        <w:fldChar w:fldCharType="end"/>
      </w:r>
      <w:r>
        <w:rPr>
          <w:color w:val="000000"/>
        </w:rPr>
        <w:t xml:space="preserve">. </w:t>
      </w:r>
      <w:r w:rsidR="00C6573F">
        <w:t xml:space="preserve">A merging of </w:t>
      </w:r>
      <w:r w:rsidR="00526FCA">
        <w:t xml:space="preserve">photosynthetic least-cost </w:t>
      </w:r>
      <w:r w:rsidR="00526FCA">
        <w:fldChar w:fldCharType="begin" w:fldLock="1"/>
      </w:r>
      <w:r w:rsidR="00526FCA">
        <w:instrText>ADDIN CSL_CITATION {"citationItems":[{"id":"ITEM-1","itemData":{"DOI":"0003-0147/2003/16101-010387","author":[{"dropping-particle":"","family":"Wright","given":"Ian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Naturalist","id":"ITEM-1","issue":"1","issued":{"date-parts":[["2003"]]},"page":"98-111","title":"Least-cost input mixtures of water and nitrogen for photosynthesis","type":"article-journal","volume":"161"},"uris":["http://www.mendeley.com/documents/?uuid=e792122e-1fd1-4c1a-9d09-7bd7a13fee68"]},{"id":"ITEM-2","itemData":{"DOI":"10.1111/ele.12211","ISSN":"1461023X","abstract":"A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Letters","id":"ITEM-2","issue":"1","issued":{"date-parts":[["2014","1"]]},"page":"82-91","title":"Balancing the costs of carbon gain and water transport: testing a new theoretical framework for plant functional ecology","type":"article-journal","volume":"17"},"uris":["http://www.mendeley.com/documents/?uuid=e847e008-126f-46c3-a215-d3160662c7ab"]}],"mendeley":{"formattedCitation":"(Wright &lt;i&gt;et al.&lt;/i&gt;, 2003; Prentice &lt;i&gt;et al.&lt;/i&gt;, 2014)","plainTextFormattedCitation":"(Wright et al., 2003; Prentice et al., 2014)","previouslyFormattedCitation":"(Wright &lt;i&gt;et al.&lt;/i&gt;, 2003; Prentice &lt;i&gt;et al.&lt;/i&gt;, 2014)"},"properties":{"noteIndex":0},"schema":"https://github.com/citation-style-language/schema/raw/master/csl-citation.json"}</w:instrText>
      </w:r>
      <w:r w:rsidR="00526FCA">
        <w:fldChar w:fldCharType="separate"/>
      </w:r>
      <w:r w:rsidR="00526FCA" w:rsidRPr="00470E54">
        <w:rPr>
          <w:noProof/>
        </w:rPr>
        <w:t xml:space="preserve">(Wright </w:t>
      </w:r>
      <w:r w:rsidR="00526FCA" w:rsidRPr="00470E54">
        <w:rPr>
          <w:i/>
          <w:noProof/>
        </w:rPr>
        <w:t>et al.</w:t>
      </w:r>
      <w:r w:rsidR="00526FCA" w:rsidRPr="00470E54">
        <w:rPr>
          <w:noProof/>
        </w:rPr>
        <w:t xml:space="preserve">, 2003; Prentice </w:t>
      </w:r>
      <w:r w:rsidR="00526FCA" w:rsidRPr="00470E54">
        <w:rPr>
          <w:i/>
          <w:noProof/>
        </w:rPr>
        <w:t>et al.</w:t>
      </w:r>
      <w:r w:rsidR="00526FCA" w:rsidRPr="00470E54">
        <w:rPr>
          <w:noProof/>
        </w:rPr>
        <w:t>, 2014)</w:t>
      </w:r>
      <w:r w:rsidR="00526FCA">
        <w:fldChar w:fldCharType="end"/>
      </w:r>
      <w:r w:rsidR="00526FCA">
        <w:t xml:space="preserve"> and optimal coordination </w:t>
      </w:r>
      <w:r w:rsidR="00526FCA">
        <w:fldChar w:fldCharType="begin" w:fldLock="1"/>
      </w:r>
      <w:r w:rsidR="00526FCA">
        <w:instrText>ADDIN CSL_CITATION {"citationItems":[{"id":"ITEM-1","itemData":{"DOI":"10.1007/BF00321192","ISSN":"0029-8549","abstract":"It has long been observed that leaf nitrogen concentrations decline with depth in closed canopies in a number of plant communities. This phenomenon is gen- erally believed to be related to a changing radiation environment and it has been suggested by some re- searchers that plants allocate nitrogen in order to optimize total whole canopy photosynthesis. Although optimiza- tion theory has been successfully utilized to describe a variety of physiological and ecological phenomena, it has some shortcomings that are subject to criticism (e.g., time constraints, oversimplifications, lack of insights, etc.). In this paper we present an alternative to the optimization theory of plant canopy nitrogen distribution, which we term coordination theory. We hypothesize that plants allocate nitrogen to maintain a balance between two processes, each of which is dependent on leaf nitrogen content and each of which potentially limits photosyn- thesis. These two processes are defined as Wo the Rubisco- limited rate of carboxylation, and Wj, the electron trans- port-limited rate of carboxylation. We suggest that plants allocate nitrogen differentially to leaves in different canopy layers in such a way that W c and Wj remain roughly balanced. In this scheme, the driving force for the allo- cation of nitrogen within a canopy is the difference be- tween the leaf nitrogen content that is required to bring Wc and Wj into balance and the current nitrogen content. We show that the daily carbon assimilation of a canopy with a nitrogen distribution resulting from this internal co- ordination of Wc and Wj is very similar to that obtained using optimization theory.","author":[{"dropping-particle":"","family":"Chen","given":"Jia-Lin","non-dropping-particle":"","parse-names":false,"suffix":""},{"dropping-particle":"","family":"Reynolds","given":"James F","non-dropping-particle":"","parse-names":false,"suffix":""},{"dropping-particle":"","family":"Harley","given":"Peter C","non-dropping-particle":"","parse-names":false,"suffix":""},{"dropping-particle":"","family":"Tenhunen","given":"John D","non-dropping-particle":"","parse-names":false,"suffix":""}],"container-title":"Oecologia","id":"ITEM-1","issue":"1","issued":{"date-parts":[["1993","2"]]},"page":"63-69","title":"Coordination theory of leaf nitrogen distribution in a canopy","type":"article-journal","volume":"93"},"uris":["http://www.mendeley.com/documents/?uuid=e942722a-5ac7-456c-982c-b73a3c56e025"]},{"id":"ITEM-2","itemData":{"DOI":"10.1371/journal.pone.0038345","ISSN":"1932-6203","author":[{"dropping-particle":"","family":"Maire","given":"Vincent","non-dropping-particle":"","parse-names":false,"suffix":""},{"dropping-particle":"","family":"Martre","given":"Pierre","non-dropping-particle":"","parse-names":false,"suffix":""},{"dropping-particle":"","family":"Kattge","given":"Jens","non-dropping-particle":"","parse-names":false,"suffix":""},{"dropping-particle":"","family":"Gastal","given":"François","non-dropping-particle":"","parse-names":false,"suffix":""},{"dropping-particle":"","family":"Esser","given":"Gerd","non-dropping-particle":"","parse-names":false,"suffix":""},{"dropping-particle":"","family":"Fontaine","given":"Sébastien","non-dropping-particle":"","parse-names":false,"suffix":""},{"dropping-particle":"","family":"Soussana","given":"Jean-François","non-dropping-particle":"","parse-names":false,"suffix":""}],"container-title":"PLoS ONE","editor":[{"dropping-particle":"","family":"Bond-Lamberty","given":"Ben","non-dropping-particle":"","parse-names":false,"suffix":""}],"id":"ITEM-2","issue":"6","issued":{"date-parts":[["2012","6","7"]]},"page":"e38345","title":"The coordination of leaf photosynthesis links C and N fluxes in C&lt;sub&gt;3&lt;/sub&gt; plant species","type":"article-journal","volume":"7"},"uris":["http://www.mendeley.com/documents/?uuid=f8d279b4-20c1-439f-93ab-06c92864d12b"]}],"mendeley":{"formattedCitation":"(Chen &lt;i&gt;et al.&lt;/i&gt;, 1993; Maire &lt;i&gt;et al.&lt;/i&gt;, 2012)","plainTextFormattedCitation":"(Chen et al., 1993; Maire et al., 2012)","previouslyFormattedCitation":"(Chen &lt;i&gt;et al.&lt;/i&gt;, 1993; Maire &lt;i&gt;et al.&lt;/i&gt;, 2012)"},"properties":{"noteIndex":0},"schema":"https://github.com/citation-style-language/schema/raw/master/csl-citation.json"}</w:instrText>
      </w:r>
      <w:r w:rsidR="00526FCA">
        <w:fldChar w:fldCharType="separate"/>
      </w:r>
      <w:r w:rsidR="00526FCA" w:rsidRPr="00B17316">
        <w:rPr>
          <w:noProof/>
        </w:rPr>
        <w:t xml:space="preserve">(Chen </w:t>
      </w:r>
      <w:r w:rsidR="00526FCA" w:rsidRPr="00B17316">
        <w:rPr>
          <w:i/>
          <w:noProof/>
        </w:rPr>
        <w:t>et al.</w:t>
      </w:r>
      <w:r w:rsidR="00526FCA" w:rsidRPr="00B17316">
        <w:rPr>
          <w:noProof/>
        </w:rPr>
        <w:t xml:space="preserve">, 1993; Maire </w:t>
      </w:r>
      <w:r w:rsidR="00526FCA" w:rsidRPr="00B17316">
        <w:rPr>
          <w:i/>
          <w:noProof/>
        </w:rPr>
        <w:t>et al.</w:t>
      </w:r>
      <w:r w:rsidR="00526FCA" w:rsidRPr="00B17316">
        <w:rPr>
          <w:noProof/>
        </w:rPr>
        <w:t>, 2012)</w:t>
      </w:r>
      <w:r w:rsidR="00526FCA">
        <w:fldChar w:fldCharType="end"/>
      </w:r>
      <w:r w:rsidR="00526FCA">
        <w:rPr>
          <w:bCs/>
        </w:rPr>
        <w:t xml:space="preserve"> theories </w:t>
      </w:r>
      <w:r w:rsidR="00526FCA">
        <w:t xml:space="preserve">posit that reduced leaf </w:t>
      </w:r>
      <w:r w:rsidR="00526FCA" w:rsidRPr="00FE014F">
        <w:rPr>
          <w:bCs/>
        </w:rPr>
        <w:t>n</w:t>
      </w:r>
      <w:r w:rsidR="00526FCA">
        <w:rPr>
          <w:bCs/>
        </w:rPr>
        <w:t>itrogen</w:t>
      </w:r>
      <w:r w:rsidR="00526FCA">
        <w:t xml:space="preserve"> allocation under elevated CO</w:t>
      </w:r>
      <w:r w:rsidR="00526FCA">
        <w:rPr>
          <w:vertAlign w:val="subscript"/>
        </w:rPr>
        <w:t>2</w:t>
      </w:r>
      <w:r w:rsidR="00526FCA">
        <w:t xml:space="preserve"> is the result of a stronger downregulation in the maximum rate of Rubisco carboxylation (</w:t>
      </w:r>
      <w:r w:rsidR="00526FCA">
        <w:rPr>
          <w:i/>
          <w:iCs/>
        </w:rPr>
        <w:t>V</w:t>
      </w:r>
      <w:r w:rsidR="00526FCA">
        <w:rPr>
          <w:vertAlign w:val="subscript"/>
        </w:rPr>
        <w:t>cmax</w:t>
      </w:r>
      <w:r w:rsidR="00526FCA">
        <w:t xml:space="preserve">) than the </w:t>
      </w:r>
      <w:r w:rsidR="00526FCA">
        <w:lastRenderedPageBreak/>
        <w:t>maximum rate of electron transport for RuBP regeneration (</w:t>
      </w:r>
      <w:r w:rsidR="00526FCA">
        <w:rPr>
          <w:i/>
          <w:iCs/>
        </w:rPr>
        <w:t>J</w:t>
      </w:r>
      <w:r w:rsidR="00526FCA">
        <w:rPr>
          <w:vertAlign w:val="subscript"/>
        </w:rPr>
        <w:t>max</w:t>
      </w:r>
      <w:r w:rsidR="00526FCA">
        <w:t>)</w:t>
      </w:r>
      <w:ins w:id="9" w:author="Perkowski, Evan A" w:date="2023-11-15T12:29:00Z">
        <w:r w:rsidR="006B355B">
          <w:t xml:space="preserve">, a response that reduces leaf nitrogen demand to build and maintain photosynthetic enzymes </w:t>
        </w:r>
      </w:ins>
      <w:ins w:id="10" w:author="Perkowski, Evan A" w:date="2023-11-15T12:33:00Z">
        <w:r w:rsidR="001A2E18">
          <w:t>driven by</w:t>
        </w:r>
      </w:ins>
      <w:ins w:id="11" w:author="Perkowski, Evan A" w:date="2023-11-15T12:29:00Z">
        <w:r w:rsidR="006B355B">
          <w:t xml:space="preserve"> increased Rubisco affinity to carboxylate CO</w:t>
        </w:r>
        <w:r w:rsidR="006B355B">
          <w:rPr>
            <w:vertAlign w:val="subscript"/>
          </w:rPr>
          <w:t>2</w:t>
        </w:r>
        <w:r w:rsidR="006B355B">
          <w:t xml:space="preserve"> relative to oxygenate O</w:t>
        </w:r>
        <w:r w:rsidR="006B355B">
          <w:rPr>
            <w:vertAlign w:val="subscript"/>
          </w:rPr>
          <w:t>2</w:t>
        </w:r>
      </w:ins>
      <w:r w:rsidR="00526FCA">
        <w:t>. These responses increas</w:t>
      </w:r>
      <w:ins w:id="12" w:author="Perkowski, Evan A" w:date="2023-11-15T12:30:00Z">
        <w:r w:rsidR="006B355B">
          <w:t>e</w:t>
        </w:r>
      </w:ins>
      <w:r w:rsidR="00526FCA">
        <w:t xml:space="preserve"> photosynthetic nitrogen-use efficiency and allow increased net photosynthesis rates to be achieved through increasingly equal co-limitation of Rubisco carboxylation and electron transport for RuBP regeneration</w:t>
      </w:r>
      <w:r w:rsidR="00AF4FD7">
        <w:t xml:space="preserve"> </w:t>
      </w:r>
      <w:r w:rsidR="00AF4FD7">
        <w:fldChar w:fldCharType="begin" w:fldLock="1"/>
      </w:r>
      <w:r w:rsidR="00EF62B4">
        <w:instrText>ADDIN CSL_CITATION {"citationItems":[{"id":"ITEM-1","itemData":{"DOI":"10.1007/BF00321192","ISSN":"0029-8549","abstract":"It has long been observed that leaf nitrogen concentrations decline with depth in closed canopies in a number of plant communities. This phenomenon is gen- erally believed to be related to a changing radiation environment and it has been suggested by some re- searchers that plants allocate nitrogen in order to optimize total whole canopy photosynthesis. Although optimiza- tion theory has been successfully utilized to describe a variety of physiological and ecological phenomena, it has some shortcomings that are subject to criticism (e.g., time constraints, oversimplifications, lack of insights, etc.). In this paper we present an alternative to the optimization theory of plant canopy nitrogen distribution, which we term coordination theory. We hypothesize that plants allocate nitrogen to maintain a balance between two processes, each of which is dependent on leaf nitrogen content and each of which potentially limits photosyn- thesis. These two processes are defined as Wo the Rubisco- limited rate of carboxylation, and Wj, the electron trans- port-limited rate of carboxylation. We suggest that plants allocate nitrogen differentially to leaves in different canopy layers in such a way that W c and Wj remain roughly balanced. In this scheme, the driving force for the allo- cation of nitrogen within a canopy is the difference be- tween the leaf nitrogen content that is required to bring Wc and Wj into balance and the current nitrogen content. We show that the daily carbon assimilation of a canopy with a nitrogen distribution resulting from this internal co- ordination of Wc and Wj is very similar to that obtained using optimization theory.","author":[{"dropping-particle":"","family":"Chen","given":"Jia-Lin","non-dropping-particle":"","parse-names":false,"suffix":""},{"dropping-particle":"","family":"Reynolds","given":"James F","non-dropping-particle":"","parse-names":false,"suffix":""},{"dropping-particle":"","family":"Harley","given":"Peter C","non-dropping-particle":"","parse-names":false,"suffix":""},{"dropping-particle":"","family":"Tenhunen","given":"John D","non-dropping-particle":"","parse-names":false,"suffix":""}],"container-title":"Oecologia","id":"ITEM-1","issue":"1","issued":{"date-parts":[["1993","2"]]},"page":"63-69","title":"Coordination theory of leaf nitrogen distribution in a canopy","type":"article-journal","volume":"93"},"uris":["http://www.mendeley.com/documents/?uuid=e942722a-5ac7-456c-982c-b73a3c56e025"]},{"id":"ITEM-2","itemData":{"DOI":"10.1371/journal.pone.0038345","ISSN":"1932-6203","author":[{"dropping-particle":"","family":"Maire","given":"Vincent","non-dropping-particle":"","parse-names":false,"suffix":""},{"dropping-particle":"","family":"Martre","given":"Pierre","non-dropping-particle":"","parse-names":false,"suffix":""},{"dropping-particle":"","family":"Kattge","given":"Jens","non-dropping-particle":"","parse-names":false,"suffix":""},{"dropping-particle":"","family":"Gastal","given":"François","non-dropping-particle":"","parse-names":false,"suffix":""},{"dropping-particle":"","family":"Esser","given":"Gerd","non-dropping-particle":"","parse-names":false,"suffix":""},{"dropping-particle":"","family":"Fontaine","given":"Sébastien","non-dropping-particle":"","parse-names":false,"suffix":""},{"dropping-particle":"","family":"Soussana","given":"Jean-François","non-dropping-particle":"","parse-names":false,"suffix":""}],"container-title":"PLoS ONE","editor":[{"dropping-particle":"","family":"Bond-Lamberty","given":"Ben","non-dropping-particle":"","parse-names":false,"suffix":""}],"id":"ITEM-2","issue":"6","issued":{"date-parts":[["2012","6","7"]]},"page":"e38345","title":"The coordination of leaf photosynthesis links C and N fluxes in C&lt;sub&gt;3&lt;/sub&gt; plant species","type":"article-journal","volume":"7"},"uris":["http://www.mendeley.com/documents/?uuid=f8d279b4-20c1-439f-93ab-06c92864d12b"]},{"id":"ITEM-3","itemData":{"DOI":"10.1111/ele.13210","ISSN":"1461-023X","abstract":"Earth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ESMs.","author":[{"dropping-particle":"","family":"Smith","given":"Nicholas G","non-dropping-particle":"","parse-names":false,"suffix":""},{"dropping-particle":"","family":"Keenan","given":"Trevor F","non-dropping-particle":"","parse-names":false,"suffix":""},{"dropping-particle":"","family":"Prentice","given":"I C","non-dropping-particle":"","parse-names":false,"suffix":""},{"dropping-particle":"","family":"Wang","given":"Han","non-dropping-particle":"","parse-names":false,"suffix":""},{"dropping-particle":"","family":"Wright","given":"Ian J","non-dropping-particle":"","parse-names":false,"suffix":""},{"dropping-particle":"","family":"Niinemets","given":"Ülo","non-dropping-particle":"","parse-names":false,"suffix":""},{"dropping-particle":"","family":"Crous","given":"Kristine Y","non-dropping-particle":"","parse-names":false,"suffix":""},{"dropping-particle":"","family":"Domingues","given":"Tomas F","non-dropping-particle":"","parse-names":false,"suffix":""},{"dropping-particle":"","family":"Guerrieri","given":"Rossella","non-dropping-particle":"","parse-names":false,"suffix":""},{"dropping-particle":"","family":"Ishida","given":"FY oko","non-dropping-particle":"","parse-names":false,"suffix":""},{"dropping-particle":"","family":"Kattge","given":"Jens","non-dropping-particle":"","parse-names":false,"suffix":""},{"dropping-particle":"","family":"Kruger","given":"Eric L","non-dropping-particle":"","parse-names":false,"suffix":""},{"dropping-particle":"","family":"Maire","given":"Vincent","non-dropping-particle":"","parse-names":false,"suffix":""},{"dropping-particle":"","family":"Rogers","given":"Alistair","non-dropping-particle":"","parse-names":false,"suffix":""},{"dropping-particle":"","family":"Serbin","given":"Shawn P","non-dropping-particle":"","parse-names":false,"suffix":""},{"dropping-particle":"","family":"Tarvainen","given":"Lasse","non-dropping-particle":"","parse-names":false,"suffix":""},{"dropping-particle":"","family":"Togashi","given":"Henrique F","non-dropping-particle":"","parse-names":false,"suffix":""},{"dropping-particle":"","family":"Townsend","given":"Philip A","non-dropping-particle":"","parse-names":false,"suffix":""},{"dropping-particle":"","family":"Wang","given":"Meng","non-dropping-particle":"","parse-names":false,"suffix":""},{"dropping-particle":"","family":"Weerasinghe","given":"Lasantha K","non-dropping-particle":"","parse-names":false,"suffix":""},{"dropping-particle":"","family":"Zhou","given":"Shuang-Xi","non-dropping-particle":"","parse-names":false,"suffix":""}],"container-title":"Ecology Letters","editor":[{"dropping-particle":"","family":"Niu","given":"Shuli","non-dropping-particle":"","parse-names":false,"suffix":""}],"id":"ITEM-3","issue":"3","issued":{"date-parts":[["2019","3","4"]]},"page":"506-517","title":"Global photosynthetic capacity is optimized to the environment","type":"article-journal","volume":"22"},"uris":["http://www.mendeley.com/documents/?uuid=de810a7b-b01e-4be3-a228-03946531e91d"]},{"id":"ITEM-4","itemData":{"DOI":"10.1038/s41477-017-0006-8","ISSN":"2055-0278","PMID":"29150690","abstract":"Gross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ESMs.","author":[{"dropping-particle":"","family":"Wang","given":"Han","non-dropping-particle":"","parse-names":false,"suffix":""},{"dropping-particle":"","family":"Prentice","given":"I Colin","non-dropping-particle":"","parse-names":false,"suffix":""},{"dropping-particle":"","family":"Keenan","given":"Trevor F","non-dropping-particle":"","parse-names":false,"suffix":""},{"dropping-particle":"","family":"Davis","given":"Tyler W","non-dropping-particle":"","parse-names":false,"suffix":""},{"dropping-particle":"","family":"Wright","given":"Ian J","non-dropping-particle":"","parse-names":false,"suffix":""},{"dropping-particle":"","family":"Cornwell","given":"William K","non-dropping-particle":"","parse-names":false,"suffix":""},{"dropping-particle":"","family":"Evans","given":"Bradley J","non-dropping-particle":"","parse-names":false,"suffix":""},{"dropping-particle":"","family":"Peng","given":"Changhui","non-dropping-particle":"","parse-names":false,"suffix":""}],"container-title":"Nature Plants","id":"ITEM-4","issue":"9","issued":{"date-parts":[["2017","9","4"]]},"page":"734-741","title":"Towards a universal model for carbon dioxide uptake by plants","type":"article-journal","volume":"3"},"uris":["http://www.mendeley.com/documents/?uuid=34d29b89-d70d-44db-b913-aa6c18dedf25"]}],"mendeley":{"formattedCitation":"(Chen &lt;i&gt;et al.&lt;/i&gt;, 1993; Maire &lt;i&gt;et al.&lt;/i&gt;, 2012; Wang &lt;i&gt;et al.&lt;/i&gt;, 2017; Smith &lt;i&gt;et al.&lt;/i&gt;, 2019)","plainTextFormattedCitation":"(Chen et al., 1993; Maire et al., 2012; Wang et al., 2017; Smith et al., 2019)","previouslyFormattedCitation":"(Chen &lt;i&gt;et al.&lt;/i&gt;, 1993; Maire &lt;i&gt;et al.&lt;/i&gt;, 2012; Wang &lt;i&gt;et al.&lt;/i&gt;, 2017; Smith &lt;i&gt;et al.&lt;/i&gt;, 2019)"},"properties":{"noteIndex":0},"schema":"https://github.com/citation-style-language/schema/raw/master/csl-citation.json"}</w:instrText>
      </w:r>
      <w:r w:rsidR="00AF4FD7">
        <w:fldChar w:fldCharType="separate"/>
      </w:r>
      <w:r w:rsidR="00EF62B4" w:rsidRPr="00EF62B4">
        <w:rPr>
          <w:noProof/>
        </w:rPr>
        <w:t xml:space="preserve">(Chen </w:t>
      </w:r>
      <w:r w:rsidR="00EF62B4" w:rsidRPr="00EF62B4">
        <w:rPr>
          <w:i/>
          <w:noProof/>
        </w:rPr>
        <w:t>et al.</w:t>
      </w:r>
      <w:r w:rsidR="00EF62B4" w:rsidRPr="00EF62B4">
        <w:rPr>
          <w:noProof/>
        </w:rPr>
        <w:t xml:space="preserve">, 1993; Maire </w:t>
      </w:r>
      <w:r w:rsidR="00EF62B4" w:rsidRPr="00EF62B4">
        <w:rPr>
          <w:i/>
          <w:noProof/>
        </w:rPr>
        <w:t>et al.</w:t>
      </w:r>
      <w:r w:rsidR="00EF62B4" w:rsidRPr="00EF62B4">
        <w:rPr>
          <w:noProof/>
        </w:rPr>
        <w:t xml:space="preserve">, 2012; Wang </w:t>
      </w:r>
      <w:r w:rsidR="00EF62B4" w:rsidRPr="00EF62B4">
        <w:rPr>
          <w:i/>
          <w:noProof/>
        </w:rPr>
        <w:t>et al.</w:t>
      </w:r>
      <w:r w:rsidR="00EF62B4" w:rsidRPr="00EF62B4">
        <w:rPr>
          <w:noProof/>
        </w:rPr>
        <w:t xml:space="preserve">, 2017; Smith </w:t>
      </w:r>
      <w:r w:rsidR="00EF62B4" w:rsidRPr="00EF62B4">
        <w:rPr>
          <w:i/>
          <w:noProof/>
        </w:rPr>
        <w:t>et al.</w:t>
      </w:r>
      <w:r w:rsidR="00EF62B4" w:rsidRPr="00EF62B4">
        <w:rPr>
          <w:noProof/>
        </w:rPr>
        <w:t>, 2019)</w:t>
      </w:r>
      <w:r w:rsidR="00AF4FD7">
        <w:fldChar w:fldCharType="end"/>
      </w:r>
      <w:r w:rsidR="00526FCA">
        <w:t xml:space="preserve">. Optimal resource investment to photosynthetic capacity allows plants to make more efficient use of available light while avoiding overinvestment in Rubisco, which has high nitrogen and energetic costs of construction and maintenance </w:t>
      </w:r>
      <w:r w:rsidR="00526FCA">
        <w:fldChar w:fldCharType="begin" w:fldLock="1"/>
      </w:r>
      <w:r w:rsidR="00526FCA">
        <w:instrText>ADDIN CSL_CITATION {"citationItems":[{"id":"ITEM-1","itemData":{"DOI":"10.1007/BF00377192","ISSN":"1432-1939","abstract":"The photosynthetic capacity of leaves is related to the nitrogen content primarily bacause the proteins of the Calvin cycle and thylakoids represent the majority of leaf nitrogen. To a first approximation, thylakoid nitrogen is proportional to the chlorophyll content (50 mol thylakoid N mol-1 Chl). Within species there are strong linear relationships between nitrogen and both RuBP carboxylase and chlorophyll. With increasing nitrogen per unit leaf area, the proportion of total leaf nitrogen in the thylakoids remains the same while the proportion in soluble protein increases. In many species, growth under lower irradiance greatly increases the partitioning of nitrogen into chlorophyll and the thylakoids, while the electron transport capacity per unit of chlorophyll declines. If growth irradiance influences the relationship between photosynthetic capacity and nitrogen content, predicting nitrogen distribution between leaves in a canopy becomes more complicated. When both photosynthetic capacity and leaf nitrogen content are expressed on the basis of leaf area, considerable variation in the photosynthetic capacity for a given leaf nitrogen content is found between species. The variation reflects different strategies of nitrogen partitioning, the electron transport capacity per unit of chlorophyll and the specific activity of RuBP carboxylase. Survival in certain environments clearly does not require maximising photosynthetic capacity for a given leaf nitrogen content. Species that flourish in the shade partition relatively more nitrogen into the thylakoids, although this is associated with lower photosynthetic capacity per unit of nitrogen.","author":[{"dropping-particle":"","family":"Evans","given":"John R","non-dropping-particle":"","parse-names":false,"suffix":""}],"container-title":"Oecologia","id":"ITEM-1","issue":"1","issued":{"date-parts":[["1989"]]},"page":"9-19","title":"Photosynthesis and nitrogen relationships in leaves of C&lt;sub&gt;3&lt;/sub&gt; plants","type":"article-journal","volume":"78"},"uris":["http://www.mendeley.com/documents/?uuid=8a12bd1f-72d8-4a90-9c09-6200cd189e47"]},{"id":"ITEM-2","itemData":{"DOI":"10.1093/jxb/ery366","ISSN":"14602431","PMID":"30357381","abstract":"Global food security depends on three main cereal crops (wheat, rice and maize) achieving and maintaining high yields, as well as increasing their future yields. Fundamental to the production of this biomass is photosynthesis. The process of photosynthesis involves a large number of proteins that together account for the majority of the nitrogen in leaves. As large amounts of nitrogen are removed in the harvested grain, this needs to be replaced either from synthetic fertilizer or biological nitrogen fixation. Knowledge about photosynthetic properties of leaves in natural ecosystems is also important, particularly when we consider the potential impacts of climate change. While the relationship between nitrogen and photosynthetic capacity of a leaf differs between species, leaf nitrogen content provides a useful way to incorporate photosynthesis into models of ecosystems and the terrestrial biosphere. This review provides a generalized nitrogen budget for a C3 leaf cell and discusses the potential for improving photosynthesis from a nitrogen perspective.","author":[{"dropping-particle":"","family":"Evans","given":"John R","non-dropping-particle":"","parse-names":false,"suffix":""},{"dropping-particle":"","family":"Clarke","given":"Victoria C","non-dropping-particle":"","parse-names":false,"suffix":""}],"container-title":"Journal of Experimental Botany","id":"ITEM-2","issue":"1","issued":{"date-parts":[["2019"]]},"page":"7-15","title":"The nitrogen cost of photosynthesis","type":"article-journal","volume":"70"},"uris":["http://www.mendeley.com/documents/?uuid=11d45483-6de6-4870-9de2-02a297b3cacf"]},{"id":"ITEM-3","itemData":{"DOI":"10.1007/BF00014591","ISSN":"01668595","abstract":"The nature of photosynthetic acclimation to elevated CO2 is evaluated from the results of over 40 studies focusing on the effect of long-term CO2 enrichment on the short-term response of photosynthesis to intercellular CO2 (the A/Ci response). The effect of CO2 enrichment on the A/Ci response was dependent on growth conditions, with plants grown in small pots (&lt; 5 L) or low nutrients usually exhibiting a reduction of A at a given Ci, while plants grown without nutrient deficiency in large pots or in the field tended to exhibit either little reduction or an enhancement of A at a given Ci following a doubling or tripling of atmospheric CO2 during growth. Using theoretical interpretations of A/Ci curves to assess acclimation, it was found that when pot size or nutrient deficiency was not a factor, changes in the shape of A/Ci curves which are indicative of a reallocation of resources within the photosynthetic apparatus typically were not observed. Long-term CO2 enrichment usually had little effect or increased the value of A at all Ci. However, a minority of species grown at elevated CO2 exhibited gas exchange responses indicative of a reduced amount of Rubisco and an enhanced capacity to metabolize photosynthetic products. This type of response was considered beneficial because it enhanced both photosynthetic capacity at high CO2 and reduced resource investment in excessive Rubisco capacity. The ratio of intercellular to ambient CO2 (the Ci/Ca ratio) was used to evaluate stomatal acclimation. Except under water and humidity stress, Ci/Ca exhibited no consistent change in a variety of C3 species, indicating no stomatal acclimation. Under drought or humidity stress, Ci/Ca declined in high-CO2 grown plants, indicating stomata will become more conservative during stress episodes in future high CO2 environments. © 1994 Kluwer Academic Publishers.","author":[{"dropping-particle":"","family":"Sage","given":"Rowan F.","non-dropping-particle":"","parse-names":false,"suffix":""}],"container-title":"Photosynthesis Research","id":"ITEM-3","issue":"3","issued":{"date-parts":[["1994"]]},"page":"351-368","title":"Acclimation of photosynthesis to increasing atmospheric CO2: The gas exchange perspective","type":"article-journal","volume":"39"},"uris":["http://www.mendeley.com/documents/?uuid=44d4e7e5-c7bb-4add-938b-f888168475b2"]}],"mendeley":{"formattedCitation":"(Evans, 1989; Sage, 1994; Evans &amp; Clarke, 2019)","plainTextFormattedCitation":"(Evans, 1989; Sage, 1994; Evans &amp; Clarke, 2019)","previouslyFormattedCitation":"(Evans, 1989; Sage, 1994; Evans &amp; Clarke, 2019)"},"properties":{"noteIndex":0},"schema":"https://github.com/citation-style-language/schema/raw/master/csl-citation.json"}</w:instrText>
      </w:r>
      <w:r w:rsidR="00526FCA">
        <w:fldChar w:fldCharType="separate"/>
      </w:r>
      <w:r w:rsidR="00526FCA" w:rsidRPr="00AA2C0D">
        <w:rPr>
          <w:noProof/>
        </w:rPr>
        <w:t>(Evans, 1989; Sage, 1994; Evans &amp; Clarke, 2019)</w:t>
      </w:r>
      <w:r w:rsidR="00526FCA">
        <w:fldChar w:fldCharType="end"/>
      </w:r>
      <w:r w:rsidR="00526FCA">
        <w:t>.</w:t>
      </w:r>
      <w:r w:rsidR="00DB33A8" w:rsidRPr="00DB33A8">
        <w:t xml:space="preserve"> </w:t>
      </w:r>
      <w:r w:rsidR="00DB33A8">
        <w:t>The expected optimal leaf response to elevated CO</w:t>
      </w:r>
      <w:r w:rsidR="00DB33A8">
        <w:rPr>
          <w:vertAlign w:val="subscript"/>
        </w:rPr>
        <w:t>2</w:t>
      </w:r>
      <w:r w:rsidR="00DB33A8">
        <w:t xml:space="preserve"> has received some empirical support </w:t>
      </w:r>
      <w:r w:rsidR="00DB33A8">
        <w:fldChar w:fldCharType="begin" w:fldLock="1"/>
      </w:r>
      <w:r w:rsidR="00DB33A8">
        <w:instrText>ADDIN CSL_CITATION {"citationItems":[{"id":"ITEM-1","itemData":{"DOI":"10.1111/gcb.15212","ISSN":"1354-1013","abstract":"The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ture,","author":[{"dropping-particle":"","family":"Smith","given":"Nicholas G","non-dropping-particle":"","parse-names":false,"suffix":""},{"dropping-particle":"","family":"Keenan","given":"Trevor F","non-dropping-particle":"","parse-names":false,"suffix":""}],"container-title":"Global Change Biology","id":"ITEM-1","issue":"9","issued":{"date-parts":[["2020","9","3"]]},"page":"5202-5216","title":"Mechanisms underlying leaf photosynthetic acclimation to warming and elevated CO&lt;sub&gt;2&lt;/sub&gt; as inferred from least‐cost optimality theory","type":"article-journal","volume":"26"},"uris":["http://www.mendeley.com/documents/?uuid=bbe0947b-b3f9-4a9e-999f-3f077c3079d4"]},{"id":"ITEM-2","itemData":{"DOI":"10.1111/nph.18076","ISSN":"0028-646X","abstract":"Nitrogen (N) limitation has been considered as a constraint on terrestrial carbon uptake in response to rising CO 2 and climate change. By extension, it has been suggested that declining carboxylation capacity (V cmax) and leaf N content in enhanced-CO 2 experiments and satellite records signify increasing N limitation of primary production. We predicted V cmax using the coordination hypothesis, and estimated changes in leaf-level photosynthetic N for 1982-2016 assuming proportionality with leaf-level V cmax at 25˚C. Whole-canopy photosynthetic N was derived using satellite-based leaf area index (LAI) data and an empirical extinction coefficient for V cmax , and converted to annual N demand using estimated leaf turnover times. The predicted spatial pattern of V cmax shares key features with an independent reconstruction from remotely-sensed leaf chlorophyll content. Predicted leaf photosynthetic N declined by 0.27 % yr-1 , while observed leaf (total) N declined by 0.2-0.25 % yr-1. Predicted global canopy N (and N demand) declined from 1996 onwards, despite increasing LAI. Leaf-level responses to rising CO 2 , and to a lesser extent temperature, may have reduced the canopy requirement for N by more than rising LAI has increased it. This finding provides an alternative explanation for declining leaf N that does not depend on increasing N limitation.","author":[{"dropping-particle":"","family":"Dong","given":"Ning","non-dropping-particle":"","parse-names":false,"suffix":""},{"dropping-particle":"","family":"Wright","given":"Ian J","non-dropping-particle":"","parse-names":false,"suffix":""},{"dropping-particle":"","family":"Chen","given":"Jing M","non-dropping-particle":"","parse-names":false,"suffix":""},{"dropping-particle":"","family":"Luo","given":"Xiangzhong","non-dropping-particle":"","parse-names":false,"suffix":""},{"dropping-particle":"","family":"Wang","given":"Han","non-dropping-particle":"","parse-names":false,"suffix":""},{"dropping-particle":"","family":"Keenan","given":"Trevor F","non-dropping-particle":"","parse-names":false,"suffix":""},{"dropping-particle":"","family":"Smith","given":"Nicholas G","non-dropping-particle":"","parse-names":false,"suffix":""},{"dropping-particle":"","family":"Prentice","given":"Iain Colin","non-dropping-particle":"","parse-names":false,"suffix":""}],"container-title":"New Phytologist","id":"ITEM-2","issue":"5","issued":{"date-parts":[["2022","9","22"]]},"page":"1692-1700","title":"Rising CO&lt;sub&gt;2&lt;/sub&gt; and warming reduce global canopy demand for nitrogen","type":"article-journal","volume":"235"},"uris":["http://www.mendeley.com/documents/?uuid=8f26b717-0c63-4a11-b766-e27b90eb396f"]},{"id":"ITEM-3","itemData":{"DOI":"10.1111/gcb.16706","ISSN":"13652486","PMID":"37021662","abstract":"Rising atmospheric CO2 concentration triggers an emergent phenomenon called plant photosynthetic acclimation to elevated CO2 (PAC). PAC is often characterized by a reduction in leaf photosynthetic capacity (Asat), which varies dramatically along the continuum of plant phylogeny. However, it remains unclear whether the mechanisms responsible for PAC are also different across plant phylogeny, especially between gymnosperms and angiosperms. Here, by compiling a dataset of 73 species, we found that although leaf Asat increased significantly from gymnosperms to angiosperms, there was no phylogenetic signal in the PAC magnitude along the phylogenetic continuum. Physio-morphologically, leaf nitrogen concentration (Nm), photosynthetic nitrogen-use efficiency (PNUE), and leaf mass per area (LMA) dominated PAC for 36, 29, and 8 species, respectively. However, there was no apparent difference in PAC mechanisms across major evolutionary clades, with 75% of gymnosperms and 92% of angiosperms regulated by the combination of Nm and PNUE. There was a trade-off between Nm and PNUE in driving PAC across species, and PNUE dominated the long-term changes and inter-specific differences in Asat under elevated CO2. These findings indicate that nitrogen-use strategy drives the acclimation of leaf photosynthetic capacity to elevated CO2 across terrestrial plant species.","author":[{"dropping-particle":"","family":"Cui","given":"Erqian","non-dropping-particle":"","parse-names":false,"suffix":""},{"dropping-particle":"","family":"Xia","given":"Jianyang","non-dropping-particle":"","parse-names":false,"suffix":""},{"dropping-particle":"","family":"Luo","given":"Yiqi","non-dropping-particle":"","parse-names":false,"suffix":""}],"container-title":"Global Change Biology","id":"ITEM-3","issue":"13","issued":{"date-parts":[["2023"]]},"page":"3667-3677","title":"Nitrogen use strategy drives interspecific differences in plant photosynthetic CO2 acclimation","type":"article-journal","volume":"29"},"uris":["http://www.mendeley.com/documents/?uuid=2902d00b-8594-4903-bae2-2a7a5afe3b0a"]},{"id":"ITEM-4","itemData":{"DOI":"10.1111/j.1365-2486.2011.02435.x","ISSN":"13541013","abstract":"If long-term responses of photosynthesis and leaf diffusive conductance to rising atmospheric carbon dioxide (CO2) levels are similar or predictably different among species, functional types, and ecosystem types, general global models of elevated CO2 effects can effectively be developed. To address this issue we measured gas exchange rates of 13 perennial grassland species from four functional groups across 11 years of long-term free-air CO2 enrichment (eCO2, +180ppm above ambient CO2) in the BioCON experiment in Minnesota, USA. Eleven years of eCO2 produced consistent but modest increases in leaf net photosynthetic rates of 10% on average compared with plants grown at ambient CO2 concentrations across the 13 species. This eCO2-induced enhancement did not depend on soil N treatment, is much less than the average across other longer-term studies, and represents strong acclimation (i.e. downregulation) as it is also much less than the instantaneous response to eCO2. The legume and C3 nonlegume forb species were the most responsive among the functional groups (+13% in each), the C4 grasses the least responsive (+4%), and C3 grasses intermediate in their photosynthetic response to eCO2 across years (+9%). Leaf stomatal conductance and nitrogen content declined comparably across species in eCO2 compared with ambient CO2 and to degrees corresponding to results from other studies. The significant acclimation of photosynthesis is explained in part by those eCO2-induced decreases in leaf N content and stomatal conductance that reduce leaf photosynthetic capacity in plants grown under elevated compared with ambient CO2 concentrations. Results of this study, probably the longest-term with the most species, suggest that carbon cycle models that assume and thereby simulate long-lived strong eCO2 stimulation of photosynthesis (e.g.&gt; 25%) for all of Earth's terrestrial ecosystems should be viewed with a great deal of caution. © 2011 Blackwell Publishing Ltd.","author":[{"dropping-particle":"","family":"Lee","given":"Tali D","non-dropping-particle":"","parse-names":false,"suffix":""},{"dropping-particle":"","family":"Barrott","given":"Susan H","non-dropping-particle":"","parse-names":false,"suffix":""},{"dropping-particle":"","family":"Reich","given":"Peter B","non-dropping-particle":"","parse-names":false,"suffix":""}],"container-title":"Global Change Biology","id":"ITEM-4","issue":"9","issued":{"date-parts":[["2011"]]},"page":"2893-2904","title":"Photosynthetic responses of 13 grassland species across 11 years of free-air CO2 enrichment is modest, consistent and independent of N supply","type":"article-journal","volume":"17"},"uris":["http://www.mendeley.com/documents/?uuid=4098b092-5d2e-4292-a04c-020daa3eaa37"]},{"id":"ITEM-5","itemData":{"DOI":"10.1111/j.1365-2486.2009.02058.x","ISSN":"13541013","abstract":"Determining underlying physiological patterns governing plant productivity and diversity in grasslands are critical to evaluate species responses to future environmental conditions of elevated CO2 and nitrogen (N) deposition. In a 9-year experiment, N was added to monocultures of seven C3 grassland species exposed to elevated atmospheric CO2 (560 μmol CO2 mol-1) to evaluate how N addition affects CO2 responsiveness in species of contrasting functional groups. Functional groups differed in their responses to elevated CO2 and N treatments. Forb species exhibited strong down-regulation of leaf Nmass concentrations (-26%) and photosynthetic capacity (-28%) in response to elevated CO2, especially at high N supply, whereas C3 grasses did not. Hence, achieved photosynthetic performance was markedly enhanced for C3 grasses (+68%) in elevated CO2, but not significantly for forbs. Differences in access to soil resources between forbs and grasses may distinguish their responses to elevated CO2 and N addition. Forbs had lesser root biomass, a lower distribution of biomass to roots, and lower specific root length than grasses. Maintenance of leaf N, possibly through increased root foraging in this nutrient-poor grassland, was necessary to sustain stimulation of photosynthesis under long-term elevated CO2. Dilution of leaf N and associated photosynthetic down-regulation in forbs under elevated [CO2], relative to the C3 grasses, illustrates the potential for shifts in species composition and diversity in grassland ecosystems that have significant forb and grass components. © 2009 Blackwell Publishing Ltd.","author":[{"dropping-particle":"","family":"Crous","given":"Kristine Y","non-dropping-particle":"","parse-names":false,"suffix":""},{"dropping-particle":"","family":"Reich","given":"Peter B","non-dropping-particle":"","parse-names":false,"suffix":""},{"dropping-particle":"","family":"Hunter","given":"Mark D","non-dropping-particle":"","parse-names":false,"suffix":""},{"dropping-particle":"","family":"Ellsworth","given":"David S","non-dropping-particle":"","parse-names":false,"suffix":""}],"container-title":"Global Change Biology","id":"ITEM-5","issue":"7","issued":{"date-parts":[["2010"]]},"page":"2076-2088","title":"Maintenance of leaf N controls the photosynthetic CO2 response of grassland species exposed to 9 years of free-air CO2 enrichment","type":"article-journal","volume":"16"},"uris":["http://www.mendeley.com/documents/?uuid=7177dfec-fdb7-4daa-b139-626978c9a02d"]},{"id":"ITEM-6","itemData":{"DOI":"10.1111/nph.17558","ISSN":"14698137","PMID":"34131932","abstract":"Global vegetation and land-surface models embody interdisciplinary scientific understanding of the behaviour of plants and ecosystems, and are indispensable to project the impacts of environmental change on vegetation and the interactions between vegetation and climate. However, systematic errors and persistently large differences among carbon and water cycle projections by different models highlight the limitations of current process formulations. In this review, focusing on core plant functions in the terrestrial carbon and water cycles, we show how unifying hypotheses derived from eco-evolutionary optimality (EEO) principles can provide novel, parameter-sparse representations of plant and vegetation processes. We present case studies that demonstrate how EEO generates parsimonious representations of core, leaf-level processes that are individually testable and supported by evidence. EEO approaches to photosynthesis and primary production, dark respiration and stomatal behaviour are ripe for implementation in global models. EEO approaches to other important traits, including the leaf economics spectrum and applications of EEO at the community level are active research areas. Independently tested modules emerging from EEO studies could profitably be integrated into modelling frameworks that account for the multiple time scales on which plants and plant communities adjust to environmental change.","author":[{"dropping-particle":"","family":"Harrison","given":"Sandy P","non-dropping-particle":"","parse-names":false,"suffix":""},{"dropping-particle":"","family":"Cramer","given":"Wolfgang","non-dropping-particle":"","parse-names":false,"suffix":""},{"dropping-particle":"","family":"Franklin","given":"Oskar","non-dropping-particle":"","parse-names":false,"suffix":""},{"dropping-particle":"","family":"Prentice","given":"Iain Colin","non-dropping-particle":"","parse-names":false,"suffix":""},{"dropping-particle":"","family":"Wang","given":"Han","non-dropping-particle":"","parse-names":false,"suffix":""},{"dropping-particle":"","family":"Brännström","given":"Åke","non-dropping-particle":"","parse-names":false,"suffix":""},{"dropping-particle":"","family":"Boer","given":"Hugo","non-dropping-particle":"de","parse-names":false,"suffix":""},{"dropping-particle":"","family":"Dieckmann","given":"Ulf","non-dropping-particle":"","parse-names":false,"suffix":""},{"dropping-particle":"","family":"Joshi","given":"Jaideep","non-dropping-particle":"","parse-names":false,"suffix":""},{"dropping-particle":"","family":"Keenan","given":"Trevor F","non-dropping-particle":"","parse-names":false,"suffix":""},{"dropping-particle":"","family":"Lavergne","given":"Aliénor","non-dropping-particle":"","parse-names":false,"suffix":""},{"dropping-particle":"","family":"Manzoni","given":"Stefano","non-dropping-particle":"","parse-names":false,"suffix":""},{"dropping-particle":"","family":"Mengoli","given":"Giulia","non-dropping-particle":"","parse-names":false,"suffix":""},{"dropping-particle":"","family":"Morfopoulos","given":"Catherine","non-dropping-particle":"","parse-names":false,"suffix":""},{"dropping-particle":"","family":"Peñuelas","given":"Josep","non-dropping-particle":"","parse-names":false,"suffix":""},{"dropping-particle":"","family":"Pietsch","given":"Stephan","non-dropping-particle":"","parse-names":false,"suffix":""},{"dropping-particle":"","family":"Rebel","given":"Karin T","non-dropping-particle":"","parse-names":false,"suffix":""},{"dropping-particle":"","family":"Ryu","given":"Youngryel","non-dropping-particle":"","parse-names":false,"suffix":""},{"dropping-particle":"","family":"Smith","given":"Nicholas G","non-dropping-particle":"","parse-names":false,"suffix":""},{"dropping-particle":"","family":"Stocker","given":"Benjamin D","non-dropping-particle":"","parse-names":false,"suffix":""},{"dropping-particle":"","family":"Wright","given":"Ian J","non-dropping-particle":"","parse-names":false,"suffix":""}],"container-title":"New Phytologist","id":"ITEM-6","issue":"6","issued":{"date-parts":[["2021"]]},"page":"2125-2141","title":"Eco-evolutionary optimality as a means to improve vegetation and land-surface models","type":"article-journal","volume":"231"},"uris":["http://www.mendeley.com/documents/?uuid=2837baf0-53ee-43fe-941a-4c071cdb25c8"]}],"mendeley":{"formattedCitation":"(Crous &lt;i&gt;et al.&lt;/i&gt;, 2010; Lee &lt;i&gt;et al.&lt;/i&gt;, 2011; Smith &amp; Keenan, 2020; Harrison &lt;i&gt;et al.&lt;/i&gt;, 2021; Dong &lt;i&gt;et al.&lt;/i&gt;, 2022b; Cui &lt;i&gt;et al.&lt;/i&gt;, 2023)","plainTextFormattedCitation":"(Crous et al., 2010; Lee et al., 2011; Smith &amp; Keenan, 2020; Harrison et al., 2021; Dong et al., 2022b; Cui et al., 2023)","previouslyFormattedCitation":"(Crous &lt;i&gt;et al.&lt;/i&gt;, 2010; Lee &lt;i&gt;et al.&lt;/i&gt;, 2011; Smith &amp; Keenan, 2020; Harrison &lt;i&gt;et al.&lt;/i&gt;, 2021; Dong &lt;i&gt;et al.&lt;/i&gt;, 2022b; Cui &lt;i&gt;et al.&lt;/i&gt;, 2023)"},"properties":{"noteIndex":0},"schema":"https://github.com/citation-style-language/schema/raw/master/csl-citation.json"}</w:instrText>
      </w:r>
      <w:r w:rsidR="00DB33A8">
        <w:fldChar w:fldCharType="separate"/>
      </w:r>
      <w:r w:rsidR="00DB33A8" w:rsidRPr="008A4617">
        <w:rPr>
          <w:noProof/>
        </w:rPr>
        <w:t xml:space="preserve">(Crous </w:t>
      </w:r>
      <w:r w:rsidR="00DB33A8" w:rsidRPr="008A4617">
        <w:rPr>
          <w:i/>
          <w:noProof/>
        </w:rPr>
        <w:t>et al.</w:t>
      </w:r>
      <w:r w:rsidR="00DB33A8" w:rsidRPr="008A4617">
        <w:rPr>
          <w:noProof/>
        </w:rPr>
        <w:t xml:space="preserve">, 2010; Lee </w:t>
      </w:r>
      <w:r w:rsidR="00DB33A8" w:rsidRPr="008A4617">
        <w:rPr>
          <w:i/>
          <w:noProof/>
        </w:rPr>
        <w:t>et al.</w:t>
      </w:r>
      <w:r w:rsidR="00DB33A8" w:rsidRPr="008A4617">
        <w:rPr>
          <w:noProof/>
        </w:rPr>
        <w:t xml:space="preserve">, 2011; Smith &amp; Keenan, 2020; Harrison </w:t>
      </w:r>
      <w:r w:rsidR="00DB33A8" w:rsidRPr="008A4617">
        <w:rPr>
          <w:i/>
          <w:noProof/>
        </w:rPr>
        <w:t>et al.</w:t>
      </w:r>
      <w:r w:rsidR="00DB33A8" w:rsidRPr="008A4617">
        <w:rPr>
          <w:noProof/>
        </w:rPr>
        <w:t xml:space="preserve">, 2021; Dong </w:t>
      </w:r>
      <w:r w:rsidR="00DB33A8" w:rsidRPr="008A4617">
        <w:rPr>
          <w:i/>
          <w:noProof/>
        </w:rPr>
        <w:t>et al.</w:t>
      </w:r>
      <w:r w:rsidR="00DB33A8" w:rsidRPr="008A4617">
        <w:rPr>
          <w:noProof/>
        </w:rPr>
        <w:t xml:space="preserve">, 2022b; Cui </w:t>
      </w:r>
      <w:r w:rsidR="00DB33A8" w:rsidRPr="008A4617">
        <w:rPr>
          <w:i/>
          <w:noProof/>
        </w:rPr>
        <w:t>et al.</w:t>
      </w:r>
      <w:r w:rsidR="00DB33A8" w:rsidRPr="008A4617">
        <w:rPr>
          <w:noProof/>
        </w:rPr>
        <w:t>, 2023)</w:t>
      </w:r>
      <w:r w:rsidR="00DB33A8">
        <w:fldChar w:fldCharType="end"/>
      </w:r>
      <w:r w:rsidR="00DB33A8">
        <w:t>, though no studies have connected these patterns with concurrently measured whole-plant responses.</w:t>
      </w:r>
    </w:p>
    <w:p w14:paraId="57E88987" w14:textId="229C18FF" w:rsidR="00267A0A" w:rsidRPr="00036C09" w:rsidRDefault="00267A0A" w:rsidP="006F27A7">
      <w:pPr>
        <w:spacing w:line="360" w:lineRule="auto"/>
        <w:ind w:firstLine="720"/>
      </w:pPr>
      <w:r>
        <w:t>The optimality hypothesis deviates from the progressive nitrogen limitation hypothesis by indicating that photosynthetic responses to elevated CO</w:t>
      </w:r>
      <w:r>
        <w:rPr>
          <w:vertAlign w:val="subscript"/>
        </w:rPr>
        <w:t>2</w:t>
      </w:r>
      <w:r>
        <w:t xml:space="preserve"> are driven by leaf nitrogen demand to build and maintain photosynthetic enzymes and are independent of nitrogen supply.</w:t>
      </w:r>
      <w:r w:rsidRPr="00561C30">
        <w:t xml:space="preserve"> </w:t>
      </w:r>
      <w:r w:rsidR="00DB33A8">
        <w:t>However</w:t>
      </w:r>
      <w:r>
        <w:t>, the optimality hypothesis does not discount a role of nitrogen availability on whole-plant responses to elevated CO</w:t>
      </w:r>
      <w:r>
        <w:rPr>
          <w:vertAlign w:val="subscript"/>
        </w:rPr>
        <w:t>2</w:t>
      </w:r>
      <w:r>
        <w:t>, where the expected optimal strategy in response to elevated CO</w:t>
      </w:r>
      <w:r>
        <w:rPr>
          <w:vertAlign w:val="subscript"/>
        </w:rPr>
        <w:t>2</w:t>
      </w:r>
      <w:r>
        <w:t xml:space="preserve"> is to allocate surplus nitrogen not needed to satisfy leaf nitrogen demand toward the construction of a greater quantity of optimally coordinated leaves</w:t>
      </w:r>
      <w:r w:rsidR="0006395A">
        <w:t xml:space="preserve"> and other plant organs</w:t>
      </w:r>
      <w:r>
        <w:t>.</w:t>
      </w:r>
      <w:r w:rsidR="00036C09">
        <w:t xml:space="preserve"> Thus, whether </w:t>
      </w:r>
      <w:r w:rsidR="00521356">
        <w:t xml:space="preserve">the </w:t>
      </w:r>
      <w:r w:rsidR="00036C09">
        <w:t>supply-driven progressive nitrogen limitation</w:t>
      </w:r>
      <w:r w:rsidR="00521356">
        <w:t xml:space="preserve"> hypothesis</w:t>
      </w:r>
      <w:r w:rsidR="00036C09">
        <w:t xml:space="preserve"> or demand</w:t>
      </w:r>
      <w:r w:rsidR="00DD4139">
        <w:t>-</w:t>
      </w:r>
      <w:r w:rsidR="00036C09">
        <w:t>driven optimality hypothes</w:t>
      </w:r>
      <w:r w:rsidR="00521356">
        <w:t>i</w:t>
      </w:r>
      <w:r w:rsidR="00036C09">
        <w:t>s drive</w:t>
      </w:r>
      <w:r w:rsidR="00521356">
        <w:t>s</w:t>
      </w:r>
      <w:r w:rsidR="00036C09">
        <w:t xml:space="preserve"> plant responses to elevated CO</w:t>
      </w:r>
      <w:r w:rsidR="00036C09">
        <w:rPr>
          <w:vertAlign w:val="subscript"/>
        </w:rPr>
        <w:t>2</w:t>
      </w:r>
      <w:r w:rsidR="00036C09">
        <w:t xml:space="preserve"> may be a matter of scale, where leaf responses to elevated CO</w:t>
      </w:r>
      <w:r w:rsidR="00036C09">
        <w:rPr>
          <w:vertAlign w:val="subscript"/>
        </w:rPr>
        <w:t>2</w:t>
      </w:r>
      <w:r w:rsidR="00036C09">
        <w:t xml:space="preserve"> are </w:t>
      </w:r>
      <w:r w:rsidR="00521356">
        <w:t>set</w:t>
      </w:r>
      <w:r w:rsidR="00036C09">
        <w:t xml:space="preserve"> by demand to build and maintain photosynthetic enzymes and whole-plant responses to elevated CO</w:t>
      </w:r>
      <w:r w:rsidR="00036C09">
        <w:rPr>
          <w:vertAlign w:val="subscript"/>
        </w:rPr>
        <w:t>2</w:t>
      </w:r>
      <w:r w:rsidR="00036C09">
        <w:t xml:space="preserve"> are </w:t>
      </w:r>
      <w:r w:rsidR="00521356">
        <w:t>constrained</w:t>
      </w:r>
      <w:r w:rsidR="00036C09">
        <w:t xml:space="preserve"> by changes in nitrogen supply.</w:t>
      </w:r>
    </w:p>
    <w:p w14:paraId="69D9F23C" w14:textId="0AFA422B" w:rsidR="00BB589B" w:rsidRDefault="00BB589B" w:rsidP="00BB589B">
      <w:pPr>
        <w:spacing w:line="360" w:lineRule="auto"/>
        <w:ind w:firstLine="720"/>
      </w:pPr>
      <w:r>
        <w:t xml:space="preserve">Plants allocate carbon belowground in exchange for nutrients through different nutrient acquisition strategies, including direct uptake pathways or symbioses with mycorrhizal fungi or symbiotic nitrogen-fixing bacteria </w:t>
      </w:r>
      <w:r>
        <w:fldChar w:fldCharType="begin" w:fldLock="1"/>
      </w:r>
      <w:r>
        <w:instrText>ADDIN CSL_CITATION {"citationItems":[{"id":"ITEM-1","itemData":{"author":[{"dropping-particle":"","family":"Smith","given":"Sally E","non-dropping-particle":"","parse-names":false,"suffix":""},{"dropping-particle":"","family":"Read","given":"David J","non-dropping-particle":"","parse-names":false,"suffix":""}],"id":"ITEM-1","issued":{"date-parts":[["2008"]]},"title":"Mycorrhizal Symbiosis","type":"book"},"uris":["http://www.mendeley.com/documents/?uuid=7de52699-7fb0-461b-b0db-02c8da38a432"]},{"id":"ITEM-2","itemData":{"DOI":"10.1086/283858","ISSN":"0003-0147","abstract":"Eleven features of nitrogen metabolism in the plant and in the ecosystem are delineated, each appearing to have negative survival value, especially negative effects on yield. These include apparent failures in controls over N2 fixation and over nitrate uptake; preventable energy losses in soil microbial metabolism and in root reduction in nitrate; preventable mass losses of nitrogen via denitrification and ammonia volatilization, and insufficient partitioning of photosynthetic energy to support N2 fixation in N-limited ecosystems. A quantitative examination of the energetics of metabolizing N2, NH3, and NO3 - reveals behind often high costs some energy inefficiencies required for sufficiently fast kinetics and some compromises with other metabolisms. Cost: benefit ratios can be defined for assimilation of the three forms of N, and each ratio may vary significantly according to other physiological demands, such as pH control at the rhizosphere or stomatal closure for efficient use of water. For the individual plant, I then proposed a number of metabolic principles based on the energetics inside the plant, suitably constrained, and also compromised with the metabolic strategy of soil bacteria. These principles rank-order the preferences for N sources. They also outline complementary roles for normal fast or feedback controls based on immediate environmental variations, integrative controls over relative growth rates of tissues, and nonnutritional controls that schedule maturation. The overall view is that plants in their N-nutrition follow a set of quantifiable strategies, or simple patterns in metabolic adaptations to varied conditions. The goal is to maximize yield over a range of conditions, but at times to sacrifice yield potential for clear requirements such as early competitiveness in canopy expansion. The strategies are heavily conditioned by energetics. Indeed, many are principally patterns of optimally allocating photosynthetic (energy) resources between alternatives such as N2 versus NO3 - assimilation. I note that agricultural breeding to alter adaptation ranges and to increase yield readily incurs conflicts of desired traits, such as that between ability to use high levels of fertilizer N and ability to mature. I propose that conflicts are easier to foresee between strategies (controlled blocks of biochemical activities, in genetically fixed patterns) than between individual biochemical activities. A second general use of the strategic view ma…","author":[{"dropping-particle":"","family":"Gutschick","given":"Vincent P","non-dropping-particle":"","parse-names":false,"suffix":""}],"container-title":"The American Naturalist","id":"ITEM-2","issue":"5","issued":{"date-parts":[["1981","11"]]},"page":"607-637","title":"Evolved strategies in nitrogen acquisition by plants","type":"article-journal","volume":"118"},"uris":["http://www.mendeley.com/documents/?uuid=1c3a9353-36db-4bd4-a8e4-23c7335f696e"]}],"mendeley":{"formattedCitation":"(Gutschick, 1981; Smith &amp; Read, 2008)","plainTextFormattedCitation":"(Gutschick, 1981; Smith &amp; Read, 2008)","previouslyFormattedCitation":"(Gutschick, 1981; Smith &amp; Read, 2008)"},"properties":{"noteIndex":0},"schema":"https://github.com/citation-style-language/schema/raw/master/csl-citation.json"}</w:instrText>
      </w:r>
      <w:r>
        <w:fldChar w:fldCharType="separate"/>
      </w:r>
      <w:r w:rsidRPr="00BE72C0">
        <w:rPr>
          <w:noProof/>
        </w:rPr>
        <w:t>(Gutschick, 1981; Smith &amp; Read, 2008)</w:t>
      </w:r>
      <w:r>
        <w:fldChar w:fldCharType="end"/>
      </w:r>
      <w:r>
        <w:t>. Carbon costs to acquire nitrogen, or the amount of carbon allocated belowground per unit nitrogen acquired, vary in species with different nitrogen acquisition strategies and are dependent on environmental factors such as atmospheric CO</w:t>
      </w:r>
      <w:r>
        <w:rPr>
          <w:vertAlign w:val="subscript"/>
        </w:rPr>
        <w:t>2</w:t>
      </w:r>
      <w:r>
        <w:t xml:space="preserve">, temperature, light availability, and </w:t>
      </w:r>
      <w:r w:rsidRPr="00FE014F">
        <w:rPr>
          <w:bCs/>
        </w:rPr>
        <w:t>n</w:t>
      </w:r>
      <w:r>
        <w:rPr>
          <w:bCs/>
        </w:rPr>
        <w:t>utrient</w:t>
      </w:r>
      <w:r>
        <w:t xml:space="preserve"> availability </w:t>
      </w:r>
      <w:r>
        <w:fldChar w:fldCharType="begin" w:fldLock="1"/>
      </w:r>
      <w:r w:rsidR="00C52877">
        <w:instrText>ADDIN CSL_CITATION {"citationItems":[{"id":"ITEM-1","itemData":{"DOI":"10.3389/ffgc.2020.00043","ISSN":"2624893X","abstract":"Nutrient limitation is a key source of uncertainty in predicting terrestrial carbon (C) uptake. Models have begun to include nitrogen (N) dynamics; however, phosphorus (P), which can also limit or colimit net primary production in many ecosystems, is currently absent in most models. To meet this challenge, we integrated P dynamics into a cutting-edge plant nutrient uptake model (Fixation and Uptake of Nitrogen: FUN 2.0) that mechanistically tracks the C cost of N uptake from soil based on the cost of allocating C to leaf resorption and root/root-microbial uptake and the availability of N in soil. We incorporated the direct C cost of P uptake, as well as an N cost of synthesizing phosphatase enzymes to extract P from soil, into a new model formulation (FUN 3.0). We confronted and validated FUN 3.0 against empirical estimates of canopy, root, and soil P pools from 45 temperate forest plots in Indiana, USA, and 18 tropical dry forest plots located in Guanacaste, Costa Rica, that vary in P availability and distribution of arbuscular mycorrhizal and ectomycorrhizal associated trees. FUN 3.0 was able to accurately predict N and P retranslocation across the temperate and tropical forest sites (slopes of 0.95 and 0.92 for P and N retranslocation, respectively). Carbon costs for acquiring P were three times higher in tropical forest sites compared to temperate forest sites, driving overall higher C costs in tropical sites. In addition, the N costs for acquiring P in tropical forest sites lead to a substantial increase in N fixation to support phosphatase enzyme production. Sensitivity analyses showed that tropical sites appeared to be severely P limited, while the temperate sites showed evidence for co-limitation by N and P. Collectively, FUN 3.0 provides a novel framework for predicting coupled N and P limitation that earth system models can leverage to enhance predictions of ecosystem response to global change.","author":[{"dropping-particle":"","family":"Allen","given":"Kara","non-dropping-particle":"","parse-names":false,"suffix":""},{"dropping-particle":"","family":"Fisher","given":"Joshua B","non-dropping-particle":"","parse-names":false,"suffix":""},{"dropping-particle":"","family":"Phillips","given":"Richard P","non-dropping-particle":"","parse-names":false,"suffix":""},{"dropping-particle":"","family":"Powers","given":"Jennifer S","non-dropping-particle":"","parse-names":false,"suffix":""},{"dropping-particle":"","family":"Brzostek","given":"Edward R","non-dropping-particle":"","parse-names":false,"suffix":""}],"container-title":"Frontiers in Forests and Global Change","id":"ITEM-1","issue":"May","issued":{"date-parts":[["2020"]]},"page":"1-12","title":"Modeling the carbon cost of plant nitrogen and phosphorus uptake across temperate and tropical forests","type":"article-journal","volume":"3"},"uris":["http://www.mendeley.com/documents/?uuid=480420f1-268a-43c9-915f-67afb003b56a"]},{"id":"ITEM-2","itemData":{"DOI":"10.1002/2014JG002660.Received","abstract":"Accurate projections of the future land carbon (C) sink by terrestrial biosphere models depend on how nutrient constraints on net primary production are represented. While nutrient limitation is nearly universal, current models do not have a C cost for plant nutrient acquisition. Also missing are symbiotic mycorrhizal fungi, which can consume up to 20% of net primary production and supply up to 50% of a plant’s nitrogen (N) uptake. Here we integrate simultaneous uptake and mycorrhizae into a cutting-edge plant N model—Fixation and Uptake of Nitrogen (FUN)—that can be coupled into terrestrial biosphere models. The C cost of N acquisition varies as a function of mycorrhizal type, with plants that support arbuscular mycorrhizae benefiting when N is relatively abundant and plants that support ectomycorrhizae benefiting when N is strongly limiting. Across six temperate forested sites (representing arbuscular mycorrhizal- and ectomycorrhizal-dominated stands and 176 site years), includingmultipath resistance improved the partitioning of N uptake between aboveground and belowground sources. Integrating mycorrhizae led to further improvements in predictions of N uptake from soil (R2 =0.69 increased to R2 =0.96) and from senescing leaves (R2 = 0.29 increased to R2 = 0.73) relative to the original model. On average, 5% and 9% of net primary production in arbuscular mycorrhizal- and ectomycorrhizal-dominated forests, respectively, was needed to support mycorrhizal-mediated acquisition of N. To the extent that resource constraints to net primary production are governed by similar trade-offs across all terrestrial ecosystems, integrating these improvements to FUN into terrestrial biosphere models should enhance predictions of the future land C sink.","author":[{"dropping-particle":"","family":"Brzostek","given":"Edward R","non-dropping-particle":"","parse-names":false,"suffix":""},{"dropping-particle":"","family":"Fisher","given":"Joshua B","non-dropping-particle":"","parse-names":false,"suffix":""},{"dropping-particle":"","family":"Phillips","given":"Richard P","non-dropping-particle":"","parse-names":false,"suffix":""}],"container-title":"Journal of Geophysical Research: Biogeosciences","id":"ITEM-2","issued":{"date-parts":[["2014"]]},"page":"1684-1697","title":"Modeling the carbon cost of plant nitrogen acquisition: Mycorrhizal trade-offs and multipath resistance uptake improve predictions of retranslocation","type":"article-journal","volume":"119"},"uris":["http://www.mendeley.com/documents/?uuid=d402da8e-476e-48bc-8d9c-7c76f7aa03a4"]},{"id":"ITEM-3","itemData":{"DOI":"10.1093/jxb/erab253","ISSN":"0022-0957","abstract":"Plant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Botany","editor":[{"dropping-particle":"","family":"Rogers","given":"Alistair","non-dropping-particle":"","parse-names":false,"suffix":""}],"id":"ITEM-3","issue":"15","issued":{"date-parts":[["2021","7","28"]]},"page":"5766-5776","title":"Root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strategies","type":"article-journal","volume":"72"},"uris":["http://www.mendeley.com/documents/?uuid=233b0f00-9a30-4c3a-a2bb-5e67ae9c0e5f"]},{"id":"ITEM-4","itemData":{"DOI":"10.1111/nph.14872","ISBN":"7476820487","ISSN":"0028-646X","abstract":"Land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author":[{"dropping-particle":"","family":"Terrer","given":"César","non-dropping-particle":"","parse-names":false,"suffix":""},{"dropping-particle":"","family":"Vicca","given":"Sara","non-dropping-particle":"","parse-names":false,"suffix":""},{"dropping-particle":"","family":"Stocker","given":"Benjamin D.","non-dropping-particle":"","parse-names":false,"suffix":""},{"dropping-particle":"","family":"Hungate","given":"Bruce A","non-dropping-particle":"","parse-names":false,"suffix":""},{"dropping-particle":"","family":"Phillips","given":"Richard P","non-dropping-particle":"","parse-names":false,"suffix":""},{"dropping-particle":"","family":"Reich","given":"Peter B","non-dropping-particle":"","parse-names":false,"suffix":""},{"dropping-particle":"","family":"Finzi","given":"Adrien C","non-dropping-particle":"","parse-names":false,"suffix":""},{"dropping-particle":"","family":"Prentice","given":"I Colin","non-dropping-particle":"","parse-names":false,"suffix":""}],"container-title":"New Phytologist","id":"ITEM-4","issue":"2","issued":{"date-parts":[["2018","1","6"]]},"page":"507-522","title":"Ecosystem responses to elevated CO&lt;sub&gt;2&lt;/sub&gt; governed by plant–soil interactions and the cost of nitrogen acquisition","type":"article-journal","volume":"217"},"uris":["http://www.mendeley.com/documents/?uuid=f5a032e4-11bd-468b-88f1-a7a4ce482036"]},{"id":"ITEM-5","itemData":{"DOI":"10.1111/1365-2745.14208","ISSN":"13652745","abstract":"Plant biomass production (BP), nitrogen uptake (Nup) and their ratio, and nitrogen use efficiency (NUE) must be quantified to understand how nitrogen (N) cycling constrains terrestrial carbon (C) uptake. But the controls of key plant processes determining Nup and NUE, including BP, C and N allocation, tissue C:N ratios and N resorption efficiency (NRE), remain poorly known. We compiled measurements from 804 forest and grassland sites and derived regression models for each of these processes with growth temperature, vapour pressure deficit, stand age, soil C:N ratio, fAPAR (remotely sensed fraction of photosynthetically active radiation absorbed by green vegetation) and growing-season average daily incident photosynthetic photon flux density (gPPFD; effectively the seasonal concentration of light availability, which increases polewards) as predictors. An empirical model for leaf N was based on optimal photosynthetic capacity (a function of gPPFD and climate) and observed leaf mass per area. The models were used to produce global maps of Nup and NUE. Global BP was estimated as 72 Pg C/year; Nup as 950 Tg N/year; and NUE as 76 g C/g N. Forest BP was found to increase with growth temperature and fAPAR and to decrease with stand age, soil C:N ratio and gPPFD. Forest NUE is controlled primarily by climate through its effect on C allocation—especially to leaves, being richer in N than other tissues. NUE is greater in colder climates, where N is less readily available, because below-ground allocation is increased. NUE is also greater in drier climates because leaf allocation is reduced. NRE is enhanced (further promoting NUE) in both cold and dry climates. Synthesis. These findings can provide observationally based benchmarks for model representations of C–N cycle coupling. State-of-the-art vegetation models in the TRENDY ensemble showed variable performance against these benchmarks, and models including coupled C–N cycling produced relatively poor simulations of Nup and NUE.","author":[{"dropping-particle":"","family":"Peng","given":"Yunke","non-dropping-particle":"","parse-names":false,"suffix":""},{"dropping-particle":"","family":"Prentice","given":"Iain Colin","non-dropping-particle":"","parse-names":false,"suffix":""},{"dropping-particle":"","family":"Bloomfield","given":"Keith J.","non-dropping-particle":"","parse-names":false,"suffix":""},{"dropping-particle":"","family":"Campioli","given":"Matteo","non-dropping-particle":"","parse-names":false,"suffix":""},{"dropping-particle":"","family":"Guo","given":"Zhiwen","non-dropping-particle":"","parse-names":false,"suffix":""},{"dropping-particle":"","family":"Sun","given":"Yuanfeng","non-dropping-particle":"","parse-names":false,"suffix":""},{"dropping-particle":"","family":"Tian","given":"Di","non-dropping-particle":"","parse-names":false,"suffix":""},{"dropping-particle":"","family":"Wang","given":"Xiangping","non-dropping-particle":"","parse-names":false,"suffix":""},{"dropping-particle":"","family":"Vicca","given":"Sara","non-dropping-particle":"","parse-names":false,"suffix":""},{"dropping-particle":"","family":"Stocker","given":"Benjamin D.","non-dropping-particle":"","parse-names":false,"suffix":""}],"container-title":"Journal of Ecology","id":"ITEM-5","issue":"February","issued":{"date-parts":[["2023"]]},"page":"1-18","title":"Global terrestrial nitrogen uptake and nitrogen use efficiency","type":"article-journal"},"uris":["http://www.mendeley.com/documents/?uuid=0d79d767-9c79-4d2f-8bbe-50900361679d"]}],"mendeley":{"formattedCitation":"(Brzostek &lt;i&gt;et al.&lt;/i&gt;, 2014; Terrer &lt;i&gt;et al.&lt;/i&gt;, 2018; Allen &lt;i&gt;et al.&lt;/i&gt;, 2020; Perkowski &lt;i&gt;et al.&lt;/i&gt;, 2021; Peng &lt;i&gt;et al.&lt;/i&gt;, 2023)","plainTextFormattedCitation":"(Brzostek et al., 2014; Terrer et al., 2018; Allen et al., 2020; Perkowski et al., 2021; Peng et al., 2023)","previouslyFormattedCitation":"(Brzostek &lt;i&gt;et al.&lt;/i&gt;, 2014; Terrer &lt;i&gt;et al.&lt;/i&gt;, 2018; Allen &lt;i&gt;et al.&lt;/i&gt;, 2020; Perkowski &lt;i&gt;et al.&lt;/i&gt;, 2021; Peng &lt;i&gt;et al.&lt;/i&gt;, 2023)"},"properties":{"noteIndex":0},"schema":"https://github.com/citation-style-language/schema/raw/master/csl-citation.json"}</w:instrText>
      </w:r>
      <w:r>
        <w:fldChar w:fldCharType="separate"/>
      </w:r>
      <w:r w:rsidR="00EF62B4" w:rsidRPr="00EF62B4">
        <w:rPr>
          <w:noProof/>
        </w:rPr>
        <w:t xml:space="preserve">(Brzostek </w:t>
      </w:r>
      <w:r w:rsidR="00EF62B4" w:rsidRPr="00EF62B4">
        <w:rPr>
          <w:i/>
          <w:noProof/>
        </w:rPr>
        <w:t>et al.</w:t>
      </w:r>
      <w:r w:rsidR="00EF62B4" w:rsidRPr="00EF62B4">
        <w:rPr>
          <w:noProof/>
        </w:rPr>
        <w:t xml:space="preserve">, 2014; Terrer </w:t>
      </w:r>
      <w:r w:rsidR="00EF62B4" w:rsidRPr="00EF62B4">
        <w:rPr>
          <w:i/>
          <w:noProof/>
        </w:rPr>
        <w:t>et al.</w:t>
      </w:r>
      <w:r w:rsidR="00EF62B4" w:rsidRPr="00EF62B4">
        <w:rPr>
          <w:noProof/>
        </w:rPr>
        <w:t xml:space="preserve">, 2018; Allen </w:t>
      </w:r>
      <w:r w:rsidR="00EF62B4" w:rsidRPr="00EF62B4">
        <w:rPr>
          <w:i/>
          <w:noProof/>
        </w:rPr>
        <w:t>et al.</w:t>
      </w:r>
      <w:r w:rsidR="00EF62B4" w:rsidRPr="00EF62B4">
        <w:rPr>
          <w:noProof/>
        </w:rPr>
        <w:t xml:space="preserve">, 2020; Perkowski </w:t>
      </w:r>
      <w:r w:rsidR="00EF62B4" w:rsidRPr="00EF62B4">
        <w:rPr>
          <w:i/>
          <w:noProof/>
        </w:rPr>
        <w:t>et al.</w:t>
      </w:r>
      <w:r w:rsidR="00EF62B4" w:rsidRPr="00EF62B4">
        <w:rPr>
          <w:noProof/>
        </w:rPr>
        <w:t xml:space="preserve">, 2021; Peng </w:t>
      </w:r>
      <w:r w:rsidR="00EF62B4" w:rsidRPr="00EF62B4">
        <w:rPr>
          <w:i/>
          <w:noProof/>
        </w:rPr>
        <w:t>et al.</w:t>
      </w:r>
      <w:r w:rsidR="00EF62B4" w:rsidRPr="00EF62B4">
        <w:rPr>
          <w:noProof/>
        </w:rPr>
        <w:t xml:space="preserve">, </w:t>
      </w:r>
      <w:r w:rsidR="00EF62B4" w:rsidRPr="00EF62B4">
        <w:rPr>
          <w:noProof/>
        </w:rPr>
        <w:lastRenderedPageBreak/>
        <w:t>2023)</w:t>
      </w:r>
      <w:r>
        <w:fldChar w:fldCharType="end"/>
      </w:r>
      <w:r>
        <w:t xml:space="preserve">. </w:t>
      </w:r>
      <w:r>
        <w:rPr>
          <w:color w:val="000000"/>
        </w:rPr>
        <w:t xml:space="preserve">Therefore, acquisition strategy cannot be ignored when considering effects of nitrogen availability on plant responses </w:t>
      </w:r>
      <w:r>
        <w:t>to elevated CO</w:t>
      </w:r>
      <w:r>
        <w:rPr>
          <w:vertAlign w:val="subscript"/>
        </w:rPr>
        <w:t>2</w:t>
      </w:r>
      <w:r>
        <w:t xml:space="preserve">. To date, few studies account for acquisition strategy when considering the role of nitrogen availability on </w:t>
      </w:r>
      <w:r w:rsidR="00AF4FD7">
        <w:t>leaf and whole-plant</w:t>
      </w:r>
      <w:r>
        <w:t xml:space="preserve"> responses to elevated CO</w:t>
      </w:r>
      <w:r>
        <w:rPr>
          <w:vertAlign w:val="subscript"/>
        </w:rPr>
        <w:t>2</w:t>
      </w:r>
      <w:r>
        <w:t xml:space="preserve"> (e.g., </w:t>
      </w:r>
      <w:r>
        <w:fldChar w:fldCharType="begin" w:fldLock="1"/>
      </w:r>
      <w:r>
        <w:instrText>ADDIN CSL_CITATION {"citationItems":[{"id":"ITEM-1","itemData":{"DOI":"10.1111/gcb.15212","ISSN":"1354-1013","abstract":"The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ture,","author":[{"dropping-particle":"","family":"Smith","given":"Nicholas G","non-dropping-particle":"","parse-names":false,"suffix":""},{"dropping-particle":"","family":"Keenan","given":"Trevor F","non-dropping-particle":"","parse-names":false,"suffix":""}],"container-title":"Global Change Biology","id":"ITEM-1","issue":"9","issued":{"date-parts":[["2020","9","3"]]},"page":"5202-5216","title":"Mechanisms underlying leaf photosynthetic acclimation to warming and elevated CO&lt;sub&gt;2&lt;/sub&gt; as inferred from least‐cost optimality theory","type":"article-journal","volume":"26"},"uris":["http://www.mendeley.com/documents/?uuid=bbe0947b-b3f9-4a9e-999f-3f077c3079d4"]},{"id":"ITEM-2","itemData":{"DOI":"10.1126/science.aaf4610","ISSN":"0036-8075","abstract":"Plants buffer increasing atmospheric carbon dioxide (CO 2 ) concentrations through enhanced growth, but the question whether nitrogen availability constrains the magnitude of this ecosystem service remains unresolved. Synthesizing experiments from around the world, we show that CO 2 fertilization is best explained by a simple interaction between nitrogen availability and mycorrhizal association. Plant species that associate with ectomycorrhizal fungi show a strong biomass increase (30 ± 3%, P &lt; 0.001) in response to elevated CO 2 regardless of nitrogen availability, whereas low nitrogen availability limits CO 2 fertilization (0 ± 5%, P = 0.946) in plants that associate with arbuscular mycorrhizal fungi. The incorporation of mycorrhizae in global carbon cycle models is feasible, and crucial if we are to accurately project ecosystem responses and feedbacks to climate change.","author":[{"dropping-particle":"","family":"Terrer","given":"César","non-dropping-particle":"","parse-names":false,"suffix":""},{"dropping-particle":"","family":"Vicca","given":"Sara","non-dropping-particle":"","parse-names":false,"suffix":""},{"dropping-particle":"","family":"Hungate","given":"Bruce A","non-dropping-particle":"","parse-names":false,"suffix":""},{"dropping-particle":"","family":"Phillips","given":"Richard P","non-dropping-particle":"","parse-names":false,"suffix":""},{"dropping-particle":"","family":"Prentice","given":"I Colin","non-dropping-particle":"","parse-names":false,"suffix":""}],"container-title":"Science","id":"ITEM-2","issue":"6294","issued":{"date-parts":[["2016","7","1"]]},"page":"72-74","title":"Mycorrhizal association as a primary control of the CO2 fertilization effect","type":"article-journal","volume":"353"},"uris":["http://www.mendeley.com/documents/?uuid=e1738a48-9551-40a3-a598-8ed20c8cac64"]},{"id":"ITEM-3","itemData":{"DOI":"10.1111/nph.14872","ISBN":"7476820487","ISSN":"0028-646X","abstract":"Land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author":[{"dropping-particle":"","family":"Terrer","given":"César","non-dropping-particle":"","parse-names":false,"suffix":""},{"dropping-particle":"","family":"Vicca","given":"Sara","non-dropping-particle":"","parse-names":false,"suffix":""},{"dropping-particle":"","family":"Stocker","given":"Benjamin D.","non-dropping-particle":"","parse-names":false,"suffix":""},{"dropping-particle":"","family":"Hungate","given":"Bruce A","non-dropping-particle":"","parse-names":false,"suffix":""},{"dropping-particle":"","family":"Phillips","given":"Richard P","non-dropping-particle":"","parse-names":false,"suffix":""},{"dropping-particle":"","family":"Reich","given":"Peter B","non-dropping-particle":"","parse-names":false,"suffix":""},{"dropping-particle":"","family":"Finzi","given":"Adrien C","non-dropping-particle":"","parse-names":false,"suffix":""},{"dropping-particle":"","family":"Prentice","given":"I Colin","non-dropping-particle":"","parse-names":false,"suffix":""}],"container-title":"New Phytologist","id":"ITEM-3","issue":"2","issued":{"date-parts":[["2018","1","6"]]},"page":"507-522","title":"Ecosystem responses to elevated CO&lt;sub&gt;2&lt;/sub&gt; governed by plant–soil interactions and the cost of nitrogen acquisition","type":"article-journal","volume":"217"},"uris":["http://www.mendeley.com/documents/?uuid=f5a032e4-11bd-468b-88f1-a7a4ce482036"]}],"mendeley":{"formattedCitation":"(Terrer &lt;i&gt;et al.&lt;/i&gt;, 2016, 2018; Smith &amp; Keenan, 2020)","manualFormatting":"Terrer et al., 2016, 2018; Smith &amp; Keenan, 2020)","plainTextFormattedCitation":"(Terrer et al., 2016, 2018; Smith &amp; Keenan, 2020)","previouslyFormattedCitation":"(Terrer &lt;i&gt;et al.&lt;/i&gt;, 2016, 2018; Smith &amp; Keenan, 2020)"},"properties":{"noteIndex":0},"schema":"https://github.com/citation-style-language/schema/raw/master/csl-citation.json"}</w:instrText>
      </w:r>
      <w:r>
        <w:fldChar w:fldCharType="separate"/>
      </w:r>
      <w:r w:rsidRPr="00D67B50">
        <w:rPr>
          <w:noProof/>
        </w:rPr>
        <w:t xml:space="preserve">Terrer </w:t>
      </w:r>
      <w:r w:rsidRPr="00D67B50">
        <w:rPr>
          <w:i/>
          <w:noProof/>
        </w:rPr>
        <w:t>et al.</w:t>
      </w:r>
      <w:r w:rsidRPr="00D67B50">
        <w:rPr>
          <w:noProof/>
        </w:rPr>
        <w:t>, 2016, 2018; Smith &amp; Keenan, 2020)</w:t>
      </w:r>
      <w:r>
        <w:fldChar w:fldCharType="end"/>
      </w:r>
      <w:r>
        <w:t xml:space="preserve">. Such studies found that nitrogen acquisition strategies with reduced carbon costs to acquire nitrogen may buffer effects of nitrogen limitation at the whole-plant level </w:t>
      </w:r>
      <w:r>
        <w:fldChar w:fldCharType="begin" w:fldLock="1"/>
      </w:r>
      <w:r>
        <w:instrText>ADDIN CSL_CITATION {"citationItems":[{"id":"ITEM-1","itemData":{"DOI":"10.1111/nph.14872","ISBN":"7476820487","ISSN":"0028-646X","abstract":"Land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author":[{"dropping-particle":"","family":"Terrer","given":"César","non-dropping-particle":"","parse-names":false,"suffix":""},{"dropping-particle":"","family":"Vicca","given":"Sara","non-dropping-particle":"","parse-names":false,"suffix":""},{"dropping-particle":"","family":"Stocker","given":"Benjamin D.","non-dropping-particle":"","parse-names":false,"suffix":""},{"dropping-particle":"","family":"Hungate","given":"Bruce A","non-dropping-particle":"","parse-names":false,"suffix":""},{"dropping-particle":"","family":"Phillips","given":"Richard P","non-dropping-particle":"","parse-names":false,"suffix":""},{"dropping-particle":"","family":"Reich","given":"Peter B","non-dropping-particle":"","parse-names":false,"suffix":""},{"dropping-particle":"","family":"Finzi","given":"Adrien C","non-dropping-particle":"","parse-names":false,"suffix":""},{"dropping-particle":"","family":"Prentice","given":"I Colin","non-dropping-particle":"","parse-names":false,"suffix":""}],"container-title":"New Phytologist","id":"ITEM-1","issue":"2","issued":{"date-parts":[["2018","1","6"]]},"page":"507-522","title":"Ecosystem responses to elevated CO&lt;sub&gt;2&lt;/sub&gt; governed by plant–soil interactions and the cost of nitrogen acquisition","type":"article-journal","volume":"217"},"uris":["http://www.mendeley.com/documents/?uuid=f5a032e4-11bd-468b-88f1-a7a4ce482036"]}],"mendeley":{"formattedCitation":"(Terrer &lt;i&gt;et al.&lt;/i&gt;, 2018)","plainTextFormattedCitation":"(Terrer et al., 2018)","previouslyFormattedCitation":"(Terrer &lt;i&gt;et al.&lt;/i&gt;, 2018)"},"properties":{"noteIndex":0},"schema":"https://github.com/citation-style-language/schema/raw/master/csl-citation.json"}</w:instrText>
      </w:r>
      <w:r>
        <w:fldChar w:fldCharType="separate"/>
      </w:r>
      <w:r w:rsidRPr="00835DAF">
        <w:rPr>
          <w:noProof/>
        </w:rPr>
        <w:t xml:space="preserve">(Terrer </w:t>
      </w:r>
      <w:r w:rsidRPr="00835DAF">
        <w:rPr>
          <w:i/>
          <w:noProof/>
        </w:rPr>
        <w:t>et al.</w:t>
      </w:r>
      <w:r w:rsidRPr="00835DAF">
        <w:rPr>
          <w:noProof/>
        </w:rPr>
        <w:t>, 2018)</w:t>
      </w:r>
      <w:r>
        <w:fldChar w:fldCharType="end"/>
      </w:r>
      <w:r>
        <w:t xml:space="preserve">, but leaf-level responses remain inconsistent </w:t>
      </w:r>
      <w:r>
        <w:fldChar w:fldCharType="begin" w:fldLock="1"/>
      </w:r>
      <w:r>
        <w:instrText>ADDIN CSL_CITATION {"citationItems":[{"id":"ITEM-1","itemData":{"DOI":"10.1111/gcb.15212","ISSN":"1354-1013","abstract":"The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ture,","author":[{"dropping-particle":"","family":"Smith","given":"Nicholas G","non-dropping-particle":"","parse-names":false,"suffix":""},{"dropping-particle":"","family":"Keenan","given":"Trevor F","non-dropping-particle":"","parse-names":false,"suffix":""}],"container-title":"Global Change Biology","id":"ITEM-1","issue":"9","issued":{"date-parts":[["2020","9","3"]]},"page":"5202-5216","title":"Mechanisms underlying leaf photosynthetic acclimation to warming and elevated CO&lt;sub&gt;2&lt;/sub&gt; as inferred from least‐cost optimality theory","type":"article-journal","volume":"26"},"uris":["http://www.mendeley.com/documents/?uuid=bbe0947b-b3f9-4a9e-999f-3f077c3079d4"]},{"id":"ITEM-2","itemData":{"DOI":"10.1111/nph.14872","ISBN":"7476820487","ISSN":"0028-646X","abstract":"Land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author":[{"dropping-particle":"","family":"Terrer","given":"César","non-dropping-particle":"","parse-names":false,"suffix":""},{"dropping-particle":"","family":"Vicca","given":"Sara","non-dropping-particle":"","parse-names":false,"suffix":""},{"dropping-particle":"","family":"Stocker","given":"Benjamin D.","non-dropping-particle":"","parse-names":false,"suffix":""},{"dropping-particle":"","family":"Hungate","given":"Bruce A","non-dropping-particle":"","parse-names":false,"suffix":""},{"dropping-particle":"","family":"Phillips","given":"Richard P","non-dropping-particle":"","parse-names":false,"suffix":""},{"dropping-particle":"","family":"Reich","given":"Peter B","non-dropping-particle":"","parse-names":false,"suffix":""},{"dropping-particle":"","family":"Finzi","given":"Adrien C","non-dropping-particle":"","parse-names":false,"suffix":""},{"dropping-particle":"","family":"Prentice","given":"I Colin","non-dropping-particle":"","parse-names":false,"suffix":""}],"container-title":"New Phytologist","id":"ITEM-2","issue":"2","issued":{"date-parts":[["2018","1","6"]]},"page":"507-522","title":"Ecosystem responses to elevated CO&lt;sub&gt;2&lt;/sub&gt; governed by plant–soil interactions and the cost of nitrogen acquisition","type":"article-journal","volume":"217"},"uris":["http://www.mendeley.com/documents/?uuid=f5a032e4-11bd-468b-88f1-a7a4ce482036"]}],"mendeley":{"formattedCitation":"(Terrer &lt;i&gt;et al.&lt;/i&gt;, 2018; Smith &amp; Keenan, 2020)","plainTextFormattedCitation":"(Terrer et al., 2018; Smith &amp; Keenan, 2020)","previouslyFormattedCitation":"(Terrer &lt;i&gt;et al.&lt;/i&gt;, 2018; Smith &amp; Keenan, 2020)"},"properties":{"noteIndex":0},"schema":"https://github.com/citation-style-language/schema/raw/master/csl-citation.json"}</w:instrText>
      </w:r>
      <w:r>
        <w:fldChar w:fldCharType="separate"/>
      </w:r>
      <w:r w:rsidRPr="00835DAF">
        <w:rPr>
          <w:noProof/>
        </w:rPr>
        <w:t xml:space="preserve">(Terrer </w:t>
      </w:r>
      <w:r w:rsidRPr="00835DAF">
        <w:rPr>
          <w:i/>
          <w:noProof/>
        </w:rPr>
        <w:t>et al.</w:t>
      </w:r>
      <w:r w:rsidRPr="00835DAF">
        <w:rPr>
          <w:noProof/>
        </w:rPr>
        <w:t>, 2018; Smith &amp; Keenan, 2020)</w:t>
      </w:r>
      <w:r>
        <w:fldChar w:fldCharType="end"/>
      </w:r>
      <w:r>
        <w:t>.</w:t>
      </w:r>
    </w:p>
    <w:p w14:paraId="692ED62A" w14:textId="315D28D1" w:rsidR="00BB589B" w:rsidRDefault="00BB589B" w:rsidP="00BB589B">
      <w:pPr>
        <w:spacing w:line="360" w:lineRule="auto"/>
        <w:ind w:firstLine="720"/>
      </w:pPr>
      <w:r>
        <w:t xml:space="preserve">Here, we conducted a growth chamber experiment using </w:t>
      </w:r>
      <w:r>
        <w:rPr>
          <w:i/>
          <w:iCs/>
        </w:rPr>
        <w:t>Glycine max</w:t>
      </w:r>
      <w:r>
        <w:t xml:space="preserve"> L. (</w:t>
      </w:r>
      <w:proofErr w:type="spellStart"/>
      <w:r>
        <w:t>Merr</w:t>
      </w:r>
      <w:proofErr w:type="spellEnd"/>
      <w:r>
        <w:t>.) seedlings grown under full factorial combinations of two CO</w:t>
      </w:r>
      <w:r>
        <w:rPr>
          <w:vertAlign w:val="subscript"/>
        </w:rPr>
        <w:t>2</w:t>
      </w:r>
      <w:r>
        <w:t xml:space="preserve"> concentrations, two inoculation treatments, and nine</w:t>
      </w:r>
      <w:r w:rsidR="00EF62B4">
        <w:t xml:space="preserve"> soil nitrogen</w:t>
      </w:r>
      <w:r>
        <w:t xml:space="preserve"> fertilization treatments to reconcile the role of nitrogen supply and demand on plant responses to elevated CO</w:t>
      </w:r>
      <w:r>
        <w:rPr>
          <w:vertAlign w:val="subscript"/>
        </w:rPr>
        <w:t>2</w:t>
      </w:r>
      <w:r>
        <w:t>. We used this experimental setup to test the following hypotheses:</w:t>
      </w:r>
    </w:p>
    <w:p w14:paraId="44DAF874" w14:textId="0BD045E2" w:rsidR="00BB589B" w:rsidRDefault="00BB589B" w:rsidP="00BB589B">
      <w:pPr>
        <w:pStyle w:val="ListParagraph"/>
        <w:numPr>
          <w:ilvl w:val="0"/>
          <w:numId w:val="4"/>
        </w:numPr>
        <w:spacing w:line="360" w:lineRule="auto"/>
      </w:pPr>
      <w:r>
        <w:t>Nitrogen supply and demand will both control plant responses to elevated CO</w:t>
      </w:r>
      <w:r>
        <w:rPr>
          <w:vertAlign w:val="subscript"/>
        </w:rPr>
        <w:t>2</w:t>
      </w:r>
      <w:r>
        <w:t xml:space="preserve"> but will operate at different scales. Specifically, leaf photosynthetic responses to elevated CO</w:t>
      </w:r>
      <w:r>
        <w:rPr>
          <w:vertAlign w:val="subscript"/>
        </w:rPr>
        <w:t>2</w:t>
      </w:r>
      <w:r>
        <w:t xml:space="preserve"> </w:t>
      </w:r>
      <w:r w:rsidR="00036C09">
        <w:t>will</w:t>
      </w:r>
      <w:r>
        <w:t xml:space="preserve"> be driven by leaf nitrogen demand to build and maintain photosynthetic enzymes independent of changes in nitrogen supply, while growth responses to elevated CO</w:t>
      </w:r>
      <w:r>
        <w:rPr>
          <w:vertAlign w:val="subscript"/>
        </w:rPr>
        <w:t>2</w:t>
      </w:r>
      <w:r>
        <w:t xml:space="preserve"> </w:t>
      </w:r>
      <w:r w:rsidR="00036C09">
        <w:t xml:space="preserve">will </w:t>
      </w:r>
      <w:r>
        <w:t>be enhanced with increased nitrogen supply.</w:t>
      </w:r>
    </w:p>
    <w:p w14:paraId="1F7A42E6" w14:textId="43722BAF" w:rsidR="00BB589B" w:rsidRDefault="00BB589B" w:rsidP="00BB589B">
      <w:pPr>
        <w:pStyle w:val="ListParagraph"/>
        <w:numPr>
          <w:ilvl w:val="0"/>
          <w:numId w:val="4"/>
        </w:numPr>
        <w:spacing w:line="360" w:lineRule="auto"/>
      </w:pPr>
      <w:r>
        <w:t>Following the demand-driven optimality hypothesis, elevated CO</w:t>
      </w:r>
      <w:r>
        <w:rPr>
          <w:vertAlign w:val="subscript"/>
        </w:rPr>
        <w:t>2</w:t>
      </w:r>
      <w:r>
        <w:t xml:space="preserve"> will downregulate </w:t>
      </w:r>
      <w:r w:rsidRPr="0065690A">
        <w:rPr>
          <w:i/>
          <w:iCs/>
        </w:rPr>
        <w:t>V</w:t>
      </w:r>
      <w:r w:rsidRPr="0065690A">
        <w:rPr>
          <w:vertAlign w:val="subscript"/>
        </w:rPr>
        <w:t>cmax</w:t>
      </w:r>
      <w:r>
        <w:t xml:space="preserve"> more strongly than </w:t>
      </w:r>
      <w:r w:rsidRPr="0065690A">
        <w:rPr>
          <w:i/>
          <w:iCs/>
        </w:rPr>
        <w:t>J</w:t>
      </w:r>
      <w:r w:rsidRPr="0065690A">
        <w:rPr>
          <w:vertAlign w:val="subscript"/>
        </w:rPr>
        <w:t>max</w:t>
      </w:r>
      <w:r>
        <w:t xml:space="preserve">, increasing </w:t>
      </w:r>
      <w:proofErr w:type="spellStart"/>
      <w:r w:rsidRPr="0065690A">
        <w:rPr>
          <w:i/>
          <w:iCs/>
        </w:rPr>
        <w:t>J</w:t>
      </w:r>
      <w:r w:rsidRPr="0065690A">
        <w:rPr>
          <w:vertAlign w:val="subscript"/>
        </w:rPr>
        <w:t>max</w:t>
      </w:r>
      <w:r>
        <w:t>:</w:t>
      </w:r>
      <w:r w:rsidRPr="0065690A">
        <w:rPr>
          <w:i/>
          <w:iCs/>
        </w:rPr>
        <w:t>V</w:t>
      </w:r>
      <w:r w:rsidRPr="0065690A">
        <w:rPr>
          <w:vertAlign w:val="subscript"/>
        </w:rPr>
        <w:t>cmax</w:t>
      </w:r>
      <w:proofErr w:type="spellEnd"/>
      <w:r>
        <w:t xml:space="preserve"> and allowing increased net photosynthesis rates to be achieved by approaching equal co-limitation of Rubisco carboxylation and electron transport for RuBP regeneration. Photosynthetic responses to elevated CO</w:t>
      </w:r>
      <w:r>
        <w:rPr>
          <w:vertAlign w:val="subscript"/>
        </w:rPr>
        <w:t>2</w:t>
      </w:r>
      <w:r>
        <w:t xml:space="preserve"> </w:t>
      </w:r>
      <w:r w:rsidR="00036C09">
        <w:t>will</w:t>
      </w:r>
      <w:r>
        <w:t xml:space="preserve"> be independent of nitrogen supply and </w:t>
      </w:r>
      <w:r w:rsidR="00036C09">
        <w:t>are</w:t>
      </w:r>
      <w:r>
        <w:t xml:space="preserve"> expected to correspond with increased photosynthetic nitrogen-use and water-use efficiencies.</w:t>
      </w:r>
    </w:p>
    <w:p w14:paraId="30653358" w14:textId="27DF1CBA" w:rsidR="00BB589B" w:rsidRDefault="00BB589B" w:rsidP="00036C09">
      <w:pPr>
        <w:pStyle w:val="ListParagraph"/>
        <w:numPr>
          <w:ilvl w:val="0"/>
          <w:numId w:val="4"/>
        </w:numPr>
        <w:spacing w:line="360" w:lineRule="auto"/>
      </w:pPr>
      <w:r>
        <w:t xml:space="preserve">Following the supply-driven nitrogen limitation hypothesis, </w:t>
      </w:r>
      <w:r w:rsidR="00036C09">
        <w:t>positive effects of elevated CO</w:t>
      </w:r>
      <w:r w:rsidR="00036C09">
        <w:rPr>
          <w:vertAlign w:val="subscript"/>
        </w:rPr>
        <w:t>2</w:t>
      </w:r>
      <w:r w:rsidR="00036C09">
        <w:t xml:space="preserve"> on total leaf area and total biomass will be enhanced with increasing </w:t>
      </w:r>
      <w:r w:rsidR="00EF62B4">
        <w:t xml:space="preserve">nitrogen </w:t>
      </w:r>
      <w:r w:rsidR="00036C09">
        <w:t>fertilization due to</w:t>
      </w:r>
      <w:r w:rsidR="00521356">
        <w:t xml:space="preserve"> increased plant nitrogen uptake and corresponding</w:t>
      </w:r>
      <w:r w:rsidR="00036C09">
        <w:t xml:space="preserve"> reduc</w:t>
      </w:r>
      <w:r w:rsidR="00521356">
        <w:t>tions in</w:t>
      </w:r>
      <w:r w:rsidR="00036C09">
        <w:t xml:space="preserve"> carbon costs to acquire nitrogen. Inoculation with symbiotic nitrogen-fixing bacteria will </w:t>
      </w:r>
      <w:r w:rsidR="00156B55">
        <w:t>enhance</w:t>
      </w:r>
      <w:r w:rsidR="00036C09">
        <w:t xml:space="preserve"> positive growth responses to elevated CO</w:t>
      </w:r>
      <w:r w:rsidR="00036C09">
        <w:rPr>
          <w:vertAlign w:val="subscript"/>
        </w:rPr>
        <w:t>2</w:t>
      </w:r>
      <w:r w:rsidR="00036C09">
        <w:t xml:space="preserve">, though these responses will only be apparent under low </w:t>
      </w:r>
      <w:ins w:id="13" w:author="Perkowski, Evan A [2]" w:date="2023-11-13T15:30:00Z">
        <w:r w:rsidR="00165C21">
          <w:t xml:space="preserve">nitrogen </w:t>
        </w:r>
      </w:ins>
      <w:r w:rsidR="00036C09">
        <w:t xml:space="preserve">fertilization levels where individuals </w:t>
      </w:r>
      <w:r w:rsidR="00E14EDC">
        <w:t xml:space="preserve">will be </w:t>
      </w:r>
      <w:r>
        <w:t>most heavily invested in nitrogen fixation.</w:t>
      </w:r>
    </w:p>
    <w:p w14:paraId="1F7E1FAC" w14:textId="77777777" w:rsidR="009F20B5" w:rsidRDefault="009F20B5" w:rsidP="00DE2B27">
      <w:pPr>
        <w:spacing w:line="360" w:lineRule="auto"/>
        <w:rPr>
          <w:b/>
        </w:rPr>
      </w:pPr>
    </w:p>
    <w:p w14:paraId="4491C6A0" w14:textId="77777777" w:rsidR="009F20B5" w:rsidRPr="00FE014F" w:rsidRDefault="009F20B5" w:rsidP="00DE2B27">
      <w:pPr>
        <w:spacing w:line="360" w:lineRule="auto"/>
        <w:rPr>
          <w:b/>
        </w:rPr>
      </w:pPr>
      <w:r w:rsidRPr="00FE014F">
        <w:rPr>
          <w:b/>
        </w:rPr>
        <w:lastRenderedPageBreak/>
        <w:t>Methods</w:t>
      </w:r>
    </w:p>
    <w:p w14:paraId="277DCA5C" w14:textId="77777777" w:rsidR="009F20B5" w:rsidRPr="00FE014F" w:rsidRDefault="009F20B5" w:rsidP="00DE2B27">
      <w:pPr>
        <w:spacing w:line="360" w:lineRule="auto"/>
        <w:rPr>
          <w:bCs/>
          <w:i/>
          <w:iCs/>
        </w:rPr>
      </w:pPr>
      <w:r w:rsidRPr="00FE014F">
        <w:rPr>
          <w:bCs/>
          <w:i/>
          <w:iCs/>
        </w:rPr>
        <w:t>Seed treatments and experimental design</w:t>
      </w:r>
    </w:p>
    <w:p w14:paraId="1FC8E3EC" w14:textId="1930DE3F" w:rsidR="009F20B5" w:rsidRPr="00FE014F" w:rsidRDefault="009F20B5" w:rsidP="00816D9F">
      <w:pPr>
        <w:spacing w:line="360" w:lineRule="auto"/>
      </w:pPr>
      <w:r w:rsidRPr="00FE014F">
        <w:rPr>
          <w:bCs/>
          <w:i/>
          <w:iCs/>
        </w:rPr>
        <w:t>Glycine max</w:t>
      </w:r>
      <w:r w:rsidRPr="00FE014F">
        <w:rPr>
          <w:bCs/>
        </w:rPr>
        <w:t xml:space="preserve"> seeds were planted in 144 6-liter surface sterilized pots (NS-600, Nursery Supplies, Orange, CA, USA) containing a steam-sterilized 70:30 </w:t>
      </w:r>
      <w:proofErr w:type="spellStart"/>
      <w:r w:rsidRPr="00FE014F">
        <w:rPr>
          <w:bCs/>
        </w:rPr>
        <w:t>v:v</w:t>
      </w:r>
      <w:proofErr w:type="spellEnd"/>
      <w:r w:rsidRPr="00FE014F">
        <w:rPr>
          <w:bCs/>
        </w:rPr>
        <w:t xml:space="preserve"> mix of </w:t>
      </w:r>
      <w:r w:rsidRPr="00FE014F">
        <w:rPr>
          <w:bCs/>
          <w:i/>
          <w:iCs/>
        </w:rPr>
        <w:t>Sphagnum</w:t>
      </w:r>
      <w:r w:rsidRPr="00FE014F">
        <w:rPr>
          <w:bCs/>
        </w:rPr>
        <w:t xml:space="preserve"> peat moss (Premier Horticulture, Quakertown, PA, USA) to sand (</w:t>
      </w:r>
      <w:r>
        <w:rPr>
          <w:bCs/>
        </w:rPr>
        <w:t>Pavestone, Atlanta, GA, USA</w:t>
      </w:r>
      <w:r w:rsidRPr="00FE014F">
        <w:rPr>
          <w:bCs/>
        </w:rPr>
        <w:t xml:space="preserve">). Before planting, all </w:t>
      </w:r>
      <w:r w:rsidRPr="00FE014F">
        <w:rPr>
          <w:bCs/>
          <w:i/>
          <w:iCs/>
        </w:rPr>
        <w:t>G. max</w:t>
      </w:r>
      <w:r w:rsidRPr="00FE014F">
        <w:rPr>
          <w:bCs/>
        </w:rPr>
        <w:t xml:space="preserve"> seeds were surface sterilized in 2% sodium hypochlorite for </w:t>
      </w:r>
      <w:r w:rsidRPr="00FE014F">
        <w:t>3 minutes, followed by three separate 3-minute washes with ultrapure water (</w:t>
      </w:r>
      <w:proofErr w:type="spellStart"/>
      <w:r w:rsidRPr="00FE014F">
        <w:t>MilliQ</w:t>
      </w:r>
      <w:proofErr w:type="spellEnd"/>
      <w:r w:rsidRPr="00FE014F">
        <w:t xml:space="preserve"> 7000; </w:t>
      </w:r>
      <w:proofErr w:type="spellStart"/>
      <w:r w:rsidRPr="00FE014F">
        <w:rPr>
          <w:color w:val="000000" w:themeColor="text1"/>
        </w:rPr>
        <w:t>MilliporeSigma</w:t>
      </w:r>
      <w:proofErr w:type="spellEnd"/>
      <w:r w:rsidRPr="00FE014F">
        <w:rPr>
          <w:color w:val="000000" w:themeColor="text1"/>
        </w:rPr>
        <w:t>, Burlington, MA USA)</w:t>
      </w:r>
      <w:r w:rsidRPr="00FE014F">
        <w:t xml:space="preserve">. </w:t>
      </w:r>
      <w:r w:rsidR="009C5B7C">
        <w:t>S</w:t>
      </w:r>
      <w:r w:rsidRPr="00FE014F">
        <w:t>ubset</w:t>
      </w:r>
      <w:r w:rsidR="009C5B7C">
        <w:t>s</w:t>
      </w:r>
      <w:r w:rsidRPr="00FE014F">
        <w:t xml:space="preserve"> of surface</w:t>
      </w:r>
      <w:r w:rsidR="009C5B7C">
        <w:t>-</w:t>
      </w:r>
      <w:r w:rsidRPr="00FE014F">
        <w:t xml:space="preserve">sterilized seeds </w:t>
      </w:r>
      <w:r w:rsidR="00006317" w:rsidRPr="00FE014F">
        <w:t>w</w:t>
      </w:r>
      <w:r w:rsidR="009C5B7C">
        <w:t>ere</w:t>
      </w:r>
      <w:r w:rsidRPr="00FE014F">
        <w:t xml:space="preserve"> inoculated with </w:t>
      </w:r>
      <w:proofErr w:type="spellStart"/>
      <w:r w:rsidRPr="00FE014F">
        <w:rPr>
          <w:i/>
          <w:iCs/>
        </w:rPr>
        <w:t>Bradyrhizobium</w:t>
      </w:r>
      <w:proofErr w:type="spellEnd"/>
      <w:r w:rsidRPr="00FE014F">
        <w:rPr>
          <w:i/>
          <w:iCs/>
        </w:rPr>
        <w:t xml:space="preserve"> japonicum</w:t>
      </w:r>
      <w:r w:rsidRPr="00FE014F">
        <w:t xml:space="preserve"> (</w:t>
      </w:r>
      <w:proofErr w:type="spellStart"/>
      <w:r w:rsidRPr="00FE014F">
        <w:t>Verdesian</w:t>
      </w:r>
      <w:proofErr w:type="spellEnd"/>
      <w:r w:rsidRPr="00FE014F">
        <w:t xml:space="preserve"> N-Dure</w:t>
      </w:r>
      <w:r w:rsidRPr="00355F99">
        <w:t>™</w:t>
      </w:r>
      <w:r w:rsidRPr="00FE014F">
        <w:t xml:space="preserve"> Soybean, Cary, NC, USA) in a slurry following manufacturer recommendations (3.12 g inoculant and 241 g </w:t>
      </w:r>
      <w:r>
        <w:t>ultrapure</w:t>
      </w:r>
      <w:r w:rsidRPr="00FE014F">
        <w:t xml:space="preserve"> water per 1 kg seed).</w:t>
      </w:r>
    </w:p>
    <w:p w14:paraId="78DC868F" w14:textId="77313A57" w:rsidR="009F20B5" w:rsidRPr="00780902" w:rsidRDefault="009F20B5" w:rsidP="00835DAF">
      <w:pPr>
        <w:spacing w:line="360" w:lineRule="auto"/>
        <w:ind w:firstLine="720"/>
      </w:pPr>
      <w:r w:rsidRPr="00FE014F">
        <w:t>Seventy-two pots were randomly planted with</w:t>
      </w:r>
      <w:r>
        <w:t xml:space="preserve"> surface-sterilized</w:t>
      </w:r>
      <w:r w:rsidRPr="00FE014F">
        <w:t xml:space="preserve"> seeds inoculated with </w:t>
      </w:r>
      <w:r w:rsidRPr="00FE014F">
        <w:rPr>
          <w:i/>
          <w:iCs/>
        </w:rPr>
        <w:t>B.</w:t>
      </w:r>
      <w:r w:rsidRPr="00FE014F">
        <w:t xml:space="preserve"> </w:t>
      </w:r>
      <w:r w:rsidRPr="00FE014F">
        <w:rPr>
          <w:i/>
          <w:iCs/>
        </w:rPr>
        <w:t>japonicum</w:t>
      </w:r>
      <w:r>
        <w:t>, while the remaining 72 pots were planted with surface</w:t>
      </w:r>
      <w:r w:rsidR="00A86196">
        <w:t>-</w:t>
      </w:r>
      <w:r>
        <w:t>sterilized uninoculated seeds</w:t>
      </w:r>
      <w:r w:rsidRPr="00FE014F">
        <w:t>. Thirty-six pots within each inoculation treatment were randomly placed in one of two atmospheric CO</w:t>
      </w:r>
      <w:r w:rsidRPr="00FE014F">
        <w:rPr>
          <w:vertAlign w:val="subscript"/>
        </w:rPr>
        <w:t>2</w:t>
      </w:r>
      <w:r w:rsidRPr="00FE014F">
        <w:t xml:space="preserve"> treatments (ambient and 1000 </w:t>
      </w:r>
      <w:r w:rsidRPr="00FE014F">
        <w:rPr>
          <w:lang w:val="el-GR"/>
        </w:rPr>
        <w:t>μ</w:t>
      </w:r>
      <w:r w:rsidRPr="00FE014F">
        <w:t>mol mol</w:t>
      </w:r>
      <w:r w:rsidRPr="00FE014F">
        <w:rPr>
          <w:vertAlign w:val="superscript"/>
        </w:rPr>
        <w:t>-1</w:t>
      </w:r>
      <w:r w:rsidRPr="00FE014F">
        <w:t xml:space="preserve"> CO</w:t>
      </w:r>
      <w:r w:rsidRPr="00FE014F">
        <w:rPr>
          <w:vertAlign w:val="subscript"/>
        </w:rPr>
        <w:t>2</w:t>
      </w:r>
      <w:r w:rsidRPr="00FE014F">
        <w:t>). P</w:t>
      </w:r>
      <w:r>
        <w:t>lants</w:t>
      </w:r>
      <w:r w:rsidRPr="00FE014F">
        <w:t xml:space="preserve"> in each unique inoculation-by-CO</w:t>
      </w:r>
      <w:r w:rsidRPr="00FE014F">
        <w:rPr>
          <w:vertAlign w:val="subscript"/>
        </w:rPr>
        <w:t>2</w:t>
      </w:r>
      <w:r w:rsidRPr="00FE014F">
        <w:t xml:space="preserve"> treatment combination randomly received one of nine </w:t>
      </w:r>
      <w:ins w:id="14" w:author="Perkowski, Evan A [2]" w:date="2023-11-13T15:29:00Z">
        <w:r w:rsidR="00165C21">
          <w:t>nitrogen</w:t>
        </w:r>
      </w:ins>
      <w:r w:rsidRPr="00FE014F">
        <w:t xml:space="preserve"> fertilization treatments equivalent to 0</w:t>
      </w:r>
      <w:r>
        <w:t xml:space="preserve"> (0 mM)</w:t>
      </w:r>
      <w:r w:rsidRPr="00FE014F">
        <w:t>, 35</w:t>
      </w:r>
      <w:r>
        <w:t xml:space="preserve"> (2.5 mM)</w:t>
      </w:r>
      <w:r w:rsidRPr="00FE014F">
        <w:t>, 70</w:t>
      </w:r>
      <w:r>
        <w:t xml:space="preserve"> (5 mM)</w:t>
      </w:r>
      <w:r w:rsidRPr="00FE014F">
        <w:t>, 105</w:t>
      </w:r>
      <w:r>
        <w:t xml:space="preserve"> (7.5 mM)</w:t>
      </w:r>
      <w:r w:rsidRPr="00FE014F">
        <w:t>, 140</w:t>
      </w:r>
      <w:r>
        <w:t xml:space="preserve"> (10 mM)</w:t>
      </w:r>
      <w:r w:rsidRPr="00FE014F">
        <w:t>, 210</w:t>
      </w:r>
      <w:r>
        <w:t xml:space="preserve"> (15 mM)</w:t>
      </w:r>
      <w:r w:rsidRPr="00FE014F">
        <w:t>, 280</w:t>
      </w:r>
      <w:r>
        <w:t xml:space="preserve"> (20 mM)</w:t>
      </w:r>
      <w:r w:rsidRPr="00FE014F">
        <w:t>, 350</w:t>
      </w:r>
      <w:r>
        <w:t xml:space="preserve"> (25 mM)</w:t>
      </w:r>
      <w:r w:rsidRPr="00FE014F">
        <w:t>, or 630</w:t>
      </w:r>
      <w:r>
        <w:t xml:space="preserve"> ppm (45 mM)</w:t>
      </w:r>
      <w:r w:rsidRPr="00FE014F">
        <w:t xml:space="preserve"> N</w:t>
      </w:r>
      <w:r>
        <w:t xml:space="preserve">. </w:t>
      </w:r>
      <w:ins w:id="15" w:author="Perkowski, Evan A [2]" w:date="2023-11-13T15:29:00Z">
        <w:r w:rsidR="00165C21">
          <w:t>Nitrogen</w:t>
        </w:r>
      </w:ins>
      <w:r w:rsidR="00EF62B4">
        <w:t xml:space="preserve"> f</w:t>
      </w:r>
      <w:r w:rsidR="00EF62B4" w:rsidRPr="00FE014F">
        <w:t>ertiliz</w:t>
      </w:r>
      <w:r w:rsidR="00EF62B4">
        <w:t>ation</w:t>
      </w:r>
      <w:r w:rsidR="00EF62B4" w:rsidRPr="00FE014F">
        <w:t xml:space="preserve"> </w:t>
      </w:r>
      <w:r w:rsidRPr="00FE014F">
        <w:t>treatments were created using a modified Hoagland</w:t>
      </w:r>
      <w:r w:rsidR="009C5B7C">
        <w:t>’s</w:t>
      </w:r>
      <w:r w:rsidRPr="00FE014F">
        <w:t xml:space="preserve"> solution</w:t>
      </w:r>
      <w:r w:rsidR="00835DAF">
        <w:t xml:space="preserve"> </w:t>
      </w:r>
      <w:r w:rsidR="00835DAF">
        <w:fldChar w:fldCharType="begin" w:fldLock="1"/>
      </w:r>
      <w:r w:rsidR="008A4617">
        <w:instrText>ADDIN CSL_CITATION {"citationItems":[{"id":"ITEM-1","itemData":{"abstract":"This is a revised edition of a popular account issued in 1938 H.A., 10: 28 based on the investigations of the two authors. Since then, experience in the U.S.A. and elsewhere has failed, in the authors' opinion, to support the early exaggerated claims for the value of the technique. Their experience leads to the conclusion that for its successful operation a knowledge of plant physiology is essential, that its commercial application is only likely to be successful under limited conditions and expert supervision, and that its results are rarely superior to those of soil culture. If, despite this, the would-be \"nutriculturist\" persists, he will find much to encourage and enlighten him on pp. 23-32, which contain directions on type of container, nature of bed, aeration of root system, planting procedures, the management of solutions, selection and preparation of solution, and the use of nutrient solutions for demonstrating mineral deficiencies.","author":[{"dropping-particle":"","family":"Hoagland","given":"Dennis R","non-dropping-particle":"","parse-names":false,"suffix":""},{"dropping-particle":"","family":"Arnon","given":"Daniel I","non-dropping-particle":"","parse-names":false,"suffix":""}],"container-title":"California Agricultural Experiment Station: 347","id":"ITEM-1","issue":"2","issued":{"date-parts":[["1950"]]},"page":"1-32","publisher":"California Agricultural Experiment Station: 347","title":"The water-culture method for growing plants without soil","type":"article-journal","volume":"347"},"uris":["http://www.mendeley.com/documents/?uuid=dd11fb6a-bf0e-4621-ae2a-1fd2345a784e"]}],"mendeley":{"formattedCitation":"(Hoagland &amp; Arnon, 1950)","plainTextFormattedCitation":"(Hoagland &amp; Arnon, 1950)","previouslyFormattedCitation":"(Hoagland &amp; Arnon, 1950)"},"properties":{"noteIndex":0},"schema":"https://github.com/citation-style-language/schema/raw/master/csl-citation.json"}</w:instrText>
      </w:r>
      <w:r w:rsidR="00835DAF">
        <w:fldChar w:fldCharType="separate"/>
      </w:r>
      <w:r w:rsidR="00835DAF" w:rsidRPr="00835DAF">
        <w:rPr>
          <w:noProof/>
        </w:rPr>
        <w:t>(Hoagland &amp; Arnon, 1950)</w:t>
      </w:r>
      <w:r w:rsidR="00835DAF">
        <w:fldChar w:fldCharType="end"/>
      </w:r>
      <w:r w:rsidR="00835DAF">
        <w:t xml:space="preserve"> </w:t>
      </w:r>
      <w:r w:rsidRPr="00FE014F">
        <w:t xml:space="preserve">designed to keep concentrations of </w:t>
      </w:r>
      <w:r>
        <w:t xml:space="preserve">all </w:t>
      </w:r>
      <w:r w:rsidRPr="00FE014F">
        <w:t>other macronutrients and micronutrients equivalent across treatments (</w:t>
      </w:r>
      <w:r w:rsidRPr="005A31EF">
        <w:t>Table S1</w:t>
      </w:r>
      <w:r w:rsidRPr="00FE014F">
        <w:t>).</w:t>
      </w:r>
      <w:r w:rsidRPr="004A672D">
        <w:t xml:space="preserve"> </w:t>
      </w:r>
      <w:r>
        <w:t xml:space="preserve">Plants received the same </w:t>
      </w:r>
      <w:ins w:id="16" w:author="Perkowski, Evan A [2]" w:date="2023-11-13T15:29:00Z">
        <w:r w:rsidR="00165C21">
          <w:t>nitrogen</w:t>
        </w:r>
      </w:ins>
      <w:r w:rsidR="00EF62B4">
        <w:t xml:space="preserve"> </w:t>
      </w:r>
      <w:r>
        <w:t>fertilization treatment</w:t>
      </w:r>
      <w:r w:rsidRPr="00FE014F">
        <w:t xml:space="preserve"> twice per week in 150</w:t>
      </w:r>
      <w:r>
        <w:t xml:space="preserve"> </w:t>
      </w:r>
      <w:r w:rsidRPr="00FE014F">
        <w:t>mL doses</w:t>
      </w:r>
      <w:r>
        <w:t xml:space="preserve"> </w:t>
      </w:r>
      <w:r w:rsidRPr="00FE014F">
        <w:t>as topical agents to the soil surface.</w:t>
      </w:r>
    </w:p>
    <w:p w14:paraId="3F231422" w14:textId="77777777" w:rsidR="009F20B5" w:rsidRPr="00FE014F" w:rsidRDefault="009F20B5" w:rsidP="00DE2B27">
      <w:pPr>
        <w:spacing w:line="360" w:lineRule="auto"/>
      </w:pPr>
    </w:p>
    <w:p w14:paraId="3FC843AE" w14:textId="77777777" w:rsidR="009F20B5" w:rsidRPr="00FE014F" w:rsidRDefault="009F20B5" w:rsidP="00DE2B27">
      <w:pPr>
        <w:spacing w:line="360" w:lineRule="auto"/>
        <w:rPr>
          <w:i/>
          <w:iCs/>
        </w:rPr>
      </w:pPr>
      <w:r w:rsidRPr="00FE014F">
        <w:rPr>
          <w:i/>
          <w:iCs/>
        </w:rPr>
        <w:t>Growth chamber conditions</w:t>
      </w:r>
    </w:p>
    <w:p w14:paraId="00D93033" w14:textId="7BB149CD" w:rsidR="009F20B5" w:rsidRPr="004C2592" w:rsidRDefault="006568EB" w:rsidP="00816D9F">
      <w:pPr>
        <w:spacing w:line="360" w:lineRule="auto"/>
      </w:pPr>
      <w:r>
        <w:t>P</w:t>
      </w:r>
      <w:r w:rsidR="009F20B5">
        <w:t>lants</w:t>
      </w:r>
      <w:r w:rsidR="009F20B5" w:rsidRPr="00FE014F">
        <w:t xml:space="preserve"> were randomly placed in one of six Percival LED-41L2 growth chambers (Percival Scientific Inc., Perry, IA, USA)</w:t>
      </w:r>
      <w:r w:rsidR="009F20B5">
        <w:t xml:space="preserve"> over two experimental iterations due to chamber space limitation</w:t>
      </w:r>
      <w:r w:rsidR="009F20B5" w:rsidRPr="00FE014F">
        <w:t xml:space="preserve">. </w:t>
      </w:r>
      <w:r w:rsidR="009F20B5">
        <w:t>T</w:t>
      </w:r>
      <w:r w:rsidR="009F20B5" w:rsidRPr="00FE014F">
        <w:t xml:space="preserve">wo iterations were conducted such that one iteration included all </w:t>
      </w:r>
      <w:r w:rsidR="006B2378">
        <w:t xml:space="preserve">plants grown under </w:t>
      </w:r>
      <w:r w:rsidR="009F20B5" w:rsidRPr="00FE014F">
        <w:t>e</w:t>
      </w:r>
      <w:r w:rsidR="006B2378">
        <w:t xml:space="preserve">levated </w:t>
      </w:r>
      <w:r w:rsidR="009F20B5" w:rsidRPr="00FE014F">
        <w:t>CO</w:t>
      </w:r>
      <w:r w:rsidR="009F20B5" w:rsidRPr="00FE014F">
        <w:rPr>
          <w:vertAlign w:val="subscript"/>
        </w:rPr>
        <w:t>2</w:t>
      </w:r>
      <w:r w:rsidR="009F20B5" w:rsidRPr="00FE014F">
        <w:t xml:space="preserve"> p</w:t>
      </w:r>
      <w:r w:rsidR="009F20B5">
        <w:t>lants</w:t>
      </w:r>
      <w:r w:rsidR="009F20B5" w:rsidRPr="00FE014F">
        <w:t xml:space="preserve"> and the second iteration included all</w:t>
      </w:r>
      <w:r w:rsidR="006B2378">
        <w:t xml:space="preserve"> plants grown under ambient </w:t>
      </w:r>
      <w:r w:rsidR="009F20B5" w:rsidRPr="00FE014F">
        <w:t>CO</w:t>
      </w:r>
      <w:r w:rsidR="009F20B5" w:rsidRPr="00FE014F">
        <w:rPr>
          <w:vertAlign w:val="subscript"/>
        </w:rPr>
        <w:t>2</w:t>
      </w:r>
      <w:r w:rsidR="009F20B5" w:rsidRPr="00FE014F">
        <w:t xml:space="preserve">. </w:t>
      </w:r>
      <w:r w:rsidR="009F20B5">
        <w:t xml:space="preserve">Average </w:t>
      </w:r>
      <w:r w:rsidR="009F20B5" w:rsidRPr="00FE014F">
        <w:t>(± SD) CO</w:t>
      </w:r>
      <w:r w:rsidR="009F20B5" w:rsidRPr="00FE014F">
        <w:rPr>
          <w:vertAlign w:val="subscript"/>
        </w:rPr>
        <w:t>2</w:t>
      </w:r>
      <w:r w:rsidR="009F20B5" w:rsidRPr="00FE014F">
        <w:t xml:space="preserve"> concentrations</w:t>
      </w:r>
      <w:r w:rsidR="009F20B5">
        <w:t xml:space="preserve"> across chambers throughout the experiment were </w:t>
      </w:r>
      <w:r w:rsidR="009F20B5" w:rsidRPr="00FE014F">
        <w:t xml:space="preserve">439±5 </w:t>
      </w:r>
      <w:r w:rsidR="009F20B5" w:rsidRPr="00FE014F">
        <w:rPr>
          <w:lang w:val="el-GR"/>
        </w:rPr>
        <w:t>μ</w:t>
      </w:r>
      <w:r w:rsidR="009F20B5" w:rsidRPr="00FE014F">
        <w:t>mol mol</w:t>
      </w:r>
      <w:r w:rsidR="009F20B5" w:rsidRPr="00FE014F">
        <w:rPr>
          <w:vertAlign w:val="superscript"/>
        </w:rPr>
        <w:t>-1</w:t>
      </w:r>
      <w:r w:rsidR="009F20B5">
        <w:t xml:space="preserve"> </w:t>
      </w:r>
      <w:r w:rsidR="009F20B5" w:rsidRPr="00FE014F">
        <w:t>for the a</w:t>
      </w:r>
      <w:r w:rsidR="006B2378">
        <w:t xml:space="preserve">mbient </w:t>
      </w:r>
      <w:r w:rsidR="009F20B5" w:rsidRPr="00FE014F">
        <w:t>CO</w:t>
      </w:r>
      <w:r w:rsidR="009F20B5" w:rsidRPr="00FE014F">
        <w:rPr>
          <w:vertAlign w:val="subscript"/>
        </w:rPr>
        <w:t>2</w:t>
      </w:r>
      <w:r w:rsidR="009F20B5" w:rsidRPr="00FE014F">
        <w:t xml:space="preserve"> treatment </w:t>
      </w:r>
      <w:r w:rsidR="009F20B5">
        <w:t xml:space="preserve">and </w:t>
      </w:r>
      <w:r w:rsidR="009F20B5" w:rsidRPr="00FE014F">
        <w:t xml:space="preserve">989±4 </w:t>
      </w:r>
      <w:r w:rsidR="009F20B5" w:rsidRPr="00FE014F">
        <w:rPr>
          <w:lang w:val="el-GR"/>
        </w:rPr>
        <w:t>μ</w:t>
      </w:r>
      <w:r w:rsidR="009F20B5" w:rsidRPr="00FE014F">
        <w:t>mol mol</w:t>
      </w:r>
      <w:r w:rsidR="009F20B5" w:rsidRPr="00FE014F">
        <w:rPr>
          <w:vertAlign w:val="superscript"/>
        </w:rPr>
        <w:t>-1</w:t>
      </w:r>
      <w:r w:rsidR="009F20B5">
        <w:t xml:space="preserve"> </w:t>
      </w:r>
      <w:r w:rsidR="009F20B5" w:rsidRPr="00FE014F">
        <w:t xml:space="preserve">for the </w:t>
      </w:r>
      <w:r w:rsidR="009B053E">
        <w:t>e</w:t>
      </w:r>
      <w:r w:rsidR="006B2378">
        <w:t xml:space="preserve">levated </w:t>
      </w:r>
      <w:r w:rsidR="009B053E">
        <w:t>CO</w:t>
      </w:r>
      <w:r w:rsidR="009B053E">
        <w:rPr>
          <w:vertAlign w:val="subscript"/>
        </w:rPr>
        <w:t>2</w:t>
      </w:r>
      <w:r w:rsidR="009F20B5" w:rsidRPr="00FE014F">
        <w:t xml:space="preserve"> treatment.</w:t>
      </w:r>
    </w:p>
    <w:p w14:paraId="271ABAAB" w14:textId="5192D0CB" w:rsidR="009F20B5" w:rsidRPr="00FE014F" w:rsidRDefault="009F20B5" w:rsidP="00DE2B27">
      <w:pPr>
        <w:spacing w:line="360" w:lineRule="auto"/>
        <w:ind w:firstLine="720"/>
      </w:pPr>
      <w:r w:rsidRPr="00FE014F">
        <w:t>Daytime grow</w:t>
      </w:r>
      <w:r w:rsidR="00C80512">
        <w:t>th</w:t>
      </w:r>
      <w:r w:rsidRPr="00FE014F">
        <w:t xml:space="preserve"> conditions were simulated using a 16-hour photoperiod, with incoming light radiation set to chamber maximum (mean±SD: 12</w:t>
      </w:r>
      <w:r w:rsidR="00054CA3">
        <w:t>30</w:t>
      </w:r>
      <w:r w:rsidRPr="00FE014F">
        <w:t>±</w:t>
      </w:r>
      <w:r w:rsidR="00054CA3">
        <w:t>1</w:t>
      </w:r>
      <w:r w:rsidRPr="00FE014F">
        <w:t xml:space="preserve">2 </w:t>
      </w:r>
      <w:r w:rsidRPr="00FE014F">
        <w:rPr>
          <w:lang w:val="el-GR"/>
        </w:rPr>
        <w:t>μ</w:t>
      </w:r>
      <w:r w:rsidRPr="00FE014F">
        <w:t>mol m</w:t>
      </w:r>
      <w:r w:rsidRPr="00FE014F">
        <w:rPr>
          <w:vertAlign w:val="superscript"/>
        </w:rPr>
        <w:t>-2</w:t>
      </w:r>
      <w:r w:rsidRPr="00FE014F">
        <w:t xml:space="preserve"> s</w:t>
      </w:r>
      <w:r w:rsidRPr="00FE014F">
        <w:rPr>
          <w:vertAlign w:val="superscript"/>
        </w:rPr>
        <w:t>-1</w:t>
      </w:r>
      <w:r w:rsidRPr="00FE014F">
        <w:t xml:space="preserve"> across chambers), air </w:t>
      </w:r>
      <w:r w:rsidRPr="00FE014F">
        <w:lastRenderedPageBreak/>
        <w:t>temperature set to 25</w:t>
      </w:r>
      <w:r w:rsidRPr="00FE014F">
        <w:sym w:font="Symbol" w:char="F0B0"/>
      </w:r>
      <w:r w:rsidRPr="00FE014F">
        <w:t>C, and relative humidity set to 50%. The remaining 8</w:t>
      </w:r>
      <w:r>
        <w:t>-</w:t>
      </w:r>
      <w:r w:rsidRPr="00FE014F">
        <w:t>hour</w:t>
      </w:r>
      <w:r>
        <w:t xml:space="preserve"> period</w:t>
      </w:r>
      <w:r w:rsidRPr="00FE014F">
        <w:t xml:space="preserve"> simulated nighttime growing conditions, with incoming light radiation set to 0 </w:t>
      </w:r>
      <w:r w:rsidRPr="00FE014F">
        <w:rPr>
          <w:lang w:val="el-GR"/>
        </w:rPr>
        <w:t>μ</w:t>
      </w:r>
      <w:r w:rsidRPr="00FE014F">
        <w:t>mol m</w:t>
      </w:r>
      <w:r w:rsidRPr="00FE014F">
        <w:rPr>
          <w:vertAlign w:val="superscript"/>
        </w:rPr>
        <w:t>-2</w:t>
      </w:r>
      <w:r w:rsidRPr="00FE014F">
        <w:t xml:space="preserve"> s</w:t>
      </w:r>
      <w:r w:rsidRPr="00FE014F">
        <w:rPr>
          <w:vertAlign w:val="superscript"/>
        </w:rPr>
        <w:t>-1</w:t>
      </w:r>
      <w:r w:rsidRPr="00FE014F">
        <w:t>, chamber temperature set to 17</w:t>
      </w:r>
      <w:r w:rsidRPr="00FE014F">
        <w:sym w:font="Symbol" w:char="F0B0"/>
      </w:r>
      <w:r w:rsidRPr="00FE014F">
        <w:t>C, and relative humidity set to 50%. Transitions between daytime and nighttime growing conditions were simulated by ramping incoming light radiation in 45-minute increments and temperature in 90-minute increments over a 3-hour period (</w:t>
      </w:r>
      <w:r w:rsidRPr="00D83236">
        <w:t>Table S2</w:t>
      </w:r>
      <w:r w:rsidRPr="00FE014F">
        <w:t>).</w:t>
      </w:r>
    </w:p>
    <w:p w14:paraId="4777F70E" w14:textId="771D1578" w:rsidR="009F20B5" w:rsidRPr="00FE014F" w:rsidRDefault="009F20B5" w:rsidP="00DE2B27">
      <w:pPr>
        <w:spacing w:line="360" w:lineRule="auto"/>
        <w:ind w:firstLine="720"/>
      </w:pPr>
      <w:r>
        <w:t>Plants</w:t>
      </w:r>
      <w:r w:rsidRPr="00FE014F">
        <w:t xml:space="preserve"> grew under average (± SD) daytime light intensity of 1049±27 </w:t>
      </w:r>
      <w:r w:rsidRPr="00FE014F">
        <w:rPr>
          <w:lang w:val="el-GR"/>
        </w:rPr>
        <w:t>μ</w:t>
      </w:r>
      <w:r w:rsidRPr="00FE014F">
        <w:t>mol m</w:t>
      </w:r>
      <w:r w:rsidRPr="00FE014F">
        <w:rPr>
          <w:vertAlign w:val="superscript"/>
        </w:rPr>
        <w:t>-2</w:t>
      </w:r>
      <w:r w:rsidRPr="00FE014F">
        <w:t xml:space="preserve"> s</w:t>
      </w:r>
      <w:r w:rsidRPr="00FE014F">
        <w:rPr>
          <w:vertAlign w:val="superscript"/>
        </w:rPr>
        <w:t>-1</w:t>
      </w:r>
      <w:r w:rsidR="006568EB">
        <w:t xml:space="preserve">, </w:t>
      </w:r>
      <w:r>
        <w:t>including ramping periods</w:t>
      </w:r>
      <w:r w:rsidRPr="00FE014F">
        <w:t xml:space="preserve">. In the </w:t>
      </w:r>
      <w:r w:rsidR="009B053E">
        <w:t>e</w:t>
      </w:r>
      <w:r w:rsidR="006B2378">
        <w:t xml:space="preserve">levated </w:t>
      </w:r>
      <w:r w:rsidR="009B053E">
        <w:t>CO</w:t>
      </w:r>
      <w:r w:rsidR="009B053E">
        <w:rPr>
          <w:vertAlign w:val="subscript"/>
        </w:rPr>
        <w:t>2</w:t>
      </w:r>
      <w:r w:rsidRPr="00FE014F">
        <w:t xml:space="preserve"> iteration, p</w:t>
      </w:r>
      <w:r>
        <w:t>lants</w:t>
      </w:r>
      <w:r w:rsidRPr="00FE014F">
        <w:t xml:space="preserve"> grew under 24.0±0.2</w:t>
      </w:r>
      <w:r w:rsidRPr="00FE014F">
        <w:sym w:font="Symbol" w:char="F0B0"/>
      </w:r>
      <w:r w:rsidRPr="00FE014F">
        <w:t>C during the day, 16.4±0.8</w:t>
      </w:r>
      <w:r w:rsidRPr="00FE014F">
        <w:sym w:font="Symbol" w:char="F0B0"/>
      </w:r>
      <w:r w:rsidRPr="00FE014F">
        <w:t>C during the night, and 51.6±0.4% relative humidity. In the a</w:t>
      </w:r>
      <w:r w:rsidR="006B2378">
        <w:t xml:space="preserve">mbient </w:t>
      </w:r>
      <w:r w:rsidRPr="00FE014F">
        <w:t>CO</w:t>
      </w:r>
      <w:r w:rsidRPr="00FE014F">
        <w:rPr>
          <w:vertAlign w:val="subscript"/>
        </w:rPr>
        <w:t>2</w:t>
      </w:r>
      <w:r w:rsidRPr="00FE014F">
        <w:t xml:space="preserve"> iteration, p</w:t>
      </w:r>
      <w:r>
        <w:t>lants</w:t>
      </w:r>
      <w:r w:rsidRPr="00FE014F">
        <w:t xml:space="preserve"> grew under 23.9±0.2</w:t>
      </w:r>
      <w:r w:rsidRPr="00FE014F">
        <w:sym w:font="Symbol" w:char="F0B0"/>
      </w:r>
      <w:r w:rsidRPr="00FE014F">
        <w:t>C during the day, 16.0±1.4</w:t>
      </w:r>
      <w:r w:rsidRPr="00FE014F">
        <w:sym w:font="Symbol" w:char="F0B0"/>
      </w:r>
      <w:r w:rsidRPr="00FE014F">
        <w:t>C during the night, and 50.3±0.2% relative humidity.</w:t>
      </w:r>
      <w:r w:rsidR="006568EB">
        <w:t xml:space="preserve"> </w:t>
      </w:r>
      <w:r w:rsidR="00B36FAB">
        <w:t xml:space="preserve">Within each experiment iteration, </w:t>
      </w:r>
      <w:r w:rsidR="00800EAC">
        <w:t xml:space="preserve">any </w:t>
      </w:r>
      <w:r w:rsidRPr="00FE014F">
        <w:t>difference</w:t>
      </w:r>
      <w:r w:rsidR="00BD33C0">
        <w:t>s</w:t>
      </w:r>
      <w:r w:rsidR="00B36FAB">
        <w:t xml:space="preserve"> in climate conditions across the six chambers were accounted for</w:t>
      </w:r>
      <w:r w:rsidRPr="00FE014F">
        <w:t xml:space="preserve"> by shuffling the same group of p</w:t>
      </w:r>
      <w:r>
        <w:t xml:space="preserve">lants </w:t>
      </w:r>
      <w:r w:rsidRPr="00FE014F">
        <w:t>throughout the growth chambers. This</w:t>
      </w:r>
      <w:r>
        <w:t xml:space="preserve"> process</w:t>
      </w:r>
      <w:r w:rsidRPr="00FE014F">
        <w:t xml:space="preserve"> was done by iteratively moving</w:t>
      </w:r>
      <w:r>
        <w:t xml:space="preserve"> the group of </w:t>
      </w:r>
      <w:r w:rsidRPr="00FE014F">
        <w:t>p</w:t>
      </w:r>
      <w:r>
        <w:t>lants</w:t>
      </w:r>
      <w:r w:rsidRPr="00FE014F">
        <w:t xml:space="preserve"> on </w:t>
      </w:r>
      <w:r>
        <w:t>the</w:t>
      </w:r>
      <w:r w:rsidRPr="00FE014F">
        <w:t xml:space="preserve"> top rack of a chamber to the bottom rack</w:t>
      </w:r>
      <w:r>
        <w:t xml:space="preserve"> of the same chamber, while simultaneously moving the group of plants on the bottom rack of a chamber to the top rack of the adjacent chamber</w:t>
      </w:r>
      <w:r w:rsidRPr="00FE014F">
        <w:t xml:space="preserve">. </w:t>
      </w:r>
      <w:r w:rsidR="00A86196">
        <w:t>P</w:t>
      </w:r>
      <w:r>
        <w:t>lants</w:t>
      </w:r>
      <w:r w:rsidR="00A86196">
        <w:t xml:space="preserve"> were moved</w:t>
      </w:r>
      <w:r w:rsidRPr="00FE014F">
        <w:t xml:space="preserve"> within and across chambers </w:t>
      </w:r>
      <w:r>
        <w:t>daily</w:t>
      </w:r>
      <w:r w:rsidRPr="00FE014F">
        <w:t xml:space="preserve"> </w:t>
      </w:r>
      <w:r w:rsidR="00C8032D">
        <w:t>during</w:t>
      </w:r>
      <w:r w:rsidRPr="00FE014F">
        <w:t xml:space="preserve"> each experiment iteration.</w:t>
      </w:r>
    </w:p>
    <w:p w14:paraId="604DBD9F" w14:textId="77777777" w:rsidR="009F20B5" w:rsidRPr="00FE014F" w:rsidRDefault="009F20B5" w:rsidP="00DE2B27">
      <w:pPr>
        <w:spacing w:line="360" w:lineRule="auto"/>
      </w:pPr>
    </w:p>
    <w:p w14:paraId="217063B7" w14:textId="77777777" w:rsidR="009F20B5" w:rsidRPr="00FE014F" w:rsidRDefault="009F20B5" w:rsidP="00DE2B27">
      <w:pPr>
        <w:spacing w:line="360" w:lineRule="auto"/>
      </w:pPr>
      <w:r w:rsidRPr="00FE014F">
        <w:rPr>
          <w:i/>
          <w:iCs/>
        </w:rPr>
        <w:t>Leaf gas exchange measurements</w:t>
      </w:r>
    </w:p>
    <w:p w14:paraId="2D214D7A" w14:textId="722F31B6" w:rsidR="00C91DC8" w:rsidRDefault="00C8032D" w:rsidP="00C91DC8">
      <w:pPr>
        <w:spacing w:line="360" w:lineRule="auto"/>
        <w:rPr>
          <w:color w:val="000000"/>
        </w:rPr>
      </w:pPr>
      <w:r>
        <w:t>Leaf g</w:t>
      </w:r>
      <w:r w:rsidR="009F20B5">
        <w:t>as exchange measurements were collected on the seventh week of development</w:t>
      </w:r>
      <w:r w:rsidR="00C01F98">
        <w:t>, prior to the start of the onset of reproduction</w:t>
      </w:r>
      <w:r w:rsidR="009F20B5">
        <w:t xml:space="preserve">. All gas exchange measurements were collected on the center leaf of the most recent fully expanded trifoliate leaf set. </w:t>
      </w:r>
      <w:r w:rsidR="009F20B5" w:rsidRPr="00FE014F">
        <w:t>Specifically, net photosynthesis (</w:t>
      </w:r>
      <w:r w:rsidR="009F20B5" w:rsidRPr="00FE014F">
        <w:rPr>
          <w:i/>
          <w:iCs/>
        </w:rPr>
        <w:t>A</w:t>
      </w:r>
      <w:r w:rsidR="009F20B5" w:rsidRPr="00FE014F">
        <w:rPr>
          <w:vertAlign w:val="subscript"/>
        </w:rPr>
        <w:t>net</w:t>
      </w:r>
      <w:r w:rsidR="009F20B5" w:rsidRPr="00FE014F">
        <w:t xml:space="preserve">; </w:t>
      </w:r>
      <w:r w:rsidR="009F20B5" w:rsidRPr="00FE014F">
        <w:rPr>
          <w:lang w:val="el-GR"/>
        </w:rPr>
        <w:t>μ</w:t>
      </w:r>
      <w:r w:rsidR="009F20B5" w:rsidRPr="00FE014F">
        <w:t>mol m</w:t>
      </w:r>
      <w:r w:rsidR="009F20B5" w:rsidRPr="00FE014F">
        <w:rPr>
          <w:vertAlign w:val="superscript"/>
        </w:rPr>
        <w:t>-2</w:t>
      </w:r>
      <w:r w:rsidR="009F20B5" w:rsidRPr="00E62AC7">
        <w:t xml:space="preserve"> </w:t>
      </w:r>
      <w:r w:rsidR="009F20B5" w:rsidRPr="00FE014F">
        <w:t>s</w:t>
      </w:r>
      <w:r w:rsidR="009F20B5" w:rsidRPr="00FE014F">
        <w:rPr>
          <w:vertAlign w:val="superscript"/>
        </w:rPr>
        <w:t>-1</w:t>
      </w:r>
      <w:r w:rsidR="009F20B5" w:rsidRPr="00FE014F">
        <w:t>), stomatal conductance (</w:t>
      </w:r>
      <w:r w:rsidR="009F20B5" w:rsidRPr="00FE014F">
        <w:rPr>
          <w:i/>
          <w:iCs/>
        </w:rPr>
        <w:t>g</w:t>
      </w:r>
      <w:r w:rsidR="009F20B5" w:rsidRPr="00FE014F">
        <w:rPr>
          <w:vertAlign w:val="subscript"/>
        </w:rPr>
        <w:t>s</w:t>
      </w:r>
      <w:r w:rsidR="009F20B5">
        <w:rPr>
          <w:vertAlign w:val="subscript"/>
        </w:rPr>
        <w:t>w</w:t>
      </w:r>
      <w:r w:rsidR="009F20B5" w:rsidRPr="00FE014F">
        <w:t>; mol m</w:t>
      </w:r>
      <w:r w:rsidR="009F20B5" w:rsidRPr="00FE014F">
        <w:rPr>
          <w:vertAlign w:val="superscript"/>
        </w:rPr>
        <w:t>-2</w:t>
      </w:r>
      <w:r w:rsidR="009F20B5" w:rsidRPr="00E62AC7">
        <w:t xml:space="preserve"> </w:t>
      </w:r>
      <w:r w:rsidR="009F20B5" w:rsidRPr="00FE014F">
        <w:t>s</w:t>
      </w:r>
      <w:r w:rsidR="009F20B5" w:rsidRPr="00FE014F">
        <w:rPr>
          <w:vertAlign w:val="superscript"/>
        </w:rPr>
        <w:t>-1</w:t>
      </w:r>
      <w:r w:rsidR="009F20B5" w:rsidRPr="00FE014F">
        <w:t>), and intercellular CO</w:t>
      </w:r>
      <w:r w:rsidR="009F20B5" w:rsidRPr="00FE014F">
        <w:rPr>
          <w:vertAlign w:val="subscript"/>
        </w:rPr>
        <w:t>2</w:t>
      </w:r>
      <w:r w:rsidR="009F20B5" w:rsidRPr="00FE014F">
        <w:t xml:space="preserve"> (</w:t>
      </w:r>
      <w:r w:rsidR="009F20B5" w:rsidRPr="00FE014F">
        <w:rPr>
          <w:i/>
          <w:iCs/>
        </w:rPr>
        <w:t>C</w:t>
      </w:r>
      <w:r w:rsidR="009F20B5" w:rsidRPr="00FE014F">
        <w:rPr>
          <w:vertAlign w:val="subscript"/>
        </w:rPr>
        <w:t>i</w:t>
      </w:r>
      <w:r w:rsidR="009F20B5" w:rsidRPr="00FE014F">
        <w:t xml:space="preserve">; </w:t>
      </w:r>
      <w:r w:rsidR="009F20B5" w:rsidRPr="00FE014F">
        <w:rPr>
          <w:lang w:val="el-GR"/>
        </w:rPr>
        <w:t>μ</w:t>
      </w:r>
      <w:r w:rsidR="009F20B5" w:rsidRPr="00FE014F">
        <w:t>mol mol</w:t>
      </w:r>
      <w:r w:rsidR="009F20B5" w:rsidRPr="00FE014F">
        <w:rPr>
          <w:vertAlign w:val="superscript"/>
        </w:rPr>
        <w:t>-1</w:t>
      </w:r>
      <w:r w:rsidR="009F20B5" w:rsidRPr="00FE014F">
        <w:t xml:space="preserve">) concentrations </w:t>
      </w:r>
      <w:r w:rsidR="009F20B5">
        <w:t xml:space="preserve">were measured </w:t>
      </w:r>
      <w:r w:rsidR="009F20B5" w:rsidRPr="00FE014F">
        <w:t>across a range of atmospheric CO</w:t>
      </w:r>
      <w:r w:rsidR="009F20B5" w:rsidRPr="00FE014F">
        <w:rPr>
          <w:vertAlign w:val="subscript"/>
        </w:rPr>
        <w:t>2</w:t>
      </w:r>
      <w:r w:rsidR="009F20B5" w:rsidRPr="00FE014F">
        <w:t xml:space="preserve"> concentrations (i.e.</w:t>
      </w:r>
      <w:r w:rsidR="009F20B5">
        <w:t>,</w:t>
      </w:r>
      <w:r w:rsidR="009F20B5" w:rsidRPr="00FE014F">
        <w:t xml:space="preserve"> an </w:t>
      </w:r>
      <w:r w:rsidR="009F20B5" w:rsidRPr="00FE014F">
        <w:rPr>
          <w:i/>
          <w:iCs/>
        </w:rPr>
        <w:t>A</w:t>
      </w:r>
      <w:r w:rsidR="009F20B5" w:rsidRPr="00FE014F">
        <w:rPr>
          <w:vertAlign w:val="subscript"/>
        </w:rPr>
        <w:t>net</w:t>
      </w:r>
      <w:r w:rsidR="009F20B5" w:rsidRPr="00FE014F">
        <w:t>/</w:t>
      </w:r>
      <w:r w:rsidR="009F20B5" w:rsidRPr="00FE014F">
        <w:rPr>
          <w:i/>
          <w:iCs/>
        </w:rPr>
        <w:t>C</w:t>
      </w:r>
      <w:r w:rsidR="009F20B5" w:rsidRPr="00FE014F">
        <w:rPr>
          <w:vertAlign w:val="subscript"/>
        </w:rPr>
        <w:t>i</w:t>
      </w:r>
      <w:r w:rsidR="009F20B5" w:rsidRPr="00FE014F">
        <w:t xml:space="preserve"> curve) using the Dynamic Assimilation</w:t>
      </w:r>
      <w:r w:rsidR="00EF62B4" w:rsidRPr="00FE014F">
        <w:sym w:font="Symbol" w:char="F0D4"/>
      </w:r>
      <w:r w:rsidR="009F20B5" w:rsidRPr="00FE014F">
        <w:t xml:space="preserve"> Technique. The Dynamic Assimilation</w:t>
      </w:r>
      <w:r w:rsidR="00EF62B4" w:rsidRPr="00FE014F">
        <w:sym w:font="Symbol" w:char="F0D4"/>
      </w:r>
      <w:r w:rsidR="009F20B5" w:rsidRPr="00FE014F">
        <w:t xml:space="preserve"> Technique correspond</w:t>
      </w:r>
      <w:r w:rsidR="00C01F98">
        <w:t>s</w:t>
      </w:r>
      <w:r w:rsidR="009F20B5" w:rsidRPr="00FE014F">
        <w:t xml:space="preserve"> well with traditional steady-state </w:t>
      </w:r>
      <w:r w:rsidR="009F20B5" w:rsidRPr="00FE014F">
        <w:rPr>
          <w:i/>
          <w:iCs/>
        </w:rPr>
        <w:t>A</w:t>
      </w:r>
      <w:r w:rsidR="009F20B5" w:rsidRPr="00FE014F">
        <w:rPr>
          <w:vertAlign w:val="subscript"/>
        </w:rPr>
        <w:t>net</w:t>
      </w:r>
      <w:r w:rsidR="009F20B5" w:rsidRPr="00FE014F">
        <w:t>/</w:t>
      </w:r>
      <w:r w:rsidR="009F20B5" w:rsidRPr="00FE014F">
        <w:rPr>
          <w:i/>
          <w:iCs/>
        </w:rPr>
        <w:t>C</w:t>
      </w:r>
      <w:r w:rsidR="009F20B5" w:rsidRPr="00FE014F">
        <w:rPr>
          <w:vertAlign w:val="subscript"/>
        </w:rPr>
        <w:t>i</w:t>
      </w:r>
      <w:r w:rsidR="009F20B5" w:rsidRPr="00FE014F">
        <w:t xml:space="preserve"> curves in </w:t>
      </w:r>
      <w:r w:rsidR="009F20B5" w:rsidRPr="00FE014F">
        <w:rPr>
          <w:i/>
          <w:iCs/>
        </w:rPr>
        <w:t>G. max</w:t>
      </w:r>
      <w:r w:rsidR="00835DAF">
        <w:t xml:space="preserve"> </w:t>
      </w:r>
      <w:r w:rsidR="00835DAF">
        <w:fldChar w:fldCharType="begin" w:fldLock="1"/>
      </w:r>
      <w:r w:rsidR="00AA2C0D">
        <w:instrText>ADDIN CSL_CITATION {"citationItems":[{"id":"ITEM-1","itemData":{"DOI":"10.1111/pce.14178","ISSN":"13653040","PMID":"34480484","abstract":"Leaf level gas exchange is a widely used technique that provides real-time measurement of leaf physiological properties, including CO2 assimilation (A), stomatal conductance to water vapour (gsw) and intercellular CO2 (Ci). Modern open-path gas exchange systems offer greater portability than the laboratory-built systems of the past and take advantage of high-precision infrared gas analyzers and optimized system design. However, the basic measurement paradigm has long required steady-state conditions for accurate measurement. For CO2 response curves, this requirement has meant that each point on the curve needs 1–3 min and a full response curve generally requires 20–35 min to obtain a sufficient number of points to estimate parameters such as the maximum velocity of carboxylation (Vc,max) and the maximum rate of electron transport (Jmax). For survey measurements, the steady-state requirement has meant that accurate measurement of assimilation has required about 1–2 min. However, steady-state conditions are not a strict prerequisite for accurate gas exchange measurements. Here, we present a new method, termed dynamic assimilation, that is based on first principles and allows for more rapid gas exchange measurements, helping to make the technique more useful for high throughput applications.","author":[{"dropping-particle":"","family":"Saathoff","given":"Aaron J","non-dropping-particle":"","parse-names":false,"suffix":""},{"dropping-particle":"","family":"Welles","given":"Jon","non-dropping-particle":"","parse-names":false,"suffix":""}],"container-title":"Plant Cell and Environment","id":"ITEM-1","issue":"11","issued":{"date-parts":[["2021"]]},"page":"3509-3523","title":"Gas exchange measurements in the unsteady state","type":"article-journal","volume":"44"},"uris":["http://www.mendeley.com/documents/?uuid=88ce8065-50ae-4222-8e55-41bb21c02e03"]}],"mendeley":{"formattedCitation":"(Saathoff &amp; Welles, 2021)","plainTextFormattedCitation":"(Saathoff &amp; Welles, 2021)","previouslyFormattedCitation":"(Saathoff &amp; Welles, 2021)"},"properties":{"noteIndex":0},"schema":"https://github.com/citation-style-language/schema/raw/master/csl-citation.json"}</w:instrText>
      </w:r>
      <w:r w:rsidR="00835DAF">
        <w:fldChar w:fldCharType="separate"/>
      </w:r>
      <w:r w:rsidR="00835DAF" w:rsidRPr="00835DAF">
        <w:rPr>
          <w:noProof/>
        </w:rPr>
        <w:t>(Saathoff &amp; Welles, 2021)</w:t>
      </w:r>
      <w:r w:rsidR="00835DAF">
        <w:fldChar w:fldCharType="end"/>
      </w:r>
      <w:r w:rsidR="00835DAF">
        <w:t>.</w:t>
      </w:r>
      <w:r w:rsidR="009F20B5" w:rsidRPr="00FE014F">
        <w:t xml:space="preserve"> </w:t>
      </w:r>
      <w:r w:rsidR="009F20B5" w:rsidRPr="00FE014F">
        <w:rPr>
          <w:i/>
          <w:iCs/>
        </w:rPr>
        <w:t>A</w:t>
      </w:r>
      <w:r w:rsidR="009F20B5" w:rsidRPr="00FE014F">
        <w:rPr>
          <w:vertAlign w:val="subscript"/>
        </w:rPr>
        <w:t>net</w:t>
      </w:r>
      <w:r w:rsidR="009F20B5" w:rsidRPr="00FE014F">
        <w:t>/</w:t>
      </w:r>
      <w:r w:rsidR="009F20B5" w:rsidRPr="00FE014F">
        <w:rPr>
          <w:i/>
          <w:iCs/>
        </w:rPr>
        <w:t>C</w:t>
      </w:r>
      <w:r w:rsidR="009F20B5" w:rsidRPr="00FE014F">
        <w:rPr>
          <w:vertAlign w:val="subscript"/>
        </w:rPr>
        <w:t>i</w:t>
      </w:r>
      <w:r w:rsidR="009F20B5" w:rsidRPr="00FE014F">
        <w:t xml:space="preserve"> curves were generated </w:t>
      </w:r>
      <w:r w:rsidR="009F20B5" w:rsidRPr="00FE014F">
        <w:rPr>
          <w:color w:val="000000"/>
        </w:rPr>
        <w:t>along a reference CO</w:t>
      </w:r>
      <w:r w:rsidR="009F20B5" w:rsidRPr="00FE014F">
        <w:rPr>
          <w:color w:val="000000"/>
          <w:vertAlign w:val="subscript"/>
        </w:rPr>
        <w:t>2</w:t>
      </w:r>
      <w:r w:rsidR="009F20B5" w:rsidRPr="00FE014F">
        <w:rPr>
          <w:color w:val="000000"/>
        </w:rPr>
        <w:t xml:space="preserve"> ramp down from </w:t>
      </w:r>
      <w:r w:rsidR="009F20B5" w:rsidRPr="00FE014F">
        <w:t xml:space="preserve">420 </w:t>
      </w:r>
      <w:r w:rsidR="009F20B5" w:rsidRPr="00FE014F">
        <w:rPr>
          <w:color w:val="000000"/>
        </w:rPr>
        <w:t>µmol mol</w:t>
      </w:r>
      <w:r w:rsidR="009F20B5" w:rsidRPr="00FE014F">
        <w:rPr>
          <w:color w:val="000000"/>
          <w:vertAlign w:val="superscript"/>
        </w:rPr>
        <w:t>-1</w:t>
      </w:r>
      <w:r w:rsidR="009F20B5" w:rsidRPr="00FE014F">
        <w:rPr>
          <w:color w:val="000000"/>
        </w:rPr>
        <w:t xml:space="preserve"> CO</w:t>
      </w:r>
      <w:r w:rsidR="009F20B5" w:rsidRPr="00FE014F">
        <w:rPr>
          <w:color w:val="000000"/>
          <w:vertAlign w:val="subscript"/>
        </w:rPr>
        <w:t xml:space="preserve">2 </w:t>
      </w:r>
      <w:r w:rsidR="009F20B5" w:rsidRPr="00FE014F">
        <w:rPr>
          <w:color w:val="000000"/>
        </w:rPr>
        <w:t>to 20 µmol mol</w:t>
      </w:r>
      <w:r w:rsidR="009F20B5" w:rsidRPr="00FE014F">
        <w:rPr>
          <w:color w:val="000000"/>
          <w:vertAlign w:val="superscript"/>
        </w:rPr>
        <w:t>-1</w:t>
      </w:r>
      <w:r w:rsidR="009F20B5" w:rsidRPr="00FE014F">
        <w:rPr>
          <w:color w:val="000000"/>
        </w:rPr>
        <w:t xml:space="preserve"> CO</w:t>
      </w:r>
      <w:r w:rsidR="009F20B5" w:rsidRPr="00FE014F">
        <w:rPr>
          <w:color w:val="000000"/>
          <w:vertAlign w:val="subscript"/>
        </w:rPr>
        <w:t>2</w:t>
      </w:r>
      <w:r w:rsidR="009F20B5" w:rsidRPr="00FE014F">
        <w:rPr>
          <w:color w:val="000000"/>
        </w:rPr>
        <w:t>, followed by a ramp up from 420 µmol mol</w:t>
      </w:r>
      <w:r w:rsidR="009F20B5" w:rsidRPr="00FE014F">
        <w:rPr>
          <w:color w:val="000000"/>
          <w:vertAlign w:val="superscript"/>
        </w:rPr>
        <w:t>-1</w:t>
      </w:r>
      <w:r w:rsidR="009F20B5" w:rsidRPr="00FE014F">
        <w:rPr>
          <w:color w:val="000000"/>
        </w:rPr>
        <w:t xml:space="preserve"> CO</w:t>
      </w:r>
      <w:r w:rsidR="009F20B5" w:rsidRPr="00FE014F">
        <w:rPr>
          <w:color w:val="000000"/>
          <w:vertAlign w:val="subscript"/>
        </w:rPr>
        <w:t>2</w:t>
      </w:r>
      <w:r w:rsidR="009F20B5" w:rsidRPr="00FE014F">
        <w:rPr>
          <w:color w:val="000000"/>
        </w:rPr>
        <w:t xml:space="preserve"> to 1620 µmol mol</w:t>
      </w:r>
      <w:r w:rsidR="009F20B5" w:rsidRPr="00FE014F">
        <w:rPr>
          <w:color w:val="000000"/>
          <w:vertAlign w:val="superscript"/>
        </w:rPr>
        <w:t>-1</w:t>
      </w:r>
      <w:r w:rsidR="009F20B5" w:rsidRPr="00FE014F">
        <w:rPr>
          <w:color w:val="000000"/>
        </w:rPr>
        <w:t xml:space="preserve"> CO</w:t>
      </w:r>
      <w:r w:rsidR="009F20B5" w:rsidRPr="00FE014F">
        <w:rPr>
          <w:color w:val="000000"/>
          <w:vertAlign w:val="subscript"/>
        </w:rPr>
        <w:t>2</w:t>
      </w:r>
      <w:r w:rsidR="009F20B5" w:rsidRPr="00FE014F">
        <w:rPr>
          <w:color w:val="000000"/>
        </w:rPr>
        <w:t xml:space="preserve"> after a 90-second wait period at 420 µmol mol</w:t>
      </w:r>
      <w:r w:rsidR="009F20B5" w:rsidRPr="00FE014F">
        <w:rPr>
          <w:color w:val="000000"/>
          <w:vertAlign w:val="superscript"/>
        </w:rPr>
        <w:t>-1</w:t>
      </w:r>
      <w:r w:rsidR="009F20B5" w:rsidRPr="00FE014F">
        <w:rPr>
          <w:color w:val="000000"/>
        </w:rPr>
        <w:t xml:space="preserve"> CO</w:t>
      </w:r>
      <w:r w:rsidR="009F20B5" w:rsidRPr="00FE014F">
        <w:rPr>
          <w:color w:val="000000"/>
          <w:vertAlign w:val="subscript"/>
        </w:rPr>
        <w:t>2</w:t>
      </w:r>
      <w:r w:rsidR="009F20B5" w:rsidRPr="00FE014F">
        <w:rPr>
          <w:color w:val="000000"/>
        </w:rPr>
        <w:t xml:space="preserve">. The ramp rate for each curve was set to 200 </w:t>
      </w:r>
      <w:r w:rsidR="009F20B5" w:rsidRPr="00FE014F">
        <w:rPr>
          <w:color w:val="000000"/>
          <w:lang w:val="el-GR"/>
        </w:rPr>
        <w:t>μ</w:t>
      </w:r>
      <w:r w:rsidR="009F20B5" w:rsidRPr="00FE014F">
        <w:rPr>
          <w:color w:val="000000"/>
        </w:rPr>
        <w:t>mol mol</w:t>
      </w:r>
      <w:r w:rsidR="009F20B5" w:rsidRPr="00FE014F">
        <w:rPr>
          <w:color w:val="000000"/>
          <w:vertAlign w:val="superscript"/>
        </w:rPr>
        <w:t>-1</w:t>
      </w:r>
      <w:r w:rsidR="009F20B5" w:rsidRPr="00FE014F">
        <w:rPr>
          <w:color w:val="000000"/>
        </w:rPr>
        <w:t xml:space="preserve"> min</w:t>
      </w:r>
      <w:r w:rsidR="009F20B5" w:rsidRPr="00FE014F">
        <w:rPr>
          <w:color w:val="000000"/>
          <w:vertAlign w:val="superscript"/>
        </w:rPr>
        <w:t>-1</w:t>
      </w:r>
      <w:r w:rsidR="009F20B5" w:rsidRPr="00FE014F">
        <w:rPr>
          <w:color w:val="000000"/>
        </w:rPr>
        <w:t xml:space="preserve">, logging every five seconds, which generated 96 data points per response curve. All </w:t>
      </w:r>
      <w:r w:rsidR="009F20B5" w:rsidRPr="00FE014F">
        <w:rPr>
          <w:i/>
          <w:iCs/>
        </w:rPr>
        <w:t>A</w:t>
      </w:r>
      <w:r w:rsidR="009F20B5" w:rsidRPr="00FE014F">
        <w:rPr>
          <w:vertAlign w:val="subscript"/>
        </w:rPr>
        <w:t>net</w:t>
      </w:r>
      <w:r w:rsidR="009F20B5" w:rsidRPr="00FE014F">
        <w:t>/</w:t>
      </w:r>
      <w:r w:rsidR="009F20B5" w:rsidRPr="00FE014F">
        <w:rPr>
          <w:i/>
          <w:iCs/>
        </w:rPr>
        <w:t>C</w:t>
      </w:r>
      <w:r w:rsidR="009F20B5" w:rsidRPr="00FE014F">
        <w:rPr>
          <w:vertAlign w:val="subscript"/>
        </w:rPr>
        <w:t>i</w:t>
      </w:r>
      <w:r w:rsidR="009F20B5" w:rsidRPr="00FE014F">
        <w:t xml:space="preserve"> curves </w:t>
      </w:r>
      <w:r w:rsidR="009F20B5" w:rsidRPr="00FE014F">
        <w:rPr>
          <w:color w:val="000000"/>
        </w:rPr>
        <w:t xml:space="preserve">were generated </w:t>
      </w:r>
      <w:r w:rsidR="009F20B5">
        <w:rPr>
          <w:color w:val="000000"/>
        </w:rPr>
        <w:t xml:space="preserve">after </w:t>
      </w:r>
      <w:r w:rsidR="009F20B5" w:rsidRPr="00FE014F">
        <w:rPr>
          <w:i/>
          <w:iCs/>
        </w:rPr>
        <w:t>A</w:t>
      </w:r>
      <w:r w:rsidR="009F20B5" w:rsidRPr="00FE014F">
        <w:rPr>
          <w:vertAlign w:val="subscript"/>
        </w:rPr>
        <w:t>net</w:t>
      </w:r>
      <w:r w:rsidR="009F20B5">
        <w:rPr>
          <w:color w:val="000000"/>
        </w:rPr>
        <w:t xml:space="preserve"> and </w:t>
      </w:r>
      <w:r w:rsidR="009F20B5" w:rsidRPr="00FE014F">
        <w:rPr>
          <w:i/>
          <w:iCs/>
        </w:rPr>
        <w:t>g</w:t>
      </w:r>
      <w:r w:rsidR="009F20B5" w:rsidRPr="00FE014F">
        <w:rPr>
          <w:vertAlign w:val="subscript"/>
        </w:rPr>
        <w:t>s</w:t>
      </w:r>
      <w:r w:rsidR="009F20B5">
        <w:rPr>
          <w:vertAlign w:val="subscript"/>
        </w:rPr>
        <w:t>w</w:t>
      </w:r>
      <w:r w:rsidR="009F20B5">
        <w:rPr>
          <w:color w:val="000000"/>
        </w:rPr>
        <w:t xml:space="preserve"> stabilized in a </w:t>
      </w:r>
      <w:r w:rsidR="009F20B5" w:rsidRPr="00FE014F">
        <w:t>LI-6800 cuvette</w:t>
      </w:r>
      <w:r w:rsidR="009F20B5">
        <w:t xml:space="preserve"> set to a </w:t>
      </w:r>
      <w:r w:rsidR="009F20B5" w:rsidRPr="00FE014F">
        <w:rPr>
          <w:color w:val="000000"/>
        </w:rPr>
        <w:t>500 mol s</w:t>
      </w:r>
      <w:r w:rsidR="009F20B5" w:rsidRPr="00FE014F">
        <w:rPr>
          <w:color w:val="000000"/>
          <w:vertAlign w:val="superscript"/>
        </w:rPr>
        <w:t>-1</w:t>
      </w:r>
      <w:r w:rsidR="009F20B5">
        <w:rPr>
          <w:color w:val="000000"/>
        </w:rPr>
        <w:t xml:space="preserve"> flow rate</w:t>
      </w:r>
      <w:r w:rsidR="009F20B5" w:rsidRPr="00FE014F">
        <w:rPr>
          <w:color w:val="000000"/>
        </w:rPr>
        <w:t>,</w:t>
      </w:r>
      <w:r w:rsidR="009F20B5">
        <w:rPr>
          <w:color w:val="000000"/>
        </w:rPr>
        <w:t xml:space="preserve"> 10000 rpm mixing fan speed, 1.5</w:t>
      </w:r>
      <w:r w:rsidR="00800EAC">
        <w:rPr>
          <w:color w:val="000000"/>
        </w:rPr>
        <w:t xml:space="preserve"> </w:t>
      </w:r>
      <w:r w:rsidR="009F20B5">
        <w:rPr>
          <w:color w:val="000000"/>
        </w:rPr>
        <w:t xml:space="preserve">kPa </w:t>
      </w:r>
      <w:r w:rsidR="009F20B5" w:rsidRPr="00FE014F">
        <w:rPr>
          <w:color w:val="000000"/>
        </w:rPr>
        <w:t xml:space="preserve">vapor pressure </w:t>
      </w:r>
      <w:r w:rsidR="009F20B5" w:rsidRPr="00FE014F">
        <w:rPr>
          <w:color w:val="000000"/>
        </w:rPr>
        <w:lastRenderedPageBreak/>
        <w:t>deficit, 25</w:t>
      </w:r>
      <w:r w:rsidR="009F20B5" w:rsidRPr="00FE014F">
        <w:sym w:font="Symbol" w:char="F0B0"/>
      </w:r>
      <w:r w:rsidR="009F20B5" w:rsidRPr="00FE014F">
        <w:t>C</w:t>
      </w:r>
      <w:r w:rsidR="009F20B5">
        <w:rPr>
          <w:color w:val="000000"/>
        </w:rPr>
        <w:t xml:space="preserve"> </w:t>
      </w:r>
      <w:r w:rsidR="009F20B5" w:rsidRPr="00FE014F">
        <w:rPr>
          <w:color w:val="000000"/>
        </w:rPr>
        <w:t>leaf temperature</w:t>
      </w:r>
      <w:r w:rsidR="009F20B5">
        <w:rPr>
          <w:color w:val="000000"/>
        </w:rPr>
        <w:t xml:space="preserve">, </w:t>
      </w:r>
      <w:r w:rsidR="009F20B5" w:rsidRPr="00FE014F">
        <w:t xml:space="preserve">2000 </w:t>
      </w:r>
      <w:r w:rsidR="009F20B5" w:rsidRPr="00FE014F">
        <w:rPr>
          <w:lang w:val="el-GR"/>
        </w:rPr>
        <w:t>μ</w:t>
      </w:r>
      <w:r w:rsidR="009F20B5" w:rsidRPr="00FE014F">
        <w:t>mol m</w:t>
      </w:r>
      <w:r w:rsidR="009F20B5" w:rsidRPr="00FE014F">
        <w:rPr>
          <w:vertAlign w:val="superscript"/>
        </w:rPr>
        <w:t>-2</w:t>
      </w:r>
      <w:r w:rsidR="009F20B5" w:rsidRPr="00FE014F">
        <w:t xml:space="preserve"> s</w:t>
      </w:r>
      <w:r w:rsidR="009F20B5" w:rsidRPr="00FE014F">
        <w:rPr>
          <w:vertAlign w:val="superscript"/>
        </w:rPr>
        <w:t>-1</w:t>
      </w:r>
      <w:r w:rsidR="009F20B5">
        <w:t xml:space="preserve"> incoming light radiation, and initial reference </w:t>
      </w:r>
      <w:r w:rsidR="009F20B5" w:rsidRPr="00FE014F">
        <w:rPr>
          <w:color w:val="000000"/>
        </w:rPr>
        <w:t>CO</w:t>
      </w:r>
      <w:r w:rsidR="009F20B5" w:rsidRPr="00FE014F">
        <w:rPr>
          <w:color w:val="000000"/>
          <w:vertAlign w:val="subscript"/>
        </w:rPr>
        <w:t>2</w:t>
      </w:r>
      <w:r w:rsidR="009F20B5">
        <w:rPr>
          <w:color w:val="000000"/>
        </w:rPr>
        <w:t xml:space="preserve"> set to</w:t>
      </w:r>
      <w:r w:rsidR="009F20B5">
        <w:t xml:space="preserve"> 420</w:t>
      </w:r>
      <w:r w:rsidR="009F20B5" w:rsidRPr="00E71668">
        <w:rPr>
          <w:color w:val="000000"/>
        </w:rPr>
        <w:t xml:space="preserve"> </w:t>
      </w:r>
      <w:r w:rsidR="009F20B5" w:rsidRPr="00FE014F">
        <w:rPr>
          <w:color w:val="000000"/>
        </w:rPr>
        <w:t>µmol mol</w:t>
      </w:r>
      <w:r w:rsidR="009F20B5" w:rsidRPr="00FE014F">
        <w:rPr>
          <w:color w:val="000000"/>
          <w:vertAlign w:val="superscript"/>
        </w:rPr>
        <w:t>-1</w:t>
      </w:r>
      <w:r w:rsidR="009F20B5">
        <w:rPr>
          <w:color w:val="000000"/>
        </w:rPr>
        <w:t>.</w:t>
      </w:r>
    </w:p>
    <w:p w14:paraId="0800A0A8" w14:textId="3D1CCD05" w:rsidR="009F20B5" w:rsidRPr="00C91DC8" w:rsidRDefault="00C91DC8" w:rsidP="00C91DC8">
      <w:pPr>
        <w:spacing w:line="360" w:lineRule="auto"/>
        <w:ind w:firstLine="720"/>
        <w:rPr>
          <w:color w:val="000000"/>
        </w:rPr>
      </w:pPr>
      <w:r>
        <w:rPr>
          <w:color w:val="000000"/>
        </w:rPr>
        <w:t xml:space="preserve">Snapshot </w:t>
      </w:r>
      <w:r>
        <w:rPr>
          <w:i/>
          <w:iCs/>
          <w:color w:val="000000"/>
        </w:rPr>
        <w:t>A</w:t>
      </w:r>
      <w:r>
        <w:rPr>
          <w:color w:val="000000"/>
          <w:vertAlign w:val="subscript"/>
        </w:rPr>
        <w:t>net</w:t>
      </w:r>
      <w:r>
        <w:rPr>
          <w:color w:val="000000"/>
        </w:rPr>
        <w:t xml:space="preserve"> measurements were extracted from each </w:t>
      </w:r>
      <w:r>
        <w:rPr>
          <w:i/>
          <w:iCs/>
          <w:color w:val="000000"/>
        </w:rPr>
        <w:t>A</w:t>
      </w:r>
      <w:r>
        <w:rPr>
          <w:color w:val="000000"/>
          <w:vertAlign w:val="subscript"/>
        </w:rPr>
        <w:t>net</w:t>
      </w:r>
      <w:r>
        <w:rPr>
          <w:color w:val="000000"/>
        </w:rPr>
        <w:t>/</w:t>
      </w:r>
      <w:r>
        <w:rPr>
          <w:i/>
          <w:iCs/>
          <w:color w:val="000000"/>
        </w:rPr>
        <w:t>C</w:t>
      </w:r>
      <w:r>
        <w:rPr>
          <w:color w:val="000000"/>
          <w:vertAlign w:val="subscript"/>
        </w:rPr>
        <w:t>i</w:t>
      </w:r>
      <w:r>
        <w:rPr>
          <w:color w:val="000000"/>
        </w:rPr>
        <w:t xml:space="preserve"> curve, both at a common CO</w:t>
      </w:r>
      <w:r>
        <w:rPr>
          <w:color w:val="000000"/>
          <w:vertAlign w:val="subscript"/>
        </w:rPr>
        <w:t>2</w:t>
      </w:r>
      <w:r>
        <w:rPr>
          <w:color w:val="000000"/>
        </w:rPr>
        <w:t xml:space="preserve"> concentration, 420 </w:t>
      </w:r>
      <w:r w:rsidRPr="00FE014F">
        <w:rPr>
          <w:color w:val="000000"/>
        </w:rPr>
        <w:t>µmol mol</w:t>
      </w:r>
      <w:r>
        <w:rPr>
          <w:color w:val="000000"/>
          <w:vertAlign w:val="superscript"/>
        </w:rPr>
        <w:t>-1</w:t>
      </w:r>
      <w:r>
        <w:rPr>
          <w:color w:val="000000"/>
        </w:rPr>
        <w:t xml:space="preserve"> </w:t>
      </w:r>
      <w:r w:rsidR="006B3850">
        <w:rPr>
          <w:color w:val="000000"/>
        </w:rPr>
        <w:t>CO</w:t>
      </w:r>
      <w:r w:rsidR="006B3850">
        <w:rPr>
          <w:color w:val="000000"/>
          <w:vertAlign w:val="subscript"/>
        </w:rPr>
        <w:t>2</w:t>
      </w:r>
      <w:r w:rsidR="006B3850">
        <w:rPr>
          <w:color w:val="000000"/>
        </w:rPr>
        <w:t xml:space="preserve"> </w:t>
      </w:r>
      <w:r>
        <w:rPr>
          <w:color w:val="000000"/>
        </w:rPr>
        <w:t>(</w:t>
      </w:r>
      <w:r>
        <w:rPr>
          <w:i/>
          <w:iCs/>
          <w:color w:val="000000"/>
        </w:rPr>
        <w:t>A</w:t>
      </w:r>
      <w:r>
        <w:rPr>
          <w:color w:val="000000"/>
          <w:vertAlign w:val="subscript"/>
        </w:rPr>
        <w:t>net,420</w:t>
      </w:r>
      <w:r>
        <w:rPr>
          <w:color w:val="000000"/>
        </w:rPr>
        <w:t xml:space="preserve">; </w:t>
      </w:r>
      <w:r w:rsidRPr="00FE014F">
        <w:rPr>
          <w:lang w:val="el-GR"/>
        </w:rPr>
        <w:t>μ</w:t>
      </w:r>
      <w:r w:rsidRPr="00FE014F">
        <w:t>mol m</w:t>
      </w:r>
      <w:r w:rsidRPr="00FE014F">
        <w:rPr>
          <w:vertAlign w:val="superscript"/>
        </w:rPr>
        <w:t>-2</w:t>
      </w:r>
      <w:r w:rsidRPr="00E62AC7">
        <w:t xml:space="preserve"> </w:t>
      </w:r>
      <w:r w:rsidRPr="00FE014F">
        <w:t>s</w:t>
      </w:r>
      <w:r w:rsidRPr="00FE014F">
        <w:rPr>
          <w:vertAlign w:val="superscript"/>
        </w:rPr>
        <w:t>-1</w:t>
      </w:r>
      <w:r>
        <w:rPr>
          <w:color w:val="000000"/>
        </w:rPr>
        <w:t>)</w:t>
      </w:r>
      <w:r w:rsidR="006B3850">
        <w:rPr>
          <w:color w:val="000000"/>
        </w:rPr>
        <w:t>,</w:t>
      </w:r>
      <w:r>
        <w:rPr>
          <w:color w:val="000000"/>
        </w:rPr>
        <w:t xml:space="preserve"> and under</w:t>
      </w:r>
      <w:r w:rsidR="009C5B7C">
        <w:rPr>
          <w:color w:val="000000"/>
        </w:rPr>
        <w:t xml:space="preserve"> each individual’s</w:t>
      </w:r>
      <w:r>
        <w:rPr>
          <w:color w:val="000000"/>
        </w:rPr>
        <w:t xml:space="preserve"> growth CO</w:t>
      </w:r>
      <w:r>
        <w:rPr>
          <w:color w:val="000000"/>
          <w:vertAlign w:val="subscript"/>
        </w:rPr>
        <w:t>2</w:t>
      </w:r>
      <w:r>
        <w:rPr>
          <w:color w:val="000000"/>
        </w:rPr>
        <w:t xml:space="preserve"> concentration, 420 and 1000 </w:t>
      </w:r>
      <w:r w:rsidRPr="00FE014F">
        <w:rPr>
          <w:color w:val="000000"/>
        </w:rPr>
        <w:t>µmol mol</w:t>
      </w:r>
      <w:r>
        <w:rPr>
          <w:color w:val="000000"/>
          <w:vertAlign w:val="superscript"/>
        </w:rPr>
        <w:t>-1</w:t>
      </w:r>
      <w:r>
        <w:rPr>
          <w:color w:val="000000"/>
        </w:rPr>
        <w:t xml:space="preserve"> </w:t>
      </w:r>
      <w:r w:rsidR="006B3850">
        <w:rPr>
          <w:color w:val="000000"/>
        </w:rPr>
        <w:t>CO</w:t>
      </w:r>
      <w:r w:rsidR="006B3850">
        <w:rPr>
          <w:color w:val="000000"/>
          <w:vertAlign w:val="subscript"/>
        </w:rPr>
        <w:t>2</w:t>
      </w:r>
      <w:r w:rsidR="006B3850">
        <w:rPr>
          <w:color w:val="000000"/>
        </w:rPr>
        <w:t xml:space="preserve"> </w:t>
      </w:r>
      <w:r>
        <w:rPr>
          <w:color w:val="000000"/>
        </w:rPr>
        <w:t>(</w:t>
      </w:r>
      <w:proofErr w:type="spellStart"/>
      <w:r>
        <w:rPr>
          <w:i/>
          <w:iCs/>
          <w:color w:val="000000"/>
        </w:rPr>
        <w:t>A</w:t>
      </w:r>
      <w:r>
        <w:rPr>
          <w:color w:val="000000"/>
          <w:vertAlign w:val="subscript"/>
        </w:rPr>
        <w:t>net,growth</w:t>
      </w:r>
      <w:proofErr w:type="spellEnd"/>
      <w:r>
        <w:rPr>
          <w:color w:val="000000"/>
        </w:rPr>
        <w:t xml:space="preserve">; </w:t>
      </w:r>
      <w:r w:rsidRPr="00FE014F">
        <w:rPr>
          <w:lang w:val="el-GR"/>
        </w:rPr>
        <w:t>μ</w:t>
      </w:r>
      <w:r w:rsidRPr="00FE014F">
        <w:t>mol m</w:t>
      </w:r>
      <w:r w:rsidRPr="00FE014F">
        <w:rPr>
          <w:vertAlign w:val="superscript"/>
        </w:rPr>
        <w:t>-2</w:t>
      </w:r>
      <w:r w:rsidRPr="00E62AC7">
        <w:t xml:space="preserve"> </w:t>
      </w:r>
      <w:r w:rsidRPr="00FE014F">
        <w:t>s</w:t>
      </w:r>
      <w:r w:rsidRPr="00FE014F">
        <w:rPr>
          <w:vertAlign w:val="superscript"/>
        </w:rPr>
        <w:t>-1</w:t>
      </w:r>
      <w:r>
        <w:t xml:space="preserve">). </w:t>
      </w:r>
      <w:r w:rsidR="006B3850">
        <w:t>D</w:t>
      </w:r>
      <w:r w:rsidR="009F20B5">
        <w:t xml:space="preserve">ark respiration </w:t>
      </w:r>
      <w:r w:rsidR="009F20B5" w:rsidRPr="00FE014F">
        <w:rPr>
          <w:color w:val="000000"/>
        </w:rPr>
        <w:t>(</w:t>
      </w:r>
      <w:r w:rsidR="009F20B5" w:rsidRPr="00FE014F">
        <w:rPr>
          <w:i/>
          <w:iCs/>
          <w:color w:val="000000"/>
        </w:rPr>
        <w:t>R</w:t>
      </w:r>
      <w:r w:rsidR="009F20B5" w:rsidRPr="00FE014F">
        <w:rPr>
          <w:color w:val="000000"/>
          <w:vertAlign w:val="subscript"/>
        </w:rPr>
        <w:t>d</w:t>
      </w:r>
      <w:r w:rsidR="009F20B5" w:rsidRPr="00FE014F">
        <w:rPr>
          <w:color w:val="000000"/>
        </w:rPr>
        <w:t xml:space="preserve">; </w:t>
      </w:r>
      <w:r w:rsidR="009F20B5" w:rsidRPr="00FE014F">
        <w:rPr>
          <w:color w:val="000000"/>
          <w:lang w:val="el-GR"/>
        </w:rPr>
        <w:t>μ</w:t>
      </w:r>
      <w:r w:rsidR="009F20B5" w:rsidRPr="00FE014F">
        <w:rPr>
          <w:color w:val="000000"/>
        </w:rPr>
        <w:t>mol m</w:t>
      </w:r>
      <w:r w:rsidR="009F20B5" w:rsidRPr="00FE014F">
        <w:rPr>
          <w:color w:val="000000"/>
          <w:vertAlign w:val="superscript"/>
        </w:rPr>
        <w:t>-2</w:t>
      </w:r>
      <w:r w:rsidR="009F20B5" w:rsidRPr="00FE014F">
        <w:rPr>
          <w:color w:val="000000"/>
        </w:rPr>
        <w:t xml:space="preserve"> s</w:t>
      </w:r>
      <w:r w:rsidR="009F20B5" w:rsidRPr="00FE014F">
        <w:rPr>
          <w:color w:val="000000"/>
          <w:vertAlign w:val="superscript"/>
        </w:rPr>
        <w:t>-1</w:t>
      </w:r>
      <w:r w:rsidR="009F20B5" w:rsidRPr="00FE014F">
        <w:rPr>
          <w:color w:val="000000"/>
        </w:rPr>
        <w:t>)</w:t>
      </w:r>
      <w:r w:rsidR="009F20B5" w:rsidRPr="00FE014F">
        <w:t xml:space="preserve"> </w:t>
      </w:r>
      <w:r w:rsidR="009F20B5">
        <w:t xml:space="preserve">measurements were collected </w:t>
      </w:r>
      <w:r w:rsidR="00BF2EA2">
        <w:t>with</w:t>
      </w:r>
      <w:r w:rsidR="009F20B5">
        <w:t xml:space="preserve"> the same leaf used to generate </w:t>
      </w:r>
      <w:r w:rsidR="009F20B5" w:rsidRPr="00FE014F">
        <w:rPr>
          <w:i/>
          <w:iCs/>
        </w:rPr>
        <w:t>A</w:t>
      </w:r>
      <w:r w:rsidR="009F20B5" w:rsidRPr="00FE014F">
        <w:rPr>
          <w:vertAlign w:val="subscript"/>
        </w:rPr>
        <w:t>net</w:t>
      </w:r>
      <w:r w:rsidR="009F20B5" w:rsidRPr="00FE014F">
        <w:t>/</w:t>
      </w:r>
      <w:r w:rsidR="009F20B5" w:rsidRPr="00FE014F">
        <w:rPr>
          <w:i/>
          <w:iCs/>
        </w:rPr>
        <w:t>C</w:t>
      </w:r>
      <w:r w:rsidR="009F20B5" w:rsidRPr="00FE014F">
        <w:rPr>
          <w:vertAlign w:val="subscript"/>
        </w:rPr>
        <w:t>i</w:t>
      </w:r>
      <w:r w:rsidR="009F20B5" w:rsidRPr="00FE014F">
        <w:t xml:space="preserve"> curves</w:t>
      </w:r>
      <w:r w:rsidR="009F20B5">
        <w:t xml:space="preserve"> following at least a 30-minute</w:t>
      </w:r>
      <w:r w:rsidR="00FF7D72">
        <w:t xml:space="preserve"> period of</w:t>
      </w:r>
      <w:r w:rsidR="009F20B5">
        <w:t xml:space="preserve"> darkness</w:t>
      </w:r>
      <w:r w:rsidR="009F20B5">
        <w:rPr>
          <w:color w:val="000000"/>
        </w:rPr>
        <w:t xml:space="preserve">. </w:t>
      </w:r>
      <w:r w:rsidR="009F20B5" w:rsidRPr="00FE014F">
        <w:t xml:space="preserve">Measurements were collected on a 5-second log interval for 60 seconds after </w:t>
      </w:r>
      <w:r w:rsidR="00FF7D72">
        <w:t xml:space="preserve">the leaf </w:t>
      </w:r>
      <w:r w:rsidR="009F20B5" w:rsidRPr="00FE014F">
        <w:t>stabiliz</w:t>
      </w:r>
      <w:r w:rsidR="00FF7D72">
        <w:t>ed</w:t>
      </w:r>
      <w:r w:rsidR="009F20B5" w:rsidRPr="00FE014F">
        <w:t xml:space="preserve"> in a LI-6800 cuvette</w:t>
      </w:r>
      <w:r w:rsidR="009F20B5">
        <w:t xml:space="preserve"> set to a </w:t>
      </w:r>
      <w:r w:rsidR="009F20B5" w:rsidRPr="00FE014F">
        <w:rPr>
          <w:color w:val="000000"/>
        </w:rPr>
        <w:t>500 mol</w:t>
      </w:r>
      <w:r w:rsidR="006B3850">
        <w:rPr>
          <w:color w:val="000000"/>
        </w:rPr>
        <w:t xml:space="preserve"> </w:t>
      </w:r>
      <w:r w:rsidR="009F20B5" w:rsidRPr="00FE014F">
        <w:rPr>
          <w:color w:val="000000"/>
        </w:rPr>
        <w:t>s</w:t>
      </w:r>
      <w:r w:rsidR="009F20B5" w:rsidRPr="00FE014F">
        <w:rPr>
          <w:color w:val="000000"/>
          <w:vertAlign w:val="superscript"/>
        </w:rPr>
        <w:t>-1</w:t>
      </w:r>
      <w:r w:rsidR="009F20B5">
        <w:rPr>
          <w:color w:val="000000"/>
        </w:rPr>
        <w:t xml:space="preserve"> flow rate</w:t>
      </w:r>
      <w:r w:rsidR="009F20B5" w:rsidRPr="00FE014F">
        <w:rPr>
          <w:color w:val="000000"/>
        </w:rPr>
        <w:t>,</w:t>
      </w:r>
      <w:r w:rsidR="009F20B5">
        <w:rPr>
          <w:color w:val="000000"/>
        </w:rPr>
        <w:t xml:space="preserve"> 10000 rpm mixing fan speed, 1.5</w:t>
      </w:r>
      <w:r w:rsidR="00800EAC">
        <w:rPr>
          <w:color w:val="000000"/>
        </w:rPr>
        <w:t xml:space="preserve"> </w:t>
      </w:r>
      <w:r w:rsidR="009F20B5">
        <w:rPr>
          <w:color w:val="000000"/>
        </w:rPr>
        <w:t xml:space="preserve">kPa </w:t>
      </w:r>
      <w:r w:rsidR="009F20B5" w:rsidRPr="00FE014F">
        <w:rPr>
          <w:color w:val="000000"/>
        </w:rPr>
        <w:t>vapor pressure deficit, 25</w:t>
      </w:r>
      <w:r w:rsidR="009F20B5" w:rsidRPr="00FE014F">
        <w:sym w:font="Symbol" w:char="F0B0"/>
      </w:r>
      <w:r w:rsidR="009F20B5" w:rsidRPr="00FE014F">
        <w:t>C</w:t>
      </w:r>
      <w:r w:rsidR="009F20B5">
        <w:rPr>
          <w:color w:val="000000"/>
        </w:rPr>
        <w:t xml:space="preserve"> </w:t>
      </w:r>
      <w:r w:rsidR="009F20B5" w:rsidRPr="00FE014F">
        <w:rPr>
          <w:color w:val="000000"/>
        </w:rPr>
        <w:t>leaf temperature</w:t>
      </w:r>
      <w:r w:rsidR="009F20B5">
        <w:rPr>
          <w:color w:val="000000"/>
        </w:rPr>
        <w:t xml:space="preserve">, and </w:t>
      </w:r>
      <w:r w:rsidR="009F20B5">
        <w:t>420</w:t>
      </w:r>
      <w:r w:rsidR="009F20B5" w:rsidRPr="00740198">
        <w:rPr>
          <w:color w:val="000000"/>
        </w:rPr>
        <w:t xml:space="preserve"> </w:t>
      </w:r>
      <w:r w:rsidR="009F20B5" w:rsidRPr="00FE014F">
        <w:rPr>
          <w:color w:val="000000"/>
        </w:rPr>
        <w:t>µmol mol</w:t>
      </w:r>
      <w:r w:rsidR="009F20B5" w:rsidRPr="00FE014F">
        <w:rPr>
          <w:color w:val="000000"/>
          <w:vertAlign w:val="superscript"/>
        </w:rPr>
        <w:t>-1</w:t>
      </w:r>
      <w:r w:rsidR="009F20B5" w:rsidRPr="00FE014F">
        <w:rPr>
          <w:color w:val="000000"/>
        </w:rPr>
        <w:t xml:space="preserve"> </w:t>
      </w:r>
      <w:r w:rsidR="009F20B5">
        <w:rPr>
          <w:color w:val="000000"/>
        </w:rPr>
        <w:t xml:space="preserve">reference </w:t>
      </w:r>
      <w:r w:rsidR="009F20B5">
        <w:t>CO</w:t>
      </w:r>
      <w:r w:rsidR="009F20B5">
        <w:rPr>
          <w:vertAlign w:val="subscript"/>
        </w:rPr>
        <w:t>2</w:t>
      </w:r>
      <w:r w:rsidR="009F20B5">
        <w:t xml:space="preserve"> concentration (regardless of CO</w:t>
      </w:r>
      <w:r w:rsidR="009F20B5">
        <w:rPr>
          <w:vertAlign w:val="subscript"/>
        </w:rPr>
        <w:t>2</w:t>
      </w:r>
      <w:r w:rsidR="009F20B5">
        <w:t xml:space="preserve"> treatment), with </w:t>
      </w:r>
      <w:r w:rsidR="009F20B5">
        <w:rPr>
          <w:color w:val="000000"/>
        </w:rPr>
        <w:t>incoming light radiation</w:t>
      </w:r>
      <w:r w:rsidR="009F20B5">
        <w:t xml:space="preserve"> set to </w:t>
      </w:r>
      <w:r w:rsidR="009F20B5" w:rsidRPr="00FE014F">
        <w:t xml:space="preserve">0 </w:t>
      </w:r>
      <w:r w:rsidR="009F20B5" w:rsidRPr="00FE014F">
        <w:rPr>
          <w:lang w:val="el-GR"/>
        </w:rPr>
        <w:t>μ</w:t>
      </w:r>
      <w:r w:rsidR="009F20B5" w:rsidRPr="00FE014F">
        <w:t>mol m</w:t>
      </w:r>
      <w:r w:rsidR="009F20B5" w:rsidRPr="00FE014F">
        <w:rPr>
          <w:vertAlign w:val="superscript"/>
        </w:rPr>
        <w:t>-2</w:t>
      </w:r>
      <w:r w:rsidR="009F20B5" w:rsidRPr="00FE014F">
        <w:t xml:space="preserve"> s</w:t>
      </w:r>
      <w:r w:rsidR="009F20B5" w:rsidRPr="00FE014F">
        <w:rPr>
          <w:vertAlign w:val="superscript"/>
        </w:rPr>
        <w:t>-1</w:t>
      </w:r>
      <w:r w:rsidR="009F20B5">
        <w:t xml:space="preserve">. </w:t>
      </w:r>
      <w:r w:rsidR="009F20B5" w:rsidRPr="00FE014F">
        <w:t>A single dark respiration value was determined for each leaf by calculating the</w:t>
      </w:r>
      <w:r w:rsidR="009F20B5">
        <w:t xml:space="preserve"> mean dark respiration value </w:t>
      </w:r>
      <w:r w:rsidR="009F20B5" w:rsidRPr="00FE014F">
        <w:t>across the logging interval.</w:t>
      </w:r>
    </w:p>
    <w:p w14:paraId="1B201018" w14:textId="77777777" w:rsidR="009F20B5" w:rsidRDefault="009F20B5" w:rsidP="00DE2B27">
      <w:pPr>
        <w:spacing w:line="360" w:lineRule="auto"/>
      </w:pPr>
    </w:p>
    <w:p w14:paraId="30EC5196" w14:textId="77777777" w:rsidR="00D52184" w:rsidRPr="00FE014F" w:rsidRDefault="00D52184" w:rsidP="00D52184">
      <w:pPr>
        <w:spacing w:line="360" w:lineRule="auto"/>
        <w:rPr>
          <w:i/>
          <w:iCs/>
          <w:color w:val="000000"/>
        </w:rPr>
      </w:pPr>
      <w:r w:rsidRPr="00FE014F">
        <w:rPr>
          <w:i/>
          <w:iCs/>
          <w:color w:val="000000"/>
        </w:rPr>
        <w:t>A</w:t>
      </w:r>
      <w:r w:rsidRPr="00FE014F">
        <w:rPr>
          <w:color w:val="000000"/>
        </w:rPr>
        <w:t>/</w:t>
      </w:r>
      <w:r w:rsidRPr="00FE014F">
        <w:rPr>
          <w:i/>
          <w:iCs/>
          <w:color w:val="000000"/>
        </w:rPr>
        <w:t>C</w:t>
      </w:r>
      <w:r w:rsidRPr="00FE014F">
        <w:rPr>
          <w:color w:val="000000"/>
          <w:vertAlign w:val="subscript"/>
        </w:rPr>
        <w:t>i</w:t>
      </w:r>
      <w:r w:rsidRPr="00FE014F" w:rsidDel="001E1D90">
        <w:rPr>
          <w:i/>
          <w:iCs/>
          <w:color w:val="000000"/>
        </w:rPr>
        <w:t xml:space="preserve"> </w:t>
      </w:r>
      <w:r w:rsidRPr="00FE014F">
        <w:rPr>
          <w:i/>
          <w:iCs/>
          <w:color w:val="000000"/>
        </w:rPr>
        <w:t>curve-fitting and parameter estimation</w:t>
      </w:r>
    </w:p>
    <w:p w14:paraId="7502B710" w14:textId="2EB62061" w:rsidR="00D52184" w:rsidRPr="007A3065" w:rsidRDefault="00D52184" w:rsidP="00D52184">
      <w:pPr>
        <w:spacing w:line="360" w:lineRule="auto"/>
        <w:rPr>
          <w:color w:val="000000"/>
        </w:rPr>
      </w:pPr>
      <w:r w:rsidRPr="00FE014F">
        <w:rPr>
          <w:i/>
          <w:iCs/>
          <w:color w:val="000000"/>
        </w:rPr>
        <w:t>A</w:t>
      </w:r>
      <w:r w:rsidRPr="00FE014F">
        <w:rPr>
          <w:color w:val="000000"/>
          <w:vertAlign w:val="subscript"/>
        </w:rPr>
        <w:t>net</w:t>
      </w:r>
      <w:r w:rsidRPr="00FE014F">
        <w:rPr>
          <w:color w:val="000000"/>
        </w:rPr>
        <w:t>/</w:t>
      </w:r>
      <w:r w:rsidRPr="00FE014F">
        <w:rPr>
          <w:i/>
          <w:iCs/>
          <w:color w:val="000000"/>
        </w:rPr>
        <w:t>C</w:t>
      </w:r>
      <w:r w:rsidRPr="00FE014F">
        <w:rPr>
          <w:color w:val="000000"/>
          <w:vertAlign w:val="subscript"/>
        </w:rPr>
        <w:t>i</w:t>
      </w:r>
      <w:r w:rsidRPr="00FE014F">
        <w:rPr>
          <w:color w:val="000000"/>
        </w:rPr>
        <w:t xml:space="preserve"> curves </w:t>
      </w:r>
      <w:r>
        <w:rPr>
          <w:color w:val="000000"/>
        </w:rPr>
        <w:t>were fit</w:t>
      </w:r>
      <w:r w:rsidRPr="00FE014F">
        <w:rPr>
          <w:color w:val="000000"/>
        </w:rPr>
        <w:t xml:space="preserve"> using the ‘</w:t>
      </w:r>
      <w:proofErr w:type="spellStart"/>
      <w:r w:rsidRPr="00FE014F">
        <w:rPr>
          <w:color w:val="000000"/>
        </w:rPr>
        <w:t>fitaci</w:t>
      </w:r>
      <w:proofErr w:type="spellEnd"/>
      <w:r w:rsidRPr="00FE014F">
        <w:rPr>
          <w:color w:val="000000"/>
        </w:rPr>
        <w:t>’ function in the ‘</w:t>
      </w:r>
      <w:proofErr w:type="spellStart"/>
      <w:r w:rsidRPr="00FE014F">
        <w:rPr>
          <w:color w:val="000000"/>
        </w:rPr>
        <w:t>plantecophys</w:t>
      </w:r>
      <w:proofErr w:type="spellEnd"/>
      <w:r w:rsidRPr="00FE014F">
        <w:rPr>
          <w:color w:val="000000"/>
        </w:rPr>
        <w:t>’ R package</w:t>
      </w:r>
      <w:r w:rsidR="00835DAF">
        <w:rPr>
          <w:color w:val="000000"/>
        </w:rPr>
        <w:t xml:space="preserve"> </w:t>
      </w:r>
      <w:r w:rsidR="00835DAF">
        <w:rPr>
          <w:color w:val="000000"/>
        </w:rPr>
        <w:fldChar w:fldCharType="begin" w:fldLock="1"/>
      </w:r>
      <w:r w:rsidR="00AA2C0D">
        <w:rPr>
          <w:color w:val="000000"/>
        </w:rPr>
        <w:instrText>ADDIN CSL_CITATION {"citationItems":[{"id":"ITEM-1","itemData":{"DOI":"10.1371/journal.pone.0143346","ISSN":"1932-6203","abstract":"Modelling &amp; Analysis of Leaf Gas Exchange Data","author":[{"dropping-particle":"","family":"Duursma","given":"Remko A.","non-dropping-particle":"","parse-names":false,"suffix":""}],"container-title":"PLOS ONE","editor":[{"dropping-particle":"","family":"Struik","given":"Paul C.","non-dropping-particle":"","parse-names":false,"suffix":""}],"id":"ITEM-1","issue":"11","issued":{"date-parts":[["2015","11","18"]]},"page":"e0143346","title":"Plantecophys - An R Package for Analysing and Modelling Leaf Gas Exchange Data","type":"article-journal","volume":"10"},"uris":["http://www.mendeley.com/documents/?uuid=5e0def6e-f6ab-4728-ace7-bf1db97e423e"]}],"mendeley":{"formattedCitation":"(Duursma, 2015)","plainTextFormattedCitation":"(Duursma, 2015)","previouslyFormattedCitation":"(Duursma, 2015)"},"properties":{"noteIndex":0},"schema":"https://github.com/citation-style-language/schema/raw/master/csl-citation.json"}</w:instrText>
      </w:r>
      <w:r w:rsidR="00835DAF">
        <w:rPr>
          <w:color w:val="000000"/>
        </w:rPr>
        <w:fldChar w:fldCharType="separate"/>
      </w:r>
      <w:r w:rsidR="00AA2C0D" w:rsidRPr="00AA2C0D">
        <w:rPr>
          <w:noProof/>
          <w:color w:val="000000"/>
        </w:rPr>
        <w:t>(Duursma, 2015)</w:t>
      </w:r>
      <w:r w:rsidR="00835DAF">
        <w:rPr>
          <w:color w:val="000000"/>
        </w:rPr>
        <w:fldChar w:fldCharType="end"/>
      </w:r>
      <w:r w:rsidRPr="00FE014F">
        <w:rPr>
          <w:color w:val="000000"/>
        </w:rPr>
        <w:t>. This function estimates the maximum rate of Rubisco carboxylation (</w:t>
      </w:r>
      <w:r w:rsidRPr="00FE014F">
        <w:rPr>
          <w:i/>
          <w:iCs/>
          <w:color w:val="000000"/>
        </w:rPr>
        <w:t>V</w:t>
      </w:r>
      <w:r w:rsidRPr="00FE014F">
        <w:rPr>
          <w:color w:val="000000"/>
          <w:vertAlign w:val="subscript"/>
        </w:rPr>
        <w:t>cmax</w:t>
      </w:r>
      <w:r w:rsidRPr="00FE014F">
        <w:rPr>
          <w:color w:val="000000"/>
        </w:rPr>
        <w:t>; µmol m</w:t>
      </w:r>
      <w:r w:rsidRPr="00FE014F">
        <w:rPr>
          <w:color w:val="000000"/>
          <w:vertAlign w:val="superscript"/>
        </w:rPr>
        <w:t>-2</w:t>
      </w:r>
      <w:r w:rsidRPr="00FE014F">
        <w:rPr>
          <w:color w:val="000000"/>
        </w:rPr>
        <w:t xml:space="preserve"> s</w:t>
      </w:r>
      <w:r w:rsidRPr="00FE014F">
        <w:rPr>
          <w:color w:val="000000"/>
          <w:vertAlign w:val="superscript"/>
        </w:rPr>
        <w:t>-1</w:t>
      </w:r>
      <w:r w:rsidRPr="00FE014F">
        <w:rPr>
          <w:color w:val="000000"/>
        </w:rPr>
        <w:t>) and maximum rate of electron transport for RuBP regeneration (</w:t>
      </w:r>
      <w:r w:rsidRPr="00FE014F">
        <w:rPr>
          <w:i/>
          <w:iCs/>
        </w:rPr>
        <w:t>J</w:t>
      </w:r>
      <w:r w:rsidRPr="00FE014F">
        <w:rPr>
          <w:vertAlign w:val="subscript"/>
        </w:rPr>
        <w:t>max</w:t>
      </w:r>
      <w:r w:rsidRPr="00FE014F">
        <w:rPr>
          <w:color w:val="000000"/>
        </w:rPr>
        <w:t>; µmol m</w:t>
      </w:r>
      <w:r w:rsidRPr="00FE014F">
        <w:rPr>
          <w:color w:val="000000"/>
          <w:vertAlign w:val="superscript"/>
        </w:rPr>
        <w:t>-2</w:t>
      </w:r>
      <w:r w:rsidRPr="00FE014F">
        <w:rPr>
          <w:color w:val="000000"/>
        </w:rPr>
        <w:t xml:space="preserve"> s</w:t>
      </w:r>
      <w:r w:rsidRPr="00FE014F">
        <w:rPr>
          <w:color w:val="000000"/>
          <w:vertAlign w:val="superscript"/>
        </w:rPr>
        <w:t>-1</w:t>
      </w:r>
      <w:r w:rsidRPr="00FE014F">
        <w:rPr>
          <w:color w:val="000000"/>
        </w:rPr>
        <w:t>) based on the</w:t>
      </w:r>
      <w:r w:rsidR="007A3065">
        <w:rPr>
          <w:color w:val="000000"/>
        </w:rPr>
        <w:t xml:space="preserve"> </w:t>
      </w:r>
      <w:r w:rsidR="007A3065">
        <w:rPr>
          <w:color w:val="000000"/>
        </w:rPr>
        <w:fldChar w:fldCharType="begin" w:fldLock="1"/>
      </w:r>
      <w:r w:rsidR="007A3065">
        <w:rPr>
          <w:color w:val="000000"/>
        </w:rPr>
        <w:instrText>ADDIN CSL_CITATION {"citationItems":[{"id":"ITEM-1","itemData":{"DOI":"10.1007/BF00386231","ISSN":"0032-0935","author":[{"dropping-particle":"","family":"Farquhar","given":"Graham D","non-dropping-particle":"","parse-names":false,"suffix":""},{"dropping-particle":"","family":"Caemmerer","given":"Susanne","non-dropping-particle":"von","parse-names":false,"suffix":""},{"dropping-particle":"","family":"Berry","given":"Joe A","non-dropping-particle":"","parse-names":false,"suffix":""}],"container-title":"Planta","id":"ITEM-1","issue":"1","issued":{"date-parts":[["1980","6"]]},"page":"78-90","title":"A biochemical model of photosynthetic CO2 assimilation in leaves of C3 species","type":"article-journal","volume":"149"},"uris":["http://www.mendeley.com/documents/?uuid=2717909d-c70a-4937-a66c-ae5cfba2cde5"]}],"mendeley":{"formattedCitation":"(Farquhar &lt;i&gt;et al.&lt;/i&gt;, 1980)","manualFormatting":"Farquhar et al. (1980)","plainTextFormattedCitation":"(Farquhar et al., 1980)","previouslyFormattedCitation":"(Farquhar &lt;i&gt;et al.&lt;/i&gt;, 1980)"},"properties":{"noteIndex":0},"schema":"https://github.com/citation-style-language/schema/raw/master/csl-citation.json"}</w:instrText>
      </w:r>
      <w:r w:rsidR="007A3065">
        <w:rPr>
          <w:color w:val="000000"/>
        </w:rPr>
        <w:fldChar w:fldCharType="separate"/>
      </w:r>
      <w:r w:rsidR="007A3065" w:rsidRPr="007A3065">
        <w:rPr>
          <w:noProof/>
          <w:color w:val="000000"/>
        </w:rPr>
        <w:t xml:space="preserve">Farquhar </w:t>
      </w:r>
      <w:r w:rsidR="007A3065" w:rsidRPr="007A3065">
        <w:rPr>
          <w:i/>
          <w:noProof/>
          <w:color w:val="000000"/>
        </w:rPr>
        <w:t>et al.</w:t>
      </w:r>
      <w:r w:rsidR="007A3065">
        <w:rPr>
          <w:noProof/>
          <w:color w:val="000000"/>
        </w:rPr>
        <w:t xml:space="preserve"> (</w:t>
      </w:r>
      <w:r w:rsidR="007A3065" w:rsidRPr="007A3065">
        <w:rPr>
          <w:noProof/>
          <w:color w:val="000000"/>
        </w:rPr>
        <w:t>1980)</w:t>
      </w:r>
      <w:r w:rsidR="007A3065">
        <w:rPr>
          <w:color w:val="000000"/>
        </w:rPr>
        <w:fldChar w:fldCharType="end"/>
      </w:r>
      <w:r w:rsidR="007A3065">
        <w:rPr>
          <w:color w:val="000000"/>
        </w:rPr>
        <w:t xml:space="preserve"> </w:t>
      </w:r>
      <w:r w:rsidRPr="00FE014F">
        <w:rPr>
          <w:color w:val="000000"/>
        </w:rPr>
        <w:t>biochemical model of C</w:t>
      </w:r>
      <w:r w:rsidRPr="00FE014F">
        <w:rPr>
          <w:color w:val="000000"/>
          <w:vertAlign w:val="subscript"/>
        </w:rPr>
        <w:t>3</w:t>
      </w:r>
      <w:r w:rsidRPr="00FE014F">
        <w:rPr>
          <w:color w:val="000000"/>
        </w:rPr>
        <w:t xml:space="preserve"> photosynthesis</w:t>
      </w:r>
      <w:r>
        <w:rPr>
          <w:color w:val="000000"/>
        </w:rPr>
        <w:t>. Triose phosphate utilization (TPU) limitation was included as an additional rate-limiting step in all curve fits after visually observing clear TPU limitation</w:t>
      </w:r>
      <w:r w:rsidR="005D1A23">
        <w:rPr>
          <w:color w:val="000000"/>
        </w:rPr>
        <w:t xml:space="preserve"> for all curves</w:t>
      </w:r>
      <w:r>
        <w:rPr>
          <w:color w:val="000000"/>
        </w:rPr>
        <w:t xml:space="preserve">. All curve fits included measured </w:t>
      </w:r>
      <w:r w:rsidRPr="00FE014F">
        <w:rPr>
          <w:color w:val="000000"/>
        </w:rPr>
        <w:t>dark respiration</w:t>
      </w:r>
      <w:r>
        <w:rPr>
          <w:color w:val="000000"/>
        </w:rPr>
        <w:t xml:space="preserve"> values</w:t>
      </w:r>
      <w:r w:rsidRPr="00FE014F">
        <w:rPr>
          <w:color w:val="000000"/>
        </w:rPr>
        <w:t xml:space="preserve">. </w:t>
      </w:r>
      <w:r>
        <w:rPr>
          <w:color w:val="000000"/>
        </w:rPr>
        <w:t xml:space="preserve">As </w:t>
      </w:r>
      <w:r w:rsidRPr="00FE014F">
        <w:rPr>
          <w:i/>
          <w:iCs/>
          <w:color w:val="000000"/>
        </w:rPr>
        <w:t>A</w:t>
      </w:r>
      <w:r w:rsidRPr="00FE014F">
        <w:rPr>
          <w:color w:val="000000"/>
          <w:vertAlign w:val="subscript"/>
        </w:rPr>
        <w:t>net</w:t>
      </w:r>
      <w:r w:rsidRPr="00FE014F">
        <w:rPr>
          <w:color w:val="000000"/>
        </w:rPr>
        <w:t>/</w:t>
      </w:r>
      <w:r w:rsidRPr="00FE014F">
        <w:rPr>
          <w:i/>
          <w:iCs/>
          <w:color w:val="000000"/>
        </w:rPr>
        <w:t>C</w:t>
      </w:r>
      <w:r w:rsidRPr="00FE014F">
        <w:rPr>
          <w:color w:val="000000"/>
          <w:vertAlign w:val="subscript"/>
        </w:rPr>
        <w:t>i</w:t>
      </w:r>
      <w:r w:rsidRPr="00FE014F">
        <w:rPr>
          <w:color w:val="000000"/>
        </w:rPr>
        <w:t xml:space="preserve"> curves</w:t>
      </w:r>
      <w:r>
        <w:rPr>
          <w:color w:val="000000"/>
        </w:rPr>
        <w:t xml:space="preserve"> were generated using a common leaf temperature (25</w:t>
      </w:r>
      <w:r w:rsidRPr="00FE014F">
        <w:sym w:font="Symbol" w:char="F0B0"/>
      </w:r>
      <w:r w:rsidRPr="00FE014F">
        <w:t>C</w:t>
      </w:r>
      <w:r>
        <w:t>)</w:t>
      </w:r>
      <w:r>
        <w:rPr>
          <w:color w:val="000000"/>
        </w:rPr>
        <w:t xml:space="preserve">, curves were fit using Michaelis-Menten coefficients for Rubisco affinity to </w:t>
      </w:r>
      <w:r w:rsidRPr="00FE014F">
        <w:t>CO</w:t>
      </w:r>
      <w:r w:rsidRPr="00FE014F">
        <w:rPr>
          <w:vertAlign w:val="subscript"/>
        </w:rPr>
        <w:t>2</w:t>
      </w:r>
      <w:r w:rsidRPr="00FE014F">
        <w:t xml:space="preserve"> (</w:t>
      </w:r>
      <w:r w:rsidRPr="00FE014F">
        <w:rPr>
          <w:i/>
          <w:iCs/>
        </w:rPr>
        <w:t>K</w:t>
      </w:r>
      <w:r w:rsidRPr="00FE014F">
        <w:rPr>
          <w:vertAlign w:val="subscript"/>
        </w:rPr>
        <w:t>c</w:t>
      </w:r>
      <w:r w:rsidRPr="00FE014F">
        <w:t xml:space="preserve">; </w:t>
      </w:r>
      <w:r w:rsidRPr="00FE014F">
        <w:rPr>
          <w:lang w:val="el-GR"/>
        </w:rPr>
        <w:t>μ</w:t>
      </w:r>
      <w:r w:rsidRPr="00FE014F">
        <w:t>mol mol</w:t>
      </w:r>
      <w:r w:rsidRPr="00FE014F">
        <w:rPr>
          <w:vertAlign w:val="superscript"/>
        </w:rPr>
        <w:t>-1</w:t>
      </w:r>
      <w:r w:rsidRPr="00FE014F">
        <w:t>) and O</w:t>
      </w:r>
      <w:r w:rsidRPr="00FE014F">
        <w:rPr>
          <w:vertAlign w:val="subscript"/>
        </w:rPr>
        <w:t>2</w:t>
      </w:r>
      <w:r w:rsidRPr="00FE014F">
        <w:t xml:space="preserve"> (</w:t>
      </w:r>
      <w:r w:rsidRPr="00FE014F">
        <w:rPr>
          <w:i/>
          <w:iCs/>
        </w:rPr>
        <w:t>K</w:t>
      </w:r>
      <w:r w:rsidRPr="00FE014F">
        <w:rPr>
          <w:vertAlign w:val="subscript"/>
        </w:rPr>
        <w:t>o</w:t>
      </w:r>
      <w:r w:rsidRPr="00FE014F">
        <w:t>; mmol mol</w:t>
      </w:r>
      <w:r w:rsidRPr="00FE014F">
        <w:rPr>
          <w:vertAlign w:val="superscript"/>
        </w:rPr>
        <w:t>-1</w:t>
      </w:r>
      <w:r w:rsidRPr="00FE014F">
        <w:t>), and the CO</w:t>
      </w:r>
      <w:r w:rsidRPr="00FE014F">
        <w:rPr>
          <w:vertAlign w:val="subscript"/>
        </w:rPr>
        <w:t>2</w:t>
      </w:r>
      <w:r w:rsidRPr="00FE014F">
        <w:t xml:space="preserve"> compensation point </w:t>
      </w:r>
      <w:r w:rsidRPr="00FE014F">
        <w:rPr>
          <w:i/>
          <w:iCs/>
        </w:rPr>
        <w:t>(</w:t>
      </w:r>
      <w:r w:rsidRPr="00FE014F">
        <w:rPr>
          <w:i/>
          <w:iCs/>
          <w:lang w:val="el-GR"/>
        </w:rPr>
        <w:t>Γ</w:t>
      </w:r>
      <w:r w:rsidRPr="00FE014F">
        <w:rPr>
          <w:vertAlign w:val="superscript"/>
        </w:rPr>
        <w:t>*</w:t>
      </w:r>
      <w:r w:rsidRPr="00FE014F">
        <w:t xml:space="preserve">; </w:t>
      </w:r>
      <w:r w:rsidRPr="00FE014F">
        <w:rPr>
          <w:lang w:val="el-GR"/>
        </w:rPr>
        <w:t>μ</w:t>
      </w:r>
      <w:r w:rsidRPr="00FE014F">
        <w:t>mol mol</w:t>
      </w:r>
      <w:r w:rsidRPr="00FE014F">
        <w:rPr>
          <w:vertAlign w:val="superscript"/>
        </w:rPr>
        <w:t>-1</w:t>
      </w:r>
      <w:r w:rsidRPr="00FE014F">
        <w:t xml:space="preserve">) </w:t>
      </w:r>
      <w:r>
        <w:t>reported in</w:t>
      </w:r>
      <w:r w:rsidR="007A3065">
        <w:t xml:space="preserve"> </w:t>
      </w:r>
      <w:r w:rsidR="007A3065">
        <w:fldChar w:fldCharType="begin" w:fldLock="1"/>
      </w:r>
      <w:r w:rsidR="007A3065">
        <w:instrText>ADDIN CSL_CITATION {"citationItems":[{"id":"ITEM-1","itemData":{"DOI":"10.1046/j.1365-3040.2001.00668.x","ISSN":"01407791","abstract":"Predicting the environmental responses of leaf photosynthesis is central to many models of changes in the future global carbon cycle and terrestrial biosphere. The steady-state biochemical model of C-3 photosynthesis of Farquhar et al. (Planta 149, 78-90, 1980) provides a basis for these larger scale predictions; but a weakness in the application of the model as currently parameterized is the inability to accurately predict carbon assimilation at the range of temperatures over which significant photosynthesis occurs in the natural environment. The temperature functions used in this model have been based on in vitro measurements made over a limited temperature range and require several assumptions of in vivo conditions. Since photosynthetic rates are often Rubisco-limited (ribulose, 1-5 bisphosphate carboxylase/oxygenase) under natural steady-state conditions, inaccuracies in the functions predicting Rubisco kinetic properties at different temperatures may cause significant error. In this study, transgenic tobacco containing only 10% normal levels of Rubisco were used to measure Rubisco-limited photosynthesis over a large range of CO2 concentrations. From the responses of the rate of CO2 assimilation at a wide range of temperatures, and CO2 and O-2 concentrations, the temperature functions of Rubisco kinetic properties were estimated in vivo. These differed substantially from previously published functions. These new functions were then used to predict photosynthesis in lemon and found to faithfully mimic the observed pattern of temperature response. There was also a close correspondence with published C-3 photosynthesis temperature responses. The results represent an improved ability to model leaf photosynthesis over a wide range of temperatures (10-40 degreesC) necessary for predicting carbon uptake by terrestrial C-3 systems.","author":[{"dropping-particle":"","family":"Bernacchi","given":"Carl J","non-dropping-particle":"","parse-names":false,"suffix":""},{"dropping-particle":"","family":"Singsaas","given":"Eric L","non-dropping-particle":"","parse-names":false,"suffix":""},{"dropping-particle":"","family":"Pimentel","given":"Carlos","non-dropping-particle":"","parse-names":false,"suffix":""},{"dropping-particle":"","family":"Portis","given":"Archie R","non-dropping-particle":"","parse-names":false,"suffix":""},{"dropping-particle":"","family":"Long","given":"Stephen P","non-dropping-particle":"","parse-names":false,"suffix":""}],"container-title":"Plant, Cell and Environment","id":"ITEM-1","issue":"2","issued":{"date-parts":[["2001"]]},"page":"253-259","title":"Improved temperature response functions for models of Rubisco-limited photosynthesis","type":"article-journal","volume":"24"},"uris":["http://www.mendeley.com/documents/?uuid=ccd6a28a-9e53-4361-b47f-71144c38a242"]}],"mendeley":{"formattedCitation":"(Bernacchi &lt;i&gt;et al.&lt;/i&gt;, 2001)","manualFormatting":"Bernacchi et al. (2001)","plainTextFormattedCitation":"(Bernacchi et al., 2001)","previouslyFormattedCitation":"(Bernacchi &lt;i&gt;et al.&lt;/i&gt;, 2001)"},"properties":{"noteIndex":0},"schema":"https://github.com/citation-style-language/schema/raw/master/csl-citation.json"}</w:instrText>
      </w:r>
      <w:r w:rsidR="007A3065">
        <w:fldChar w:fldCharType="separate"/>
      </w:r>
      <w:r w:rsidR="007A3065" w:rsidRPr="007A3065">
        <w:rPr>
          <w:noProof/>
        </w:rPr>
        <w:t xml:space="preserve">Bernacchi </w:t>
      </w:r>
      <w:r w:rsidR="007A3065" w:rsidRPr="007A3065">
        <w:rPr>
          <w:i/>
          <w:noProof/>
        </w:rPr>
        <w:t>et al.</w:t>
      </w:r>
      <w:r w:rsidR="007A3065">
        <w:rPr>
          <w:noProof/>
        </w:rPr>
        <w:t xml:space="preserve"> (</w:t>
      </w:r>
      <w:r w:rsidR="007A3065" w:rsidRPr="007A3065">
        <w:rPr>
          <w:noProof/>
        </w:rPr>
        <w:t>2001)</w:t>
      </w:r>
      <w:r w:rsidR="007A3065">
        <w:fldChar w:fldCharType="end"/>
      </w:r>
      <w:r w:rsidR="007A3065">
        <w:t xml:space="preserve">. </w:t>
      </w:r>
      <w:r>
        <w:t xml:space="preserve">Specifically, </w:t>
      </w:r>
      <w:r w:rsidRPr="00FE014F">
        <w:rPr>
          <w:i/>
          <w:iCs/>
        </w:rPr>
        <w:t>K</w:t>
      </w:r>
      <w:r w:rsidRPr="00FE014F">
        <w:rPr>
          <w:vertAlign w:val="subscript"/>
        </w:rPr>
        <w:t>c</w:t>
      </w:r>
      <w:r>
        <w:t xml:space="preserve"> was set to 404.9</w:t>
      </w:r>
      <w:r w:rsidRPr="00B865D9">
        <w:t xml:space="preserve"> </w:t>
      </w:r>
      <w:r w:rsidRPr="00FE014F">
        <w:rPr>
          <w:lang w:val="el-GR"/>
        </w:rPr>
        <w:t>μ</w:t>
      </w:r>
      <w:r w:rsidRPr="00FE014F">
        <w:t>mol mol</w:t>
      </w:r>
      <w:r w:rsidRPr="00FE014F">
        <w:rPr>
          <w:vertAlign w:val="superscript"/>
        </w:rPr>
        <w:t>-1</w:t>
      </w:r>
      <w:r>
        <w:t xml:space="preserve">, </w:t>
      </w:r>
      <w:r w:rsidRPr="00FE014F">
        <w:rPr>
          <w:i/>
          <w:iCs/>
        </w:rPr>
        <w:t>K</w:t>
      </w:r>
      <w:r w:rsidRPr="00FE014F">
        <w:rPr>
          <w:vertAlign w:val="subscript"/>
        </w:rPr>
        <w:t>o</w:t>
      </w:r>
      <w:r>
        <w:t xml:space="preserve"> was set to 278.4 </w:t>
      </w:r>
      <w:r w:rsidRPr="00FE014F">
        <w:rPr>
          <w:lang w:val="el-GR"/>
        </w:rPr>
        <w:t>μ</w:t>
      </w:r>
      <w:r w:rsidRPr="00FE014F">
        <w:t>mol mol</w:t>
      </w:r>
      <w:r w:rsidRPr="00FE014F">
        <w:rPr>
          <w:vertAlign w:val="superscript"/>
        </w:rPr>
        <w:t>-1</w:t>
      </w:r>
      <w:r>
        <w:t xml:space="preserve">, and </w:t>
      </w:r>
      <w:r w:rsidRPr="00FE014F">
        <w:rPr>
          <w:i/>
          <w:iCs/>
          <w:lang w:val="el-GR"/>
        </w:rPr>
        <w:t>Γ</w:t>
      </w:r>
      <w:r w:rsidRPr="00FE014F">
        <w:rPr>
          <w:vertAlign w:val="superscript"/>
        </w:rPr>
        <w:t>*</w:t>
      </w:r>
      <w:r>
        <w:t xml:space="preserve"> was set to 42.75 </w:t>
      </w:r>
      <w:r w:rsidRPr="00FE014F">
        <w:rPr>
          <w:lang w:val="el-GR"/>
        </w:rPr>
        <w:t>μ</w:t>
      </w:r>
      <w:r w:rsidRPr="00FE014F">
        <w:t>mol mol</w:t>
      </w:r>
      <w:r w:rsidRPr="00FE014F">
        <w:rPr>
          <w:vertAlign w:val="superscript"/>
        </w:rPr>
        <w:t>-1</w:t>
      </w:r>
      <w:r>
        <w:t xml:space="preserve">. For clarity, </w:t>
      </w:r>
      <w:r w:rsidRPr="00FE014F">
        <w:rPr>
          <w:i/>
          <w:iCs/>
        </w:rPr>
        <w:t>V</w:t>
      </w:r>
      <w:r w:rsidRPr="00FE014F">
        <w:rPr>
          <w:vertAlign w:val="subscript"/>
        </w:rPr>
        <w:t>cmax</w:t>
      </w:r>
      <w:r w:rsidRPr="00FE014F">
        <w:t xml:space="preserve">, </w:t>
      </w:r>
      <w:r w:rsidRPr="00FE014F">
        <w:rPr>
          <w:i/>
          <w:iCs/>
        </w:rPr>
        <w:t>J</w:t>
      </w:r>
      <w:r w:rsidRPr="00FE014F">
        <w:rPr>
          <w:vertAlign w:val="subscript"/>
        </w:rPr>
        <w:t>max</w:t>
      </w:r>
      <w:r w:rsidRPr="00FE014F">
        <w:t xml:space="preserve">, and </w:t>
      </w:r>
      <w:r w:rsidRPr="00FE014F">
        <w:rPr>
          <w:i/>
          <w:iCs/>
        </w:rPr>
        <w:t>R</w:t>
      </w:r>
      <w:r w:rsidRPr="00FE014F">
        <w:rPr>
          <w:vertAlign w:val="subscript"/>
        </w:rPr>
        <w:t>d</w:t>
      </w:r>
      <w:r w:rsidRPr="00FE014F">
        <w:t xml:space="preserve"> </w:t>
      </w:r>
      <w:r>
        <w:t>estimates are referenced throughout the rest of the paper as</w:t>
      </w:r>
      <w:r w:rsidRPr="00FE014F">
        <w:t xml:space="preserve"> </w:t>
      </w:r>
      <w:r w:rsidRPr="00FE014F">
        <w:rPr>
          <w:i/>
          <w:iCs/>
        </w:rPr>
        <w:t>V</w:t>
      </w:r>
      <w:r w:rsidRPr="00FE014F">
        <w:rPr>
          <w:vertAlign w:val="subscript"/>
        </w:rPr>
        <w:t>cmax25</w:t>
      </w:r>
      <w:r w:rsidRPr="00FE014F">
        <w:t xml:space="preserve">, </w:t>
      </w:r>
      <w:r w:rsidRPr="00FE014F">
        <w:rPr>
          <w:i/>
          <w:iCs/>
        </w:rPr>
        <w:t>J</w:t>
      </w:r>
      <w:r w:rsidRPr="00FE014F">
        <w:rPr>
          <w:vertAlign w:val="subscript"/>
        </w:rPr>
        <w:t>max25</w:t>
      </w:r>
      <w:r w:rsidRPr="00FE014F">
        <w:t xml:space="preserve">, and </w:t>
      </w:r>
      <w:r w:rsidRPr="00FE014F">
        <w:rPr>
          <w:i/>
          <w:iCs/>
        </w:rPr>
        <w:t>R</w:t>
      </w:r>
      <w:r w:rsidRPr="00FE014F">
        <w:rPr>
          <w:vertAlign w:val="subscript"/>
        </w:rPr>
        <w:t>d25</w:t>
      </w:r>
      <w:r w:rsidRPr="00FE014F">
        <w:t>.</w:t>
      </w:r>
    </w:p>
    <w:p w14:paraId="28AE9506" w14:textId="77777777" w:rsidR="00D52184" w:rsidRPr="00FE014F" w:rsidRDefault="00D52184" w:rsidP="00DE2B27">
      <w:pPr>
        <w:spacing w:line="360" w:lineRule="auto"/>
      </w:pPr>
    </w:p>
    <w:p w14:paraId="38163200" w14:textId="77777777" w:rsidR="009F20B5" w:rsidRPr="00FE014F" w:rsidRDefault="009F20B5" w:rsidP="00DE2B27">
      <w:pPr>
        <w:spacing w:line="360" w:lineRule="auto"/>
      </w:pPr>
      <w:r w:rsidRPr="00FE014F">
        <w:rPr>
          <w:i/>
          <w:iCs/>
        </w:rPr>
        <w:t>Leaf trait measurements</w:t>
      </w:r>
    </w:p>
    <w:p w14:paraId="4688F634" w14:textId="0AB699A6" w:rsidR="009F20B5" w:rsidRDefault="009F20B5" w:rsidP="00C01F98">
      <w:pPr>
        <w:autoSpaceDE w:val="0"/>
        <w:autoSpaceDN w:val="0"/>
        <w:adjustRightInd w:val="0"/>
        <w:spacing w:line="360" w:lineRule="auto"/>
        <w:rPr>
          <w:color w:val="000000"/>
        </w:rPr>
      </w:pPr>
      <w:r>
        <w:t xml:space="preserve">The leaf used to generate </w:t>
      </w:r>
      <w:r w:rsidRPr="00FE014F">
        <w:rPr>
          <w:i/>
          <w:iCs/>
        </w:rPr>
        <w:t>A</w:t>
      </w:r>
      <w:r w:rsidRPr="00FE014F">
        <w:rPr>
          <w:vertAlign w:val="subscript"/>
        </w:rPr>
        <w:t>net</w:t>
      </w:r>
      <w:r w:rsidRPr="00FE014F">
        <w:t>/</w:t>
      </w:r>
      <w:r w:rsidRPr="00FE014F">
        <w:rPr>
          <w:i/>
          <w:iCs/>
        </w:rPr>
        <w:t>C</w:t>
      </w:r>
      <w:r w:rsidRPr="00FE014F">
        <w:rPr>
          <w:vertAlign w:val="subscript"/>
        </w:rPr>
        <w:t>i</w:t>
      </w:r>
      <w:r w:rsidRPr="00FE014F">
        <w:t xml:space="preserve"> curves</w:t>
      </w:r>
      <w:r>
        <w:t xml:space="preserve"> and dark respiration measurements was harvested immediately following gas exchange measurements. </w:t>
      </w:r>
      <w:r w:rsidRPr="00FE014F">
        <w:rPr>
          <w:color w:val="000000"/>
        </w:rPr>
        <w:t xml:space="preserve">Images of each </w:t>
      </w:r>
      <w:r>
        <w:rPr>
          <w:color w:val="000000"/>
        </w:rPr>
        <w:t xml:space="preserve">focal </w:t>
      </w:r>
      <w:r w:rsidRPr="00FE014F">
        <w:rPr>
          <w:color w:val="000000"/>
        </w:rPr>
        <w:t xml:space="preserve">leaf were curated </w:t>
      </w:r>
      <w:r w:rsidRPr="00FE014F">
        <w:rPr>
          <w:color w:val="000000"/>
        </w:rPr>
        <w:lastRenderedPageBreak/>
        <w:t xml:space="preserve">using a flat-bed scanner to determine </w:t>
      </w:r>
      <w:r w:rsidR="009C5B7C">
        <w:rPr>
          <w:color w:val="000000"/>
        </w:rPr>
        <w:t>fresh</w:t>
      </w:r>
      <w:r w:rsidRPr="00FE014F">
        <w:rPr>
          <w:color w:val="000000"/>
        </w:rPr>
        <w:t xml:space="preserve"> leaf area using the '</w:t>
      </w:r>
      <w:proofErr w:type="spellStart"/>
      <w:r w:rsidRPr="00FE014F">
        <w:rPr>
          <w:color w:val="000000"/>
        </w:rPr>
        <w:t>LeafArea</w:t>
      </w:r>
      <w:proofErr w:type="spellEnd"/>
      <w:r w:rsidRPr="00FE014F">
        <w:rPr>
          <w:color w:val="000000"/>
        </w:rPr>
        <w:t>' R package</w:t>
      </w:r>
      <w:r w:rsidR="007A3065">
        <w:rPr>
          <w:color w:val="000000"/>
        </w:rPr>
        <w:t xml:space="preserve"> </w:t>
      </w:r>
      <w:r w:rsidR="007A3065">
        <w:rPr>
          <w:color w:val="000000"/>
        </w:rPr>
        <w:fldChar w:fldCharType="begin" w:fldLock="1"/>
      </w:r>
      <w:r w:rsidR="007A3065">
        <w:rPr>
          <w:color w:val="000000"/>
        </w:rPr>
        <w:instrText>ADDIN CSL_CITATION {"citationItems":[{"id":"ITEM-1","itemData":{"author":[{"dropping-particle":"","family":"Katabuchi","given":"Masatoshi","non-dropping-particle":"","parse-names":false,"suffix":""}],"container-title":"Ecological Research","id":"ITEM-1","issue":"6","issued":{"date-parts":[["2015"]]},"page":"1073-1077","title":"LeafArea: An R package for rapid digital analysis of leaf area","type":"article-journal","volume":"30"},"uris":["http://www.mendeley.com/documents/?uuid=d5bcbc72-e9c0-4ada-8acf-dfeff07e88d7"]}],"mendeley":{"formattedCitation":"(Katabuchi, 2015)","plainTextFormattedCitation":"(Katabuchi, 2015)","previouslyFormattedCitation":"(Katabuchi, 2015)"},"properties":{"noteIndex":0},"schema":"https://github.com/citation-style-language/schema/raw/master/csl-citation.json"}</w:instrText>
      </w:r>
      <w:r w:rsidR="007A3065">
        <w:rPr>
          <w:color w:val="000000"/>
        </w:rPr>
        <w:fldChar w:fldCharType="separate"/>
      </w:r>
      <w:r w:rsidR="007A3065" w:rsidRPr="007A3065">
        <w:rPr>
          <w:noProof/>
          <w:color w:val="000000"/>
        </w:rPr>
        <w:t>(Katabuchi, 2015)</w:t>
      </w:r>
      <w:r w:rsidR="007A3065">
        <w:rPr>
          <w:color w:val="000000"/>
        </w:rPr>
        <w:fldChar w:fldCharType="end"/>
      </w:r>
      <w:r w:rsidRPr="00FE014F">
        <w:rPr>
          <w:color w:val="000000"/>
        </w:rPr>
        <w:t>, which automates leaf area calculations using ImageJ software</w:t>
      </w:r>
      <w:r w:rsidR="007A3065">
        <w:rPr>
          <w:color w:val="000000"/>
        </w:rPr>
        <w:t xml:space="preserve"> </w:t>
      </w:r>
      <w:r w:rsidR="007A3065">
        <w:rPr>
          <w:color w:val="000000"/>
        </w:rPr>
        <w:fldChar w:fldCharType="begin" w:fldLock="1"/>
      </w:r>
      <w:r w:rsidR="007A3065">
        <w:rPr>
          <w:color w:val="000000"/>
        </w:rPr>
        <w:instrText>ADDIN CSL_CITATION {"citationItems":[{"id":"ITEM-1","itemData":{"DOI":"10.1038/nmeth.2089","ISSN":"1548-7105","PMID":"22930834","abstract":"For the past 25 years NIH Image and ImageJ software have been pioneers as open tools for the analysis of scientific images. We discuss the origins, challenges and solutions of these two programs, and how their history can serve to advise and inform other software projects.","author":[{"dropping-particle":"","family":"Schneider","given":"Caroline A","non-dropping-particle":"","parse-names":false,"suffix":""},{"dropping-particle":"","family":"Rasband","given":"Wayne S","non-dropping-particle":"","parse-names":false,"suffix":""},{"dropping-particle":"","family":"Eliceiri","given":"Kevin W","non-dropping-particle":"","parse-names":false,"suffix":""}],"container-title":"Nature methods","id":"ITEM-1","issue":"7","issued":{"date-parts":[["2012","7"]]},"page":"671-675","title":"NIH Image to ImageJ: 25 years of image analysis.","type":"article-journal","volume":"9"},"uris":["http://www.mendeley.com/documents/?uuid=6b914044-468b-40c6-8046-c87ca4f654ed"]}],"mendeley":{"formattedCitation":"(Schneider &lt;i&gt;et al.&lt;/i&gt;, 2012)","plainTextFormattedCitation":"(Schneider et al., 2012)","previouslyFormattedCitation":"(Schneider &lt;i&gt;et al.&lt;/i&gt;, 2012)"},"properties":{"noteIndex":0},"schema":"https://github.com/citation-style-language/schema/raw/master/csl-citation.json"}</w:instrText>
      </w:r>
      <w:r w:rsidR="007A3065">
        <w:rPr>
          <w:color w:val="000000"/>
        </w:rPr>
        <w:fldChar w:fldCharType="separate"/>
      </w:r>
      <w:r w:rsidR="007A3065" w:rsidRPr="007A3065">
        <w:rPr>
          <w:noProof/>
          <w:color w:val="000000"/>
        </w:rPr>
        <w:t xml:space="preserve">(Schneider </w:t>
      </w:r>
      <w:r w:rsidR="007A3065" w:rsidRPr="007A3065">
        <w:rPr>
          <w:i/>
          <w:noProof/>
          <w:color w:val="000000"/>
        </w:rPr>
        <w:t>et al.</w:t>
      </w:r>
      <w:r w:rsidR="007A3065" w:rsidRPr="007A3065">
        <w:rPr>
          <w:noProof/>
          <w:color w:val="000000"/>
        </w:rPr>
        <w:t>, 2012)</w:t>
      </w:r>
      <w:r w:rsidR="007A3065">
        <w:rPr>
          <w:color w:val="000000"/>
        </w:rPr>
        <w:fldChar w:fldCharType="end"/>
      </w:r>
      <w:r w:rsidR="007A3065">
        <w:rPr>
          <w:color w:val="000000"/>
        </w:rPr>
        <w:t xml:space="preserve">. Post-processed images were visually assessed to check against errors in the automation process. </w:t>
      </w:r>
      <w:r w:rsidRPr="00FE014F">
        <w:rPr>
          <w:color w:val="000000"/>
        </w:rPr>
        <w:t>Each leaf was dried at 65</w:t>
      </w:r>
      <w:r w:rsidRPr="00FE014F">
        <w:rPr>
          <w:rFonts w:ascii="Symbol" w:eastAsia="Symbol" w:hAnsi="Symbol" w:cs="Symbol"/>
          <w:color w:val="000000"/>
        </w:rPr>
        <w:t></w:t>
      </w:r>
      <w:r w:rsidRPr="00FE014F">
        <w:rPr>
          <w:color w:val="000000"/>
        </w:rPr>
        <w:t>C for at least 48 hours, and subsequently weighed and ground until homogenized. Leaf mass per area (</w:t>
      </w:r>
      <w:r w:rsidRPr="00FE014F">
        <w:rPr>
          <w:i/>
          <w:iCs/>
          <w:color w:val="000000"/>
        </w:rPr>
        <w:t>M</w:t>
      </w:r>
      <w:r w:rsidRPr="00FE014F">
        <w:rPr>
          <w:color w:val="000000"/>
          <w:vertAlign w:val="subscript"/>
        </w:rPr>
        <w:t>area</w:t>
      </w:r>
      <w:r w:rsidRPr="00FE014F">
        <w:rPr>
          <w:color w:val="000000"/>
        </w:rPr>
        <w:t>; g m</w:t>
      </w:r>
      <w:r w:rsidRPr="00FE014F">
        <w:rPr>
          <w:color w:val="000000"/>
          <w:vertAlign w:val="superscript"/>
        </w:rPr>
        <w:t>-2</w:t>
      </w:r>
      <w:r w:rsidRPr="00FE014F">
        <w:rPr>
          <w:color w:val="000000"/>
        </w:rPr>
        <w:t xml:space="preserve">) was calculated as the ratio of dry leaf biomass to fresh leaf area. </w:t>
      </w:r>
      <w:r>
        <w:rPr>
          <w:color w:val="000000"/>
        </w:rPr>
        <w:t>L</w:t>
      </w:r>
      <w:r w:rsidRPr="00FE014F">
        <w:rPr>
          <w:color w:val="000000"/>
        </w:rPr>
        <w:t>eaf nitrogen content</w:t>
      </w:r>
      <w:r w:rsidRPr="00FE014F">
        <w:t xml:space="preserve"> (</w:t>
      </w:r>
      <w:r w:rsidRPr="00FE014F">
        <w:rPr>
          <w:i/>
          <w:iCs/>
        </w:rPr>
        <w:t>N</w:t>
      </w:r>
      <w:r w:rsidRPr="00FE014F">
        <w:rPr>
          <w:vertAlign w:val="subscript"/>
        </w:rPr>
        <w:t>mass</w:t>
      </w:r>
      <w:r w:rsidRPr="00FE014F">
        <w:t>; g</w:t>
      </w:r>
      <w:r w:rsidR="001B6725">
        <w:t>N</w:t>
      </w:r>
      <w:r w:rsidRPr="00FE014F">
        <w:t xml:space="preserve"> g</w:t>
      </w:r>
      <w:r w:rsidRPr="00FE014F">
        <w:rPr>
          <w:vertAlign w:val="superscript"/>
        </w:rPr>
        <w:t>-1</w:t>
      </w:r>
      <w:r w:rsidRPr="00FE014F">
        <w:t>)</w:t>
      </w:r>
      <w:r>
        <w:t xml:space="preserve"> was quantified using a subsample of ground and homogenized leaf tissue </w:t>
      </w:r>
      <w:r w:rsidRPr="00FE014F">
        <w:rPr>
          <w:color w:val="000000"/>
        </w:rPr>
        <w:t xml:space="preserve">through elemental combustion analysis (Costech-4010, </w:t>
      </w:r>
      <w:proofErr w:type="spellStart"/>
      <w:r w:rsidRPr="00FE014F">
        <w:rPr>
          <w:color w:val="000000"/>
        </w:rPr>
        <w:t>Costech</w:t>
      </w:r>
      <w:proofErr w:type="spellEnd"/>
      <w:r w:rsidRPr="00FE014F">
        <w:rPr>
          <w:color w:val="000000"/>
        </w:rPr>
        <w:t>, Inc., Valencia, CA, USA)</w:t>
      </w:r>
      <w:r>
        <w:rPr>
          <w:color w:val="000000"/>
        </w:rPr>
        <w:t xml:space="preserve">. </w:t>
      </w:r>
      <w:r w:rsidR="00C01F98" w:rsidRPr="00FE014F">
        <w:rPr>
          <w:color w:val="000000"/>
        </w:rPr>
        <w:t>Leaf nitrogen content per unit leaf area (</w:t>
      </w:r>
      <w:r w:rsidR="00C01F98" w:rsidRPr="00FE014F">
        <w:rPr>
          <w:i/>
          <w:color w:val="000000"/>
        </w:rPr>
        <w:t>N</w:t>
      </w:r>
      <w:r w:rsidR="00C01F98" w:rsidRPr="00FE014F">
        <w:rPr>
          <w:iCs/>
          <w:color w:val="000000"/>
          <w:vertAlign w:val="subscript"/>
        </w:rPr>
        <w:t>area</w:t>
      </w:r>
      <w:r w:rsidR="00C01F98" w:rsidRPr="00FE014F">
        <w:rPr>
          <w:color w:val="000000"/>
        </w:rPr>
        <w:t>; gN m</w:t>
      </w:r>
      <w:r w:rsidR="00C01F98" w:rsidRPr="00FE014F">
        <w:rPr>
          <w:color w:val="000000"/>
          <w:vertAlign w:val="superscript"/>
        </w:rPr>
        <w:t>-2</w:t>
      </w:r>
      <w:r w:rsidR="00C01F98" w:rsidRPr="00FE014F">
        <w:rPr>
          <w:color w:val="000000"/>
        </w:rPr>
        <w:t>) was calculated by multiplying</w:t>
      </w:r>
      <w:r w:rsidR="00C01F98" w:rsidRPr="00FE014F">
        <w:rPr>
          <w:i/>
          <w:iCs/>
        </w:rPr>
        <w:t xml:space="preserve"> N</w:t>
      </w:r>
      <w:r w:rsidR="00C01F98" w:rsidRPr="00FE014F">
        <w:rPr>
          <w:vertAlign w:val="subscript"/>
        </w:rPr>
        <w:t>mass</w:t>
      </w:r>
      <w:r w:rsidR="00C01F98" w:rsidRPr="00FE014F">
        <w:rPr>
          <w:color w:val="000000"/>
        </w:rPr>
        <w:t xml:space="preserve"> and </w:t>
      </w:r>
      <w:r w:rsidR="00C01F98" w:rsidRPr="00FE014F">
        <w:rPr>
          <w:i/>
          <w:iCs/>
          <w:color w:val="000000"/>
        </w:rPr>
        <w:t>M</w:t>
      </w:r>
      <w:r w:rsidR="00C01F98" w:rsidRPr="00FE014F">
        <w:rPr>
          <w:color w:val="000000"/>
          <w:vertAlign w:val="subscript"/>
        </w:rPr>
        <w:t>area</w:t>
      </w:r>
      <w:r w:rsidR="00C01F98" w:rsidRPr="00FE014F">
        <w:rPr>
          <w:color w:val="000000"/>
        </w:rPr>
        <w:t>.</w:t>
      </w:r>
      <w:r w:rsidR="00C01F98" w:rsidRPr="00C01F98">
        <w:rPr>
          <w:color w:val="000000"/>
        </w:rPr>
        <w:t xml:space="preserve"> </w:t>
      </w:r>
      <w:r w:rsidR="00C01F98">
        <w:rPr>
          <w:color w:val="000000"/>
        </w:rPr>
        <w:t>Photosynthetic nitrogen-use efficiency (</w:t>
      </w:r>
      <w:proofErr w:type="spellStart"/>
      <w:r w:rsidR="00C01F98">
        <w:rPr>
          <w:i/>
          <w:iCs/>
          <w:color w:val="000000"/>
        </w:rPr>
        <w:t>PNUE</w:t>
      </w:r>
      <w:r w:rsidR="00121E9D">
        <w:rPr>
          <w:color w:val="000000"/>
          <w:vertAlign w:val="subscript"/>
        </w:rPr>
        <w:t>growth</w:t>
      </w:r>
      <w:proofErr w:type="spellEnd"/>
      <w:r w:rsidR="00C01F98">
        <w:rPr>
          <w:color w:val="000000"/>
        </w:rPr>
        <w:t xml:space="preserve">; </w:t>
      </w:r>
      <w:r w:rsidR="00C01F98" w:rsidRPr="14AB8DC9">
        <w:rPr>
          <w:color w:val="000000" w:themeColor="text1"/>
        </w:rPr>
        <w:t>µmol</w:t>
      </w:r>
      <w:r w:rsidR="00C01F98">
        <w:rPr>
          <w:color w:val="000000" w:themeColor="text1"/>
        </w:rPr>
        <w:t xml:space="preserve"> CO</w:t>
      </w:r>
      <w:r w:rsidR="00C01F98">
        <w:rPr>
          <w:color w:val="000000" w:themeColor="text1"/>
          <w:vertAlign w:val="subscript"/>
        </w:rPr>
        <w:t>2</w:t>
      </w:r>
      <w:r w:rsidR="00C01F98" w:rsidRPr="14AB8DC9">
        <w:rPr>
          <w:color w:val="000000" w:themeColor="text1"/>
        </w:rPr>
        <w:t xml:space="preserve"> </w:t>
      </w:r>
      <w:r w:rsidR="00C01F98">
        <w:rPr>
          <w:color w:val="000000" w:themeColor="text1"/>
        </w:rPr>
        <w:t>mol</w:t>
      </w:r>
      <w:r w:rsidR="00C01F98">
        <w:rPr>
          <w:color w:val="000000" w:themeColor="text1"/>
          <w:vertAlign w:val="superscript"/>
        </w:rPr>
        <w:t>-1</w:t>
      </w:r>
      <w:r w:rsidR="00C01F98">
        <w:rPr>
          <w:color w:val="000000" w:themeColor="text1"/>
        </w:rPr>
        <w:t xml:space="preserve"> N</w:t>
      </w:r>
      <w:r w:rsidR="00C01F98" w:rsidRPr="14AB8DC9">
        <w:rPr>
          <w:color w:val="000000" w:themeColor="text1"/>
          <w:vertAlign w:val="superscript"/>
        </w:rPr>
        <w:t xml:space="preserve"> </w:t>
      </w:r>
      <w:r w:rsidR="00C01F98" w:rsidRPr="14AB8DC9">
        <w:rPr>
          <w:color w:val="000000" w:themeColor="text1"/>
        </w:rPr>
        <w:t>s</w:t>
      </w:r>
      <w:r w:rsidR="00C01F98" w:rsidRPr="14AB8DC9">
        <w:rPr>
          <w:color w:val="000000" w:themeColor="text1"/>
          <w:vertAlign w:val="superscript"/>
        </w:rPr>
        <w:t>-1</w:t>
      </w:r>
      <w:r w:rsidR="00C01F98">
        <w:rPr>
          <w:color w:val="000000" w:themeColor="text1"/>
        </w:rPr>
        <w:t>)</w:t>
      </w:r>
      <w:r w:rsidR="00C01F98" w:rsidRPr="00C01F98">
        <w:rPr>
          <w:color w:val="000000" w:themeColor="text1"/>
        </w:rPr>
        <w:t xml:space="preserve"> </w:t>
      </w:r>
      <w:r w:rsidR="00C01F98">
        <w:rPr>
          <w:color w:val="000000"/>
        </w:rPr>
        <w:t xml:space="preserve">was estimated as the ratio of </w:t>
      </w:r>
      <w:proofErr w:type="spellStart"/>
      <w:r w:rsidR="00C01F98">
        <w:rPr>
          <w:i/>
          <w:iCs/>
          <w:color w:val="000000"/>
        </w:rPr>
        <w:t>A</w:t>
      </w:r>
      <w:r w:rsidR="00C01F98">
        <w:rPr>
          <w:color w:val="000000"/>
          <w:vertAlign w:val="subscript"/>
        </w:rPr>
        <w:t>net,growth</w:t>
      </w:r>
      <w:proofErr w:type="spellEnd"/>
      <w:r w:rsidR="00C01F98">
        <w:rPr>
          <w:color w:val="000000"/>
        </w:rPr>
        <w:t xml:space="preserve"> to </w:t>
      </w:r>
      <w:r w:rsidR="00C01F98">
        <w:rPr>
          <w:i/>
          <w:iCs/>
          <w:color w:val="000000"/>
        </w:rPr>
        <w:t>N</w:t>
      </w:r>
      <w:r w:rsidR="00C01F98">
        <w:rPr>
          <w:color w:val="000000"/>
          <w:vertAlign w:val="subscript"/>
        </w:rPr>
        <w:t>area</w:t>
      </w:r>
      <w:r w:rsidR="00C01F98">
        <w:rPr>
          <w:color w:val="000000"/>
        </w:rPr>
        <w:t xml:space="preserve">, </w:t>
      </w:r>
      <w:commentRangeStart w:id="17"/>
      <w:r w:rsidR="00251593">
        <w:rPr>
          <w:color w:val="000000"/>
        </w:rPr>
        <w:t>first converting</w:t>
      </w:r>
      <w:r w:rsidR="00C01F98">
        <w:rPr>
          <w:color w:val="000000"/>
        </w:rPr>
        <w:t xml:space="preserve"> </w:t>
      </w:r>
      <w:r w:rsidR="00C01F98">
        <w:rPr>
          <w:i/>
          <w:iCs/>
          <w:color w:val="000000"/>
        </w:rPr>
        <w:t>N</w:t>
      </w:r>
      <w:r w:rsidR="00C01F98">
        <w:rPr>
          <w:color w:val="000000"/>
          <w:vertAlign w:val="subscript"/>
        </w:rPr>
        <w:t>area</w:t>
      </w:r>
      <w:r w:rsidR="00C01F98">
        <w:rPr>
          <w:color w:val="000000"/>
        </w:rPr>
        <w:t xml:space="preserve"> to mol N m</w:t>
      </w:r>
      <w:r w:rsidR="00C01F98">
        <w:rPr>
          <w:color w:val="000000"/>
          <w:vertAlign w:val="superscript"/>
        </w:rPr>
        <w:t>-2</w:t>
      </w:r>
      <w:r w:rsidR="00C01F98">
        <w:rPr>
          <w:color w:val="000000"/>
        </w:rPr>
        <w:t xml:space="preserve"> using the molar mass of nitrogen (14 g mol</w:t>
      </w:r>
      <w:r w:rsidR="00C01F98">
        <w:rPr>
          <w:color w:val="000000"/>
          <w:vertAlign w:val="superscript"/>
        </w:rPr>
        <w:t>-1</w:t>
      </w:r>
      <w:r w:rsidR="00C01F98">
        <w:rPr>
          <w:color w:val="000000"/>
        </w:rPr>
        <w:t>).</w:t>
      </w:r>
      <w:commentRangeEnd w:id="17"/>
      <w:r w:rsidR="005D1A23">
        <w:rPr>
          <w:rStyle w:val="CommentReference"/>
        </w:rPr>
        <w:commentReference w:id="17"/>
      </w:r>
    </w:p>
    <w:p w14:paraId="30E156FB" w14:textId="512814A2" w:rsidR="00B76D20" w:rsidRDefault="00B76D20" w:rsidP="00B76D20">
      <w:pPr>
        <w:autoSpaceDE w:val="0"/>
        <w:autoSpaceDN w:val="0"/>
        <w:adjustRightInd w:val="0"/>
        <w:spacing w:line="360" w:lineRule="auto"/>
        <w:ind w:firstLine="720"/>
        <w:rPr>
          <w:color w:val="000000"/>
        </w:rPr>
      </w:pPr>
      <w:r>
        <w:rPr>
          <w:color w:val="000000"/>
        </w:rPr>
        <w:t xml:space="preserve">Chlorophyll content was extracted from a second leaf in the same trifoliate leaf set as the leaf used to generate </w:t>
      </w:r>
      <w:r w:rsidRPr="00FE014F">
        <w:rPr>
          <w:i/>
          <w:iCs/>
        </w:rPr>
        <w:t>A</w:t>
      </w:r>
      <w:r w:rsidRPr="00FE014F">
        <w:rPr>
          <w:vertAlign w:val="subscript"/>
        </w:rPr>
        <w:t>net</w:t>
      </w:r>
      <w:r w:rsidRPr="00FE014F">
        <w:t>/</w:t>
      </w:r>
      <w:r w:rsidRPr="00FE014F">
        <w:rPr>
          <w:i/>
          <w:iCs/>
        </w:rPr>
        <w:t>C</w:t>
      </w:r>
      <w:r w:rsidRPr="00FE014F">
        <w:rPr>
          <w:vertAlign w:val="subscript"/>
        </w:rPr>
        <w:t>i</w:t>
      </w:r>
      <w:r w:rsidRPr="00FE014F">
        <w:t xml:space="preserve"> curves</w:t>
      </w:r>
      <w:r>
        <w:t xml:space="preserve">. A </w:t>
      </w:r>
      <w:proofErr w:type="spellStart"/>
      <w:r>
        <w:t>cork</w:t>
      </w:r>
      <w:proofErr w:type="spellEnd"/>
      <w:r>
        <w:t xml:space="preserve"> borer was used to punch between 3-5 0.6 cm</w:t>
      </w:r>
      <w:r>
        <w:rPr>
          <w:vertAlign w:val="superscript"/>
        </w:rPr>
        <w:t>2</w:t>
      </w:r>
      <w:r>
        <w:t xml:space="preserve"> disks from the leaf. </w:t>
      </w:r>
      <w:r w:rsidR="00E90732">
        <w:t>I</w:t>
      </w:r>
      <w:r>
        <w:t xml:space="preserve">mages of each set of leaf disks were curated using a flat-bed scanner to determine wet leaf area, again quantified using the </w:t>
      </w:r>
      <w:r w:rsidRPr="00FE014F">
        <w:rPr>
          <w:color w:val="000000"/>
        </w:rPr>
        <w:t>'</w:t>
      </w:r>
      <w:proofErr w:type="spellStart"/>
      <w:r w:rsidRPr="00FE014F">
        <w:rPr>
          <w:color w:val="000000"/>
        </w:rPr>
        <w:t>LeafArea</w:t>
      </w:r>
      <w:proofErr w:type="spellEnd"/>
      <w:r w:rsidRPr="00FE014F">
        <w:rPr>
          <w:color w:val="000000"/>
        </w:rPr>
        <w:t>' R package</w:t>
      </w:r>
      <w:r>
        <w:rPr>
          <w:color w:val="000000"/>
        </w:rPr>
        <w:t xml:space="preserve"> </w:t>
      </w:r>
      <w:r>
        <w:rPr>
          <w:color w:val="000000"/>
        </w:rPr>
        <w:fldChar w:fldCharType="begin" w:fldLock="1"/>
      </w:r>
      <w:r>
        <w:rPr>
          <w:color w:val="000000"/>
        </w:rPr>
        <w:instrText>ADDIN CSL_CITATION {"citationItems":[{"id":"ITEM-1","itemData":{"author":[{"dropping-particle":"","family":"Katabuchi","given":"Masatoshi","non-dropping-particle":"","parse-names":false,"suffix":""}],"container-title":"Ecological Research","id":"ITEM-1","issue":"6","issued":{"date-parts":[["2015"]]},"page":"1073-1077","title":"LeafArea: An R package for rapid digital analysis of leaf area","type":"article-journal","volume":"30"},"uris":["http://www.mendeley.com/documents/?uuid=d5bcbc72-e9c0-4ada-8acf-dfeff07e88d7"]}],"mendeley":{"formattedCitation":"(Katabuchi, 2015)","plainTextFormattedCitation":"(Katabuchi, 2015)","previouslyFormattedCitation":"(Katabuchi, 2015)"},"properties":{"noteIndex":0},"schema":"https://github.com/citation-style-language/schema/raw/master/csl-citation.json"}</w:instrText>
      </w:r>
      <w:r>
        <w:rPr>
          <w:color w:val="000000"/>
        </w:rPr>
        <w:fldChar w:fldCharType="separate"/>
      </w:r>
      <w:r w:rsidRPr="007A3065">
        <w:rPr>
          <w:noProof/>
          <w:color w:val="000000"/>
        </w:rPr>
        <w:t>(Katabuchi, 2015)</w:t>
      </w:r>
      <w:r>
        <w:rPr>
          <w:color w:val="000000"/>
        </w:rPr>
        <w:fldChar w:fldCharType="end"/>
      </w:r>
      <w:r w:rsidR="00E90732">
        <w:rPr>
          <w:color w:val="000000"/>
        </w:rPr>
        <w:t xml:space="preserve">. </w:t>
      </w:r>
      <w:r>
        <w:rPr>
          <w:color w:val="000000"/>
        </w:rPr>
        <w:t>Leaf disks were shuttled into a test tube containing 10mL dimethyl sulfoxide, vortexed, and incubated at 65</w:t>
      </w:r>
      <w:r>
        <w:rPr>
          <w:color w:val="000000"/>
        </w:rPr>
        <w:sym w:font="Symbol" w:char="F0B0"/>
      </w:r>
      <w:r>
        <w:rPr>
          <w:color w:val="000000"/>
        </w:rPr>
        <w:t xml:space="preserve">C for 120 minutes </w:t>
      </w:r>
      <w:r>
        <w:rPr>
          <w:color w:val="000000"/>
        </w:rPr>
        <w:fldChar w:fldCharType="begin" w:fldLock="1"/>
      </w:r>
      <w:r>
        <w:rPr>
          <w:color w:val="000000"/>
        </w:rPr>
        <w:instrText>ADDIN CSL_CITATION {"citationItems":[{"id":"ITEM-1","itemData":{"DOI":"10.1016/0098-8472(92)90034-Y","ISSN":"00988472","abstract":"The use of I)MS() t~)r the extraction and determination of chlorophylls a and b in lichens and higher plants was re- evaluated. Because of differences between the absorption spectra of pure chlorophylls a and b in DMSO and 80°~, acetone, tbrmulae to calculate the individual concentrations of chlorophyll a, chlorophyll b and total (a + b) chlorophyll in pigment extracts were redetermined for specific use with DMSO. In lichens, the problem of chlorophyll degradation resulting from the presence of acidic lichen substances was specifically addressed. Repeated washing of thalli with carbonate- saturated 100°~, acetone followed by extraction in DMSO containing PVP~ minimized the conversion of chlorophylls to phaeophytin during extraction of chlorophylls from lichens tbr which the content of lichen substances was characterized. In lichens containing significant quantities of acidic compounds, the modified DMSO assay proved superior to 80°o acetone tbr the extraction and determination of chlorophyll a and b concentrations. In a range of higher plants, determinations of chlorophyll a and b concentrations were virtually identical when the modified DMSO assay was compared with the traditional method of chlorophyll extraction using 80~ acetone. Moreover, DMSO extracts could be cold-stored for up to 7 days with no significant loss of chlorophylls a or b, or changes in the a/b ratio. Potential eco-physiological applications of the modified DMSO assay, which eliminates the necessity for grinding plant material and centrithging plant extracts, are discussed.","author":[{"dropping-particle":"","family":"Barnes","given":"J D","non-dropping-particle":"","parse-names":false,"suffix":""},{"dropping-particle":"","family":"Balaguer","given":"L","non-dropping-particle":"","parse-names":false,"suffix":""},{"dropping-particle":"","family":"Manrique","given":"E","non-dropping-particle":"","parse-names":false,"suffix":""},{"dropping-particle":"","family":"Elvira","given":"S","non-dropping-particle":"","parse-names":false,"suffix":""},{"dropping-particle":"","family":"Davison","given":"A W","non-dropping-particle":"","parse-names":false,"suffix":""}],"container-title":"Environmental and Experimental Botany","id":"ITEM-1","issue":"2","issued":{"date-parts":[["1992","4"]]},"page":"85-100","title":"A reappraisal of the use of DMSO for the extraction and determination of chlorophylls a and b in lichens and higher plants","type":"article-journal","volume":"32"},"uris":["http://www.mendeley.com/documents/?uuid=cc365352-4cab-4e5d-8c1d-9e34c4712d86"]}],"mendeley":{"formattedCitation":"(Barnes &lt;i&gt;et al.&lt;/i&gt;, 1992)","plainTextFormattedCitation":"(Barnes et al., 1992)","previouslyFormattedCitation":"(Barnes &lt;i&gt;et al.&lt;/i&gt;, 1992)"},"properties":{"noteIndex":0},"schema":"https://github.com/citation-style-language/schema/raw/master/csl-citation.json"}</w:instrText>
      </w:r>
      <w:r>
        <w:rPr>
          <w:color w:val="000000"/>
        </w:rPr>
        <w:fldChar w:fldCharType="separate"/>
      </w:r>
      <w:r w:rsidRPr="007A3065">
        <w:rPr>
          <w:noProof/>
          <w:color w:val="000000"/>
        </w:rPr>
        <w:t xml:space="preserve">(Barnes </w:t>
      </w:r>
      <w:r w:rsidRPr="007A3065">
        <w:rPr>
          <w:i/>
          <w:noProof/>
          <w:color w:val="000000"/>
        </w:rPr>
        <w:t>et al.</w:t>
      </w:r>
      <w:r w:rsidRPr="007A3065">
        <w:rPr>
          <w:noProof/>
          <w:color w:val="000000"/>
        </w:rPr>
        <w:t>, 1992)</w:t>
      </w:r>
      <w:r>
        <w:rPr>
          <w:color w:val="000000"/>
        </w:rPr>
        <w:fldChar w:fldCharType="end"/>
      </w:r>
      <w:r>
        <w:rPr>
          <w:color w:val="000000"/>
        </w:rPr>
        <w:t>. Incubated test tubes were vortexed again before being loaded in 150</w:t>
      </w:r>
      <w:r w:rsidRPr="00C21DD2">
        <w:rPr>
          <w:color w:val="000000"/>
        </w:rPr>
        <w:t xml:space="preserve"> </w:t>
      </w:r>
      <w:r>
        <w:rPr>
          <w:color w:val="000000"/>
          <w:lang w:val="el-GR"/>
        </w:rPr>
        <w:t>μ</w:t>
      </w:r>
      <w:r>
        <w:rPr>
          <w:color w:val="000000"/>
        </w:rPr>
        <w:t xml:space="preserve">L triplicate aliquots to a 96-well plate. Dimethyl sulfoxide was loaded </w:t>
      </w:r>
      <w:r w:rsidR="00251593">
        <w:rPr>
          <w:color w:val="000000"/>
        </w:rPr>
        <w:t>in each plate as</w:t>
      </w:r>
      <w:r>
        <w:rPr>
          <w:color w:val="000000"/>
        </w:rPr>
        <w:t xml:space="preserve"> a single 150 </w:t>
      </w:r>
      <w:r>
        <w:rPr>
          <w:color w:val="000000"/>
          <w:lang w:val="el-GR"/>
        </w:rPr>
        <w:t>μ</w:t>
      </w:r>
      <w:r>
        <w:rPr>
          <w:color w:val="000000"/>
        </w:rPr>
        <w:t>L triplicate aliquot and used as a blank. Absorbance measurements at 649 nm (</w:t>
      </w:r>
      <w:r>
        <w:rPr>
          <w:i/>
          <w:iCs/>
          <w:color w:val="000000"/>
        </w:rPr>
        <w:t>A</w:t>
      </w:r>
      <w:r>
        <w:rPr>
          <w:color w:val="000000"/>
          <w:vertAlign w:val="subscript"/>
        </w:rPr>
        <w:t>649</w:t>
      </w:r>
      <w:r>
        <w:rPr>
          <w:color w:val="000000"/>
        </w:rPr>
        <w:t>) and 665 nm (</w:t>
      </w:r>
      <w:r>
        <w:rPr>
          <w:i/>
          <w:iCs/>
          <w:color w:val="000000"/>
        </w:rPr>
        <w:t>A</w:t>
      </w:r>
      <w:r>
        <w:rPr>
          <w:color w:val="000000"/>
          <w:vertAlign w:val="subscript"/>
        </w:rPr>
        <w:t>665</w:t>
      </w:r>
      <w:r>
        <w:rPr>
          <w:color w:val="000000"/>
        </w:rPr>
        <w:t xml:space="preserve">) were recorded in each well using a plate reader </w:t>
      </w:r>
      <w:r>
        <w:rPr>
          <w:color w:val="000000" w:themeColor="text1"/>
        </w:rPr>
        <w:t>(</w:t>
      </w:r>
      <w:proofErr w:type="spellStart"/>
      <w:r>
        <w:rPr>
          <w:color w:val="000000" w:themeColor="text1"/>
        </w:rPr>
        <w:t>Biotek</w:t>
      </w:r>
      <w:proofErr w:type="spellEnd"/>
      <w:r>
        <w:rPr>
          <w:color w:val="000000" w:themeColor="text1"/>
        </w:rPr>
        <w:t xml:space="preserve"> Synergy H1; </w:t>
      </w:r>
      <w:proofErr w:type="spellStart"/>
      <w:r>
        <w:rPr>
          <w:color w:val="000000" w:themeColor="text1"/>
        </w:rPr>
        <w:t>Biotek</w:t>
      </w:r>
      <w:proofErr w:type="spellEnd"/>
      <w:r>
        <w:rPr>
          <w:color w:val="000000" w:themeColor="text1"/>
        </w:rPr>
        <w:t xml:space="preserve"> Instruments, Winooski, VT USA), with triplicates averaged and corrected by the mean of the blank absorbance value. </w:t>
      </w:r>
      <w:r>
        <w:rPr>
          <w:color w:val="000000"/>
        </w:rPr>
        <w:t xml:space="preserve">Blank-corrected absorbance values were used to estimate </w:t>
      </w:r>
      <w:proofErr w:type="spellStart"/>
      <w:r>
        <w:rPr>
          <w:i/>
          <w:iCs/>
          <w:color w:val="000000"/>
        </w:rPr>
        <w:t>Chl</w:t>
      </w:r>
      <w:r>
        <w:rPr>
          <w:color w:val="000000"/>
          <w:vertAlign w:val="subscript"/>
        </w:rPr>
        <w:t>a</w:t>
      </w:r>
      <w:proofErr w:type="spellEnd"/>
      <w:r>
        <w:rPr>
          <w:color w:val="000000"/>
        </w:rPr>
        <w:t xml:space="preserve"> (</w:t>
      </w:r>
      <w:r>
        <w:rPr>
          <w:color w:val="000000"/>
          <w:lang w:val="el-GR"/>
        </w:rPr>
        <w:t>μ</w:t>
      </w:r>
      <w:r>
        <w:rPr>
          <w:color w:val="000000"/>
        </w:rPr>
        <w:t>g mL</w:t>
      </w:r>
      <w:r>
        <w:rPr>
          <w:color w:val="000000"/>
          <w:vertAlign w:val="superscript"/>
        </w:rPr>
        <w:t>-1</w:t>
      </w:r>
      <w:r>
        <w:rPr>
          <w:color w:val="000000"/>
        </w:rPr>
        <w:t xml:space="preserve">) and </w:t>
      </w:r>
      <w:proofErr w:type="spellStart"/>
      <w:r>
        <w:rPr>
          <w:i/>
          <w:iCs/>
          <w:color w:val="000000"/>
        </w:rPr>
        <w:t>Chl</w:t>
      </w:r>
      <w:r>
        <w:rPr>
          <w:color w:val="000000"/>
          <w:vertAlign w:val="subscript"/>
        </w:rPr>
        <w:t>b</w:t>
      </w:r>
      <w:proofErr w:type="spellEnd"/>
      <w:r>
        <w:rPr>
          <w:color w:val="000000"/>
        </w:rPr>
        <w:t xml:space="preserve"> (</w:t>
      </w:r>
      <w:r>
        <w:rPr>
          <w:color w:val="000000"/>
          <w:lang w:val="el-GR"/>
        </w:rPr>
        <w:t>μ</w:t>
      </w:r>
      <w:r>
        <w:rPr>
          <w:color w:val="000000"/>
        </w:rPr>
        <w:t>g mL</w:t>
      </w:r>
      <w:r>
        <w:rPr>
          <w:color w:val="000000"/>
          <w:vertAlign w:val="superscript"/>
        </w:rPr>
        <w:t>-1</w:t>
      </w:r>
      <w:r>
        <w:rPr>
          <w:color w:val="000000"/>
        </w:rPr>
        <w:t xml:space="preserve">) following equations from </w:t>
      </w:r>
      <w:r>
        <w:rPr>
          <w:color w:val="000000"/>
        </w:rPr>
        <w:fldChar w:fldCharType="begin" w:fldLock="1"/>
      </w:r>
      <w:r>
        <w:rPr>
          <w:color w:val="000000"/>
        </w:rPr>
        <w:instrText>ADDIN CSL_CITATION {"citationItems":[{"id":"ITEM-1","itemData":{"DOI":"10.1016/S0176-1617(11)81192-2","ISSN":"01761617","author":[{"dropping-particle":"","family":"Wellburn","given":"Alan R","non-dropping-particle":"","parse-names":false,"suffix":""}],"container-title":"Journal of Plant Physiology","id":"ITEM-1","issue":"3","issued":{"date-parts":[["1994","9"]]},"page":"307-313","title":"The spectral determination of chlorophylls a and b, as well as total carotenoids, using various solvents with spectrophotometers of different resolution","type":"article-journal","volume":"144"},"uris":["http://www.mendeley.com/documents/?uuid=00315be5-0eca-4e9a-ad6c-74ae3f02f373"]}],"mendeley":{"formattedCitation":"(Wellburn, 1994)","manualFormatting":"Wellburn (1994)","plainTextFormattedCitation":"(Wellburn, 1994)","previouslyFormattedCitation":"(Wellburn, 1994)"},"properties":{"noteIndex":0},"schema":"https://github.com/citation-style-language/schema/raw/master/csl-citation.json"}</w:instrText>
      </w:r>
      <w:r>
        <w:rPr>
          <w:color w:val="000000"/>
        </w:rPr>
        <w:fldChar w:fldCharType="separate"/>
      </w:r>
      <w:r w:rsidRPr="007A3065">
        <w:rPr>
          <w:noProof/>
          <w:color w:val="000000"/>
        </w:rPr>
        <w:t>Wellburn</w:t>
      </w:r>
      <w:r>
        <w:rPr>
          <w:noProof/>
          <w:color w:val="000000"/>
        </w:rPr>
        <w:t xml:space="preserve"> (</w:t>
      </w:r>
      <w:r w:rsidRPr="007A3065">
        <w:rPr>
          <w:noProof/>
          <w:color w:val="000000"/>
        </w:rPr>
        <w:t>1994)</w:t>
      </w:r>
      <w:r>
        <w:rPr>
          <w:color w:val="000000"/>
        </w:rPr>
        <w:fldChar w:fldCharType="end"/>
      </w:r>
      <w:r>
        <w:rPr>
          <w:color w:val="000000"/>
        </w:rPr>
        <w:t>:</w:t>
      </w:r>
    </w:p>
    <w:p w14:paraId="4FD29674" w14:textId="1767AECD" w:rsidR="00B76D20" w:rsidRPr="000219AB" w:rsidRDefault="00000000" w:rsidP="00B76D20">
      <w:pPr>
        <w:autoSpaceDE w:val="0"/>
        <w:autoSpaceDN w:val="0"/>
        <w:adjustRightInd w:val="0"/>
        <w:spacing w:line="360" w:lineRule="auto"/>
        <w:rPr>
          <w:color w:val="000000"/>
        </w:rPr>
      </w:pPr>
      <m:oMath>
        <m:sSub>
          <m:sSubPr>
            <m:ctrlPr>
              <w:rPr>
                <w:rFonts w:ascii="Cambria Math" w:hAnsi="Cambria Math"/>
                <w:i/>
                <w:color w:val="000000"/>
              </w:rPr>
            </m:ctrlPr>
          </m:sSubPr>
          <m:e>
            <m:r>
              <w:rPr>
                <w:rFonts w:ascii="Cambria Math" w:hAnsi="Cambria Math"/>
                <w:color w:val="000000"/>
              </w:rPr>
              <m:t>Chl</m:t>
            </m:r>
          </m:e>
          <m:sub>
            <m:r>
              <w:rPr>
                <w:rFonts w:ascii="Cambria Math" w:hAnsi="Cambria Math"/>
                <w:color w:val="000000"/>
              </w:rPr>
              <m:t>a</m:t>
            </m:r>
          </m:sub>
        </m:sSub>
        <m:r>
          <w:rPr>
            <w:rFonts w:ascii="Cambria Math" w:hAnsi="Cambria Math"/>
            <w:color w:val="000000"/>
          </w:rPr>
          <m:t>=12.47</m:t>
        </m:r>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665</m:t>
            </m:r>
          </m:sub>
        </m:sSub>
        <m:r>
          <w:rPr>
            <w:rFonts w:ascii="Cambria Math" w:hAnsi="Cambria Math"/>
            <w:color w:val="000000"/>
          </w:rPr>
          <m:t>-3.62</m:t>
        </m:r>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649</m:t>
            </m:r>
          </m:sub>
        </m:sSub>
      </m:oMath>
      <w:r w:rsidR="00B76D20">
        <w:rPr>
          <w:color w:val="000000"/>
        </w:rPr>
        <w:tab/>
      </w:r>
      <w:r w:rsidR="00B76D20">
        <w:rPr>
          <w:color w:val="000000"/>
        </w:rPr>
        <w:tab/>
      </w:r>
      <w:r w:rsidR="00B76D20">
        <w:rPr>
          <w:color w:val="000000"/>
        </w:rPr>
        <w:tab/>
      </w:r>
      <w:r w:rsidR="00B76D20">
        <w:rPr>
          <w:color w:val="000000"/>
        </w:rPr>
        <w:tab/>
      </w:r>
      <w:r w:rsidR="00B76D20">
        <w:rPr>
          <w:color w:val="000000"/>
        </w:rPr>
        <w:tab/>
      </w:r>
      <w:r w:rsidR="00B76D20">
        <w:rPr>
          <w:color w:val="000000"/>
        </w:rPr>
        <w:tab/>
      </w:r>
      <w:r w:rsidR="00B76D20">
        <w:rPr>
          <w:color w:val="000000"/>
        </w:rPr>
        <w:tab/>
      </w:r>
      <w:r w:rsidR="00B76D20">
        <w:rPr>
          <w:color w:val="000000"/>
        </w:rPr>
        <w:tab/>
        <w:t>(1)</w:t>
      </w:r>
    </w:p>
    <w:p w14:paraId="5CE2AD9D" w14:textId="77777777" w:rsidR="00B76D20" w:rsidRPr="000219AB" w:rsidRDefault="00B76D20" w:rsidP="00B76D20">
      <w:pPr>
        <w:autoSpaceDE w:val="0"/>
        <w:autoSpaceDN w:val="0"/>
        <w:adjustRightInd w:val="0"/>
        <w:spacing w:line="360" w:lineRule="auto"/>
        <w:rPr>
          <w:color w:val="000000"/>
        </w:rPr>
      </w:pPr>
      <w:r>
        <w:rPr>
          <w:color w:val="000000"/>
        </w:rPr>
        <w:t>and</w:t>
      </w:r>
    </w:p>
    <w:p w14:paraId="7F2B5931" w14:textId="2219D088" w:rsidR="00B76D20" w:rsidRDefault="00000000" w:rsidP="00B76D20">
      <w:pPr>
        <w:spacing w:line="360" w:lineRule="auto"/>
        <w:rPr>
          <w:color w:val="000000"/>
        </w:rPr>
      </w:pPr>
      <m:oMath>
        <m:sSub>
          <m:sSubPr>
            <m:ctrlPr>
              <w:rPr>
                <w:rFonts w:ascii="Cambria Math" w:hAnsi="Cambria Math"/>
                <w:i/>
                <w:color w:val="000000"/>
              </w:rPr>
            </m:ctrlPr>
          </m:sSubPr>
          <m:e>
            <m:r>
              <w:rPr>
                <w:rFonts w:ascii="Cambria Math" w:hAnsi="Cambria Math"/>
                <w:color w:val="000000"/>
              </w:rPr>
              <m:t>Chl</m:t>
            </m:r>
          </m:e>
          <m:sub>
            <m:r>
              <w:rPr>
                <w:rFonts w:ascii="Cambria Math" w:hAnsi="Cambria Math"/>
                <w:color w:val="000000"/>
              </w:rPr>
              <m:t>b</m:t>
            </m:r>
          </m:sub>
        </m:sSub>
        <m:r>
          <w:rPr>
            <w:rFonts w:ascii="Cambria Math" w:hAnsi="Cambria Math"/>
            <w:color w:val="000000"/>
          </w:rPr>
          <m:t>=25.06</m:t>
        </m:r>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649</m:t>
            </m:r>
          </m:sub>
        </m:sSub>
        <m:r>
          <w:rPr>
            <w:rFonts w:ascii="Cambria Math" w:hAnsi="Cambria Math"/>
            <w:color w:val="000000"/>
          </w:rPr>
          <m:t>-6.5</m:t>
        </m:r>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665</m:t>
            </m:r>
          </m:sub>
        </m:sSub>
      </m:oMath>
      <w:r w:rsidR="00B76D20">
        <w:rPr>
          <w:color w:val="000000"/>
        </w:rPr>
        <w:tab/>
      </w:r>
      <w:r w:rsidR="00B76D20">
        <w:rPr>
          <w:color w:val="000000"/>
        </w:rPr>
        <w:tab/>
      </w:r>
      <w:r w:rsidR="00B76D20">
        <w:rPr>
          <w:color w:val="000000"/>
        </w:rPr>
        <w:tab/>
      </w:r>
      <w:r w:rsidR="00B76D20">
        <w:rPr>
          <w:color w:val="000000"/>
        </w:rPr>
        <w:tab/>
      </w:r>
      <w:r w:rsidR="00B76D20">
        <w:rPr>
          <w:color w:val="000000"/>
        </w:rPr>
        <w:tab/>
      </w:r>
      <w:r w:rsidR="00B76D20">
        <w:rPr>
          <w:color w:val="000000"/>
        </w:rPr>
        <w:tab/>
      </w:r>
      <w:r w:rsidR="00B76D20">
        <w:rPr>
          <w:color w:val="000000"/>
        </w:rPr>
        <w:tab/>
      </w:r>
      <w:r w:rsidR="00B76D20">
        <w:rPr>
          <w:color w:val="000000"/>
        </w:rPr>
        <w:tab/>
      </w:r>
      <w:r w:rsidR="00B76D20">
        <w:rPr>
          <w:color w:val="000000"/>
        </w:rPr>
        <w:tab/>
        <w:t>(2)</w:t>
      </w:r>
    </w:p>
    <w:p w14:paraId="7474531B" w14:textId="25214946" w:rsidR="00B76D20" w:rsidRDefault="00B76D20" w:rsidP="00B76D20">
      <w:pPr>
        <w:spacing w:line="360" w:lineRule="auto"/>
        <w:rPr>
          <w:color w:val="000000"/>
        </w:rPr>
      </w:pPr>
      <w:proofErr w:type="spellStart"/>
      <w:r>
        <w:rPr>
          <w:i/>
          <w:iCs/>
          <w:color w:val="000000"/>
        </w:rPr>
        <w:t>Chl</w:t>
      </w:r>
      <w:r>
        <w:rPr>
          <w:color w:val="000000"/>
          <w:vertAlign w:val="subscript"/>
        </w:rPr>
        <w:t>a</w:t>
      </w:r>
      <w:proofErr w:type="spellEnd"/>
      <w:r>
        <w:rPr>
          <w:color w:val="000000"/>
        </w:rPr>
        <w:t xml:space="preserve"> and </w:t>
      </w:r>
      <w:proofErr w:type="spellStart"/>
      <w:r>
        <w:rPr>
          <w:i/>
          <w:iCs/>
          <w:color w:val="000000"/>
        </w:rPr>
        <w:t>Chl</w:t>
      </w:r>
      <w:r>
        <w:rPr>
          <w:color w:val="000000"/>
          <w:vertAlign w:val="subscript"/>
        </w:rPr>
        <w:t>b</w:t>
      </w:r>
      <w:proofErr w:type="spellEnd"/>
      <w:r>
        <w:rPr>
          <w:color w:val="000000"/>
        </w:rPr>
        <w:t xml:space="preserve"> were converted to mmol mL</w:t>
      </w:r>
      <w:r>
        <w:rPr>
          <w:color w:val="000000"/>
          <w:vertAlign w:val="superscript"/>
        </w:rPr>
        <w:t>-1</w:t>
      </w:r>
      <w:r>
        <w:rPr>
          <w:color w:val="000000"/>
        </w:rPr>
        <w:t xml:space="preserve"> using the molar mass of chlorophyll </w:t>
      </w:r>
      <w:r>
        <w:rPr>
          <w:i/>
          <w:iCs/>
          <w:color w:val="000000"/>
        </w:rPr>
        <w:t>a</w:t>
      </w:r>
      <w:r>
        <w:rPr>
          <w:color w:val="000000"/>
        </w:rPr>
        <w:t xml:space="preserve"> (893.51 g mol</w:t>
      </w:r>
      <w:r>
        <w:rPr>
          <w:color w:val="000000"/>
          <w:vertAlign w:val="superscript"/>
        </w:rPr>
        <w:t>-1</w:t>
      </w:r>
      <w:r>
        <w:rPr>
          <w:color w:val="000000"/>
        </w:rPr>
        <w:t xml:space="preserve">) and the molar mass of chlorophyll </w:t>
      </w:r>
      <w:r>
        <w:rPr>
          <w:i/>
          <w:iCs/>
          <w:color w:val="000000"/>
        </w:rPr>
        <w:t>b</w:t>
      </w:r>
      <w:r>
        <w:rPr>
          <w:color w:val="000000"/>
        </w:rPr>
        <w:t xml:space="preserve"> (907.47 g mol</w:t>
      </w:r>
      <w:r>
        <w:rPr>
          <w:color w:val="000000"/>
          <w:vertAlign w:val="superscript"/>
        </w:rPr>
        <w:t>-1</w:t>
      </w:r>
      <w:r>
        <w:rPr>
          <w:color w:val="000000"/>
        </w:rPr>
        <w:t>), then added together to calculate total chlorophyll content in the dimethyl sulfoxide extractant (mmol mL</w:t>
      </w:r>
      <w:r>
        <w:rPr>
          <w:color w:val="000000"/>
          <w:vertAlign w:val="superscript"/>
        </w:rPr>
        <w:t>-1</w:t>
      </w:r>
      <w:r>
        <w:rPr>
          <w:color w:val="000000"/>
        </w:rPr>
        <w:t>). Total chlorophyll content</w:t>
      </w:r>
      <w:r w:rsidR="00251593">
        <w:rPr>
          <w:color w:val="000000"/>
        </w:rPr>
        <w:t xml:space="preserve"> (mmol)</w:t>
      </w:r>
      <w:r>
        <w:rPr>
          <w:color w:val="000000"/>
        </w:rPr>
        <w:t xml:space="preserve"> was multiplied by the volume of the dimethyl sulfoxide extractant (10 mL)</w:t>
      </w:r>
      <w:r w:rsidR="00251593">
        <w:rPr>
          <w:color w:val="000000"/>
        </w:rPr>
        <w:t>,</w:t>
      </w:r>
      <w:r>
        <w:rPr>
          <w:color w:val="000000"/>
        </w:rPr>
        <w:t xml:space="preserve"> </w:t>
      </w:r>
      <w:r w:rsidR="00E90732">
        <w:rPr>
          <w:color w:val="000000"/>
        </w:rPr>
        <w:t xml:space="preserve">then </w:t>
      </w:r>
      <w:r>
        <w:rPr>
          <w:color w:val="000000"/>
        </w:rPr>
        <w:lastRenderedPageBreak/>
        <w:t>converted to area-based chlorophyll content by dividing by the total area of the leaf disks (</w:t>
      </w:r>
      <w:proofErr w:type="spellStart"/>
      <w:r>
        <w:rPr>
          <w:i/>
          <w:iCs/>
          <w:color w:val="000000"/>
        </w:rPr>
        <w:t>Chl</w:t>
      </w:r>
      <w:r>
        <w:rPr>
          <w:color w:val="000000"/>
          <w:vertAlign w:val="subscript"/>
        </w:rPr>
        <w:t>area</w:t>
      </w:r>
      <w:proofErr w:type="spellEnd"/>
      <w:r>
        <w:rPr>
          <w:color w:val="000000"/>
        </w:rPr>
        <w:t>; mmol m</w:t>
      </w:r>
      <w:r>
        <w:rPr>
          <w:color w:val="000000"/>
          <w:vertAlign w:val="superscript"/>
        </w:rPr>
        <w:t>-2</w:t>
      </w:r>
      <w:r>
        <w:rPr>
          <w:color w:val="000000"/>
        </w:rPr>
        <w:t>).</w:t>
      </w:r>
    </w:p>
    <w:p w14:paraId="7C498F65" w14:textId="61F3341C" w:rsidR="00872C16" w:rsidRDefault="00872C16" w:rsidP="009E4ECB">
      <w:pPr>
        <w:autoSpaceDE w:val="0"/>
        <w:autoSpaceDN w:val="0"/>
        <w:adjustRightInd w:val="0"/>
        <w:spacing w:line="360" w:lineRule="auto"/>
        <w:ind w:firstLine="720"/>
        <w:rPr>
          <w:color w:val="000000"/>
        </w:rPr>
      </w:pPr>
      <w:r>
        <w:rPr>
          <w:color w:val="000000"/>
        </w:rPr>
        <w:t>S</w:t>
      </w:r>
      <w:r w:rsidR="00C01F98">
        <w:rPr>
          <w:color w:val="000000"/>
        </w:rPr>
        <w:t xml:space="preserve">ubsamples of ground and homogenized leaf tissue were sent to </w:t>
      </w:r>
      <w:r w:rsidR="00C01F98" w:rsidRPr="00FE014F">
        <w:rPr>
          <w:color w:val="000000"/>
        </w:rPr>
        <w:t>the University of California-Davis Stable Isotope Facility to determine leaf</w:t>
      </w:r>
      <w:r w:rsidRPr="00872C16">
        <w:rPr>
          <w:color w:val="000000"/>
        </w:rPr>
        <w:t xml:space="preserve"> </w:t>
      </w:r>
      <w:r w:rsidRPr="00FE014F">
        <w:rPr>
          <w:color w:val="000000"/>
          <w:lang w:val="el-GR"/>
        </w:rPr>
        <w:t>δ</w:t>
      </w:r>
      <w:r w:rsidRPr="00FE014F">
        <w:rPr>
          <w:color w:val="000000"/>
          <w:vertAlign w:val="superscript"/>
        </w:rPr>
        <w:t>1</w:t>
      </w:r>
      <w:r w:rsidRPr="00872C16">
        <w:rPr>
          <w:color w:val="000000"/>
          <w:vertAlign w:val="superscript"/>
        </w:rPr>
        <w:t>3</w:t>
      </w:r>
      <w:r>
        <w:rPr>
          <w:color w:val="000000"/>
        </w:rPr>
        <w:t>C and</w:t>
      </w:r>
      <w:r w:rsidR="00B07CDD" w:rsidRPr="00B07CDD">
        <w:rPr>
          <w:color w:val="000000"/>
        </w:rPr>
        <w:t xml:space="preserve"> </w:t>
      </w:r>
      <w:r w:rsidR="00C01F98" w:rsidRPr="00FE014F">
        <w:rPr>
          <w:color w:val="000000"/>
          <w:lang w:val="el-GR"/>
        </w:rPr>
        <w:t>δ</w:t>
      </w:r>
      <w:r w:rsidR="00C01F98" w:rsidRPr="00FE014F">
        <w:rPr>
          <w:color w:val="000000"/>
          <w:vertAlign w:val="superscript"/>
        </w:rPr>
        <w:t>15</w:t>
      </w:r>
      <w:r w:rsidR="00C01F98" w:rsidRPr="00FE014F">
        <w:rPr>
          <w:color w:val="000000"/>
        </w:rPr>
        <w:t>N</w:t>
      </w:r>
      <w:r w:rsidR="009E4ECB">
        <w:rPr>
          <w:color w:val="000000"/>
        </w:rPr>
        <w:t xml:space="preserve"> using an elemental analyzer (PDZ Europa ANCA-GSL; </w:t>
      </w:r>
      <w:proofErr w:type="spellStart"/>
      <w:r w:rsidR="009E4ECB">
        <w:rPr>
          <w:color w:val="000000"/>
        </w:rPr>
        <w:t>Sercon</w:t>
      </w:r>
      <w:proofErr w:type="spellEnd"/>
      <w:r w:rsidR="009E4ECB">
        <w:rPr>
          <w:color w:val="000000"/>
        </w:rPr>
        <w:t xml:space="preserve"> Ltd., </w:t>
      </w:r>
      <w:proofErr w:type="spellStart"/>
      <w:r w:rsidR="009E4ECB">
        <w:rPr>
          <w:color w:val="000000"/>
        </w:rPr>
        <w:t>Chestshire</w:t>
      </w:r>
      <w:proofErr w:type="spellEnd"/>
      <w:r w:rsidR="009E4ECB">
        <w:rPr>
          <w:color w:val="000000"/>
        </w:rPr>
        <w:t xml:space="preserve">, UK) interfaced to an isotope ratio mass spectrometer (PDZ Europa 20-20 Isotope Ratio Mass Spectrometer, </w:t>
      </w:r>
      <w:proofErr w:type="spellStart"/>
      <w:r w:rsidR="009E4ECB">
        <w:rPr>
          <w:color w:val="000000"/>
        </w:rPr>
        <w:t>Sercon</w:t>
      </w:r>
      <w:proofErr w:type="spellEnd"/>
      <w:r w:rsidR="009E4ECB">
        <w:rPr>
          <w:color w:val="000000"/>
        </w:rPr>
        <w:t xml:space="preserve"> Ltd., </w:t>
      </w:r>
      <w:proofErr w:type="spellStart"/>
      <w:r w:rsidR="009E4ECB">
        <w:rPr>
          <w:color w:val="000000"/>
        </w:rPr>
        <w:t>Chestshire</w:t>
      </w:r>
      <w:proofErr w:type="spellEnd"/>
      <w:r w:rsidR="009E4ECB">
        <w:rPr>
          <w:color w:val="000000"/>
        </w:rPr>
        <w:t xml:space="preserve">, UK). </w:t>
      </w:r>
      <w:r>
        <w:rPr>
          <w:color w:val="000000"/>
        </w:rPr>
        <w:t xml:space="preserve">Leaf </w:t>
      </w:r>
      <w:r w:rsidRPr="00FE014F">
        <w:rPr>
          <w:color w:val="000000"/>
          <w:lang w:val="el-GR"/>
        </w:rPr>
        <w:t>δ</w:t>
      </w:r>
      <w:r w:rsidRPr="00FE014F">
        <w:rPr>
          <w:color w:val="000000"/>
          <w:vertAlign w:val="superscript"/>
        </w:rPr>
        <w:t>1</w:t>
      </w:r>
      <w:r w:rsidRPr="00872C16">
        <w:rPr>
          <w:color w:val="000000"/>
          <w:vertAlign w:val="superscript"/>
        </w:rPr>
        <w:t>3</w:t>
      </w:r>
      <w:r>
        <w:rPr>
          <w:color w:val="000000"/>
        </w:rPr>
        <w:t>C was used to estimate the time-integrated ratio of leaf intercellular CO</w:t>
      </w:r>
      <w:r>
        <w:rPr>
          <w:color w:val="000000"/>
          <w:vertAlign w:val="subscript"/>
        </w:rPr>
        <w:t>2</w:t>
      </w:r>
      <w:r>
        <w:rPr>
          <w:color w:val="000000"/>
        </w:rPr>
        <w:t xml:space="preserve"> concentration to atmospheric CO</w:t>
      </w:r>
      <w:r>
        <w:rPr>
          <w:color w:val="000000"/>
          <w:vertAlign w:val="subscript"/>
        </w:rPr>
        <w:t>2</w:t>
      </w:r>
      <w:r>
        <w:rPr>
          <w:color w:val="000000"/>
        </w:rPr>
        <w:t xml:space="preserve"> concentration (</w:t>
      </w:r>
      <w:r w:rsidRPr="00EA79A6">
        <w:rPr>
          <w:i/>
          <w:iCs/>
          <w:color w:val="000000"/>
          <w:lang w:val="el-GR"/>
        </w:rPr>
        <w:t>χ</w:t>
      </w:r>
      <w:r>
        <w:rPr>
          <w:color w:val="000000"/>
        </w:rPr>
        <w:t xml:space="preserve">, unitless) using leaf </w:t>
      </w:r>
      <w:r w:rsidRPr="00FE014F">
        <w:rPr>
          <w:color w:val="000000"/>
          <w:lang w:val="el-GR"/>
        </w:rPr>
        <w:t>δ</w:t>
      </w:r>
      <w:r w:rsidRPr="00FE014F">
        <w:rPr>
          <w:color w:val="000000"/>
          <w:vertAlign w:val="superscript"/>
        </w:rPr>
        <w:t>1</w:t>
      </w:r>
      <w:r>
        <w:rPr>
          <w:color w:val="000000"/>
          <w:vertAlign w:val="superscript"/>
        </w:rPr>
        <w:t>3</w:t>
      </w:r>
      <w:r>
        <w:rPr>
          <w:color w:val="000000"/>
        </w:rPr>
        <w:t xml:space="preserve">C and chamber air </w:t>
      </w:r>
      <w:r w:rsidRPr="00FE014F">
        <w:rPr>
          <w:color w:val="000000"/>
          <w:lang w:val="el-GR"/>
        </w:rPr>
        <w:t>δ</w:t>
      </w:r>
      <w:r w:rsidRPr="00FE014F">
        <w:rPr>
          <w:color w:val="000000"/>
          <w:vertAlign w:val="superscript"/>
        </w:rPr>
        <w:t>1</w:t>
      </w:r>
      <w:r>
        <w:rPr>
          <w:color w:val="000000"/>
          <w:vertAlign w:val="superscript"/>
        </w:rPr>
        <w:t>3</w:t>
      </w:r>
      <w:r>
        <w:rPr>
          <w:color w:val="000000"/>
        </w:rPr>
        <w:t>C following equations from</w:t>
      </w:r>
      <w:r w:rsidR="000B115A">
        <w:rPr>
          <w:color w:val="000000"/>
        </w:rPr>
        <w:t xml:space="preserve"> </w:t>
      </w:r>
      <w:r w:rsidR="000B115A">
        <w:rPr>
          <w:color w:val="000000"/>
        </w:rPr>
        <w:fldChar w:fldCharType="begin" w:fldLock="1"/>
      </w:r>
      <w:r w:rsidR="00A73375">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Photosynthesis","type":"article-journal","volume":"40"},"uris":["http://www.mendeley.com/documents/?uuid=481f9f8f-b219-4f4b-8bb9-6e25cbdb428a"]}],"mendeley":{"formattedCitation":"(Farquhar &lt;i&gt;et al.&lt;/i&gt;, 1989)","manualFormatting":"Farquhar et al. (1989)","plainTextFormattedCitation":"(Farquhar et al., 1989)","previouslyFormattedCitation":"(Farquhar &lt;i&gt;et al.&lt;/i&gt;, 1989)"},"properties":{"noteIndex":0},"schema":"https://github.com/citation-style-language/schema/raw/master/csl-citation.json"}</w:instrText>
      </w:r>
      <w:r w:rsidR="000B115A">
        <w:rPr>
          <w:color w:val="000000"/>
        </w:rPr>
        <w:fldChar w:fldCharType="separate"/>
      </w:r>
      <w:r w:rsidR="000B115A" w:rsidRPr="000B115A">
        <w:rPr>
          <w:noProof/>
          <w:color w:val="000000"/>
        </w:rPr>
        <w:t xml:space="preserve">Farquhar </w:t>
      </w:r>
      <w:r w:rsidR="000B115A" w:rsidRPr="000B115A">
        <w:rPr>
          <w:i/>
          <w:noProof/>
          <w:color w:val="000000"/>
        </w:rPr>
        <w:t>et al.</w:t>
      </w:r>
      <w:r w:rsidR="000B115A">
        <w:rPr>
          <w:noProof/>
          <w:color w:val="000000"/>
        </w:rPr>
        <w:t xml:space="preserve"> (</w:t>
      </w:r>
      <w:r w:rsidR="000B115A" w:rsidRPr="000B115A">
        <w:rPr>
          <w:noProof/>
          <w:color w:val="000000"/>
        </w:rPr>
        <w:t>1989)</w:t>
      </w:r>
      <w:r w:rsidR="000B115A">
        <w:rPr>
          <w:color w:val="000000"/>
        </w:rPr>
        <w:fldChar w:fldCharType="end"/>
      </w:r>
      <w:r>
        <w:rPr>
          <w:color w:val="000000"/>
        </w:rPr>
        <w:t>:</w:t>
      </w:r>
    </w:p>
    <w:p w14:paraId="2D0F01D0" w14:textId="5BC10E7E" w:rsidR="00872C16" w:rsidRDefault="00872C16" w:rsidP="00872C16">
      <w:pPr>
        <w:autoSpaceDE w:val="0"/>
        <w:autoSpaceDN w:val="0"/>
        <w:adjustRightInd w:val="0"/>
        <w:spacing w:line="360" w:lineRule="auto"/>
        <w:rPr>
          <w:color w:val="000000"/>
        </w:rPr>
      </w:pPr>
      <m:oMath>
        <m:r>
          <w:rPr>
            <w:rFonts w:ascii="Cambria Math" w:hAnsi="Cambria Math"/>
            <w:color w:val="000000"/>
          </w:rPr>
          <m:t>χ=</m:t>
        </m:r>
        <m:f>
          <m:fPr>
            <m:ctrlPr>
              <w:rPr>
                <w:rFonts w:ascii="Cambria Math" w:hAnsi="Cambria Math"/>
                <w:i/>
                <w:color w:val="000000"/>
              </w:rPr>
            </m:ctrlPr>
          </m:fPr>
          <m:num>
            <m:sSup>
              <m:sSupPr>
                <m:ctrlPr>
                  <w:rPr>
                    <w:rFonts w:ascii="Cambria Math" w:hAnsi="Cambria Math"/>
                    <w:i/>
                    <w:color w:val="000000"/>
                  </w:rPr>
                </m:ctrlPr>
              </m:sSupPr>
              <m:e>
                <m:r>
                  <w:rPr>
                    <w:rFonts w:ascii="Cambria Math" w:hAnsi="Cambria Math"/>
                    <w:color w:val="000000"/>
                    <w:lang w:val="el-GR"/>
                  </w:rPr>
                  <m:t>Δ</m:t>
                </m:r>
              </m:e>
              <m:sup>
                <m:r>
                  <w:rPr>
                    <w:rFonts w:ascii="Cambria Math" w:hAnsi="Cambria Math"/>
                    <w:color w:val="000000"/>
                  </w:rPr>
                  <m:t>13</m:t>
                </m:r>
              </m:sup>
            </m:sSup>
            <m:r>
              <w:rPr>
                <w:rFonts w:ascii="Cambria Math" w:hAnsi="Cambria Math"/>
                <w:color w:val="000000"/>
              </w:rPr>
              <m:t>C-a</m:t>
            </m:r>
          </m:num>
          <m:den>
            <m:r>
              <w:rPr>
                <w:rFonts w:ascii="Cambria Math" w:hAnsi="Cambria Math"/>
                <w:color w:val="000000"/>
              </w:rPr>
              <m:t>b-a</m:t>
            </m:r>
          </m:den>
        </m:f>
      </m:oMath>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t>(3)</w:t>
      </w:r>
    </w:p>
    <w:p w14:paraId="33C56699" w14:textId="77777777" w:rsidR="00872C16" w:rsidRDefault="00872C16" w:rsidP="00872C16">
      <w:pPr>
        <w:autoSpaceDE w:val="0"/>
        <w:autoSpaceDN w:val="0"/>
        <w:adjustRightInd w:val="0"/>
        <w:spacing w:line="360" w:lineRule="auto"/>
        <w:rPr>
          <w:color w:val="000000"/>
        </w:rPr>
      </w:pPr>
      <w:r>
        <w:rPr>
          <w:color w:val="000000"/>
        </w:rPr>
        <w:t xml:space="preserve">where </w:t>
      </w:r>
      <w:r>
        <w:rPr>
          <w:color w:val="000000"/>
          <w:lang w:val="el-GR"/>
        </w:rPr>
        <w:t>Δ</w:t>
      </w:r>
      <w:r>
        <w:rPr>
          <w:color w:val="000000"/>
          <w:vertAlign w:val="superscript"/>
        </w:rPr>
        <w:t>13</w:t>
      </w:r>
      <w:r>
        <w:rPr>
          <w:color w:val="000000"/>
        </w:rPr>
        <w:t xml:space="preserve">C represents the relative difference between leaf </w:t>
      </w:r>
      <w:r w:rsidRPr="00771C52">
        <w:rPr>
          <w:color w:val="000000"/>
        </w:rPr>
        <w:t>δ</w:t>
      </w:r>
      <w:r w:rsidRPr="00771C52">
        <w:rPr>
          <w:color w:val="000000"/>
          <w:vertAlign w:val="superscript"/>
        </w:rPr>
        <w:t>13</w:t>
      </w:r>
      <w:r w:rsidRPr="00771C52">
        <w:rPr>
          <w:color w:val="000000"/>
        </w:rPr>
        <w:t>C</w:t>
      </w:r>
      <w:r>
        <w:rPr>
          <w:color w:val="000000"/>
        </w:rPr>
        <w:t xml:space="preserve"> (</w:t>
      </w:r>
      <w:r w:rsidRPr="00771C52">
        <w:rPr>
          <w:color w:val="000000"/>
        </w:rPr>
        <w:t>‰</w:t>
      </w:r>
      <w:r>
        <w:rPr>
          <w:color w:val="000000"/>
        </w:rPr>
        <w:t xml:space="preserve">) and air </w:t>
      </w:r>
      <w:r w:rsidRPr="00771C52">
        <w:rPr>
          <w:color w:val="000000"/>
        </w:rPr>
        <w:t>δ</w:t>
      </w:r>
      <w:r w:rsidRPr="00771C52">
        <w:rPr>
          <w:color w:val="000000"/>
          <w:vertAlign w:val="superscript"/>
        </w:rPr>
        <w:t>13</w:t>
      </w:r>
      <w:r w:rsidRPr="00771C52">
        <w:rPr>
          <w:color w:val="000000"/>
        </w:rPr>
        <w:t>C</w:t>
      </w:r>
      <w:r>
        <w:rPr>
          <w:color w:val="000000"/>
        </w:rPr>
        <w:t xml:space="preserve"> (</w:t>
      </w:r>
      <w:r w:rsidRPr="00771C52">
        <w:rPr>
          <w:color w:val="000000"/>
        </w:rPr>
        <w:t>‰</w:t>
      </w:r>
      <w:r>
        <w:rPr>
          <w:color w:val="000000"/>
        </w:rPr>
        <w:t>), and is calculated as:</w:t>
      </w:r>
    </w:p>
    <w:p w14:paraId="36FDD3D9" w14:textId="2ABCE1AE" w:rsidR="00872C16" w:rsidRDefault="00000000" w:rsidP="00872C16">
      <w:pPr>
        <w:autoSpaceDE w:val="0"/>
        <w:autoSpaceDN w:val="0"/>
        <w:adjustRightInd w:val="0"/>
        <w:spacing w:line="360" w:lineRule="auto"/>
        <w:rPr>
          <w:color w:val="000000"/>
        </w:rPr>
      </w:pPr>
      <m:oMath>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r>
          <w:rPr>
            <w:rFonts w:ascii="Cambria Math" w:hAnsi="Cambria Math"/>
            <w:color w:val="000000"/>
          </w:rPr>
          <m:t>C=</m:t>
        </m:r>
        <m:f>
          <m:fPr>
            <m:ctrlPr>
              <w:rPr>
                <w:rFonts w:ascii="Cambria Math" w:hAnsi="Cambria Math"/>
                <w:i/>
                <w:color w:val="000000"/>
                <w:lang w:val="el-GR"/>
              </w:rPr>
            </m:ctrlPr>
          </m:fPr>
          <m:num>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air</m:t>
                </m:r>
              </m:sub>
            </m:sSub>
            <m:r>
              <w:rPr>
                <w:rFonts w:ascii="Cambria Math" w:hAnsi="Cambria Math"/>
                <w:color w:val="000000"/>
              </w:rPr>
              <m:t>-</m:t>
            </m:r>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leaf</m:t>
                </m:r>
              </m:sub>
            </m:sSub>
          </m:num>
          <m:den>
            <m:r>
              <w:rPr>
                <w:rFonts w:ascii="Cambria Math" w:hAnsi="Cambria Math"/>
                <w:color w:val="000000"/>
              </w:rPr>
              <m:t>1+</m:t>
            </m:r>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leaf</m:t>
                </m:r>
              </m:sub>
            </m:sSub>
          </m:den>
        </m:f>
      </m:oMath>
      <w:r w:rsidR="00872C16" w:rsidRPr="000A7D4E">
        <w:rPr>
          <w:iCs/>
          <w:color w:val="000000"/>
        </w:rPr>
        <w:tab/>
      </w:r>
      <w:r w:rsidR="00872C16" w:rsidRPr="000A7D4E">
        <w:rPr>
          <w:iCs/>
          <w:color w:val="000000"/>
        </w:rPr>
        <w:tab/>
      </w:r>
      <w:r w:rsidR="00872C16" w:rsidRPr="000A7D4E">
        <w:rPr>
          <w:iCs/>
          <w:color w:val="000000"/>
        </w:rPr>
        <w:tab/>
      </w:r>
      <w:r w:rsidR="00872C16" w:rsidRPr="000A7D4E">
        <w:rPr>
          <w:iCs/>
          <w:color w:val="000000"/>
        </w:rPr>
        <w:tab/>
      </w:r>
      <w:r w:rsidR="00872C16" w:rsidRPr="000A7D4E">
        <w:rPr>
          <w:iCs/>
          <w:color w:val="000000"/>
        </w:rPr>
        <w:tab/>
      </w:r>
      <w:r w:rsidR="00872C16" w:rsidRPr="000A7D4E">
        <w:rPr>
          <w:iCs/>
          <w:color w:val="000000"/>
        </w:rPr>
        <w:tab/>
      </w:r>
      <w:r w:rsidR="00872C16" w:rsidRPr="000A7D4E">
        <w:rPr>
          <w:iCs/>
          <w:color w:val="000000"/>
        </w:rPr>
        <w:tab/>
      </w:r>
      <w:r w:rsidR="00872C16" w:rsidRPr="000A7D4E">
        <w:rPr>
          <w:iCs/>
          <w:color w:val="000000"/>
        </w:rPr>
        <w:tab/>
      </w:r>
      <w:r w:rsidR="00872C16">
        <w:rPr>
          <w:iCs/>
          <w:color w:val="000000"/>
        </w:rPr>
        <w:tab/>
        <w:t>(4)</w:t>
      </w:r>
    </w:p>
    <w:p w14:paraId="35245CC2" w14:textId="0455E1BC" w:rsidR="009E4ECB" w:rsidRPr="00FC1C50" w:rsidRDefault="00872C16" w:rsidP="00872C16">
      <w:pPr>
        <w:autoSpaceDE w:val="0"/>
        <w:autoSpaceDN w:val="0"/>
        <w:adjustRightInd w:val="0"/>
        <w:spacing w:line="360" w:lineRule="auto"/>
      </w:pPr>
      <w:r w:rsidRPr="00E00B94">
        <w:rPr>
          <w:color w:val="000000"/>
          <w:lang w:val="el-GR"/>
        </w:rPr>
        <w:t>δ</w:t>
      </w:r>
      <w:r w:rsidRPr="00E00B94">
        <w:rPr>
          <w:color w:val="000000"/>
          <w:vertAlign w:val="superscript"/>
        </w:rPr>
        <w:t>13</w:t>
      </w:r>
      <w:r w:rsidRPr="00E00B94">
        <w:rPr>
          <w:color w:val="000000"/>
        </w:rPr>
        <w:t>C</w:t>
      </w:r>
      <w:r w:rsidRPr="00E00B94">
        <w:rPr>
          <w:color w:val="000000"/>
          <w:vertAlign w:val="subscript"/>
        </w:rPr>
        <w:t>air</w:t>
      </w:r>
      <w:r w:rsidRPr="00E00B94">
        <w:rPr>
          <w:color w:val="000000"/>
        </w:rPr>
        <w:t xml:space="preserve"> </w:t>
      </w:r>
      <w:r>
        <w:rPr>
          <w:color w:val="000000"/>
        </w:rPr>
        <w:t>is the chamber</w:t>
      </w:r>
      <w:r w:rsidRPr="00872C16">
        <w:rPr>
          <w:color w:val="000000"/>
        </w:rPr>
        <w:t xml:space="preserve"> </w:t>
      </w:r>
      <w:r w:rsidRPr="00FE014F">
        <w:rPr>
          <w:color w:val="000000"/>
          <w:lang w:val="el-GR"/>
        </w:rPr>
        <w:t>δ</w:t>
      </w:r>
      <w:r w:rsidRPr="00FE014F">
        <w:rPr>
          <w:color w:val="000000"/>
          <w:vertAlign w:val="superscript"/>
        </w:rPr>
        <w:t>1</w:t>
      </w:r>
      <w:r>
        <w:rPr>
          <w:color w:val="000000"/>
          <w:vertAlign w:val="superscript"/>
        </w:rPr>
        <w:t>3</w:t>
      </w:r>
      <w:r>
        <w:rPr>
          <w:color w:val="000000"/>
        </w:rPr>
        <w:t xml:space="preserve">C </w:t>
      </w:r>
      <w:r w:rsidR="000B115A">
        <w:rPr>
          <w:color w:val="000000"/>
        </w:rPr>
        <w:t xml:space="preserve">air </w:t>
      </w:r>
      <w:r>
        <w:rPr>
          <w:color w:val="000000"/>
        </w:rPr>
        <w:t xml:space="preserve">fractionation, </w:t>
      </w:r>
      <w:r w:rsidRPr="002363D4">
        <w:rPr>
          <w:i/>
          <w:iCs/>
          <w:color w:val="000000"/>
        </w:rPr>
        <w:t>a</w:t>
      </w:r>
      <w:r>
        <w:rPr>
          <w:color w:val="000000"/>
        </w:rPr>
        <w:t xml:space="preserve"> represents the fractionation between </w:t>
      </w:r>
      <w:r>
        <w:rPr>
          <w:color w:val="000000"/>
          <w:vertAlign w:val="superscript"/>
        </w:rPr>
        <w:t>12</w:t>
      </w:r>
      <w:r>
        <w:rPr>
          <w:color w:val="000000"/>
        </w:rPr>
        <w:t xml:space="preserve">C and </w:t>
      </w:r>
      <w:r>
        <w:rPr>
          <w:color w:val="000000"/>
          <w:vertAlign w:val="superscript"/>
        </w:rPr>
        <w:t>13</w:t>
      </w:r>
      <w:r>
        <w:rPr>
          <w:color w:val="000000"/>
        </w:rPr>
        <w:t>C due to diffusion in air, assumed to be 4.4</w:t>
      </w:r>
      <w:r w:rsidRPr="00771C52">
        <w:rPr>
          <w:color w:val="000000"/>
        </w:rPr>
        <w:t>‰</w:t>
      </w:r>
      <w:r>
        <w:rPr>
          <w:color w:val="000000"/>
        </w:rPr>
        <w:t xml:space="preserve">, and </w:t>
      </w:r>
      <w:r>
        <w:rPr>
          <w:i/>
          <w:iCs/>
          <w:color w:val="000000"/>
        </w:rPr>
        <w:t>b</w:t>
      </w:r>
      <w:r>
        <w:rPr>
          <w:color w:val="000000"/>
        </w:rPr>
        <w:t xml:space="preserve"> represents the fractionation caused by Rubisco carboxylation, assumed to be 27</w:t>
      </w:r>
      <w:r w:rsidRPr="00771C52">
        <w:rPr>
          <w:color w:val="000000"/>
        </w:rPr>
        <w:t>‰</w:t>
      </w:r>
      <w:r w:rsidR="000B115A">
        <w:rPr>
          <w:color w:val="000000"/>
        </w:rPr>
        <w:t xml:space="preserve"> </w:t>
      </w:r>
      <w:r w:rsidR="000B115A">
        <w:rPr>
          <w:color w:val="000000"/>
        </w:rPr>
        <w:fldChar w:fldCharType="begin" w:fldLock="1"/>
      </w:r>
      <w:r w:rsidR="000B115A">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Photosynthesis","type":"article-journal","volume":"40"},"uris":["http://www.mendeley.com/documents/?uuid=481f9f8f-b219-4f4b-8bb9-6e25cbdb428a"]}],"mendeley":{"formattedCitation":"(Farquhar &lt;i&gt;et al.&lt;/i&gt;, 1989)","plainTextFormattedCitation":"(Farquhar et al., 1989)","previouslyFormattedCitation":"(Farquhar &lt;i&gt;et al.&lt;/i&gt;, 1989)"},"properties":{"noteIndex":0},"schema":"https://github.com/citation-style-language/schema/raw/master/csl-citation.json"}</w:instrText>
      </w:r>
      <w:r w:rsidR="000B115A">
        <w:rPr>
          <w:color w:val="000000"/>
        </w:rPr>
        <w:fldChar w:fldCharType="separate"/>
      </w:r>
      <w:r w:rsidR="000B115A" w:rsidRPr="000B115A">
        <w:rPr>
          <w:noProof/>
          <w:color w:val="000000"/>
        </w:rPr>
        <w:t xml:space="preserve">(Farquhar </w:t>
      </w:r>
      <w:r w:rsidR="000B115A" w:rsidRPr="000B115A">
        <w:rPr>
          <w:i/>
          <w:noProof/>
          <w:color w:val="000000"/>
        </w:rPr>
        <w:t>et al.</w:t>
      </w:r>
      <w:r w:rsidR="000B115A" w:rsidRPr="000B115A">
        <w:rPr>
          <w:noProof/>
          <w:color w:val="000000"/>
        </w:rPr>
        <w:t>, 1989)</w:t>
      </w:r>
      <w:r w:rsidR="000B115A">
        <w:rPr>
          <w:color w:val="000000"/>
        </w:rPr>
        <w:fldChar w:fldCharType="end"/>
      </w:r>
      <w:r>
        <w:rPr>
          <w:color w:val="000000"/>
        </w:rPr>
        <w:t>.</w:t>
      </w:r>
      <w:r w:rsidR="00251593">
        <w:rPr>
          <w:color w:val="000000"/>
        </w:rPr>
        <w:t xml:space="preserve"> </w:t>
      </w:r>
      <w:r w:rsidRPr="00E00B94">
        <w:rPr>
          <w:color w:val="000000"/>
          <w:lang w:val="el-GR"/>
        </w:rPr>
        <w:t>δ</w:t>
      </w:r>
      <w:r w:rsidRPr="00E00B94">
        <w:rPr>
          <w:color w:val="000000"/>
          <w:vertAlign w:val="superscript"/>
        </w:rPr>
        <w:t>13</w:t>
      </w:r>
      <w:r w:rsidRPr="00E00B94">
        <w:rPr>
          <w:color w:val="000000"/>
        </w:rPr>
        <w:t>C</w:t>
      </w:r>
      <w:r w:rsidRPr="00E00B94">
        <w:rPr>
          <w:color w:val="000000"/>
          <w:vertAlign w:val="subscript"/>
        </w:rPr>
        <w:t>air</w:t>
      </w:r>
      <w:r>
        <w:rPr>
          <w:color w:val="000000"/>
        </w:rPr>
        <w:t xml:space="preserve"> was quantified in each chamber by collecting air samples</w:t>
      </w:r>
      <w:r w:rsidR="009E4ECB">
        <w:rPr>
          <w:color w:val="000000"/>
        </w:rPr>
        <w:t xml:space="preserve"> in triplicate</w:t>
      </w:r>
      <w:r>
        <w:rPr>
          <w:color w:val="000000"/>
        </w:rPr>
        <w:t xml:space="preserve"> for each CO</w:t>
      </w:r>
      <w:r>
        <w:rPr>
          <w:color w:val="000000"/>
          <w:vertAlign w:val="subscript"/>
        </w:rPr>
        <w:t>2</w:t>
      </w:r>
      <w:r>
        <w:rPr>
          <w:color w:val="000000"/>
        </w:rPr>
        <w:t xml:space="preserve"> treatment </w:t>
      </w:r>
      <w:r w:rsidRPr="00355F99">
        <w:t>using a 20mL syringe (Air-</w:t>
      </w:r>
      <w:proofErr w:type="spellStart"/>
      <w:r w:rsidRPr="00355F99">
        <w:t>Tite</w:t>
      </w:r>
      <w:proofErr w:type="spellEnd"/>
      <w:r w:rsidRPr="00355F99">
        <w:t xml:space="preserve"> Products Co., Inc., Virginia Beach, VA, USA)</w:t>
      </w:r>
      <w:r>
        <w:t xml:space="preserve">. </w:t>
      </w:r>
      <w:r w:rsidR="00251593">
        <w:t>Each a</w:t>
      </w:r>
      <w:r>
        <w:t>ir sample w</w:t>
      </w:r>
      <w:r w:rsidR="00251593">
        <w:t>as</w:t>
      </w:r>
      <w:r w:rsidRPr="00355F99">
        <w:t xml:space="preserve"> </w:t>
      </w:r>
      <w:r>
        <w:t xml:space="preserve">plunged into </w:t>
      </w:r>
      <w:r w:rsidR="00251593">
        <w:t xml:space="preserve">a </w:t>
      </w:r>
      <w:r w:rsidRPr="00355F99">
        <w:t>manually evacuated 10mL Exetainer (</w:t>
      </w:r>
      <w:proofErr w:type="spellStart"/>
      <w:r w:rsidRPr="00355F99">
        <w:t>Labco</w:t>
      </w:r>
      <w:proofErr w:type="spellEnd"/>
      <w:r w:rsidRPr="00355F99">
        <w:t xml:space="preserve"> Ltd., Lampeter, UK)</w:t>
      </w:r>
      <w:r>
        <w:t xml:space="preserve"> and sent </w:t>
      </w:r>
      <w:r w:rsidRPr="00355F99">
        <w:t xml:space="preserve">to the University of California-Davis Stable Isotope </w:t>
      </w:r>
      <w:r>
        <w:t>F</w:t>
      </w:r>
      <w:r w:rsidRPr="00355F99">
        <w:t>acility</w:t>
      </w:r>
      <w:r>
        <w:t xml:space="preserve">, where </w:t>
      </w:r>
      <w:r w:rsidRPr="00355F99">
        <w:rPr>
          <w:lang w:val="el-GR"/>
        </w:rPr>
        <w:t>δ</w:t>
      </w:r>
      <w:r w:rsidRPr="00355F99">
        <w:rPr>
          <w:vertAlign w:val="superscript"/>
        </w:rPr>
        <w:t>13</w:t>
      </w:r>
      <w:r w:rsidRPr="00355F99">
        <w:t>C</w:t>
      </w:r>
      <w:r>
        <w:rPr>
          <w:vertAlign w:val="subscript"/>
        </w:rPr>
        <w:t>air</w:t>
      </w:r>
      <w:r>
        <w:t xml:space="preserve"> was determined using a</w:t>
      </w:r>
      <w:r w:rsidR="009E4ECB">
        <w:t xml:space="preserve"> gas inlet system (</w:t>
      </w:r>
      <w:proofErr w:type="spellStart"/>
      <w:r w:rsidR="009E4ECB">
        <w:t>GasBenchII</w:t>
      </w:r>
      <w:proofErr w:type="spellEnd"/>
      <w:r w:rsidR="009E4ECB">
        <w:t xml:space="preserve">; </w:t>
      </w:r>
      <w:proofErr w:type="spellStart"/>
      <w:r w:rsidR="009E4ECB">
        <w:t>Thermo</w:t>
      </w:r>
      <w:proofErr w:type="spellEnd"/>
      <w:r w:rsidR="009E4ECB">
        <w:t xml:space="preserve"> Fisher Scientific, Waltham, MA, USA) </w:t>
      </w:r>
      <w:r>
        <w:t>coupled to a</w:t>
      </w:r>
      <w:r w:rsidR="009E4ECB">
        <w:t xml:space="preserve">n </w:t>
      </w:r>
      <w:r>
        <w:t>isotope-ratio mass spectrometer (</w:t>
      </w:r>
      <w:proofErr w:type="spellStart"/>
      <w:r w:rsidR="009E4ECB">
        <w:t>Thermo</w:t>
      </w:r>
      <w:proofErr w:type="spellEnd"/>
      <w:r w:rsidR="009E4ECB">
        <w:t xml:space="preserve"> Finnigan Delta Plus XL; </w:t>
      </w:r>
      <w:proofErr w:type="spellStart"/>
      <w:r w:rsidR="009E4ECB">
        <w:t>Thermo</w:t>
      </w:r>
      <w:proofErr w:type="spellEnd"/>
      <w:r w:rsidR="009E4ECB">
        <w:t xml:space="preserve"> Fisher Scientific, Waltham, MA, USA</w:t>
      </w:r>
      <w:r>
        <w:t>)</w:t>
      </w:r>
      <w:r w:rsidRPr="00355F99">
        <w:t>.</w:t>
      </w:r>
      <w:r w:rsidR="009E4ECB">
        <w:t xml:space="preserve"> </w:t>
      </w:r>
      <w:r w:rsidR="009E4ECB" w:rsidRPr="00E00B94">
        <w:rPr>
          <w:color w:val="000000"/>
          <w:lang w:val="el-GR"/>
        </w:rPr>
        <w:t>δ</w:t>
      </w:r>
      <w:r w:rsidR="009E4ECB" w:rsidRPr="00E00B94">
        <w:rPr>
          <w:color w:val="000000"/>
          <w:vertAlign w:val="superscript"/>
        </w:rPr>
        <w:t>13</w:t>
      </w:r>
      <w:r w:rsidR="009E4ECB" w:rsidRPr="00E00B94">
        <w:rPr>
          <w:color w:val="000000"/>
        </w:rPr>
        <w:t>C</w:t>
      </w:r>
      <w:r w:rsidR="009E4ECB" w:rsidRPr="00E00B94">
        <w:rPr>
          <w:color w:val="000000"/>
          <w:vertAlign w:val="subscript"/>
        </w:rPr>
        <w:t>air</w:t>
      </w:r>
      <w:r w:rsidR="009E4ECB">
        <w:rPr>
          <w:color w:val="000000"/>
        </w:rPr>
        <w:t xml:space="preserve"> for each CO</w:t>
      </w:r>
      <w:r w:rsidR="009E4ECB">
        <w:rPr>
          <w:color w:val="000000"/>
          <w:vertAlign w:val="subscript"/>
        </w:rPr>
        <w:t>2</w:t>
      </w:r>
      <w:r w:rsidR="009E4ECB">
        <w:rPr>
          <w:color w:val="000000"/>
        </w:rPr>
        <w:t xml:space="preserve"> treatment was estimated by calculating the </w:t>
      </w:r>
      <w:r w:rsidR="009F0412">
        <w:rPr>
          <w:color w:val="000000"/>
        </w:rPr>
        <w:t>mean</w:t>
      </w:r>
      <w:r w:rsidR="009E4ECB">
        <w:rPr>
          <w:color w:val="000000"/>
        </w:rPr>
        <w:t xml:space="preserve"> of the triplicate </w:t>
      </w:r>
      <w:r w:rsidR="009E4ECB" w:rsidRPr="00E00B94">
        <w:rPr>
          <w:color w:val="000000"/>
          <w:lang w:val="el-GR"/>
        </w:rPr>
        <w:t>δ</w:t>
      </w:r>
      <w:r w:rsidR="009E4ECB" w:rsidRPr="00E00B94">
        <w:rPr>
          <w:color w:val="000000"/>
          <w:vertAlign w:val="superscript"/>
        </w:rPr>
        <w:t>13</w:t>
      </w:r>
      <w:r w:rsidR="009E4ECB" w:rsidRPr="00E00B94">
        <w:rPr>
          <w:color w:val="000000"/>
        </w:rPr>
        <w:t>C</w:t>
      </w:r>
      <w:r w:rsidR="009E4ECB" w:rsidRPr="00E00B94">
        <w:rPr>
          <w:color w:val="000000"/>
          <w:vertAlign w:val="subscript"/>
        </w:rPr>
        <w:t>air</w:t>
      </w:r>
      <w:r w:rsidR="009E4ECB">
        <w:rPr>
          <w:color w:val="000000"/>
        </w:rPr>
        <w:t xml:space="preserve"> samples within each chamber, then </w:t>
      </w:r>
      <w:r w:rsidR="009F0412">
        <w:rPr>
          <w:color w:val="000000"/>
        </w:rPr>
        <w:t>calculating the mean</w:t>
      </w:r>
      <w:r w:rsidR="009E4ECB">
        <w:rPr>
          <w:color w:val="000000"/>
        </w:rPr>
        <w:t xml:space="preserve"> </w:t>
      </w:r>
      <w:r w:rsidR="009E4ECB" w:rsidRPr="00E00B94">
        <w:rPr>
          <w:color w:val="000000"/>
          <w:lang w:val="el-GR"/>
        </w:rPr>
        <w:t>δ</w:t>
      </w:r>
      <w:r w:rsidR="009E4ECB" w:rsidRPr="00E00B94">
        <w:rPr>
          <w:color w:val="000000"/>
          <w:vertAlign w:val="superscript"/>
        </w:rPr>
        <w:t>13</w:t>
      </w:r>
      <w:r w:rsidR="009E4ECB" w:rsidRPr="00E00B94">
        <w:rPr>
          <w:color w:val="000000"/>
        </w:rPr>
        <w:t>C</w:t>
      </w:r>
      <w:r w:rsidR="009E4ECB" w:rsidRPr="00E00B94">
        <w:rPr>
          <w:color w:val="000000"/>
          <w:vertAlign w:val="subscript"/>
        </w:rPr>
        <w:t>air</w:t>
      </w:r>
      <w:r w:rsidR="009E4ECB">
        <w:rPr>
          <w:color w:val="000000"/>
        </w:rPr>
        <w:t xml:space="preserve"> across all chambers.</w:t>
      </w:r>
      <w:ins w:id="18" w:author="Perkowski, Evan A [2]" w:date="2023-11-13T16:09:00Z">
        <w:r w:rsidR="00FC1C50">
          <w:rPr>
            <w:color w:val="000000"/>
          </w:rPr>
          <w:t xml:space="preserve"> Specifically, </w:t>
        </w:r>
        <w:r w:rsidR="00FC1C50" w:rsidRPr="00E00B94">
          <w:rPr>
            <w:color w:val="000000"/>
            <w:lang w:val="el-GR"/>
          </w:rPr>
          <w:t>δ</w:t>
        </w:r>
        <w:r w:rsidR="00FC1C50" w:rsidRPr="00E00B94">
          <w:rPr>
            <w:color w:val="000000"/>
            <w:vertAlign w:val="superscript"/>
          </w:rPr>
          <w:t>13</w:t>
        </w:r>
        <w:r w:rsidR="00FC1C50" w:rsidRPr="00E00B94">
          <w:rPr>
            <w:color w:val="000000"/>
          </w:rPr>
          <w:t>C</w:t>
        </w:r>
        <w:r w:rsidR="00FC1C50" w:rsidRPr="00E00B94">
          <w:rPr>
            <w:color w:val="000000"/>
            <w:vertAlign w:val="subscript"/>
          </w:rPr>
          <w:t>air</w:t>
        </w:r>
        <w:r w:rsidR="00FC1C50">
          <w:rPr>
            <w:color w:val="000000"/>
          </w:rPr>
          <w:t xml:space="preserve"> was set to -8.8</w:t>
        </w:r>
      </w:ins>
      <w:ins w:id="19" w:author="Perkowski, Evan A [2]" w:date="2023-11-13T16:10:00Z">
        <w:r w:rsidR="00FC1C50">
          <w:rPr>
            <w:color w:val="000000"/>
          </w:rPr>
          <w:t>1</w:t>
        </w:r>
        <w:r w:rsidR="00FC1C50" w:rsidRPr="00771C52">
          <w:rPr>
            <w:color w:val="000000"/>
          </w:rPr>
          <w:t>‰</w:t>
        </w:r>
        <w:r w:rsidR="00FC1C50">
          <w:rPr>
            <w:color w:val="000000"/>
          </w:rPr>
          <w:t xml:space="preserve"> for the ambient CO</w:t>
        </w:r>
        <w:r w:rsidR="00FC1C50">
          <w:rPr>
            <w:color w:val="000000"/>
            <w:vertAlign w:val="subscript"/>
          </w:rPr>
          <w:t>2</w:t>
        </w:r>
        <w:r w:rsidR="00FC1C50">
          <w:rPr>
            <w:color w:val="000000"/>
          </w:rPr>
          <w:t xml:space="preserve"> treatment and -5.95</w:t>
        </w:r>
        <w:r w:rsidR="00FC1C50" w:rsidRPr="00771C52">
          <w:rPr>
            <w:color w:val="000000"/>
          </w:rPr>
          <w:t>‰</w:t>
        </w:r>
        <w:r w:rsidR="00FC1C50">
          <w:rPr>
            <w:color w:val="000000"/>
          </w:rPr>
          <w:t xml:space="preserve"> for the elevated CO</w:t>
        </w:r>
        <w:r w:rsidR="00FC1C50">
          <w:rPr>
            <w:color w:val="000000"/>
            <w:vertAlign w:val="subscript"/>
          </w:rPr>
          <w:t>2</w:t>
        </w:r>
        <w:r w:rsidR="00FC1C50">
          <w:rPr>
            <w:color w:val="000000"/>
          </w:rPr>
          <w:t xml:space="preserve"> treatment.</w:t>
        </w:r>
      </w:ins>
    </w:p>
    <w:p w14:paraId="7A2EEE16" w14:textId="2F3F4BAE" w:rsidR="00C01F98" w:rsidRDefault="009E4ECB" w:rsidP="009E4ECB">
      <w:pPr>
        <w:spacing w:line="360" w:lineRule="auto"/>
        <w:ind w:firstLine="720"/>
        <w:rPr>
          <w:color w:val="000000"/>
        </w:rPr>
      </w:pPr>
      <w:r>
        <w:rPr>
          <w:color w:val="000000"/>
        </w:rPr>
        <w:t>Finally, t</w:t>
      </w:r>
      <w:r w:rsidR="00C01F98" w:rsidRPr="00670974">
        <w:rPr>
          <w:color w:val="000000"/>
        </w:rPr>
        <w:t>he percent of leaf nitrogen acquired from the atmosphere (%</w:t>
      </w:r>
      <w:proofErr w:type="spellStart"/>
      <w:r w:rsidR="00C01F98" w:rsidRPr="00670974">
        <w:rPr>
          <w:i/>
          <w:iCs/>
          <w:color w:val="000000"/>
        </w:rPr>
        <w:t>N</w:t>
      </w:r>
      <w:r w:rsidR="00C01F98" w:rsidRPr="00670974">
        <w:rPr>
          <w:color w:val="000000"/>
          <w:vertAlign w:val="subscript"/>
        </w:rPr>
        <w:t>dfa</w:t>
      </w:r>
      <w:proofErr w:type="spellEnd"/>
      <w:r w:rsidR="00C01F98">
        <w:rPr>
          <w:color w:val="000000"/>
        </w:rPr>
        <w:t>; %</w:t>
      </w:r>
      <w:r w:rsidR="00C01F98" w:rsidRPr="00670974">
        <w:rPr>
          <w:color w:val="000000"/>
        </w:rPr>
        <w:t xml:space="preserve">) </w:t>
      </w:r>
      <w:r w:rsidR="00C01F98">
        <w:rPr>
          <w:color w:val="000000"/>
        </w:rPr>
        <w:t xml:space="preserve">was estimated </w:t>
      </w:r>
      <w:r w:rsidR="00C01F98" w:rsidRPr="00670974">
        <w:rPr>
          <w:color w:val="000000"/>
        </w:rPr>
        <w:t xml:space="preserve">using leaf </w:t>
      </w:r>
      <w:r w:rsidR="00C01F98" w:rsidRPr="00670974">
        <w:rPr>
          <w:color w:val="000000"/>
          <w:lang w:val="el-GR"/>
        </w:rPr>
        <w:t>δ</w:t>
      </w:r>
      <w:r w:rsidR="00C01F98" w:rsidRPr="00670974">
        <w:rPr>
          <w:color w:val="000000"/>
          <w:vertAlign w:val="superscript"/>
        </w:rPr>
        <w:t>15</w:t>
      </w:r>
      <w:r w:rsidR="00C01F98" w:rsidRPr="00670974">
        <w:rPr>
          <w:color w:val="000000"/>
        </w:rPr>
        <w:t>N and the following equation</w:t>
      </w:r>
      <w:ins w:id="20" w:author="Perkowski, Evan A" w:date="2023-11-13T15:19:00Z">
        <w:r w:rsidR="00121E9D">
          <w:rPr>
            <w:color w:val="000000"/>
          </w:rPr>
          <w:t xml:space="preserve"> adapted</w:t>
        </w:r>
      </w:ins>
      <w:r w:rsidR="00C01F98" w:rsidRPr="00670974">
        <w:rPr>
          <w:color w:val="000000"/>
        </w:rPr>
        <w:t xml:space="preserve"> from</w:t>
      </w:r>
      <w:r w:rsidR="00C01F98">
        <w:rPr>
          <w:color w:val="000000"/>
        </w:rPr>
        <w:t xml:space="preserve"> </w:t>
      </w:r>
      <w:r w:rsidR="00C01F98">
        <w:rPr>
          <w:color w:val="000000"/>
        </w:rPr>
        <w:fldChar w:fldCharType="begin" w:fldLock="1"/>
      </w:r>
      <w:r w:rsidR="00C01F98">
        <w:rPr>
          <w:color w:val="000000"/>
        </w:rPr>
        <w:instrText>ADDIN CSL_CITATION {"citationItems":[{"id":"ITEM-1","itemData":{"DOI":"10.1080/17550874.2011.644343","ISSN":"17551668","abstract":"Background: Nitrogen fixation has been quantified for a range of crop legumes and actinorhizal plants under different agricultural/agroforestry conditions, but much less is known of legume and actinorhizal plant N2fixation in natural ecosystems. Aims: To assess the proportion of total plant N derived from the atmosphere via the process of N2fixation (%Ndfa) by actinorhizal and legume plants in natural ecosystems and their N input into these ecosystems as indicated by their 15N natural abundance. Methods: A comprehensive collation of published values of %Ndfa for legumes and actinorhizal plants in natural ecosystems and their N input into these ecosystems as estimated by their 15N natural abundance was carried out by searching the ISI Web of Science database using relevant key words. Results: The %Ndfa was consistently large for actinorhizal plants but very variable for legumes in natural ecosystems, and the average value for %Ndfa was substantially greater for actinorhizal plants. High soil N, in particular, but also low soil P and water content were correlated with low legume N2fixation. N input into ecosystems from N2fixation was very variable for actinorhizal and legume plants and greatly dependent on their biomass within the system. Conclusions: Measurement of 15N natural abundance has given greater understanding of where legume and actinorhizal plant N2fixation is important in natural ecosystems. Across studies, the average value for %Ndfa was substantially greater for actinorhizal plants than for legumes, and the relative abilities of the two groups of plants to utilise mineral N requires further study. © 2011 Botanical Society of Scotland and Taylor &amp; Francis.","author":[{"dropping-particle":"","family":"Andrews","given":"Mitchell","non-dropping-particle":"","parse-names":false,"suffix":""},{"dropping-particle":"","family":"James","given":"Euan K","non-dropping-particle":"","parse-names":false,"suffix":""},{"dropping-particle":"","family":"Sprent","given":"Janet I","non-dropping-particle":"","parse-names":false,"suffix":""},{"dropping-particle":"","family":"Boddey","given":"Robert M","non-dropping-particle":"","parse-names":false,"suffix":""},{"dropping-particle":"","family":"Gross","given":"Eduardo","non-dropping-particle":"","parse-names":false,"suffix":""},{"dropping-particle":"","family":"Reis","given":"Fabio Bueno","non-dropping-particle":"dos","parse-names":false,"suffix":""}],"container-title":"Plant Ecology and Diversity","id":"ITEM-1","issue":"2-3","issued":{"date-parts":[["2011"]]},"page":"117-130","title":"Nitrogen fixation in legumes and actinorhizal plants in natural ecosystems: Values obtained using 15N natural abundance","type":"article-journal","volume":"4"},"uris":["http://www.mendeley.com/documents/?uuid=b28a4f31-9653-4a96-b5f8-75bd088e83d1"]}],"mendeley":{"formattedCitation":"(Andrews &lt;i&gt;et al.&lt;/i&gt;, 2011)","manualFormatting":"Andrews et al. (2011)","plainTextFormattedCitation":"(Andrews et al., 2011)","previouslyFormattedCitation":"(Andrews &lt;i&gt;et al.&lt;/i&gt;, 2011)"},"properties":{"noteIndex":0},"schema":"https://github.com/citation-style-language/schema/raw/master/csl-citation.json"}</w:instrText>
      </w:r>
      <w:r w:rsidR="00C01F98">
        <w:rPr>
          <w:color w:val="000000"/>
        </w:rPr>
        <w:fldChar w:fldCharType="separate"/>
      </w:r>
      <w:r w:rsidR="00C01F98" w:rsidRPr="007A3065">
        <w:rPr>
          <w:noProof/>
          <w:color w:val="000000"/>
        </w:rPr>
        <w:t xml:space="preserve">Andrews </w:t>
      </w:r>
      <w:r w:rsidR="00C01F98" w:rsidRPr="007A3065">
        <w:rPr>
          <w:i/>
          <w:noProof/>
          <w:color w:val="000000"/>
        </w:rPr>
        <w:t>et al.</w:t>
      </w:r>
      <w:r w:rsidR="00C01F98">
        <w:rPr>
          <w:noProof/>
          <w:color w:val="000000"/>
        </w:rPr>
        <w:t xml:space="preserve"> (</w:t>
      </w:r>
      <w:r w:rsidR="00C01F98" w:rsidRPr="007A3065">
        <w:rPr>
          <w:noProof/>
          <w:color w:val="000000"/>
        </w:rPr>
        <w:t>2011)</w:t>
      </w:r>
      <w:r w:rsidR="00C01F98">
        <w:rPr>
          <w:color w:val="000000"/>
        </w:rPr>
        <w:fldChar w:fldCharType="end"/>
      </w:r>
      <w:r w:rsidR="00B07CDD">
        <w:rPr>
          <w:color w:val="000000"/>
        </w:rPr>
        <w:t>:</w:t>
      </w:r>
    </w:p>
    <w:p w14:paraId="7570CD6E" w14:textId="4445D730" w:rsidR="00C01F98" w:rsidRPr="00670974" w:rsidRDefault="00C01F98" w:rsidP="00C01F98">
      <w:pPr>
        <w:autoSpaceDE w:val="0"/>
        <w:autoSpaceDN w:val="0"/>
        <w:adjustRightInd w:val="0"/>
        <w:spacing w:line="360" w:lineRule="auto"/>
        <w:rPr>
          <w:color w:val="000000"/>
        </w:rPr>
      </w:pPr>
      <w:commentRangeStart w:id="21"/>
      <w:commentRangeStart w:id="22"/>
      <m:oMath>
        <m:r>
          <w:rPr>
            <w:rFonts w:ascii="Cambria Math" w:hAnsi="Cambria Math"/>
            <w:color w:val="000000"/>
          </w:rPr>
          <m:t xml:space="preserve">% </m:t>
        </m:r>
        <m:sSub>
          <m:sSubPr>
            <m:ctrlPr>
              <w:rPr>
                <w:rFonts w:ascii="Cambria Math" w:hAnsi="Cambria Math"/>
                <w:i/>
                <w:color w:val="000000"/>
              </w:rPr>
            </m:ctrlPr>
          </m:sSubPr>
          <m:e>
            <m:r>
              <w:rPr>
                <w:rFonts w:ascii="Cambria Math" w:hAnsi="Cambria Math"/>
                <w:color w:val="000000"/>
              </w:rPr>
              <m:t>N</m:t>
            </m:r>
          </m:e>
          <m:sub>
            <m:r>
              <w:rPr>
                <w:rFonts w:ascii="Cambria Math" w:hAnsi="Cambria Math"/>
                <w:color w:val="000000"/>
              </w:rPr>
              <m:t>dfa</m:t>
            </m:r>
          </m:sub>
        </m:sSub>
        <m:r>
          <w:rPr>
            <w:rFonts w:ascii="Cambria Math" w:hAnsi="Cambria Math"/>
            <w:color w:val="000000"/>
          </w:rPr>
          <m:t>=</m:t>
        </m:r>
        <m:f>
          <m:fPr>
            <m:ctrlPr>
              <w:rPr>
                <w:rFonts w:ascii="Cambria Math" w:hAnsi="Cambria Math"/>
                <w:i/>
                <w:color w:val="000000"/>
              </w:rPr>
            </m:ctrlPr>
          </m:fPr>
          <m:num>
            <m:sSup>
              <m:sSupPr>
                <m:ctrlPr>
                  <w:rPr>
                    <w:rFonts w:ascii="Cambria Math" w:hAnsi="Cambria Math"/>
                    <w:i/>
                    <w:color w:val="000000"/>
                  </w:rPr>
                </m:ctrlPr>
              </m:sSupPr>
              <m:e>
                <m:r>
                  <w:rPr>
                    <w:rFonts w:ascii="Cambria Math" w:hAnsi="Cambria Math"/>
                    <w:color w:val="000000"/>
                    <w:lang w:val="el-GR"/>
                  </w:rPr>
                  <m:t>δ</m:t>
                </m:r>
              </m:e>
              <m:sup>
                <m:r>
                  <w:rPr>
                    <w:rFonts w:ascii="Cambria Math" w:hAnsi="Cambria Math"/>
                    <w:color w:val="000000"/>
                  </w:rPr>
                  <m:t>15</m:t>
                </m:r>
              </m:sup>
            </m:sSup>
            <m:sSub>
              <m:sSubPr>
                <m:ctrlPr>
                  <w:rPr>
                    <w:rFonts w:ascii="Cambria Math" w:hAnsi="Cambria Math"/>
                    <w:i/>
                    <w:color w:val="000000"/>
                  </w:rPr>
                </m:ctrlPr>
              </m:sSubPr>
              <m:e>
                <m:r>
                  <w:rPr>
                    <w:rFonts w:ascii="Cambria Math" w:hAnsi="Cambria Math"/>
                    <w:color w:val="000000"/>
                  </w:rPr>
                  <m:t>N</m:t>
                </m:r>
              </m:e>
              <m:sub>
                <m:r>
                  <w:ins w:id="23" w:author="Perkowski, Evan A" w:date="2023-11-13T15:17:00Z">
                    <w:rPr>
                      <w:rFonts w:ascii="Cambria Math" w:hAnsi="Cambria Math"/>
                      <w:color w:val="000000"/>
                    </w:rPr>
                    <m:t>direct</m:t>
                  </w:ins>
                </m:r>
                <m:r>
                  <w:del w:id="24" w:author="Perkowski, Evan A" w:date="2023-11-13T15:17:00Z">
                    <w:rPr>
                      <w:rFonts w:ascii="Cambria Math" w:hAnsi="Cambria Math"/>
                      <w:color w:val="000000"/>
                    </w:rPr>
                    <m:t>ref</m:t>
                  </w:del>
                </m:r>
              </m:sub>
            </m:sSub>
            <m:r>
              <w:rPr>
                <w:rFonts w:ascii="Cambria Math" w:hAnsi="Cambria Math"/>
                <w:color w:val="000000"/>
              </w:rPr>
              <m:t>-</m:t>
            </m:r>
            <m:sSup>
              <m:sSupPr>
                <m:ctrlPr>
                  <w:rPr>
                    <w:rFonts w:ascii="Cambria Math" w:hAnsi="Cambria Math"/>
                    <w:i/>
                    <w:color w:val="000000"/>
                  </w:rPr>
                </m:ctrlPr>
              </m:sSupPr>
              <m:e>
                <m:r>
                  <w:rPr>
                    <w:rFonts w:ascii="Cambria Math" w:hAnsi="Cambria Math"/>
                    <w:color w:val="000000"/>
                    <w:lang w:val="el-GR"/>
                  </w:rPr>
                  <m:t>δ</m:t>
                </m:r>
              </m:e>
              <m:sup>
                <m:r>
                  <w:rPr>
                    <w:rFonts w:ascii="Cambria Math" w:hAnsi="Cambria Math"/>
                    <w:color w:val="000000"/>
                  </w:rPr>
                  <m:t>15</m:t>
                </m:r>
              </m:sup>
            </m:sSup>
            <m:sSub>
              <m:sSubPr>
                <m:ctrlPr>
                  <w:rPr>
                    <w:rFonts w:ascii="Cambria Math" w:hAnsi="Cambria Math"/>
                    <w:i/>
                    <w:color w:val="000000"/>
                  </w:rPr>
                </m:ctrlPr>
              </m:sSubPr>
              <m:e>
                <m:r>
                  <w:rPr>
                    <w:rFonts w:ascii="Cambria Math" w:hAnsi="Cambria Math"/>
                    <w:color w:val="000000"/>
                  </w:rPr>
                  <m:t>N</m:t>
                </m:r>
              </m:e>
              <m:sub>
                <m:r>
                  <w:rPr>
                    <w:rFonts w:ascii="Cambria Math" w:hAnsi="Cambria Math"/>
                    <w:color w:val="000000"/>
                  </w:rPr>
                  <m:t>sample</m:t>
                </m:r>
              </m:sub>
            </m:sSub>
          </m:num>
          <m:den>
            <m:sSup>
              <m:sSupPr>
                <m:ctrlPr>
                  <w:rPr>
                    <w:rFonts w:ascii="Cambria Math" w:hAnsi="Cambria Math"/>
                    <w:i/>
                    <w:color w:val="000000"/>
                  </w:rPr>
                </m:ctrlPr>
              </m:sSupPr>
              <m:e>
                <m:r>
                  <w:rPr>
                    <w:rFonts w:ascii="Cambria Math" w:hAnsi="Cambria Math"/>
                    <w:color w:val="000000"/>
                    <w:lang w:val="el-GR"/>
                  </w:rPr>
                  <m:t>δ</m:t>
                </m:r>
              </m:e>
              <m:sup>
                <m:r>
                  <w:rPr>
                    <w:rFonts w:ascii="Cambria Math" w:hAnsi="Cambria Math"/>
                    <w:color w:val="000000"/>
                  </w:rPr>
                  <m:t>15</m:t>
                </m:r>
              </m:sup>
            </m:sSup>
            <m:sSub>
              <m:sSubPr>
                <m:ctrlPr>
                  <w:rPr>
                    <w:rFonts w:ascii="Cambria Math" w:hAnsi="Cambria Math"/>
                    <w:i/>
                    <w:color w:val="000000"/>
                  </w:rPr>
                </m:ctrlPr>
              </m:sSubPr>
              <m:e>
                <m:r>
                  <w:rPr>
                    <w:rFonts w:ascii="Cambria Math" w:hAnsi="Cambria Math"/>
                    <w:color w:val="000000"/>
                  </w:rPr>
                  <m:t>N</m:t>
                </m:r>
              </m:e>
              <m:sub>
                <m:r>
                  <w:ins w:id="25" w:author="Perkowski, Evan A" w:date="2023-11-13T15:17:00Z">
                    <w:rPr>
                      <w:rFonts w:ascii="Cambria Math" w:hAnsi="Cambria Math"/>
                      <w:color w:val="000000"/>
                    </w:rPr>
                    <m:t>direct</m:t>
                  </w:ins>
                </m:r>
                <m:r>
                  <w:del w:id="26" w:author="Perkowski, Evan A" w:date="2023-11-13T15:17:00Z">
                    <w:rPr>
                      <w:rFonts w:ascii="Cambria Math" w:hAnsi="Cambria Math"/>
                      <w:color w:val="000000"/>
                    </w:rPr>
                    <m:t>ref</m:t>
                  </w:del>
                </m:r>
              </m:sub>
            </m:sSub>
            <m:r>
              <w:rPr>
                <w:rFonts w:ascii="Cambria Math" w:hAnsi="Cambria Math"/>
                <w:color w:val="000000"/>
              </w:rPr>
              <m:t>-</m:t>
            </m:r>
            <m:sSup>
              <m:sSupPr>
                <m:ctrlPr>
                  <w:ins w:id="27" w:author="Perkowski, Evan A" w:date="2023-11-13T15:17:00Z">
                    <w:rPr>
                      <w:rFonts w:ascii="Cambria Math" w:hAnsi="Cambria Math"/>
                      <w:i/>
                      <w:color w:val="000000"/>
                    </w:rPr>
                  </w:ins>
                </m:ctrlPr>
              </m:sSupPr>
              <m:e>
                <m:r>
                  <w:ins w:id="28" w:author="Perkowski, Evan A" w:date="2023-11-13T15:17:00Z">
                    <w:rPr>
                      <w:rFonts w:ascii="Cambria Math" w:hAnsi="Cambria Math"/>
                      <w:color w:val="000000"/>
                      <w:lang w:val="el-GR"/>
                    </w:rPr>
                    <m:t>δ</m:t>
                  </w:ins>
                </m:r>
              </m:e>
              <m:sup>
                <m:r>
                  <w:ins w:id="29" w:author="Perkowski, Evan A" w:date="2023-11-13T15:17:00Z">
                    <w:rPr>
                      <w:rFonts w:ascii="Cambria Math" w:hAnsi="Cambria Math"/>
                      <w:color w:val="000000"/>
                    </w:rPr>
                    <m:t>15</m:t>
                  </w:ins>
                </m:r>
              </m:sup>
            </m:sSup>
            <m:sSub>
              <m:sSubPr>
                <m:ctrlPr>
                  <w:ins w:id="30" w:author="Perkowski, Evan A" w:date="2023-11-13T15:17:00Z">
                    <w:rPr>
                      <w:rFonts w:ascii="Cambria Math" w:hAnsi="Cambria Math"/>
                      <w:i/>
                      <w:color w:val="000000"/>
                    </w:rPr>
                  </w:ins>
                </m:ctrlPr>
              </m:sSubPr>
              <m:e>
                <m:r>
                  <w:ins w:id="31" w:author="Perkowski, Evan A" w:date="2023-11-13T15:17:00Z">
                    <w:rPr>
                      <w:rFonts w:ascii="Cambria Math" w:hAnsi="Cambria Math"/>
                      <w:color w:val="000000"/>
                    </w:rPr>
                    <m:t>N</m:t>
                  </w:ins>
                </m:r>
              </m:e>
              <m:sub>
                <m:r>
                  <w:ins w:id="32" w:author="Perkowski, Evan A" w:date="2023-11-13T15:17:00Z">
                    <w:rPr>
                      <w:rFonts w:ascii="Cambria Math" w:hAnsi="Cambria Math"/>
                      <w:color w:val="000000"/>
                    </w:rPr>
                    <m:t>fixation</m:t>
                  </w:ins>
                </m:r>
              </m:sub>
            </m:sSub>
            <m:r>
              <w:del w:id="33" w:author="Perkowski, Evan A" w:date="2023-11-13T15:17:00Z">
                <w:rPr>
                  <w:rFonts w:ascii="Cambria Math" w:hAnsi="Cambria Math"/>
                  <w:color w:val="000000"/>
                </w:rPr>
                <m:t>B</m:t>
              </w:del>
            </m:r>
          </m:den>
        </m:f>
        <w:commentRangeEnd w:id="21"/>
        <m:r>
          <m:rPr>
            <m:sty m:val="p"/>
          </m:rPr>
          <w:rPr>
            <w:rStyle w:val="CommentReference"/>
          </w:rPr>
          <w:commentReference w:id="21"/>
        </m:r>
        <w:commentRangeEnd w:id="22"/>
        <m:r>
          <m:rPr>
            <m:sty m:val="p"/>
          </m:rPr>
          <w:rPr>
            <w:rStyle w:val="CommentReference"/>
          </w:rPr>
          <w:commentReference w:id="22"/>
        </m:r>
      </m:oMath>
      <w:r w:rsidRPr="00670974">
        <w:rPr>
          <w:color w:val="000000"/>
        </w:rPr>
        <w:t xml:space="preserve"> </w:t>
      </w:r>
      <w:r w:rsidRPr="00670974">
        <w:rPr>
          <w:color w:val="000000"/>
        </w:rPr>
        <w:tab/>
      </w:r>
      <w:r w:rsidRPr="00670974">
        <w:rPr>
          <w:color w:val="000000"/>
        </w:rPr>
        <w:tab/>
      </w:r>
      <w:r w:rsidRPr="00670974">
        <w:rPr>
          <w:color w:val="000000"/>
        </w:rPr>
        <w:tab/>
      </w:r>
      <w:r w:rsidRPr="00670974">
        <w:rPr>
          <w:color w:val="000000"/>
        </w:rPr>
        <w:tab/>
      </w:r>
      <w:r w:rsidRPr="00670974">
        <w:rPr>
          <w:color w:val="000000"/>
        </w:rPr>
        <w:tab/>
      </w:r>
      <w:r w:rsidRPr="00670974">
        <w:rPr>
          <w:color w:val="000000"/>
        </w:rPr>
        <w:tab/>
      </w:r>
      <w:r w:rsidRPr="00670974">
        <w:rPr>
          <w:color w:val="000000"/>
        </w:rPr>
        <w:tab/>
      </w:r>
      <w:r>
        <w:rPr>
          <w:color w:val="000000"/>
        </w:rPr>
        <w:tab/>
        <w:t>(</w:t>
      </w:r>
      <w:r w:rsidR="009E4ECB">
        <w:rPr>
          <w:color w:val="000000"/>
        </w:rPr>
        <w:t>5</w:t>
      </w:r>
      <w:r>
        <w:rPr>
          <w:color w:val="000000"/>
        </w:rPr>
        <w:t>)</w:t>
      </w:r>
    </w:p>
    <w:p w14:paraId="75BA07F2" w14:textId="4677188C" w:rsidR="00C01F98" w:rsidRDefault="00C01F98" w:rsidP="00C01F98">
      <w:pPr>
        <w:autoSpaceDE w:val="0"/>
        <w:autoSpaceDN w:val="0"/>
        <w:adjustRightInd w:val="0"/>
        <w:spacing w:line="360" w:lineRule="auto"/>
        <w:rPr>
          <w:color w:val="000000"/>
        </w:rPr>
      </w:pPr>
      <w:r w:rsidRPr="00670974">
        <w:rPr>
          <w:color w:val="000000"/>
        </w:rPr>
        <w:lastRenderedPageBreak/>
        <w:t xml:space="preserve">where </w:t>
      </w:r>
      <w:ins w:id="34" w:author="Perkowski, Evan A" w:date="2023-11-13T15:17:00Z">
        <w:r w:rsidR="00121E9D" w:rsidRPr="00670974">
          <w:rPr>
            <w:color w:val="000000"/>
            <w:lang w:val="el-GR"/>
          </w:rPr>
          <w:t>δ</w:t>
        </w:r>
        <w:r w:rsidR="00121E9D" w:rsidRPr="00670974">
          <w:rPr>
            <w:color w:val="000000"/>
            <w:vertAlign w:val="superscript"/>
          </w:rPr>
          <w:t>15</w:t>
        </w:r>
        <w:r w:rsidR="00121E9D" w:rsidRPr="00670974">
          <w:rPr>
            <w:color w:val="000000"/>
          </w:rPr>
          <w:t>N</w:t>
        </w:r>
        <w:r w:rsidR="00121E9D">
          <w:rPr>
            <w:color w:val="000000"/>
            <w:vertAlign w:val="subscript"/>
          </w:rPr>
          <w:t>direct</w:t>
        </w:r>
        <w:r w:rsidR="00121E9D" w:rsidRPr="00670974">
          <w:rPr>
            <w:color w:val="000000"/>
          </w:rPr>
          <w:t xml:space="preserve"> </w:t>
        </w:r>
      </w:ins>
      <w:r w:rsidRPr="00670974">
        <w:rPr>
          <w:color w:val="000000"/>
        </w:rPr>
        <w:t>refers to</w:t>
      </w:r>
      <w:r w:rsidR="00796C8A">
        <w:rPr>
          <w:color w:val="000000"/>
        </w:rPr>
        <w:t xml:space="preserve"> the </w:t>
      </w:r>
      <w:r w:rsidR="00796C8A" w:rsidRPr="00670974">
        <w:rPr>
          <w:color w:val="000000"/>
          <w:lang w:val="el-GR"/>
        </w:rPr>
        <w:t>δ</w:t>
      </w:r>
      <w:r w:rsidR="00796C8A" w:rsidRPr="00670974">
        <w:rPr>
          <w:color w:val="000000"/>
          <w:vertAlign w:val="superscript"/>
        </w:rPr>
        <w:t>15</w:t>
      </w:r>
      <w:r w:rsidR="00796C8A" w:rsidRPr="00670974">
        <w:rPr>
          <w:color w:val="000000"/>
        </w:rPr>
        <w:t>N</w:t>
      </w:r>
      <w:r w:rsidR="00796C8A">
        <w:rPr>
          <w:color w:val="000000"/>
        </w:rPr>
        <w:t xml:space="preserve"> value from</w:t>
      </w:r>
      <w:r w:rsidRPr="00670974">
        <w:rPr>
          <w:color w:val="000000"/>
        </w:rPr>
        <w:t xml:space="preserve"> plant</w:t>
      </w:r>
      <w:r w:rsidR="00796C8A">
        <w:rPr>
          <w:color w:val="000000"/>
        </w:rPr>
        <w:t>s</w:t>
      </w:r>
      <w:r w:rsidRPr="00670974">
        <w:rPr>
          <w:color w:val="000000"/>
        </w:rPr>
        <w:t xml:space="preserve"> that exclusively acquires </w:t>
      </w:r>
      <w:r w:rsidRPr="00670974">
        <w:rPr>
          <w:bCs/>
        </w:rPr>
        <w:t>nitrogen</w:t>
      </w:r>
      <w:r w:rsidRPr="00670974">
        <w:rPr>
          <w:color w:val="000000"/>
        </w:rPr>
        <w:t xml:space="preserve"> via direct uptake, </w:t>
      </w:r>
      <w:r w:rsidRPr="00670974">
        <w:rPr>
          <w:color w:val="000000"/>
          <w:lang w:val="el-GR"/>
        </w:rPr>
        <w:t>δ</w:t>
      </w:r>
      <w:r w:rsidRPr="00670974">
        <w:rPr>
          <w:color w:val="000000"/>
          <w:vertAlign w:val="superscript"/>
        </w:rPr>
        <w:t>15</w:t>
      </w:r>
      <w:r w:rsidRPr="00670974">
        <w:rPr>
          <w:color w:val="000000"/>
        </w:rPr>
        <w:t>N</w:t>
      </w:r>
      <w:r w:rsidRPr="00670974">
        <w:rPr>
          <w:color w:val="000000"/>
          <w:vertAlign w:val="subscript"/>
        </w:rPr>
        <w:t>sample</w:t>
      </w:r>
      <w:r w:rsidRPr="00670974">
        <w:rPr>
          <w:color w:val="000000"/>
        </w:rPr>
        <w:t xml:space="preserve"> refers to an individual’s leaf </w:t>
      </w:r>
      <w:r w:rsidRPr="00670974">
        <w:rPr>
          <w:color w:val="000000"/>
          <w:lang w:val="el-GR"/>
        </w:rPr>
        <w:t>δ</w:t>
      </w:r>
      <w:r w:rsidRPr="00670974">
        <w:rPr>
          <w:color w:val="000000"/>
          <w:vertAlign w:val="superscript"/>
        </w:rPr>
        <w:t>15</w:t>
      </w:r>
      <w:r w:rsidRPr="00670974">
        <w:rPr>
          <w:color w:val="000000"/>
        </w:rPr>
        <w:t>N, and</w:t>
      </w:r>
      <w:ins w:id="35" w:author="Perkowski, Evan A" w:date="2023-11-13T15:18:00Z">
        <w:r w:rsidR="00121E9D">
          <w:rPr>
            <w:color w:val="000000"/>
          </w:rPr>
          <w:t xml:space="preserve"> </w:t>
        </w:r>
        <w:r w:rsidR="00121E9D">
          <w:rPr>
            <w:color w:val="000000"/>
            <w:lang w:val="el-GR"/>
          </w:rPr>
          <w:t>δ</w:t>
        </w:r>
        <w:r w:rsidR="00121E9D">
          <w:rPr>
            <w:color w:val="000000"/>
            <w:vertAlign w:val="superscript"/>
          </w:rPr>
          <w:t>15</w:t>
        </w:r>
        <w:r w:rsidR="00121E9D">
          <w:rPr>
            <w:color w:val="000000"/>
          </w:rPr>
          <w:t>N</w:t>
        </w:r>
        <w:r w:rsidR="00121E9D">
          <w:rPr>
            <w:color w:val="000000"/>
            <w:vertAlign w:val="subscript"/>
          </w:rPr>
          <w:t>fixation</w:t>
        </w:r>
        <w:r w:rsidR="00121E9D">
          <w:rPr>
            <w:color w:val="000000"/>
          </w:rPr>
          <w:t xml:space="preserve"> </w:t>
        </w:r>
      </w:ins>
      <w:r w:rsidRPr="00670974">
        <w:rPr>
          <w:color w:val="000000"/>
        </w:rPr>
        <w:t>refers to</w:t>
      </w:r>
      <w:r w:rsidR="00796C8A">
        <w:rPr>
          <w:color w:val="000000"/>
        </w:rPr>
        <w:t xml:space="preserve"> the </w:t>
      </w:r>
      <w:r w:rsidR="00796C8A" w:rsidRPr="00670974">
        <w:rPr>
          <w:color w:val="000000"/>
          <w:lang w:val="el-GR"/>
        </w:rPr>
        <w:t>δ</w:t>
      </w:r>
      <w:r w:rsidR="00796C8A" w:rsidRPr="00670974">
        <w:rPr>
          <w:color w:val="000000"/>
          <w:vertAlign w:val="superscript"/>
        </w:rPr>
        <w:t>15</w:t>
      </w:r>
      <w:r w:rsidR="00796C8A" w:rsidRPr="00670974">
        <w:rPr>
          <w:color w:val="000000"/>
        </w:rPr>
        <w:t>N</w:t>
      </w:r>
      <w:r w:rsidR="00796C8A">
        <w:rPr>
          <w:color w:val="000000"/>
        </w:rPr>
        <w:t xml:space="preserve"> value from</w:t>
      </w:r>
      <w:r w:rsidRPr="00670974">
        <w:rPr>
          <w:color w:val="000000"/>
        </w:rPr>
        <w:t xml:space="preserve"> individuals that are entirely reliant on nitrogen fixation.</w:t>
      </w:r>
      <w:r>
        <w:rPr>
          <w:color w:val="000000"/>
        </w:rPr>
        <w:t xml:space="preserve"> </w:t>
      </w:r>
      <w:ins w:id="36" w:author="Perkowski, Evan A" w:date="2023-11-13T15:18:00Z">
        <w:r w:rsidR="00121E9D" w:rsidRPr="00670974">
          <w:rPr>
            <w:color w:val="000000"/>
            <w:lang w:val="el-GR"/>
          </w:rPr>
          <w:t>δ</w:t>
        </w:r>
        <w:r w:rsidR="00121E9D" w:rsidRPr="00670974">
          <w:rPr>
            <w:color w:val="000000"/>
            <w:vertAlign w:val="superscript"/>
          </w:rPr>
          <w:t>15</w:t>
        </w:r>
        <w:r w:rsidR="00121E9D" w:rsidRPr="00670974">
          <w:rPr>
            <w:color w:val="000000"/>
          </w:rPr>
          <w:t>N</w:t>
        </w:r>
        <w:r w:rsidR="00121E9D">
          <w:rPr>
            <w:color w:val="000000"/>
            <w:vertAlign w:val="subscript"/>
          </w:rPr>
          <w:t>direct</w:t>
        </w:r>
      </w:ins>
      <w:r>
        <w:rPr>
          <w:color w:val="000000"/>
        </w:rPr>
        <w:t xml:space="preserve"> was calculated as the mean</w:t>
      </w:r>
      <w:r w:rsidRPr="00670974">
        <w:rPr>
          <w:color w:val="000000"/>
        </w:rPr>
        <w:t xml:space="preserve"> leaf </w:t>
      </w:r>
      <w:r w:rsidRPr="00670974">
        <w:rPr>
          <w:color w:val="000000"/>
          <w:lang w:val="el-GR"/>
        </w:rPr>
        <w:t>δ</w:t>
      </w:r>
      <w:r w:rsidRPr="00670974">
        <w:rPr>
          <w:color w:val="000000"/>
          <w:vertAlign w:val="superscript"/>
        </w:rPr>
        <w:t>15</w:t>
      </w:r>
      <w:r w:rsidRPr="00670974">
        <w:rPr>
          <w:color w:val="000000"/>
        </w:rPr>
        <w:t>N</w:t>
      </w:r>
      <w:r>
        <w:rPr>
          <w:color w:val="000000"/>
        </w:rPr>
        <w:t xml:space="preserve"> of uninoculated individuals within each unique </w:t>
      </w:r>
      <w:ins w:id="37" w:author="Perkowski, Evan A [2]" w:date="2023-11-13T15:29:00Z">
        <w:r w:rsidR="00165C21">
          <w:rPr>
            <w:color w:val="000000"/>
          </w:rPr>
          <w:t xml:space="preserve">nitrogen </w:t>
        </w:r>
      </w:ins>
      <w:r>
        <w:rPr>
          <w:color w:val="000000"/>
        </w:rPr>
        <w:t>fertilization-by-CO</w:t>
      </w:r>
      <w:r>
        <w:rPr>
          <w:color w:val="000000"/>
          <w:vertAlign w:val="subscript"/>
        </w:rPr>
        <w:t>2</w:t>
      </w:r>
      <w:r>
        <w:rPr>
          <w:color w:val="000000"/>
        </w:rPr>
        <w:t xml:space="preserve"> treatment combination. </w:t>
      </w:r>
      <w:r w:rsidRPr="00670974">
        <w:rPr>
          <w:color w:val="000000"/>
        </w:rPr>
        <w:t xml:space="preserve">Any individual with visual </w:t>
      </w:r>
      <w:r>
        <w:rPr>
          <w:color w:val="000000"/>
        </w:rPr>
        <w:t>evidence</w:t>
      </w:r>
      <w:r w:rsidRPr="00670974">
        <w:rPr>
          <w:color w:val="000000"/>
        </w:rPr>
        <w:t xml:space="preserve"> of root nodule formation or nodule initiation w</w:t>
      </w:r>
      <w:r>
        <w:rPr>
          <w:color w:val="000000"/>
        </w:rPr>
        <w:t>as</w:t>
      </w:r>
      <w:r w:rsidRPr="00670974">
        <w:rPr>
          <w:color w:val="000000"/>
        </w:rPr>
        <w:t xml:space="preserve"> omitted from the calculation of </w:t>
      </w:r>
      <w:ins w:id="38" w:author="Perkowski, Evan A" w:date="2023-11-13T15:19:00Z">
        <w:r w:rsidR="00121E9D" w:rsidRPr="00670974">
          <w:rPr>
            <w:color w:val="000000"/>
            <w:lang w:val="el-GR"/>
          </w:rPr>
          <w:t>δ</w:t>
        </w:r>
        <w:r w:rsidR="00121E9D" w:rsidRPr="00670974">
          <w:rPr>
            <w:color w:val="000000"/>
            <w:vertAlign w:val="superscript"/>
          </w:rPr>
          <w:t>15</w:t>
        </w:r>
        <w:r w:rsidR="00121E9D" w:rsidRPr="00670974">
          <w:rPr>
            <w:color w:val="000000"/>
          </w:rPr>
          <w:t>N</w:t>
        </w:r>
        <w:r w:rsidR="00121E9D">
          <w:rPr>
            <w:color w:val="000000"/>
            <w:vertAlign w:val="subscript"/>
          </w:rPr>
          <w:t>direct</w:t>
        </w:r>
      </w:ins>
      <w:r w:rsidRPr="00670974">
        <w:rPr>
          <w:color w:val="000000"/>
        </w:rPr>
        <w:t>.</w:t>
      </w:r>
      <w:r>
        <w:rPr>
          <w:color w:val="000000"/>
        </w:rPr>
        <w:t xml:space="preserve"> </w:t>
      </w:r>
      <w:ins w:id="39" w:author="Perkowski, Evan A" w:date="2023-11-13T15:18:00Z">
        <w:r w:rsidR="00121E9D">
          <w:rPr>
            <w:color w:val="000000"/>
            <w:lang w:val="el-GR"/>
          </w:rPr>
          <w:t>δ</w:t>
        </w:r>
        <w:r w:rsidR="00121E9D">
          <w:rPr>
            <w:color w:val="000000"/>
            <w:vertAlign w:val="superscript"/>
          </w:rPr>
          <w:t>15</w:t>
        </w:r>
        <w:r w:rsidR="00121E9D">
          <w:rPr>
            <w:color w:val="000000"/>
          </w:rPr>
          <w:t>N</w:t>
        </w:r>
        <w:r w:rsidR="00121E9D">
          <w:rPr>
            <w:color w:val="000000"/>
            <w:vertAlign w:val="subscript"/>
          </w:rPr>
          <w:t>fixation</w:t>
        </w:r>
      </w:ins>
      <w:r w:rsidRPr="00670974">
        <w:rPr>
          <w:color w:val="000000"/>
        </w:rPr>
        <w:t xml:space="preserve"> </w:t>
      </w:r>
      <w:r>
        <w:rPr>
          <w:color w:val="000000"/>
        </w:rPr>
        <w:t xml:space="preserve">was calculated </w:t>
      </w:r>
      <w:r w:rsidRPr="00670974">
        <w:rPr>
          <w:color w:val="000000"/>
        </w:rPr>
        <w:t>within each CO</w:t>
      </w:r>
      <w:r w:rsidRPr="00670974">
        <w:rPr>
          <w:color w:val="000000"/>
          <w:vertAlign w:val="subscript"/>
        </w:rPr>
        <w:t>2</w:t>
      </w:r>
      <w:r w:rsidRPr="00670974">
        <w:rPr>
          <w:color w:val="000000"/>
        </w:rPr>
        <w:t xml:space="preserve"> treatment</w:t>
      </w:r>
      <w:r>
        <w:rPr>
          <w:color w:val="000000"/>
        </w:rPr>
        <w:t xml:space="preserve"> using the mean </w:t>
      </w:r>
      <w:r w:rsidRPr="00670974">
        <w:rPr>
          <w:color w:val="000000"/>
        </w:rPr>
        <w:t xml:space="preserve">leaf </w:t>
      </w:r>
      <w:r w:rsidRPr="00670974">
        <w:rPr>
          <w:color w:val="000000"/>
          <w:lang w:val="el-GR"/>
        </w:rPr>
        <w:t>δ</w:t>
      </w:r>
      <w:r w:rsidRPr="00670974">
        <w:rPr>
          <w:color w:val="000000"/>
          <w:vertAlign w:val="superscript"/>
        </w:rPr>
        <w:t>15</w:t>
      </w:r>
      <w:r w:rsidRPr="00670974">
        <w:rPr>
          <w:color w:val="000000"/>
        </w:rPr>
        <w:t>N of inoculated individuals</w:t>
      </w:r>
      <w:r>
        <w:rPr>
          <w:color w:val="000000"/>
        </w:rPr>
        <w:t xml:space="preserve"> that received 0 ppm N. </w:t>
      </w:r>
      <w:ins w:id="40" w:author="Perkowski, Evan A" w:date="2023-11-13T15:18:00Z">
        <w:r w:rsidR="00121E9D">
          <w:rPr>
            <w:color w:val="000000"/>
            <w:lang w:val="el-GR"/>
          </w:rPr>
          <w:t>δ</w:t>
        </w:r>
        <w:r w:rsidR="00121E9D">
          <w:rPr>
            <w:color w:val="000000"/>
            <w:vertAlign w:val="superscript"/>
          </w:rPr>
          <w:t>15</w:t>
        </w:r>
        <w:r w:rsidR="00121E9D">
          <w:rPr>
            <w:color w:val="000000"/>
          </w:rPr>
          <w:t>N</w:t>
        </w:r>
        <w:r w:rsidR="00121E9D">
          <w:rPr>
            <w:color w:val="000000"/>
            <w:vertAlign w:val="subscript"/>
          </w:rPr>
          <w:t>fixation</w:t>
        </w:r>
      </w:ins>
      <w:r w:rsidRPr="00670974">
        <w:rPr>
          <w:color w:val="000000"/>
        </w:rPr>
        <w:t xml:space="preserve"> </w:t>
      </w:r>
      <w:r>
        <w:rPr>
          <w:color w:val="000000"/>
        </w:rPr>
        <w:t xml:space="preserve">was not calculated </w:t>
      </w:r>
      <w:r w:rsidRPr="00670974">
        <w:rPr>
          <w:color w:val="000000"/>
        </w:rPr>
        <w:t xml:space="preserve">within each unique </w:t>
      </w:r>
      <w:ins w:id="41" w:author="Perkowski, Evan A [2]" w:date="2023-11-13T15:29:00Z">
        <w:r w:rsidR="00165C21">
          <w:rPr>
            <w:color w:val="000000"/>
          </w:rPr>
          <w:t xml:space="preserve">nitrogen </w:t>
        </w:r>
      </w:ins>
      <w:r>
        <w:rPr>
          <w:color w:val="000000"/>
        </w:rPr>
        <w:t>fertilization-by-</w:t>
      </w:r>
      <w:r w:rsidRPr="00670974">
        <w:rPr>
          <w:color w:val="000000"/>
        </w:rPr>
        <w:t>CO</w:t>
      </w:r>
      <w:r w:rsidRPr="00670974">
        <w:rPr>
          <w:color w:val="000000"/>
          <w:vertAlign w:val="subscript"/>
        </w:rPr>
        <w:t>2</w:t>
      </w:r>
      <w:r w:rsidRPr="00670974">
        <w:rPr>
          <w:color w:val="000000"/>
        </w:rPr>
        <w:t xml:space="preserve"> treatment combination, as previous studies suggest decreased reliance on nitrogen fixation with increasing nitrogen availability</w:t>
      </w:r>
      <w:r>
        <w:rPr>
          <w:color w:val="000000"/>
        </w:rPr>
        <w:t xml:space="preserve"> </w:t>
      </w:r>
      <w:r>
        <w:rPr>
          <w:color w:val="000000"/>
        </w:rPr>
        <w:fldChar w:fldCharType="begin" w:fldLock="1"/>
      </w:r>
      <w:r>
        <w:rPr>
          <w:color w:val="000000"/>
        </w:rPr>
        <w:instrText>ADDIN CSL_CITATION {"citationItems":[{"id":"ITEM-1","itemData":{"DOI":"10.1093/jxb/erab253","ISSN":"0022-0957","abstract":"Plant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Botany","editor":[{"dropping-particle":"","family":"Rogers","given":"Alistair","non-dropping-particle":"","parse-names":false,"suffix":""}],"id":"ITEM-1","issue":"15","issued":{"date-parts":[["2021","7","28"]]},"page":"5766-5776","title":"Root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strategies","type":"article-journal","volume":"72"},"uris":["http://www.mendeley.com/documents/?uuid=233b0f00-9a30-4c3a-a2bb-5e67ae9c0e5f"]}],"mendeley":{"formattedCitation":"(Perkowski &lt;i&gt;et al.&lt;/i&gt;, 2021)","plainTextFormattedCitation":"(Perkowski et al., 2021)","previouslyFormattedCitation":"(Perkowski &lt;i&gt;et al.&lt;/i&gt;, 2021)"},"properties":{"noteIndex":0},"schema":"https://github.com/citation-style-language/schema/raw/master/csl-citation.json"}</w:instrText>
      </w:r>
      <w:r>
        <w:rPr>
          <w:color w:val="000000"/>
        </w:rPr>
        <w:fldChar w:fldCharType="separate"/>
      </w:r>
      <w:r w:rsidRPr="007A3065">
        <w:rPr>
          <w:noProof/>
          <w:color w:val="000000"/>
        </w:rPr>
        <w:t xml:space="preserve">(Perkowski </w:t>
      </w:r>
      <w:r w:rsidRPr="007A3065">
        <w:rPr>
          <w:i/>
          <w:noProof/>
          <w:color w:val="000000"/>
        </w:rPr>
        <w:t>et al.</w:t>
      </w:r>
      <w:r w:rsidRPr="007A3065">
        <w:rPr>
          <w:noProof/>
          <w:color w:val="000000"/>
        </w:rPr>
        <w:t>, 2021)</w:t>
      </w:r>
      <w:r>
        <w:rPr>
          <w:color w:val="000000"/>
        </w:rPr>
        <w:fldChar w:fldCharType="end"/>
      </w:r>
      <w:r>
        <w:rPr>
          <w:color w:val="000000"/>
        </w:rPr>
        <w:t>.</w:t>
      </w:r>
    </w:p>
    <w:p w14:paraId="097D2395" w14:textId="77777777" w:rsidR="00B27FEF" w:rsidRDefault="00B27FEF" w:rsidP="00DE2B27">
      <w:pPr>
        <w:spacing w:line="360" w:lineRule="auto"/>
        <w:rPr>
          <w:color w:val="000000"/>
        </w:rPr>
      </w:pPr>
    </w:p>
    <w:p w14:paraId="61D9D8EB" w14:textId="70D1E539" w:rsidR="009F20B5" w:rsidRPr="00FE014F" w:rsidRDefault="009F20B5" w:rsidP="00DE2B27">
      <w:pPr>
        <w:autoSpaceDE w:val="0"/>
        <w:autoSpaceDN w:val="0"/>
        <w:adjustRightInd w:val="0"/>
        <w:spacing w:line="360" w:lineRule="auto"/>
        <w:rPr>
          <w:color w:val="000000"/>
        </w:rPr>
      </w:pPr>
      <w:r w:rsidRPr="00FE014F">
        <w:rPr>
          <w:i/>
          <w:iCs/>
          <w:color w:val="000000"/>
        </w:rPr>
        <w:t>Whole</w:t>
      </w:r>
      <w:r w:rsidR="00BE4981">
        <w:rPr>
          <w:i/>
          <w:iCs/>
          <w:color w:val="000000"/>
        </w:rPr>
        <w:t>-</w:t>
      </w:r>
      <w:r w:rsidRPr="00FE014F">
        <w:rPr>
          <w:i/>
          <w:iCs/>
          <w:color w:val="000000"/>
        </w:rPr>
        <w:t xml:space="preserve">plant </w:t>
      </w:r>
      <w:r w:rsidR="003F5359">
        <w:rPr>
          <w:i/>
          <w:iCs/>
          <w:color w:val="000000"/>
        </w:rPr>
        <w:t>measurements</w:t>
      </w:r>
    </w:p>
    <w:p w14:paraId="7D63A155" w14:textId="1CB10588" w:rsidR="009F20B5" w:rsidRPr="00755EEE" w:rsidRDefault="009F20B5" w:rsidP="00F77E0B">
      <w:pPr>
        <w:autoSpaceDE w:val="0"/>
        <w:autoSpaceDN w:val="0"/>
        <w:adjustRightInd w:val="0"/>
        <w:spacing w:line="360" w:lineRule="auto"/>
        <w:rPr>
          <w:color w:val="000000"/>
        </w:rPr>
      </w:pPr>
      <w:r>
        <w:rPr>
          <w:color w:val="000000"/>
        </w:rPr>
        <w:t>Seven weeks</w:t>
      </w:r>
      <w:r w:rsidRPr="00FE014F">
        <w:rPr>
          <w:color w:val="000000"/>
        </w:rPr>
        <w:t xml:space="preserve"> after experiment initiation</w:t>
      </w:r>
      <w:r>
        <w:rPr>
          <w:color w:val="000000"/>
        </w:rPr>
        <w:t xml:space="preserve"> and immediately following gas exchange measurements</w:t>
      </w:r>
      <w:r w:rsidRPr="00FE014F">
        <w:rPr>
          <w:color w:val="000000"/>
        </w:rPr>
        <w:t>, all individuals</w:t>
      </w:r>
      <w:r>
        <w:rPr>
          <w:color w:val="000000"/>
        </w:rPr>
        <w:t xml:space="preserve"> were </w:t>
      </w:r>
      <w:r w:rsidR="001B6725">
        <w:rPr>
          <w:color w:val="000000"/>
        </w:rPr>
        <w:t>harvested,</w:t>
      </w:r>
      <w:r w:rsidRPr="00FE014F">
        <w:rPr>
          <w:color w:val="000000"/>
        </w:rPr>
        <w:t xml:space="preserve"> and </w:t>
      </w:r>
      <w:r>
        <w:rPr>
          <w:color w:val="000000"/>
        </w:rPr>
        <w:t>biomass of major organ types</w:t>
      </w:r>
      <w:r w:rsidRPr="00FE014F">
        <w:t xml:space="preserve"> (leaves, stems, roots, and nodules when present)</w:t>
      </w:r>
      <w:r>
        <w:t xml:space="preserve"> were separated</w:t>
      </w:r>
      <w:r w:rsidRPr="00FE014F">
        <w:t xml:space="preserve">. </w:t>
      </w:r>
      <w:r>
        <w:t>Fresh l</w:t>
      </w:r>
      <w:r w:rsidRPr="00FE014F">
        <w:t>eaf area of all harvested leaves w</w:t>
      </w:r>
      <w:r w:rsidR="00B07CDD">
        <w:t>as</w:t>
      </w:r>
      <w:r w:rsidRPr="00FE014F">
        <w:t xml:space="preserve"> measured using a LI-3100C (</w:t>
      </w:r>
      <w:r w:rsidRPr="00FE014F">
        <w:rPr>
          <w:color w:val="000000"/>
        </w:rPr>
        <w:t>Li-COR Biosciences, Lincoln, Nebraska, USA)</w:t>
      </w:r>
      <w:r w:rsidRPr="00FE014F">
        <w:t>. Total</w:t>
      </w:r>
      <w:r>
        <w:t xml:space="preserve"> fresh</w:t>
      </w:r>
      <w:r w:rsidRPr="00FE014F">
        <w:t xml:space="preserve"> leaf area (cm</w:t>
      </w:r>
      <w:r w:rsidRPr="00FE014F">
        <w:rPr>
          <w:vertAlign w:val="superscript"/>
        </w:rPr>
        <w:t>2</w:t>
      </w:r>
      <w:r w:rsidRPr="00FE014F">
        <w:t>) was calculated as the sum of all leaf areas, includ</w:t>
      </w:r>
      <w:r>
        <w:t>ing</w:t>
      </w:r>
      <w:r w:rsidRPr="00FE014F">
        <w:t xml:space="preserve"> the leaf </w:t>
      </w:r>
      <w:r>
        <w:t>used to collect gas exchange data and the leaf used to extract chlorophyll content</w:t>
      </w:r>
      <w:r w:rsidRPr="00FE014F">
        <w:t>. All harvested material was dried in an oven set to 65</w:t>
      </w:r>
      <w:r w:rsidRPr="00FE014F">
        <w:sym w:font="Symbol" w:char="F0B0"/>
      </w:r>
      <w:r w:rsidRPr="00FE014F">
        <w:t>C for at least 48 hours</w:t>
      </w:r>
      <w:r>
        <w:t xml:space="preserve"> to a constant mass</w:t>
      </w:r>
      <w:r w:rsidRPr="00FE014F">
        <w:t xml:space="preserve">, weighed, and ground to homogeneity. Leaves and nodules were ground </w:t>
      </w:r>
      <w:r w:rsidR="00B07CDD">
        <w:t xml:space="preserve">manually </w:t>
      </w:r>
      <w:r w:rsidR="000E3820">
        <w:t>using</w:t>
      </w:r>
      <w:r w:rsidRPr="00FE014F">
        <w:t xml:space="preserve"> a mortar and pestl</w:t>
      </w:r>
      <w:r>
        <w:t xml:space="preserve">e, </w:t>
      </w:r>
      <w:r w:rsidRPr="00FE014F">
        <w:t xml:space="preserve">while stems and roots were ground </w:t>
      </w:r>
      <w:r>
        <w:t>using a</w:t>
      </w:r>
      <w:r w:rsidR="00B07CDD">
        <w:t xml:space="preserve">n </w:t>
      </w:r>
      <w:r>
        <w:t xml:space="preserve">E3300 </w:t>
      </w:r>
      <w:r w:rsidR="00B07CDD">
        <w:t xml:space="preserve">Single Speed </w:t>
      </w:r>
      <w:r>
        <w:t>Mini</w:t>
      </w:r>
      <w:r w:rsidR="00B07CDD">
        <w:t xml:space="preserve"> Cutting</w:t>
      </w:r>
      <w:r>
        <w:t xml:space="preserve"> Mill</w:t>
      </w:r>
      <w:r w:rsidR="00B07CDD">
        <w:t xml:space="preserve"> (</w:t>
      </w:r>
      <w:r>
        <w:t xml:space="preserve">Eberbach Corp., MI, USA). </w:t>
      </w:r>
      <w:r w:rsidRPr="00FE014F">
        <w:t>Total biomass (g) was calculated as the sum of dry leaf</w:t>
      </w:r>
      <w:r w:rsidR="007C399D">
        <w:t xml:space="preserve">, </w:t>
      </w:r>
      <w:r w:rsidRPr="00FE014F">
        <w:t xml:space="preserve">stem, root, and root nodule biomass. </w:t>
      </w:r>
      <w:r w:rsidR="000E3820">
        <w:t>Carbon</w:t>
      </w:r>
      <w:r w:rsidRPr="00FE014F">
        <w:t xml:space="preserve"> and nitrogen content </w:t>
      </w:r>
      <w:r w:rsidR="000E3820">
        <w:t xml:space="preserve">was measured for </w:t>
      </w:r>
      <w:r w:rsidRPr="00FE014F">
        <w:t>each organ type through elemental combustion (</w:t>
      </w:r>
      <w:r w:rsidRPr="00FE014F">
        <w:rPr>
          <w:color w:val="000000"/>
        </w:rPr>
        <w:t xml:space="preserve">Costech-4010, </w:t>
      </w:r>
      <w:proofErr w:type="spellStart"/>
      <w:r w:rsidRPr="00FE014F">
        <w:rPr>
          <w:color w:val="000000"/>
        </w:rPr>
        <w:t>Costech</w:t>
      </w:r>
      <w:proofErr w:type="spellEnd"/>
      <w:r w:rsidRPr="00FE014F">
        <w:rPr>
          <w:color w:val="000000"/>
        </w:rPr>
        <w:t>, Inc., Valencia, CA, USA)</w:t>
      </w:r>
      <w:r>
        <w:rPr>
          <w:color w:val="000000"/>
        </w:rPr>
        <w:t xml:space="preserve"> </w:t>
      </w:r>
      <w:r w:rsidRPr="00FE014F">
        <w:t>using subsamples of ground and homogenized organ tissue.</w:t>
      </w:r>
      <w:r w:rsidR="00615C40">
        <w:t xml:space="preserve"> The ratio of root nodule biomass to root biomass was calculated as an additional indicator of investment toward symbiotic nitrogen fixation.</w:t>
      </w:r>
    </w:p>
    <w:p w14:paraId="39DCA47E" w14:textId="00F2F988" w:rsidR="008D0AFB" w:rsidRDefault="009F20B5" w:rsidP="008D0AFB">
      <w:pPr>
        <w:autoSpaceDE w:val="0"/>
        <w:autoSpaceDN w:val="0"/>
        <w:adjustRightInd w:val="0"/>
        <w:spacing w:line="360" w:lineRule="auto"/>
        <w:ind w:firstLine="720"/>
      </w:pPr>
      <w:r w:rsidRPr="00FE014F">
        <w:t xml:space="preserve">Following the approach </w:t>
      </w:r>
      <w:r w:rsidR="00251593">
        <w:t>of</w:t>
      </w:r>
      <w:r w:rsidR="007A3065">
        <w:t xml:space="preserve"> Perkowski </w:t>
      </w:r>
      <w:r w:rsidR="007A3065">
        <w:rPr>
          <w:i/>
          <w:iCs/>
        </w:rPr>
        <w:t>et al.</w:t>
      </w:r>
      <w:r w:rsidR="007A3065">
        <w:t xml:space="preserve"> (2021), </w:t>
      </w:r>
      <w:r w:rsidRPr="00FE014F">
        <w:t>carbon cost</w:t>
      </w:r>
      <w:r w:rsidR="00615C40">
        <w:t>s</w:t>
      </w:r>
      <w:r w:rsidRPr="00FE014F">
        <w:t xml:space="preserve"> to acquire nitrogen </w:t>
      </w:r>
      <w:r w:rsidR="00FF7D72">
        <w:t>w</w:t>
      </w:r>
      <w:r w:rsidR="00615C40">
        <w:t>ere</w:t>
      </w:r>
      <w:r w:rsidR="00FF7D72">
        <w:t xml:space="preserve"> quantified </w:t>
      </w:r>
      <w:r w:rsidRPr="00FE014F">
        <w:t xml:space="preserve">as the ratio of total belowground carbon biomass to </w:t>
      </w:r>
      <w:r w:rsidR="00281071">
        <w:t>total</w:t>
      </w:r>
      <w:r w:rsidRPr="00FE014F">
        <w:t xml:space="preserve"> nitrogen biomass (</w:t>
      </w:r>
      <w:proofErr w:type="spellStart"/>
      <w:r>
        <w:rPr>
          <w:i/>
          <w:iCs/>
        </w:rPr>
        <w:t>N</w:t>
      </w:r>
      <w:r>
        <w:rPr>
          <w:vertAlign w:val="subscript"/>
        </w:rPr>
        <w:t>cost</w:t>
      </w:r>
      <w:proofErr w:type="spellEnd"/>
      <w:r>
        <w:t xml:space="preserve">; </w:t>
      </w:r>
      <w:proofErr w:type="spellStart"/>
      <w:r w:rsidRPr="00FE014F">
        <w:t>gC</w:t>
      </w:r>
      <w:proofErr w:type="spellEnd"/>
      <w:r w:rsidRPr="00FE014F">
        <w:t xml:space="preserve"> gN</w:t>
      </w:r>
      <w:r w:rsidRPr="00FE014F">
        <w:rPr>
          <w:vertAlign w:val="superscript"/>
        </w:rPr>
        <w:t>-1</w:t>
      </w:r>
      <w:r w:rsidRPr="00FE014F">
        <w:t>). Belowground carbon biomass (</w:t>
      </w:r>
      <w:proofErr w:type="spellStart"/>
      <w:r>
        <w:rPr>
          <w:i/>
          <w:iCs/>
        </w:rPr>
        <w:t>C</w:t>
      </w:r>
      <w:r>
        <w:rPr>
          <w:vertAlign w:val="subscript"/>
        </w:rPr>
        <w:t>bg</w:t>
      </w:r>
      <w:proofErr w:type="spellEnd"/>
      <w:r>
        <w:t xml:space="preserve">; </w:t>
      </w:r>
      <w:proofErr w:type="spellStart"/>
      <w:r w:rsidRPr="00FE014F">
        <w:t>gC</w:t>
      </w:r>
      <w:proofErr w:type="spellEnd"/>
      <w:r w:rsidRPr="00FE014F">
        <w:t xml:space="preserve">) was calculated </w:t>
      </w:r>
      <w:r>
        <w:t>as the sum of root carbon biomass and root nodule carbon biomass. Root carbon biomass and root nodule carbon biomass w</w:t>
      </w:r>
      <w:r w:rsidR="00251593">
        <w:t>as</w:t>
      </w:r>
      <w:r>
        <w:t xml:space="preserve"> calculated as the product of the organ biomass and respective organ carbon content. </w:t>
      </w:r>
      <w:r w:rsidR="00292DF1">
        <w:t>Total</w:t>
      </w:r>
      <w:r>
        <w:t xml:space="preserve"> </w:t>
      </w:r>
      <w:r>
        <w:lastRenderedPageBreak/>
        <w:t>nitrogen biomass (</w:t>
      </w:r>
      <w:proofErr w:type="spellStart"/>
      <w:r>
        <w:rPr>
          <w:i/>
          <w:iCs/>
        </w:rPr>
        <w:t>N</w:t>
      </w:r>
      <w:r>
        <w:rPr>
          <w:vertAlign w:val="subscript"/>
        </w:rPr>
        <w:t>wp</w:t>
      </w:r>
      <w:proofErr w:type="spellEnd"/>
      <w:r>
        <w:t>; gN) was calculated as the sum of total leaf, stem, root, and root nodule nitrogen biomass</w:t>
      </w:r>
      <w:r w:rsidR="007C399D">
        <w:t xml:space="preserve">. </w:t>
      </w:r>
      <w:r>
        <w:t>Leaf, stem, root, and root nodule nitrogen biomass was calculated as the product of the organ biomass and</w:t>
      </w:r>
      <w:r w:rsidR="007C399D">
        <w:t xml:space="preserve"> </w:t>
      </w:r>
      <w:r>
        <w:t>respective organ nitrogen content</w:t>
      </w:r>
      <w:r w:rsidRPr="00FE014F">
        <w:t xml:space="preserve">. This calculation does not </w:t>
      </w:r>
      <w:r w:rsidR="00F52F42">
        <w:t>account for</w:t>
      </w:r>
      <w:r w:rsidRPr="00FE014F">
        <w:t xml:space="preserve"> additional </w:t>
      </w:r>
      <w:r w:rsidR="00F46820">
        <w:t xml:space="preserve">carbon </w:t>
      </w:r>
      <w:r w:rsidRPr="00FE014F">
        <w:t xml:space="preserve">costs </w:t>
      </w:r>
      <w:r w:rsidR="00F46820">
        <w:t>to acquire</w:t>
      </w:r>
      <w:r w:rsidRPr="00FE014F">
        <w:t xml:space="preserve"> nitrogen associated with respiration, root exudation, or root turnover</w:t>
      </w:r>
      <w:r w:rsidR="006662C1">
        <w:t xml:space="preserve">, and therefore may underestimate carbon costs to acquire nitrogen </w:t>
      </w:r>
      <w:r w:rsidR="006662C1">
        <w:fldChar w:fldCharType="begin" w:fldLock="1"/>
      </w:r>
      <w:r w:rsidR="00C45DC2">
        <w:instrText>ADDIN CSL_CITATION {"citationItems":[{"id":"ITEM-1","itemData":{"DOI":"10.1093/jxb/erab253","ISSN":"0022-0957","abstract":"Plant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Botany","editor":[{"dropping-particle":"","family":"Rogers","given":"Alistair","non-dropping-particle":"","parse-names":false,"suffix":""}],"id":"ITEM-1","issue":"15","issued":{"date-parts":[["2021","7","28"]]},"page":"5766-5776","title":"Root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strategies","type":"article-journal","volume":"72"},"uris":["http://www.mendeley.com/documents/?uuid=233b0f00-9a30-4c3a-a2bb-5e67ae9c0e5f"]}],"mendeley":{"formattedCitation":"(Perkowski &lt;i&gt;et al.&lt;/i&gt;, 2021)","plainTextFormattedCitation":"(Perkowski et al., 2021)","previouslyFormattedCitation":"(Perkowski &lt;i&gt;et al.&lt;/i&gt;, 2021)"},"properties":{"noteIndex":0},"schema":"https://github.com/citation-style-language/schema/raw/master/csl-citation.json"}</w:instrText>
      </w:r>
      <w:r w:rsidR="006662C1">
        <w:fldChar w:fldCharType="separate"/>
      </w:r>
      <w:r w:rsidR="006662C1" w:rsidRPr="006662C1">
        <w:rPr>
          <w:noProof/>
        </w:rPr>
        <w:t xml:space="preserve">(Perkowski </w:t>
      </w:r>
      <w:r w:rsidR="006662C1" w:rsidRPr="006662C1">
        <w:rPr>
          <w:i/>
          <w:noProof/>
        </w:rPr>
        <w:t>et al.</w:t>
      </w:r>
      <w:r w:rsidR="006662C1" w:rsidRPr="006662C1">
        <w:rPr>
          <w:noProof/>
        </w:rPr>
        <w:t>, 2021)</w:t>
      </w:r>
      <w:r w:rsidR="006662C1">
        <w:fldChar w:fldCharType="end"/>
      </w:r>
      <w:r w:rsidR="00AD72DC">
        <w:t>.</w:t>
      </w:r>
    </w:p>
    <w:p w14:paraId="02E035C4" w14:textId="77777777" w:rsidR="009F20B5" w:rsidRPr="00FE014F" w:rsidRDefault="009F20B5" w:rsidP="00DE2B27">
      <w:pPr>
        <w:autoSpaceDE w:val="0"/>
        <w:autoSpaceDN w:val="0"/>
        <w:adjustRightInd w:val="0"/>
        <w:spacing w:line="360" w:lineRule="auto"/>
        <w:rPr>
          <w:color w:val="000000"/>
        </w:rPr>
      </w:pPr>
    </w:p>
    <w:p w14:paraId="6E7B5074" w14:textId="77777777" w:rsidR="009F20B5" w:rsidRPr="00FE014F" w:rsidRDefault="009F20B5" w:rsidP="00DE2B27">
      <w:pPr>
        <w:autoSpaceDE w:val="0"/>
        <w:autoSpaceDN w:val="0"/>
        <w:adjustRightInd w:val="0"/>
        <w:spacing w:line="360" w:lineRule="auto"/>
        <w:rPr>
          <w:color w:val="000000"/>
        </w:rPr>
      </w:pPr>
      <w:r w:rsidRPr="00FE014F">
        <w:rPr>
          <w:i/>
          <w:iCs/>
          <w:color w:val="000000"/>
        </w:rPr>
        <w:t>Statistical analyses</w:t>
      </w:r>
    </w:p>
    <w:p w14:paraId="0BCA7173" w14:textId="1A96521E" w:rsidR="009F20B5" w:rsidRDefault="007C399D" w:rsidP="00F77E0B">
      <w:pPr>
        <w:autoSpaceDE w:val="0"/>
        <w:autoSpaceDN w:val="0"/>
        <w:adjustRightInd w:val="0"/>
        <w:spacing w:line="360" w:lineRule="auto"/>
      </w:pPr>
      <w:r>
        <w:t>U</w:t>
      </w:r>
      <w:r w:rsidR="009F20B5">
        <w:t>ninoculated plant</w:t>
      </w:r>
      <w:r>
        <w:t>s</w:t>
      </w:r>
      <w:r w:rsidR="009F20B5">
        <w:t xml:space="preserve"> that had substantial root nodule formation (nodule biomass: root biomass values greater than 0.05 g g</w:t>
      </w:r>
      <w:r w:rsidR="009F20B5">
        <w:rPr>
          <w:vertAlign w:val="superscript"/>
        </w:rPr>
        <w:t>-1</w:t>
      </w:r>
      <w:r w:rsidR="009F20B5">
        <w:t xml:space="preserve">) were removed from analyses under the assumption that plants were either incompletely sterilized or were colonized by symbiotic nitrogen-fixing bacteria from neighboring plants. This decision resulted in the removal of sixteen plants from </w:t>
      </w:r>
      <w:r w:rsidR="0039373C">
        <w:t>the</w:t>
      </w:r>
      <w:r w:rsidR="009F20B5">
        <w:t xml:space="preserve"> analysis: two plants in the </w:t>
      </w:r>
      <w:r w:rsidR="009B053E">
        <w:t>e</w:t>
      </w:r>
      <w:r w:rsidR="006B2378">
        <w:t xml:space="preserve">levated </w:t>
      </w:r>
      <w:r w:rsidR="009B053E">
        <w:t>CO</w:t>
      </w:r>
      <w:r w:rsidR="009B053E">
        <w:rPr>
          <w:vertAlign w:val="subscript"/>
        </w:rPr>
        <w:t>2</w:t>
      </w:r>
      <w:r w:rsidR="009F20B5">
        <w:t xml:space="preserve"> treatment that received 35 ppm N, three plants in the </w:t>
      </w:r>
      <w:r w:rsidR="009B053E">
        <w:t>e</w:t>
      </w:r>
      <w:r w:rsidR="006B2378">
        <w:t xml:space="preserve">levated </w:t>
      </w:r>
      <w:r w:rsidR="009B053E">
        <w:t>CO</w:t>
      </w:r>
      <w:r w:rsidR="009B053E">
        <w:rPr>
          <w:vertAlign w:val="subscript"/>
        </w:rPr>
        <w:t>2</w:t>
      </w:r>
      <w:r w:rsidR="009F20B5">
        <w:t xml:space="preserve"> treatment that received 70 ppm N, one plant in the </w:t>
      </w:r>
      <w:r w:rsidR="009B053E">
        <w:t>e</w:t>
      </w:r>
      <w:r w:rsidR="006B2378">
        <w:t xml:space="preserve">levated </w:t>
      </w:r>
      <w:r w:rsidR="009B053E">
        <w:t>CO</w:t>
      </w:r>
      <w:r w:rsidR="009B053E">
        <w:rPr>
          <w:vertAlign w:val="subscript"/>
        </w:rPr>
        <w:t>2</w:t>
      </w:r>
      <w:r w:rsidR="009F20B5">
        <w:t xml:space="preserve"> treatment that received 210 ppm N, two plants in the </w:t>
      </w:r>
      <w:r w:rsidR="009B053E">
        <w:t>e</w:t>
      </w:r>
      <w:r w:rsidR="006B2378">
        <w:t xml:space="preserve">levated </w:t>
      </w:r>
      <w:r w:rsidR="009B053E">
        <w:t>CO</w:t>
      </w:r>
      <w:r w:rsidR="009B053E">
        <w:rPr>
          <w:vertAlign w:val="subscript"/>
        </w:rPr>
        <w:t>2</w:t>
      </w:r>
      <w:r w:rsidR="009F20B5">
        <w:t xml:space="preserve"> treatment that received 280 ppm N, two plants in the a</w:t>
      </w:r>
      <w:r w:rsidR="006B2378">
        <w:t xml:space="preserve">mbient </w:t>
      </w:r>
      <w:r w:rsidR="009F20B5">
        <w:t>CO</w:t>
      </w:r>
      <w:r w:rsidR="009F20B5">
        <w:rPr>
          <w:vertAlign w:val="subscript"/>
        </w:rPr>
        <w:t>2</w:t>
      </w:r>
      <w:r w:rsidR="009F20B5">
        <w:t xml:space="preserve"> treatment that received 0 ppm N, three plants in the a</w:t>
      </w:r>
      <w:r w:rsidR="006B2378">
        <w:t xml:space="preserve">mbient </w:t>
      </w:r>
      <w:r w:rsidR="009F20B5">
        <w:t>CO</w:t>
      </w:r>
      <w:r w:rsidR="009F20B5">
        <w:rPr>
          <w:vertAlign w:val="subscript"/>
        </w:rPr>
        <w:t>2</w:t>
      </w:r>
      <w:r w:rsidR="009F20B5">
        <w:t xml:space="preserve"> treatment that received 70 ppm N, two plants in the a</w:t>
      </w:r>
      <w:r w:rsidR="006B2378">
        <w:t xml:space="preserve">mbient </w:t>
      </w:r>
      <w:r w:rsidR="009F20B5">
        <w:t>CO</w:t>
      </w:r>
      <w:r w:rsidR="009F20B5">
        <w:rPr>
          <w:vertAlign w:val="subscript"/>
        </w:rPr>
        <w:t>2</w:t>
      </w:r>
      <w:r w:rsidR="009F20B5">
        <w:t xml:space="preserve"> treatment that received 105 ppm N, and one </w:t>
      </w:r>
      <w:r w:rsidR="00693B51">
        <w:t xml:space="preserve">plant </w:t>
      </w:r>
      <w:r w:rsidR="009F20B5">
        <w:t>in the a</w:t>
      </w:r>
      <w:r w:rsidR="006B2378">
        <w:t xml:space="preserve">mbient </w:t>
      </w:r>
      <w:r w:rsidR="009F20B5">
        <w:t>CO</w:t>
      </w:r>
      <w:r w:rsidR="009F20B5">
        <w:rPr>
          <w:vertAlign w:val="subscript"/>
        </w:rPr>
        <w:t>2</w:t>
      </w:r>
      <w:r w:rsidR="009F20B5">
        <w:t xml:space="preserve"> treatment that received 280 ppm N.</w:t>
      </w:r>
    </w:p>
    <w:p w14:paraId="706F0431" w14:textId="50842233" w:rsidR="009F20B5" w:rsidRDefault="0039373C" w:rsidP="0001120C">
      <w:pPr>
        <w:autoSpaceDE w:val="0"/>
        <w:autoSpaceDN w:val="0"/>
        <w:adjustRightInd w:val="0"/>
        <w:spacing w:line="360" w:lineRule="auto"/>
        <w:ind w:firstLine="720"/>
      </w:pPr>
      <w:r>
        <w:t>A</w:t>
      </w:r>
      <w:r w:rsidR="009F20B5" w:rsidRPr="00FE014F">
        <w:t xml:space="preserve"> series of linear mixed effects models </w:t>
      </w:r>
      <w:r>
        <w:t xml:space="preserve">were built </w:t>
      </w:r>
      <w:r w:rsidR="009F20B5" w:rsidRPr="00FE014F">
        <w:t>to investigate the impacts of CO</w:t>
      </w:r>
      <w:r w:rsidR="009F20B5" w:rsidRPr="00FE014F">
        <w:rPr>
          <w:vertAlign w:val="subscript"/>
        </w:rPr>
        <w:t>2</w:t>
      </w:r>
      <w:r w:rsidR="009F20B5">
        <w:t xml:space="preserve"> concentration</w:t>
      </w:r>
      <w:r w:rsidR="009F20B5" w:rsidRPr="00FE014F">
        <w:t xml:space="preserve">, </w:t>
      </w:r>
      <w:ins w:id="42" w:author="Perkowski, Evan A [2]" w:date="2023-11-13T15:29:00Z">
        <w:r w:rsidR="00165C21">
          <w:t xml:space="preserve">nitrogen </w:t>
        </w:r>
      </w:ins>
      <w:r w:rsidR="009F20B5" w:rsidRPr="00FE014F">
        <w:t xml:space="preserve">fertilization, and inoculation on </w:t>
      </w:r>
      <w:r w:rsidR="009F20B5" w:rsidRPr="00FE014F">
        <w:rPr>
          <w:i/>
          <w:iCs/>
        </w:rPr>
        <w:t>G. max</w:t>
      </w:r>
      <w:r w:rsidR="009F20B5" w:rsidRPr="00FE014F">
        <w:t xml:space="preserve"> </w:t>
      </w:r>
      <w:r w:rsidR="006662C1">
        <w:t xml:space="preserve">leaf nitrogen allocation, </w:t>
      </w:r>
      <w:r w:rsidR="009F20B5">
        <w:t>gas exchange</w:t>
      </w:r>
      <w:r w:rsidR="00615C40">
        <w:t xml:space="preserve">, </w:t>
      </w:r>
      <w:r w:rsidR="00BE4981">
        <w:t>whole-plant growth</w:t>
      </w:r>
      <w:r w:rsidR="009F20B5" w:rsidRPr="00FE014F">
        <w:t>,</w:t>
      </w:r>
      <w:r w:rsidR="009F20B5">
        <w:t xml:space="preserve"> and investment in nitrogen fixation. </w:t>
      </w:r>
      <w:r w:rsidR="009F20B5" w:rsidRPr="00FE014F">
        <w:t>All models included CO</w:t>
      </w:r>
      <w:r w:rsidR="009F20B5" w:rsidRPr="00FE014F">
        <w:rPr>
          <w:vertAlign w:val="subscript"/>
        </w:rPr>
        <w:t>2</w:t>
      </w:r>
      <w:r w:rsidR="009F20B5" w:rsidRPr="00FE014F">
        <w:t xml:space="preserve"> treatment</w:t>
      </w:r>
      <w:r w:rsidR="009F20B5">
        <w:t xml:space="preserve"> as a categorical fixed effect, inoculation treatment as a categorical fixed effect, </w:t>
      </w:r>
      <w:r w:rsidR="007A3065">
        <w:t xml:space="preserve">and </w:t>
      </w:r>
      <w:ins w:id="43" w:author="Perkowski, Evan A [2]" w:date="2023-11-13T15:29:00Z">
        <w:r w:rsidR="00165C21">
          <w:t xml:space="preserve">nitrogen </w:t>
        </w:r>
      </w:ins>
      <w:r w:rsidR="009F20B5">
        <w:t>fertilization as a continuous fixed effect, with</w:t>
      </w:r>
      <w:r w:rsidR="003620C0">
        <w:t xml:space="preserve"> </w:t>
      </w:r>
      <w:r w:rsidR="00615C40">
        <w:t>all possible</w:t>
      </w:r>
      <w:r w:rsidR="009F20B5">
        <w:t xml:space="preserve"> interaction terms between </w:t>
      </w:r>
      <w:r w:rsidR="00615C40">
        <w:t xml:space="preserve">all three </w:t>
      </w:r>
      <w:r w:rsidR="009F20B5">
        <w:t>fixed effects</w:t>
      </w:r>
      <w:r w:rsidR="00615C40">
        <w:t xml:space="preserve"> also included</w:t>
      </w:r>
      <w:r w:rsidR="009F20B5">
        <w:t>. All models accounted for climatic difference</w:t>
      </w:r>
      <w:r>
        <w:t>s</w:t>
      </w:r>
      <w:r w:rsidR="009F20B5">
        <w:t xml:space="preserve"> between chambers across experiment iterations by including a random intercept term that nested starting chamber rack by CO</w:t>
      </w:r>
      <w:r w:rsidR="009F20B5">
        <w:rPr>
          <w:vertAlign w:val="subscript"/>
        </w:rPr>
        <w:t>2</w:t>
      </w:r>
      <w:r w:rsidR="009F20B5">
        <w:t xml:space="preserve"> treatment. </w:t>
      </w:r>
      <w:r w:rsidR="009F20B5" w:rsidRPr="00FE014F">
        <w:t xml:space="preserve">Models with this independent </w:t>
      </w:r>
      <w:r w:rsidR="009F20B5">
        <w:t xml:space="preserve">variable </w:t>
      </w:r>
      <w:r w:rsidR="009F20B5" w:rsidRPr="00FE014F">
        <w:t>structure were created for each of the following dependent variables:</w:t>
      </w:r>
      <w:r w:rsidR="009F20B5">
        <w:t xml:space="preserve"> </w:t>
      </w:r>
      <w:r w:rsidR="009F20B5" w:rsidRPr="00FE014F">
        <w:rPr>
          <w:i/>
          <w:iCs/>
        </w:rPr>
        <w:t>N</w:t>
      </w:r>
      <w:r w:rsidR="009F20B5" w:rsidRPr="00FE014F">
        <w:rPr>
          <w:vertAlign w:val="subscript"/>
        </w:rPr>
        <w:t>area</w:t>
      </w:r>
      <w:r w:rsidR="009F20B5" w:rsidRPr="00FE014F">
        <w:t xml:space="preserve">, </w:t>
      </w:r>
      <w:r w:rsidR="009F20B5">
        <w:rPr>
          <w:i/>
          <w:iCs/>
        </w:rPr>
        <w:t>M</w:t>
      </w:r>
      <w:r w:rsidR="009F20B5">
        <w:rPr>
          <w:vertAlign w:val="subscript"/>
        </w:rPr>
        <w:t>area</w:t>
      </w:r>
      <w:r w:rsidR="009F20B5" w:rsidRPr="00FE014F">
        <w:t xml:space="preserve">, </w:t>
      </w:r>
      <w:r w:rsidR="009F20B5" w:rsidRPr="00FE014F">
        <w:rPr>
          <w:i/>
          <w:iCs/>
        </w:rPr>
        <w:t>N</w:t>
      </w:r>
      <w:r w:rsidR="009F20B5" w:rsidRPr="00FE014F">
        <w:rPr>
          <w:vertAlign w:val="subscript"/>
        </w:rPr>
        <w:t>mass</w:t>
      </w:r>
      <w:r w:rsidR="009F20B5" w:rsidRPr="00FE014F">
        <w:t xml:space="preserve">, </w:t>
      </w:r>
      <w:proofErr w:type="spellStart"/>
      <w:r w:rsidR="009F20B5">
        <w:rPr>
          <w:i/>
          <w:iCs/>
        </w:rPr>
        <w:t>Chl</w:t>
      </w:r>
      <w:r w:rsidR="009F20B5">
        <w:rPr>
          <w:vertAlign w:val="subscript"/>
        </w:rPr>
        <w:t>area</w:t>
      </w:r>
      <w:proofErr w:type="spellEnd"/>
      <w:r w:rsidR="009F20B5">
        <w:t>,</w:t>
      </w:r>
      <w:r w:rsidR="00D52184" w:rsidRPr="00D07CFA">
        <w:t xml:space="preserve"> </w:t>
      </w:r>
      <w:r w:rsidR="00D52184">
        <w:rPr>
          <w:i/>
          <w:iCs/>
        </w:rPr>
        <w:t>A</w:t>
      </w:r>
      <w:r w:rsidR="00D52184">
        <w:rPr>
          <w:vertAlign w:val="subscript"/>
        </w:rPr>
        <w:t>net</w:t>
      </w:r>
      <w:r w:rsidR="007A3065">
        <w:rPr>
          <w:vertAlign w:val="subscript"/>
        </w:rPr>
        <w:t>,420</w:t>
      </w:r>
      <w:r w:rsidR="00D52184">
        <w:t>,</w:t>
      </w:r>
      <w:r w:rsidR="007A3065">
        <w:t xml:space="preserve"> </w:t>
      </w:r>
      <w:proofErr w:type="spellStart"/>
      <w:r w:rsidR="007A3065">
        <w:rPr>
          <w:i/>
          <w:iCs/>
        </w:rPr>
        <w:t>A</w:t>
      </w:r>
      <w:r w:rsidR="007A3065">
        <w:rPr>
          <w:vertAlign w:val="subscript"/>
        </w:rPr>
        <w:t>net,growth</w:t>
      </w:r>
      <w:proofErr w:type="spellEnd"/>
      <w:r w:rsidR="007A3065">
        <w:t>,</w:t>
      </w:r>
      <w:r w:rsidR="00D52184">
        <w:t xml:space="preserve"> </w:t>
      </w:r>
      <w:r w:rsidR="00D52184">
        <w:rPr>
          <w:i/>
          <w:iCs/>
        </w:rPr>
        <w:t>R</w:t>
      </w:r>
      <w:r w:rsidR="00D52184">
        <w:rPr>
          <w:vertAlign w:val="subscript"/>
        </w:rPr>
        <w:t>d25</w:t>
      </w:r>
      <w:r w:rsidR="00D52184">
        <w:t>,</w:t>
      </w:r>
      <w:r w:rsidR="009F20B5" w:rsidRPr="00FE014F">
        <w:rPr>
          <w:i/>
          <w:iCs/>
        </w:rPr>
        <w:t xml:space="preserve"> V</w:t>
      </w:r>
      <w:r w:rsidR="009F20B5" w:rsidRPr="00FE014F">
        <w:rPr>
          <w:vertAlign w:val="subscript"/>
        </w:rPr>
        <w:t>cmax25</w:t>
      </w:r>
      <w:r w:rsidR="009F20B5" w:rsidRPr="00FE014F">
        <w:t xml:space="preserve">, </w:t>
      </w:r>
      <w:r w:rsidR="009F20B5" w:rsidRPr="00FE014F">
        <w:rPr>
          <w:i/>
          <w:iCs/>
        </w:rPr>
        <w:t>J</w:t>
      </w:r>
      <w:r w:rsidR="009F20B5" w:rsidRPr="00FE014F">
        <w:rPr>
          <w:vertAlign w:val="subscript"/>
        </w:rPr>
        <w:t>max25</w:t>
      </w:r>
      <w:r w:rsidR="009F20B5" w:rsidRPr="00FE014F">
        <w:t xml:space="preserve">, </w:t>
      </w:r>
      <w:r w:rsidR="009F20B5" w:rsidRPr="00FE014F">
        <w:rPr>
          <w:i/>
          <w:iCs/>
        </w:rPr>
        <w:t>J</w:t>
      </w:r>
      <w:r w:rsidR="009F20B5" w:rsidRPr="00FE014F">
        <w:rPr>
          <w:vertAlign w:val="subscript"/>
        </w:rPr>
        <w:t>max25</w:t>
      </w:r>
      <w:r w:rsidR="009F20B5" w:rsidRPr="00FE014F">
        <w:t>:</w:t>
      </w:r>
      <w:r w:rsidR="009F20B5" w:rsidRPr="00FE014F">
        <w:rPr>
          <w:i/>
          <w:iCs/>
        </w:rPr>
        <w:t>V</w:t>
      </w:r>
      <w:r w:rsidR="009F20B5" w:rsidRPr="00FE014F">
        <w:rPr>
          <w:vertAlign w:val="subscript"/>
        </w:rPr>
        <w:t>cmax25</w:t>
      </w:r>
      <w:r w:rsidR="009F20B5" w:rsidRPr="00FE014F">
        <w:t>,</w:t>
      </w:r>
      <w:r w:rsidR="007A3065">
        <w:t xml:space="preserve"> </w:t>
      </w:r>
      <w:proofErr w:type="spellStart"/>
      <w:r w:rsidR="007A3065">
        <w:rPr>
          <w:i/>
          <w:iCs/>
        </w:rPr>
        <w:t>PNUE</w:t>
      </w:r>
      <w:r w:rsidR="007A3065">
        <w:rPr>
          <w:i/>
          <w:iCs/>
          <w:vertAlign w:val="subscript"/>
        </w:rPr>
        <w:t>growth</w:t>
      </w:r>
      <w:proofErr w:type="spellEnd"/>
      <w:r w:rsidR="007A3065">
        <w:t>,</w:t>
      </w:r>
      <w:r w:rsidR="009F0412">
        <w:t xml:space="preserve"> </w:t>
      </w:r>
      <w:r w:rsidR="009F0412" w:rsidRPr="009F0412">
        <w:rPr>
          <w:i/>
          <w:iCs/>
          <w:lang w:val="el-GR"/>
        </w:rPr>
        <w:t>χ</w:t>
      </w:r>
      <w:r w:rsidR="009F0412">
        <w:t xml:space="preserve">, </w:t>
      </w:r>
      <w:proofErr w:type="spellStart"/>
      <w:r w:rsidR="009F20B5">
        <w:rPr>
          <w:i/>
          <w:iCs/>
        </w:rPr>
        <w:t>N</w:t>
      </w:r>
      <w:r w:rsidR="009F20B5">
        <w:rPr>
          <w:vertAlign w:val="subscript"/>
        </w:rPr>
        <w:t>cost</w:t>
      </w:r>
      <w:proofErr w:type="spellEnd"/>
      <w:r w:rsidR="009F20B5">
        <w:t xml:space="preserve">, </w:t>
      </w:r>
      <w:proofErr w:type="spellStart"/>
      <w:r w:rsidR="009F20B5">
        <w:rPr>
          <w:i/>
          <w:iCs/>
        </w:rPr>
        <w:t>C</w:t>
      </w:r>
      <w:r w:rsidR="009F20B5">
        <w:rPr>
          <w:vertAlign w:val="subscript"/>
        </w:rPr>
        <w:t>bg</w:t>
      </w:r>
      <w:proofErr w:type="spellEnd"/>
      <w:r w:rsidR="009F20B5">
        <w:t xml:space="preserve">, </w:t>
      </w:r>
      <w:proofErr w:type="spellStart"/>
      <w:r w:rsidR="009F20B5">
        <w:rPr>
          <w:i/>
          <w:iCs/>
        </w:rPr>
        <w:t>N</w:t>
      </w:r>
      <w:r w:rsidR="009F20B5">
        <w:rPr>
          <w:vertAlign w:val="subscript"/>
        </w:rPr>
        <w:t>wp</w:t>
      </w:r>
      <w:proofErr w:type="spellEnd"/>
      <w:r w:rsidR="009F20B5">
        <w:t xml:space="preserve">, total biomass, total leaf area, </w:t>
      </w:r>
      <w:r w:rsidR="009F20B5" w:rsidRPr="00755EEE">
        <w:t>%</w:t>
      </w:r>
      <w:proofErr w:type="spellStart"/>
      <w:r w:rsidR="009F20B5" w:rsidRPr="00BF4EFD">
        <w:rPr>
          <w:i/>
          <w:iCs/>
        </w:rPr>
        <w:t>N</w:t>
      </w:r>
      <w:r w:rsidR="009F20B5" w:rsidRPr="00BF4EFD">
        <w:rPr>
          <w:vertAlign w:val="subscript"/>
        </w:rPr>
        <w:t>dfa</w:t>
      </w:r>
      <w:proofErr w:type="spellEnd"/>
      <w:r w:rsidR="00615C40">
        <w:t>, and root nodule biomass: root biomass</w:t>
      </w:r>
      <w:r w:rsidR="009F20B5">
        <w:t>.</w:t>
      </w:r>
    </w:p>
    <w:p w14:paraId="6E00CD93" w14:textId="628E08A7" w:rsidR="009F20B5" w:rsidRDefault="009F20B5" w:rsidP="003703E2">
      <w:pPr>
        <w:spacing w:line="360" w:lineRule="auto"/>
        <w:ind w:firstLine="720"/>
      </w:pPr>
      <w:r w:rsidRPr="00FE014F">
        <w:t>Shapiro-Wilk tests of normality</w:t>
      </w:r>
      <w:r w:rsidR="00FF7D72">
        <w:t xml:space="preserve"> were used to assess</w:t>
      </w:r>
      <w:r w:rsidRPr="00FE014F">
        <w:t xml:space="preserve"> whether linear mixed-effects models satisfied residual normality assumptions. </w:t>
      </w:r>
      <w:r>
        <w:t xml:space="preserve">All </w:t>
      </w:r>
      <w:ins w:id="44" w:author="Perkowski, Evan A" w:date="2023-11-13T15:22:00Z">
        <w:r w:rsidR="00121E9D">
          <w:t>models</w:t>
        </w:r>
      </w:ins>
      <w:r>
        <w:t xml:space="preserve"> that did not originally satisfy residual </w:t>
      </w:r>
      <w:r>
        <w:lastRenderedPageBreak/>
        <w:t>normality assumptions were met w</w:t>
      </w:r>
      <w:ins w:id="45" w:author="Perkowski, Evan A" w:date="2023-11-13T15:22:00Z">
        <w:r w:rsidR="00121E9D">
          <w:t>hen response variables were fit using</w:t>
        </w:r>
      </w:ins>
      <w:r>
        <w:t xml:space="preserve"> either a natural log or square root data transformation (Shapiro-Wilk: </w:t>
      </w:r>
      <w:r w:rsidRPr="00FF7D72">
        <w:rPr>
          <w:i/>
          <w:iCs/>
        </w:rPr>
        <w:t>p</w:t>
      </w:r>
      <w:r>
        <w:t xml:space="preserve">&gt;0.05 in all cases). Specifically, models for total leaf area, </w:t>
      </w:r>
      <w:r>
        <w:rPr>
          <w:i/>
          <w:iCs/>
        </w:rPr>
        <w:t>N</w:t>
      </w:r>
      <w:r>
        <w:rPr>
          <w:vertAlign w:val="subscript"/>
        </w:rPr>
        <w:t>area</w:t>
      </w:r>
      <w:r>
        <w:t xml:space="preserve">, </w:t>
      </w:r>
      <w:r>
        <w:rPr>
          <w:i/>
          <w:iCs/>
        </w:rPr>
        <w:t>N</w:t>
      </w:r>
      <w:r>
        <w:rPr>
          <w:vertAlign w:val="subscript"/>
        </w:rPr>
        <w:t>mass</w:t>
      </w:r>
      <w:r>
        <w:t xml:space="preserve">, </w:t>
      </w:r>
      <w:proofErr w:type="spellStart"/>
      <w:r>
        <w:rPr>
          <w:i/>
          <w:iCs/>
        </w:rPr>
        <w:t>Chl</w:t>
      </w:r>
      <w:r>
        <w:rPr>
          <w:vertAlign w:val="subscript"/>
        </w:rPr>
        <w:t>area</w:t>
      </w:r>
      <w:proofErr w:type="spellEnd"/>
      <w:r>
        <w:t>,</w:t>
      </w:r>
      <w:r w:rsidR="00D52184">
        <w:t xml:space="preserve"> </w:t>
      </w:r>
      <w:r w:rsidR="00D52184">
        <w:rPr>
          <w:i/>
          <w:iCs/>
        </w:rPr>
        <w:t>A</w:t>
      </w:r>
      <w:r w:rsidR="00D52184">
        <w:rPr>
          <w:vertAlign w:val="subscript"/>
        </w:rPr>
        <w:t>net</w:t>
      </w:r>
      <w:r w:rsidR="00BC57CC">
        <w:rPr>
          <w:vertAlign w:val="subscript"/>
        </w:rPr>
        <w:t>,420</w:t>
      </w:r>
      <w:r w:rsidR="00D52184">
        <w:t>,</w:t>
      </w:r>
      <w:r w:rsidR="00BC57CC">
        <w:t xml:space="preserve"> </w:t>
      </w:r>
      <w:proofErr w:type="spellStart"/>
      <w:r w:rsidR="00BC57CC">
        <w:rPr>
          <w:i/>
          <w:iCs/>
        </w:rPr>
        <w:t>A</w:t>
      </w:r>
      <w:r w:rsidR="00BC57CC">
        <w:rPr>
          <w:vertAlign w:val="subscript"/>
        </w:rPr>
        <w:t>net,growth</w:t>
      </w:r>
      <w:proofErr w:type="spellEnd"/>
      <w:r w:rsidR="00BC57CC">
        <w:t>,</w:t>
      </w:r>
      <w:r w:rsidR="00D52184">
        <w:t xml:space="preserve"> </w:t>
      </w:r>
      <w:r w:rsidR="00D52184">
        <w:rPr>
          <w:i/>
          <w:iCs/>
        </w:rPr>
        <w:t>R</w:t>
      </w:r>
      <w:r w:rsidR="00D52184">
        <w:rPr>
          <w:vertAlign w:val="subscript"/>
        </w:rPr>
        <w:t>d25</w:t>
      </w:r>
      <w:r w:rsidR="00D52184">
        <w:t>,</w:t>
      </w:r>
      <w:r>
        <w:t xml:space="preserve"> </w:t>
      </w:r>
      <w:r w:rsidRPr="00FE014F">
        <w:rPr>
          <w:i/>
          <w:iCs/>
        </w:rPr>
        <w:t>V</w:t>
      </w:r>
      <w:r w:rsidRPr="00FE014F">
        <w:rPr>
          <w:vertAlign w:val="subscript"/>
        </w:rPr>
        <w:t>cmax25</w:t>
      </w:r>
      <w:r w:rsidRPr="00FE014F">
        <w:t xml:space="preserve">, </w:t>
      </w:r>
      <w:r w:rsidRPr="00FE014F">
        <w:rPr>
          <w:i/>
          <w:iCs/>
        </w:rPr>
        <w:t>J</w:t>
      </w:r>
      <w:r w:rsidRPr="00FE014F">
        <w:rPr>
          <w:vertAlign w:val="subscript"/>
        </w:rPr>
        <w:t>max25</w:t>
      </w:r>
      <w:r w:rsidRPr="00FE014F">
        <w:t xml:space="preserve">, </w:t>
      </w:r>
      <w:r w:rsidRPr="00FE014F">
        <w:rPr>
          <w:i/>
          <w:iCs/>
        </w:rPr>
        <w:t>J</w:t>
      </w:r>
      <w:r w:rsidRPr="00FE014F">
        <w:rPr>
          <w:vertAlign w:val="subscript"/>
        </w:rPr>
        <w:t>max25</w:t>
      </w:r>
      <w:r w:rsidRPr="00FE014F">
        <w:t>:</w:t>
      </w:r>
      <w:r w:rsidRPr="00FE014F">
        <w:rPr>
          <w:i/>
          <w:iCs/>
        </w:rPr>
        <w:t>V</w:t>
      </w:r>
      <w:r w:rsidRPr="00FE014F">
        <w:rPr>
          <w:vertAlign w:val="subscript"/>
        </w:rPr>
        <w:t>cmax25</w:t>
      </w:r>
      <w:r w:rsidRPr="00FE014F">
        <w:t>,</w:t>
      </w:r>
      <w:r w:rsidR="007A3065" w:rsidRPr="007A3065">
        <w:rPr>
          <w:i/>
          <w:iCs/>
        </w:rPr>
        <w:t xml:space="preserve"> </w:t>
      </w:r>
      <w:proofErr w:type="spellStart"/>
      <w:r w:rsidR="007A3065">
        <w:rPr>
          <w:i/>
          <w:iCs/>
        </w:rPr>
        <w:t>PNUE</w:t>
      </w:r>
      <w:r w:rsidR="007A3065">
        <w:rPr>
          <w:i/>
          <w:iCs/>
          <w:vertAlign w:val="subscript"/>
        </w:rPr>
        <w:t>growth</w:t>
      </w:r>
      <w:proofErr w:type="spellEnd"/>
      <w:r w:rsidR="007A3065">
        <w:t>,</w:t>
      </w:r>
      <w:r>
        <w:t xml:space="preserve"> </w:t>
      </w:r>
      <w:r w:rsidR="009F0412" w:rsidRPr="009F0412">
        <w:rPr>
          <w:i/>
          <w:iCs/>
          <w:lang w:val="el-GR"/>
        </w:rPr>
        <w:t>χ</w:t>
      </w:r>
      <w:r w:rsidR="009F0412">
        <w:t xml:space="preserve">, </w:t>
      </w:r>
      <w:r>
        <w:t xml:space="preserve">total leaf area, and </w:t>
      </w:r>
      <w:proofErr w:type="spellStart"/>
      <w:r>
        <w:rPr>
          <w:i/>
          <w:iCs/>
        </w:rPr>
        <w:t>N</w:t>
      </w:r>
      <w:r>
        <w:rPr>
          <w:vertAlign w:val="subscript"/>
        </w:rPr>
        <w:t>cost</w:t>
      </w:r>
      <w:proofErr w:type="spellEnd"/>
      <w:r>
        <w:t xml:space="preserve"> </w:t>
      </w:r>
      <w:r w:rsidRPr="001C077E">
        <w:t>satisfied</w:t>
      </w:r>
      <w:r>
        <w:t xml:space="preserve"> residual normality assumptions without data transformation. Models for </w:t>
      </w:r>
      <w:r>
        <w:rPr>
          <w:i/>
          <w:iCs/>
        </w:rPr>
        <w:t>M</w:t>
      </w:r>
      <w:r>
        <w:rPr>
          <w:vertAlign w:val="subscript"/>
        </w:rPr>
        <w:t>area</w:t>
      </w:r>
      <w:r>
        <w:t>,</w:t>
      </w:r>
      <w:r w:rsidRPr="003703E2">
        <w:rPr>
          <w:i/>
          <w:iCs/>
        </w:rPr>
        <w:t xml:space="preserve"> </w:t>
      </w:r>
      <w:r>
        <w:t>total biomass</w:t>
      </w:r>
      <w:r w:rsidR="007A3065">
        <w:t>,</w:t>
      </w:r>
      <w:r>
        <w:t xml:space="preserve"> and </w:t>
      </w:r>
      <w:proofErr w:type="spellStart"/>
      <w:r>
        <w:rPr>
          <w:i/>
          <w:iCs/>
        </w:rPr>
        <w:t>C</w:t>
      </w:r>
      <w:r>
        <w:rPr>
          <w:vertAlign w:val="subscript"/>
        </w:rPr>
        <w:t>bg</w:t>
      </w:r>
      <w:proofErr w:type="spellEnd"/>
      <w:r>
        <w:t xml:space="preserve"> satisfied residual normality assumptions with a natural log data transformation, while models for </w:t>
      </w:r>
      <w:proofErr w:type="spellStart"/>
      <w:r>
        <w:rPr>
          <w:i/>
          <w:iCs/>
        </w:rPr>
        <w:t>N</w:t>
      </w:r>
      <w:r>
        <w:rPr>
          <w:vertAlign w:val="subscript"/>
        </w:rPr>
        <w:t>wp</w:t>
      </w:r>
      <w:proofErr w:type="spellEnd"/>
      <w:r>
        <w:t xml:space="preserve">, nodule biomass, nodule biomass: root biomass, and </w:t>
      </w:r>
      <w:r w:rsidRPr="00BF4EFD">
        <w:rPr>
          <w:i/>
          <w:iCs/>
        </w:rPr>
        <w:t>%</w:t>
      </w:r>
      <w:proofErr w:type="spellStart"/>
      <w:r w:rsidRPr="00BF4EFD">
        <w:rPr>
          <w:i/>
          <w:iCs/>
        </w:rPr>
        <w:t>N</w:t>
      </w:r>
      <w:r w:rsidRPr="00BF4EFD">
        <w:rPr>
          <w:vertAlign w:val="subscript"/>
        </w:rPr>
        <w:t>dfa</w:t>
      </w:r>
      <w:proofErr w:type="spellEnd"/>
      <w:r>
        <w:t xml:space="preserve"> satisfied residual normality assumptions with a square root data transformation.</w:t>
      </w:r>
    </w:p>
    <w:p w14:paraId="4BCA7690" w14:textId="15452CFA" w:rsidR="009F0412" w:rsidRPr="009129C7" w:rsidRDefault="009F20B5" w:rsidP="009129C7">
      <w:pPr>
        <w:spacing w:line="360" w:lineRule="auto"/>
        <w:ind w:firstLine="720"/>
      </w:pPr>
      <w:r w:rsidRPr="00FE014F">
        <w:t xml:space="preserve">In all models, we used the </w:t>
      </w:r>
      <w:r w:rsidR="007A3065">
        <w:t>‘</w:t>
      </w:r>
      <w:proofErr w:type="spellStart"/>
      <w:r w:rsidRPr="00FE014F">
        <w:t>lmer</w:t>
      </w:r>
      <w:proofErr w:type="spellEnd"/>
      <w:r w:rsidR="007A3065">
        <w:t>’</w:t>
      </w:r>
      <w:r w:rsidRPr="00FE014F">
        <w:t xml:space="preserve"> function in the </w:t>
      </w:r>
      <w:r w:rsidR="00F52F42">
        <w:t>‘</w:t>
      </w:r>
      <w:r w:rsidRPr="00FE014F">
        <w:t>lme4</w:t>
      </w:r>
      <w:r w:rsidR="00F52F42">
        <w:t>’</w:t>
      </w:r>
      <w:r w:rsidRPr="00FE014F">
        <w:t xml:space="preserve"> R package</w:t>
      </w:r>
      <w:r w:rsidR="007A3065">
        <w:t xml:space="preserve"> </w:t>
      </w:r>
      <w:r w:rsidR="007A3065">
        <w:fldChar w:fldCharType="begin" w:fldLock="1"/>
      </w:r>
      <w:r w:rsidR="007A3065">
        <w:instrText>ADDIN CSL_CITATION {"citationItems":[{"id":"ITEM-1","itemData":{"DOI":"10.18637/jss.v067.i01","ISSN":"1548-7660","abstract":"Maximum likelihood or restricted maximum likelihood (REML) estimates of the pa- rameters in linear mixed-effects models can be determined using the lmer function in the lme4 package for R. As for most model-fitting functions in R, the model is described in an lmer call by a formula, in this case including both fixed- and random-effects terms. The formula and data together determine a numerical representation of the model from which the profiled deviance or the profiled REML criterion can be evaluated as a function of some of the model parameters. The appropriate criterion is optimized, using one of the constrained optimization functions in R, to provide the parameter estimates. We de- scribe the structure of the model, the steps in evaluating the profiled deviance or REML criterion, and the structure of classes or types that represents such a model. Sufficient detail is included to allow specialization of these structures by users who wish to write functions to fit specialized linear mixed models, such as models incorporating pedigrees or smoothing splines, that are not easily expressible in the formula language used by lmer.","author":[{"dropping-particle":"","family":"Bates","given":"Douglas","non-dropping-particle":"","parse-names":false,"suffix":""},{"dropping-particle":"","family":"Mächler","given":"Martin","non-dropping-particle":"","parse-names":false,"suffix":""},{"dropping-particle":"","family":"Bolker","given":"Ben","non-dropping-particle":"","parse-names":false,"suffix":""},{"dropping-particle":"","family":"Walker","given":"Steve","non-dropping-particle":"","parse-names":false,"suffix":""}],"container-title":"Journal of Statistical Software","id":"ITEM-1","issue":"1","issued":{"date-parts":[["2015"]]},"page":"1-48","title":"Fitting linear mixed-effects models using lme4","type":"article-journal","volume":"67"},"uris":["http://www.mendeley.com/documents/?uuid=f767e28f-55eb-4f77-816b-8c8474093c4e"]}],"mendeley":{"formattedCitation":"(Bates &lt;i&gt;et al.&lt;/i&gt;, 2015)","plainTextFormattedCitation":"(Bates et al., 2015)","previouslyFormattedCitation":"(Bates &lt;i&gt;et al.&lt;/i&gt;, 2015)"},"properties":{"noteIndex":0},"schema":"https://github.com/citation-style-language/schema/raw/master/csl-citation.json"}</w:instrText>
      </w:r>
      <w:r w:rsidR="007A3065">
        <w:fldChar w:fldCharType="separate"/>
      </w:r>
      <w:r w:rsidR="007A3065" w:rsidRPr="007A3065">
        <w:rPr>
          <w:noProof/>
        </w:rPr>
        <w:t xml:space="preserve">(Bates </w:t>
      </w:r>
      <w:r w:rsidR="007A3065" w:rsidRPr="007A3065">
        <w:rPr>
          <w:i/>
          <w:noProof/>
        </w:rPr>
        <w:t>et al.</w:t>
      </w:r>
      <w:r w:rsidR="007A3065" w:rsidRPr="007A3065">
        <w:rPr>
          <w:noProof/>
        </w:rPr>
        <w:t>, 2015)</w:t>
      </w:r>
      <w:r w:rsidR="007A3065">
        <w:fldChar w:fldCharType="end"/>
      </w:r>
      <w:r w:rsidR="007A3065">
        <w:t xml:space="preserve"> </w:t>
      </w:r>
      <w:r w:rsidRPr="00FE014F">
        <w:t xml:space="preserve">to fit each model and the </w:t>
      </w:r>
      <w:r w:rsidR="00F52F42">
        <w:t>‘</w:t>
      </w:r>
      <w:proofErr w:type="spellStart"/>
      <w:r w:rsidRPr="00FE014F">
        <w:t>Anova</w:t>
      </w:r>
      <w:proofErr w:type="spellEnd"/>
      <w:r w:rsidR="00F52F42">
        <w:t>’</w:t>
      </w:r>
      <w:r w:rsidRPr="00FE014F">
        <w:t xml:space="preserve"> function in the </w:t>
      </w:r>
      <w:r w:rsidR="00F52F42">
        <w:t>‘</w:t>
      </w:r>
      <w:r w:rsidRPr="00FE014F">
        <w:t>car</w:t>
      </w:r>
      <w:r w:rsidR="00F52F42">
        <w:t>’</w:t>
      </w:r>
      <w:r w:rsidRPr="00FE014F">
        <w:t xml:space="preserve"> R package</w:t>
      </w:r>
      <w:r w:rsidR="007A3065">
        <w:t xml:space="preserve"> </w:t>
      </w:r>
      <w:r w:rsidR="007A3065">
        <w:fldChar w:fldCharType="begin" w:fldLock="1"/>
      </w:r>
      <w:r w:rsidR="007A3065">
        <w:instrText>ADDIN CSL_CITATION {"citationItems":[{"id":"ITEM-1","itemData":{"author":[{"dropping-particle":"","family":"Fox","given":"John","non-dropping-particle":"","parse-names":false,"suffix":""},{"dropping-particle":"","family":"Weisberg","given":"Sanford","non-dropping-particle":"","parse-names":false,"suffix":""}],"edition":"Third edit","id":"ITEM-1","issued":{"date-parts":[["2019"]]},"publisher":"Sage","publisher-place":"Thousand Oaks, California","title":"An R companion to applied regression","type":"book"},"uris":["http://www.mendeley.com/documents/?uuid=98b582d2-93ad-46f6-98d2-ede9c11c6d15"]}],"mendeley":{"formattedCitation":"(Fox &amp; Weisberg, 2019)","plainTextFormattedCitation":"(Fox &amp; Weisberg, 2019)","previouslyFormattedCitation":"(Fox &amp; Weisberg, 2019)"},"properties":{"noteIndex":0},"schema":"https://github.com/citation-style-language/schema/raw/master/csl-citation.json"}</w:instrText>
      </w:r>
      <w:r w:rsidR="007A3065">
        <w:fldChar w:fldCharType="separate"/>
      </w:r>
      <w:r w:rsidR="007A3065" w:rsidRPr="007A3065">
        <w:rPr>
          <w:noProof/>
        </w:rPr>
        <w:t>(Fox &amp; Weisberg, 2019)</w:t>
      </w:r>
      <w:r w:rsidR="007A3065">
        <w:fldChar w:fldCharType="end"/>
      </w:r>
      <w:r w:rsidR="007A3065">
        <w:t xml:space="preserve"> </w:t>
      </w:r>
      <w:r w:rsidRPr="00FE014F">
        <w:t>to calculate Type II Wald's χ</w:t>
      </w:r>
      <w:r w:rsidRPr="00FE014F">
        <w:rPr>
          <w:vertAlign w:val="superscript"/>
        </w:rPr>
        <w:t>2</w:t>
      </w:r>
      <w:r w:rsidRPr="00FE014F">
        <w:t xml:space="preserve"> and determine the significance (</w:t>
      </w:r>
      <w:r w:rsidRPr="00FF7D72">
        <w:rPr>
          <w:i/>
          <w:iCs/>
        </w:rPr>
        <w:t>α</w:t>
      </w:r>
      <w:r w:rsidRPr="00FE014F">
        <w:t xml:space="preserve">=0.05) of each fixed effect coefficient. We used the </w:t>
      </w:r>
      <w:r w:rsidR="00124EC9">
        <w:t>‘</w:t>
      </w:r>
      <w:r w:rsidRPr="00FE014F">
        <w:t>emmeans</w:t>
      </w:r>
      <w:r w:rsidR="00124EC9">
        <w:t>’</w:t>
      </w:r>
      <w:r w:rsidRPr="00FE014F">
        <w:t xml:space="preserve"> R package</w:t>
      </w:r>
      <w:r w:rsidR="007A3065">
        <w:t xml:space="preserve"> </w:t>
      </w:r>
      <w:r w:rsidR="007A3065">
        <w:fldChar w:fldCharType="begin" w:fldLock="1"/>
      </w:r>
      <w:r w:rsidR="007A3065">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2019)","previouslyFormattedCitation":"(Lenth, 2019)"},"properties":{"noteIndex":0},"schema":"https://github.com/citation-style-language/schema/raw/master/csl-citation.json"}</w:instrText>
      </w:r>
      <w:r w:rsidR="007A3065">
        <w:fldChar w:fldCharType="separate"/>
      </w:r>
      <w:r w:rsidR="007A3065" w:rsidRPr="007A3065">
        <w:rPr>
          <w:noProof/>
        </w:rPr>
        <w:t>(Lenth, 2019)</w:t>
      </w:r>
      <w:r w:rsidR="007A3065">
        <w:fldChar w:fldCharType="end"/>
      </w:r>
      <w:r w:rsidR="007A3065">
        <w:t xml:space="preserve"> </w:t>
      </w:r>
      <w:r w:rsidRPr="00FE014F">
        <w:t>to conduct post-hoc comparisons using Tukey's tests, where degrees of freedom were approximated using the Kenward-Roger approach</w:t>
      </w:r>
      <w:r w:rsidR="007A3065">
        <w:t xml:space="preserve"> </w:t>
      </w:r>
      <w:r w:rsidR="007A3065">
        <w:fldChar w:fldCharType="begin" w:fldLock="1"/>
      </w:r>
      <w:r w:rsidR="007A3065">
        <w:instrText>ADDIN CSL_CITATION {"citationItems":[{"id":"ITEM-1","itemData":{"DOI":"10.2307/2533558","ISSN":"0006341X","author":[{"dropping-particle":"","family":"Kenward","given":"Michael G","non-dropping-particle":"","parse-names":false,"suffix":""},{"dropping-particle":"","family":"Roger","given":"James H","non-dropping-particle":"","parse-names":false,"suffix":""}],"container-title":"Biometrics","id":"ITEM-1","issue":"3","issued":{"date-parts":[["1997","9"]]},"page":"983","title":"Small Sample Inference for Fixed Effects from Restricted Maximum Likelihood","type":"article-journal","volume":"53"},"uris":["http://www.mendeley.com/documents/?uuid=04f42785-fd4a-4d10-b732-f053f063390e"]}],"mendeley":{"formattedCitation":"(Kenward &amp; Roger, 1997)","plainTextFormattedCitation":"(Kenward &amp; Roger, 1997)","previouslyFormattedCitation":"(Kenward &amp; Roger, 1997)"},"properties":{"noteIndex":0},"schema":"https://github.com/citation-style-language/schema/raw/master/csl-citation.json"}</w:instrText>
      </w:r>
      <w:r w:rsidR="007A3065">
        <w:fldChar w:fldCharType="separate"/>
      </w:r>
      <w:r w:rsidR="007A3065" w:rsidRPr="007A3065">
        <w:rPr>
          <w:noProof/>
        </w:rPr>
        <w:t>(Kenward &amp; Roger, 1997)</w:t>
      </w:r>
      <w:r w:rsidR="007A3065">
        <w:fldChar w:fldCharType="end"/>
      </w:r>
      <w:r w:rsidR="007A3065">
        <w:t xml:space="preserve">. </w:t>
      </w:r>
      <w:r>
        <w:t>Trendlines and error ribbons represent</w:t>
      </w:r>
      <w:r w:rsidR="00615C40">
        <w:t>ing</w:t>
      </w:r>
      <w:r>
        <w:t xml:space="preserve"> 95% confidence intervals were drawn </w:t>
      </w:r>
      <w:r w:rsidR="00FF7D72">
        <w:t xml:space="preserve">in all figures </w:t>
      </w:r>
      <w:r>
        <w:t xml:space="preserve">using ‘emmeans’ outputs across the range in </w:t>
      </w:r>
      <w:ins w:id="46" w:author="Perkowski, Evan A [2]" w:date="2023-11-13T15:28:00Z">
        <w:r w:rsidR="00165C21">
          <w:t xml:space="preserve">nitrogen </w:t>
        </w:r>
      </w:ins>
      <w:r>
        <w:t xml:space="preserve">fertilization values. </w:t>
      </w:r>
      <w:r w:rsidRPr="00FE014F">
        <w:t>All analyses and plots were conducted in R version 4.</w:t>
      </w:r>
      <w:r w:rsidR="001B6725">
        <w:t>1</w:t>
      </w:r>
      <w:r w:rsidRPr="00FE014F">
        <w:t>.0</w:t>
      </w:r>
      <w:r w:rsidR="007A3065">
        <w:t xml:space="preserve"> </w:t>
      </w:r>
      <w:r w:rsidR="007A3065">
        <w:fldChar w:fldCharType="begin" w:fldLock="1"/>
      </w:r>
      <w:r w:rsidR="007A3065">
        <w:instrText>ADDIN CSL_CITATION {"citationItems":[{"id":"ITEM-1","itemData":{"author":[{"dropping-particle":"","family":"R Core Team","given":"","non-dropping-particle":"","parse-names":false,"suffix":""}],"id":"ITEM-1","issued":{"date-parts":[["2021"]]},"number":"4.1.1","publisher":"R Foundation for Statistical Computing","publisher-place":"Vienna, Austria","title":"R: A language and environment for statistical computing","type":"article"},"uris":["http://www.mendeley.com/documents/?uuid=9df2246d-8bff-4e78-8053-1da2f14fc848"]}],"mendeley":{"formattedCitation":"(R Core Team, 2021)","plainTextFormattedCitation":"(R Core Team, 2021)","previouslyFormattedCitation":"(R Core Team, 2021)"},"properties":{"noteIndex":0},"schema":"https://github.com/citation-style-language/schema/raw/master/csl-citation.json"}</w:instrText>
      </w:r>
      <w:r w:rsidR="007A3065">
        <w:fldChar w:fldCharType="separate"/>
      </w:r>
      <w:r w:rsidR="007A3065" w:rsidRPr="007A3065">
        <w:rPr>
          <w:noProof/>
        </w:rPr>
        <w:t>(R Core Team, 2021)</w:t>
      </w:r>
      <w:r w:rsidR="007A3065">
        <w:fldChar w:fldCharType="end"/>
      </w:r>
      <w:r w:rsidR="007A3065">
        <w:t>.</w:t>
      </w:r>
      <w:r w:rsidR="009F0412">
        <w:rPr>
          <w:b/>
        </w:rPr>
        <w:br w:type="page"/>
      </w:r>
    </w:p>
    <w:p w14:paraId="11AA73C0" w14:textId="47ACD093" w:rsidR="009F20B5" w:rsidRPr="00281071" w:rsidRDefault="009F20B5" w:rsidP="00281071">
      <w:pPr>
        <w:spacing w:line="360" w:lineRule="auto"/>
        <w:rPr>
          <w:bCs/>
        </w:rPr>
      </w:pPr>
      <w:r>
        <w:rPr>
          <w:b/>
        </w:rPr>
        <w:lastRenderedPageBreak/>
        <w:t>Results</w:t>
      </w:r>
    </w:p>
    <w:p w14:paraId="53275727" w14:textId="5D652B06" w:rsidR="009F20B5" w:rsidRPr="00970172" w:rsidRDefault="009F20B5" w:rsidP="00DE2B27">
      <w:pPr>
        <w:spacing w:line="360" w:lineRule="auto"/>
        <w:rPr>
          <w:b/>
        </w:rPr>
      </w:pPr>
      <w:r>
        <w:rPr>
          <w:bCs/>
          <w:i/>
          <w:iCs/>
        </w:rPr>
        <w:t>Leaf nitrogen content</w:t>
      </w:r>
    </w:p>
    <w:p w14:paraId="2CBA1B79" w14:textId="262E1CA4" w:rsidR="002F2DC4" w:rsidRDefault="009F20B5" w:rsidP="00303961">
      <w:pPr>
        <w:spacing w:line="360" w:lineRule="auto"/>
        <w:rPr>
          <w:bCs/>
        </w:rPr>
      </w:pPr>
      <w:r>
        <w:rPr>
          <w:bCs/>
        </w:rPr>
        <w:t>Elevated CO</w:t>
      </w:r>
      <w:r>
        <w:rPr>
          <w:bCs/>
          <w:vertAlign w:val="subscript"/>
        </w:rPr>
        <w:t>2</w:t>
      </w:r>
      <w:r>
        <w:rPr>
          <w:bCs/>
        </w:rPr>
        <w:t xml:space="preserve"> reduced </w:t>
      </w:r>
      <w:r>
        <w:rPr>
          <w:bCs/>
          <w:i/>
          <w:iCs/>
        </w:rPr>
        <w:t>N</w:t>
      </w:r>
      <w:r>
        <w:rPr>
          <w:bCs/>
          <w:vertAlign w:val="subscript"/>
        </w:rPr>
        <w:t>area</w:t>
      </w:r>
      <w:r>
        <w:rPr>
          <w:bCs/>
        </w:rPr>
        <w:t xml:space="preserve">, </w:t>
      </w:r>
      <w:r>
        <w:rPr>
          <w:bCs/>
          <w:i/>
          <w:iCs/>
        </w:rPr>
        <w:t>N</w:t>
      </w:r>
      <w:r>
        <w:rPr>
          <w:bCs/>
          <w:vertAlign w:val="subscript"/>
        </w:rPr>
        <w:t>mass</w:t>
      </w:r>
      <w:r>
        <w:rPr>
          <w:bCs/>
        </w:rPr>
        <w:t xml:space="preserve">, and </w:t>
      </w:r>
      <w:proofErr w:type="spellStart"/>
      <w:r>
        <w:rPr>
          <w:bCs/>
          <w:i/>
          <w:iCs/>
        </w:rPr>
        <w:t>Chl</w:t>
      </w:r>
      <w:r>
        <w:rPr>
          <w:bCs/>
          <w:vertAlign w:val="subscript"/>
        </w:rPr>
        <w:t>area</w:t>
      </w:r>
      <w:proofErr w:type="spellEnd"/>
      <w:r>
        <w:rPr>
          <w:bCs/>
        </w:rPr>
        <w:t xml:space="preserve"> by 29%, 50%, and 31%, respectively, and increased </w:t>
      </w:r>
      <w:r>
        <w:rPr>
          <w:bCs/>
          <w:i/>
          <w:iCs/>
        </w:rPr>
        <w:t>M</w:t>
      </w:r>
      <w:r>
        <w:rPr>
          <w:bCs/>
          <w:vertAlign w:val="subscript"/>
        </w:rPr>
        <w:t>area</w:t>
      </w:r>
      <w:r>
        <w:rPr>
          <w:bCs/>
        </w:rPr>
        <w:t xml:space="preserve"> by 44% (</w:t>
      </w:r>
      <w:r w:rsidRPr="00CC4250">
        <w:rPr>
          <w:bCs/>
          <w:i/>
          <w:iCs/>
        </w:rPr>
        <w:t>p</w:t>
      </w:r>
      <w:r>
        <w:rPr>
          <w:bCs/>
        </w:rPr>
        <w:t>&lt;0.001 in all cases; Table 1).</w:t>
      </w:r>
      <w:r w:rsidR="002F2DC4">
        <w:rPr>
          <w:bCs/>
        </w:rPr>
        <w:t xml:space="preserve"> I</w:t>
      </w:r>
      <w:r>
        <w:rPr>
          <w:bCs/>
        </w:rPr>
        <w:t>nteraction</w:t>
      </w:r>
      <w:r w:rsidR="002F2DC4">
        <w:rPr>
          <w:bCs/>
        </w:rPr>
        <w:t>s</w:t>
      </w:r>
      <w:r>
        <w:rPr>
          <w:bCs/>
        </w:rPr>
        <w:t xml:space="preserve"> between</w:t>
      </w:r>
      <w:ins w:id="47" w:author="Perkowski, Evan A" w:date="2023-11-13T15:23:00Z">
        <w:r w:rsidR="00121E9D">
          <w:rPr>
            <w:bCs/>
          </w:rPr>
          <w:t xml:space="preserve"> nitrogen </w:t>
        </w:r>
      </w:ins>
      <w:r>
        <w:rPr>
          <w:bCs/>
        </w:rPr>
        <w:t>fertilization and CO</w:t>
      </w:r>
      <w:r>
        <w:rPr>
          <w:bCs/>
          <w:vertAlign w:val="subscript"/>
        </w:rPr>
        <w:t>2</w:t>
      </w:r>
      <w:r>
        <w:rPr>
          <w:bCs/>
        </w:rPr>
        <w:t xml:space="preserve"> (</w:t>
      </w:r>
      <w:r w:rsidR="008E6ED4">
        <w:rPr>
          <w:bCs/>
          <w:i/>
          <w:iCs/>
        </w:rPr>
        <w:t>p</w:t>
      </w:r>
      <w:r w:rsidR="008E6ED4">
        <w:rPr>
          <w:bCs/>
        </w:rPr>
        <w:t xml:space="preserve">&lt;0.05 in all cases; Table 1) </w:t>
      </w:r>
      <w:r>
        <w:rPr>
          <w:bCs/>
        </w:rPr>
        <w:t>indicated that positive effect</w:t>
      </w:r>
      <w:r w:rsidR="00A138FA">
        <w:rPr>
          <w:bCs/>
        </w:rPr>
        <w:t>s</w:t>
      </w:r>
      <w:r>
        <w:rPr>
          <w:bCs/>
        </w:rPr>
        <w:t xml:space="preserve"> of increasing </w:t>
      </w:r>
      <w:ins w:id="48" w:author="Perkowski, Evan A" w:date="2023-11-13T15:23:00Z">
        <w:r w:rsidR="00121E9D">
          <w:rPr>
            <w:bCs/>
          </w:rPr>
          <w:t xml:space="preserve">nitrogen </w:t>
        </w:r>
      </w:ins>
      <w:r>
        <w:rPr>
          <w:bCs/>
        </w:rPr>
        <w:t xml:space="preserve">fertilization </w:t>
      </w:r>
      <w:r w:rsidR="00A138FA">
        <w:rPr>
          <w:bCs/>
        </w:rPr>
        <w:t xml:space="preserve">on </w:t>
      </w:r>
      <w:r w:rsidR="002F2DC4">
        <w:rPr>
          <w:bCs/>
          <w:i/>
          <w:iCs/>
        </w:rPr>
        <w:t>N</w:t>
      </w:r>
      <w:r w:rsidR="002F2DC4">
        <w:rPr>
          <w:bCs/>
          <w:vertAlign w:val="subscript"/>
        </w:rPr>
        <w:t>area</w:t>
      </w:r>
      <w:r w:rsidR="002F2DC4">
        <w:rPr>
          <w:bCs/>
        </w:rPr>
        <w:t xml:space="preserve">, </w:t>
      </w:r>
      <w:r w:rsidR="002F2DC4">
        <w:rPr>
          <w:bCs/>
          <w:i/>
          <w:iCs/>
        </w:rPr>
        <w:t>N</w:t>
      </w:r>
      <w:r w:rsidR="002F2DC4">
        <w:rPr>
          <w:bCs/>
          <w:vertAlign w:val="subscript"/>
        </w:rPr>
        <w:t>mass</w:t>
      </w:r>
      <w:r w:rsidR="002F2DC4">
        <w:rPr>
          <w:bCs/>
        </w:rPr>
        <w:t xml:space="preserve">, and </w:t>
      </w:r>
      <w:r w:rsidR="002F2DC4">
        <w:rPr>
          <w:bCs/>
          <w:i/>
          <w:iCs/>
        </w:rPr>
        <w:t>M</w:t>
      </w:r>
      <w:r w:rsidR="002F2DC4">
        <w:rPr>
          <w:bCs/>
          <w:vertAlign w:val="subscript"/>
        </w:rPr>
        <w:t>area</w:t>
      </w:r>
      <w:r w:rsidR="002F2DC4">
        <w:rPr>
          <w:bCs/>
        </w:rPr>
        <w:t xml:space="preserve"> </w:t>
      </w:r>
      <w:r>
        <w:rPr>
          <w:bCs/>
        </w:rPr>
        <w:t>(</w:t>
      </w:r>
      <w:r w:rsidRPr="00CC4250">
        <w:rPr>
          <w:bCs/>
          <w:i/>
          <w:iCs/>
        </w:rPr>
        <w:t>p</w:t>
      </w:r>
      <w:r>
        <w:rPr>
          <w:bCs/>
        </w:rPr>
        <w:t>&lt;0.001 in all cases; Table 1) w</w:t>
      </w:r>
      <w:r w:rsidR="00615C40">
        <w:rPr>
          <w:bCs/>
        </w:rPr>
        <w:t>ere</w:t>
      </w:r>
      <w:r>
        <w:rPr>
          <w:bCs/>
        </w:rPr>
        <w:t xml:space="preserve"> </w:t>
      </w:r>
      <w:r w:rsidR="002F2DC4">
        <w:rPr>
          <w:bCs/>
        </w:rPr>
        <w:t xml:space="preserve">each </w:t>
      </w:r>
      <w:r>
        <w:rPr>
          <w:bCs/>
        </w:rPr>
        <w:t>stronger under a</w:t>
      </w:r>
      <w:r w:rsidR="00DE3434">
        <w:rPr>
          <w:bCs/>
        </w:rPr>
        <w:t xml:space="preserve">mbient </w:t>
      </w:r>
      <w:r>
        <w:rPr>
          <w:bCs/>
        </w:rPr>
        <w:t>CO</w:t>
      </w:r>
      <w:r>
        <w:rPr>
          <w:bCs/>
          <w:vertAlign w:val="subscript"/>
        </w:rPr>
        <w:t>2</w:t>
      </w:r>
      <w:r w:rsidR="000B36E1">
        <w:rPr>
          <w:bCs/>
        </w:rPr>
        <w:t xml:space="preserve"> than elevated CO</w:t>
      </w:r>
      <w:r w:rsidR="000B36E1">
        <w:rPr>
          <w:bCs/>
          <w:vertAlign w:val="subscript"/>
        </w:rPr>
        <w:t>2</w:t>
      </w:r>
      <w:r w:rsidR="006662C1">
        <w:rPr>
          <w:bCs/>
        </w:rPr>
        <w:t xml:space="preserve"> (Tukey test of the </w:t>
      </w:r>
      <w:ins w:id="49" w:author="Perkowski, Evan A" w:date="2023-11-13T15:24:00Z">
        <w:r w:rsidR="00121E9D">
          <w:rPr>
            <w:bCs/>
          </w:rPr>
          <w:t xml:space="preserve">nitrogen </w:t>
        </w:r>
      </w:ins>
      <w:r w:rsidR="006662C1">
        <w:rPr>
          <w:bCs/>
        </w:rPr>
        <w:t>fertilization-trait slope between CO</w:t>
      </w:r>
      <w:r w:rsidR="006662C1">
        <w:rPr>
          <w:bCs/>
          <w:vertAlign w:val="subscript"/>
        </w:rPr>
        <w:t>2</w:t>
      </w:r>
      <w:r w:rsidR="006662C1">
        <w:rPr>
          <w:bCs/>
        </w:rPr>
        <w:t xml:space="preserve">: </w:t>
      </w:r>
      <w:r w:rsidR="006662C1">
        <w:rPr>
          <w:bCs/>
          <w:i/>
          <w:iCs/>
        </w:rPr>
        <w:t>p</w:t>
      </w:r>
      <w:r w:rsidR="006662C1">
        <w:rPr>
          <w:bCs/>
        </w:rPr>
        <w:t>&lt;0.05 in all cases)</w:t>
      </w:r>
      <w:r w:rsidR="002F2DC4">
        <w:rPr>
          <w:bCs/>
        </w:rPr>
        <w:t>. These responses</w:t>
      </w:r>
      <w:r w:rsidR="00B76D20">
        <w:rPr>
          <w:bCs/>
        </w:rPr>
        <w:t xml:space="preserve"> result</w:t>
      </w:r>
      <w:r w:rsidR="002F2DC4">
        <w:rPr>
          <w:bCs/>
        </w:rPr>
        <w:t>ed</w:t>
      </w:r>
      <w:r w:rsidR="00B76D20">
        <w:rPr>
          <w:bCs/>
        </w:rPr>
        <w:t xml:space="preserve"> in </w:t>
      </w:r>
      <w:r>
        <w:rPr>
          <w:bCs/>
        </w:rPr>
        <w:t xml:space="preserve">a stronger </w:t>
      </w:r>
      <w:r w:rsidR="008E6ED4">
        <w:rPr>
          <w:bCs/>
        </w:rPr>
        <w:t xml:space="preserve">reduction in </w:t>
      </w:r>
      <w:r>
        <w:rPr>
          <w:bCs/>
          <w:i/>
          <w:iCs/>
        </w:rPr>
        <w:t>N</w:t>
      </w:r>
      <w:r>
        <w:rPr>
          <w:bCs/>
          <w:vertAlign w:val="subscript"/>
        </w:rPr>
        <w:t>area</w:t>
      </w:r>
      <w:r>
        <w:rPr>
          <w:bCs/>
        </w:rPr>
        <w:t xml:space="preserve"> </w:t>
      </w:r>
      <w:r w:rsidR="008E6ED4">
        <w:rPr>
          <w:bCs/>
        </w:rPr>
        <w:t xml:space="preserve">and </w:t>
      </w:r>
      <w:r>
        <w:rPr>
          <w:bCs/>
          <w:i/>
          <w:iCs/>
        </w:rPr>
        <w:t>N</w:t>
      </w:r>
      <w:r>
        <w:rPr>
          <w:bCs/>
          <w:vertAlign w:val="subscript"/>
        </w:rPr>
        <w:t>mass</w:t>
      </w:r>
      <w:r w:rsidR="008E6ED4">
        <w:rPr>
          <w:bCs/>
        </w:rPr>
        <w:t xml:space="preserve"> </w:t>
      </w:r>
      <w:r>
        <w:rPr>
          <w:bCs/>
        </w:rPr>
        <w:t>and stronger</w:t>
      </w:r>
      <w:r w:rsidR="008E6ED4">
        <w:rPr>
          <w:bCs/>
        </w:rPr>
        <w:t xml:space="preserve"> increase in</w:t>
      </w:r>
      <w:r>
        <w:rPr>
          <w:bCs/>
        </w:rPr>
        <w:t xml:space="preserve"> </w:t>
      </w:r>
      <w:r>
        <w:rPr>
          <w:bCs/>
          <w:i/>
          <w:iCs/>
        </w:rPr>
        <w:t>M</w:t>
      </w:r>
      <w:r>
        <w:rPr>
          <w:bCs/>
          <w:vertAlign w:val="subscript"/>
        </w:rPr>
        <w:t>area</w:t>
      </w:r>
      <w:r>
        <w:rPr>
          <w:bCs/>
        </w:rPr>
        <w:t xml:space="preserve"> under </w:t>
      </w:r>
      <w:r w:rsidR="009B053E">
        <w:t>e</w:t>
      </w:r>
      <w:r w:rsidR="00DE3434">
        <w:t xml:space="preserve">levated </w:t>
      </w:r>
      <w:r w:rsidR="009B053E">
        <w:t>CO</w:t>
      </w:r>
      <w:r w:rsidR="009B053E">
        <w:rPr>
          <w:vertAlign w:val="subscript"/>
        </w:rPr>
        <w:t>2</w:t>
      </w:r>
      <w:r>
        <w:rPr>
          <w:bCs/>
        </w:rPr>
        <w:t xml:space="preserve"> with increasing</w:t>
      </w:r>
      <w:ins w:id="50" w:author="Perkowski, Evan A" w:date="2023-11-13T15:24:00Z">
        <w:r w:rsidR="00121E9D">
          <w:rPr>
            <w:bCs/>
          </w:rPr>
          <w:t xml:space="preserve"> nitrogen</w:t>
        </w:r>
      </w:ins>
      <w:r>
        <w:rPr>
          <w:bCs/>
        </w:rPr>
        <w:t xml:space="preserve"> fertilization</w:t>
      </w:r>
      <w:r w:rsidR="000B36E1">
        <w:rPr>
          <w:bCs/>
        </w:rPr>
        <w:t xml:space="preserve"> than ambient CO</w:t>
      </w:r>
      <w:r w:rsidR="000B36E1">
        <w:rPr>
          <w:bCs/>
          <w:vertAlign w:val="subscript"/>
        </w:rPr>
        <w:t>2</w:t>
      </w:r>
      <w:r w:rsidR="00912E94">
        <w:rPr>
          <w:bCs/>
        </w:rPr>
        <w:t xml:space="preserve"> (Fig</w:t>
      </w:r>
      <w:r w:rsidR="008C5417">
        <w:rPr>
          <w:bCs/>
        </w:rPr>
        <w:t>.</w:t>
      </w:r>
      <w:r w:rsidR="00912E94">
        <w:rPr>
          <w:bCs/>
        </w:rPr>
        <w:t xml:space="preserve"> S</w:t>
      </w:r>
      <w:r w:rsidR="00821781">
        <w:rPr>
          <w:bCs/>
        </w:rPr>
        <w:t>3</w:t>
      </w:r>
      <w:r w:rsidR="00912E94">
        <w:rPr>
          <w:bCs/>
        </w:rPr>
        <w:t>)</w:t>
      </w:r>
      <w:r>
        <w:rPr>
          <w:bCs/>
        </w:rPr>
        <w:t>.</w:t>
      </w:r>
      <w:r w:rsidR="00303961">
        <w:rPr>
          <w:bCs/>
        </w:rPr>
        <w:t xml:space="preserve"> </w:t>
      </w:r>
      <w:ins w:id="51" w:author="Perkowski, Evan A" w:date="2023-11-13T15:23:00Z">
        <w:r w:rsidR="00121E9D">
          <w:rPr>
            <w:bCs/>
          </w:rPr>
          <w:t>Nitrogen f</w:t>
        </w:r>
      </w:ins>
      <w:r w:rsidR="002F2DC4">
        <w:rPr>
          <w:bCs/>
        </w:rPr>
        <w:t xml:space="preserve">ertilization did not modify the reduction in </w:t>
      </w:r>
      <w:proofErr w:type="spellStart"/>
      <w:r w:rsidR="002F2DC4">
        <w:rPr>
          <w:bCs/>
          <w:i/>
          <w:iCs/>
        </w:rPr>
        <w:t>Chl</w:t>
      </w:r>
      <w:r w:rsidR="002F2DC4">
        <w:rPr>
          <w:bCs/>
          <w:vertAlign w:val="subscript"/>
        </w:rPr>
        <w:t>area</w:t>
      </w:r>
      <w:proofErr w:type="spellEnd"/>
      <w:r w:rsidR="002F2DC4">
        <w:rPr>
          <w:bCs/>
        </w:rPr>
        <w:t xml:space="preserve"> </w:t>
      </w:r>
      <w:r w:rsidR="000B36E1">
        <w:rPr>
          <w:bCs/>
        </w:rPr>
        <w:t>with increasing</w:t>
      </w:r>
      <w:r w:rsidR="002F2DC4">
        <w:rPr>
          <w:bCs/>
        </w:rPr>
        <w:t xml:space="preserve"> CO</w:t>
      </w:r>
      <w:r w:rsidR="002F2DC4">
        <w:rPr>
          <w:bCs/>
          <w:vertAlign w:val="subscript"/>
        </w:rPr>
        <w:t>2</w:t>
      </w:r>
      <w:r w:rsidR="002F2DC4">
        <w:rPr>
          <w:bCs/>
        </w:rPr>
        <w:t xml:space="preserve"> (Tukey test of the </w:t>
      </w:r>
      <w:ins w:id="52" w:author="Perkowski, Evan A" w:date="2023-11-13T15:24:00Z">
        <w:r w:rsidR="00121E9D">
          <w:rPr>
            <w:bCs/>
          </w:rPr>
          <w:t xml:space="preserve">nitrogen </w:t>
        </w:r>
      </w:ins>
      <w:r w:rsidR="002F2DC4">
        <w:rPr>
          <w:bCs/>
        </w:rPr>
        <w:t>fertilization-</w:t>
      </w:r>
      <w:proofErr w:type="spellStart"/>
      <w:r w:rsidR="002F2DC4">
        <w:rPr>
          <w:bCs/>
          <w:i/>
          <w:iCs/>
        </w:rPr>
        <w:t>Chl</w:t>
      </w:r>
      <w:r w:rsidR="002F2DC4">
        <w:rPr>
          <w:bCs/>
          <w:vertAlign w:val="subscript"/>
        </w:rPr>
        <w:t>area</w:t>
      </w:r>
      <w:proofErr w:type="spellEnd"/>
      <w:r w:rsidR="002F2DC4">
        <w:rPr>
          <w:bCs/>
        </w:rPr>
        <w:t xml:space="preserve"> slope between CO</w:t>
      </w:r>
      <w:r w:rsidR="002F2DC4">
        <w:rPr>
          <w:bCs/>
          <w:vertAlign w:val="subscript"/>
        </w:rPr>
        <w:t>2</w:t>
      </w:r>
      <w:r w:rsidR="002F2DC4">
        <w:rPr>
          <w:bCs/>
        </w:rPr>
        <w:t xml:space="preserve"> treatments: </w:t>
      </w:r>
      <w:r w:rsidR="002F2DC4">
        <w:rPr>
          <w:bCs/>
          <w:i/>
          <w:iCs/>
        </w:rPr>
        <w:t>p</w:t>
      </w:r>
      <w:r w:rsidR="002F2DC4">
        <w:rPr>
          <w:bCs/>
        </w:rPr>
        <w:t>&gt;0.05).</w:t>
      </w:r>
    </w:p>
    <w:p w14:paraId="098EA245" w14:textId="30F4264D" w:rsidR="00761635" w:rsidRPr="00CA4033" w:rsidRDefault="009F20B5" w:rsidP="002F2DC4">
      <w:pPr>
        <w:spacing w:line="360" w:lineRule="auto"/>
        <w:ind w:firstLine="720"/>
        <w:rPr>
          <w:bCs/>
        </w:rPr>
      </w:pPr>
      <w:r>
        <w:rPr>
          <w:bCs/>
        </w:rPr>
        <w:t>An interaction between inoculation and CO</w:t>
      </w:r>
      <w:r>
        <w:rPr>
          <w:bCs/>
          <w:vertAlign w:val="subscript"/>
        </w:rPr>
        <w:t>2</w:t>
      </w:r>
      <w:r>
        <w:rPr>
          <w:bCs/>
        </w:rPr>
        <w:t xml:space="preserve"> (</w:t>
      </w:r>
      <w:r w:rsidRPr="005D0864">
        <w:rPr>
          <w:bCs/>
          <w:i/>
          <w:iCs/>
        </w:rPr>
        <w:t>p</w:t>
      </w:r>
      <w:r>
        <w:rPr>
          <w:bCs/>
        </w:rPr>
        <w:t xml:space="preserve">&lt;0.05; Table 1) indicated </w:t>
      </w:r>
      <w:r w:rsidR="00303961">
        <w:rPr>
          <w:bCs/>
        </w:rPr>
        <w:t xml:space="preserve">that </w:t>
      </w:r>
      <w:r w:rsidR="00761635">
        <w:rPr>
          <w:bCs/>
        </w:rPr>
        <w:t xml:space="preserve">reductions in </w:t>
      </w:r>
      <w:r w:rsidR="00761635">
        <w:rPr>
          <w:bCs/>
          <w:i/>
          <w:iCs/>
        </w:rPr>
        <w:t>N</w:t>
      </w:r>
      <w:r w:rsidR="00761635">
        <w:rPr>
          <w:bCs/>
          <w:vertAlign w:val="subscript"/>
        </w:rPr>
        <w:t>area</w:t>
      </w:r>
      <w:r w:rsidR="00761635">
        <w:rPr>
          <w:bCs/>
        </w:rPr>
        <w:t xml:space="preserve"> due to elevated CO</w:t>
      </w:r>
      <w:r w:rsidR="00761635">
        <w:rPr>
          <w:bCs/>
          <w:vertAlign w:val="subscript"/>
        </w:rPr>
        <w:t>2</w:t>
      </w:r>
      <w:r w:rsidR="00761635">
        <w:rPr>
          <w:bCs/>
        </w:rPr>
        <w:t xml:space="preserve"> w</w:t>
      </w:r>
      <w:r w:rsidR="007A1589">
        <w:rPr>
          <w:bCs/>
        </w:rPr>
        <w:t>ere</w:t>
      </w:r>
      <w:r w:rsidR="00761635">
        <w:rPr>
          <w:bCs/>
        </w:rPr>
        <w:t xml:space="preserve"> stronger </w:t>
      </w:r>
      <w:r w:rsidR="002B4483">
        <w:rPr>
          <w:bCs/>
        </w:rPr>
        <w:t>in uninoculated plants</w:t>
      </w:r>
      <w:r w:rsidR="00761635">
        <w:rPr>
          <w:bCs/>
        </w:rPr>
        <w:t>.</w:t>
      </w:r>
      <w:r w:rsidR="002B4483">
        <w:rPr>
          <w:bCs/>
        </w:rPr>
        <w:t xml:space="preserve"> Specifically, uninoculated plants experienced a 36% reduction in </w:t>
      </w:r>
      <w:r w:rsidR="002B4483">
        <w:rPr>
          <w:bCs/>
          <w:i/>
          <w:iCs/>
        </w:rPr>
        <w:t>N</w:t>
      </w:r>
      <w:r w:rsidR="002B4483">
        <w:rPr>
          <w:bCs/>
          <w:vertAlign w:val="subscript"/>
        </w:rPr>
        <w:t>area</w:t>
      </w:r>
      <w:r w:rsidR="002B4483">
        <w:rPr>
          <w:bCs/>
        </w:rPr>
        <w:t xml:space="preserve"> (Tukey test of the CO</w:t>
      </w:r>
      <w:r w:rsidR="002B4483">
        <w:rPr>
          <w:bCs/>
          <w:vertAlign w:val="subscript"/>
        </w:rPr>
        <w:t>2</w:t>
      </w:r>
      <w:r w:rsidR="002B4483">
        <w:rPr>
          <w:bCs/>
        </w:rPr>
        <w:t xml:space="preserve"> effect</w:t>
      </w:r>
      <w:r w:rsidR="005D1684">
        <w:rPr>
          <w:bCs/>
        </w:rPr>
        <w:t xml:space="preserve"> in uninoculated plants</w:t>
      </w:r>
      <w:r w:rsidR="002B4483">
        <w:rPr>
          <w:bCs/>
        </w:rPr>
        <w:t xml:space="preserve">: </w:t>
      </w:r>
      <w:r w:rsidR="002B4483">
        <w:rPr>
          <w:bCs/>
          <w:i/>
          <w:iCs/>
        </w:rPr>
        <w:t>p</w:t>
      </w:r>
      <w:r w:rsidR="002B4483">
        <w:rPr>
          <w:bCs/>
        </w:rPr>
        <w:t>&lt;0.001), while inoculated plants experienced a 22% reduction (Tukey test of the CO</w:t>
      </w:r>
      <w:r w:rsidR="002B4483">
        <w:rPr>
          <w:bCs/>
          <w:vertAlign w:val="subscript"/>
        </w:rPr>
        <w:t>2</w:t>
      </w:r>
      <w:r w:rsidR="002B4483">
        <w:rPr>
          <w:bCs/>
        </w:rPr>
        <w:t xml:space="preserve"> effect</w:t>
      </w:r>
      <w:r w:rsidR="005D1684">
        <w:rPr>
          <w:bCs/>
        </w:rPr>
        <w:t xml:space="preserve"> in inoculated plants</w:t>
      </w:r>
      <w:r w:rsidR="002B4483">
        <w:rPr>
          <w:bCs/>
        </w:rPr>
        <w:t xml:space="preserve">: </w:t>
      </w:r>
      <w:r w:rsidR="002B4483">
        <w:rPr>
          <w:bCs/>
          <w:i/>
          <w:iCs/>
        </w:rPr>
        <w:t>p</w:t>
      </w:r>
      <w:r w:rsidR="002B4483">
        <w:rPr>
          <w:bCs/>
        </w:rPr>
        <w:t>&lt;0.001)</w:t>
      </w:r>
      <w:r w:rsidR="00303961">
        <w:rPr>
          <w:bCs/>
        </w:rPr>
        <w:t xml:space="preserve">. </w:t>
      </w:r>
      <w:r w:rsidR="007C399D">
        <w:rPr>
          <w:bCs/>
        </w:rPr>
        <w:t>I</w:t>
      </w:r>
      <w:r w:rsidR="00303961">
        <w:rPr>
          <w:bCs/>
        </w:rPr>
        <w:t xml:space="preserve">noculation </w:t>
      </w:r>
      <w:r w:rsidR="007C399D">
        <w:rPr>
          <w:bCs/>
        </w:rPr>
        <w:t xml:space="preserve">did not </w:t>
      </w:r>
      <w:r w:rsidR="00303961">
        <w:rPr>
          <w:bCs/>
        </w:rPr>
        <w:t>modif</w:t>
      </w:r>
      <w:r w:rsidR="007C399D">
        <w:rPr>
          <w:bCs/>
        </w:rPr>
        <w:t xml:space="preserve">y </w:t>
      </w:r>
      <w:r w:rsidR="008B5D7E">
        <w:rPr>
          <w:bCs/>
          <w:i/>
          <w:iCs/>
        </w:rPr>
        <w:t>N</w:t>
      </w:r>
      <w:r w:rsidR="008B5D7E">
        <w:rPr>
          <w:bCs/>
          <w:vertAlign w:val="subscript"/>
        </w:rPr>
        <w:t>mass</w:t>
      </w:r>
      <w:r w:rsidR="008B5D7E">
        <w:rPr>
          <w:bCs/>
        </w:rPr>
        <w:t xml:space="preserve">, </w:t>
      </w:r>
      <w:r w:rsidR="008B5D7E">
        <w:rPr>
          <w:bCs/>
          <w:i/>
          <w:iCs/>
        </w:rPr>
        <w:t>M</w:t>
      </w:r>
      <w:r w:rsidR="008B5D7E">
        <w:rPr>
          <w:bCs/>
          <w:vertAlign w:val="subscript"/>
        </w:rPr>
        <w:t>area</w:t>
      </w:r>
      <w:r w:rsidR="008B5D7E">
        <w:rPr>
          <w:bCs/>
        </w:rPr>
        <w:t xml:space="preserve">, or </w:t>
      </w:r>
      <w:proofErr w:type="spellStart"/>
      <w:r w:rsidR="008B5D7E">
        <w:rPr>
          <w:bCs/>
          <w:i/>
          <w:iCs/>
        </w:rPr>
        <w:t>Chl</w:t>
      </w:r>
      <w:r w:rsidR="008B5D7E">
        <w:rPr>
          <w:bCs/>
          <w:vertAlign w:val="subscript"/>
        </w:rPr>
        <w:t>area</w:t>
      </w:r>
      <w:proofErr w:type="spellEnd"/>
      <w:r w:rsidR="008B5D7E">
        <w:rPr>
          <w:bCs/>
        </w:rPr>
        <w:t xml:space="preserve"> </w:t>
      </w:r>
      <w:r w:rsidR="002F2DC4">
        <w:rPr>
          <w:bCs/>
        </w:rPr>
        <w:t xml:space="preserve">responses </w:t>
      </w:r>
      <w:r w:rsidR="007C399D">
        <w:rPr>
          <w:bCs/>
        </w:rPr>
        <w:t>to</w:t>
      </w:r>
      <w:r w:rsidR="008B5D7E">
        <w:rPr>
          <w:bCs/>
        </w:rPr>
        <w:t xml:space="preserve"> e</w:t>
      </w:r>
      <w:r w:rsidR="00DE3434">
        <w:rPr>
          <w:bCs/>
        </w:rPr>
        <w:t xml:space="preserve">levated </w:t>
      </w:r>
      <w:r w:rsidR="008B5D7E">
        <w:rPr>
          <w:bCs/>
        </w:rPr>
        <w:t>CO</w:t>
      </w:r>
      <w:r w:rsidR="008B5D7E">
        <w:rPr>
          <w:bCs/>
          <w:vertAlign w:val="subscript"/>
        </w:rPr>
        <w:t>2</w:t>
      </w:r>
      <w:r w:rsidR="008B5D7E">
        <w:rPr>
          <w:bCs/>
        </w:rPr>
        <w:t xml:space="preserve"> </w:t>
      </w:r>
      <w:r>
        <w:rPr>
          <w:bCs/>
        </w:rPr>
        <w:t>(</w:t>
      </w:r>
      <w:r w:rsidR="001B6725">
        <w:rPr>
          <w:bCs/>
        </w:rPr>
        <w:t>CO</w:t>
      </w:r>
      <w:r w:rsidR="001B6725">
        <w:rPr>
          <w:bCs/>
          <w:vertAlign w:val="subscript"/>
        </w:rPr>
        <w:t>2</w:t>
      </w:r>
      <w:r w:rsidR="001B6725">
        <w:rPr>
          <w:bCs/>
        </w:rPr>
        <w:t xml:space="preserve">-by-inoculation interaction: </w:t>
      </w:r>
      <w:r w:rsidRPr="005D0864">
        <w:rPr>
          <w:bCs/>
          <w:i/>
          <w:iCs/>
        </w:rPr>
        <w:t>p</w:t>
      </w:r>
      <w:r>
        <w:rPr>
          <w:bCs/>
        </w:rPr>
        <w:t>&gt;0.05 in all cases; Table 1).</w:t>
      </w:r>
      <w:r w:rsidR="00303961">
        <w:rPr>
          <w:bCs/>
        </w:rPr>
        <w:t xml:space="preserve"> </w:t>
      </w:r>
      <w:r w:rsidR="002B4483">
        <w:rPr>
          <w:bCs/>
        </w:rPr>
        <w:t>However</w:t>
      </w:r>
      <w:r w:rsidR="00553450">
        <w:rPr>
          <w:bCs/>
        </w:rPr>
        <w:t xml:space="preserve">, </w:t>
      </w:r>
      <w:r w:rsidR="008B5D7E">
        <w:rPr>
          <w:bCs/>
        </w:rPr>
        <w:t xml:space="preserve">an interaction between </w:t>
      </w:r>
      <w:ins w:id="53" w:author="Perkowski, Evan A" w:date="2023-11-13T15:24:00Z">
        <w:r w:rsidR="00121E9D">
          <w:rPr>
            <w:bCs/>
          </w:rPr>
          <w:t xml:space="preserve">nitrogen </w:t>
        </w:r>
      </w:ins>
      <w:r>
        <w:rPr>
          <w:bCs/>
        </w:rPr>
        <w:t>fertilization and inoculation (</w:t>
      </w:r>
      <w:r w:rsidRPr="005D0864">
        <w:rPr>
          <w:bCs/>
          <w:i/>
          <w:iCs/>
        </w:rPr>
        <w:t>p</w:t>
      </w:r>
      <w:r>
        <w:rPr>
          <w:bCs/>
        </w:rPr>
        <w:t>&lt;0.05</w:t>
      </w:r>
      <w:r w:rsidR="001B6725">
        <w:rPr>
          <w:bCs/>
        </w:rPr>
        <w:t xml:space="preserve"> in all cases</w:t>
      </w:r>
      <w:r>
        <w:rPr>
          <w:bCs/>
        </w:rPr>
        <w:t>; Table 1; Fig</w:t>
      </w:r>
      <w:r w:rsidR="001B6725">
        <w:rPr>
          <w:bCs/>
        </w:rPr>
        <w:t>s</w:t>
      </w:r>
      <w:r>
        <w:rPr>
          <w:bCs/>
        </w:rPr>
        <w:t>. 1</w:t>
      </w:r>
      <w:r w:rsidR="001B6725">
        <w:rPr>
          <w:bCs/>
        </w:rPr>
        <w:t>a-</w:t>
      </w:r>
      <w:r>
        <w:rPr>
          <w:bCs/>
        </w:rPr>
        <w:t>d) indicated that positive effect</w:t>
      </w:r>
      <w:r w:rsidR="00615C40">
        <w:rPr>
          <w:bCs/>
        </w:rPr>
        <w:t>s</w:t>
      </w:r>
      <w:r>
        <w:rPr>
          <w:bCs/>
        </w:rPr>
        <w:t xml:space="preserve"> of increasing </w:t>
      </w:r>
      <w:ins w:id="54" w:author="Perkowski, Evan A" w:date="2023-11-13T15:24:00Z">
        <w:r w:rsidR="00121E9D">
          <w:rPr>
            <w:bCs/>
          </w:rPr>
          <w:t xml:space="preserve">nitrogen </w:t>
        </w:r>
      </w:ins>
      <w:r>
        <w:rPr>
          <w:bCs/>
        </w:rPr>
        <w:t xml:space="preserve">fertilization on </w:t>
      </w:r>
      <w:r w:rsidR="002F2DC4" w:rsidRPr="002B4483">
        <w:rPr>
          <w:bCs/>
          <w:i/>
          <w:iCs/>
        </w:rPr>
        <w:t>N</w:t>
      </w:r>
      <w:r w:rsidR="002F2DC4" w:rsidRPr="002B4483">
        <w:rPr>
          <w:bCs/>
          <w:vertAlign w:val="subscript"/>
        </w:rPr>
        <w:t>area</w:t>
      </w:r>
      <w:r w:rsidR="002F2DC4">
        <w:rPr>
          <w:bCs/>
        </w:rPr>
        <w:t xml:space="preserve">, </w:t>
      </w:r>
      <w:r w:rsidR="002F2DC4">
        <w:rPr>
          <w:bCs/>
          <w:i/>
          <w:iCs/>
        </w:rPr>
        <w:t>N</w:t>
      </w:r>
      <w:r w:rsidR="002F2DC4">
        <w:rPr>
          <w:bCs/>
          <w:vertAlign w:val="subscript"/>
        </w:rPr>
        <w:t>mass</w:t>
      </w:r>
      <w:r w:rsidR="002F2DC4">
        <w:rPr>
          <w:bCs/>
        </w:rPr>
        <w:t xml:space="preserve">, </w:t>
      </w:r>
      <w:r w:rsidR="002F2DC4">
        <w:rPr>
          <w:bCs/>
          <w:i/>
          <w:iCs/>
        </w:rPr>
        <w:t>M</w:t>
      </w:r>
      <w:r w:rsidR="002F2DC4">
        <w:rPr>
          <w:bCs/>
          <w:vertAlign w:val="subscript"/>
        </w:rPr>
        <w:t>area</w:t>
      </w:r>
      <w:r w:rsidR="002F2DC4">
        <w:rPr>
          <w:bCs/>
        </w:rPr>
        <w:t xml:space="preserve">, and </w:t>
      </w:r>
      <w:proofErr w:type="spellStart"/>
      <w:r w:rsidR="002F2DC4">
        <w:rPr>
          <w:bCs/>
          <w:i/>
          <w:iCs/>
        </w:rPr>
        <w:t>Chl</w:t>
      </w:r>
      <w:r w:rsidR="002F2DC4">
        <w:rPr>
          <w:bCs/>
          <w:vertAlign w:val="subscript"/>
        </w:rPr>
        <w:t>area</w:t>
      </w:r>
      <w:proofErr w:type="spellEnd"/>
      <w:r w:rsidR="002F2DC4">
        <w:rPr>
          <w:bCs/>
        </w:rPr>
        <w:t xml:space="preserve"> </w:t>
      </w:r>
      <w:r w:rsidR="00553450">
        <w:rPr>
          <w:bCs/>
        </w:rPr>
        <w:t>(</w:t>
      </w:r>
      <w:r w:rsidR="00553450">
        <w:rPr>
          <w:bCs/>
          <w:i/>
          <w:iCs/>
        </w:rPr>
        <w:t>p</w:t>
      </w:r>
      <w:r w:rsidR="00553450">
        <w:rPr>
          <w:bCs/>
        </w:rPr>
        <w:t>&lt;0.001 in all cases; Table 1)</w:t>
      </w:r>
      <w:r>
        <w:rPr>
          <w:bCs/>
        </w:rPr>
        <w:t xml:space="preserve"> w</w:t>
      </w:r>
      <w:r w:rsidR="00615C40">
        <w:rPr>
          <w:bCs/>
        </w:rPr>
        <w:t>ere</w:t>
      </w:r>
      <w:r>
        <w:rPr>
          <w:bCs/>
        </w:rPr>
        <w:t xml:space="preserve"> stronger in uninoculated plants</w:t>
      </w:r>
      <w:r w:rsidR="00761635">
        <w:rPr>
          <w:bCs/>
        </w:rPr>
        <w:t xml:space="preserve"> compared to inoculated plants (Tukey test of the </w:t>
      </w:r>
      <w:ins w:id="55" w:author="Perkowski, Evan A" w:date="2023-11-13T15:24:00Z">
        <w:r w:rsidR="00121E9D">
          <w:rPr>
            <w:bCs/>
          </w:rPr>
          <w:t xml:space="preserve">nitrogen </w:t>
        </w:r>
      </w:ins>
      <w:r w:rsidR="00761635">
        <w:rPr>
          <w:bCs/>
        </w:rPr>
        <w:t xml:space="preserve">fertilization-trait slope between inoculation treatments: </w:t>
      </w:r>
      <w:r w:rsidR="00761635">
        <w:rPr>
          <w:bCs/>
          <w:i/>
          <w:iCs/>
        </w:rPr>
        <w:t>p</w:t>
      </w:r>
      <w:r w:rsidR="00761635">
        <w:rPr>
          <w:bCs/>
        </w:rPr>
        <w:t>&lt;0.05 in all cases)</w:t>
      </w:r>
      <w:r w:rsidR="00303961">
        <w:rPr>
          <w:bCs/>
        </w:rPr>
        <w:t>.</w:t>
      </w:r>
    </w:p>
    <w:p w14:paraId="43AA4A55" w14:textId="77777777" w:rsidR="00DE3434" w:rsidRDefault="00DE3434" w:rsidP="00DE3434">
      <w:pPr>
        <w:spacing w:line="360" w:lineRule="auto"/>
        <w:rPr>
          <w:bCs/>
        </w:rPr>
      </w:pPr>
    </w:p>
    <w:p w14:paraId="0824058E" w14:textId="77777777" w:rsidR="00B76367" w:rsidRDefault="00B76367" w:rsidP="00DE2B27">
      <w:pPr>
        <w:spacing w:line="360" w:lineRule="auto"/>
        <w:rPr>
          <w:b/>
        </w:rPr>
        <w:sectPr w:rsidR="00B76367" w:rsidSect="00B76367">
          <w:footerReference w:type="even" r:id="rId12"/>
          <w:footerReference w:type="default" r:id="rId13"/>
          <w:pgSz w:w="12240" w:h="15840"/>
          <w:pgMar w:top="1440" w:right="1440" w:bottom="1440" w:left="1440" w:header="720" w:footer="720" w:gutter="0"/>
          <w:lnNumType w:countBy="1" w:restart="continuous"/>
          <w:cols w:space="720"/>
          <w:docGrid w:linePitch="360"/>
        </w:sectPr>
      </w:pPr>
    </w:p>
    <w:p w14:paraId="0880CD05" w14:textId="53438C5E" w:rsidR="00C1195F" w:rsidRPr="00C1195F" w:rsidRDefault="009F20B5" w:rsidP="00DE2B27">
      <w:pPr>
        <w:spacing w:line="360" w:lineRule="auto"/>
        <w:rPr>
          <w:bCs/>
        </w:rPr>
      </w:pPr>
      <w:r w:rsidRPr="00C71098">
        <w:rPr>
          <w:b/>
        </w:rPr>
        <w:lastRenderedPageBreak/>
        <w:t xml:space="preserve">Table </w:t>
      </w:r>
      <w:r>
        <w:rPr>
          <w:b/>
        </w:rPr>
        <w:t>1</w:t>
      </w:r>
      <w:r w:rsidRPr="00C71098">
        <w:rPr>
          <w:bCs/>
        </w:rPr>
        <w:t xml:space="preserve"> </w:t>
      </w:r>
      <w:r>
        <w:rPr>
          <w:bCs/>
        </w:rPr>
        <w:t xml:space="preserve">Effects of </w:t>
      </w:r>
      <w:ins w:id="56" w:author="Perkowski, Evan A [2]" w:date="2023-11-13T15:31:00Z">
        <w:r w:rsidR="00165C21">
          <w:rPr>
            <w:bCs/>
          </w:rPr>
          <w:t>nitrogen</w:t>
        </w:r>
      </w:ins>
      <w:ins w:id="57" w:author="Perkowski, Evan A [2]" w:date="2023-11-13T15:28:00Z">
        <w:r w:rsidR="00165C21">
          <w:rPr>
            <w:bCs/>
          </w:rPr>
          <w:t xml:space="preserve"> fertilization</w:t>
        </w:r>
      </w:ins>
      <w:r>
        <w:rPr>
          <w:bCs/>
        </w:rPr>
        <w:t>, inoculation, and CO</w:t>
      </w:r>
      <w:r>
        <w:rPr>
          <w:bCs/>
          <w:vertAlign w:val="subscript"/>
        </w:rPr>
        <w:t>2</w:t>
      </w:r>
      <w:r>
        <w:rPr>
          <w:bCs/>
        </w:rPr>
        <w:t xml:space="preserve"> treatments on </w:t>
      </w:r>
      <w:r w:rsidRPr="00EA79A6">
        <w:rPr>
          <w:bCs/>
        </w:rPr>
        <w:t>leaf nitrogen content</w:t>
      </w:r>
      <w:r>
        <w:rPr>
          <w:bCs/>
          <w:vertAlign w:val="superscript"/>
        </w:rPr>
        <w:t>*</w:t>
      </w:r>
    </w:p>
    <w:tbl>
      <w:tblPr>
        <w:tblW w:w="11625" w:type="dxa"/>
        <w:tblLook w:val="04A0" w:firstRow="1" w:lastRow="0" w:firstColumn="1" w:lastColumn="0" w:noHBand="0" w:noVBand="1"/>
      </w:tblPr>
      <w:tblGrid>
        <w:gridCol w:w="1971"/>
        <w:gridCol w:w="438"/>
        <w:gridCol w:w="1152"/>
        <w:gridCol w:w="1152"/>
        <w:gridCol w:w="1152"/>
        <w:gridCol w:w="1152"/>
        <w:gridCol w:w="1152"/>
        <w:gridCol w:w="1152"/>
        <w:gridCol w:w="1152"/>
        <w:gridCol w:w="1152"/>
      </w:tblGrid>
      <w:tr w:rsidR="00B76367" w:rsidRPr="00A075E5" w14:paraId="772E321B" w14:textId="63480A4F" w:rsidTr="00B36775">
        <w:trPr>
          <w:trHeight w:val="320"/>
        </w:trPr>
        <w:tc>
          <w:tcPr>
            <w:tcW w:w="1971" w:type="dxa"/>
            <w:tcBorders>
              <w:left w:val="nil"/>
              <w:bottom w:val="single" w:sz="4" w:space="0" w:color="auto"/>
              <w:right w:val="nil"/>
            </w:tcBorders>
            <w:shd w:val="clear" w:color="auto" w:fill="auto"/>
            <w:noWrap/>
            <w:vAlign w:val="bottom"/>
          </w:tcPr>
          <w:p w14:paraId="3E6817B5" w14:textId="77777777" w:rsidR="00B76367" w:rsidRPr="00A075E5" w:rsidRDefault="00B76367" w:rsidP="00C1195F">
            <w:pPr>
              <w:spacing w:line="276" w:lineRule="auto"/>
              <w:rPr>
                <w:color w:val="000000"/>
              </w:rPr>
            </w:pPr>
          </w:p>
        </w:tc>
        <w:tc>
          <w:tcPr>
            <w:tcW w:w="438" w:type="dxa"/>
            <w:tcBorders>
              <w:left w:val="nil"/>
              <w:bottom w:val="single" w:sz="4" w:space="0" w:color="auto"/>
              <w:right w:val="nil"/>
            </w:tcBorders>
            <w:shd w:val="clear" w:color="auto" w:fill="auto"/>
            <w:noWrap/>
            <w:vAlign w:val="bottom"/>
          </w:tcPr>
          <w:p w14:paraId="3A623F77" w14:textId="77777777" w:rsidR="00B76367" w:rsidRPr="00A075E5" w:rsidRDefault="00B76367" w:rsidP="00C1195F">
            <w:pPr>
              <w:spacing w:line="276" w:lineRule="auto"/>
              <w:jc w:val="right"/>
              <w:rPr>
                <w:color w:val="000000"/>
              </w:rPr>
            </w:pPr>
          </w:p>
        </w:tc>
        <w:tc>
          <w:tcPr>
            <w:tcW w:w="2304" w:type="dxa"/>
            <w:gridSpan w:val="2"/>
            <w:tcBorders>
              <w:left w:val="nil"/>
              <w:bottom w:val="single" w:sz="4" w:space="0" w:color="auto"/>
              <w:right w:val="nil"/>
            </w:tcBorders>
            <w:shd w:val="clear" w:color="auto" w:fill="auto"/>
            <w:noWrap/>
            <w:vAlign w:val="bottom"/>
          </w:tcPr>
          <w:p w14:paraId="6629815C" w14:textId="06BE7C25" w:rsidR="00B76367" w:rsidRPr="00E570BC" w:rsidRDefault="00B76367" w:rsidP="00B76367">
            <w:pPr>
              <w:spacing w:line="276" w:lineRule="auto"/>
              <w:jc w:val="center"/>
              <w:rPr>
                <w:b/>
                <w:bCs/>
                <w:color w:val="000000"/>
              </w:rPr>
            </w:pPr>
            <w:r w:rsidRPr="00C71098">
              <w:rPr>
                <w:b/>
                <w:bCs/>
                <w:i/>
                <w:iCs/>
                <w:color w:val="000000"/>
              </w:rPr>
              <w:t>N</w:t>
            </w:r>
            <w:r w:rsidRPr="00C71098">
              <w:rPr>
                <w:b/>
                <w:bCs/>
                <w:color w:val="000000"/>
                <w:vertAlign w:val="subscript"/>
              </w:rPr>
              <w:t>area</w:t>
            </w:r>
          </w:p>
        </w:tc>
        <w:tc>
          <w:tcPr>
            <w:tcW w:w="2304" w:type="dxa"/>
            <w:gridSpan w:val="2"/>
            <w:tcBorders>
              <w:left w:val="nil"/>
              <w:bottom w:val="single" w:sz="4" w:space="0" w:color="auto"/>
              <w:right w:val="nil"/>
            </w:tcBorders>
            <w:shd w:val="clear" w:color="auto" w:fill="auto"/>
            <w:noWrap/>
            <w:vAlign w:val="bottom"/>
          </w:tcPr>
          <w:p w14:paraId="61548B0D" w14:textId="18509D56" w:rsidR="00B76367" w:rsidRPr="00E570BC" w:rsidRDefault="00B76367" w:rsidP="00B76367">
            <w:pPr>
              <w:spacing w:line="276" w:lineRule="auto"/>
              <w:jc w:val="center"/>
              <w:rPr>
                <w:b/>
                <w:bCs/>
                <w:color w:val="000000"/>
              </w:rPr>
            </w:pPr>
            <w:r w:rsidRPr="00C71098">
              <w:rPr>
                <w:b/>
                <w:bCs/>
                <w:i/>
                <w:iCs/>
                <w:color w:val="000000"/>
              </w:rPr>
              <w:t>N</w:t>
            </w:r>
            <w:r w:rsidRPr="00C71098">
              <w:rPr>
                <w:b/>
                <w:bCs/>
                <w:color w:val="000000"/>
                <w:vertAlign w:val="subscript"/>
              </w:rPr>
              <w:t>mass</w:t>
            </w:r>
          </w:p>
        </w:tc>
        <w:tc>
          <w:tcPr>
            <w:tcW w:w="2304" w:type="dxa"/>
            <w:gridSpan w:val="2"/>
            <w:tcBorders>
              <w:left w:val="nil"/>
              <w:bottom w:val="single" w:sz="4" w:space="0" w:color="auto"/>
              <w:right w:val="nil"/>
            </w:tcBorders>
            <w:shd w:val="clear" w:color="auto" w:fill="auto"/>
            <w:noWrap/>
            <w:vAlign w:val="bottom"/>
          </w:tcPr>
          <w:p w14:paraId="03674965" w14:textId="01617FB0" w:rsidR="00B76367" w:rsidRPr="00E570BC" w:rsidRDefault="00B76367" w:rsidP="00B76367">
            <w:pPr>
              <w:spacing w:line="276" w:lineRule="auto"/>
              <w:jc w:val="center"/>
              <w:rPr>
                <w:b/>
                <w:bCs/>
                <w:color w:val="000000"/>
              </w:rPr>
            </w:pPr>
            <w:proofErr w:type="spellStart"/>
            <w:r w:rsidRPr="00C71098">
              <w:rPr>
                <w:b/>
                <w:bCs/>
                <w:i/>
                <w:iCs/>
                <w:color w:val="000000"/>
              </w:rPr>
              <w:t>M</w:t>
            </w:r>
            <w:r w:rsidRPr="00C71098">
              <w:rPr>
                <w:b/>
                <w:bCs/>
                <w:color w:val="000000"/>
                <w:vertAlign w:val="subscript"/>
              </w:rPr>
              <w:t>area</w:t>
            </w:r>
            <w:r>
              <w:rPr>
                <w:b/>
                <w:bCs/>
                <w:color w:val="000000"/>
                <w:vertAlign w:val="superscript"/>
              </w:rPr>
              <w:t>a</w:t>
            </w:r>
            <w:proofErr w:type="spellEnd"/>
          </w:p>
        </w:tc>
        <w:tc>
          <w:tcPr>
            <w:tcW w:w="2304" w:type="dxa"/>
            <w:gridSpan w:val="2"/>
            <w:tcBorders>
              <w:left w:val="nil"/>
              <w:bottom w:val="single" w:sz="4" w:space="0" w:color="auto"/>
              <w:right w:val="nil"/>
            </w:tcBorders>
          </w:tcPr>
          <w:p w14:paraId="5DC0681E" w14:textId="252DEE36" w:rsidR="00B76367" w:rsidRPr="00B76367" w:rsidRDefault="00B76367" w:rsidP="00B76367">
            <w:pPr>
              <w:spacing w:line="276" w:lineRule="auto"/>
              <w:jc w:val="center"/>
              <w:rPr>
                <w:color w:val="000000"/>
              </w:rPr>
            </w:pPr>
            <w:proofErr w:type="spellStart"/>
            <w:r>
              <w:rPr>
                <w:b/>
                <w:bCs/>
                <w:i/>
                <w:iCs/>
                <w:color w:val="000000"/>
              </w:rPr>
              <w:t>Chl</w:t>
            </w:r>
            <w:r>
              <w:rPr>
                <w:b/>
                <w:bCs/>
                <w:color w:val="000000"/>
                <w:vertAlign w:val="subscript"/>
              </w:rPr>
              <w:t>area</w:t>
            </w:r>
            <w:proofErr w:type="spellEnd"/>
          </w:p>
        </w:tc>
      </w:tr>
      <w:tr w:rsidR="00B76367" w:rsidRPr="00A075E5" w14:paraId="4EAEA96F" w14:textId="3967248F" w:rsidTr="00B36775">
        <w:trPr>
          <w:trHeight w:val="320"/>
        </w:trPr>
        <w:tc>
          <w:tcPr>
            <w:tcW w:w="1971" w:type="dxa"/>
            <w:tcBorders>
              <w:top w:val="single" w:sz="4" w:space="0" w:color="auto"/>
              <w:left w:val="nil"/>
              <w:bottom w:val="single" w:sz="4" w:space="0" w:color="auto"/>
              <w:right w:val="nil"/>
            </w:tcBorders>
            <w:shd w:val="clear" w:color="auto" w:fill="auto"/>
            <w:noWrap/>
            <w:vAlign w:val="bottom"/>
            <w:hideMark/>
          </w:tcPr>
          <w:p w14:paraId="42451F88" w14:textId="77777777" w:rsidR="00B76367" w:rsidRPr="00A075E5" w:rsidRDefault="00B76367" w:rsidP="00B76367">
            <w:pPr>
              <w:spacing w:line="276" w:lineRule="auto"/>
              <w:rPr>
                <w:color w:val="000000"/>
              </w:rPr>
            </w:pPr>
          </w:p>
        </w:tc>
        <w:tc>
          <w:tcPr>
            <w:tcW w:w="438" w:type="dxa"/>
            <w:tcBorders>
              <w:top w:val="single" w:sz="4" w:space="0" w:color="auto"/>
              <w:left w:val="nil"/>
              <w:bottom w:val="single" w:sz="4" w:space="0" w:color="auto"/>
              <w:right w:val="nil"/>
            </w:tcBorders>
            <w:shd w:val="clear" w:color="auto" w:fill="auto"/>
            <w:noWrap/>
            <w:vAlign w:val="center"/>
            <w:hideMark/>
          </w:tcPr>
          <w:p w14:paraId="70D789A2" w14:textId="77777777" w:rsidR="00B76367" w:rsidRPr="00A075E5" w:rsidRDefault="00B76367" w:rsidP="00B76367">
            <w:pPr>
              <w:spacing w:line="276" w:lineRule="auto"/>
              <w:jc w:val="right"/>
              <w:rPr>
                <w:color w:val="000000"/>
              </w:rPr>
            </w:pPr>
            <w:r w:rsidRPr="00A075E5">
              <w:rPr>
                <w:color w:val="000000"/>
              </w:rPr>
              <w:t>df</w:t>
            </w:r>
          </w:p>
        </w:tc>
        <w:tc>
          <w:tcPr>
            <w:tcW w:w="1152" w:type="dxa"/>
            <w:tcBorders>
              <w:top w:val="single" w:sz="4" w:space="0" w:color="auto"/>
              <w:left w:val="nil"/>
              <w:bottom w:val="single" w:sz="4" w:space="0" w:color="auto"/>
              <w:right w:val="nil"/>
            </w:tcBorders>
            <w:shd w:val="clear" w:color="auto" w:fill="auto"/>
            <w:noWrap/>
            <w:vAlign w:val="center"/>
            <w:hideMark/>
          </w:tcPr>
          <w:p w14:paraId="17C7F4E7" w14:textId="77777777" w:rsidR="00B76367" w:rsidRPr="00A075E5" w:rsidRDefault="00B76367" w:rsidP="00B76367">
            <w:pPr>
              <w:spacing w:line="276" w:lineRule="auto"/>
              <w:jc w:val="right"/>
              <w:rPr>
                <w:color w:val="000000"/>
                <w:lang w:val="el-GR"/>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tcBorders>
            <w:shd w:val="clear" w:color="auto" w:fill="auto"/>
            <w:noWrap/>
            <w:vAlign w:val="center"/>
            <w:hideMark/>
          </w:tcPr>
          <w:p w14:paraId="6D0B0EDE" w14:textId="77777777" w:rsidR="00B76367" w:rsidRPr="00A075E5" w:rsidRDefault="00B76367" w:rsidP="00B76367">
            <w:pPr>
              <w:spacing w:line="276" w:lineRule="auto"/>
              <w:jc w:val="right"/>
              <w:rPr>
                <w:color w:val="000000"/>
              </w:rPr>
            </w:pPr>
            <w:r w:rsidRPr="00E4133D">
              <w:rPr>
                <w:i/>
                <w:iCs/>
                <w:color w:val="000000"/>
              </w:rPr>
              <w:t>p</w:t>
            </w:r>
          </w:p>
        </w:tc>
        <w:tc>
          <w:tcPr>
            <w:tcW w:w="1152" w:type="dxa"/>
            <w:tcBorders>
              <w:top w:val="single" w:sz="4" w:space="0" w:color="auto"/>
              <w:bottom w:val="single" w:sz="4" w:space="0" w:color="auto"/>
              <w:right w:val="nil"/>
            </w:tcBorders>
            <w:shd w:val="clear" w:color="auto" w:fill="auto"/>
            <w:noWrap/>
            <w:vAlign w:val="center"/>
            <w:hideMark/>
          </w:tcPr>
          <w:p w14:paraId="5C464964" w14:textId="77777777" w:rsidR="00B76367" w:rsidRPr="00A075E5" w:rsidRDefault="00B76367" w:rsidP="00B76367">
            <w:pPr>
              <w:spacing w:line="276" w:lineRule="auto"/>
              <w:jc w:val="right"/>
              <w:rPr>
                <w:color w:val="000000"/>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right w:val="nil"/>
            </w:tcBorders>
            <w:shd w:val="clear" w:color="auto" w:fill="auto"/>
            <w:noWrap/>
            <w:vAlign w:val="center"/>
            <w:hideMark/>
          </w:tcPr>
          <w:p w14:paraId="0F7A6D27" w14:textId="77777777" w:rsidR="00B76367" w:rsidRPr="00A075E5" w:rsidRDefault="00B76367" w:rsidP="00B76367">
            <w:pPr>
              <w:spacing w:line="276" w:lineRule="auto"/>
              <w:jc w:val="right"/>
              <w:rPr>
                <w:color w:val="000000"/>
              </w:rPr>
            </w:pPr>
            <w:r w:rsidRPr="00E4133D">
              <w:rPr>
                <w:i/>
                <w:iCs/>
                <w:color w:val="000000"/>
              </w:rPr>
              <w:t>p</w:t>
            </w:r>
          </w:p>
        </w:tc>
        <w:tc>
          <w:tcPr>
            <w:tcW w:w="1152" w:type="dxa"/>
            <w:tcBorders>
              <w:top w:val="single" w:sz="4" w:space="0" w:color="auto"/>
              <w:left w:val="nil"/>
              <w:bottom w:val="single" w:sz="4" w:space="0" w:color="auto"/>
              <w:right w:val="nil"/>
            </w:tcBorders>
            <w:shd w:val="clear" w:color="auto" w:fill="auto"/>
            <w:noWrap/>
            <w:vAlign w:val="center"/>
            <w:hideMark/>
          </w:tcPr>
          <w:p w14:paraId="66BA3341" w14:textId="77777777" w:rsidR="00B76367" w:rsidRPr="00A075E5" w:rsidRDefault="00B76367" w:rsidP="00B76367">
            <w:pPr>
              <w:spacing w:line="276" w:lineRule="auto"/>
              <w:jc w:val="right"/>
              <w:rPr>
                <w:color w:val="000000"/>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right w:val="nil"/>
            </w:tcBorders>
            <w:shd w:val="clear" w:color="auto" w:fill="auto"/>
            <w:noWrap/>
            <w:vAlign w:val="center"/>
            <w:hideMark/>
          </w:tcPr>
          <w:p w14:paraId="104D2666" w14:textId="77777777" w:rsidR="00B76367" w:rsidRPr="00A075E5" w:rsidRDefault="00B76367" w:rsidP="00B76367">
            <w:pPr>
              <w:spacing w:line="276" w:lineRule="auto"/>
              <w:jc w:val="right"/>
              <w:rPr>
                <w:color w:val="000000"/>
              </w:rPr>
            </w:pPr>
            <w:r w:rsidRPr="00E4133D">
              <w:rPr>
                <w:i/>
                <w:iCs/>
                <w:color w:val="000000"/>
              </w:rPr>
              <w:t>p</w:t>
            </w:r>
          </w:p>
        </w:tc>
        <w:tc>
          <w:tcPr>
            <w:tcW w:w="1152" w:type="dxa"/>
            <w:tcBorders>
              <w:top w:val="single" w:sz="4" w:space="0" w:color="auto"/>
              <w:left w:val="nil"/>
              <w:bottom w:val="single" w:sz="4" w:space="0" w:color="auto"/>
              <w:right w:val="nil"/>
            </w:tcBorders>
            <w:vAlign w:val="center"/>
          </w:tcPr>
          <w:p w14:paraId="18EE1524" w14:textId="2467325A" w:rsidR="00B76367" w:rsidRPr="00E4133D" w:rsidRDefault="00B76367" w:rsidP="00B76367">
            <w:pPr>
              <w:spacing w:line="276" w:lineRule="auto"/>
              <w:jc w:val="right"/>
              <w:rPr>
                <w:i/>
                <w:iCs/>
                <w:color w:val="000000"/>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right w:val="nil"/>
            </w:tcBorders>
            <w:vAlign w:val="center"/>
          </w:tcPr>
          <w:p w14:paraId="44F25DBD" w14:textId="260379F1" w:rsidR="00B76367" w:rsidRPr="00E4133D" w:rsidRDefault="00B76367" w:rsidP="00B76367">
            <w:pPr>
              <w:spacing w:line="276" w:lineRule="auto"/>
              <w:jc w:val="right"/>
              <w:rPr>
                <w:i/>
                <w:iCs/>
                <w:color w:val="000000"/>
              </w:rPr>
            </w:pPr>
            <w:r w:rsidRPr="00E4133D">
              <w:rPr>
                <w:i/>
                <w:iCs/>
                <w:color w:val="000000"/>
              </w:rPr>
              <w:t>p</w:t>
            </w:r>
          </w:p>
        </w:tc>
      </w:tr>
      <w:tr w:rsidR="00B76367" w:rsidRPr="00A075E5" w14:paraId="3A607654" w14:textId="2102E2B2" w:rsidTr="00B36775">
        <w:trPr>
          <w:trHeight w:val="320"/>
        </w:trPr>
        <w:tc>
          <w:tcPr>
            <w:tcW w:w="1971" w:type="dxa"/>
            <w:tcBorders>
              <w:top w:val="nil"/>
              <w:left w:val="nil"/>
              <w:bottom w:val="nil"/>
              <w:right w:val="nil"/>
            </w:tcBorders>
            <w:shd w:val="clear" w:color="auto" w:fill="auto"/>
            <w:noWrap/>
            <w:vAlign w:val="bottom"/>
            <w:hideMark/>
          </w:tcPr>
          <w:p w14:paraId="1DA6E463" w14:textId="77777777" w:rsidR="00B76367" w:rsidRPr="00A075E5" w:rsidRDefault="00B76367" w:rsidP="00B76367">
            <w:pPr>
              <w:spacing w:line="276" w:lineRule="auto"/>
              <w:rPr>
                <w:color w:val="000000"/>
              </w:rPr>
            </w:pPr>
            <w:r>
              <w:rPr>
                <w:color w:val="000000"/>
              </w:rPr>
              <w:t>CO</w:t>
            </w:r>
            <w:r>
              <w:rPr>
                <w:color w:val="000000"/>
                <w:vertAlign w:val="subscript"/>
              </w:rPr>
              <w:t>2</w:t>
            </w:r>
          </w:p>
        </w:tc>
        <w:tc>
          <w:tcPr>
            <w:tcW w:w="438" w:type="dxa"/>
            <w:tcBorders>
              <w:top w:val="nil"/>
              <w:left w:val="nil"/>
              <w:bottom w:val="nil"/>
              <w:right w:val="nil"/>
            </w:tcBorders>
            <w:shd w:val="clear" w:color="auto" w:fill="auto"/>
            <w:noWrap/>
            <w:vAlign w:val="bottom"/>
            <w:hideMark/>
          </w:tcPr>
          <w:p w14:paraId="2694745F" w14:textId="77777777" w:rsidR="00B76367" w:rsidRPr="00A075E5" w:rsidRDefault="00B76367" w:rsidP="00B76367">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28412227" w14:textId="1CDCC1BB" w:rsidR="00B76367" w:rsidRPr="009412FD" w:rsidRDefault="00B76367" w:rsidP="00B76367">
            <w:pPr>
              <w:spacing w:line="276" w:lineRule="auto"/>
              <w:jc w:val="right"/>
              <w:rPr>
                <w:color w:val="000000"/>
              </w:rPr>
            </w:pPr>
            <w:r w:rsidRPr="009E7F8B">
              <w:rPr>
                <w:color w:val="000000"/>
              </w:rPr>
              <w:t>155.908</w:t>
            </w:r>
          </w:p>
        </w:tc>
        <w:tc>
          <w:tcPr>
            <w:tcW w:w="1152" w:type="dxa"/>
            <w:tcBorders>
              <w:top w:val="nil"/>
              <w:left w:val="nil"/>
              <w:bottom w:val="nil"/>
            </w:tcBorders>
            <w:shd w:val="clear" w:color="auto" w:fill="auto"/>
            <w:noWrap/>
            <w:vAlign w:val="bottom"/>
            <w:hideMark/>
          </w:tcPr>
          <w:p w14:paraId="65C7EA23" w14:textId="0C3CE344" w:rsidR="00B76367" w:rsidRPr="009412FD" w:rsidRDefault="00B76367" w:rsidP="00B76367">
            <w:pPr>
              <w:spacing w:line="276" w:lineRule="auto"/>
              <w:jc w:val="right"/>
              <w:rPr>
                <w:b/>
                <w:bCs/>
                <w:color w:val="000000"/>
              </w:rPr>
            </w:pPr>
            <w:r w:rsidRPr="009E7F8B">
              <w:rPr>
                <w:b/>
                <w:bCs/>
                <w:color w:val="000000"/>
              </w:rPr>
              <w:t>&lt;0.001</w:t>
            </w:r>
          </w:p>
        </w:tc>
        <w:tc>
          <w:tcPr>
            <w:tcW w:w="1152" w:type="dxa"/>
            <w:tcBorders>
              <w:top w:val="nil"/>
              <w:bottom w:val="nil"/>
              <w:right w:val="nil"/>
            </w:tcBorders>
            <w:shd w:val="clear" w:color="auto" w:fill="auto"/>
            <w:noWrap/>
            <w:vAlign w:val="bottom"/>
            <w:hideMark/>
          </w:tcPr>
          <w:p w14:paraId="416E34DB" w14:textId="732C05F5" w:rsidR="00B76367" w:rsidRPr="009412FD" w:rsidRDefault="00B76367" w:rsidP="00B76367">
            <w:pPr>
              <w:spacing w:line="276" w:lineRule="auto"/>
              <w:jc w:val="right"/>
              <w:rPr>
                <w:color w:val="000000"/>
              </w:rPr>
            </w:pPr>
            <w:r w:rsidRPr="009E7F8B">
              <w:rPr>
                <w:color w:val="000000"/>
              </w:rPr>
              <w:t>272.362</w:t>
            </w:r>
          </w:p>
        </w:tc>
        <w:tc>
          <w:tcPr>
            <w:tcW w:w="1152" w:type="dxa"/>
            <w:tcBorders>
              <w:top w:val="nil"/>
              <w:left w:val="nil"/>
              <w:bottom w:val="nil"/>
              <w:right w:val="nil"/>
            </w:tcBorders>
            <w:shd w:val="clear" w:color="auto" w:fill="auto"/>
            <w:noWrap/>
            <w:vAlign w:val="bottom"/>
            <w:hideMark/>
          </w:tcPr>
          <w:p w14:paraId="3BEE7DDD" w14:textId="0384028B" w:rsidR="00B76367" w:rsidRPr="009412FD" w:rsidRDefault="00B76367" w:rsidP="00B76367">
            <w:pPr>
              <w:spacing w:line="276" w:lineRule="auto"/>
              <w:jc w:val="right"/>
              <w:rPr>
                <w:b/>
                <w:bCs/>
                <w:color w:val="000000"/>
              </w:rPr>
            </w:pPr>
            <w:r w:rsidRPr="009E7F8B">
              <w:rPr>
                <w:b/>
                <w:bCs/>
                <w:color w:val="000000"/>
              </w:rPr>
              <w:t>&lt;0.001</w:t>
            </w:r>
          </w:p>
        </w:tc>
        <w:tc>
          <w:tcPr>
            <w:tcW w:w="1152" w:type="dxa"/>
            <w:tcBorders>
              <w:top w:val="nil"/>
              <w:left w:val="nil"/>
              <w:bottom w:val="nil"/>
              <w:right w:val="nil"/>
            </w:tcBorders>
            <w:shd w:val="clear" w:color="auto" w:fill="auto"/>
            <w:noWrap/>
            <w:vAlign w:val="bottom"/>
            <w:hideMark/>
          </w:tcPr>
          <w:p w14:paraId="475F6BFD" w14:textId="3EDC800B" w:rsidR="00B76367" w:rsidRPr="009412FD" w:rsidRDefault="00B76367" w:rsidP="00B76367">
            <w:pPr>
              <w:spacing w:line="276" w:lineRule="auto"/>
              <w:jc w:val="right"/>
              <w:rPr>
                <w:color w:val="000000"/>
              </w:rPr>
            </w:pPr>
            <w:r w:rsidRPr="009E7F8B">
              <w:rPr>
                <w:color w:val="000000"/>
              </w:rPr>
              <w:t>151.319</w:t>
            </w:r>
          </w:p>
        </w:tc>
        <w:tc>
          <w:tcPr>
            <w:tcW w:w="1152" w:type="dxa"/>
            <w:tcBorders>
              <w:top w:val="nil"/>
              <w:left w:val="nil"/>
              <w:bottom w:val="nil"/>
              <w:right w:val="nil"/>
            </w:tcBorders>
            <w:shd w:val="clear" w:color="auto" w:fill="auto"/>
            <w:noWrap/>
            <w:vAlign w:val="bottom"/>
            <w:hideMark/>
          </w:tcPr>
          <w:p w14:paraId="32BEA78C" w14:textId="3BCEC7B5" w:rsidR="00B76367" w:rsidRPr="009412FD" w:rsidRDefault="00B76367" w:rsidP="00B76367">
            <w:pPr>
              <w:spacing w:line="276" w:lineRule="auto"/>
              <w:jc w:val="right"/>
              <w:rPr>
                <w:b/>
                <w:bCs/>
                <w:color w:val="000000"/>
              </w:rPr>
            </w:pPr>
            <w:r w:rsidRPr="009E7F8B">
              <w:rPr>
                <w:b/>
                <w:bCs/>
                <w:color w:val="000000"/>
              </w:rPr>
              <w:t>&lt;0.001</w:t>
            </w:r>
          </w:p>
        </w:tc>
        <w:tc>
          <w:tcPr>
            <w:tcW w:w="1152" w:type="dxa"/>
            <w:tcBorders>
              <w:top w:val="nil"/>
              <w:left w:val="nil"/>
              <w:bottom w:val="nil"/>
              <w:right w:val="nil"/>
            </w:tcBorders>
            <w:vAlign w:val="bottom"/>
          </w:tcPr>
          <w:p w14:paraId="25F61444" w14:textId="6B7A2A61" w:rsidR="00B76367" w:rsidRPr="009E7F8B" w:rsidRDefault="00B76367" w:rsidP="00B76367">
            <w:pPr>
              <w:spacing w:line="276" w:lineRule="auto"/>
              <w:jc w:val="right"/>
              <w:rPr>
                <w:b/>
                <w:bCs/>
                <w:color w:val="000000"/>
              </w:rPr>
            </w:pPr>
            <w:r w:rsidRPr="009E7F8B">
              <w:rPr>
                <w:color w:val="000000"/>
              </w:rPr>
              <w:t>69.233</w:t>
            </w:r>
          </w:p>
        </w:tc>
        <w:tc>
          <w:tcPr>
            <w:tcW w:w="1152" w:type="dxa"/>
            <w:tcBorders>
              <w:top w:val="nil"/>
              <w:left w:val="nil"/>
              <w:bottom w:val="nil"/>
              <w:right w:val="nil"/>
            </w:tcBorders>
            <w:vAlign w:val="bottom"/>
          </w:tcPr>
          <w:p w14:paraId="06BF81A3" w14:textId="48B8C9B8" w:rsidR="00B76367" w:rsidRPr="009E7F8B" w:rsidRDefault="00B76367" w:rsidP="00B76367">
            <w:pPr>
              <w:spacing w:line="276" w:lineRule="auto"/>
              <w:jc w:val="right"/>
              <w:rPr>
                <w:b/>
                <w:bCs/>
                <w:color w:val="000000"/>
              </w:rPr>
            </w:pPr>
            <w:r w:rsidRPr="009E7F8B">
              <w:rPr>
                <w:b/>
                <w:bCs/>
                <w:color w:val="000000"/>
              </w:rPr>
              <w:t>&lt;0.001</w:t>
            </w:r>
          </w:p>
        </w:tc>
      </w:tr>
      <w:tr w:rsidR="00B76367" w:rsidRPr="00A075E5" w14:paraId="0681029B" w14:textId="7BDCFBD0" w:rsidTr="00B36775">
        <w:trPr>
          <w:trHeight w:val="320"/>
        </w:trPr>
        <w:tc>
          <w:tcPr>
            <w:tcW w:w="1971" w:type="dxa"/>
            <w:tcBorders>
              <w:top w:val="nil"/>
              <w:left w:val="nil"/>
              <w:bottom w:val="nil"/>
              <w:right w:val="nil"/>
            </w:tcBorders>
            <w:shd w:val="clear" w:color="auto" w:fill="auto"/>
            <w:noWrap/>
            <w:vAlign w:val="bottom"/>
            <w:hideMark/>
          </w:tcPr>
          <w:p w14:paraId="21A84511" w14:textId="77777777" w:rsidR="00B76367" w:rsidRPr="00A075E5" w:rsidRDefault="00B76367" w:rsidP="00B76367">
            <w:pPr>
              <w:spacing w:line="276" w:lineRule="auto"/>
              <w:rPr>
                <w:color w:val="000000"/>
              </w:rPr>
            </w:pPr>
            <w:r>
              <w:rPr>
                <w:color w:val="000000"/>
              </w:rPr>
              <w:t>Inoculation (I)</w:t>
            </w:r>
          </w:p>
        </w:tc>
        <w:tc>
          <w:tcPr>
            <w:tcW w:w="438" w:type="dxa"/>
            <w:tcBorders>
              <w:top w:val="nil"/>
              <w:left w:val="nil"/>
              <w:bottom w:val="nil"/>
              <w:right w:val="nil"/>
            </w:tcBorders>
            <w:shd w:val="clear" w:color="auto" w:fill="auto"/>
            <w:noWrap/>
            <w:vAlign w:val="bottom"/>
            <w:hideMark/>
          </w:tcPr>
          <w:p w14:paraId="4F6E5AC4" w14:textId="77777777" w:rsidR="00B76367" w:rsidRPr="00A075E5" w:rsidRDefault="00B76367" w:rsidP="00B76367">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579CF6E1" w14:textId="6E25924D" w:rsidR="00B76367" w:rsidRPr="009412FD" w:rsidRDefault="00B76367" w:rsidP="00B76367">
            <w:pPr>
              <w:spacing w:line="276" w:lineRule="auto"/>
              <w:jc w:val="right"/>
              <w:rPr>
                <w:color w:val="000000"/>
              </w:rPr>
            </w:pPr>
            <w:r w:rsidRPr="009E7F8B">
              <w:rPr>
                <w:color w:val="000000"/>
              </w:rPr>
              <w:t>86.029</w:t>
            </w:r>
          </w:p>
        </w:tc>
        <w:tc>
          <w:tcPr>
            <w:tcW w:w="1152" w:type="dxa"/>
            <w:tcBorders>
              <w:top w:val="nil"/>
              <w:left w:val="nil"/>
              <w:bottom w:val="nil"/>
            </w:tcBorders>
            <w:shd w:val="clear" w:color="auto" w:fill="auto"/>
            <w:noWrap/>
            <w:vAlign w:val="bottom"/>
            <w:hideMark/>
          </w:tcPr>
          <w:p w14:paraId="3BB8023C" w14:textId="39904477" w:rsidR="00B76367" w:rsidRPr="009412FD" w:rsidRDefault="00B76367" w:rsidP="00B76367">
            <w:pPr>
              <w:spacing w:line="276" w:lineRule="auto"/>
              <w:jc w:val="right"/>
              <w:rPr>
                <w:b/>
                <w:bCs/>
                <w:color w:val="000000"/>
              </w:rPr>
            </w:pPr>
            <w:r w:rsidRPr="009E7F8B">
              <w:rPr>
                <w:b/>
                <w:bCs/>
                <w:color w:val="000000"/>
              </w:rPr>
              <w:t>&lt;0.001</w:t>
            </w:r>
          </w:p>
        </w:tc>
        <w:tc>
          <w:tcPr>
            <w:tcW w:w="1152" w:type="dxa"/>
            <w:tcBorders>
              <w:top w:val="nil"/>
              <w:bottom w:val="nil"/>
              <w:right w:val="nil"/>
            </w:tcBorders>
            <w:shd w:val="clear" w:color="auto" w:fill="auto"/>
            <w:noWrap/>
            <w:vAlign w:val="bottom"/>
            <w:hideMark/>
          </w:tcPr>
          <w:p w14:paraId="1D3A923D" w14:textId="24F1917F" w:rsidR="00B76367" w:rsidRPr="009412FD" w:rsidRDefault="00B76367" w:rsidP="00B76367">
            <w:pPr>
              <w:spacing w:line="276" w:lineRule="auto"/>
              <w:jc w:val="right"/>
              <w:rPr>
                <w:color w:val="000000"/>
              </w:rPr>
            </w:pPr>
            <w:r w:rsidRPr="009E7F8B">
              <w:rPr>
                <w:color w:val="000000"/>
              </w:rPr>
              <w:t>15.576</w:t>
            </w:r>
          </w:p>
        </w:tc>
        <w:tc>
          <w:tcPr>
            <w:tcW w:w="1152" w:type="dxa"/>
            <w:tcBorders>
              <w:top w:val="nil"/>
              <w:left w:val="nil"/>
              <w:bottom w:val="nil"/>
              <w:right w:val="nil"/>
            </w:tcBorders>
            <w:shd w:val="clear" w:color="auto" w:fill="auto"/>
            <w:noWrap/>
            <w:vAlign w:val="bottom"/>
            <w:hideMark/>
          </w:tcPr>
          <w:p w14:paraId="6B08EADA" w14:textId="358990AC" w:rsidR="00B76367" w:rsidRPr="009412FD" w:rsidRDefault="00B76367" w:rsidP="00B76367">
            <w:pPr>
              <w:spacing w:line="276" w:lineRule="auto"/>
              <w:jc w:val="right"/>
              <w:rPr>
                <w:b/>
                <w:bCs/>
                <w:color w:val="000000"/>
              </w:rPr>
            </w:pPr>
            <w:r w:rsidRPr="009E7F8B">
              <w:rPr>
                <w:b/>
                <w:bCs/>
                <w:color w:val="000000"/>
              </w:rPr>
              <w:t>&lt;0.001</w:t>
            </w:r>
          </w:p>
        </w:tc>
        <w:tc>
          <w:tcPr>
            <w:tcW w:w="1152" w:type="dxa"/>
            <w:tcBorders>
              <w:top w:val="nil"/>
              <w:left w:val="nil"/>
              <w:bottom w:val="nil"/>
              <w:right w:val="nil"/>
            </w:tcBorders>
            <w:shd w:val="clear" w:color="auto" w:fill="auto"/>
            <w:noWrap/>
            <w:vAlign w:val="bottom"/>
            <w:hideMark/>
          </w:tcPr>
          <w:p w14:paraId="50268BFB" w14:textId="7F4048C0" w:rsidR="00B76367" w:rsidRPr="009412FD" w:rsidRDefault="00B76367" w:rsidP="00B76367">
            <w:pPr>
              <w:spacing w:line="276" w:lineRule="auto"/>
              <w:jc w:val="right"/>
              <w:rPr>
                <w:color w:val="000000"/>
              </w:rPr>
            </w:pPr>
            <w:r w:rsidRPr="009E7F8B">
              <w:rPr>
                <w:color w:val="000000"/>
              </w:rPr>
              <w:t>19.158</w:t>
            </w:r>
          </w:p>
        </w:tc>
        <w:tc>
          <w:tcPr>
            <w:tcW w:w="1152" w:type="dxa"/>
            <w:tcBorders>
              <w:top w:val="nil"/>
              <w:left w:val="nil"/>
              <w:bottom w:val="nil"/>
              <w:right w:val="nil"/>
            </w:tcBorders>
            <w:shd w:val="clear" w:color="auto" w:fill="auto"/>
            <w:noWrap/>
            <w:vAlign w:val="bottom"/>
            <w:hideMark/>
          </w:tcPr>
          <w:p w14:paraId="71D4ED7A" w14:textId="40A75922" w:rsidR="00B76367" w:rsidRPr="009412FD" w:rsidRDefault="00B76367" w:rsidP="00B76367">
            <w:pPr>
              <w:spacing w:line="276" w:lineRule="auto"/>
              <w:jc w:val="right"/>
              <w:rPr>
                <w:b/>
                <w:bCs/>
                <w:color w:val="000000"/>
              </w:rPr>
            </w:pPr>
            <w:r w:rsidRPr="009E7F8B">
              <w:rPr>
                <w:b/>
                <w:bCs/>
                <w:color w:val="000000"/>
              </w:rPr>
              <w:t>&lt;0.001</w:t>
            </w:r>
          </w:p>
        </w:tc>
        <w:tc>
          <w:tcPr>
            <w:tcW w:w="1152" w:type="dxa"/>
            <w:tcBorders>
              <w:top w:val="nil"/>
              <w:left w:val="nil"/>
              <w:bottom w:val="nil"/>
              <w:right w:val="nil"/>
            </w:tcBorders>
            <w:vAlign w:val="bottom"/>
          </w:tcPr>
          <w:p w14:paraId="417DCFA2" w14:textId="741F79C6" w:rsidR="00B76367" w:rsidRPr="009E7F8B" w:rsidRDefault="00B76367" w:rsidP="00B76367">
            <w:pPr>
              <w:spacing w:line="276" w:lineRule="auto"/>
              <w:jc w:val="right"/>
              <w:rPr>
                <w:b/>
                <w:bCs/>
                <w:color w:val="000000"/>
              </w:rPr>
            </w:pPr>
            <w:r w:rsidRPr="009E7F8B">
              <w:rPr>
                <w:color w:val="000000"/>
              </w:rPr>
              <w:t>136.341</w:t>
            </w:r>
          </w:p>
        </w:tc>
        <w:tc>
          <w:tcPr>
            <w:tcW w:w="1152" w:type="dxa"/>
            <w:tcBorders>
              <w:top w:val="nil"/>
              <w:left w:val="nil"/>
              <w:bottom w:val="nil"/>
              <w:right w:val="nil"/>
            </w:tcBorders>
            <w:vAlign w:val="bottom"/>
          </w:tcPr>
          <w:p w14:paraId="67B56434" w14:textId="768F8A47" w:rsidR="00B76367" w:rsidRPr="009E7F8B" w:rsidRDefault="00B76367" w:rsidP="00B76367">
            <w:pPr>
              <w:spacing w:line="276" w:lineRule="auto"/>
              <w:jc w:val="right"/>
              <w:rPr>
                <w:b/>
                <w:bCs/>
                <w:color w:val="000000"/>
              </w:rPr>
            </w:pPr>
            <w:r w:rsidRPr="009E7F8B">
              <w:rPr>
                <w:b/>
                <w:bCs/>
                <w:color w:val="000000"/>
              </w:rPr>
              <w:t>&lt;0.001</w:t>
            </w:r>
          </w:p>
        </w:tc>
      </w:tr>
      <w:tr w:rsidR="00B76367" w:rsidRPr="00A075E5" w14:paraId="454BD102" w14:textId="34D212A8" w:rsidTr="00B36775">
        <w:trPr>
          <w:trHeight w:val="320"/>
        </w:trPr>
        <w:tc>
          <w:tcPr>
            <w:tcW w:w="1971" w:type="dxa"/>
            <w:tcBorders>
              <w:top w:val="nil"/>
              <w:left w:val="nil"/>
              <w:bottom w:val="nil"/>
              <w:right w:val="nil"/>
            </w:tcBorders>
            <w:shd w:val="clear" w:color="auto" w:fill="auto"/>
            <w:noWrap/>
            <w:vAlign w:val="bottom"/>
            <w:hideMark/>
          </w:tcPr>
          <w:p w14:paraId="1E4DAB89" w14:textId="471C4F48" w:rsidR="00B76367" w:rsidRPr="00A075E5" w:rsidRDefault="00165C21" w:rsidP="00B76367">
            <w:pPr>
              <w:spacing w:line="276" w:lineRule="auto"/>
              <w:rPr>
                <w:color w:val="000000"/>
              </w:rPr>
            </w:pPr>
            <w:ins w:id="58" w:author="Perkowski, Evan A [2]" w:date="2023-11-13T15:28:00Z">
              <w:r>
                <w:rPr>
                  <w:color w:val="000000"/>
                </w:rPr>
                <w:t>N f</w:t>
              </w:r>
            </w:ins>
            <w:r w:rsidR="00B76367">
              <w:rPr>
                <w:color w:val="000000"/>
              </w:rPr>
              <w:t>ertilization (N)</w:t>
            </w:r>
          </w:p>
        </w:tc>
        <w:tc>
          <w:tcPr>
            <w:tcW w:w="438" w:type="dxa"/>
            <w:tcBorders>
              <w:top w:val="nil"/>
              <w:left w:val="nil"/>
              <w:bottom w:val="nil"/>
              <w:right w:val="nil"/>
            </w:tcBorders>
            <w:shd w:val="clear" w:color="auto" w:fill="auto"/>
            <w:noWrap/>
            <w:vAlign w:val="bottom"/>
            <w:hideMark/>
          </w:tcPr>
          <w:p w14:paraId="24BA60B9" w14:textId="77777777" w:rsidR="00B76367" w:rsidRPr="00A075E5" w:rsidRDefault="00B76367" w:rsidP="00B76367">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1D1D6B5E" w14:textId="6FE58688" w:rsidR="00B76367" w:rsidRPr="009412FD" w:rsidRDefault="00B76367" w:rsidP="00B76367">
            <w:pPr>
              <w:spacing w:line="276" w:lineRule="auto"/>
              <w:jc w:val="right"/>
              <w:rPr>
                <w:color w:val="000000"/>
              </w:rPr>
            </w:pPr>
            <w:r w:rsidRPr="009E7F8B">
              <w:rPr>
                <w:color w:val="000000"/>
              </w:rPr>
              <w:t>316.408</w:t>
            </w:r>
          </w:p>
        </w:tc>
        <w:tc>
          <w:tcPr>
            <w:tcW w:w="1152" w:type="dxa"/>
            <w:tcBorders>
              <w:top w:val="nil"/>
              <w:left w:val="nil"/>
              <w:bottom w:val="nil"/>
            </w:tcBorders>
            <w:shd w:val="clear" w:color="auto" w:fill="auto"/>
            <w:noWrap/>
            <w:vAlign w:val="bottom"/>
            <w:hideMark/>
          </w:tcPr>
          <w:p w14:paraId="0CACC24A" w14:textId="33AC26F9" w:rsidR="00B76367" w:rsidRPr="009412FD" w:rsidRDefault="00B76367" w:rsidP="00B76367">
            <w:pPr>
              <w:spacing w:line="276" w:lineRule="auto"/>
              <w:jc w:val="right"/>
              <w:rPr>
                <w:b/>
                <w:bCs/>
                <w:color w:val="000000"/>
              </w:rPr>
            </w:pPr>
            <w:r w:rsidRPr="009E7F8B">
              <w:rPr>
                <w:b/>
                <w:bCs/>
                <w:color w:val="000000"/>
              </w:rPr>
              <w:t>&lt;0.001</w:t>
            </w:r>
          </w:p>
        </w:tc>
        <w:tc>
          <w:tcPr>
            <w:tcW w:w="1152" w:type="dxa"/>
            <w:tcBorders>
              <w:top w:val="nil"/>
              <w:bottom w:val="nil"/>
              <w:right w:val="nil"/>
            </w:tcBorders>
            <w:shd w:val="clear" w:color="auto" w:fill="auto"/>
            <w:noWrap/>
            <w:vAlign w:val="bottom"/>
            <w:hideMark/>
          </w:tcPr>
          <w:p w14:paraId="5AA65780" w14:textId="3A4AC7CF" w:rsidR="00B76367" w:rsidRPr="009412FD" w:rsidRDefault="00B76367" w:rsidP="00B76367">
            <w:pPr>
              <w:spacing w:line="276" w:lineRule="auto"/>
              <w:jc w:val="right"/>
              <w:rPr>
                <w:color w:val="000000"/>
              </w:rPr>
            </w:pPr>
            <w:r w:rsidRPr="009E7F8B">
              <w:rPr>
                <w:color w:val="000000"/>
              </w:rPr>
              <w:t>106.659</w:t>
            </w:r>
          </w:p>
        </w:tc>
        <w:tc>
          <w:tcPr>
            <w:tcW w:w="1152" w:type="dxa"/>
            <w:tcBorders>
              <w:top w:val="nil"/>
              <w:left w:val="nil"/>
              <w:bottom w:val="nil"/>
              <w:right w:val="nil"/>
            </w:tcBorders>
            <w:shd w:val="clear" w:color="auto" w:fill="auto"/>
            <w:noWrap/>
            <w:vAlign w:val="bottom"/>
            <w:hideMark/>
          </w:tcPr>
          <w:p w14:paraId="3A77BE0D" w14:textId="712982C0" w:rsidR="00B76367" w:rsidRPr="009412FD" w:rsidRDefault="00B76367" w:rsidP="00B76367">
            <w:pPr>
              <w:spacing w:line="276" w:lineRule="auto"/>
              <w:jc w:val="right"/>
              <w:rPr>
                <w:b/>
                <w:bCs/>
                <w:color w:val="000000"/>
              </w:rPr>
            </w:pPr>
            <w:r w:rsidRPr="009E7F8B">
              <w:rPr>
                <w:b/>
                <w:bCs/>
                <w:color w:val="000000"/>
              </w:rPr>
              <w:t>&lt;0.001</w:t>
            </w:r>
          </w:p>
        </w:tc>
        <w:tc>
          <w:tcPr>
            <w:tcW w:w="1152" w:type="dxa"/>
            <w:tcBorders>
              <w:top w:val="nil"/>
              <w:left w:val="nil"/>
              <w:bottom w:val="nil"/>
              <w:right w:val="nil"/>
            </w:tcBorders>
            <w:shd w:val="clear" w:color="auto" w:fill="auto"/>
            <w:noWrap/>
            <w:vAlign w:val="bottom"/>
            <w:hideMark/>
          </w:tcPr>
          <w:p w14:paraId="1EC2D423" w14:textId="50E9DC9F" w:rsidR="00B76367" w:rsidRPr="009412FD" w:rsidRDefault="00B76367" w:rsidP="00B76367">
            <w:pPr>
              <w:spacing w:line="276" w:lineRule="auto"/>
              <w:jc w:val="right"/>
              <w:rPr>
                <w:color w:val="000000"/>
              </w:rPr>
            </w:pPr>
            <w:r w:rsidRPr="009E7F8B">
              <w:rPr>
                <w:color w:val="000000"/>
              </w:rPr>
              <w:t>21.44</w:t>
            </w:r>
          </w:p>
        </w:tc>
        <w:tc>
          <w:tcPr>
            <w:tcW w:w="1152" w:type="dxa"/>
            <w:tcBorders>
              <w:top w:val="nil"/>
              <w:left w:val="nil"/>
              <w:bottom w:val="nil"/>
              <w:right w:val="nil"/>
            </w:tcBorders>
            <w:shd w:val="clear" w:color="auto" w:fill="auto"/>
            <w:noWrap/>
            <w:vAlign w:val="bottom"/>
            <w:hideMark/>
          </w:tcPr>
          <w:p w14:paraId="33510D45" w14:textId="3ACA0AA7" w:rsidR="00B76367" w:rsidRPr="009412FD" w:rsidRDefault="00B76367" w:rsidP="00B76367">
            <w:pPr>
              <w:spacing w:line="276" w:lineRule="auto"/>
              <w:jc w:val="right"/>
              <w:rPr>
                <w:b/>
                <w:bCs/>
                <w:color w:val="000000"/>
              </w:rPr>
            </w:pPr>
            <w:r w:rsidRPr="009E7F8B">
              <w:rPr>
                <w:b/>
                <w:bCs/>
                <w:color w:val="000000"/>
              </w:rPr>
              <w:t>&lt;0.001</w:t>
            </w:r>
          </w:p>
        </w:tc>
        <w:tc>
          <w:tcPr>
            <w:tcW w:w="1152" w:type="dxa"/>
            <w:tcBorders>
              <w:top w:val="nil"/>
              <w:left w:val="nil"/>
              <w:bottom w:val="nil"/>
              <w:right w:val="nil"/>
            </w:tcBorders>
            <w:vAlign w:val="bottom"/>
          </w:tcPr>
          <w:p w14:paraId="36805BAF" w14:textId="7BB8AE9D" w:rsidR="00B76367" w:rsidRPr="009E7F8B" w:rsidRDefault="00B76367" w:rsidP="00B76367">
            <w:pPr>
              <w:spacing w:line="276" w:lineRule="auto"/>
              <w:jc w:val="right"/>
              <w:rPr>
                <w:b/>
                <w:bCs/>
                <w:color w:val="000000"/>
              </w:rPr>
            </w:pPr>
            <w:r w:rsidRPr="009E7F8B">
              <w:rPr>
                <w:color w:val="000000"/>
              </w:rPr>
              <w:t>163.111</w:t>
            </w:r>
          </w:p>
        </w:tc>
        <w:tc>
          <w:tcPr>
            <w:tcW w:w="1152" w:type="dxa"/>
            <w:tcBorders>
              <w:top w:val="nil"/>
              <w:left w:val="nil"/>
              <w:bottom w:val="nil"/>
              <w:right w:val="nil"/>
            </w:tcBorders>
            <w:vAlign w:val="bottom"/>
          </w:tcPr>
          <w:p w14:paraId="7A2282DB" w14:textId="770FC1BB" w:rsidR="00B76367" w:rsidRPr="009E7F8B" w:rsidRDefault="00B76367" w:rsidP="00B76367">
            <w:pPr>
              <w:spacing w:line="276" w:lineRule="auto"/>
              <w:jc w:val="right"/>
              <w:rPr>
                <w:b/>
                <w:bCs/>
                <w:color w:val="000000"/>
              </w:rPr>
            </w:pPr>
            <w:r w:rsidRPr="009E7F8B">
              <w:rPr>
                <w:b/>
                <w:bCs/>
                <w:color w:val="000000"/>
              </w:rPr>
              <w:t>&lt;0.001</w:t>
            </w:r>
          </w:p>
        </w:tc>
      </w:tr>
      <w:tr w:rsidR="00B76367" w:rsidRPr="00A075E5" w14:paraId="640BED70" w14:textId="190304DF" w:rsidTr="00B36775">
        <w:trPr>
          <w:trHeight w:val="320"/>
        </w:trPr>
        <w:tc>
          <w:tcPr>
            <w:tcW w:w="1971" w:type="dxa"/>
            <w:tcBorders>
              <w:top w:val="nil"/>
              <w:left w:val="nil"/>
              <w:bottom w:val="nil"/>
              <w:right w:val="nil"/>
            </w:tcBorders>
            <w:shd w:val="clear" w:color="auto" w:fill="auto"/>
            <w:noWrap/>
            <w:vAlign w:val="bottom"/>
            <w:hideMark/>
          </w:tcPr>
          <w:p w14:paraId="089E215B" w14:textId="77777777" w:rsidR="00B76367" w:rsidRPr="00A075E5" w:rsidRDefault="00B76367" w:rsidP="00B76367">
            <w:pPr>
              <w:spacing w:line="276" w:lineRule="auto"/>
              <w:rPr>
                <w:color w:val="000000"/>
              </w:rPr>
            </w:pPr>
            <w:r>
              <w:rPr>
                <w:color w:val="000000"/>
              </w:rPr>
              <w:t>CO</w:t>
            </w:r>
            <w:r>
              <w:rPr>
                <w:color w:val="000000"/>
                <w:vertAlign w:val="subscript"/>
              </w:rPr>
              <w:t>2</w:t>
            </w:r>
            <w:r>
              <w:rPr>
                <w:color w:val="000000"/>
              </w:rPr>
              <w:t>*I</w:t>
            </w:r>
          </w:p>
        </w:tc>
        <w:tc>
          <w:tcPr>
            <w:tcW w:w="438" w:type="dxa"/>
            <w:tcBorders>
              <w:top w:val="nil"/>
              <w:left w:val="nil"/>
              <w:bottom w:val="nil"/>
              <w:right w:val="nil"/>
            </w:tcBorders>
            <w:shd w:val="clear" w:color="auto" w:fill="auto"/>
            <w:noWrap/>
            <w:vAlign w:val="bottom"/>
            <w:hideMark/>
          </w:tcPr>
          <w:p w14:paraId="35725B8D" w14:textId="77777777" w:rsidR="00B76367" w:rsidRPr="00A075E5" w:rsidRDefault="00B76367" w:rsidP="00B76367">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7F2F129A" w14:textId="6FA9111A" w:rsidR="00B76367" w:rsidRPr="009412FD" w:rsidRDefault="00B76367" w:rsidP="00B76367">
            <w:pPr>
              <w:spacing w:line="276" w:lineRule="auto"/>
              <w:jc w:val="right"/>
              <w:rPr>
                <w:color w:val="000000"/>
              </w:rPr>
            </w:pPr>
            <w:r w:rsidRPr="009E7F8B">
              <w:rPr>
                <w:color w:val="000000"/>
              </w:rPr>
              <w:t>4.729</w:t>
            </w:r>
          </w:p>
        </w:tc>
        <w:tc>
          <w:tcPr>
            <w:tcW w:w="1152" w:type="dxa"/>
            <w:tcBorders>
              <w:top w:val="nil"/>
              <w:left w:val="nil"/>
              <w:bottom w:val="nil"/>
            </w:tcBorders>
            <w:shd w:val="clear" w:color="auto" w:fill="auto"/>
            <w:noWrap/>
            <w:vAlign w:val="bottom"/>
            <w:hideMark/>
          </w:tcPr>
          <w:p w14:paraId="4BE98ABE" w14:textId="1D1C8CDE" w:rsidR="00B76367" w:rsidRPr="009412FD" w:rsidRDefault="00B76367" w:rsidP="00B76367">
            <w:pPr>
              <w:spacing w:line="276" w:lineRule="auto"/>
              <w:jc w:val="right"/>
              <w:rPr>
                <w:b/>
                <w:bCs/>
                <w:color w:val="000000"/>
              </w:rPr>
            </w:pPr>
            <w:r w:rsidRPr="009E7F8B">
              <w:rPr>
                <w:b/>
                <w:bCs/>
                <w:color w:val="000000"/>
              </w:rPr>
              <w:t>0.030</w:t>
            </w:r>
          </w:p>
        </w:tc>
        <w:tc>
          <w:tcPr>
            <w:tcW w:w="1152" w:type="dxa"/>
            <w:tcBorders>
              <w:top w:val="nil"/>
              <w:bottom w:val="nil"/>
              <w:right w:val="nil"/>
            </w:tcBorders>
            <w:shd w:val="clear" w:color="auto" w:fill="auto"/>
            <w:noWrap/>
            <w:vAlign w:val="bottom"/>
            <w:hideMark/>
          </w:tcPr>
          <w:p w14:paraId="597C6AF8" w14:textId="24CBF7D4" w:rsidR="00B76367" w:rsidRPr="009412FD" w:rsidRDefault="00B76367" w:rsidP="00B76367">
            <w:pPr>
              <w:spacing w:line="276" w:lineRule="auto"/>
              <w:jc w:val="right"/>
              <w:rPr>
                <w:color w:val="000000"/>
              </w:rPr>
            </w:pPr>
            <w:r w:rsidRPr="009E7F8B">
              <w:rPr>
                <w:color w:val="000000"/>
              </w:rPr>
              <w:t>2.025</w:t>
            </w:r>
          </w:p>
        </w:tc>
        <w:tc>
          <w:tcPr>
            <w:tcW w:w="1152" w:type="dxa"/>
            <w:tcBorders>
              <w:top w:val="nil"/>
              <w:left w:val="nil"/>
              <w:bottom w:val="nil"/>
              <w:right w:val="nil"/>
            </w:tcBorders>
            <w:shd w:val="clear" w:color="auto" w:fill="auto"/>
            <w:noWrap/>
            <w:vAlign w:val="bottom"/>
            <w:hideMark/>
          </w:tcPr>
          <w:p w14:paraId="1520A508" w14:textId="56F6162D" w:rsidR="00B76367" w:rsidRPr="009412FD" w:rsidRDefault="00B76367" w:rsidP="00B76367">
            <w:pPr>
              <w:spacing w:line="276" w:lineRule="auto"/>
              <w:jc w:val="right"/>
              <w:rPr>
                <w:b/>
                <w:bCs/>
                <w:color w:val="000000"/>
              </w:rPr>
            </w:pPr>
            <w:r w:rsidRPr="009E7F8B">
              <w:rPr>
                <w:color w:val="000000"/>
              </w:rPr>
              <w:t>0.155</w:t>
            </w:r>
          </w:p>
        </w:tc>
        <w:tc>
          <w:tcPr>
            <w:tcW w:w="1152" w:type="dxa"/>
            <w:tcBorders>
              <w:top w:val="nil"/>
              <w:left w:val="nil"/>
              <w:bottom w:val="nil"/>
              <w:right w:val="nil"/>
            </w:tcBorders>
            <w:shd w:val="clear" w:color="auto" w:fill="auto"/>
            <w:noWrap/>
            <w:vAlign w:val="bottom"/>
            <w:hideMark/>
          </w:tcPr>
          <w:p w14:paraId="2067DDD4" w14:textId="60ECB277" w:rsidR="00B76367" w:rsidRPr="009412FD" w:rsidRDefault="00B76367" w:rsidP="00B76367">
            <w:pPr>
              <w:spacing w:line="276" w:lineRule="auto"/>
              <w:jc w:val="right"/>
              <w:rPr>
                <w:color w:val="000000"/>
              </w:rPr>
            </w:pPr>
            <w:r w:rsidRPr="009E7F8B">
              <w:rPr>
                <w:color w:val="000000"/>
              </w:rPr>
              <w:t>0.029</w:t>
            </w:r>
          </w:p>
        </w:tc>
        <w:tc>
          <w:tcPr>
            <w:tcW w:w="1152" w:type="dxa"/>
            <w:tcBorders>
              <w:top w:val="nil"/>
              <w:left w:val="nil"/>
              <w:bottom w:val="nil"/>
              <w:right w:val="nil"/>
            </w:tcBorders>
            <w:shd w:val="clear" w:color="auto" w:fill="auto"/>
            <w:noWrap/>
            <w:vAlign w:val="bottom"/>
            <w:hideMark/>
          </w:tcPr>
          <w:p w14:paraId="4BB5D127" w14:textId="2A87D82E" w:rsidR="00B76367" w:rsidRPr="009412FD" w:rsidRDefault="00B76367" w:rsidP="00B76367">
            <w:pPr>
              <w:spacing w:line="276" w:lineRule="auto"/>
              <w:jc w:val="right"/>
              <w:rPr>
                <w:b/>
                <w:bCs/>
                <w:color w:val="000000"/>
              </w:rPr>
            </w:pPr>
            <w:r w:rsidRPr="009E7F8B">
              <w:rPr>
                <w:color w:val="000000"/>
              </w:rPr>
              <w:t>0.866</w:t>
            </w:r>
          </w:p>
        </w:tc>
        <w:tc>
          <w:tcPr>
            <w:tcW w:w="1152" w:type="dxa"/>
            <w:tcBorders>
              <w:top w:val="nil"/>
              <w:left w:val="nil"/>
              <w:bottom w:val="nil"/>
              <w:right w:val="nil"/>
            </w:tcBorders>
            <w:vAlign w:val="bottom"/>
          </w:tcPr>
          <w:p w14:paraId="3725990B" w14:textId="32881726" w:rsidR="00B76367" w:rsidRPr="009E7F8B" w:rsidRDefault="00B76367" w:rsidP="00B76367">
            <w:pPr>
              <w:spacing w:line="276" w:lineRule="auto"/>
              <w:jc w:val="right"/>
              <w:rPr>
                <w:color w:val="000000"/>
              </w:rPr>
            </w:pPr>
            <w:r w:rsidRPr="009E7F8B">
              <w:rPr>
                <w:color w:val="000000"/>
              </w:rPr>
              <w:t>2.102</w:t>
            </w:r>
          </w:p>
        </w:tc>
        <w:tc>
          <w:tcPr>
            <w:tcW w:w="1152" w:type="dxa"/>
            <w:tcBorders>
              <w:top w:val="nil"/>
              <w:left w:val="nil"/>
              <w:bottom w:val="nil"/>
              <w:right w:val="nil"/>
            </w:tcBorders>
            <w:vAlign w:val="bottom"/>
          </w:tcPr>
          <w:p w14:paraId="23DE957D" w14:textId="29ECDC28" w:rsidR="00B76367" w:rsidRPr="009E7F8B" w:rsidRDefault="00B76367" w:rsidP="00B76367">
            <w:pPr>
              <w:spacing w:line="276" w:lineRule="auto"/>
              <w:jc w:val="right"/>
              <w:rPr>
                <w:color w:val="000000"/>
              </w:rPr>
            </w:pPr>
            <w:r w:rsidRPr="009E7F8B">
              <w:rPr>
                <w:color w:val="000000"/>
              </w:rPr>
              <w:t>0.147</w:t>
            </w:r>
          </w:p>
        </w:tc>
      </w:tr>
      <w:tr w:rsidR="00B76367" w:rsidRPr="00A075E5" w14:paraId="12A7F8B1" w14:textId="2D1991E9" w:rsidTr="00B36775">
        <w:trPr>
          <w:trHeight w:val="320"/>
        </w:trPr>
        <w:tc>
          <w:tcPr>
            <w:tcW w:w="1971" w:type="dxa"/>
            <w:tcBorders>
              <w:top w:val="nil"/>
              <w:left w:val="nil"/>
              <w:bottom w:val="nil"/>
              <w:right w:val="nil"/>
            </w:tcBorders>
            <w:shd w:val="clear" w:color="auto" w:fill="auto"/>
            <w:noWrap/>
            <w:vAlign w:val="bottom"/>
            <w:hideMark/>
          </w:tcPr>
          <w:p w14:paraId="38A0CCB0" w14:textId="77777777" w:rsidR="00B76367" w:rsidRPr="00A075E5" w:rsidRDefault="00B76367" w:rsidP="00B76367">
            <w:pPr>
              <w:spacing w:line="276" w:lineRule="auto"/>
              <w:rPr>
                <w:color w:val="000000"/>
              </w:rPr>
            </w:pPr>
            <w:r>
              <w:rPr>
                <w:color w:val="000000"/>
              </w:rPr>
              <w:t>CO</w:t>
            </w:r>
            <w:r>
              <w:rPr>
                <w:color w:val="000000"/>
                <w:vertAlign w:val="subscript"/>
              </w:rPr>
              <w:t>2</w:t>
            </w:r>
            <w:r>
              <w:rPr>
                <w:color w:val="000000"/>
              </w:rPr>
              <w:t>*N</w:t>
            </w:r>
          </w:p>
        </w:tc>
        <w:tc>
          <w:tcPr>
            <w:tcW w:w="438" w:type="dxa"/>
            <w:tcBorders>
              <w:top w:val="nil"/>
              <w:left w:val="nil"/>
              <w:bottom w:val="nil"/>
              <w:right w:val="nil"/>
            </w:tcBorders>
            <w:shd w:val="clear" w:color="auto" w:fill="auto"/>
            <w:noWrap/>
            <w:vAlign w:val="bottom"/>
            <w:hideMark/>
          </w:tcPr>
          <w:p w14:paraId="0BD93E1A" w14:textId="77777777" w:rsidR="00B76367" w:rsidRPr="00A075E5" w:rsidRDefault="00B76367" w:rsidP="00B76367">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28302DD5" w14:textId="3120F860" w:rsidR="00B76367" w:rsidRPr="009412FD" w:rsidRDefault="00B76367" w:rsidP="00B76367">
            <w:pPr>
              <w:spacing w:line="276" w:lineRule="auto"/>
              <w:jc w:val="right"/>
              <w:rPr>
                <w:color w:val="000000"/>
              </w:rPr>
            </w:pPr>
            <w:r w:rsidRPr="009E7F8B">
              <w:rPr>
                <w:color w:val="000000"/>
              </w:rPr>
              <w:t>5.723</w:t>
            </w:r>
          </w:p>
        </w:tc>
        <w:tc>
          <w:tcPr>
            <w:tcW w:w="1152" w:type="dxa"/>
            <w:tcBorders>
              <w:top w:val="nil"/>
              <w:left w:val="nil"/>
              <w:bottom w:val="nil"/>
            </w:tcBorders>
            <w:shd w:val="clear" w:color="auto" w:fill="auto"/>
            <w:noWrap/>
            <w:vAlign w:val="bottom"/>
            <w:hideMark/>
          </w:tcPr>
          <w:p w14:paraId="5B5B1BAB" w14:textId="6E82DE16" w:rsidR="00B76367" w:rsidRPr="009412FD" w:rsidRDefault="00B76367" w:rsidP="00B76367">
            <w:pPr>
              <w:spacing w:line="276" w:lineRule="auto"/>
              <w:jc w:val="right"/>
              <w:rPr>
                <w:b/>
                <w:bCs/>
                <w:i/>
                <w:iCs/>
                <w:color w:val="000000"/>
              </w:rPr>
            </w:pPr>
            <w:r w:rsidRPr="009E7F8B">
              <w:rPr>
                <w:b/>
                <w:bCs/>
                <w:color w:val="000000"/>
              </w:rPr>
              <w:t>0.017</w:t>
            </w:r>
          </w:p>
        </w:tc>
        <w:tc>
          <w:tcPr>
            <w:tcW w:w="1152" w:type="dxa"/>
            <w:tcBorders>
              <w:top w:val="nil"/>
              <w:bottom w:val="nil"/>
              <w:right w:val="nil"/>
            </w:tcBorders>
            <w:shd w:val="clear" w:color="auto" w:fill="auto"/>
            <w:noWrap/>
            <w:vAlign w:val="bottom"/>
            <w:hideMark/>
          </w:tcPr>
          <w:p w14:paraId="51416069" w14:textId="3BC403C1" w:rsidR="00B76367" w:rsidRPr="009412FD" w:rsidRDefault="00B76367" w:rsidP="00B76367">
            <w:pPr>
              <w:spacing w:line="276" w:lineRule="auto"/>
              <w:jc w:val="right"/>
              <w:rPr>
                <w:color w:val="000000"/>
              </w:rPr>
            </w:pPr>
            <w:r w:rsidRPr="009E7F8B">
              <w:rPr>
                <w:color w:val="000000"/>
              </w:rPr>
              <w:t>22.542</w:t>
            </w:r>
          </w:p>
        </w:tc>
        <w:tc>
          <w:tcPr>
            <w:tcW w:w="1152" w:type="dxa"/>
            <w:tcBorders>
              <w:top w:val="nil"/>
              <w:left w:val="nil"/>
              <w:bottom w:val="nil"/>
              <w:right w:val="nil"/>
            </w:tcBorders>
            <w:shd w:val="clear" w:color="auto" w:fill="auto"/>
            <w:noWrap/>
            <w:vAlign w:val="bottom"/>
            <w:hideMark/>
          </w:tcPr>
          <w:p w14:paraId="541C8E8F" w14:textId="0A71C892" w:rsidR="00B76367" w:rsidRPr="009412FD" w:rsidRDefault="00B76367" w:rsidP="00B76367">
            <w:pPr>
              <w:spacing w:line="276" w:lineRule="auto"/>
              <w:jc w:val="right"/>
              <w:rPr>
                <w:b/>
                <w:bCs/>
                <w:i/>
                <w:iCs/>
                <w:color w:val="000000"/>
              </w:rPr>
            </w:pPr>
            <w:r w:rsidRPr="009E7F8B">
              <w:rPr>
                <w:b/>
                <w:bCs/>
                <w:color w:val="000000"/>
              </w:rPr>
              <w:t>&lt;0.001</w:t>
            </w:r>
          </w:p>
        </w:tc>
        <w:tc>
          <w:tcPr>
            <w:tcW w:w="1152" w:type="dxa"/>
            <w:tcBorders>
              <w:top w:val="nil"/>
              <w:left w:val="nil"/>
              <w:bottom w:val="nil"/>
              <w:right w:val="nil"/>
            </w:tcBorders>
            <w:shd w:val="clear" w:color="auto" w:fill="auto"/>
            <w:noWrap/>
            <w:vAlign w:val="bottom"/>
            <w:hideMark/>
          </w:tcPr>
          <w:p w14:paraId="6695EBCC" w14:textId="31A64A51" w:rsidR="00B76367" w:rsidRPr="009412FD" w:rsidRDefault="00B76367" w:rsidP="00B76367">
            <w:pPr>
              <w:spacing w:line="276" w:lineRule="auto"/>
              <w:jc w:val="right"/>
              <w:rPr>
                <w:color w:val="000000"/>
              </w:rPr>
            </w:pPr>
            <w:r w:rsidRPr="009E7F8B">
              <w:rPr>
                <w:color w:val="000000"/>
              </w:rPr>
              <w:t>7.619</w:t>
            </w:r>
          </w:p>
        </w:tc>
        <w:tc>
          <w:tcPr>
            <w:tcW w:w="1152" w:type="dxa"/>
            <w:tcBorders>
              <w:top w:val="nil"/>
              <w:left w:val="nil"/>
              <w:bottom w:val="nil"/>
              <w:right w:val="nil"/>
            </w:tcBorders>
            <w:shd w:val="clear" w:color="auto" w:fill="auto"/>
            <w:noWrap/>
            <w:vAlign w:val="bottom"/>
            <w:hideMark/>
          </w:tcPr>
          <w:p w14:paraId="2083E7DF" w14:textId="1D195A54" w:rsidR="00B76367" w:rsidRPr="009412FD" w:rsidRDefault="00B76367" w:rsidP="00B76367">
            <w:pPr>
              <w:spacing w:line="276" w:lineRule="auto"/>
              <w:jc w:val="right"/>
              <w:rPr>
                <w:b/>
                <w:bCs/>
                <w:color w:val="000000"/>
              </w:rPr>
            </w:pPr>
            <w:r w:rsidRPr="009E7F8B">
              <w:rPr>
                <w:b/>
                <w:bCs/>
                <w:color w:val="000000"/>
              </w:rPr>
              <w:t>0.006</w:t>
            </w:r>
          </w:p>
        </w:tc>
        <w:tc>
          <w:tcPr>
            <w:tcW w:w="1152" w:type="dxa"/>
            <w:tcBorders>
              <w:top w:val="nil"/>
              <w:left w:val="nil"/>
              <w:bottom w:val="nil"/>
              <w:right w:val="nil"/>
            </w:tcBorders>
            <w:vAlign w:val="bottom"/>
          </w:tcPr>
          <w:p w14:paraId="4BDC2661" w14:textId="7EC6ABB7" w:rsidR="00B76367" w:rsidRPr="009E7F8B" w:rsidRDefault="00B76367" w:rsidP="00B76367">
            <w:pPr>
              <w:spacing w:line="276" w:lineRule="auto"/>
              <w:jc w:val="right"/>
              <w:rPr>
                <w:b/>
                <w:bCs/>
                <w:color w:val="000000"/>
              </w:rPr>
            </w:pPr>
            <w:r w:rsidRPr="009E7F8B">
              <w:rPr>
                <w:color w:val="000000"/>
              </w:rPr>
              <w:t>2.999</w:t>
            </w:r>
          </w:p>
        </w:tc>
        <w:tc>
          <w:tcPr>
            <w:tcW w:w="1152" w:type="dxa"/>
            <w:tcBorders>
              <w:top w:val="nil"/>
              <w:left w:val="nil"/>
              <w:bottom w:val="nil"/>
              <w:right w:val="nil"/>
            </w:tcBorders>
            <w:vAlign w:val="bottom"/>
          </w:tcPr>
          <w:p w14:paraId="48FF65A5" w14:textId="26B68CBC" w:rsidR="00B76367" w:rsidRPr="00467CC6" w:rsidRDefault="00B76367" w:rsidP="00B76367">
            <w:pPr>
              <w:spacing w:line="276" w:lineRule="auto"/>
              <w:jc w:val="right"/>
              <w:rPr>
                <w:b/>
                <w:bCs/>
                <w:color w:val="000000"/>
              </w:rPr>
            </w:pPr>
            <w:r w:rsidRPr="00467CC6">
              <w:rPr>
                <w:color w:val="000000"/>
              </w:rPr>
              <w:t>0.083</w:t>
            </w:r>
          </w:p>
        </w:tc>
      </w:tr>
      <w:tr w:rsidR="00B76367" w:rsidRPr="00A075E5" w14:paraId="410586A8" w14:textId="08EB4828" w:rsidTr="00B36775">
        <w:trPr>
          <w:trHeight w:val="320"/>
        </w:trPr>
        <w:tc>
          <w:tcPr>
            <w:tcW w:w="1971" w:type="dxa"/>
            <w:tcBorders>
              <w:top w:val="nil"/>
              <w:left w:val="nil"/>
              <w:right w:val="nil"/>
            </w:tcBorders>
            <w:shd w:val="clear" w:color="auto" w:fill="auto"/>
            <w:noWrap/>
            <w:vAlign w:val="bottom"/>
            <w:hideMark/>
          </w:tcPr>
          <w:p w14:paraId="50FC6063" w14:textId="77777777" w:rsidR="00B76367" w:rsidRPr="00A075E5" w:rsidRDefault="00B76367" w:rsidP="00B76367">
            <w:pPr>
              <w:spacing w:line="276" w:lineRule="auto"/>
              <w:rPr>
                <w:color w:val="000000"/>
              </w:rPr>
            </w:pPr>
            <w:r>
              <w:rPr>
                <w:color w:val="000000"/>
              </w:rPr>
              <w:t>I*N</w:t>
            </w:r>
          </w:p>
        </w:tc>
        <w:tc>
          <w:tcPr>
            <w:tcW w:w="438" w:type="dxa"/>
            <w:tcBorders>
              <w:top w:val="nil"/>
              <w:left w:val="nil"/>
              <w:right w:val="nil"/>
            </w:tcBorders>
            <w:shd w:val="clear" w:color="auto" w:fill="auto"/>
            <w:noWrap/>
            <w:vAlign w:val="bottom"/>
            <w:hideMark/>
          </w:tcPr>
          <w:p w14:paraId="7D0A97BE" w14:textId="77777777" w:rsidR="00B76367" w:rsidRPr="00A075E5" w:rsidRDefault="00B76367" w:rsidP="00B76367">
            <w:pPr>
              <w:spacing w:line="276" w:lineRule="auto"/>
              <w:jc w:val="right"/>
              <w:rPr>
                <w:color w:val="000000"/>
              </w:rPr>
            </w:pPr>
            <w:r w:rsidRPr="00A075E5">
              <w:rPr>
                <w:color w:val="000000"/>
              </w:rPr>
              <w:t>1</w:t>
            </w:r>
          </w:p>
        </w:tc>
        <w:tc>
          <w:tcPr>
            <w:tcW w:w="1152" w:type="dxa"/>
            <w:tcBorders>
              <w:top w:val="nil"/>
              <w:left w:val="nil"/>
              <w:right w:val="nil"/>
            </w:tcBorders>
            <w:shd w:val="clear" w:color="auto" w:fill="auto"/>
            <w:noWrap/>
            <w:vAlign w:val="bottom"/>
            <w:hideMark/>
          </w:tcPr>
          <w:p w14:paraId="1A6C55CD" w14:textId="5B482F73" w:rsidR="00B76367" w:rsidRPr="009412FD" w:rsidRDefault="00B76367" w:rsidP="00B76367">
            <w:pPr>
              <w:spacing w:line="276" w:lineRule="auto"/>
              <w:jc w:val="right"/>
              <w:rPr>
                <w:color w:val="000000"/>
              </w:rPr>
            </w:pPr>
            <w:r w:rsidRPr="009E7F8B">
              <w:rPr>
                <w:color w:val="000000"/>
              </w:rPr>
              <w:t>43.381</w:t>
            </w:r>
          </w:p>
        </w:tc>
        <w:tc>
          <w:tcPr>
            <w:tcW w:w="1152" w:type="dxa"/>
            <w:tcBorders>
              <w:top w:val="nil"/>
              <w:left w:val="nil"/>
            </w:tcBorders>
            <w:shd w:val="clear" w:color="auto" w:fill="auto"/>
            <w:noWrap/>
            <w:vAlign w:val="bottom"/>
            <w:hideMark/>
          </w:tcPr>
          <w:p w14:paraId="49246407" w14:textId="7741BC85" w:rsidR="00B76367" w:rsidRPr="009412FD" w:rsidRDefault="00B76367" w:rsidP="00B76367">
            <w:pPr>
              <w:spacing w:line="276" w:lineRule="auto"/>
              <w:jc w:val="right"/>
              <w:rPr>
                <w:b/>
                <w:bCs/>
                <w:color w:val="000000"/>
              </w:rPr>
            </w:pPr>
            <w:r w:rsidRPr="009E7F8B">
              <w:rPr>
                <w:b/>
                <w:bCs/>
                <w:color w:val="000000"/>
              </w:rPr>
              <w:t>&lt;0.001</w:t>
            </w:r>
          </w:p>
        </w:tc>
        <w:tc>
          <w:tcPr>
            <w:tcW w:w="1152" w:type="dxa"/>
            <w:tcBorders>
              <w:top w:val="nil"/>
              <w:right w:val="nil"/>
            </w:tcBorders>
            <w:shd w:val="clear" w:color="auto" w:fill="auto"/>
            <w:noWrap/>
            <w:vAlign w:val="bottom"/>
            <w:hideMark/>
          </w:tcPr>
          <w:p w14:paraId="141E301F" w14:textId="03789335" w:rsidR="00B76367" w:rsidRPr="009412FD" w:rsidRDefault="00B76367" w:rsidP="00B76367">
            <w:pPr>
              <w:spacing w:line="276" w:lineRule="auto"/>
              <w:jc w:val="right"/>
              <w:rPr>
                <w:color w:val="000000"/>
              </w:rPr>
            </w:pPr>
            <w:r w:rsidRPr="009E7F8B">
              <w:rPr>
                <w:color w:val="000000"/>
              </w:rPr>
              <w:t>11.137</w:t>
            </w:r>
          </w:p>
        </w:tc>
        <w:tc>
          <w:tcPr>
            <w:tcW w:w="1152" w:type="dxa"/>
            <w:tcBorders>
              <w:top w:val="nil"/>
              <w:left w:val="nil"/>
              <w:right w:val="nil"/>
            </w:tcBorders>
            <w:shd w:val="clear" w:color="auto" w:fill="auto"/>
            <w:noWrap/>
            <w:vAlign w:val="bottom"/>
            <w:hideMark/>
          </w:tcPr>
          <w:p w14:paraId="6528C4FD" w14:textId="6EBCA4E3" w:rsidR="00B76367" w:rsidRPr="009412FD" w:rsidRDefault="00B76367" w:rsidP="00B76367">
            <w:pPr>
              <w:spacing w:line="276" w:lineRule="auto"/>
              <w:jc w:val="right"/>
              <w:rPr>
                <w:b/>
                <w:bCs/>
                <w:color w:val="000000"/>
              </w:rPr>
            </w:pPr>
            <w:r w:rsidRPr="009E7F8B">
              <w:rPr>
                <w:b/>
                <w:bCs/>
                <w:color w:val="000000"/>
              </w:rPr>
              <w:t>0.001</w:t>
            </w:r>
          </w:p>
        </w:tc>
        <w:tc>
          <w:tcPr>
            <w:tcW w:w="1152" w:type="dxa"/>
            <w:tcBorders>
              <w:top w:val="nil"/>
              <w:left w:val="nil"/>
              <w:right w:val="nil"/>
            </w:tcBorders>
            <w:shd w:val="clear" w:color="auto" w:fill="auto"/>
            <w:noWrap/>
            <w:vAlign w:val="bottom"/>
            <w:hideMark/>
          </w:tcPr>
          <w:p w14:paraId="681A12CC" w14:textId="6CD0F714" w:rsidR="00B76367" w:rsidRPr="009412FD" w:rsidRDefault="00B76367" w:rsidP="00B76367">
            <w:pPr>
              <w:spacing w:line="276" w:lineRule="auto"/>
              <w:jc w:val="right"/>
              <w:rPr>
                <w:color w:val="000000"/>
              </w:rPr>
            </w:pPr>
            <w:r w:rsidRPr="009E7F8B">
              <w:rPr>
                <w:color w:val="000000"/>
              </w:rPr>
              <w:t>5.022</w:t>
            </w:r>
          </w:p>
        </w:tc>
        <w:tc>
          <w:tcPr>
            <w:tcW w:w="1152" w:type="dxa"/>
            <w:tcBorders>
              <w:top w:val="nil"/>
              <w:left w:val="nil"/>
              <w:right w:val="nil"/>
            </w:tcBorders>
            <w:shd w:val="clear" w:color="auto" w:fill="auto"/>
            <w:noWrap/>
            <w:vAlign w:val="bottom"/>
            <w:hideMark/>
          </w:tcPr>
          <w:p w14:paraId="4B5003BC" w14:textId="4C60FFEE" w:rsidR="00B76367" w:rsidRPr="009412FD" w:rsidRDefault="00B76367" w:rsidP="00B76367">
            <w:pPr>
              <w:spacing w:line="276" w:lineRule="auto"/>
              <w:jc w:val="right"/>
              <w:rPr>
                <w:b/>
                <w:bCs/>
                <w:color w:val="000000"/>
              </w:rPr>
            </w:pPr>
            <w:r w:rsidRPr="009E7F8B">
              <w:rPr>
                <w:b/>
                <w:bCs/>
                <w:color w:val="000000"/>
              </w:rPr>
              <w:t>0.025</w:t>
            </w:r>
          </w:p>
        </w:tc>
        <w:tc>
          <w:tcPr>
            <w:tcW w:w="1152" w:type="dxa"/>
            <w:tcBorders>
              <w:top w:val="nil"/>
              <w:left w:val="nil"/>
              <w:right w:val="nil"/>
            </w:tcBorders>
            <w:vAlign w:val="bottom"/>
          </w:tcPr>
          <w:p w14:paraId="775A5566" w14:textId="4441C883" w:rsidR="00B76367" w:rsidRPr="009E7F8B" w:rsidRDefault="00B76367" w:rsidP="00B76367">
            <w:pPr>
              <w:spacing w:line="276" w:lineRule="auto"/>
              <w:jc w:val="right"/>
              <w:rPr>
                <w:b/>
                <w:bCs/>
                <w:color w:val="000000"/>
              </w:rPr>
            </w:pPr>
            <w:r w:rsidRPr="009E7F8B">
              <w:rPr>
                <w:color w:val="000000"/>
              </w:rPr>
              <w:t>75.769</w:t>
            </w:r>
          </w:p>
        </w:tc>
        <w:tc>
          <w:tcPr>
            <w:tcW w:w="1152" w:type="dxa"/>
            <w:tcBorders>
              <w:top w:val="nil"/>
              <w:left w:val="nil"/>
              <w:right w:val="nil"/>
            </w:tcBorders>
            <w:vAlign w:val="bottom"/>
          </w:tcPr>
          <w:p w14:paraId="453BD882" w14:textId="2AB6169E" w:rsidR="00B76367" w:rsidRPr="009E7F8B" w:rsidRDefault="00B76367" w:rsidP="00B76367">
            <w:pPr>
              <w:spacing w:line="276" w:lineRule="auto"/>
              <w:jc w:val="right"/>
              <w:rPr>
                <w:b/>
                <w:bCs/>
                <w:color w:val="000000"/>
              </w:rPr>
            </w:pPr>
            <w:r w:rsidRPr="009E7F8B">
              <w:rPr>
                <w:b/>
                <w:bCs/>
                <w:color w:val="000000"/>
              </w:rPr>
              <w:t>&lt;0.001</w:t>
            </w:r>
          </w:p>
        </w:tc>
      </w:tr>
      <w:tr w:rsidR="00B76367" w:rsidRPr="00A075E5" w14:paraId="01A4864F" w14:textId="23EDD2FD" w:rsidTr="00B36775">
        <w:trPr>
          <w:trHeight w:val="320"/>
        </w:trPr>
        <w:tc>
          <w:tcPr>
            <w:tcW w:w="1971" w:type="dxa"/>
            <w:tcBorders>
              <w:top w:val="nil"/>
              <w:left w:val="nil"/>
              <w:bottom w:val="single" w:sz="4" w:space="0" w:color="auto"/>
              <w:right w:val="nil"/>
            </w:tcBorders>
            <w:shd w:val="clear" w:color="auto" w:fill="auto"/>
            <w:noWrap/>
            <w:vAlign w:val="bottom"/>
            <w:hideMark/>
          </w:tcPr>
          <w:p w14:paraId="0C0BAAFC" w14:textId="77777777" w:rsidR="00B76367" w:rsidRPr="00A075E5" w:rsidRDefault="00B76367" w:rsidP="00B76367">
            <w:pPr>
              <w:spacing w:line="276" w:lineRule="auto"/>
              <w:rPr>
                <w:color w:val="000000"/>
              </w:rPr>
            </w:pPr>
            <w:r>
              <w:rPr>
                <w:color w:val="000000"/>
              </w:rPr>
              <w:t>CO</w:t>
            </w:r>
            <w:r>
              <w:rPr>
                <w:color w:val="000000"/>
                <w:vertAlign w:val="subscript"/>
              </w:rPr>
              <w:t>2</w:t>
            </w:r>
            <w:r>
              <w:rPr>
                <w:color w:val="000000"/>
              </w:rPr>
              <w:t>*I*N</w:t>
            </w:r>
          </w:p>
        </w:tc>
        <w:tc>
          <w:tcPr>
            <w:tcW w:w="438" w:type="dxa"/>
            <w:tcBorders>
              <w:top w:val="nil"/>
              <w:left w:val="nil"/>
              <w:bottom w:val="single" w:sz="4" w:space="0" w:color="auto"/>
              <w:right w:val="nil"/>
            </w:tcBorders>
            <w:shd w:val="clear" w:color="auto" w:fill="auto"/>
            <w:noWrap/>
            <w:vAlign w:val="bottom"/>
            <w:hideMark/>
          </w:tcPr>
          <w:p w14:paraId="36AB48C2" w14:textId="77777777" w:rsidR="00B76367" w:rsidRPr="00A075E5" w:rsidRDefault="00B76367" w:rsidP="00B76367">
            <w:pPr>
              <w:spacing w:line="276" w:lineRule="auto"/>
              <w:jc w:val="right"/>
              <w:rPr>
                <w:color w:val="000000"/>
              </w:rPr>
            </w:pPr>
            <w:r w:rsidRPr="00A075E5">
              <w:rPr>
                <w:color w:val="000000"/>
              </w:rPr>
              <w:t>1</w:t>
            </w:r>
          </w:p>
        </w:tc>
        <w:tc>
          <w:tcPr>
            <w:tcW w:w="1152" w:type="dxa"/>
            <w:tcBorders>
              <w:top w:val="nil"/>
              <w:left w:val="nil"/>
              <w:bottom w:val="single" w:sz="4" w:space="0" w:color="auto"/>
              <w:right w:val="nil"/>
            </w:tcBorders>
            <w:shd w:val="clear" w:color="auto" w:fill="auto"/>
            <w:noWrap/>
            <w:vAlign w:val="bottom"/>
            <w:hideMark/>
          </w:tcPr>
          <w:p w14:paraId="641311B1" w14:textId="45CE6958" w:rsidR="00B76367" w:rsidRPr="009412FD" w:rsidRDefault="00B76367" w:rsidP="00B76367">
            <w:pPr>
              <w:spacing w:line="276" w:lineRule="auto"/>
              <w:jc w:val="right"/>
              <w:rPr>
                <w:color w:val="000000"/>
              </w:rPr>
            </w:pPr>
            <w:r w:rsidRPr="009E7F8B">
              <w:rPr>
                <w:color w:val="000000"/>
              </w:rPr>
              <w:t>0.489</w:t>
            </w:r>
          </w:p>
        </w:tc>
        <w:tc>
          <w:tcPr>
            <w:tcW w:w="1152" w:type="dxa"/>
            <w:tcBorders>
              <w:top w:val="nil"/>
              <w:left w:val="nil"/>
              <w:bottom w:val="single" w:sz="4" w:space="0" w:color="auto"/>
            </w:tcBorders>
            <w:shd w:val="clear" w:color="auto" w:fill="auto"/>
            <w:noWrap/>
            <w:vAlign w:val="bottom"/>
            <w:hideMark/>
          </w:tcPr>
          <w:p w14:paraId="4A9A9DA0" w14:textId="57B54D97" w:rsidR="00B76367" w:rsidRPr="009412FD" w:rsidRDefault="00B76367" w:rsidP="00B76367">
            <w:pPr>
              <w:spacing w:line="276" w:lineRule="auto"/>
              <w:jc w:val="right"/>
              <w:rPr>
                <w:b/>
                <w:bCs/>
                <w:i/>
                <w:iCs/>
                <w:color w:val="000000"/>
              </w:rPr>
            </w:pPr>
            <w:r w:rsidRPr="009E7F8B">
              <w:rPr>
                <w:color w:val="000000"/>
              </w:rPr>
              <w:t>0.484</w:t>
            </w:r>
          </w:p>
        </w:tc>
        <w:tc>
          <w:tcPr>
            <w:tcW w:w="1152" w:type="dxa"/>
            <w:tcBorders>
              <w:top w:val="nil"/>
              <w:bottom w:val="single" w:sz="4" w:space="0" w:color="auto"/>
              <w:right w:val="nil"/>
            </w:tcBorders>
            <w:shd w:val="clear" w:color="auto" w:fill="auto"/>
            <w:noWrap/>
            <w:vAlign w:val="bottom"/>
            <w:hideMark/>
          </w:tcPr>
          <w:p w14:paraId="289DD34D" w14:textId="04D37A2F" w:rsidR="00B76367" w:rsidRPr="009412FD" w:rsidRDefault="00B76367" w:rsidP="00B76367">
            <w:pPr>
              <w:spacing w:line="276" w:lineRule="auto"/>
              <w:jc w:val="right"/>
              <w:rPr>
                <w:color w:val="000000"/>
              </w:rPr>
            </w:pPr>
            <w:r w:rsidRPr="009E7F8B">
              <w:rPr>
                <w:color w:val="000000"/>
              </w:rPr>
              <w:t>0.041</w:t>
            </w:r>
          </w:p>
        </w:tc>
        <w:tc>
          <w:tcPr>
            <w:tcW w:w="1152" w:type="dxa"/>
            <w:tcBorders>
              <w:top w:val="nil"/>
              <w:left w:val="nil"/>
              <w:bottom w:val="single" w:sz="4" w:space="0" w:color="auto"/>
              <w:right w:val="nil"/>
            </w:tcBorders>
            <w:shd w:val="clear" w:color="auto" w:fill="auto"/>
            <w:noWrap/>
            <w:vAlign w:val="bottom"/>
            <w:hideMark/>
          </w:tcPr>
          <w:p w14:paraId="49BFF216" w14:textId="5308C717" w:rsidR="00B76367" w:rsidRPr="009412FD" w:rsidRDefault="00B76367" w:rsidP="00B76367">
            <w:pPr>
              <w:spacing w:line="276" w:lineRule="auto"/>
              <w:jc w:val="right"/>
              <w:rPr>
                <w:color w:val="000000"/>
              </w:rPr>
            </w:pPr>
            <w:r w:rsidRPr="009E7F8B">
              <w:rPr>
                <w:color w:val="000000"/>
              </w:rPr>
              <w:t>0.839</w:t>
            </w:r>
          </w:p>
        </w:tc>
        <w:tc>
          <w:tcPr>
            <w:tcW w:w="1152" w:type="dxa"/>
            <w:tcBorders>
              <w:top w:val="nil"/>
              <w:left w:val="nil"/>
              <w:bottom w:val="single" w:sz="4" w:space="0" w:color="auto"/>
              <w:right w:val="nil"/>
            </w:tcBorders>
            <w:shd w:val="clear" w:color="auto" w:fill="auto"/>
            <w:noWrap/>
            <w:vAlign w:val="bottom"/>
            <w:hideMark/>
          </w:tcPr>
          <w:p w14:paraId="63B709E9" w14:textId="061D16BE" w:rsidR="00B76367" w:rsidRPr="009412FD" w:rsidRDefault="00B76367" w:rsidP="00B76367">
            <w:pPr>
              <w:spacing w:line="276" w:lineRule="auto"/>
              <w:jc w:val="right"/>
              <w:rPr>
                <w:color w:val="000000"/>
              </w:rPr>
            </w:pPr>
            <w:r w:rsidRPr="009E7F8B">
              <w:rPr>
                <w:color w:val="000000"/>
              </w:rPr>
              <w:t>0.208</w:t>
            </w:r>
          </w:p>
        </w:tc>
        <w:tc>
          <w:tcPr>
            <w:tcW w:w="1152" w:type="dxa"/>
            <w:tcBorders>
              <w:top w:val="nil"/>
              <w:left w:val="nil"/>
              <w:bottom w:val="single" w:sz="4" w:space="0" w:color="auto"/>
              <w:right w:val="nil"/>
            </w:tcBorders>
            <w:shd w:val="clear" w:color="auto" w:fill="auto"/>
            <w:noWrap/>
            <w:vAlign w:val="bottom"/>
            <w:hideMark/>
          </w:tcPr>
          <w:p w14:paraId="00041A46" w14:textId="4466B10B" w:rsidR="00B76367" w:rsidRPr="009412FD" w:rsidRDefault="00B76367" w:rsidP="00B76367">
            <w:pPr>
              <w:spacing w:line="276" w:lineRule="auto"/>
              <w:jc w:val="right"/>
              <w:rPr>
                <w:b/>
                <w:bCs/>
                <w:color w:val="000000"/>
              </w:rPr>
            </w:pPr>
            <w:r w:rsidRPr="009E7F8B">
              <w:rPr>
                <w:color w:val="000000"/>
              </w:rPr>
              <w:t>0.649</w:t>
            </w:r>
          </w:p>
        </w:tc>
        <w:tc>
          <w:tcPr>
            <w:tcW w:w="1152" w:type="dxa"/>
            <w:tcBorders>
              <w:top w:val="nil"/>
              <w:left w:val="nil"/>
              <w:bottom w:val="single" w:sz="4" w:space="0" w:color="auto"/>
              <w:right w:val="nil"/>
            </w:tcBorders>
            <w:vAlign w:val="bottom"/>
          </w:tcPr>
          <w:p w14:paraId="784B7E72" w14:textId="268E7AC0" w:rsidR="00B76367" w:rsidRPr="009E7F8B" w:rsidRDefault="00B76367" w:rsidP="00B76367">
            <w:pPr>
              <w:spacing w:line="276" w:lineRule="auto"/>
              <w:jc w:val="right"/>
              <w:rPr>
                <w:color w:val="000000"/>
              </w:rPr>
            </w:pPr>
            <w:r w:rsidRPr="009E7F8B">
              <w:rPr>
                <w:color w:val="000000"/>
              </w:rPr>
              <w:t>2.144</w:t>
            </w:r>
          </w:p>
        </w:tc>
        <w:tc>
          <w:tcPr>
            <w:tcW w:w="1152" w:type="dxa"/>
            <w:tcBorders>
              <w:top w:val="nil"/>
              <w:left w:val="nil"/>
              <w:bottom w:val="single" w:sz="4" w:space="0" w:color="auto"/>
              <w:right w:val="nil"/>
            </w:tcBorders>
            <w:vAlign w:val="bottom"/>
          </w:tcPr>
          <w:p w14:paraId="75C3ECA1" w14:textId="4307D8F0" w:rsidR="00B76367" w:rsidRPr="009E7F8B" w:rsidRDefault="00B76367" w:rsidP="00B76367">
            <w:pPr>
              <w:spacing w:line="276" w:lineRule="auto"/>
              <w:jc w:val="right"/>
              <w:rPr>
                <w:color w:val="000000"/>
              </w:rPr>
            </w:pPr>
            <w:r w:rsidRPr="009E7F8B">
              <w:rPr>
                <w:color w:val="000000"/>
              </w:rPr>
              <w:t>0.143</w:t>
            </w:r>
          </w:p>
        </w:tc>
      </w:tr>
    </w:tbl>
    <w:p w14:paraId="402300F4" w14:textId="5B8CD369" w:rsidR="009F20B5" w:rsidRDefault="009F20B5" w:rsidP="00DE2B27">
      <w:pPr>
        <w:spacing w:line="360" w:lineRule="auto"/>
      </w:pPr>
      <w:r w:rsidRPr="00FC69E5">
        <w:rPr>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 xml:space="preserve">-values less than 0.05 are in bold. A superscript “a” is included after trait labels to indicate if models were fit with natural log transformed response variables. Key: df=degrees of freedom, </w:t>
      </w:r>
      <w:r>
        <w:rPr>
          <w:i/>
          <w:iCs/>
        </w:rPr>
        <w:t>N</w:t>
      </w:r>
      <w:r>
        <w:rPr>
          <w:vertAlign w:val="subscript"/>
        </w:rPr>
        <w:t>area</w:t>
      </w:r>
      <w:r>
        <w:t>=leaf nitrogen content per unit leaf area (gN m</w:t>
      </w:r>
      <w:r>
        <w:rPr>
          <w:vertAlign w:val="superscript"/>
        </w:rPr>
        <w:t>-2</w:t>
      </w:r>
      <w:r>
        <w:t xml:space="preserve">), </w:t>
      </w:r>
      <w:r>
        <w:rPr>
          <w:i/>
          <w:iCs/>
        </w:rPr>
        <w:t>N</w:t>
      </w:r>
      <w:r>
        <w:rPr>
          <w:vertAlign w:val="subscript"/>
        </w:rPr>
        <w:t>mass</w:t>
      </w:r>
      <w:r>
        <w:t>=leaf nitrogen content (gN g</w:t>
      </w:r>
      <w:r>
        <w:rPr>
          <w:vertAlign w:val="superscript"/>
        </w:rPr>
        <w:t>-1</w:t>
      </w:r>
      <w:r>
        <w:t xml:space="preserve">), </w:t>
      </w:r>
      <w:r>
        <w:rPr>
          <w:i/>
          <w:iCs/>
        </w:rPr>
        <w:t>M</w:t>
      </w:r>
      <w:r>
        <w:rPr>
          <w:vertAlign w:val="subscript"/>
        </w:rPr>
        <w:t>area</w:t>
      </w:r>
      <w:r>
        <w:t>=leaf mass per unit leaf area (g m</w:t>
      </w:r>
      <w:r>
        <w:rPr>
          <w:vertAlign w:val="superscript"/>
        </w:rPr>
        <w:t>-2</w:t>
      </w:r>
      <w:r>
        <w:t>).</w:t>
      </w:r>
    </w:p>
    <w:p w14:paraId="48C54C42" w14:textId="77777777" w:rsidR="00B76367" w:rsidRPr="005265AD" w:rsidRDefault="00B76367" w:rsidP="00DE2B27">
      <w:pPr>
        <w:spacing w:line="360" w:lineRule="auto"/>
      </w:pPr>
    </w:p>
    <w:p w14:paraId="19E85594" w14:textId="77777777" w:rsidR="009F20B5" w:rsidRDefault="009F20B5" w:rsidP="00C358CC">
      <w:pPr>
        <w:spacing w:line="480" w:lineRule="auto"/>
        <w:rPr>
          <w:b/>
        </w:rPr>
        <w:sectPr w:rsidR="009F20B5" w:rsidSect="00B76367">
          <w:pgSz w:w="15840" w:h="12240" w:orient="landscape"/>
          <w:pgMar w:top="1440" w:right="1440" w:bottom="1440" w:left="1440" w:header="720" w:footer="720" w:gutter="0"/>
          <w:lnNumType w:countBy="1" w:restart="continuous"/>
          <w:cols w:space="720"/>
          <w:docGrid w:linePitch="360"/>
        </w:sectPr>
      </w:pPr>
    </w:p>
    <w:p w14:paraId="0127C671" w14:textId="77777777" w:rsidR="009F20B5" w:rsidRPr="00F06C56" w:rsidRDefault="009F20B5" w:rsidP="00DE2B27">
      <w:pPr>
        <w:spacing w:line="360" w:lineRule="auto"/>
        <w:rPr>
          <w:bCs/>
        </w:rPr>
      </w:pPr>
      <w:r>
        <w:rPr>
          <w:b/>
        </w:rPr>
        <w:lastRenderedPageBreak/>
        <w:t>Figure 1</w:t>
      </w:r>
    </w:p>
    <w:p w14:paraId="6DF48EF3" w14:textId="4209F6D7" w:rsidR="009F20B5" w:rsidRDefault="006B2378" w:rsidP="00DE2B27">
      <w:pPr>
        <w:spacing w:line="360" w:lineRule="auto"/>
        <w:rPr>
          <w:b/>
        </w:rPr>
      </w:pPr>
      <w:r>
        <w:rPr>
          <w:b/>
          <w:noProof/>
        </w:rPr>
        <w:drawing>
          <wp:inline distT="0" distB="0" distL="0" distR="0" wp14:anchorId="134F605D" wp14:editId="34A45127">
            <wp:extent cx="5943600" cy="3962400"/>
            <wp:effectExtent l="0" t="0" r="0" b="0"/>
            <wp:docPr id="484958752" name="Picture 2" descr="A graph of different types of fertiliz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958752" name="Picture 2" descr="A graph of different types of fertilizers&#10;&#10;Description automatically generated"/>
                    <pic:cNvPicPr/>
                  </pic:nvPicPr>
                  <pic:blipFill>
                    <a:blip r:embed="rId14"/>
                    <a:stretch>
                      <a:fillRect/>
                    </a:stretch>
                  </pic:blipFill>
                  <pic:spPr>
                    <a:xfrm>
                      <a:off x="0" y="0"/>
                      <a:ext cx="5943600" cy="3962400"/>
                    </a:xfrm>
                    <a:prstGeom prst="rect">
                      <a:avLst/>
                    </a:prstGeom>
                  </pic:spPr>
                </pic:pic>
              </a:graphicData>
            </a:graphic>
          </wp:inline>
        </w:drawing>
      </w:r>
    </w:p>
    <w:p w14:paraId="5A1CFF6E" w14:textId="06DA2986" w:rsidR="009F20B5" w:rsidRDefault="009F20B5" w:rsidP="00DE2B27">
      <w:pPr>
        <w:spacing w:line="360" w:lineRule="auto"/>
        <w:rPr>
          <w:bCs/>
        </w:rPr>
      </w:pPr>
      <w:r>
        <w:rPr>
          <w:b/>
        </w:rPr>
        <w:t>Figure 1</w:t>
      </w:r>
      <w:r>
        <w:rPr>
          <w:bCs/>
        </w:rPr>
        <w:t xml:space="preserve"> Effects of CO</w:t>
      </w:r>
      <w:r>
        <w:rPr>
          <w:bCs/>
          <w:vertAlign w:val="subscript"/>
        </w:rPr>
        <w:t>2</w:t>
      </w:r>
      <w:r w:rsidR="006B2378">
        <w:rPr>
          <w:bCs/>
        </w:rPr>
        <w:t xml:space="preserve"> concentration</w:t>
      </w:r>
      <w:r>
        <w:rPr>
          <w:bCs/>
        </w:rPr>
        <w:t xml:space="preserve">, </w:t>
      </w:r>
      <w:ins w:id="59" w:author="Perkowski, Evan A [2]" w:date="2023-11-13T15:28:00Z">
        <w:r w:rsidR="00165C21">
          <w:rPr>
            <w:bCs/>
          </w:rPr>
          <w:t xml:space="preserve">nitrogen </w:t>
        </w:r>
      </w:ins>
      <w:r>
        <w:rPr>
          <w:bCs/>
        </w:rPr>
        <w:t xml:space="preserve">fertilization, and inoculation on leaf nitrogen per unit leaf area (a), leaf nitrogen </w:t>
      </w:r>
      <w:r w:rsidR="006B2378">
        <w:rPr>
          <w:bCs/>
        </w:rPr>
        <w:t>per unit leaf mass</w:t>
      </w:r>
      <w:r>
        <w:rPr>
          <w:bCs/>
        </w:rPr>
        <w:t xml:space="preserve"> (b), leaf mass per unit leaf area (c), and chlorophyll content per unit leaf area (d). </w:t>
      </w:r>
      <w:ins w:id="60" w:author="Perkowski, Evan A [2]" w:date="2023-11-13T15:28:00Z">
        <w:r w:rsidR="00165C21">
          <w:rPr>
            <w:bCs/>
          </w:rPr>
          <w:t xml:space="preserve">Nitrogen fertilization </w:t>
        </w:r>
      </w:ins>
      <w:r>
        <w:rPr>
          <w:bCs/>
        </w:rPr>
        <w:t xml:space="preserve">is represented on the x-axis in all panels. </w:t>
      </w:r>
      <w:r w:rsidR="00DD7652">
        <w:rPr>
          <w:bCs/>
        </w:rPr>
        <w:t xml:space="preserve">Red </w:t>
      </w:r>
      <w:r w:rsidR="006B2378">
        <w:rPr>
          <w:bCs/>
        </w:rPr>
        <w:t xml:space="preserve">shaded </w:t>
      </w:r>
      <w:r w:rsidR="00DD7652">
        <w:rPr>
          <w:bCs/>
        </w:rPr>
        <w:t>points and trendlines indicate plants grown under e</w:t>
      </w:r>
      <w:r w:rsidR="006B2378">
        <w:rPr>
          <w:bCs/>
        </w:rPr>
        <w:t xml:space="preserve">levated </w:t>
      </w:r>
      <w:r w:rsidR="00DD7652">
        <w:rPr>
          <w:bCs/>
        </w:rPr>
        <w:t>CO</w:t>
      </w:r>
      <w:r w:rsidR="00DD7652">
        <w:rPr>
          <w:bCs/>
          <w:vertAlign w:val="subscript"/>
        </w:rPr>
        <w:t>2</w:t>
      </w:r>
      <w:r w:rsidR="00D11FFD">
        <w:rPr>
          <w:bCs/>
        </w:rPr>
        <w:t>, while blue</w:t>
      </w:r>
      <w:r w:rsidR="006B2378">
        <w:rPr>
          <w:bCs/>
        </w:rPr>
        <w:t xml:space="preserve"> shaded</w:t>
      </w:r>
      <w:r w:rsidR="00D11FFD">
        <w:rPr>
          <w:bCs/>
        </w:rPr>
        <w:t xml:space="preserve"> points and trendlines indicate plants grown under a</w:t>
      </w:r>
      <w:r w:rsidR="006B2378">
        <w:rPr>
          <w:bCs/>
        </w:rPr>
        <w:t xml:space="preserve">mbient </w:t>
      </w:r>
      <w:r w:rsidR="00D11FFD">
        <w:rPr>
          <w:bCs/>
        </w:rPr>
        <w:t>CO</w:t>
      </w:r>
      <w:r w:rsidR="00D11FFD">
        <w:rPr>
          <w:bCs/>
          <w:vertAlign w:val="subscript"/>
        </w:rPr>
        <w:t>2</w:t>
      </w:r>
      <w:r w:rsidR="00D11FFD">
        <w:rPr>
          <w:bCs/>
        </w:rPr>
        <w:t>. Light blue and red circular points and trendlines indicate</w:t>
      </w:r>
      <w:r w:rsidR="006B2378">
        <w:rPr>
          <w:bCs/>
        </w:rPr>
        <w:t xml:space="preserve"> measurements collected from</w:t>
      </w:r>
      <w:r w:rsidR="00D11FFD">
        <w:rPr>
          <w:bCs/>
        </w:rPr>
        <w:t xml:space="preserve"> uninoculated plants, while dark blue and red triangular points indicate </w:t>
      </w:r>
      <w:r w:rsidR="006B2378">
        <w:rPr>
          <w:bCs/>
        </w:rPr>
        <w:t xml:space="preserve">measurements collected from </w:t>
      </w:r>
      <w:r w:rsidR="00D11FFD">
        <w:rPr>
          <w:bCs/>
        </w:rPr>
        <w:t xml:space="preserve">inoculated plants. </w:t>
      </w:r>
      <w:r>
        <w:rPr>
          <w:bCs/>
        </w:rPr>
        <w:t>Solid trendlines indicate regression slopes that are different from zero (</w:t>
      </w:r>
      <w:r w:rsidRPr="005D0864">
        <w:rPr>
          <w:bCs/>
          <w:i/>
          <w:iCs/>
        </w:rPr>
        <w:t>p</w:t>
      </w:r>
      <w:r>
        <w:rPr>
          <w:bCs/>
        </w:rPr>
        <w:t>&lt;0.05), while dashed trendlines indicate slopes that are not distinguishable from zero (</w:t>
      </w:r>
      <w:r w:rsidRPr="005D0864">
        <w:rPr>
          <w:bCs/>
          <w:i/>
          <w:iCs/>
        </w:rPr>
        <w:t>p</w:t>
      </w:r>
      <w:r>
        <w:rPr>
          <w:bCs/>
        </w:rPr>
        <w:t>&gt;0.05).</w:t>
      </w:r>
    </w:p>
    <w:p w14:paraId="25800DC8" w14:textId="77777777" w:rsidR="009F20B5" w:rsidRDefault="009F20B5" w:rsidP="00DE2B27">
      <w:pPr>
        <w:spacing w:line="360" w:lineRule="auto"/>
        <w:rPr>
          <w:bCs/>
        </w:rPr>
      </w:pPr>
      <w:r>
        <w:rPr>
          <w:bCs/>
        </w:rPr>
        <w:br w:type="page"/>
      </w:r>
    </w:p>
    <w:p w14:paraId="3C9D7DEF" w14:textId="4C46964B" w:rsidR="009F20B5" w:rsidRPr="000E7383" w:rsidRDefault="006F6132" w:rsidP="00DE2B27">
      <w:pPr>
        <w:spacing w:line="360" w:lineRule="auto"/>
        <w:rPr>
          <w:bCs/>
          <w:i/>
          <w:iCs/>
        </w:rPr>
      </w:pPr>
      <w:r>
        <w:rPr>
          <w:bCs/>
          <w:i/>
          <w:iCs/>
        </w:rPr>
        <w:lastRenderedPageBreak/>
        <w:t>Gas exchange</w:t>
      </w:r>
    </w:p>
    <w:p w14:paraId="348A1F62" w14:textId="4043019C" w:rsidR="00B76D20" w:rsidRDefault="00677713" w:rsidP="001548CA">
      <w:pPr>
        <w:spacing w:line="360" w:lineRule="auto"/>
        <w:rPr>
          <w:bCs/>
        </w:rPr>
      </w:pPr>
      <w:r>
        <w:rPr>
          <w:bCs/>
        </w:rPr>
        <w:t>Elevated CO</w:t>
      </w:r>
      <w:r>
        <w:rPr>
          <w:bCs/>
          <w:vertAlign w:val="subscript"/>
        </w:rPr>
        <w:t>2</w:t>
      </w:r>
      <w:r>
        <w:rPr>
          <w:bCs/>
        </w:rPr>
        <w:t xml:space="preserve"> decreased </w:t>
      </w:r>
      <w:r w:rsidR="00084BF6">
        <w:rPr>
          <w:bCs/>
          <w:i/>
          <w:iCs/>
        </w:rPr>
        <w:t>A</w:t>
      </w:r>
      <w:r w:rsidR="00084BF6">
        <w:rPr>
          <w:bCs/>
          <w:vertAlign w:val="subscript"/>
        </w:rPr>
        <w:t>net</w:t>
      </w:r>
      <w:r>
        <w:rPr>
          <w:bCs/>
          <w:vertAlign w:val="subscript"/>
        </w:rPr>
        <w:t>,420</w:t>
      </w:r>
      <w:r w:rsidR="00084BF6">
        <w:rPr>
          <w:bCs/>
        </w:rPr>
        <w:t xml:space="preserve"> </w:t>
      </w:r>
      <w:r w:rsidR="00E6497C">
        <w:rPr>
          <w:bCs/>
        </w:rPr>
        <w:t xml:space="preserve">by 17% </w:t>
      </w:r>
      <w:r w:rsidR="00084BF6">
        <w:rPr>
          <w:bCs/>
        </w:rPr>
        <w:t>(</w:t>
      </w:r>
      <w:r w:rsidR="00084BF6">
        <w:rPr>
          <w:bCs/>
          <w:i/>
          <w:iCs/>
        </w:rPr>
        <w:t>p</w:t>
      </w:r>
      <w:r w:rsidR="00084BF6">
        <w:rPr>
          <w:bCs/>
        </w:rPr>
        <w:t xml:space="preserve">&lt;0.001; Table </w:t>
      </w:r>
      <w:r w:rsidR="00292428">
        <w:rPr>
          <w:bCs/>
        </w:rPr>
        <w:t>2</w:t>
      </w:r>
      <w:r w:rsidR="00084BF6">
        <w:rPr>
          <w:bCs/>
        </w:rPr>
        <w:t>)</w:t>
      </w:r>
      <w:r w:rsidR="00DE3434">
        <w:rPr>
          <w:bCs/>
        </w:rPr>
        <w:t xml:space="preserve"> and</w:t>
      </w:r>
      <w:r>
        <w:rPr>
          <w:bCs/>
        </w:rPr>
        <w:t xml:space="preserve"> increased </w:t>
      </w:r>
      <w:proofErr w:type="spellStart"/>
      <w:r>
        <w:rPr>
          <w:bCs/>
          <w:i/>
          <w:iCs/>
        </w:rPr>
        <w:t>A</w:t>
      </w:r>
      <w:r>
        <w:rPr>
          <w:bCs/>
          <w:vertAlign w:val="subscript"/>
        </w:rPr>
        <w:t>net,growth</w:t>
      </w:r>
      <w:proofErr w:type="spellEnd"/>
      <w:r>
        <w:rPr>
          <w:bCs/>
        </w:rPr>
        <w:t xml:space="preserve"> by </w:t>
      </w:r>
      <w:r w:rsidR="00DE3434">
        <w:rPr>
          <w:bCs/>
        </w:rPr>
        <w:t>33</w:t>
      </w:r>
      <w:r>
        <w:rPr>
          <w:bCs/>
        </w:rPr>
        <w:t>% (</w:t>
      </w:r>
      <w:r>
        <w:rPr>
          <w:bCs/>
          <w:i/>
          <w:iCs/>
        </w:rPr>
        <w:t>p</w:t>
      </w:r>
      <w:r>
        <w:rPr>
          <w:bCs/>
        </w:rPr>
        <w:t>&lt;0.001; Table 2)</w:t>
      </w:r>
      <w:r w:rsidR="00DE3434">
        <w:rPr>
          <w:bCs/>
        </w:rPr>
        <w:t xml:space="preserve">. </w:t>
      </w:r>
      <w:ins w:id="61" w:author="Perkowski, Evan A" w:date="2023-11-13T15:25:00Z">
        <w:r w:rsidR="00165C21">
          <w:rPr>
            <w:bCs/>
          </w:rPr>
          <w:t>Nitrogen f</w:t>
        </w:r>
      </w:ins>
      <w:r w:rsidR="00DE3434">
        <w:rPr>
          <w:bCs/>
        </w:rPr>
        <w:t xml:space="preserve">ertilization did not modify </w:t>
      </w:r>
      <w:r w:rsidR="00A138FA">
        <w:rPr>
          <w:bCs/>
        </w:rPr>
        <w:t>effect</w:t>
      </w:r>
      <w:r w:rsidR="00E05E41">
        <w:rPr>
          <w:bCs/>
        </w:rPr>
        <w:t>s</w:t>
      </w:r>
      <w:r w:rsidR="00A138FA">
        <w:rPr>
          <w:bCs/>
        </w:rPr>
        <w:t xml:space="preserve"> of elevated</w:t>
      </w:r>
      <w:r w:rsidR="00F57B03">
        <w:rPr>
          <w:bCs/>
        </w:rPr>
        <w:t xml:space="preserve"> </w:t>
      </w:r>
      <w:r w:rsidR="00635A97">
        <w:rPr>
          <w:bCs/>
        </w:rPr>
        <w:t>CO</w:t>
      </w:r>
      <w:r w:rsidR="00635A97">
        <w:rPr>
          <w:bCs/>
          <w:vertAlign w:val="subscript"/>
        </w:rPr>
        <w:t>2</w:t>
      </w:r>
      <w:r w:rsidR="00DE3434">
        <w:rPr>
          <w:bCs/>
        </w:rPr>
        <w:t xml:space="preserve"> on </w:t>
      </w:r>
      <w:r w:rsidR="00DE3434">
        <w:rPr>
          <w:bCs/>
          <w:i/>
          <w:iCs/>
        </w:rPr>
        <w:t>A</w:t>
      </w:r>
      <w:r w:rsidR="00DE3434">
        <w:rPr>
          <w:bCs/>
          <w:vertAlign w:val="subscript"/>
        </w:rPr>
        <w:t>net,420</w:t>
      </w:r>
      <w:r w:rsidR="00DE3434">
        <w:rPr>
          <w:bCs/>
        </w:rPr>
        <w:t xml:space="preserve"> </w:t>
      </w:r>
      <w:r w:rsidR="00635A97">
        <w:rPr>
          <w:bCs/>
        </w:rPr>
        <w:t>or</w:t>
      </w:r>
      <w:r w:rsidR="00F57B03">
        <w:rPr>
          <w:bCs/>
        </w:rPr>
        <w:t xml:space="preserve"> </w:t>
      </w:r>
      <w:proofErr w:type="spellStart"/>
      <w:r w:rsidR="00DE3434">
        <w:rPr>
          <w:bCs/>
          <w:i/>
          <w:iCs/>
        </w:rPr>
        <w:t>A</w:t>
      </w:r>
      <w:r w:rsidR="00DE3434">
        <w:rPr>
          <w:bCs/>
          <w:vertAlign w:val="subscript"/>
        </w:rPr>
        <w:t>net,growth</w:t>
      </w:r>
      <w:proofErr w:type="spellEnd"/>
      <w:r w:rsidR="00DE3434">
        <w:rPr>
          <w:bCs/>
        </w:rPr>
        <w:t xml:space="preserve"> (CO</w:t>
      </w:r>
      <w:r w:rsidR="00DE3434">
        <w:rPr>
          <w:bCs/>
          <w:vertAlign w:val="subscript"/>
        </w:rPr>
        <w:t>2</w:t>
      </w:r>
      <w:r w:rsidR="00DE3434">
        <w:rPr>
          <w:bCs/>
        </w:rPr>
        <w:t>-by-</w:t>
      </w:r>
      <w:ins w:id="62" w:author="Perkowski, Evan A" w:date="2023-11-13T15:25:00Z">
        <w:r w:rsidR="00165C21">
          <w:rPr>
            <w:bCs/>
          </w:rPr>
          <w:t xml:space="preserve">nitrogen </w:t>
        </w:r>
      </w:ins>
      <w:r w:rsidR="00DE3434">
        <w:rPr>
          <w:bCs/>
        </w:rPr>
        <w:t xml:space="preserve">fertilization interaction: </w:t>
      </w:r>
      <w:r w:rsidR="00DE3434">
        <w:rPr>
          <w:bCs/>
          <w:i/>
          <w:iCs/>
        </w:rPr>
        <w:t>p</w:t>
      </w:r>
      <w:r w:rsidR="00DE3434">
        <w:rPr>
          <w:bCs/>
        </w:rPr>
        <w:t xml:space="preserve">&gt;0.05 in both cases; Table 2; </w:t>
      </w:r>
      <w:r w:rsidR="00DE3434" w:rsidRPr="006B2378">
        <w:rPr>
          <w:bCs/>
        </w:rPr>
        <w:t>Fig. 2</w:t>
      </w:r>
      <w:r w:rsidR="006B2378" w:rsidRPr="006B2378">
        <w:rPr>
          <w:bCs/>
        </w:rPr>
        <w:t>a</w:t>
      </w:r>
      <w:r w:rsidR="006B2378">
        <w:rPr>
          <w:bCs/>
        </w:rPr>
        <w:t>-b</w:t>
      </w:r>
      <w:r w:rsidR="00DE3434">
        <w:rPr>
          <w:bCs/>
        </w:rPr>
        <w:t>). Inoculation</w:t>
      </w:r>
      <w:r w:rsidR="00615C40">
        <w:rPr>
          <w:bCs/>
        </w:rPr>
        <w:t xml:space="preserve"> </w:t>
      </w:r>
      <w:r w:rsidR="00DE3434">
        <w:rPr>
          <w:bCs/>
        </w:rPr>
        <w:t xml:space="preserve">did not modify </w:t>
      </w:r>
      <w:r w:rsidR="00A138FA">
        <w:rPr>
          <w:bCs/>
        </w:rPr>
        <w:t>negative effect</w:t>
      </w:r>
      <w:r w:rsidR="00E05E41">
        <w:rPr>
          <w:bCs/>
        </w:rPr>
        <w:t>s</w:t>
      </w:r>
      <w:r w:rsidR="00A138FA">
        <w:rPr>
          <w:bCs/>
        </w:rPr>
        <w:t xml:space="preserve"> of elevated </w:t>
      </w:r>
      <w:r w:rsidR="00DE3434">
        <w:rPr>
          <w:bCs/>
        </w:rPr>
        <w:t>CO</w:t>
      </w:r>
      <w:r w:rsidR="00DE3434">
        <w:rPr>
          <w:bCs/>
          <w:vertAlign w:val="subscript"/>
        </w:rPr>
        <w:t>2</w:t>
      </w:r>
      <w:r w:rsidR="00DE3434">
        <w:rPr>
          <w:bCs/>
        </w:rPr>
        <w:t xml:space="preserve"> on </w:t>
      </w:r>
      <w:r w:rsidR="00DE3434">
        <w:rPr>
          <w:bCs/>
          <w:i/>
          <w:iCs/>
        </w:rPr>
        <w:t>A</w:t>
      </w:r>
      <w:r w:rsidR="00DE3434">
        <w:rPr>
          <w:bCs/>
          <w:vertAlign w:val="subscript"/>
        </w:rPr>
        <w:t>net,420</w:t>
      </w:r>
      <w:r w:rsidR="00DE3434">
        <w:rPr>
          <w:bCs/>
        </w:rPr>
        <w:t xml:space="preserve"> (CO</w:t>
      </w:r>
      <w:r w:rsidR="00DE3434">
        <w:rPr>
          <w:bCs/>
          <w:vertAlign w:val="subscript"/>
        </w:rPr>
        <w:t>2</w:t>
      </w:r>
      <w:r w:rsidR="00DE3434">
        <w:rPr>
          <w:bCs/>
        </w:rPr>
        <w:t xml:space="preserve">-by-inoculation interaction: </w:t>
      </w:r>
      <w:r w:rsidR="00DE3434">
        <w:rPr>
          <w:bCs/>
          <w:i/>
          <w:iCs/>
        </w:rPr>
        <w:t>p</w:t>
      </w:r>
      <w:r w:rsidR="00DE3434">
        <w:rPr>
          <w:bCs/>
        </w:rPr>
        <w:t>&gt;0.05)</w:t>
      </w:r>
      <w:r w:rsidR="00ED51AF">
        <w:rPr>
          <w:bCs/>
        </w:rPr>
        <w:t>; however, an interaction between CO</w:t>
      </w:r>
      <w:r w:rsidR="00ED51AF">
        <w:rPr>
          <w:bCs/>
          <w:vertAlign w:val="subscript"/>
        </w:rPr>
        <w:t>2</w:t>
      </w:r>
      <w:r w:rsidR="00ED51AF">
        <w:rPr>
          <w:bCs/>
        </w:rPr>
        <w:t xml:space="preserve"> and inoculation </w:t>
      </w:r>
      <w:r w:rsidR="00B76D20">
        <w:rPr>
          <w:bCs/>
        </w:rPr>
        <w:t>(</w:t>
      </w:r>
      <w:r w:rsidR="00303961">
        <w:rPr>
          <w:bCs/>
          <w:i/>
          <w:iCs/>
        </w:rPr>
        <w:t>p</w:t>
      </w:r>
      <w:r w:rsidR="00303961">
        <w:rPr>
          <w:bCs/>
        </w:rPr>
        <w:t>&lt;0.05</w:t>
      </w:r>
      <w:r w:rsidR="00B76D20">
        <w:rPr>
          <w:bCs/>
        </w:rPr>
        <w:t xml:space="preserve">; Table 2) </w:t>
      </w:r>
      <w:r w:rsidR="001548CA">
        <w:rPr>
          <w:bCs/>
        </w:rPr>
        <w:t xml:space="preserve">indicated that inoculated plants </w:t>
      </w:r>
      <w:r w:rsidR="00B76D20">
        <w:rPr>
          <w:bCs/>
        </w:rPr>
        <w:t xml:space="preserve">experienced a stronger increase in </w:t>
      </w:r>
      <w:proofErr w:type="spellStart"/>
      <w:r w:rsidR="00B76D20">
        <w:rPr>
          <w:bCs/>
          <w:i/>
          <w:iCs/>
        </w:rPr>
        <w:t>A</w:t>
      </w:r>
      <w:r w:rsidR="00B76D20">
        <w:rPr>
          <w:bCs/>
          <w:vertAlign w:val="subscript"/>
        </w:rPr>
        <w:t>net,growth</w:t>
      </w:r>
      <w:proofErr w:type="spellEnd"/>
      <w:r w:rsidR="00B76D20">
        <w:rPr>
          <w:bCs/>
        </w:rPr>
        <w:t xml:space="preserve"> </w:t>
      </w:r>
      <w:r w:rsidR="000512E4">
        <w:rPr>
          <w:bCs/>
        </w:rPr>
        <w:t>under elevated CO</w:t>
      </w:r>
      <w:r w:rsidR="000512E4">
        <w:rPr>
          <w:bCs/>
          <w:vertAlign w:val="subscript"/>
        </w:rPr>
        <w:t xml:space="preserve">2 </w:t>
      </w:r>
      <w:r w:rsidR="00E05E41">
        <w:rPr>
          <w:bCs/>
        </w:rPr>
        <w:t>than uninoculated plants</w:t>
      </w:r>
      <w:r w:rsidR="00B76D20">
        <w:rPr>
          <w:bCs/>
        </w:rPr>
        <w:t xml:space="preserve">. </w:t>
      </w:r>
      <w:r w:rsidR="002B4483">
        <w:rPr>
          <w:bCs/>
        </w:rPr>
        <w:t xml:space="preserve">Specifically, inoculated plants experienced a </w:t>
      </w:r>
      <w:r w:rsidR="00E05E41">
        <w:rPr>
          <w:bCs/>
        </w:rPr>
        <w:t>38</w:t>
      </w:r>
      <w:r w:rsidR="002B4483">
        <w:rPr>
          <w:bCs/>
        </w:rPr>
        <w:t xml:space="preserve">% increase in </w:t>
      </w:r>
      <w:proofErr w:type="spellStart"/>
      <w:r w:rsidR="002B4483">
        <w:rPr>
          <w:bCs/>
          <w:i/>
          <w:iCs/>
        </w:rPr>
        <w:t>A</w:t>
      </w:r>
      <w:r w:rsidR="002B4483">
        <w:rPr>
          <w:bCs/>
          <w:vertAlign w:val="subscript"/>
        </w:rPr>
        <w:t>net,growth</w:t>
      </w:r>
      <w:proofErr w:type="spellEnd"/>
      <w:r w:rsidR="002B4483">
        <w:rPr>
          <w:bCs/>
        </w:rPr>
        <w:t xml:space="preserve"> under elevated CO</w:t>
      </w:r>
      <w:r w:rsidR="002B4483">
        <w:rPr>
          <w:bCs/>
          <w:vertAlign w:val="subscript"/>
        </w:rPr>
        <w:t>2</w:t>
      </w:r>
      <w:r w:rsidR="002B4483" w:rsidRPr="002B4483">
        <w:rPr>
          <w:bCs/>
        </w:rPr>
        <w:t xml:space="preserve"> </w:t>
      </w:r>
      <w:r w:rsidR="002B4483">
        <w:rPr>
          <w:bCs/>
        </w:rPr>
        <w:t>(Tukey test of the CO</w:t>
      </w:r>
      <w:r w:rsidR="002B4483">
        <w:rPr>
          <w:bCs/>
          <w:vertAlign w:val="subscript"/>
        </w:rPr>
        <w:t>2</w:t>
      </w:r>
      <w:r w:rsidR="002B4483">
        <w:rPr>
          <w:bCs/>
        </w:rPr>
        <w:t xml:space="preserve"> effect</w:t>
      </w:r>
      <w:r w:rsidR="003D0A1E">
        <w:rPr>
          <w:bCs/>
        </w:rPr>
        <w:t xml:space="preserve"> in inoculated plants</w:t>
      </w:r>
      <w:r w:rsidR="002B4483">
        <w:rPr>
          <w:bCs/>
        </w:rPr>
        <w:t xml:space="preserve">: </w:t>
      </w:r>
      <w:r w:rsidR="002B4483">
        <w:rPr>
          <w:bCs/>
          <w:i/>
          <w:iCs/>
        </w:rPr>
        <w:t>p</w:t>
      </w:r>
      <w:r w:rsidR="002B4483">
        <w:rPr>
          <w:bCs/>
        </w:rPr>
        <w:t>&lt;0.001), while uninoculated plants experienced a 26% increase (Tukey test of the CO</w:t>
      </w:r>
      <w:r w:rsidR="002B4483">
        <w:rPr>
          <w:bCs/>
          <w:vertAlign w:val="subscript"/>
        </w:rPr>
        <w:t>2</w:t>
      </w:r>
      <w:r w:rsidR="002B4483">
        <w:rPr>
          <w:bCs/>
        </w:rPr>
        <w:t xml:space="preserve"> effect</w:t>
      </w:r>
      <w:r w:rsidR="003D0A1E">
        <w:rPr>
          <w:bCs/>
        </w:rPr>
        <w:t xml:space="preserve"> in uninoculated plants</w:t>
      </w:r>
      <w:r w:rsidR="002B4483">
        <w:rPr>
          <w:bCs/>
        </w:rPr>
        <w:t xml:space="preserve">: </w:t>
      </w:r>
      <w:r w:rsidR="002B4483">
        <w:rPr>
          <w:bCs/>
          <w:i/>
          <w:iCs/>
        </w:rPr>
        <w:t>p</w:t>
      </w:r>
      <w:r w:rsidR="002B4483">
        <w:rPr>
          <w:bCs/>
        </w:rPr>
        <w:t>&lt;0.05).</w:t>
      </w:r>
      <w:r w:rsidR="00E05E41">
        <w:rPr>
          <w:bCs/>
        </w:rPr>
        <w:t xml:space="preserve"> </w:t>
      </w:r>
      <w:r w:rsidR="001548CA">
        <w:rPr>
          <w:bCs/>
        </w:rPr>
        <w:t xml:space="preserve">An interaction between </w:t>
      </w:r>
      <w:ins w:id="63" w:author="Perkowski, Evan A [2]" w:date="2023-11-13T15:25:00Z">
        <w:r w:rsidR="00165C21">
          <w:rPr>
            <w:bCs/>
          </w:rPr>
          <w:t xml:space="preserve">nitrogen </w:t>
        </w:r>
      </w:ins>
      <w:r w:rsidR="001548CA">
        <w:rPr>
          <w:bCs/>
        </w:rPr>
        <w:t>fertilization and inoculation (</w:t>
      </w:r>
      <w:r w:rsidR="001548CA">
        <w:rPr>
          <w:bCs/>
          <w:i/>
          <w:iCs/>
        </w:rPr>
        <w:t>p</w:t>
      </w:r>
      <w:r w:rsidR="001548CA">
        <w:rPr>
          <w:bCs/>
        </w:rPr>
        <w:t>&lt;0.001</w:t>
      </w:r>
      <w:r w:rsidR="00A138FA">
        <w:rPr>
          <w:bCs/>
        </w:rPr>
        <w:t xml:space="preserve"> in both cases</w:t>
      </w:r>
      <w:r w:rsidR="001548CA">
        <w:rPr>
          <w:bCs/>
        </w:rPr>
        <w:t>; Table 2) indicated that positive effect</w:t>
      </w:r>
      <w:r w:rsidR="00B76D20">
        <w:rPr>
          <w:bCs/>
        </w:rPr>
        <w:t>s</w:t>
      </w:r>
      <w:r w:rsidR="001548CA">
        <w:rPr>
          <w:bCs/>
        </w:rPr>
        <w:t xml:space="preserve"> of increasing </w:t>
      </w:r>
      <w:ins w:id="64" w:author="Perkowski, Evan A" w:date="2023-11-13T15:25:00Z">
        <w:r w:rsidR="00165C21">
          <w:rPr>
            <w:bCs/>
          </w:rPr>
          <w:t xml:space="preserve">nitrogen </w:t>
        </w:r>
      </w:ins>
      <w:r w:rsidR="001548CA">
        <w:rPr>
          <w:bCs/>
        </w:rPr>
        <w:t xml:space="preserve">fertilization on </w:t>
      </w:r>
      <w:r w:rsidR="001548CA">
        <w:rPr>
          <w:bCs/>
          <w:i/>
          <w:iCs/>
        </w:rPr>
        <w:t>A</w:t>
      </w:r>
      <w:r w:rsidR="001548CA">
        <w:rPr>
          <w:bCs/>
          <w:vertAlign w:val="subscript"/>
        </w:rPr>
        <w:t>net</w:t>
      </w:r>
      <w:r w:rsidR="00A138FA">
        <w:rPr>
          <w:bCs/>
          <w:vertAlign w:val="subscript"/>
        </w:rPr>
        <w:t>,420</w:t>
      </w:r>
      <w:r w:rsidR="001548CA">
        <w:rPr>
          <w:bCs/>
        </w:rPr>
        <w:t xml:space="preserve"> and </w:t>
      </w:r>
      <w:proofErr w:type="spellStart"/>
      <w:r w:rsidR="001548CA">
        <w:rPr>
          <w:bCs/>
          <w:i/>
          <w:iCs/>
        </w:rPr>
        <w:t>A</w:t>
      </w:r>
      <w:r w:rsidR="001548CA">
        <w:rPr>
          <w:bCs/>
          <w:vertAlign w:val="subscript"/>
        </w:rPr>
        <w:t>net,growth</w:t>
      </w:r>
      <w:proofErr w:type="spellEnd"/>
      <w:r w:rsidR="001548CA">
        <w:rPr>
          <w:bCs/>
          <w:i/>
          <w:iCs/>
        </w:rPr>
        <w:t xml:space="preserve"> </w:t>
      </w:r>
      <w:r w:rsidR="001548CA">
        <w:rPr>
          <w:bCs/>
        </w:rPr>
        <w:t>(</w:t>
      </w:r>
      <w:r w:rsidR="001548CA">
        <w:rPr>
          <w:bCs/>
          <w:i/>
          <w:iCs/>
        </w:rPr>
        <w:t>p</w:t>
      </w:r>
      <w:r w:rsidR="001548CA">
        <w:rPr>
          <w:bCs/>
        </w:rPr>
        <w:t>&lt;0.001 in both cases; Table 2</w:t>
      </w:r>
      <w:r w:rsidR="006B2378">
        <w:rPr>
          <w:bCs/>
        </w:rPr>
        <w:t>; Fig. 2a-b</w:t>
      </w:r>
      <w:r w:rsidR="001548CA">
        <w:rPr>
          <w:bCs/>
        </w:rPr>
        <w:t>) w</w:t>
      </w:r>
      <w:r w:rsidR="00B76D20">
        <w:rPr>
          <w:bCs/>
        </w:rPr>
        <w:t>ere stronger in uninoculated plants</w:t>
      </w:r>
      <w:r w:rsidR="002C409B">
        <w:rPr>
          <w:bCs/>
        </w:rPr>
        <w:t xml:space="preserve"> than inoculated plants</w:t>
      </w:r>
      <w:r w:rsidR="00E05E41">
        <w:rPr>
          <w:bCs/>
        </w:rPr>
        <w:t xml:space="preserve"> (Tukey test comparing the </w:t>
      </w:r>
      <w:ins w:id="65" w:author="Perkowski, Evan A" w:date="2023-11-13T15:25:00Z">
        <w:r w:rsidR="00165C21">
          <w:rPr>
            <w:bCs/>
          </w:rPr>
          <w:t>nitrogen</w:t>
        </w:r>
      </w:ins>
      <w:ins w:id="66" w:author="Perkowski, Evan A [2]" w:date="2023-11-13T15:25:00Z">
        <w:r w:rsidR="00165C21">
          <w:rPr>
            <w:bCs/>
          </w:rPr>
          <w:t xml:space="preserve"> </w:t>
        </w:r>
      </w:ins>
      <w:r w:rsidR="00E05E41">
        <w:rPr>
          <w:bCs/>
        </w:rPr>
        <w:t xml:space="preserve">fertilization-trait slope between inoculation treatments: </w:t>
      </w:r>
      <w:r w:rsidR="00E05E41">
        <w:rPr>
          <w:bCs/>
          <w:i/>
          <w:iCs/>
        </w:rPr>
        <w:t>p</w:t>
      </w:r>
      <w:r w:rsidR="00E05E41">
        <w:rPr>
          <w:bCs/>
        </w:rPr>
        <w:t>&lt;0.001 in both cases)</w:t>
      </w:r>
      <w:r w:rsidR="00B76D20">
        <w:rPr>
          <w:bCs/>
        </w:rPr>
        <w:t>.</w:t>
      </w:r>
    </w:p>
    <w:p w14:paraId="7D70D4A7" w14:textId="6F9AE073" w:rsidR="00E05E41" w:rsidRPr="00E05E41" w:rsidRDefault="009F20B5" w:rsidP="00E05E41">
      <w:pPr>
        <w:spacing w:line="360" w:lineRule="auto"/>
        <w:ind w:firstLine="720"/>
        <w:rPr>
          <w:bCs/>
        </w:rPr>
      </w:pPr>
      <w:r>
        <w:rPr>
          <w:bCs/>
        </w:rPr>
        <w:t>Elevated CO</w:t>
      </w:r>
      <w:r>
        <w:rPr>
          <w:bCs/>
          <w:vertAlign w:val="subscript"/>
        </w:rPr>
        <w:t>2</w:t>
      </w:r>
      <w:r>
        <w:rPr>
          <w:bCs/>
        </w:rPr>
        <w:t xml:space="preserve"> decreased </w:t>
      </w:r>
      <w:r>
        <w:rPr>
          <w:bCs/>
          <w:i/>
          <w:iCs/>
        </w:rPr>
        <w:t>V</w:t>
      </w:r>
      <w:r>
        <w:rPr>
          <w:bCs/>
          <w:vertAlign w:val="subscript"/>
        </w:rPr>
        <w:t>cmax25</w:t>
      </w:r>
      <w:r>
        <w:rPr>
          <w:bCs/>
        </w:rPr>
        <w:t xml:space="preserve"> and </w:t>
      </w:r>
      <w:r>
        <w:rPr>
          <w:bCs/>
          <w:i/>
          <w:iCs/>
        </w:rPr>
        <w:t>J</w:t>
      </w:r>
      <w:r>
        <w:rPr>
          <w:bCs/>
          <w:vertAlign w:val="subscript"/>
        </w:rPr>
        <w:t>max25</w:t>
      </w:r>
      <w:r>
        <w:rPr>
          <w:bCs/>
        </w:rPr>
        <w:t xml:space="preserve"> by 16% and 10%, respectively, </w:t>
      </w:r>
      <w:r w:rsidR="00E05E41">
        <w:rPr>
          <w:bCs/>
        </w:rPr>
        <w:t>increasing</w:t>
      </w:r>
      <w:r w:rsidR="00E05E41" w:rsidRPr="00E05E41">
        <w:rPr>
          <w:bCs/>
          <w:i/>
          <w:iCs/>
        </w:rPr>
        <w:t xml:space="preserve"> </w:t>
      </w:r>
      <w:r w:rsidR="00E05E41">
        <w:rPr>
          <w:bCs/>
          <w:i/>
          <w:iCs/>
        </w:rPr>
        <w:t>J</w:t>
      </w:r>
      <w:r w:rsidR="00E05E41">
        <w:rPr>
          <w:bCs/>
          <w:vertAlign w:val="subscript"/>
        </w:rPr>
        <w:t>max25</w:t>
      </w:r>
      <w:r w:rsidR="00E05E41">
        <w:rPr>
          <w:bCs/>
        </w:rPr>
        <w:t>:</w:t>
      </w:r>
      <w:r w:rsidR="00E05E41">
        <w:rPr>
          <w:bCs/>
          <w:i/>
          <w:iCs/>
        </w:rPr>
        <w:t>V</w:t>
      </w:r>
      <w:r w:rsidR="00E05E41">
        <w:rPr>
          <w:bCs/>
          <w:vertAlign w:val="subscript"/>
        </w:rPr>
        <w:t>cmax25</w:t>
      </w:r>
      <w:r w:rsidR="00E05E41">
        <w:rPr>
          <w:bCs/>
        </w:rPr>
        <w:t xml:space="preserve"> by</w:t>
      </w:r>
      <w:r>
        <w:rPr>
          <w:bCs/>
        </w:rPr>
        <w:t xml:space="preserve"> 8% (</w:t>
      </w:r>
      <w:r w:rsidRPr="005D0864">
        <w:rPr>
          <w:bCs/>
          <w:i/>
          <w:iCs/>
        </w:rPr>
        <w:t>p</w:t>
      </w:r>
      <w:r>
        <w:rPr>
          <w:bCs/>
        </w:rPr>
        <w:t>&lt;0.05 in all cases; Table 2; Figs. 2</w:t>
      </w:r>
      <w:r w:rsidR="00292428">
        <w:rPr>
          <w:bCs/>
        </w:rPr>
        <w:t>c-e</w:t>
      </w:r>
      <w:r>
        <w:rPr>
          <w:bCs/>
        </w:rPr>
        <w:t xml:space="preserve">). </w:t>
      </w:r>
      <w:r>
        <w:rPr>
          <w:bCs/>
          <w:i/>
          <w:iCs/>
        </w:rPr>
        <w:t>V</w:t>
      </w:r>
      <w:r>
        <w:rPr>
          <w:bCs/>
          <w:vertAlign w:val="subscript"/>
        </w:rPr>
        <w:t>cmax25</w:t>
      </w:r>
      <w:r w:rsidR="0080702B">
        <w:rPr>
          <w:bCs/>
        </w:rPr>
        <w:t xml:space="preserve">, </w:t>
      </w:r>
      <w:r>
        <w:rPr>
          <w:bCs/>
          <w:i/>
          <w:iCs/>
        </w:rPr>
        <w:t>J</w:t>
      </w:r>
      <w:r>
        <w:rPr>
          <w:bCs/>
          <w:vertAlign w:val="subscript"/>
        </w:rPr>
        <w:t>max25</w:t>
      </w:r>
      <w:r w:rsidR="0080702B">
        <w:rPr>
          <w:bCs/>
        </w:rPr>
        <w:t xml:space="preserve">, and </w:t>
      </w:r>
      <w:r w:rsidR="0080702B">
        <w:rPr>
          <w:bCs/>
          <w:i/>
          <w:iCs/>
        </w:rPr>
        <w:t>J</w:t>
      </w:r>
      <w:r w:rsidR="0080702B">
        <w:rPr>
          <w:bCs/>
          <w:vertAlign w:val="subscript"/>
        </w:rPr>
        <w:t>max25</w:t>
      </w:r>
      <w:r w:rsidR="0080702B">
        <w:rPr>
          <w:bCs/>
        </w:rPr>
        <w:t>:</w:t>
      </w:r>
      <w:r w:rsidR="0080702B">
        <w:rPr>
          <w:bCs/>
          <w:i/>
          <w:iCs/>
        </w:rPr>
        <w:t>V</w:t>
      </w:r>
      <w:r w:rsidR="0080702B">
        <w:rPr>
          <w:bCs/>
          <w:vertAlign w:val="subscript"/>
        </w:rPr>
        <w:t>cmax25</w:t>
      </w:r>
      <w:r>
        <w:rPr>
          <w:bCs/>
        </w:rPr>
        <w:t xml:space="preserve"> </w:t>
      </w:r>
      <w:r w:rsidR="00980F05">
        <w:rPr>
          <w:bCs/>
        </w:rPr>
        <w:t>responses to</w:t>
      </w:r>
      <w:r>
        <w:rPr>
          <w:bCs/>
        </w:rPr>
        <w:t xml:space="preserve"> </w:t>
      </w:r>
      <w:r w:rsidR="009B053E">
        <w:t>e</w:t>
      </w:r>
      <w:r w:rsidR="006B2378">
        <w:t xml:space="preserve">levated </w:t>
      </w:r>
      <w:r w:rsidR="009B053E">
        <w:t>CO</w:t>
      </w:r>
      <w:r w:rsidR="009B053E">
        <w:rPr>
          <w:vertAlign w:val="subscript"/>
        </w:rPr>
        <w:t>2</w:t>
      </w:r>
      <w:r w:rsidR="009B053E" w:rsidRPr="009B053E">
        <w:t xml:space="preserve"> </w:t>
      </w:r>
      <w:r>
        <w:rPr>
          <w:bCs/>
        </w:rPr>
        <w:t>w</w:t>
      </w:r>
      <w:r w:rsidR="005066B8">
        <w:rPr>
          <w:bCs/>
        </w:rPr>
        <w:t>ere</w:t>
      </w:r>
      <w:r>
        <w:rPr>
          <w:bCs/>
        </w:rPr>
        <w:t xml:space="preserve"> not modified by </w:t>
      </w:r>
      <w:ins w:id="67" w:author="Perkowski, Evan A [2]" w:date="2023-11-13T15:25:00Z">
        <w:r w:rsidR="00165C21">
          <w:rPr>
            <w:bCs/>
          </w:rPr>
          <w:t xml:space="preserve">nitrogen </w:t>
        </w:r>
      </w:ins>
      <w:r>
        <w:rPr>
          <w:bCs/>
        </w:rPr>
        <w:t>fertilization (CO</w:t>
      </w:r>
      <w:r>
        <w:rPr>
          <w:bCs/>
          <w:vertAlign w:val="subscript"/>
        </w:rPr>
        <w:t>2</w:t>
      </w:r>
      <w:r>
        <w:rPr>
          <w:bCs/>
        </w:rPr>
        <w:t>-by-</w:t>
      </w:r>
      <w:ins w:id="68" w:author="Perkowski, Evan A [2]" w:date="2023-11-13T15:26:00Z">
        <w:r w:rsidR="00165C21">
          <w:rPr>
            <w:bCs/>
          </w:rPr>
          <w:t xml:space="preserve">nitrogen </w:t>
        </w:r>
      </w:ins>
      <w:r>
        <w:rPr>
          <w:bCs/>
        </w:rPr>
        <w:t xml:space="preserve">fertilization interaction: </w:t>
      </w:r>
      <w:r>
        <w:rPr>
          <w:bCs/>
          <w:i/>
          <w:iCs/>
        </w:rPr>
        <w:t>p</w:t>
      </w:r>
      <w:r>
        <w:rPr>
          <w:bCs/>
        </w:rPr>
        <w:t xml:space="preserve">&gt;0.05 in </w:t>
      </w:r>
      <w:r w:rsidR="0080702B">
        <w:rPr>
          <w:bCs/>
        </w:rPr>
        <w:t>all</w:t>
      </w:r>
      <w:r>
        <w:rPr>
          <w:bCs/>
        </w:rPr>
        <w:t xml:space="preserve"> cases; Table 2; Fig. 2</w:t>
      </w:r>
      <w:r w:rsidR="00292428">
        <w:rPr>
          <w:bCs/>
        </w:rPr>
        <w:t>c-</w:t>
      </w:r>
      <w:r w:rsidR="0080702B">
        <w:rPr>
          <w:bCs/>
        </w:rPr>
        <w:t>e</w:t>
      </w:r>
      <w:r>
        <w:rPr>
          <w:bCs/>
        </w:rPr>
        <w:t>) or inoculation (CO</w:t>
      </w:r>
      <w:r>
        <w:rPr>
          <w:bCs/>
          <w:vertAlign w:val="subscript"/>
        </w:rPr>
        <w:t>2</w:t>
      </w:r>
      <w:r>
        <w:rPr>
          <w:bCs/>
        </w:rPr>
        <w:t>-by-inoculation interaction:</w:t>
      </w:r>
      <w:r w:rsidRPr="003F48ED">
        <w:rPr>
          <w:bCs/>
          <w:i/>
          <w:iCs/>
        </w:rPr>
        <w:t xml:space="preserve"> </w:t>
      </w:r>
      <w:r>
        <w:rPr>
          <w:bCs/>
          <w:i/>
          <w:iCs/>
        </w:rPr>
        <w:t>p</w:t>
      </w:r>
      <w:r>
        <w:rPr>
          <w:bCs/>
        </w:rPr>
        <w:t xml:space="preserve">&gt;0.05 in </w:t>
      </w:r>
      <w:r w:rsidR="0080702B">
        <w:rPr>
          <w:bCs/>
        </w:rPr>
        <w:t>all</w:t>
      </w:r>
      <w:r>
        <w:rPr>
          <w:bCs/>
        </w:rPr>
        <w:t xml:space="preserve"> cases; Table 2). </w:t>
      </w:r>
      <w:r w:rsidR="00E6497C">
        <w:rPr>
          <w:bCs/>
        </w:rPr>
        <w:t>A</w:t>
      </w:r>
      <w:r>
        <w:rPr>
          <w:bCs/>
        </w:rPr>
        <w:t xml:space="preserve">n interaction between </w:t>
      </w:r>
      <w:ins w:id="69" w:author="Perkowski, Evan A [2]" w:date="2023-11-13T15:26:00Z">
        <w:r w:rsidR="00165C21">
          <w:rPr>
            <w:bCs/>
          </w:rPr>
          <w:t xml:space="preserve">nitrogen </w:t>
        </w:r>
      </w:ins>
      <w:r>
        <w:rPr>
          <w:bCs/>
        </w:rPr>
        <w:t>fertilization and inoculation (</w:t>
      </w:r>
      <w:r w:rsidRPr="005D0864">
        <w:rPr>
          <w:bCs/>
          <w:i/>
          <w:iCs/>
        </w:rPr>
        <w:t>p</w:t>
      </w:r>
      <w:r w:rsidR="001B6725">
        <w:rPr>
          <w:bCs/>
        </w:rPr>
        <w:t>&lt;0.05</w:t>
      </w:r>
      <w:r>
        <w:rPr>
          <w:bCs/>
        </w:rPr>
        <w:t xml:space="preserve"> in </w:t>
      </w:r>
      <w:r w:rsidR="00AD4FAC">
        <w:rPr>
          <w:bCs/>
        </w:rPr>
        <w:t>both</w:t>
      </w:r>
      <w:r>
        <w:rPr>
          <w:bCs/>
        </w:rPr>
        <w:t xml:space="preserve"> cases; Table 2) indicated that positive effect</w:t>
      </w:r>
      <w:r w:rsidR="00615C40">
        <w:rPr>
          <w:bCs/>
        </w:rPr>
        <w:t>s</w:t>
      </w:r>
      <w:r>
        <w:rPr>
          <w:bCs/>
        </w:rPr>
        <w:t xml:space="preserve"> of increasing </w:t>
      </w:r>
      <w:ins w:id="70" w:author="Perkowski, Evan A [2]" w:date="2023-11-13T15:26:00Z">
        <w:r w:rsidR="00165C21">
          <w:rPr>
            <w:bCs/>
          </w:rPr>
          <w:t xml:space="preserve">nitrogen </w:t>
        </w:r>
      </w:ins>
      <w:r>
        <w:rPr>
          <w:bCs/>
        </w:rPr>
        <w:t xml:space="preserve">fertilization on </w:t>
      </w:r>
      <w:r>
        <w:rPr>
          <w:bCs/>
          <w:i/>
          <w:iCs/>
        </w:rPr>
        <w:t>V</w:t>
      </w:r>
      <w:r>
        <w:rPr>
          <w:bCs/>
          <w:vertAlign w:val="subscript"/>
        </w:rPr>
        <w:t>cmax25</w:t>
      </w:r>
      <w:r>
        <w:rPr>
          <w:bCs/>
        </w:rPr>
        <w:t xml:space="preserve"> and </w:t>
      </w:r>
      <w:r>
        <w:rPr>
          <w:bCs/>
          <w:i/>
          <w:iCs/>
        </w:rPr>
        <w:t>J</w:t>
      </w:r>
      <w:r>
        <w:rPr>
          <w:bCs/>
          <w:vertAlign w:val="subscript"/>
        </w:rPr>
        <w:t>max25</w:t>
      </w:r>
      <w:r>
        <w:rPr>
          <w:bCs/>
        </w:rPr>
        <w:t xml:space="preserve"> (</w:t>
      </w:r>
      <w:r>
        <w:rPr>
          <w:bCs/>
          <w:i/>
          <w:iCs/>
        </w:rPr>
        <w:t>p</w:t>
      </w:r>
      <w:r>
        <w:rPr>
          <w:bCs/>
        </w:rPr>
        <w:t>&lt;0.001 in both cases; Table 2)</w:t>
      </w:r>
      <w:r w:rsidR="00B76D20">
        <w:rPr>
          <w:bCs/>
        </w:rPr>
        <w:t xml:space="preserve"> and negative effect</w:t>
      </w:r>
      <w:r w:rsidR="00615C40">
        <w:rPr>
          <w:bCs/>
        </w:rPr>
        <w:t>s</w:t>
      </w:r>
      <w:r w:rsidR="00B76D20">
        <w:rPr>
          <w:bCs/>
        </w:rPr>
        <w:t xml:space="preserve"> of increasing </w:t>
      </w:r>
      <w:ins w:id="71" w:author="Perkowski, Evan A [2]" w:date="2023-11-13T15:26:00Z">
        <w:r w:rsidR="00165C21">
          <w:rPr>
            <w:bCs/>
          </w:rPr>
          <w:t xml:space="preserve">nitrogen </w:t>
        </w:r>
      </w:ins>
      <w:r w:rsidR="00B76D20">
        <w:rPr>
          <w:bCs/>
        </w:rPr>
        <w:t xml:space="preserve">fertilization on </w:t>
      </w:r>
      <w:r w:rsidR="00B76D20">
        <w:rPr>
          <w:bCs/>
          <w:i/>
          <w:iCs/>
        </w:rPr>
        <w:t>J</w:t>
      </w:r>
      <w:r w:rsidR="00B76D20">
        <w:rPr>
          <w:bCs/>
          <w:vertAlign w:val="subscript"/>
        </w:rPr>
        <w:t>max25</w:t>
      </w:r>
      <w:r w:rsidR="00B76D20">
        <w:rPr>
          <w:bCs/>
        </w:rPr>
        <w:t>:</w:t>
      </w:r>
      <w:r w:rsidR="00B76D20">
        <w:rPr>
          <w:bCs/>
          <w:i/>
          <w:iCs/>
        </w:rPr>
        <w:t>V</w:t>
      </w:r>
      <w:r w:rsidR="00B76D20">
        <w:rPr>
          <w:bCs/>
          <w:vertAlign w:val="subscript"/>
        </w:rPr>
        <w:t>cmax25</w:t>
      </w:r>
      <w:r w:rsidR="00B76D20">
        <w:rPr>
          <w:bCs/>
        </w:rPr>
        <w:t xml:space="preserve"> </w:t>
      </w:r>
      <w:r w:rsidR="0080702B">
        <w:rPr>
          <w:bCs/>
        </w:rPr>
        <w:t>(</w:t>
      </w:r>
      <w:r w:rsidR="0080702B">
        <w:rPr>
          <w:bCs/>
          <w:i/>
          <w:iCs/>
        </w:rPr>
        <w:t>p</w:t>
      </w:r>
      <w:r w:rsidR="0080702B">
        <w:rPr>
          <w:bCs/>
        </w:rPr>
        <w:t xml:space="preserve">&lt;0.001; Table 2) </w:t>
      </w:r>
      <w:r w:rsidR="00B76D20">
        <w:rPr>
          <w:bCs/>
        </w:rPr>
        <w:t>were</w:t>
      </w:r>
      <w:r w:rsidR="00E05E41">
        <w:rPr>
          <w:bCs/>
        </w:rPr>
        <w:t xml:space="preserve"> driven by uninoculated plants (Tukey test of the </w:t>
      </w:r>
      <w:ins w:id="72" w:author="Perkowski, Evan A [2]" w:date="2023-11-13T15:26:00Z">
        <w:r w:rsidR="00165C21">
          <w:rPr>
            <w:bCs/>
          </w:rPr>
          <w:t xml:space="preserve">nitrogen </w:t>
        </w:r>
      </w:ins>
      <w:r w:rsidR="00E05E41">
        <w:rPr>
          <w:bCs/>
        </w:rPr>
        <w:t>fertilization-trait slope</w:t>
      </w:r>
      <w:r w:rsidR="003D0A1E">
        <w:rPr>
          <w:bCs/>
        </w:rPr>
        <w:t xml:space="preserve"> in uninoculated plants</w:t>
      </w:r>
      <w:r w:rsidR="00E05E41">
        <w:rPr>
          <w:bCs/>
        </w:rPr>
        <w:t xml:space="preserve">: </w:t>
      </w:r>
      <w:r w:rsidR="00E05E41">
        <w:rPr>
          <w:bCs/>
          <w:i/>
          <w:iCs/>
        </w:rPr>
        <w:t>p</w:t>
      </w:r>
      <w:r w:rsidR="00E05E41">
        <w:rPr>
          <w:bCs/>
        </w:rPr>
        <w:t xml:space="preserve">&lt;0.001 in all cases), as there was no effect of </w:t>
      </w:r>
      <w:ins w:id="73" w:author="Perkowski, Evan A [2]" w:date="2023-11-13T15:26:00Z">
        <w:r w:rsidR="00165C21">
          <w:rPr>
            <w:bCs/>
          </w:rPr>
          <w:t xml:space="preserve">nitrogen </w:t>
        </w:r>
      </w:ins>
      <w:r w:rsidR="00E05E41">
        <w:rPr>
          <w:bCs/>
        </w:rPr>
        <w:t xml:space="preserve">fertilization on </w:t>
      </w:r>
      <w:r w:rsidR="00E05E41">
        <w:rPr>
          <w:bCs/>
          <w:i/>
          <w:iCs/>
        </w:rPr>
        <w:t>V</w:t>
      </w:r>
      <w:r w:rsidR="00E05E41">
        <w:rPr>
          <w:bCs/>
          <w:vertAlign w:val="subscript"/>
        </w:rPr>
        <w:t>cmax25</w:t>
      </w:r>
      <w:r w:rsidR="00E05E41">
        <w:rPr>
          <w:bCs/>
        </w:rPr>
        <w:t xml:space="preserve">, </w:t>
      </w:r>
      <w:r w:rsidR="00E05E41">
        <w:rPr>
          <w:bCs/>
          <w:i/>
          <w:iCs/>
        </w:rPr>
        <w:t>J</w:t>
      </w:r>
      <w:r w:rsidR="00E05E41">
        <w:rPr>
          <w:bCs/>
          <w:vertAlign w:val="subscript"/>
        </w:rPr>
        <w:t>max25</w:t>
      </w:r>
      <w:r w:rsidR="00E05E41">
        <w:rPr>
          <w:bCs/>
        </w:rPr>
        <w:t xml:space="preserve">, </w:t>
      </w:r>
      <w:r w:rsidR="002C409B">
        <w:rPr>
          <w:bCs/>
        </w:rPr>
        <w:t>or</w:t>
      </w:r>
      <w:r w:rsidR="00E05E41">
        <w:rPr>
          <w:bCs/>
        </w:rPr>
        <w:t xml:space="preserve"> </w:t>
      </w:r>
      <w:r w:rsidR="00E05E41">
        <w:rPr>
          <w:bCs/>
          <w:i/>
          <w:iCs/>
        </w:rPr>
        <w:t>J</w:t>
      </w:r>
      <w:r w:rsidR="00E05E41">
        <w:rPr>
          <w:bCs/>
          <w:vertAlign w:val="subscript"/>
        </w:rPr>
        <w:t>max25</w:t>
      </w:r>
      <w:r w:rsidR="00E05E41">
        <w:rPr>
          <w:bCs/>
        </w:rPr>
        <w:t>:</w:t>
      </w:r>
      <w:r w:rsidR="00E05E41">
        <w:rPr>
          <w:bCs/>
          <w:i/>
          <w:iCs/>
        </w:rPr>
        <w:t>V</w:t>
      </w:r>
      <w:r w:rsidR="00E05E41">
        <w:rPr>
          <w:bCs/>
          <w:vertAlign w:val="subscript"/>
        </w:rPr>
        <w:t>cmax25</w:t>
      </w:r>
      <w:r w:rsidR="00E05E41">
        <w:rPr>
          <w:bCs/>
        </w:rPr>
        <w:t xml:space="preserve"> in inoculated plants (Tukey test of the </w:t>
      </w:r>
      <w:ins w:id="74" w:author="Perkowski, Evan A [2]" w:date="2023-11-13T15:26:00Z">
        <w:r w:rsidR="00165C21">
          <w:rPr>
            <w:bCs/>
          </w:rPr>
          <w:t xml:space="preserve">nitrogen </w:t>
        </w:r>
      </w:ins>
      <w:r w:rsidR="00E05E41">
        <w:rPr>
          <w:bCs/>
        </w:rPr>
        <w:t>fertilization-trait slope</w:t>
      </w:r>
      <w:r w:rsidR="003D0A1E">
        <w:rPr>
          <w:bCs/>
        </w:rPr>
        <w:t xml:space="preserve"> in inoculated plants</w:t>
      </w:r>
      <w:r w:rsidR="00E05E41">
        <w:rPr>
          <w:bCs/>
        </w:rPr>
        <w:t xml:space="preserve">: </w:t>
      </w:r>
      <w:r w:rsidR="00E05E41">
        <w:rPr>
          <w:bCs/>
          <w:i/>
          <w:iCs/>
        </w:rPr>
        <w:t>p</w:t>
      </w:r>
      <w:r w:rsidR="00E05E41">
        <w:rPr>
          <w:bCs/>
        </w:rPr>
        <w:t>&gt;0.05 in all cases).</w:t>
      </w:r>
    </w:p>
    <w:p w14:paraId="6518AD0F" w14:textId="35EE99F9" w:rsidR="009F20B5" w:rsidRDefault="00980F05" w:rsidP="002C409B">
      <w:pPr>
        <w:spacing w:line="360" w:lineRule="auto"/>
        <w:ind w:firstLine="720"/>
        <w:rPr>
          <w:bCs/>
        </w:rPr>
      </w:pPr>
      <w:r>
        <w:rPr>
          <w:bCs/>
        </w:rPr>
        <w:t>There was no effect of CO</w:t>
      </w:r>
      <w:r>
        <w:rPr>
          <w:bCs/>
          <w:vertAlign w:val="subscript"/>
        </w:rPr>
        <w:t>2</w:t>
      </w:r>
      <w:r>
        <w:rPr>
          <w:bCs/>
        </w:rPr>
        <w:t xml:space="preserve"> </w:t>
      </w:r>
      <w:r w:rsidR="003D0A1E">
        <w:rPr>
          <w:bCs/>
        </w:rPr>
        <w:t xml:space="preserve">concentration </w:t>
      </w:r>
      <w:r>
        <w:rPr>
          <w:bCs/>
        </w:rPr>
        <w:t xml:space="preserve">on </w:t>
      </w:r>
      <w:r>
        <w:rPr>
          <w:bCs/>
          <w:i/>
          <w:iCs/>
        </w:rPr>
        <w:t>R</w:t>
      </w:r>
      <w:r>
        <w:rPr>
          <w:bCs/>
          <w:vertAlign w:val="subscript"/>
        </w:rPr>
        <w:t>d25</w:t>
      </w:r>
      <w:r>
        <w:rPr>
          <w:bCs/>
        </w:rPr>
        <w:t xml:space="preserve"> (</w:t>
      </w:r>
      <w:r w:rsidRPr="005D0864">
        <w:rPr>
          <w:bCs/>
          <w:i/>
          <w:iCs/>
        </w:rPr>
        <w:t>p</w:t>
      </w:r>
      <w:r>
        <w:rPr>
          <w:bCs/>
        </w:rPr>
        <w:t xml:space="preserve">&gt;0.05; Table 2), a pattern that was not modified by </w:t>
      </w:r>
      <w:ins w:id="75" w:author="Perkowski, Evan A [2]" w:date="2023-11-13T15:27:00Z">
        <w:r w:rsidR="00165C21">
          <w:rPr>
            <w:bCs/>
          </w:rPr>
          <w:t xml:space="preserve">nitrogen </w:t>
        </w:r>
      </w:ins>
      <w:commentRangeStart w:id="76"/>
      <w:r>
        <w:rPr>
          <w:bCs/>
        </w:rPr>
        <w:t xml:space="preserve">fertilization </w:t>
      </w:r>
      <w:commentRangeEnd w:id="76"/>
      <w:r w:rsidR="009E20A9">
        <w:rPr>
          <w:rStyle w:val="CommentReference"/>
        </w:rPr>
        <w:commentReference w:id="76"/>
      </w:r>
      <w:r>
        <w:rPr>
          <w:bCs/>
        </w:rPr>
        <w:t>(CO</w:t>
      </w:r>
      <w:r>
        <w:rPr>
          <w:bCs/>
          <w:vertAlign w:val="subscript"/>
        </w:rPr>
        <w:t>2</w:t>
      </w:r>
      <w:r>
        <w:rPr>
          <w:bCs/>
        </w:rPr>
        <w:t>-by-</w:t>
      </w:r>
      <w:ins w:id="77" w:author="Perkowski, Evan A [2]" w:date="2023-11-13T15:27:00Z">
        <w:r w:rsidR="00165C21">
          <w:rPr>
            <w:bCs/>
          </w:rPr>
          <w:t xml:space="preserve">nitrogen </w:t>
        </w:r>
      </w:ins>
      <w:r>
        <w:rPr>
          <w:bCs/>
        </w:rPr>
        <w:t>fertilization interaction:</w:t>
      </w:r>
      <w:r>
        <w:rPr>
          <w:bCs/>
          <w:i/>
          <w:iCs/>
        </w:rPr>
        <w:t xml:space="preserve"> p</w:t>
      </w:r>
      <w:r>
        <w:rPr>
          <w:bCs/>
        </w:rPr>
        <w:t>&gt;0.05; Table 2; Fig. 2b) or inoculation (CO</w:t>
      </w:r>
      <w:r>
        <w:rPr>
          <w:bCs/>
          <w:vertAlign w:val="subscript"/>
        </w:rPr>
        <w:t>2</w:t>
      </w:r>
      <w:r>
        <w:rPr>
          <w:bCs/>
        </w:rPr>
        <w:t>-by-inoculation interaction:</w:t>
      </w:r>
      <w:r>
        <w:rPr>
          <w:bCs/>
          <w:i/>
          <w:iCs/>
        </w:rPr>
        <w:t xml:space="preserve"> p</w:t>
      </w:r>
      <w:r>
        <w:rPr>
          <w:bCs/>
        </w:rPr>
        <w:t>&gt;0.05; Table 2).</w:t>
      </w:r>
      <w:r w:rsidRPr="001548CA">
        <w:rPr>
          <w:bCs/>
        </w:rPr>
        <w:t xml:space="preserve"> </w:t>
      </w:r>
      <w:r>
        <w:rPr>
          <w:bCs/>
        </w:rPr>
        <w:t xml:space="preserve">An interaction between </w:t>
      </w:r>
      <w:ins w:id="78" w:author="Perkowski, Evan A [2]" w:date="2023-11-13T15:27:00Z">
        <w:r w:rsidR="00165C21">
          <w:rPr>
            <w:bCs/>
          </w:rPr>
          <w:t xml:space="preserve">nitrogen </w:t>
        </w:r>
      </w:ins>
      <w:r>
        <w:rPr>
          <w:bCs/>
        </w:rPr>
        <w:t>fertilization and inoculation (</w:t>
      </w:r>
      <w:r>
        <w:rPr>
          <w:bCs/>
          <w:i/>
          <w:iCs/>
        </w:rPr>
        <w:t>p</w:t>
      </w:r>
      <w:r>
        <w:rPr>
          <w:bCs/>
        </w:rPr>
        <w:t>&lt;0.001; Table 2) indicated that positive effect</w:t>
      </w:r>
      <w:r w:rsidR="00615C40">
        <w:rPr>
          <w:bCs/>
        </w:rPr>
        <w:t>s</w:t>
      </w:r>
      <w:r>
        <w:rPr>
          <w:bCs/>
        </w:rPr>
        <w:t xml:space="preserve"> </w:t>
      </w:r>
      <w:r>
        <w:rPr>
          <w:bCs/>
        </w:rPr>
        <w:lastRenderedPageBreak/>
        <w:t xml:space="preserve">of increasing </w:t>
      </w:r>
      <w:ins w:id="79" w:author="Perkowski, Evan A [2]" w:date="2023-11-13T15:27:00Z">
        <w:r w:rsidR="00165C21">
          <w:rPr>
            <w:bCs/>
          </w:rPr>
          <w:t xml:space="preserve">nitrogen </w:t>
        </w:r>
      </w:ins>
      <w:r>
        <w:rPr>
          <w:bCs/>
        </w:rPr>
        <w:t xml:space="preserve">fertilization on </w:t>
      </w:r>
      <w:r>
        <w:rPr>
          <w:bCs/>
          <w:i/>
          <w:iCs/>
        </w:rPr>
        <w:t>R</w:t>
      </w:r>
      <w:r>
        <w:rPr>
          <w:bCs/>
          <w:vertAlign w:val="subscript"/>
        </w:rPr>
        <w:t>d25</w:t>
      </w:r>
      <w:r>
        <w:rPr>
          <w:bCs/>
        </w:rPr>
        <w:t xml:space="preserve"> (</w:t>
      </w:r>
      <w:r>
        <w:rPr>
          <w:bCs/>
          <w:i/>
          <w:iCs/>
        </w:rPr>
        <w:t>p</w:t>
      </w:r>
      <w:r>
        <w:rPr>
          <w:bCs/>
        </w:rPr>
        <w:t xml:space="preserve">=0.015; Table 2) </w:t>
      </w:r>
      <w:r w:rsidR="00E05E41">
        <w:rPr>
          <w:bCs/>
        </w:rPr>
        <w:t xml:space="preserve">were driven by uninoculated plants (Tukey test of the </w:t>
      </w:r>
      <w:ins w:id="80" w:author="Perkowski, Evan A [2]" w:date="2023-11-13T15:27:00Z">
        <w:r w:rsidR="00165C21">
          <w:rPr>
            <w:bCs/>
          </w:rPr>
          <w:t xml:space="preserve">nitrogen </w:t>
        </w:r>
      </w:ins>
      <w:r w:rsidR="00E05E41">
        <w:rPr>
          <w:bCs/>
        </w:rPr>
        <w:t>fertilization-</w:t>
      </w:r>
      <w:r w:rsidR="00E05E41">
        <w:rPr>
          <w:bCs/>
          <w:i/>
          <w:iCs/>
        </w:rPr>
        <w:t>R</w:t>
      </w:r>
      <w:r w:rsidR="00E05E41">
        <w:rPr>
          <w:bCs/>
          <w:vertAlign w:val="subscript"/>
        </w:rPr>
        <w:t>d25</w:t>
      </w:r>
      <w:r w:rsidR="00E05E41">
        <w:rPr>
          <w:bCs/>
        </w:rPr>
        <w:t xml:space="preserve"> slope</w:t>
      </w:r>
      <w:r w:rsidR="003D0A1E">
        <w:rPr>
          <w:bCs/>
        </w:rPr>
        <w:t xml:space="preserve"> in uninoculated plants</w:t>
      </w:r>
      <w:r w:rsidR="00E05E41">
        <w:rPr>
          <w:bCs/>
        </w:rPr>
        <w:t xml:space="preserve">: </w:t>
      </w:r>
      <w:r w:rsidR="00E05E41">
        <w:rPr>
          <w:bCs/>
          <w:i/>
          <w:iCs/>
        </w:rPr>
        <w:t>p</w:t>
      </w:r>
      <w:r w:rsidR="00E05E41">
        <w:rPr>
          <w:bCs/>
        </w:rPr>
        <w:t xml:space="preserve">&lt;0.001), as there was no effect of </w:t>
      </w:r>
      <w:ins w:id="81" w:author="Perkowski, Evan A [2]" w:date="2023-11-13T15:27:00Z">
        <w:r w:rsidR="00165C21">
          <w:rPr>
            <w:bCs/>
          </w:rPr>
          <w:t xml:space="preserve">nitrogen </w:t>
        </w:r>
      </w:ins>
      <w:r w:rsidR="00E05E41">
        <w:rPr>
          <w:bCs/>
        </w:rPr>
        <w:t xml:space="preserve">fertilization on </w:t>
      </w:r>
      <w:r w:rsidR="00E05E41">
        <w:rPr>
          <w:bCs/>
          <w:i/>
          <w:iCs/>
        </w:rPr>
        <w:t>R</w:t>
      </w:r>
      <w:r w:rsidR="00E05E41">
        <w:rPr>
          <w:bCs/>
          <w:vertAlign w:val="subscript"/>
        </w:rPr>
        <w:t>d25</w:t>
      </w:r>
      <w:r w:rsidR="00E05E41">
        <w:rPr>
          <w:bCs/>
        </w:rPr>
        <w:t xml:space="preserve"> in inoculated plants (Tukey test of the </w:t>
      </w:r>
      <w:ins w:id="82" w:author="Perkowski, Evan A [2]" w:date="2023-11-13T15:27:00Z">
        <w:r w:rsidR="00165C21">
          <w:rPr>
            <w:bCs/>
          </w:rPr>
          <w:t xml:space="preserve">nitrogen </w:t>
        </w:r>
      </w:ins>
      <w:r w:rsidR="00E05E41">
        <w:rPr>
          <w:bCs/>
        </w:rPr>
        <w:t>fertilization-</w:t>
      </w:r>
      <w:r w:rsidR="00E05E41">
        <w:rPr>
          <w:bCs/>
          <w:i/>
          <w:iCs/>
        </w:rPr>
        <w:t>R</w:t>
      </w:r>
      <w:r w:rsidR="00E05E41">
        <w:rPr>
          <w:bCs/>
          <w:vertAlign w:val="subscript"/>
        </w:rPr>
        <w:t>d25</w:t>
      </w:r>
      <w:r w:rsidR="00E05E41">
        <w:rPr>
          <w:bCs/>
        </w:rPr>
        <w:t xml:space="preserve"> slope</w:t>
      </w:r>
      <w:r w:rsidR="003D0A1E">
        <w:rPr>
          <w:bCs/>
        </w:rPr>
        <w:t xml:space="preserve"> in inoculated plants</w:t>
      </w:r>
      <w:r w:rsidR="00E05E41">
        <w:rPr>
          <w:bCs/>
        </w:rPr>
        <w:t xml:space="preserve">: </w:t>
      </w:r>
      <w:r w:rsidR="00E05E41">
        <w:rPr>
          <w:bCs/>
          <w:i/>
          <w:iCs/>
        </w:rPr>
        <w:t>p</w:t>
      </w:r>
      <w:r w:rsidR="00E05E41">
        <w:rPr>
          <w:bCs/>
        </w:rPr>
        <w:t>&gt;0.05).</w:t>
      </w:r>
    </w:p>
    <w:p w14:paraId="71045878" w14:textId="77777777" w:rsidR="003D0A1E" w:rsidRDefault="003D0A1E" w:rsidP="003D0A1E">
      <w:pPr>
        <w:spacing w:line="360" w:lineRule="auto"/>
        <w:rPr>
          <w:bCs/>
        </w:rPr>
      </w:pPr>
    </w:p>
    <w:p w14:paraId="67BB100E" w14:textId="73110585" w:rsidR="00E05E41" w:rsidRDefault="00E05E41" w:rsidP="00E05E41">
      <w:pPr>
        <w:spacing w:line="360" w:lineRule="auto"/>
        <w:rPr>
          <w:bCs/>
        </w:rPr>
        <w:sectPr w:rsidR="00E05E41" w:rsidSect="00770577">
          <w:pgSz w:w="12240" w:h="15840"/>
          <w:pgMar w:top="1440" w:right="1440" w:bottom="1440" w:left="1440" w:header="720" w:footer="720" w:gutter="0"/>
          <w:lnNumType w:countBy="1" w:restart="continuous"/>
          <w:cols w:space="720"/>
          <w:docGrid w:linePitch="360"/>
        </w:sectPr>
      </w:pPr>
    </w:p>
    <w:p w14:paraId="0E63DBBB" w14:textId="2346F569" w:rsidR="009F20B5" w:rsidRDefault="009F20B5" w:rsidP="00DE2B27">
      <w:pPr>
        <w:spacing w:line="360" w:lineRule="auto"/>
        <w:rPr>
          <w:bCs/>
          <w:vertAlign w:val="superscript"/>
        </w:rPr>
      </w:pPr>
      <w:r>
        <w:rPr>
          <w:b/>
        </w:rPr>
        <w:lastRenderedPageBreak/>
        <w:t>Table 2</w:t>
      </w:r>
      <w:r w:rsidRPr="002F4382">
        <w:rPr>
          <w:bCs/>
        </w:rPr>
        <w:t xml:space="preserve"> </w:t>
      </w:r>
      <w:r>
        <w:rPr>
          <w:bCs/>
        </w:rPr>
        <w:t xml:space="preserve">Effects of </w:t>
      </w:r>
      <w:ins w:id="83" w:author="Perkowski, Evan A [2]" w:date="2023-11-13T15:28:00Z">
        <w:r w:rsidR="00165C21">
          <w:rPr>
            <w:bCs/>
          </w:rPr>
          <w:t xml:space="preserve">nitrogen </w:t>
        </w:r>
      </w:ins>
      <w:r>
        <w:rPr>
          <w:bCs/>
        </w:rPr>
        <w:t>fertilization, inoculation, and CO</w:t>
      </w:r>
      <w:r>
        <w:rPr>
          <w:bCs/>
          <w:vertAlign w:val="subscript"/>
        </w:rPr>
        <w:t>2</w:t>
      </w:r>
      <w:r>
        <w:rPr>
          <w:bCs/>
        </w:rPr>
        <w:t xml:space="preserve"> on leaf gas exchange</w:t>
      </w:r>
      <w:r>
        <w:rPr>
          <w:bCs/>
          <w:vertAlign w:val="superscript"/>
        </w:rPr>
        <w:t>*</w:t>
      </w:r>
    </w:p>
    <w:tbl>
      <w:tblPr>
        <w:tblW w:w="11625" w:type="dxa"/>
        <w:tblLook w:val="04A0" w:firstRow="1" w:lastRow="0" w:firstColumn="1" w:lastColumn="0" w:noHBand="0" w:noVBand="1"/>
      </w:tblPr>
      <w:tblGrid>
        <w:gridCol w:w="1971"/>
        <w:gridCol w:w="438"/>
        <w:gridCol w:w="1152"/>
        <w:gridCol w:w="1152"/>
        <w:gridCol w:w="1152"/>
        <w:gridCol w:w="1152"/>
        <w:gridCol w:w="1152"/>
        <w:gridCol w:w="224"/>
        <w:gridCol w:w="928"/>
        <w:gridCol w:w="224"/>
        <w:gridCol w:w="928"/>
        <w:gridCol w:w="108"/>
        <w:gridCol w:w="1044"/>
      </w:tblGrid>
      <w:tr w:rsidR="00677713" w:rsidRPr="00A075E5" w14:paraId="2E7D698B" w14:textId="77777777" w:rsidTr="00B76367">
        <w:trPr>
          <w:trHeight w:val="320"/>
        </w:trPr>
        <w:tc>
          <w:tcPr>
            <w:tcW w:w="1971" w:type="dxa"/>
            <w:tcBorders>
              <w:left w:val="nil"/>
              <w:bottom w:val="single" w:sz="4" w:space="0" w:color="auto"/>
              <w:right w:val="nil"/>
            </w:tcBorders>
            <w:shd w:val="clear" w:color="auto" w:fill="auto"/>
            <w:noWrap/>
            <w:vAlign w:val="bottom"/>
          </w:tcPr>
          <w:p w14:paraId="5371C1F6" w14:textId="77777777" w:rsidR="00677713" w:rsidRPr="00A075E5" w:rsidRDefault="00677713" w:rsidP="00677713">
            <w:pPr>
              <w:spacing w:line="276" w:lineRule="auto"/>
              <w:rPr>
                <w:color w:val="000000"/>
              </w:rPr>
            </w:pPr>
          </w:p>
        </w:tc>
        <w:tc>
          <w:tcPr>
            <w:tcW w:w="438" w:type="dxa"/>
            <w:tcBorders>
              <w:left w:val="nil"/>
              <w:bottom w:val="single" w:sz="4" w:space="0" w:color="auto"/>
              <w:right w:val="nil"/>
            </w:tcBorders>
            <w:shd w:val="clear" w:color="auto" w:fill="auto"/>
            <w:noWrap/>
            <w:vAlign w:val="bottom"/>
          </w:tcPr>
          <w:p w14:paraId="4E2AED75" w14:textId="77777777" w:rsidR="00677713" w:rsidRPr="00A075E5" w:rsidRDefault="00677713" w:rsidP="00677713">
            <w:pPr>
              <w:spacing w:line="276" w:lineRule="auto"/>
              <w:jc w:val="right"/>
              <w:rPr>
                <w:color w:val="000000"/>
              </w:rPr>
            </w:pPr>
          </w:p>
        </w:tc>
        <w:tc>
          <w:tcPr>
            <w:tcW w:w="2304" w:type="dxa"/>
            <w:gridSpan w:val="2"/>
            <w:tcBorders>
              <w:left w:val="nil"/>
              <w:bottom w:val="single" w:sz="4" w:space="0" w:color="auto"/>
              <w:right w:val="nil"/>
            </w:tcBorders>
            <w:shd w:val="clear" w:color="auto" w:fill="auto"/>
            <w:noWrap/>
            <w:vAlign w:val="center"/>
          </w:tcPr>
          <w:p w14:paraId="5FE47B57" w14:textId="2F769F2A" w:rsidR="00677713" w:rsidRPr="00677713" w:rsidRDefault="00677713" w:rsidP="00B76367">
            <w:pPr>
              <w:spacing w:line="276" w:lineRule="auto"/>
              <w:jc w:val="center"/>
              <w:rPr>
                <w:b/>
                <w:bCs/>
                <w:color w:val="000000"/>
                <w:vertAlign w:val="subscript"/>
              </w:rPr>
            </w:pPr>
            <w:r>
              <w:rPr>
                <w:b/>
                <w:bCs/>
                <w:i/>
                <w:iCs/>
                <w:color w:val="000000"/>
              </w:rPr>
              <w:t>A</w:t>
            </w:r>
            <w:r>
              <w:rPr>
                <w:b/>
                <w:bCs/>
                <w:color w:val="000000"/>
                <w:vertAlign w:val="subscript"/>
              </w:rPr>
              <w:t>net,420</w:t>
            </w:r>
          </w:p>
        </w:tc>
        <w:tc>
          <w:tcPr>
            <w:tcW w:w="2304" w:type="dxa"/>
            <w:gridSpan w:val="2"/>
            <w:tcBorders>
              <w:left w:val="nil"/>
              <w:bottom w:val="single" w:sz="4" w:space="0" w:color="auto"/>
              <w:right w:val="nil"/>
            </w:tcBorders>
            <w:shd w:val="clear" w:color="auto" w:fill="auto"/>
            <w:noWrap/>
            <w:vAlign w:val="center"/>
          </w:tcPr>
          <w:p w14:paraId="5B5CB0A4" w14:textId="43B83077" w:rsidR="00677713" w:rsidRPr="00E570BC" w:rsidRDefault="00677713" w:rsidP="00B76367">
            <w:pPr>
              <w:spacing w:line="276" w:lineRule="auto"/>
              <w:jc w:val="center"/>
              <w:rPr>
                <w:b/>
                <w:bCs/>
                <w:color w:val="000000"/>
              </w:rPr>
            </w:pPr>
            <w:proofErr w:type="spellStart"/>
            <w:r>
              <w:rPr>
                <w:b/>
                <w:bCs/>
                <w:i/>
                <w:iCs/>
                <w:color w:val="000000"/>
              </w:rPr>
              <w:t>A</w:t>
            </w:r>
            <w:r>
              <w:rPr>
                <w:b/>
                <w:bCs/>
                <w:color w:val="000000"/>
                <w:vertAlign w:val="subscript"/>
              </w:rPr>
              <w:t>net,growth</w:t>
            </w:r>
            <w:proofErr w:type="spellEnd"/>
          </w:p>
        </w:tc>
        <w:tc>
          <w:tcPr>
            <w:tcW w:w="2528" w:type="dxa"/>
            <w:gridSpan w:val="4"/>
            <w:tcBorders>
              <w:left w:val="nil"/>
              <w:bottom w:val="single" w:sz="4" w:space="0" w:color="auto"/>
              <w:right w:val="nil"/>
            </w:tcBorders>
            <w:shd w:val="clear" w:color="auto" w:fill="auto"/>
            <w:noWrap/>
            <w:vAlign w:val="center"/>
          </w:tcPr>
          <w:p w14:paraId="0DF15CF9" w14:textId="571C713F" w:rsidR="00677713" w:rsidRPr="00E570BC" w:rsidRDefault="00635A97" w:rsidP="00B76367">
            <w:pPr>
              <w:spacing w:line="276" w:lineRule="auto"/>
              <w:jc w:val="center"/>
              <w:rPr>
                <w:b/>
                <w:bCs/>
                <w:color w:val="000000"/>
              </w:rPr>
            </w:pPr>
            <w:r w:rsidRPr="00823CBA">
              <w:rPr>
                <w:b/>
                <w:bCs/>
                <w:i/>
                <w:iCs/>
                <w:color w:val="000000"/>
              </w:rPr>
              <w:t>V</w:t>
            </w:r>
            <w:r w:rsidRPr="00823CBA">
              <w:rPr>
                <w:b/>
                <w:bCs/>
                <w:color w:val="000000"/>
                <w:vertAlign w:val="subscript"/>
              </w:rPr>
              <w:t>cmax25</w:t>
            </w:r>
          </w:p>
        </w:tc>
        <w:tc>
          <w:tcPr>
            <w:tcW w:w="2080" w:type="dxa"/>
            <w:gridSpan w:val="3"/>
            <w:tcBorders>
              <w:left w:val="nil"/>
              <w:bottom w:val="single" w:sz="4" w:space="0" w:color="auto"/>
              <w:right w:val="nil"/>
            </w:tcBorders>
            <w:vAlign w:val="center"/>
          </w:tcPr>
          <w:p w14:paraId="7F886451" w14:textId="29803A1C" w:rsidR="00677713" w:rsidRPr="00552979" w:rsidRDefault="00635A97" w:rsidP="00B76367">
            <w:pPr>
              <w:spacing w:line="276" w:lineRule="auto"/>
              <w:jc w:val="center"/>
              <w:rPr>
                <w:b/>
                <w:bCs/>
                <w:color w:val="000000"/>
              </w:rPr>
            </w:pPr>
            <w:r w:rsidRPr="00823CBA">
              <w:rPr>
                <w:b/>
                <w:bCs/>
                <w:i/>
                <w:iCs/>
                <w:color w:val="000000"/>
              </w:rPr>
              <w:t>J</w:t>
            </w:r>
            <w:r w:rsidRPr="00823CBA">
              <w:rPr>
                <w:b/>
                <w:bCs/>
                <w:color w:val="000000"/>
                <w:vertAlign w:val="subscript"/>
              </w:rPr>
              <w:t>max25</w:t>
            </w:r>
          </w:p>
        </w:tc>
      </w:tr>
      <w:tr w:rsidR="00C66EF6" w:rsidRPr="00A075E5" w14:paraId="7BBEF22E" w14:textId="77777777" w:rsidTr="00C66EF6">
        <w:trPr>
          <w:trHeight w:val="320"/>
        </w:trPr>
        <w:tc>
          <w:tcPr>
            <w:tcW w:w="1971" w:type="dxa"/>
            <w:tcBorders>
              <w:top w:val="single" w:sz="4" w:space="0" w:color="auto"/>
              <w:left w:val="nil"/>
              <w:bottom w:val="single" w:sz="4" w:space="0" w:color="auto"/>
              <w:right w:val="nil"/>
            </w:tcBorders>
            <w:shd w:val="clear" w:color="auto" w:fill="auto"/>
            <w:noWrap/>
            <w:vAlign w:val="bottom"/>
            <w:hideMark/>
          </w:tcPr>
          <w:p w14:paraId="1C46C58D" w14:textId="77777777" w:rsidR="00677713" w:rsidRPr="00A075E5" w:rsidRDefault="00677713" w:rsidP="00B36775">
            <w:pPr>
              <w:spacing w:line="276" w:lineRule="auto"/>
              <w:rPr>
                <w:color w:val="000000"/>
              </w:rPr>
            </w:pPr>
          </w:p>
        </w:tc>
        <w:tc>
          <w:tcPr>
            <w:tcW w:w="438" w:type="dxa"/>
            <w:tcBorders>
              <w:top w:val="single" w:sz="4" w:space="0" w:color="auto"/>
              <w:left w:val="nil"/>
              <w:bottom w:val="single" w:sz="4" w:space="0" w:color="auto"/>
              <w:right w:val="nil"/>
            </w:tcBorders>
            <w:shd w:val="clear" w:color="auto" w:fill="auto"/>
            <w:noWrap/>
            <w:vAlign w:val="center"/>
            <w:hideMark/>
          </w:tcPr>
          <w:p w14:paraId="621573B5" w14:textId="77777777" w:rsidR="00677713" w:rsidRPr="00A075E5" w:rsidRDefault="00677713" w:rsidP="00B36775">
            <w:pPr>
              <w:spacing w:line="276" w:lineRule="auto"/>
              <w:jc w:val="right"/>
              <w:rPr>
                <w:color w:val="000000"/>
              </w:rPr>
            </w:pPr>
            <w:r w:rsidRPr="00A075E5">
              <w:rPr>
                <w:color w:val="000000"/>
              </w:rPr>
              <w:t>df</w:t>
            </w:r>
          </w:p>
        </w:tc>
        <w:tc>
          <w:tcPr>
            <w:tcW w:w="1152" w:type="dxa"/>
            <w:tcBorders>
              <w:top w:val="single" w:sz="4" w:space="0" w:color="auto"/>
              <w:left w:val="nil"/>
              <w:bottom w:val="single" w:sz="4" w:space="0" w:color="auto"/>
              <w:right w:val="nil"/>
            </w:tcBorders>
            <w:shd w:val="clear" w:color="auto" w:fill="auto"/>
            <w:noWrap/>
            <w:vAlign w:val="center"/>
            <w:hideMark/>
          </w:tcPr>
          <w:p w14:paraId="6C04DD83" w14:textId="77777777" w:rsidR="00677713" w:rsidRPr="00A075E5" w:rsidRDefault="00677713" w:rsidP="00B36775">
            <w:pPr>
              <w:spacing w:line="276" w:lineRule="auto"/>
              <w:jc w:val="right"/>
              <w:rPr>
                <w:color w:val="000000"/>
                <w:lang w:val="el-GR"/>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tcBorders>
            <w:shd w:val="clear" w:color="auto" w:fill="auto"/>
            <w:noWrap/>
            <w:vAlign w:val="center"/>
            <w:hideMark/>
          </w:tcPr>
          <w:p w14:paraId="11B2E6F9" w14:textId="77777777" w:rsidR="00677713" w:rsidRPr="00A075E5" w:rsidRDefault="00677713" w:rsidP="00B36775">
            <w:pPr>
              <w:spacing w:line="276" w:lineRule="auto"/>
              <w:jc w:val="right"/>
              <w:rPr>
                <w:color w:val="000000"/>
              </w:rPr>
            </w:pPr>
            <w:r w:rsidRPr="00E4133D">
              <w:rPr>
                <w:i/>
                <w:iCs/>
                <w:color w:val="000000"/>
              </w:rPr>
              <w:t>p</w:t>
            </w:r>
          </w:p>
        </w:tc>
        <w:tc>
          <w:tcPr>
            <w:tcW w:w="1152" w:type="dxa"/>
            <w:tcBorders>
              <w:top w:val="single" w:sz="4" w:space="0" w:color="auto"/>
              <w:bottom w:val="single" w:sz="4" w:space="0" w:color="auto"/>
              <w:right w:val="nil"/>
            </w:tcBorders>
            <w:shd w:val="clear" w:color="auto" w:fill="auto"/>
            <w:noWrap/>
            <w:vAlign w:val="center"/>
            <w:hideMark/>
          </w:tcPr>
          <w:p w14:paraId="1753A604" w14:textId="77777777" w:rsidR="00677713" w:rsidRPr="00A075E5" w:rsidRDefault="00677713" w:rsidP="00B36775">
            <w:pPr>
              <w:spacing w:line="276" w:lineRule="auto"/>
              <w:jc w:val="right"/>
              <w:rPr>
                <w:color w:val="000000"/>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right w:val="nil"/>
            </w:tcBorders>
            <w:shd w:val="clear" w:color="auto" w:fill="auto"/>
            <w:noWrap/>
            <w:vAlign w:val="center"/>
            <w:hideMark/>
          </w:tcPr>
          <w:p w14:paraId="7F14ACD5" w14:textId="77777777" w:rsidR="00677713" w:rsidRPr="00A075E5" w:rsidRDefault="00677713" w:rsidP="00B36775">
            <w:pPr>
              <w:spacing w:line="276" w:lineRule="auto"/>
              <w:jc w:val="right"/>
              <w:rPr>
                <w:color w:val="000000"/>
              </w:rPr>
            </w:pPr>
            <w:r w:rsidRPr="00E4133D">
              <w:rPr>
                <w:i/>
                <w:iCs/>
                <w:color w:val="000000"/>
              </w:rPr>
              <w:t>p</w:t>
            </w:r>
          </w:p>
        </w:tc>
        <w:tc>
          <w:tcPr>
            <w:tcW w:w="1376" w:type="dxa"/>
            <w:gridSpan w:val="2"/>
            <w:tcBorders>
              <w:top w:val="single" w:sz="4" w:space="0" w:color="auto"/>
              <w:left w:val="nil"/>
              <w:bottom w:val="single" w:sz="4" w:space="0" w:color="auto"/>
              <w:right w:val="nil"/>
            </w:tcBorders>
            <w:shd w:val="clear" w:color="auto" w:fill="auto"/>
            <w:noWrap/>
            <w:vAlign w:val="center"/>
            <w:hideMark/>
          </w:tcPr>
          <w:p w14:paraId="57376F39" w14:textId="77777777" w:rsidR="00677713" w:rsidRPr="00A075E5" w:rsidRDefault="00677713" w:rsidP="00B36775">
            <w:pPr>
              <w:spacing w:line="276" w:lineRule="auto"/>
              <w:jc w:val="right"/>
              <w:rPr>
                <w:color w:val="000000"/>
              </w:rPr>
            </w:pPr>
            <w:r>
              <w:rPr>
                <w:i/>
                <w:iCs/>
                <w:color w:val="000000"/>
                <w:lang w:val="el-GR"/>
              </w:rPr>
              <w:t>χ</w:t>
            </w:r>
            <w:r w:rsidRPr="0005043C">
              <w:rPr>
                <w:color w:val="000000"/>
                <w:vertAlign w:val="superscript"/>
                <w:lang w:val="el-GR"/>
              </w:rPr>
              <w:t>2</w:t>
            </w:r>
          </w:p>
        </w:tc>
        <w:tc>
          <w:tcPr>
            <w:tcW w:w="1152" w:type="dxa"/>
            <w:gridSpan w:val="2"/>
            <w:tcBorders>
              <w:top w:val="single" w:sz="4" w:space="0" w:color="auto"/>
              <w:left w:val="nil"/>
              <w:bottom w:val="single" w:sz="4" w:space="0" w:color="auto"/>
              <w:right w:val="nil"/>
            </w:tcBorders>
            <w:shd w:val="clear" w:color="auto" w:fill="auto"/>
            <w:noWrap/>
            <w:vAlign w:val="center"/>
            <w:hideMark/>
          </w:tcPr>
          <w:p w14:paraId="04B2C3B0" w14:textId="77777777" w:rsidR="00677713" w:rsidRPr="00A075E5" w:rsidRDefault="00677713" w:rsidP="00B36775">
            <w:pPr>
              <w:spacing w:line="276" w:lineRule="auto"/>
              <w:jc w:val="right"/>
              <w:rPr>
                <w:color w:val="000000"/>
              </w:rPr>
            </w:pPr>
            <w:r w:rsidRPr="00E4133D">
              <w:rPr>
                <w:i/>
                <w:iCs/>
                <w:color w:val="000000"/>
              </w:rPr>
              <w:t>p</w:t>
            </w:r>
          </w:p>
        </w:tc>
        <w:tc>
          <w:tcPr>
            <w:tcW w:w="1036" w:type="dxa"/>
            <w:gridSpan w:val="2"/>
            <w:tcBorders>
              <w:top w:val="single" w:sz="4" w:space="0" w:color="auto"/>
              <w:left w:val="nil"/>
              <w:bottom w:val="single" w:sz="4" w:space="0" w:color="auto"/>
              <w:right w:val="nil"/>
            </w:tcBorders>
            <w:vAlign w:val="center"/>
          </w:tcPr>
          <w:p w14:paraId="5909F294" w14:textId="77777777" w:rsidR="00677713" w:rsidRPr="00E4133D" w:rsidRDefault="00677713" w:rsidP="00B36775">
            <w:pPr>
              <w:spacing w:line="276" w:lineRule="auto"/>
              <w:jc w:val="right"/>
              <w:rPr>
                <w:i/>
                <w:iCs/>
                <w:color w:val="000000"/>
              </w:rPr>
            </w:pPr>
            <w:r>
              <w:rPr>
                <w:i/>
                <w:iCs/>
                <w:color w:val="000000"/>
                <w:lang w:val="el-GR"/>
              </w:rPr>
              <w:t>χ</w:t>
            </w:r>
            <w:r w:rsidRPr="0005043C">
              <w:rPr>
                <w:color w:val="000000"/>
                <w:vertAlign w:val="superscript"/>
                <w:lang w:val="el-GR"/>
              </w:rPr>
              <w:t>2</w:t>
            </w:r>
          </w:p>
        </w:tc>
        <w:tc>
          <w:tcPr>
            <w:tcW w:w="1044" w:type="dxa"/>
            <w:tcBorders>
              <w:top w:val="single" w:sz="4" w:space="0" w:color="auto"/>
              <w:left w:val="nil"/>
              <w:bottom w:val="single" w:sz="4" w:space="0" w:color="auto"/>
              <w:right w:val="nil"/>
            </w:tcBorders>
            <w:vAlign w:val="center"/>
          </w:tcPr>
          <w:p w14:paraId="6DAC0815" w14:textId="77777777" w:rsidR="00677713" w:rsidRPr="00E4133D" w:rsidRDefault="00677713" w:rsidP="00B36775">
            <w:pPr>
              <w:spacing w:line="276" w:lineRule="auto"/>
              <w:jc w:val="right"/>
              <w:rPr>
                <w:i/>
                <w:iCs/>
                <w:color w:val="000000"/>
              </w:rPr>
            </w:pPr>
            <w:r w:rsidRPr="00E4133D">
              <w:rPr>
                <w:i/>
                <w:iCs/>
                <w:color w:val="000000"/>
              </w:rPr>
              <w:t>p</w:t>
            </w:r>
          </w:p>
        </w:tc>
      </w:tr>
      <w:tr w:rsidR="00635A97" w:rsidRPr="00A075E5" w14:paraId="469A2C71" w14:textId="77777777" w:rsidTr="00C66EF6">
        <w:trPr>
          <w:trHeight w:val="320"/>
        </w:trPr>
        <w:tc>
          <w:tcPr>
            <w:tcW w:w="1971" w:type="dxa"/>
            <w:tcBorders>
              <w:top w:val="nil"/>
              <w:left w:val="nil"/>
              <w:bottom w:val="nil"/>
              <w:right w:val="nil"/>
            </w:tcBorders>
            <w:shd w:val="clear" w:color="auto" w:fill="auto"/>
            <w:noWrap/>
            <w:vAlign w:val="bottom"/>
            <w:hideMark/>
          </w:tcPr>
          <w:p w14:paraId="675DC5EB" w14:textId="77777777" w:rsidR="00635A97" w:rsidRPr="00A075E5" w:rsidRDefault="00635A97" w:rsidP="00635A97">
            <w:pPr>
              <w:spacing w:line="276" w:lineRule="auto"/>
              <w:rPr>
                <w:color w:val="000000"/>
              </w:rPr>
            </w:pPr>
            <w:r>
              <w:rPr>
                <w:color w:val="000000"/>
              </w:rPr>
              <w:t>CO</w:t>
            </w:r>
            <w:r>
              <w:rPr>
                <w:color w:val="000000"/>
                <w:vertAlign w:val="subscript"/>
              </w:rPr>
              <w:t>2</w:t>
            </w:r>
          </w:p>
        </w:tc>
        <w:tc>
          <w:tcPr>
            <w:tcW w:w="438" w:type="dxa"/>
            <w:tcBorders>
              <w:top w:val="nil"/>
              <w:left w:val="nil"/>
              <w:bottom w:val="nil"/>
              <w:right w:val="nil"/>
            </w:tcBorders>
            <w:shd w:val="clear" w:color="auto" w:fill="auto"/>
            <w:noWrap/>
            <w:vAlign w:val="bottom"/>
            <w:hideMark/>
          </w:tcPr>
          <w:p w14:paraId="137EC847" w14:textId="77777777" w:rsidR="00635A97" w:rsidRPr="00A075E5" w:rsidRDefault="00635A97" w:rsidP="00635A97">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01D60198" w14:textId="227DD615" w:rsidR="00635A97" w:rsidRPr="009412FD" w:rsidRDefault="00635A97" w:rsidP="00635A97">
            <w:pPr>
              <w:spacing w:line="276" w:lineRule="auto"/>
              <w:jc w:val="right"/>
              <w:rPr>
                <w:color w:val="000000"/>
              </w:rPr>
            </w:pPr>
            <w:r>
              <w:rPr>
                <w:color w:val="000000"/>
              </w:rPr>
              <w:t>15.747</w:t>
            </w:r>
          </w:p>
        </w:tc>
        <w:tc>
          <w:tcPr>
            <w:tcW w:w="1152" w:type="dxa"/>
            <w:tcBorders>
              <w:top w:val="nil"/>
              <w:left w:val="nil"/>
              <w:bottom w:val="nil"/>
            </w:tcBorders>
            <w:shd w:val="clear" w:color="auto" w:fill="auto"/>
            <w:noWrap/>
            <w:vAlign w:val="bottom"/>
            <w:hideMark/>
          </w:tcPr>
          <w:p w14:paraId="0A07E7BC" w14:textId="73297211" w:rsidR="00635A97" w:rsidRPr="009412FD" w:rsidRDefault="00635A97" w:rsidP="00635A97">
            <w:pPr>
              <w:spacing w:line="276" w:lineRule="auto"/>
              <w:jc w:val="right"/>
              <w:rPr>
                <w:b/>
                <w:bCs/>
                <w:color w:val="000000"/>
              </w:rPr>
            </w:pPr>
            <w:r>
              <w:rPr>
                <w:b/>
                <w:bCs/>
                <w:color w:val="000000"/>
              </w:rPr>
              <w:t>&lt;0.001</w:t>
            </w:r>
          </w:p>
        </w:tc>
        <w:tc>
          <w:tcPr>
            <w:tcW w:w="1152" w:type="dxa"/>
            <w:tcBorders>
              <w:top w:val="nil"/>
              <w:bottom w:val="nil"/>
              <w:right w:val="nil"/>
            </w:tcBorders>
            <w:shd w:val="clear" w:color="auto" w:fill="auto"/>
            <w:noWrap/>
            <w:vAlign w:val="bottom"/>
          </w:tcPr>
          <w:p w14:paraId="6C51BDA9" w14:textId="51AA32F2" w:rsidR="00635A97" w:rsidRPr="009412FD" w:rsidRDefault="00635A97" w:rsidP="00635A97">
            <w:pPr>
              <w:spacing w:line="276" w:lineRule="auto"/>
              <w:jc w:val="right"/>
              <w:rPr>
                <w:color w:val="000000"/>
              </w:rPr>
            </w:pPr>
            <w:r>
              <w:rPr>
                <w:color w:val="000000"/>
              </w:rPr>
              <w:t>52.716</w:t>
            </w:r>
          </w:p>
        </w:tc>
        <w:tc>
          <w:tcPr>
            <w:tcW w:w="1152" w:type="dxa"/>
            <w:tcBorders>
              <w:top w:val="nil"/>
              <w:left w:val="nil"/>
              <w:bottom w:val="nil"/>
              <w:right w:val="nil"/>
            </w:tcBorders>
            <w:shd w:val="clear" w:color="auto" w:fill="auto"/>
            <w:noWrap/>
            <w:vAlign w:val="bottom"/>
          </w:tcPr>
          <w:p w14:paraId="16E5ED3B" w14:textId="1769D089" w:rsidR="00635A97" w:rsidRPr="009412FD" w:rsidRDefault="00635A97" w:rsidP="00635A97">
            <w:pPr>
              <w:spacing w:line="276" w:lineRule="auto"/>
              <w:jc w:val="right"/>
              <w:rPr>
                <w:b/>
                <w:bCs/>
                <w:color w:val="000000"/>
              </w:rPr>
            </w:pPr>
            <w:r>
              <w:rPr>
                <w:b/>
                <w:bCs/>
                <w:color w:val="000000"/>
              </w:rPr>
              <w:t>&lt;0.001</w:t>
            </w:r>
          </w:p>
        </w:tc>
        <w:tc>
          <w:tcPr>
            <w:tcW w:w="1152" w:type="dxa"/>
            <w:tcBorders>
              <w:top w:val="nil"/>
              <w:left w:val="nil"/>
              <w:bottom w:val="nil"/>
              <w:right w:val="nil"/>
            </w:tcBorders>
            <w:shd w:val="clear" w:color="auto" w:fill="auto"/>
            <w:noWrap/>
            <w:vAlign w:val="bottom"/>
            <w:hideMark/>
          </w:tcPr>
          <w:p w14:paraId="0DCAA9E8" w14:textId="7DDA68A8" w:rsidR="00635A97" w:rsidRPr="009412FD" w:rsidRDefault="00635A97" w:rsidP="00635A97">
            <w:pPr>
              <w:spacing w:line="276" w:lineRule="auto"/>
              <w:jc w:val="right"/>
              <w:rPr>
                <w:color w:val="000000"/>
              </w:rPr>
            </w:pPr>
            <w:r w:rsidRPr="00050001">
              <w:rPr>
                <w:color w:val="000000"/>
              </w:rPr>
              <w:t>18.039</w:t>
            </w:r>
          </w:p>
        </w:tc>
        <w:tc>
          <w:tcPr>
            <w:tcW w:w="1152" w:type="dxa"/>
            <w:gridSpan w:val="2"/>
            <w:tcBorders>
              <w:top w:val="nil"/>
              <w:left w:val="nil"/>
              <w:bottom w:val="nil"/>
              <w:right w:val="nil"/>
            </w:tcBorders>
            <w:shd w:val="clear" w:color="auto" w:fill="auto"/>
            <w:noWrap/>
            <w:vAlign w:val="bottom"/>
            <w:hideMark/>
          </w:tcPr>
          <w:p w14:paraId="32E4E8F9" w14:textId="4A056F32" w:rsidR="00635A97" w:rsidRPr="009412FD" w:rsidRDefault="00635A97" w:rsidP="00635A97">
            <w:pPr>
              <w:spacing w:line="276" w:lineRule="auto"/>
              <w:jc w:val="right"/>
              <w:rPr>
                <w:b/>
                <w:bCs/>
                <w:color w:val="000000"/>
              </w:rPr>
            </w:pPr>
            <w:r w:rsidRPr="00050001">
              <w:rPr>
                <w:b/>
                <w:bCs/>
                <w:color w:val="000000"/>
              </w:rPr>
              <w:t>&lt;0.001</w:t>
            </w:r>
          </w:p>
        </w:tc>
        <w:tc>
          <w:tcPr>
            <w:tcW w:w="1152" w:type="dxa"/>
            <w:gridSpan w:val="2"/>
            <w:tcBorders>
              <w:top w:val="nil"/>
              <w:left w:val="nil"/>
              <w:bottom w:val="nil"/>
              <w:right w:val="nil"/>
            </w:tcBorders>
            <w:vAlign w:val="bottom"/>
          </w:tcPr>
          <w:p w14:paraId="12CA5B12" w14:textId="15BAC3C4" w:rsidR="00635A97" w:rsidRPr="009412FD" w:rsidRDefault="00635A97" w:rsidP="00635A97">
            <w:pPr>
              <w:spacing w:line="276" w:lineRule="auto"/>
              <w:jc w:val="right"/>
              <w:rPr>
                <w:b/>
                <w:bCs/>
                <w:color w:val="000000"/>
              </w:rPr>
            </w:pPr>
            <w:r w:rsidRPr="00050001">
              <w:rPr>
                <w:color w:val="000000"/>
              </w:rPr>
              <w:t>6.042</w:t>
            </w:r>
          </w:p>
        </w:tc>
        <w:tc>
          <w:tcPr>
            <w:tcW w:w="1152" w:type="dxa"/>
            <w:gridSpan w:val="2"/>
            <w:tcBorders>
              <w:top w:val="nil"/>
              <w:left w:val="nil"/>
              <w:bottom w:val="nil"/>
              <w:right w:val="nil"/>
            </w:tcBorders>
            <w:vAlign w:val="bottom"/>
          </w:tcPr>
          <w:p w14:paraId="7814875E" w14:textId="2802FAE2" w:rsidR="00635A97" w:rsidRPr="009412FD" w:rsidRDefault="00635A97" w:rsidP="00635A97">
            <w:pPr>
              <w:spacing w:line="276" w:lineRule="auto"/>
              <w:jc w:val="right"/>
              <w:rPr>
                <w:b/>
                <w:bCs/>
                <w:color w:val="000000"/>
              </w:rPr>
            </w:pPr>
            <w:r w:rsidRPr="00050001">
              <w:rPr>
                <w:b/>
                <w:bCs/>
                <w:color w:val="000000"/>
              </w:rPr>
              <w:t>0.014</w:t>
            </w:r>
          </w:p>
        </w:tc>
      </w:tr>
      <w:tr w:rsidR="00635A97" w:rsidRPr="00A075E5" w14:paraId="3114BC3F" w14:textId="77777777" w:rsidTr="00C66EF6">
        <w:trPr>
          <w:trHeight w:val="320"/>
        </w:trPr>
        <w:tc>
          <w:tcPr>
            <w:tcW w:w="1971" w:type="dxa"/>
            <w:tcBorders>
              <w:top w:val="nil"/>
              <w:left w:val="nil"/>
              <w:bottom w:val="nil"/>
              <w:right w:val="nil"/>
            </w:tcBorders>
            <w:shd w:val="clear" w:color="auto" w:fill="auto"/>
            <w:noWrap/>
            <w:vAlign w:val="bottom"/>
            <w:hideMark/>
          </w:tcPr>
          <w:p w14:paraId="23A7B84E" w14:textId="77777777" w:rsidR="00635A97" w:rsidRPr="00A075E5" w:rsidRDefault="00635A97" w:rsidP="00635A97">
            <w:pPr>
              <w:spacing w:line="276" w:lineRule="auto"/>
              <w:rPr>
                <w:color w:val="000000"/>
              </w:rPr>
            </w:pPr>
            <w:r>
              <w:rPr>
                <w:color w:val="000000"/>
              </w:rPr>
              <w:t>Inoculation (I)</w:t>
            </w:r>
          </w:p>
        </w:tc>
        <w:tc>
          <w:tcPr>
            <w:tcW w:w="438" w:type="dxa"/>
            <w:tcBorders>
              <w:top w:val="nil"/>
              <w:left w:val="nil"/>
              <w:bottom w:val="nil"/>
              <w:right w:val="nil"/>
            </w:tcBorders>
            <w:shd w:val="clear" w:color="auto" w:fill="auto"/>
            <w:noWrap/>
            <w:vAlign w:val="bottom"/>
            <w:hideMark/>
          </w:tcPr>
          <w:p w14:paraId="74564639" w14:textId="77777777" w:rsidR="00635A97" w:rsidRPr="00A075E5" w:rsidRDefault="00635A97" w:rsidP="00635A97">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2CD0FA42" w14:textId="51B95380" w:rsidR="00635A97" w:rsidRPr="009412FD" w:rsidRDefault="00635A97" w:rsidP="00635A97">
            <w:pPr>
              <w:spacing w:line="276" w:lineRule="auto"/>
              <w:jc w:val="right"/>
              <w:rPr>
                <w:color w:val="000000"/>
              </w:rPr>
            </w:pPr>
            <w:r>
              <w:rPr>
                <w:color w:val="000000"/>
              </w:rPr>
              <w:t>77.137</w:t>
            </w:r>
          </w:p>
        </w:tc>
        <w:tc>
          <w:tcPr>
            <w:tcW w:w="1152" w:type="dxa"/>
            <w:tcBorders>
              <w:top w:val="nil"/>
              <w:left w:val="nil"/>
              <w:bottom w:val="nil"/>
            </w:tcBorders>
            <w:shd w:val="clear" w:color="auto" w:fill="auto"/>
            <w:noWrap/>
            <w:vAlign w:val="bottom"/>
            <w:hideMark/>
          </w:tcPr>
          <w:p w14:paraId="681D9210" w14:textId="1F2C1FFF" w:rsidR="00635A97" w:rsidRPr="009412FD" w:rsidRDefault="00635A97" w:rsidP="00635A97">
            <w:pPr>
              <w:spacing w:line="276" w:lineRule="auto"/>
              <w:jc w:val="right"/>
              <w:rPr>
                <w:b/>
                <w:bCs/>
                <w:color w:val="000000"/>
              </w:rPr>
            </w:pPr>
            <w:r>
              <w:rPr>
                <w:b/>
                <w:bCs/>
                <w:color w:val="000000"/>
              </w:rPr>
              <w:t>&lt;0.001</w:t>
            </w:r>
          </w:p>
        </w:tc>
        <w:tc>
          <w:tcPr>
            <w:tcW w:w="1152" w:type="dxa"/>
            <w:tcBorders>
              <w:top w:val="nil"/>
              <w:bottom w:val="nil"/>
              <w:right w:val="nil"/>
            </w:tcBorders>
            <w:shd w:val="clear" w:color="auto" w:fill="auto"/>
            <w:noWrap/>
            <w:vAlign w:val="bottom"/>
          </w:tcPr>
          <w:p w14:paraId="517952B8" w14:textId="20879ECD" w:rsidR="00635A97" w:rsidRPr="009412FD" w:rsidRDefault="00635A97" w:rsidP="00635A97">
            <w:pPr>
              <w:spacing w:line="276" w:lineRule="auto"/>
              <w:jc w:val="right"/>
              <w:rPr>
                <w:color w:val="000000"/>
              </w:rPr>
            </w:pPr>
            <w:r>
              <w:rPr>
                <w:color w:val="000000"/>
              </w:rPr>
              <w:t>83.008</w:t>
            </w:r>
          </w:p>
        </w:tc>
        <w:tc>
          <w:tcPr>
            <w:tcW w:w="1152" w:type="dxa"/>
            <w:tcBorders>
              <w:top w:val="nil"/>
              <w:left w:val="nil"/>
              <w:bottom w:val="nil"/>
              <w:right w:val="nil"/>
            </w:tcBorders>
            <w:shd w:val="clear" w:color="auto" w:fill="auto"/>
            <w:noWrap/>
            <w:vAlign w:val="bottom"/>
          </w:tcPr>
          <w:p w14:paraId="36672DB1" w14:textId="41D90D6D" w:rsidR="00635A97" w:rsidRPr="009412FD" w:rsidRDefault="00635A97" w:rsidP="00635A97">
            <w:pPr>
              <w:spacing w:line="276" w:lineRule="auto"/>
              <w:jc w:val="right"/>
              <w:rPr>
                <w:b/>
                <w:bCs/>
                <w:color w:val="000000"/>
              </w:rPr>
            </w:pPr>
            <w:r>
              <w:rPr>
                <w:b/>
                <w:bCs/>
                <w:color w:val="000000"/>
              </w:rPr>
              <w:t>&lt;0.001</w:t>
            </w:r>
          </w:p>
        </w:tc>
        <w:tc>
          <w:tcPr>
            <w:tcW w:w="1152" w:type="dxa"/>
            <w:tcBorders>
              <w:top w:val="nil"/>
              <w:left w:val="nil"/>
              <w:bottom w:val="nil"/>
              <w:right w:val="nil"/>
            </w:tcBorders>
            <w:shd w:val="clear" w:color="auto" w:fill="auto"/>
            <w:noWrap/>
            <w:vAlign w:val="bottom"/>
            <w:hideMark/>
          </w:tcPr>
          <w:p w14:paraId="2F50B8C4" w14:textId="69B22BC8" w:rsidR="00635A97" w:rsidRPr="009412FD" w:rsidRDefault="00635A97" w:rsidP="00635A97">
            <w:pPr>
              <w:spacing w:line="276" w:lineRule="auto"/>
              <w:jc w:val="right"/>
              <w:rPr>
                <w:color w:val="000000"/>
              </w:rPr>
            </w:pPr>
            <w:r w:rsidRPr="00050001">
              <w:rPr>
                <w:color w:val="000000"/>
              </w:rPr>
              <w:t>98.579</w:t>
            </w:r>
          </w:p>
        </w:tc>
        <w:tc>
          <w:tcPr>
            <w:tcW w:w="1152" w:type="dxa"/>
            <w:gridSpan w:val="2"/>
            <w:tcBorders>
              <w:top w:val="nil"/>
              <w:left w:val="nil"/>
              <w:bottom w:val="nil"/>
              <w:right w:val="nil"/>
            </w:tcBorders>
            <w:shd w:val="clear" w:color="auto" w:fill="auto"/>
            <w:noWrap/>
            <w:vAlign w:val="bottom"/>
            <w:hideMark/>
          </w:tcPr>
          <w:p w14:paraId="46CD0C66" w14:textId="742E9C42" w:rsidR="00635A97" w:rsidRPr="009412FD" w:rsidRDefault="00635A97" w:rsidP="00635A97">
            <w:pPr>
              <w:spacing w:line="276" w:lineRule="auto"/>
              <w:jc w:val="right"/>
              <w:rPr>
                <w:b/>
                <w:bCs/>
                <w:color w:val="000000"/>
              </w:rPr>
            </w:pPr>
            <w:r w:rsidRPr="00050001">
              <w:rPr>
                <w:b/>
                <w:bCs/>
                <w:color w:val="000000"/>
              </w:rPr>
              <w:t>&lt;0.001</w:t>
            </w:r>
          </w:p>
        </w:tc>
        <w:tc>
          <w:tcPr>
            <w:tcW w:w="1152" w:type="dxa"/>
            <w:gridSpan w:val="2"/>
            <w:tcBorders>
              <w:top w:val="nil"/>
              <w:left w:val="nil"/>
              <w:bottom w:val="nil"/>
              <w:right w:val="nil"/>
            </w:tcBorders>
            <w:vAlign w:val="bottom"/>
          </w:tcPr>
          <w:p w14:paraId="43616CB0" w14:textId="0A841386" w:rsidR="00635A97" w:rsidRPr="009412FD" w:rsidRDefault="00635A97" w:rsidP="00635A97">
            <w:pPr>
              <w:spacing w:line="276" w:lineRule="auto"/>
              <w:jc w:val="right"/>
              <w:rPr>
                <w:b/>
                <w:bCs/>
                <w:color w:val="000000"/>
              </w:rPr>
            </w:pPr>
            <w:r w:rsidRPr="00050001">
              <w:rPr>
                <w:color w:val="000000"/>
              </w:rPr>
              <w:t>85.064</w:t>
            </w:r>
          </w:p>
        </w:tc>
        <w:tc>
          <w:tcPr>
            <w:tcW w:w="1152" w:type="dxa"/>
            <w:gridSpan w:val="2"/>
            <w:tcBorders>
              <w:top w:val="nil"/>
              <w:left w:val="nil"/>
              <w:bottom w:val="nil"/>
              <w:right w:val="nil"/>
            </w:tcBorders>
            <w:vAlign w:val="bottom"/>
          </w:tcPr>
          <w:p w14:paraId="0B93684B" w14:textId="444E643D" w:rsidR="00635A97" w:rsidRPr="009412FD" w:rsidRDefault="00635A97" w:rsidP="00635A97">
            <w:pPr>
              <w:spacing w:line="276" w:lineRule="auto"/>
              <w:jc w:val="right"/>
              <w:rPr>
                <w:b/>
                <w:bCs/>
                <w:color w:val="000000"/>
              </w:rPr>
            </w:pPr>
            <w:r w:rsidRPr="00050001">
              <w:rPr>
                <w:b/>
                <w:bCs/>
                <w:color w:val="000000"/>
              </w:rPr>
              <w:t>&lt;0.001</w:t>
            </w:r>
          </w:p>
        </w:tc>
      </w:tr>
      <w:tr w:rsidR="00635A97" w:rsidRPr="00A075E5" w14:paraId="08F35F01" w14:textId="77777777" w:rsidTr="00C66EF6">
        <w:trPr>
          <w:trHeight w:val="320"/>
        </w:trPr>
        <w:tc>
          <w:tcPr>
            <w:tcW w:w="1971" w:type="dxa"/>
            <w:tcBorders>
              <w:top w:val="nil"/>
              <w:left w:val="nil"/>
              <w:bottom w:val="nil"/>
              <w:right w:val="nil"/>
            </w:tcBorders>
            <w:shd w:val="clear" w:color="auto" w:fill="auto"/>
            <w:noWrap/>
            <w:vAlign w:val="bottom"/>
            <w:hideMark/>
          </w:tcPr>
          <w:p w14:paraId="03867CCE" w14:textId="21E1FBFE" w:rsidR="00635A97" w:rsidRPr="00A075E5" w:rsidRDefault="00165C21" w:rsidP="00635A97">
            <w:pPr>
              <w:spacing w:line="276" w:lineRule="auto"/>
              <w:rPr>
                <w:color w:val="000000"/>
              </w:rPr>
            </w:pPr>
            <w:ins w:id="84" w:author="Perkowski, Evan A [2]" w:date="2023-11-13T15:28:00Z">
              <w:r>
                <w:rPr>
                  <w:color w:val="000000"/>
                </w:rPr>
                <w:t>N f</w:t>
              </w:r>
            </w:ins>
            <w:r w:rsidR="00635A97">
              <w:rPr>
                <w:color w:val="000000"/>
              </w:rPr>
              <w:t>ertilization (N)</w:t>
            </w:r>
          </w:p>
        </w:tc>
        <w:tc>
          <w:tcPr>
            <w:tcW w:w="438" w:type="dxa"/>
            <w:tcBorders>
              <w:top w:val="nil"/>
              <w:left w:val="nil"/>
              <w:bottom w:val="nil"/>
              <w:right w:val="nil"/>
            </w:tcBorders>
            <w:shd w:val="clear" w:color="auto" w:fill="auto"/>
            <w:noWrap/>
            <w:vAlign w:val="bottom"/>
            <w:hideMark/>
          </w:tcPr>
          <w:p w14:paraId="596E9BFD" w14:textId="77777777" w:rsidR="00635A97" w:rsidRPr="00A075E5" w:rsidRDefault="00635A97" w:rsidP="00635A97">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036318BF" w14:textId="3CE13485" w:rsidR="00635A97" w:rsidRPr="009412FD" w:rsidRDefault="00635A97" w:rsidP="00635A97">
            <w:pPr>
              <w:spacing w:line="276" w:lineRule="auto"/>
              <w:jc w:val="right"/>
              <w:rPr>
                <w:color w:val="000000"/>
              </w:rPr>
            </w:pPr>
            <w:r>
              <w:rPr>
                <w:color w:val="000000"/>
              </w:rPr>
              <w:t>11.986</w:t>
            </w:r>
          </w:p>
        </w:tc>
        <w:tc>
          <w:tcPr>
            <w:tcW w:w="1152" w:type="dxa"/>
            <w:tcBorders>
              <w:top w:val="nil"/>
              <w:left w:val="nil"/>
              <w:bottom w:val="nil"/>
            </w:tcBorders>
            <w:shd w:val="clear" w:color="auto" w:fill="auto"/>
            <w:noWrap/>
            <w:vAlign w:val="bottom"/>
            <w:hideMark/>
          </w:tcPr>
          <w:p w14:paraId="0BB91714" w14:textId="3117BE3D" w:rsidR="00635A97" w:rsidRPr="009412FD" w:rsidRDefault="00635A97" w:rsidP="00635A97">
            <w:pPr>
              <w:spacing w:line="276" w:lineRule="auto"/>
              <w:jc w:val="right"/>
              <w:rPr>
                <w:b/>
                <w:bCs/>
                <w:color w:val="000000"/>
              </w:rPr>
            </w:pPr>
            <w:r>
              <w:rPr>
                <w:b/>
                <w:bCs/>
                <w:color w:val="000000"/>
              </w:rPr>
              <w:t>&lt;0.001</w:t>
            </w:r>
          </w:p>
        </w:tc>
        <w:tc>
          <w:tcPr>
            <w:tcW w:w="1152" w:type="dxa"/>
            <w:tcBorders>
              <w:top w:val="nil"/>
              <w:bottom w:val="nil"/>
              <w:right w:val="nil"/>
            </w:tcBorders>
            <w:shd w:val="clear" w:color="auto" w:fill="auto"/>
            <w:noWrap/>
            <w:vAlign w:val="bottom"/>
          </w:tcPr>
          <w:p w14:paraId="56B71CE0" w14:textId="7DA56352" w:rsidR="00635A97" w:rsidRPr="009412FD" w:rsidRDefault="00635A97" w:rsidP="00635A97">
            <w:pPr>
              <w:spacing w:line="276" w:lineRule="auto"/>
              <w:jc w:val="right"/>
              <w:rPr>
                <w:color w:val="000000"/>
              </w:rPr>
            </w:pPr>
            <w:r>
              <w:rPr>
                <w:color w:val="000000"/>
              </w:rPr>
              <w:t>14.658</w:t>
            </w:r>
          </w:p>
        </w:tc>
        <w:tc>
          <w:tcPr>
            <w:tcW w:w="1152" w:type="dxa"/>
            <w:tcBorders>
              <w:top w:val="nil"/>
              <w:left w:val="nil"/>
              <w:bottom w:val="nil"/>
              <w:right w:val="nil"/>
            </w:tcBorders>
            <w:shd w:val="clear" w:color="auto" w:fill="auto"/>
            <w:noWrap/>
            <w:vAlign w:val="bottom"/>
          </w:tcPr>
          <w:p w14:paraId="49DBA992" w14:textId="297BC185" w:rsidR="00635A97" w:rsidRPr="009412FD" w:rsidRDefault="00635A97" w:rsidP="00635A97">
            <w:pPr>
              <w:spacing w:line="276" w:lineRule="auto"/>
              <w:jc w:val="right"/>
              <w:rPr>
                <w:b/>
                <w:bCs/>
                <w:color w:val="000000"/>
              </w:rPr>
            </w:pPr>
            <w:r>
              <w:rPr>
                <w:b/>
                <w:bCs/>
                <w:color w:val="000000"/>
              </w:rPr>
              <w:t>&lt;0.001</w:t>
            </w:r>
          </w:p>
        </w:tc>
        <w:tc>
          <w:tcPr>
            <w:tcW w:w="1152" w:type="dxa"/>
            <w:tcBorders>
              <w:top w:val="nil"/>
              <w:left w:val="nil"/>
              <w:bottom w:val="nil"/>
              <w:right w:val="nil"/>
            </w:tcBorders>
            <w:shd w:val="clear" w:color="auto" w:fill="auto"/>
            <w:noWrap/>
            <w:vAlign w:val="bottom"/>
            <w:hideMark/>
          </w:tcPr>
          <w:p w14:paraId="0B052AF9" w14:textId="5BFB9DBC" w:rsidR="00635A97" w:rsidRPr="009412FD" w:rsidRDefault="00635A97" w:rsidP="00635A97">
            <w:pPr>
              <w:spacing w:line="276" w:lineRule="auto"/>
              <w:jc w:val="right"/>
              <w:rPr>
                <w:color w:val="000000"/>
              </w:rPr>
            </w:pPr>
            <w:r w:rsidRPr="00050001">
              <w:rPr>
                <w:color w:val="000000"/>
              </w:rPr>
              <w:t>37.053</w:t>
            </w:r>
          </w:p>
        </w:tc>
        <w:tc>
          <w:tcPr>
            <w:tcW w:w="1152" w:type="dxa"/>
            <w:gridSpan w:val="2"/>
            <w:tcBorders>
              <w:top w:val="nil"/>
              <w:left w:val="nil"/>
              <w:bottom w:val="nil"/>
              <w:right w:val="nil"/>
            </w:tcBorders>
            <w:shd w:val="clear" w:color="auto" w:fill="auto"/>
            <w:noWrap/>
            <w:vAlign w:val="bottom"/>
            <w:hideMark/>
          </w:tcPr>
          <w:p w14:paraId="604E3945" w14:textId="313D01E4" w:rsidR="00635A97" w:rsidRPr="009412FD" w:rsidRDefault="00635A97" w:rsidP="00635A97">
            <w:pPr>
              <w:spacing w:line="276" w:lineRule="auto"/>
              <w:jc w:val="right"/>
              <w:rPr>
                <w:b/>
                <w:bCs/>
                <w:color w:val="000000"/>
              </w:rPr>
            </w:pPr>
            <w:r w:rsidRPr="00050001">
              <w:rPr>
                <w:b/>
                <w:bCs/>
                <w:color w:val="000000"/>
              </w:rPr>
              <w:t>&lt;0.001</w:t>
            </w:r>
          </w:p>
        </w:tc>
        <w:tc>
          <w:tcPr>
            <w:tcW w:w="1152" w:type="dxa"/>
            <w:gridSpan w:val="2"/>
            <w:tcBorders>
              <w:top w:val="nil"/>
              <w:left w:val="nil"/>
              <w:bottom w:val="nil"/>
              <w:right w:val="nil"/>
            </w:tcBorders>
            <w:vAlign w:val="bottom"/>
          </w:tcPr>
          <w:p w14:paraId="33F7E95A" w14:textId="523E65C2" w:rsidR="00635A97" w:rsidRPr="009412FD" w:rsidRDefault="00635A97" w:rsidP="00635A97">
            <w:pPr>
              <w:spacing w:line="276" w:lineRule="auto"/>
              <w:jc w:val="right"/>
              <w:rPr>
                <w:b/>
                <w:bCs/>
                <w:color w:val="000000"/>
              </w:rPr>
            </w:pPr>
            <w:r w:rsidRPr="00050001">
              <w:rPr>
                <w:color w:val="000000"/>
              </w:rPr>
              <w:t>25.356</w:t>
            </w:r>
          </w:p>
        </w:tc>
        <w:tc>
          <w:tcPr>
            <w:tcW w:w="1152" w:type="dxa"/>
            <w:gridSpan w:val="2"/>
            <w:tcBorders>
              <w:top w:val="nil"/>
              <w:left w:val="nil"/>
              <w:bottom w:val="nil"/>
              <w:right w:val="nil"/>
            </w:tcBorders>
            <w:vAlign w:val="bottom"/>
          </w:tcPr>
          <w:p w14:paraId="48C00101" w14:textId="330665C9" w:rsidR="00635A97" w:rsidRPr="009412FD" w:rsidRDefault="00635A97" w:rsidP="00635A97">
            <w:pPr>
              <w:spacing w:line="276" w:lineRule="auto"/>
              <w:jc w:val="right"/>
              <w:rPr>
                <w:b/>
                <w:bCs/>
                <w:color w:val="000000"/>
              </w:rPr>
            </w:pPr>
            <w:r w:rsidRPr="00050001">
              <w:rPr>
                <w:b/>
                <w:bCs/>
                <w:color w:val="000000"/>
              </w:rPr>
              <w:t>&lt;0.001</w:t>
            </w:r>
          </w:p>
        </w:tc>
      </w:tr>
      <w:tr w:rsidR="00635A97" w:rsidRPr="00A075E5" w14:paraId="43191A34" w14:textId="77777777" w:rsidTr="00C66EF6">
        <w:trPr>
          <w:trHeight w:val="320"/>
        </w:trPr>
        <w:tc>
          <w:tcPr>
            <w:tcW w:w="1971" w:type="dxa"/>
            <w:tcBorders>
              <w:top w:val="nil"/>
              <w:left w:val="nil"/>
              <w:bottom w:val="nil"/>
              <w:right w:val="nil"/>
            </w:tcBorders>
            <w:shd w:val="clear" w:color="auto" w:fill="auto"/>
            <w:noWrap/>
            <w:vAlign w:val="bottom"/>
            <w:hideMark/>
          </w:tcPr>
          <w:p w14:paraId="7B906275" w14:textId="77777777" w:rsidR="00635A97" w:rsidRPr="00A075E5" w:rsidRDefault="00635A97" w:rsidP="00635A97">
            <w:pPr>
              <w:spacing w:line="276" w:lineRule="auto"/>
              <w:rPr>
                <w:color w:val="000000"/>
              </w:rPr>
            </w:pPr>
            <w:r>
              <w:rPr>
                <w:color w:val="000000"/>
              </w:rPr>
              <w:t>CO</w:t>
            </w:r>
            <w:r>
              <w:rPr>
                <w:color w:val="000000"/>
                <w:vertAlign w:val="subscript"/>
              </w:rPr>
              <w:t>2</w:t>
            </w:r>
            <w:r>
              <w:rPr>
                <w:color w:val="000000"/>
              </w:rPr>
              <w:t>*I</w:t>
            </w:r>
          </w:p>
        </w:tc>
        <w:tc>
          <w:tcPr>
            <w:tcW w:w="438" w:type="dxa"/>
            <w:tcBorders>
              <w:top w:val="nil"/>
              <w:left w:val="nil"/>
              <w:bottom w:val="nil"/>
              <w:right w:val="nil"/>
            </w:tcBorders>
            <w:shd w:val="clear" w:color="auto" w:fill="auto"/>
            <w:noWrap/>
            <w:vAlign w:val="bottom"/>
            <w:hideMark/>
          </w:tcPr>
          <w:p w14:paraId="6D1E0C13" w14:textId="77777777" w:rsidR="00635A97" w:rsidRPr="00A075E5" w:rsidRDefault="00635A97" w:rsidP="00635A97">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34C2328F" w14:textId="0721AE49" w:rsidR="00635A97" w:rsidRPr="009412FD" w:rsidRDefault="00635A97" w:rsidP="00635A97">
            <w:pPr>
              <w:spacing w:line="276" w:lineRule="auto"/>
              <w:jc w:val="right"/>
              <w:rPr>
                <w:color w:val="000000"/>
              </w:rPr>
            </w:pPr>
            <w:r>
              <w:rPr>
                <w:color w:val="000000"/>
              </w:rPr>
              <w:t>1.032</w:t>
            </w:r>
          </w:p>
        </w:tc>
        <w:tc>
          <w:tcPr>
            <w:tcW w:w="1152" w:type="dxa"/>
            <w:tcBorders>
              <w:top w:val="nil"/>
              <w:left w:val="nil"/>
              <w:bottom w:val="nil"/>
            </w:tcBorders>
            <w:shd w:val="clear" w:color="auto" w:fill="auto"/>
            <w:noWrap/>
            <w:vAlign w:val="bottom"/>
            <w:hideMark/>
          </w:tcPr>
          <w:p w14:paraId="191A62F5" w14:textId="3C44EFEF" w:rsidR="00635A97" w:rsidRPr="009412FD" w:rsidRDefault="00635A97" w:rsidP="00635A97">
            <w:pPr>
              <w:spacing w:line="276" w:lineRule="auto"/>
              <w:jc w:val="right"/>
              <w:rPr>
                <w:b/>
                <w:bCs/>
                <w:color w:val="000000"/>
              </w:rPr>
            </w:pPr>
            <w:r>
              <w:rPr>
                <w:color w:val="000000"/>
              </w:rPr>
              <w:t>0.310</w:t>
            </w:r>
          </w:p>
        </w:tc>
        <w:tc>
          <w:tcPr>
            <w:tcW w:w="1152" w:type="dxa"/>
            <w:tcBorders>
              <w:top w:val="nil"/>
              <w:bottom w:val="nil"/>
              <w:right w:val="nil"/>
            </w:tcBorders>
            <w:shd w:val="clear" w:color="auto" w:fill="auto"/>
            <w:noWrap/>
            <w:vAlign w:val="bottom"/>
          </w:tcPr>
          <w:p w14:paraId="2452FDAA" w14:textId="414E140E" w:rsidR="00635A97" w:rsidRPr="009412FD" w:rsidRDefault="00635A97" w:rsidP="00635A97">
            <w:pPr>
              <w:spacing w:line="276" w:lineRule="auto"/>
              <w:jc w:val="right"/>
              <w:rPr>
                <w:color w:val="000000"/>
              </w:rPr>
            </w:pPr>
            <w:r>
              <w:rPr>
                <w:color w:val="000000"/>
              </w:rPr>
              <w:t>5.634</w:t>
            </w:r>
          </w:p>
        </w:tc>
        <w:tc>
          <w:tcPr>
            <w:tcW w:w="1152" w:type="dxa"/>
            <w:tcBorders>
              <w:top w:val="nil"/>
              <w:left w:val="nil"/>
              <w:bottom w:val="nil"/>
              <w:right w:val="nil"/>
            </w:tcBorders>
            <w:shd w:val="clear" w:color="auto" w:fill="auto"/>
            <w:noWrap/>
            <w:vAlign w:val="bottom"/>
          </w:tcPr>
          <w:p w14:paraId="1EDA2020" w14:textId="04F1E90D" w:rsidR="00635A97" w:rsidRPr="009412FD" w:rsidRDefault="00635A97" w:rsidP="00635A97">
            <w:pPr>
              <w:spacing w:line="276" w:lineRule="auto"/>
              <w:jc w:val="right"/>
              <w:rPr>
                <w:b/>
                <w:bCs/>
                <w:color w:val="000000"/>
              </w:rPr>
            </w:pPr>
            <w:r>
              <w:rPr>
                <w:b/>
                <w:bCs/>
                <w:color w:val="000000"/>
              </w:rPr>
              <w:t>0.018</w:t>
            </w:r>
          </w:p>
        </w:tc>
        <w:tc>
          <w:tcPr>
            <w:tcW w:w="1152" w:type="dxa"/>
            <w:tcBorders>
              <w:top w:val="nil"/>
              <w:left w:val="nil"/>
              <w:bottom w:val="nil"/>
              <w:right w:val="nil"/>
            </w:tcBorders>
            <w:shd w:val="clear" w:color="auto" w:fill="auto"/>
            <w:noWrap/>
            <w:vAlign w:val="bottom"/>
            <w:hideMark/>
          </w:tcPr>
          <w:p w14:paraId="310F3C66" w14:textId="686A03CC" w:rsidR="00635A97" w:rsidRPr="009412FD" w:rsidRDefault="00635A97" w:rsidP="00635A97">
            <w:pPr>
              <w:spacing w:line="276" w:lineRule="auto"/>
              <w:jc w:val="right"/>
              <w:rPr>
                <w:color w:val="000000"/>
              </w:rPr>
            </w:pPr>
            <w:r w:rsidRPr="00050001">
              <w:rPr>
                <w:color w:val="000000"/>
              </w:rPr>
              <w:t>0.065</w:t>
            </w:r>
          </w:p>
        </w:tc>
        <w:tc>
          <w:tcPr>
            <w:tcW w:w="1152" w:type="dxa"/>
            <w:gridSpan w:val="2"/>
            <w:tcBorders>
              <w:top w:val="nil"/>
              <w:left w:val="nil"/>
              <w:bottom w:val="nil"/>
              <w:right w:val="nil"/>
            </w:tcBorders>
            <w:shd w:val="clear" w:color="auto" w:fill="auto"/>
            <w:noWrap/>
            <w:vAlign w:val="bottom"/>
            <w:hideMark/>
          </w:tcPr>
          <w:p w14:paraId="308CE78D" w14:textId="6D3A5D2C" w:rsidR="00635A97" w:rsidRPr="009412FD" w:rsidRDefault="00635A97" w:rsidP="00635A97">
            <w:pPr>
              <w:spacing w:line="276" w:lineRule="auto"/>
              <w:jc w:val="right"/>
              <w:rPr>
                <w:b/>
                <w:bCs/>
                <w:color w:val="000000"/>
              </w:rPr>
            </w:pPr>
            <w:r w:rsidRPr="00050001">
              <w:rPr>
                <w:color w:val="000000"/>
              </w:rPr>
              <w:t>0.799</w:t>
            </w:r>
          </w:p>
        </w:tc>
        <w:tc>
          <w:tcPr>
            <w:tcW w:w="1152" w:type="dxa"/>
            <w:gridSpan w:val="2"/>
            <w:tcBorders>
              <w:top w:val="nil"/>
              <w:left w:val="nil"/>
              <w:bottom w:val="nil"/>
              <w:right w:val="nil"/>
            </w:tcBorders>
            <w:vAlign w:val="bottom"/>
          </w:tcPr>
          <w:p w14:paraId="289BE58A" w14:textId="7CFF7C4D" w:rsidR="00635A97" w:rsidRPr="009412FD" w:rsidRDefault="00635A97" w:rsidP="00635A97">
            <w:pPr>
              <w:spacing w:line="276" w:lineRule="auto"/>
              <w:jc w:val="right"/>
              <w:rPr>
                <w:b/>
                <w:bCs/>
                <w:color w:val="000000"/>
              </w:rPr>
            </w:pPr>
            <w:r w:rsidRPr="00050001">
              <w:rPr>
                <w:color w:val="000000"/>
              </w:rPr>
              <w:t>0.667</w:t>
            </w:r>
          </w:p>
        </w:tc>
        <w:tc>
          <w:tcPr>
            <w:tcW w:w="1152" w:type="dxa"/>
            <w:gridSpan w:val="2"/>
            <w:tcBorders>
              <w:top w:val="nil"/>
              <w:left w:val="nil"/>
              <w:bottom w:val="nil"/>
              <w:right w:val="nil"/>
            </w:tcBorders>
            <w:vAlign w:val="bottom"/>
          </w:tcPr>
          <w:p w14:paraId="7FC1A663" w14:textId="5B06377A" w:rsidR="00635A97" w:rsidRPr="009412FD" w:rsidRDefault="00635A97" w:rsidP="00635A97">
            <w:pPr>
              <w:spacing w:line="276" w:lineRule="auto"/>
              <w:jc w:val="right"/>
              <w:rPr>
                <w:b/>
                <w:bCs/>
                <w:color w:val="000000"/>
              </w:rPr>
            </w:pPr>
            <w:r w:rsidRPr="00050001">
              <w:rPr>
                <w:color w:val="000000"/>
              </w:rPr>
              <w:t>0.414</w:t>
            </w:r>
          </w:p>
        </w:tc>
      </w:tr>
      <w:tr w:rsidR="00635A97" w:rsidRPr="00A075E5" w14:paraId="54B9C161" w14:textId="77777777" w:rsidTr="00C66EF6">
        <w:trPr>
          <w:trHeight w:val="320"/>
        </w:trPr>
        <w:tc>
          <w:tcPr>
            <w:tcW w:w="1971" w:type="dxa"/>
            <w:tcBorders>
              <w:top w:val="nil"/>
              <w:left w:val="nil"/>
              <w:bottom w:val="nil"/>
              <w:right w:val="nil"/>
            </w:tcBorders>
            <w:shd w:val="clear" w:color="auto" w:fill="auto"/>
            <w:noWrap/>
            <w:vAlign w:val="bottom"/>
            <w:hideMark/>
          </w:tcPr>
          <w:p w14:paraId="350F08A5" w14:textId="77777777" w:rsidR="00635A97" w:rsidRPr="00A075E5" w:rsidRDefault="00635A97" w:rsidP="00635A97">
            <w:pPr>
              <w:spacing w:line="276" w:lineRule="auto"/>
              <w:rPr>
                <w:color w:val="000000"/>
              </w:rPr>
            </w:pPr>
            <w:r>
              <w:rPr>
                <w:color w:val="000000"/>
              </w:rPr>
              <w:t>CO</w:t>
            </w:r>
            <w:r>
              <w:rPr>
                <w:color w:val="000000"/>
                <w:vertAlign w:val="subscript"/>
              </w:rPr>
              <w:t>2</w:t>
            </w:r>
            <w:r>
              <w:rPr>
                <w:color w:val="000000"/>
              </w:rPr>
              <w:t>*N</w:t>
            </w:r>
          </w:p>
        </w:tc>
        <w:tc>
          <w:tcPr>
            <w:tcW w:w="438" w:type="dxa"/>
            <w:tcBorders>
              <w:top w:val="nil"/>
              <w:left w:val="nil"/>
              <w:bottom w:val="nil"/>
              <w:right w:val="nil"/>
            </w:tcBorders>
            <w:shd w:val="clear" w:color="auto" w:fill="auto"/>
            <w:noWrap/>
            <w:vAlign w:val="bottom"/>
            <w:hideMark/>
          </w:tcPr>
          <w:p w14:paraId="1CCB6DEC" w14:textId="77777777" w:rsidR="00635A97" w:rsidRPr="00A075E5" w:rsidRDefault="00635A97" w:rsidP="00635A97">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4344B141" w14:textId="39839862" w:rsidR="00635A97" w:rsidRPr="009412FD" w:rsidRDefault="00635A97" w:rsidP="00635A97">
            <w:pPr>
              <w:spacing w:line="276" w:lineRule="auto"/>
              <w:jc w:val="right"/>
              <w:rPr>
                <w:color w:val="000000"/>
              </w:rPr>
            </w:pPr>
            <w:r>
              <w:rPr>
                <w:color w:val="000000"/>
              </w:rPr>
              <w:t>1.998</w:t>
            </w:r>
          </w:p>
        </w:tc>
        <w:tc>
          <w:tcPr>
            <w:tcW w:w="1152" w:type="dxa"/>
            <w:tcBorders>
              <w:top w:val="nil"/>
              <w:left w:val="nil"/>
              <w:bottom w:val="nil"/>
            </w:tcBorders>
            <w:shd w:val="clear" w:color="auto" w:fill="auto"/>
            <w:noWrap/>
            <w:vAlign w:val="bottom"/>
            <w:hideMark/>
          </w:tcPr>
          <w:p w14:paraId="3D50DF22" w14:textId="4124678D" w:rsidR="00635A97" w:rsidRPr="009412FD" w:rsidRDefault="00635A97" w:rsidP="00635A97">
            <w:pPr>
              <w:spacing w:line="276" w:lineRule="auto"/>
              <w:jc w:val="right"/>
              <w:rPr>
                <w:b/>
                <w:bCs/>
                <w:i/>
                <w:iCs/>
                <w:color w:val="000000"/>
              </w:rPr>
            </w:pPr>
            <w:r>
              <w:rPr>
                <w:color w:val="000000"/>
              </w:rPr>
              <w:t>0.158</w:t>
            </w:r>
          </w:p>
        </w:tc>
        <w:tc>
          <w:tcPr>
            <w:tcW w:w="1152" w:type="dxa"/>
            <w:tcBorders>
              <w:top w:val="nil"/>
              <w:bottom w:val="nil"/>
              <w:right w:val="nil"/>
            </w:tcBorders>
            <w:shd w:val="clear" w:color="auto" w:fill="auto"/>
            <w:noWrap/>
            <w:vAlign w:val="bottom"/>
          </w:tcPr>
          <w:p w14:paraId="628CF0FE" w14:textId="7DEAF745" w:rsidR="00635A97" w:rsidRPr="009412FD" w:rsidRDefault="00635A97" w:rsidP="00635A97">
            <w:pPr>
              <w:spacing w:line="276" w:lineRule="auto"/>
              <w:jc w:val="right"/>
              <w:rPr>
                <w:color w:val="000000"/>
              </w:rPr>
            </w:pPr>
            <w:r>
              <w:rPr>
                <w:color w:val="000000"/>
              </w:rPr>
              <w:t>0.135</w:t>
            </w:r>
          </w:p>
        </w:tc>
        <w:tc>
          <w:tcPr>
            <w:tcW w:w="1152" w:type="dxa"/>
            <w:tcBorders>
              <w:top w:val="nil"/>
              <w:left w:val="nil"/>
              <w:bottom w:val="nil"/>
              <w:right w:val="nil"/>
            </w:tcBorders>
            <w:shd w:val="clear" w:color="auto" w:fill="auto"/>
            <w:noWrap/>
            <w:vAlign w:val="bottom"/>
          </w:tcPr>
          <w:p w14:paraId="540631B7" w14:textId="08906100" w:rsidR="00635A97" w:rsidRPr="008A72C3" w:rsidRDefault="00635A97" w:rsidP="00635A97">
            <w:pPr>
              <w:spacing w:line="276" w:lineRule="auto"/>
              <w:jc w:val="right"/>
              <w:rPr>
                <w:color w:val="000000"/>
              </w:rPr>
            </w:pPr>
            <w:r w:rsidRPr="008A72C3">
              <w:rPr>
                <w:color w:val="000000"/>
              </w:rPr>
              <w:t>0.713</w:t>
            </w:r>
          </w:p>
        </w:tc>
        <w:tc>
          <w:tcPr>
            <w:tcW w:w="1152" w:type="dxa"/>
            <w:tcBorders>
              <w:top w:val="nil"/>
              <w:left w:val="nil"/>
              <w:bottom w:val="nil"/>
              <w:right w:val="nil"/>
            </w:tcBorders>
            <w:shd w:val="clear" w:color="auto" w:fill="auto"/>
            <w:noWrap/>
            <w:vAlign w:val="bottom"/>
            <w:hideMark/>
          </w:tcPr>
          <w:p w14:paraId="0CAE1379" w14:textId="15442B5D" w:rsidR="00635A97" w:rsidRPr="009412FD" w:rsidRDefault="00635A97" w:rsidP="00635A97">
            <w:pPr>
              <w:spacing w:line="276" w:lineRule="auto"/>
              <w:jc w:val="right"/>
              <w:rPr>
                <w:color w:val="000000"/>
              </w:rPr>
            </w:pPr>
            <w:r w:rsidRPr="00050001">
              <w:rPr>
                <w:color w:val="000000"/>
              </w:rPr>
              <w:t>1.758</w:t>
            </w:r>
          </w:p>
        </w:tc>
        <w:tc>
          <w:tcPr>
            <w:tcW w:w="1152" w:type="dxa"/>
            <w:gridSpan w:val="2"/>
            <w:tcBorders>
              <w:top w:val="nil"/>
              <w:left w:val="nil"/>
              <w:bottom w:val="nil"/>
              <w:right w:val="nil"/>
            </w:tcBorders>
            <w:shd w:val="clear" w:color="auto" w:fill="auto"/>
            <w:noWrap/>
            <w:vAlign w:val="bottom"/>
            <w:hideMark/>
          </w:tcPr>
          <w:p w14:paraId="0D2DC235" w14:textId="05293FC6" w:rsidR="00635A97" w:rsidRPr="009412FD" w:rsidRDefault="00635A97" w:rsidP="00635A97">
            <w:pPr>
              <w:spacing w:line="276" w:lineRule="auto"/>
              <w:jc w:val="right"/>
              <w:rPr>
                <w:b/>
                <w:bCs/>
                <w:color w:val="000000"/>
              </w:rPr>
            </w:pPr>
            <w:r w:rsidRPr="00050001">
              <w:rPr>
                <w:color w:val="000000"/>
              </w:rPr>
              <w:t>0.185</w:t>
            </w:r>
          </w:p>
        </w:tc>
        <w:tc>
          <w:tcPr>
            <w:tcW w:w="1152" w:type="dxa"/>
            <w:gridSpan w:val="2"/>
            <w:tcBorders>
              <w:top w:val="nil"/>
              <w:left w:val="nil"/>
              <w:bottom w:val="nil"/>
              <w:right w:val="nil"/>
            </w:tcBorders>
            <w:vAlign w:val="bottom"/>
          </w:tcPr>
          <w:p w14:paraId="2F80160A" w14:textId="2F0F5B5B" w:rsidR="00635A97" w:rsidRPr="009412FD" w:rsidRDefault="00635A97" w:rsidP="00635A97">
            <w:pPr>
              <w:spacing w:line="276" w:lineRule="auto"/>
              <w:jc w:val="right"/>
              <w:rPr>
                <w:color w:val="000000"/>
              </w:rPr>
            </w:pPr>
            <w:r w:rsidRPr="00050001">
              <w:rPr>
                <w:color w:val="000000"/>
              </w:rPr>
              <w:t>0.742</w:t>
            </w:r>
          </w:p>
        </w:tc>
        <w:tc>
          <w:tcPr>
            <w:tcW w:w="1152" w:type="dxa"/>
            <w:gridSpan w:val="2"/>
            <w:tcBorders>
              <w:top w:val="nil"/>
              <w:left w:val="nil"/>
              <w:bottom w:val="nil"/>
              <w:right w:val="nil"/>
            </w:tcBorders>
            <w:vAlign w:val="bottom"/>
          </w:tcPr>
          <w:p w14:paraId="5FDA4C9B" w14:textId="0FEF8E2E" w:rsidR="00635A97" w:rsidRPr="009412FD" w:rsidRDefault="00635A97" w:rsidP="00635A97">
            <w:pPr>
              <w:spacing w:line="276" w:lineRule="auto"/>
              <w:jc w:val="right"/>
              <w:rPr>
                <w:color w:val="000000"/>
              </w:rPr>
            </w:pPr>
            <w:r w:rsidRPr="00050001">
              <w:rPr>
                <w:color w:val="000000"/>
              </w:rPr>
              <w:t>0.389</w:t>
            </w:r>
          </w:p>
        </w:tc>
      </w:tr>
      <w:tr w:rsidR="00635A97" w:rsidRPr="00A075E5" w14:paraId="07678FCC" w14:textId="77777777" w:rsidTr="00C66EF6">
        <w:trPr>
          <w:trHeight w:val="320"/>
        </w:trPr>
        <w:tc>
          <w:tcPr>
            <w:tcW w:w="1971" w:type="dxa"/>
            <w:tcBorders>
              <w:top w:val="nil"/>
              <w:left w:val="nil"/>
              <w:right w:val="nil"/>
            </w:tcBorders>
            <w:shd w:val="clear" w:color="auto" w:fill="auto"/>
            <w:noWrap/>
            <w:vAlign w:val="bottom"/>
            <w:hideMark/>
          </w:tcPr>
          <w:p w14:paraId="753C95BB" w14:textId="77777777" w:rsidR="00635A97" w:rsidRPr="00A075E5" w:rsidRDefault="00635A97" w:rsidP="00635A97">
            <w:pPr>
              <w:spacing w:line="276" w:lineRule="auto"/>
              <w:rPr>
                <w:color w:val="000000"/>
              </w:rPr>
            </w:pPr>
            <w:r>
              <w:rPr>
                <w:color w:val="000000"/>
              </w:rPr>
              <w:t>I*N</w:t>
            </w:r>
          </w:p>
        </w:tc>
        <w:tc>
          <w:tcPr>
            <w:tcW w:w="438" w:type="dxa"/>
            <w:tcBorders>
              <w:top w:val="nil"/>
              <w:left w:val="nil"/>
              <w:right w:val="nil"/>
            </w:tcBorders>
            <w:shd w:val="clear" w:color="auto" w:fill="auto"/>
            <w:noWrap/>
            <w:vAlign w:val="bottom"/>
            <w:hideMark/>
          </w:tcPr>
          <w:p w14:paraId="30490B90" w14:textId="77777777" w:rsidR="00635A97" w:rsidRPr="00A075E5" w:rsidRDefault="00635A97" w:rsidP="00635A97">
            <w:pPr>
              <w:spacing w:line="276" w:lineRule="auto"/>
              <w:jc w:val="right"/>
              <w:rPr>
                <w:color w:val="000000"/>
              </w:rPr>
            </w:pPr>
            <w:r w:rsidRPr="00A075E5">
              <w:rPr>
                <w:color w:val="000000"/>
              </w:rPr>
              <w:t>1</w:t>
            </w:r>
          </w:p>
        </w:tc>
        <w:tc>
          <w:tcPr>
            <w:tcW w:w="1152" w:type="dxa"/>
            <w:tcBorders>
              <w:top w:val="nil"/>
              <w:left w:val="nil"/>
              <w:right w:val="nil"/>
            </w:tcBorders>
            <w:shd w:val="clear" w:color="auto" w:fill="auto"/>
            <w:noWrap/>
            <w:vAlign w:val="bottom"/>
            <w:hideMark/>
          </w:tcPr>
          <w:p w14:paraId="7D4D6B0D" w14:textId="61297B65" w:rsidR="00635A97" w:rsidRPr="009412FD" w:rsidRDefault="00635A97" w:rsidP="00635A97">
            <w:pPr>
              <w:spacing w:line="276" w:lineRule="auto"/>
              <w:jc w:val="right"/>
              <w:rPr>
                <w:color w:val="000000"/>
              </w:rPr>
            </w:pPr>
            <w:r>
              <w:rPr>
                <w:color w:val="000000"/>
              </w:rPr>
              <w:t>46.800</w:t>
            </w:r>
          </w:p>
        </w:tc>
        <w:tc>
          <w:tcPr>
            <w:tcW w:w="1152" w:type="dxa"/>
            <w:tcBorders>
              <w:top w:val="nil"/>
              <w:left w:val="nil"/>
            </w:tcBorders>
            <w:shd w:val="clear" w:color="auto" w:fill="auto"/>
            <w:noWrap/>
            <w:vAlign w:val="bottom"/>
            <w:hideMark/>
          </w:tcPr>
          <w:p w14:paraId="1E10C677" w14:textId="4D9529BA" w:rsidR="00635A97" w:rsidRPr="009412FD" w:rsidRDefault="00635A97" w:rsidP="00635A97">
            <w:pPr>
              <w:spacing w:line="276" w:lineRule="auto"/>
              <w:jc w:val="right"/>
              <w:rPr>
                <w:b/>
                <w:bCs/>
                <w:color w:val="000000"/>
              </w:rPr>
            </w:pPr>
            <w:r>
              <w:rPr>
                <w:b/>
                <w:bCs/>
                <w:color w:val="000000"/>
              </w:rPr>
              <w:t>&lt;0.001</w:t>
            </w:r>
          </w:p>
        </w:tc>
        <w:tc>
          <w:tcPr>
            <w:tcW w:w="1152" w:type="dxa"/>
            <w:tcBorders>
              <w:top w:val="nil"/>
              <w:right w:val="nil"/>
            </w:tcBorders>
            <w:shd w:val="clear" w:color="auto" w:fill="auto"/>
            <w:noWrap/>
            <w:vAlign w:val="bottom"/>
          </w:tcPr>
          <w:p w14:paraId="049A76B6" w14:textId="2FB8DBF9" w:rsidR="00635A97" w:rsidRPr="009412FD" w:rsidRDefault="00635A97" w:rsidP="00635A97">
            <w:pPr>
              <w:spacing w:line="276" w:lineRule="auto"/>
              <w:jc w:val="right"/>
              <w:rPr>
                <w:color w:val="000000"/>
              </w:rPr>
            </w:pPr>
            <w:r>
              <w:rPr>
                <w:color w:val="000000"/>
              </w:rPr>
              <w:t>50.774</w:t>
            </w:r>
          </w:p>
        </w:tc>
        <w:tc>
          <w:tcPr>
            <w:tcW w:w="1152" w:type="dxa"/>
            <w:tcBorders>
              <w:top w:val="nil"/>
              <w:left w:val="nil"/>
              <w:right w:val="nil"/>
            </w:tcBorders>
            <w:shd w:val="clear" w:color="auto" w:fill="auto"/>
            <w:noWrap/>
            <w:vAlign w:val="bottom"/>
          </w:tcPr>
          <w:p w14:paraId="34C8CF6D" w14:textId="141BBA57" w:rsidR="00635A97" w:rsidRPr="009412FD" w:rsidRDefault="00635A97" w:rsidP="00635A97">
            <w:pPr>
              <w:spacing w:line="276" w:lineRule="auto"/>
              <w:jc w:val="right"/>
              <w:rPr>
                <w:b/>
                <w:bCs/>
                <w:color w:val="000000"/>
              </w:rPr>
            </w:pPr>
            <w:r>
              <w:rPr>
                <w:b/>
                <w:bCs/>
                <w:color w:val="000000"/>
              </w:rPr>
              <w:t>&lt;0.001</w:t>
            </w:r>
          </w:p>
        </w:tc>
        <w:tc>
          <w:tcPr>
            <w:tcW w:w="1152" w:type="dxa"/>
            <w:tcBorders>
              <w:top w:val="nil"/>
              <w:left w:val="nil"/>
              <w:right w:val="nil"/>
            </w:tcBorders>
            <w:shd w:val="clear" w:color="auto" w:fill="auto"/>
            <w:noWrap/>
            <w:vAlign w:val="bottom"/>
            <w:hideMark/>
          </w:tcPr>
          <w:p w14:paraId="16CA61FD" w14:textId="42B78187" w:rsidR="00635A97" w:rsidRPr="009412FD" w:rsidRDefault="00635A97" w:rsidP="00635A97">
            <w:pPr>
              <w:spacing w:line="276" w:lineRule="auto"/>
              <w:jc w:val="right"/>
              <w:rPr>
                <w:color w:val="000000"/>
              </w:rPr>
            </w:pPr>
            <w:r w:rsidRPr="00050001">
              <w:rPr>
                <w:color w:val="000000"/>
              </w:rPr>
              <w:t>60.394</w:t>
            </w:r>
          </w:p>
        </w:tc>
        <w:tc>
          <w:tcPr>
            <w:tcW w:w="1152" w:type="dxa"/>
            <w:gridSpan w:val="2"/>
            <w:tcBorders>
              <w:top w:val="nil"/>
              <w:left w:val="nil"/>
              <w:right w:val="nil"/>
            </w:tcBorders>
            <w:shd w:val="clear" w:color="auto" w:fill="auto"/>
            <w:noWrap/>
            <w:vAlign w:val="bottom"/>
            <w:hideMark/>
          </w:tcPr>
          <w:p w14:paraId="6D1DF522" w14:textId="785A1558" w:rsidR="00635A97" w:rsidRPr="009412FD" w:rsidRDefault="00635A97" w:rsidP="00635A97">
            <w:pPr>
              <w:spacing w:line="276" w:lineRule="auto"/>
              <w:jc w:val="right"/>
              <w:rPr>
                <w:b/>
                <w:bCs/>
                <w:color w:val="000000"/>
              </w:rPr>
            </w:pPr>
            <w:r w:rsidRPr="00050001">
              <w:rPr>
                <w:b/>
                <w:bCs/>
                <w:color w:val="000000"/>
              </w:rPr>
              <w:t>&lt;0.001</w:t>
            </w:r>
          </w:p>
        </w:tc>
        <w:tc>
          <w:tcPr>
            <w:tcW w:w="1152" w:type="dxa"/>
            <w:gridSpan w:val="2"/>
            <w:tcBorders>
              <w:top w:val="nil"/>
              <w:left w:val="nil"/>
              <w:right w:val="nil"/>
            </w:tcBorders>
            <w:vAlign w:val="bottom"/>
          </w:tcPr>
          <w:p w14:paraId="31520B78" w14:textId="2A473DC4" w:rsidR="00635A97" w:rsidRPr="009412FD" w:rsidRDefault="00635A97" w:rsidP="00635A97">
            <w:pPr>
              <w:spacing w:line="276" w:lineRule="auto"/>
              <w:jc w:val="right"/>
              <w:rPr>
                <w:b/>
                <w:bCs/>
                <w:color w:val="000000"/>
              </w:rPr>
            </w:pPr>
            <w:r w:rsidRPr="00050001">
              <w:rPr>
                <w:color w:val="000000"/>
              </w:rPr>
              <w:t>57.41</w:t>
            </w:r>
          </w:p>
        </w:tc>
        <w:tc>
          <w:tcPr>
            <w:tcW w:w="1152" w:type="dxa"/>
            <w:gridSpan w:val="2"/>
            <w:tcBorders>
              <w:top w:val="nil"/>
              <w:left w:val="nil"/>
              <w:right w:val="nil"/>
            </w:tcBorders>
            <w:vAlign w:val="bottom"/>
          </w:tcPr>
          <w:p w14:paraId="338EC6A6" w14:textId="0A041AFC" w:rsidR="00635A97" w:rsidRPr="009412FD" w:rsidRDefault="00635A97" w:rsidP="00635A97">
            <w:pPr>
              <w:spacing w:line="276" w:lineRule="auto"/>
              <w:jc w:val="right"/>
              <w:rPr>
                <w:b/>
                <w:bCs/>
                <w:color w:val="000000"/>
              </w:rPr>
            </w:pPr>
            <w:r w:rsidRPr="00050001">
              <w:rPr>
                <w:b/>
                <w:bCs/>
                <w:color w:val="000000"/>
              </w:rPr>
              <w:t>&lt;0.001</w:t>
            </w:r>
          </w:p>
        </w:tc>
      </w:tr>
      <w:tr w:rsidR="00635A97" w:rsidRPr="00A075E5" w14:paraId="0ADF1397" w14:textId="77777777" w:rsidTr="00C66EF6">
        <w:trPr>
          <w:trHeight w:val="320"/>
        </w:trPr>
        <w:tc>
          <w:tcPr>
            <w:tcW w:w="1971" w:type="dxa"/>
            <w:tcBorders>
              <w:top w:val="nil"/>
              <w:left w:val="nil"/>
              <w:bottom w:val="single" w:sz="2" w:space="0" w:color="auto"/>
              <w:right w:val="nil"/>
            </w:tcBorders>
            <w:shd w:val="clear" w:color="auto" w:fill="auto"/>
            <w:noWrap/>
            <w:vAlign w:val="bottom"/>
            <w:hideMark/>
          </w:tcPr>
          <w:p w14:paraId="2B042F25" w14:textId="77777777" w:rsidR="00635A97" w:rsidRPr="00A075E5" w:rsidRDefault="00635A97" w:rsidP="00635A97">
            <w:pPr>
              <w:spacing w:line="276" w:lineRule="auto"/>
              <w:rPr>
                <w:color w:val="000000"/>
              </w:rPr>
            </w:pPr>
            <w:r>
              <w:rPr>
                <w:color w:val="000000"/>
              </w:rPr>
              <w:t>CO</w:t>
            </w:r>
            <w:r>
              <w:rPr>
                <w:color w:val="000000"/>
                <w:vertAlign w:val="subscript"/>
              </w:rPr>
              <w:t>2</w:t>
            </w:r>
            <w:r>
              <w:rPr>
                <w:color w:val="000000"/>
              </w:rPr>
              <w:t>*I*N</w:t>
            </w:r>
          </w:p>
        </w:tc>
        <w:tc>
          <w:tcPr>
            <w:tcW w:w="438" w:type="dxa"/>
            <w:tcBorders>
              <w:top w:val="nil"/>
              <w:left w:val="nil"/>
              <w:bottom w:val="single" w:sz="2" w:space="0" w:color="auto"/>
              <w:right w:val="nil"/>
            </w:tcBorders>
            <w:shd w:val="clear" w:color="auto" w:fill="auto"/>
            <w:noWrap/>
            <w:vAlign w:val="bottom"/>
            <w:hideMark/>
          </w:tcPr>
          <w:p w14:paraId="5A917475" w14:textId="77777777" w:rsidR="00635A97" w:rsidRPr="00A075E5" w:rsidRDefault="00635A97" w:rsidP="00635A97">
            <w:pPr>
              <w:spacing w:line="276" w:lineRule="auto"/>
              <w:jc w:val="right"/>
              <w:rPr>
                <w:color w:val="000000"/>
              </w:rPr>
            </w:pPr>
            <w:r w:rsidRPr="00A075E5">
              <w:rPr>
                <w:color w:val="000000"/>
              </w:rPr>
              <w:t>1</w:t>
            </w:r>
          </w:p>
        </w:tc>
        <w:tc>
          <w:tcPr>
            <w:tcW w:w="1152" w:type="dxa"/>
            <w:tcBorders>
              <w:top w:val="nil"/>
              <w:left w:val="nil"/>
              <w:bottom w:val="single" w:sz="2" w:space="0" w:color="auto"/>
              <w:right w:val="nil"/>
            </w:tcBorders>
            <w:shd w:val="clear" w:color="auto" w:fill="auto"/>
            <w:noWrap/>
            <w:vAlign w:val="bottom"/>
            <w:hideMark/>
          </w:tcPr>
          <w:p w14:paraId="192D9A6D" w14:textId="27779485" w:rsidR="00635A97" w:rsidRPr="009412FD" w:rsidRDefault="00635A97" w:rsidP="00635A97">
            <w:pPr>
              <w:spacing w:line="276" w:lineRule="auto"/>
              <w:jc w:val="right"/>
              <w:rPr>
                <w:color w:val="000000"/>
              </w:rPr>
            </w:pPr>
            <w:r>
              <w:rPr>
                <w:color w:val="000000"/>
              </w:rPr>
              <w:t>0.002</w:t>
            </w:r>
          </w:p>
        </w:tc>
        <w:tc>
          <w:tcPr>
            <w:tcW w:w="1152" w:type="dxa"/>
            <w:tcBorders>
              <w:top w:val="nil"/>
              <w:left w:val="nil"/>
              <w:bottom w:val="single" w:sz="2" w:space="0" w:color="auto"/>
            </w:tcBorders>
            <w:shd w:val="clear" w:color="auto" w:fill="auto"/>
            <w:noWrap/>
            <w:vAlign w:val="bottom"/>
            <w:hideMark/>
          </w:tcPr>
          <w:p w14:paraId="058A0CFC" w14:textId="04C72CB9" w:rsidR="00635A97" w:rsidRPr="009412FD" w:rsidRDefault="00635A97" w:rsidP="00635A97">
            <w:pPr>
              <w:spacing w:line="276" w:lineRule="auto"/>
              <w:jc w:val="right"/>
              <w:rPr>
                <w:b/>
                <w:bCs/>
                <w:i/>
                <w:iCs/>
                <w:color w:val="000000"/>
              </w:rPr>
            </w:pPr>
            <w:r>
              <w:rPr>
                <w:color w:val="000000"/>
              </w:rPr>
              <w:t>0.964</w:t>
            </w:r>
          </w:p>
        </w:tc>
        <w:tc>
          <w:tcPr>
            <w:tcW w:w="1152" w:type="dxa"/>
            <w:tcBorders>
              <w:top w:val="nil"/>
              <w:bottom w:val="single" w:sz="2" w:space="0" w:color="auto"/>
              <w:right w:val="nil"/>
            </w:tcBorders>
            <w:shd w:val="clear" w:color="auto" w:fill="auto"/>
            <w:noWrap/>
            <w:vAlign w:val="bottom"/>
          </w:tcPr>
          <w:p w14:paraId="1C20DAAB" w14:textId="3FA193AF" w:rsidR="00635A97" w:rsidRPr="009412FD" w:rsidRDefault="00635A97" w:rsidP="00635A97">
            <w:pPr>
              <w:spacing w:line="276" w:lineRule="auto"/>
              <w:jc w:val="right"/>
              <w:rPr>
                <w:color w:val="000000"/>
              </w:rPr>
            </w:pPr>
            <w:r>
              <w:rPr>
                <w:color w:val="000000"/>
              </w:rPr>
              <w:t>1.332</w:t>
            </w:r>
          </w:p>
        </w:tc>
        <w:tc>
          <w:tcPr>
            <w:tcW w:w="1152" w:type="dxa"/>
            <w:tcBorders>
              <w:top w:val="nil"/>
              <w:left w:val="nil"/>
              <w:bottom w:val="single" w:sz="2" w:space="0" w:color="auto"/>
              <w:right w:val="nil"/>
            </w:tcBorders>
            <w:shd w:val="clear" w:color="auto" w:fill="auto"/>
            <w:noWrap/>
            <w:vAlign w:val="bottom"/>
          </w:tcPr>
          <w:p w14:paraId="337191A9" w14:textId="1DD0A01B" w:rsidR="00635A97" w:rsidRPr="009412FD" w:rsidRDefault="00635A97" w:rsidP="00635A97">
            <w:pPr>
              <w:spacing w:line="276" w:lineRule="auto"/>
              <w:jc w:val="right"/>
              <w:rPr>
                <w:color w:val="000000"/>
              </w:rPr>
            </w:pPr>
            <w:r>
              <w:rPr>
                <w:color w:val="000000"/>
              </w:rPr>
              <w:t>0.248</w:t>
            </w:r>
          </w:p>
        </w:tc>
        <w:tc>
          <w:tcPr>
            <w:tcW w:w="1152" w:type="dxa"/>
            <w:tcBorders>
              <w:top w:val="nil"/>
              <w:left w:val="nil"/>
              <w:bottom w:val="single" w:sz="2" w:space="0" w:color="auto"/>
              <w:right w:val="nil"/>
            </w:tcBorders>
            <w:shd w:val="clear" w:color="auto" w:fill="auto"/>
            <w:noWrap/>
            <w:vAlign w:val="bottom"/>
            <w:hideMark/>
          </w:tcPr>
          <w:p w14:paraId="26EDDB6F" w14:textId="7E7CFE8F" w:rsidR="00635A97" w:rsidRPr="009412FD" w:rsidRDefault="00635A97" w:rsidP="00635A97">
            <w:pPr>
              <w:spacing w:line="276" w:lineRule="auto"/>
              <w:jc w:val="right"/>
              <w:rPr>
                <w:color w:val="000000"/>
              </w:rPr>
            </w:pPr>
            <w:r w:rsidRPr="00050001">
              <w:rPr>
                <w:color w:val="000000"/>
              </w:rPr>
              <w:t>0.748</w:t>
            </w:r>
          </w:p>
        </w:tc>
        <w:tc>
          <w:tcPr>
            <w:tcW w:w="1152" w:type="dxa"/>
            <w:gridSpan w:val="2"/>
            <w:tcBorders>
              <w:top w:val="nil"/>
              <w:left w:val="nil"/>
              <w:bottom w:val="single" w:sz="2" w:space="0" w:color="auto"/>
              <w:right w:val="nil"/>
            </w:tcBorders>
            <w:shd w:val="clear" w:color="auto" w:fill="auto"/>
            <w:noWrap/>
            <w:vAlign w:val="bottom"/>
            <w:hideMark/>
          </w:tcPr>
          <w:p w14:paraId="0E07FF67" w14:textId="2E0A9D0D" w:rsidR="00635A97" w:rsidRPr="009412FD" w:rsidRDefault="00635A97" w:rsidP="00635A97">
            <w:pPr>
              <w:spacing w:line="276" w:lineRule="auto"/>
              <w:jc w:val="right"/>
              <w:rPr>
                <w:b/>
                <w:bCs/>
                <w:color w:val="000000"/>
              </w:rPr>
            </w:pPr>
            <w:r w:rsidRPr="00050001">
              <w:rPr>
                <w:color w:val="000000"/>
              </w:rPr>
              <w:t>0.387</w:t>
            </w:r>
          </w:p>
        </w:tc>
        <w:tc>
          <w:tcPr>
            <w:tcW w:w="1152" w:type="dxa"/>
            <w:gridSpan w:val="2"/>
            <w:tcBorders>
              <w:top w:val="nil"/>
              <w:left w:val="nil"/>
              <w:bottom w:val="single" w:sz="2" w:space="0" w:color="auto"/>
              <w:right w:val="nil"/>
            </w:tcBorders>
            <w:vAlign w:val="bottom"/>
          </w:tcPr>
          <w:p w14:paraId="63DDD03B" w14:textId="42DF2F37" w:rsidR="00635A97" w:rsidRPr="009412FD" w:rsidRDefault="00635A97" w:rsidP="00635A97">
            <w:pPr>
              <w:spacing w:line="276" w:lineRule="auto"/>
              <w:jc w:val="right"/>
              <w:rPr>
                <w:b/>
                <w:bCs/>
                <w:color w:val="000000"/>
              </w:rPr>
            </w:pPr>
            <w:r w:rsidRPr="00050001">
              <w:rPr>
                <w:color w:val="000000"/>
              </w:rPr>
              <w:t>0.377</w:t>
            </w:r>
          </w:p>
        </w:tc>
        <w:tc>
          <w:tcPr>
            <w:tcW w:w="1152" w:type="dxa"/>
            <w:gridSpan w:val="2"/>
            <w:tcBorders>
              <w:top w:val="nil"/>
              <w:left w:val="nil"/>
              <w:bottom w:val="single" w:sz="2" w:space="0" w:color="auto"/>
              <w:right w:val="nil"/>
            </w:tcBorders>
            <w:vAlign w:val="bottom"/>
          </w:tcPr>
          <w:p w14:paraId="4F8A6204" w14:textId="6C92FBEC" w:rsidR="00635A97" w:rsidRPr="009412FD" w:rsidRDefault="00635A97" w:rsidP="00635A97">
            <w:pPr>
              <w:spacing w:line="276" w:lineRule="auto"/>
              <w:jc w:val="right"/>
              <w:rPr>
                <w:b/>
                <w:bCs/>
                <w:color w:val="000000"/>
              </w:rPr>
            </w:pPr>
            <w:r w:rsidRPr="00050001">
              <w:rPr>
                <w:color w:val="000000"/>
              </w:rPr>
              <w:t>0.539</w:t>
            </w:r>
          </w:p>
        </w:tc>
      </w:tr>
      <w:tr w:rsidR="008A72C3" w:rsidRPr="00A075E5" w14:paraId="533E422F" w14:textId="77777777" w:rsidTr="00E86DC3">
        <w:trPr>
          <w:trHeight w:val="320"/>
        </w:trPr>
        <w:tc>
          <w:tcPr>
            <w:tcW w:w="1971" w:type="dxa"/>
            <w:tcBorders>
              <w:top w:val="single" w:sz="2" w:space="0" w:color="auto"/>
              <w:left w:val="nil"/>
              <w:bottom w:val="nil"/>
              <w:right w:val="nil"/>
            </w:tcBorders>
            <w:shd w:val="clear" w:color="auto" w:fill="auto"/>
            <w:noWrap/>
            <w:vAlign w:val="bottom"/>
          </w:tcPr>
          <w:p w14:paraId="024F7B3D" w14:textId="77777777" w:rsidR="008A72C3" w:rsidRDefault="008A72C3" w:rsidP="008A72C3">
            <w:pPr>
              <w:spacing w:line="276" w:lineRule="auto"/>
              <w:rPr>
                <w:color w:val="000000"/>
              </w:rPr>
            </w:pPr>
          </w:p>
        </w:tc>
        <w:tc>
          <w:tcPr>
            <w:tcW w:w="438" w:type="dxa"/>
            <w:tcBorders>
              <w:top w:val="single" w:sz="2" w:space="0" w:color="auto"/>
              <w:left w:val="nil"/>
              <w:bottom w:val="nil"/>
              <w:right w:val="nil"/>
            </w:tcBorders>
            <w:shd w:val="clear" w:color="auto" w:fill="auto"/>
            <w:noWrap/>
            <w:vAlign w:val="bottom"/>
          </w:tcPr>
          <w:p w14:paraId="3E3778D9" w14:textId="77777777" w:rsidR="008A72C3" w:rsidRPr="00A075E5" w:rsidRDefault="008A72C3" w:rsidP="008A72C3">
            <w:pPr>
              <w:spacing w:line="276" w:lineRule="auto"/>
              <w:jc w:val="right"/>
              <w:rPr>
                <w:color w:val="000000"/>
              </w:rPr>
            </w:pPr>
          </w:p>
        </w:tc>
        <w:tc>
          <w:tcPr>
            <w:tcW w:w="1152" w:type="dxa"/>
            <w:tcBorders>
              <w:top w:val="single" w:sz="2" w:space="0" w:color="auto"/>
              <w:left w:val="nil"/>
              <w:bottom w:val="nil"/>
              <w:right w:val="nil"/>
            </w:tcBorders>
            <w:shd w:val="clear" w:color="auto" w:fill="auto"/>
            <w:noWrap/>
            <w:vAlign w:val="bottom"/>
          </w:tcPr>
          <w:p w14:paraId="712404AF" w14:textId="77777777" w:rsidR="008A72C3" w:rsidRDefault="008A72C3" w:rsidP="008A72C3">
            <w:pPr>
              <w:spacing w:line="276" w:lineRule="auto"/>
              <w:jc w:val="right"/>
              <w:rPr>
                <w:color w:val="000000"/>
              </w:rPr>
            </w:pPr>
          </w:p>
        </w:tc>
        <w:tc>
          <w:tcPr>
            <w:tcW w:w="1152" w:type="dxa"/>
            <w:tcBorders>
              <w:top w:val="single" w:sz="2" w:space="0" w:color="auto"/>
              <w:left w:val="nil"/>
              <w:bottom w:val="nil"/>
            </w:tcBorders>
            <w:shd w:val="clear" w:color="auto" w:fill="auto"/>
            <w:noWrap/>
            <w:vAlign w:val="bottom"/>
          </w:tcPr>
          <w:p w14:paraId="0DD494FB" w14:textId="77777777" w:rsidR="008A72C3" w:rsidRDefault="008A72C3" w:rsidP="008A72C3">
            <w:pPr>
              <w:spacing w:line="276" w:lineRule="auto"/>
              <w:jc w:val="right"/>
              <w:rPr>
                <w:color w:val="000000"/>
              </w:rPr>
            </w:pPr>
          </w:p>
        </w:tc>
        <w:tc>
          <w:tcPr>
            <w:tcW w:w="1152" w:type="dxa"/>
            <w:tcBorders>
              <w:top w:val="single" w:sz="2" w:space="0" w:color="auto"/>
              <w:bottom w:val="nil"/>
              <w:right w:val="nil"/>
            </w:tcBorders>
            <w:shd w:val="clear" w:color="auto" w:fill="auto"/>
            <w:noWrap/>
            <w:vAlign w:val="bottom"/>
          </w:tcPr>
          <w:p w14:paraId="2F6407C6" w14:textId="77777777" w:rsidR="008A72C3" w:rsidRPr="009412FD" w:rsidRDefault="008A72C3" w:rsidP="008A72C3">
            <w:pPr>
              <w:spacing w:line="276" w:lineRule="auto"/>
              <w:jc w:val="right"/>
              <w:rPr>
                <w:color w:val="000000"/>
              </w:rPr>
            </w:pPr>
          </w:p>
        </w:tc>
        <w:tc>
          <w:tcPr>
            <w:tcW w:w="1152" w:type="dxa"/>
            <w:tcBorders>
              <w:top w:val="single" w:sz="2" w:space="0" w:color="auto"/>
              <w:left w:val="nil"/>
              <w:bottom w:val="nil"/>
              <w:right w:val="nil"/>
            </w:tcBorders>
            <w:shd w:val="clear" w:color="auto" w:fill="auto"/>
            <w:noWrap/>
            <w:vAlign w:val="bottom"/>
          </w:tcPr>
          <w:p w14:paraId="2B8AFF50" w14:textId="77777777" w:rsidR="008A72C3" w:rsidRPr="009412FD" w:rsidRDefault="008A72C3" w:rsidP="008A72C3">
            <w:pPr>
              <w:spacing w:line="276" w:lineRule="auto"/>
              <w:jc w:val="right"/>
              <w:rPr>
                <w:color w:val="000000"/>
              </w:rPr>
            </w:pPr>
          </w:p>
        </w:tc>
        <w:tc>
          <w:tcPr>
            <w:tcW w:w="1376" w:type="dxa"/>
            <w:gridSpan w:val="2"/>
            <w:tcBorders>
              <w:top w:val="single" w:sz="2" w:space="0" w:color="auto"/>
              <w:left w:val="nil"/>
              <w:right w:val="nil"/>
            </w:tcBorders>
            <w:shd w:val="clear" w:color="auto" w:fill="auto"/>
            <w:noWrap/>
            <w:vAlign w:val="bottom"/>
          </w:tcPr>
          <w:p w14:paraId="0E716560" w14:textId="77777777" w:rsidR="008A72C3" w:rsidRPr="00050001" w:rsidRDefault="008A72C3" w:rsidP="008A72C3">
            <w:pPr>
              <w:spacing w:line="276" w:lineRule="auto"/>
              <w:jc w:val="right"/>
              <w:rPr>
                <w:color w:val="000000"/>
              </w:rPr>
            </w:pPr>
          </w:p>
        </w:tc>
        <w:tc>
          <w:tcPr>
            <w:tcW w:w="1152" w:type="dxa"/>
            <w:gridSpan w:val="2"/>
            <w:tcBorders>
              <w:top w:val="single" w:sz="2" w:space="0" w:color="auto"/>
              <w:left w:val="nil"/>
              <w:right w:val="nil"/>
            </w:tcBorders>
            <w:shd w:val="clear" w:color="auto" w:fill="auto"/>
            <w:noWrap/>
            <w:vAlign w:val="bottom"/>
          </w:tcPr>
          <w:p w14:paraId="2F4AC807" w14:textId="77777777" w:rsidR="008A72C3" w:rsidRPr="00050001" w:rsidRDefault="008A72C3" w:rsidP="008A72C3">
            <w:pPr>
              <w:spacing w:line="276" w:lineRule="auto"/>
              <w:jc w:val="right"/>
              <w:rPr>
                <w:color w:val="000000"/>
              </w:rPr>
            </w:pPr>
          </w:p>
        </w:tc>
        <w:tc>
          <w:tcPr>
            <w:tcW w:w="1036" w:type="dxa"/>
            <w:gridSpan w:val="2"/>
            <w:tcBorders>
              <w:top w:val="single" w:sz="2" w:space="0" w:color="auto"/>
              <w:left w:val="nil"/>
              <w:right w:val="nil"/>
            </w:tcBorders>
            <w:vAlign w:val="bottom"/>
          </w:tcPr>
          <w:p w14:paraId="62E87834" w14:textId="77777777" w:rsidR="008A72C3" w:rsidRPr="00050001" w:rsidRDefault="008A72C3" w:rsidP="008A72C3">
            <w:pPr>
              <w:spacing w:line="276" w:lineRule="auto"/>
              <w:jc w:val="right"/>
              <w:rPr>
                <w:color w:val="000000"/>
              </w:rPr>
            </w:pPr>
          </w:p>
        </w:tc>
        <w:tc>
          <w:tcPr>
            <w:tcW w:w="1044" w:type="dxa"/>
            <w:tcBorders>
              <w:top w:val="single" w:sz="2" w:space="0" w:color="auto"/>
              <w:left w:val="nil"/>
              <w:right w:val="nil"/>
            </w:tcBorders>
            <w:vAlign w:val="bottom"/>
          </w:tcPr>
          <w:p w14:paraId="0B583D8F" w14:textId="77777777" w:rsidR="008A72C3" w:rsidRPr="00050001" w:rsidRDefault="008A72C3" w:rsidP="008A72C3">
            <w:pPr>
              <w:spacing w:line="276" w:lineRule="auto"/>
              <w:jc w:val="right"/>
              <w:rPr>
                <w:color w:val="000000"/>
              </w:rPr>
            </w:pPr>
          </w:p>
        </w:tc>
      </w:tr>
      <w:tr w:rsidR="00C66EF6" w:rsidRPr="00A075E5" w14:paraId="6BF79AB8" w14:textId="77777777" w:rsidTr="00E86DC3">
        <w:trPr>
          <w:trHeight w:val="320"/>
        </w:trPr>
        <w:tc>
          <w:tcPr>
            <w:tcW w:w="1971" w:type="dxa"/>
            <w:tcBorders>
              <w:top w:val="nil"/>
              <w:left w:val="nil"/>
              <w:bottom w:val="single" w:sz="2" w:space="0" w:color="auto"/>
              <w:right w:val="nil"/>
            </w:tcBorders>
            <w:shd w:val="clear" w:color="auto" w:fill="auto"/>
            <w:noWrap/>
            <w:vAlign w:val="bottom"/>
          </w:tcPr>
          <w:p w14:paraId="3D4CE0A9" w14:textId="77777777" w:rsidR="00C66EF6" w:rsidRDefault="00C66EF6" w:rsidP="008A72C3">
            <w:pPr>
              <w:spacing w:line="276" w:lineRule="auto"/>
              <w:rPr>
                <w:color w:val="000000"/>
              </w:rPr>
            </w:pPr>
          </w:p>
        </w:tc>
        <w:tc>
          <w:tcPr>
            <w:tcW w:w="438" w:type="dxa"/>
            <w:tcBorders>
              <w:top w:val="nil"/>
              <w:left w:val="nil"/>
              <w:bottom w:val="single" w:sz="2" w:space="0" w:color="auto"/>
              <w:right w:val="nil"/>
            </w:tcBorders>
            <w:shd w:val="clear" w:color="auto" w:fill="auto"/>
            <w:noWrap/>
            <w:vAlign w:val="bottom"/>
          </w:tcPr>
          <w:p w14:paraId="49538823" w14:textId="77777777" w:rsidR="00C66EF6" w:rsidRPr="00A075E5" w:rsidRDefault="00C66EF6" w:rsidP="008A72C3">
            <w:pPr>
              <w:spacing w:line="276" w:lineRule="auto"/>
              <w:jc w:val="right"/>
              <w:rPr>
                <w:color w:val="000000"/>
              </w:rPr>
            </w:pPr>
          </w:p>
        </w:tc>
        <w:tc>
          <w:tcPr>
            <w:tcW w:w="2304" w:type="dxa"/>
            <w:gridSpan w:val="2"/>
            <w:tcBorders>
              <w:top w:val="nil"/>
              <w:left w:val="nil"/>
              <w:bottom w:val="single" w:sz="2" w:space="0" w:color="auto"/>
            </w:tcBorders>
            <w:shd w:val="clear" w:color="auto" w:fill="auto"/>
            <w:noWrap/>
            <w:vAlign w:val="center"/>
          </w:tcPr>
          <w:p w14:paraId="58C39C6B" w14:textId="76C6A2B6" w:rsidR="00C66EF6" w:rsidRDefault="00635A97" w:rsidP="00B76367">
            <w:pPr>
              <w:spacing w:line="276" w:lineRule="auto"/>
              <w:jc w:val="center"/>
              <w:rPr>
                <w:color w:val="000000"/>
              </w:rPr>
            </w:pPr>
            <w:r w:rsidRPr="00823CBA">
              <w:rPr>
                <w:b/>
                <w:bCs/>
                <w:i/>
                <w:iCs/>
                <w:color w:val="000000"/>
              </w:rPr>
              <w:t>J</w:t>
            </w:r>
            <w:r w:rsidRPr="00823CBA">
              <w:rPr>
                <w:b/>
                <w:bCs/>
                <w:color w:val="000000"/>
                <w:vertAlign w:val="subscript"/>
              </w:rPr>
              <w:t>max25</w:t>
            </w:r>
            <w:r w:rsidRPr="00823CBA">
              <w:rPr>
                <w:b/>
                <w:bCs/>
                <w:color w:val="000000"/>
              </w:rPr>
              <w:t>:</w:t>
            </w:r>
            <w:r w:rsidRPr="00823CBA">
              <w:rPr>
                <w:b/>
                <w:bCs/>
                <w:i/>
                <w:iCs/>
                <w:color w:val="000000"/>
              </w:rPr>
              <w:t>V</w:t>
            </w:r>
            <w:r w:rsidRPr="00823CBA">
              <w:rPr>
                <w:b/>
                <w:bCs/>
                <w:color w:val="000000"/>
                <w:vertAlign w:val="subscript"/>
              </w:rPr>
              <w:t>cmax25</w:t>
            </w:r>
          </w:p>
        </w:tc>
        <w:tc>
          <w:tcPr>
            <w:tcW w:w="2304" w:type="dxa"/>
            <w:gridSpan w:val="2"/>
            <w:tcBorders>
              <w:top w:val="nil"/>
              <w:bottom w:val="single" w:sz="2" w:space="0" w:color="auto"/>
              <w:right w:val="nil"/>
            </w:tcBorders>
            <w:shd w:val="clear" w:color="auto" w:fill="auto"/>
            <w:noWrap/>
            <w:vAlign w:val="center"/>
          </w:tcPr>
          <w:p w14:paraId="3E248B97" w14:textId="1FEA7B7E" w:rsidR="00C66EF6" w:rsidRPr="009412FD" w:rsidRDefault="00635A97" w:rsidP="00B76367">
            <w:pPr>
              <w:spacing w:line="276" w:lineRule="auto"/>
              <w:jc w:val="center"/>
              <w:rPr>
                <w:color w:val="000000"/>
              </w:rPr>
            </w:pPr>
            <w:r>
              <w:rPr>
                <w:b/>
                <w:bCs/>
                <w:i/>
                <w:iCs/>
                <w:color w:val="000000"/>
              </w:rPr>
              <w:t>R</w:t>
            </w:r>
            <w:r>
              <w:rPr>
                <w:b/>
                <w:bCs/>
                <w:color w:val="000000"/>
                <w:vertAlign w:val="subscript"/>
              </w:rPr>
              <w:t>d25</w:t>
            </w:r>
          </w:p>
        </w:tc>
        <w:tc>
          <w:tcPr>
            <w:tcW w:w="2528" w:type="dxa"/>
            <w:gridSpan w:val="4"/>
            <w:tcBorders>
              <w:top w:val="nil"/>
              <w:left w:val="nil"/>
              <w:right w:val="nil"/>
            </w:tcBorders>
            <w:shd w:val="clear" w:color="auto" w:fill="auto"/>
            <w:noWrap/>
            <w:vAlign w:val="center"/>
          </w:tcPr>
          <w:p w14:paraId="3665889A" w14:textId="3E8823BF" w:rsidR="00C66EF6" w:rsidRPr="004770DE" w:rsidRDefault="00C66EF6" w:rsidP="00B76367">
            <w:pPr>
              <w:spacing w:line="276" w:lineRule="auto"/>
              <w:jc w:val="center"/>
              <w:rPr>
                <w:b/>
                <w:bCs/>
                <w:color w:val="000000"/>
                <w:vertAlign w:val="subscript"/>
              </w:rPr>
            </w:pPr>
          </w:p>
        </w:tc>
        <w:tc>
          <w:tcPr>
            <w:tcW w:w="1036" w:type="dxa"/>
            <w:gridSpan w:val="2"/>
            <w:tcBorders>
              <w:top w:val="nil"/>
              <w:left w:val="nil"/>
              <w:right w:val="nil"/>
            </w:tcBorders>
            <w:vAlign w:val="center"/>
          </w:tcPr>
          <w:p w14:paraId="7036588E" w14:textId="77777777" w:rsidR="00C66EF6" w:rsidRPr="00050001" w:rsidRDefault="00C66EF6" w:rsidP="00B76367">
            <w:pPr>
              <w:spacing w:line="276" w:lineRule="auto"/>
              <w:jc w:val="center"/>
              <w:rPr>
                <w:color w:val="000000"/>
              </w:rPr>
            </w:pPr>
          </w:p>
        </w:tc>
        <w:tc>
          <w:tcPr>
            <w:tcW w:w="1044" w:type="dxa"/>
            <w:tcBorders>
              <w:top w:val="nil"/>
              <w:left w:val="nil"/>
              <w:right w:val="nil"/>
            </w:tcBorders>
            <w:vAlign w:val="center"/>
          </w:tcPr>
          <w:p w14:paraId="6FF02CE7" w14:textId="5D15AE6F" w:rsidR="00C66EF6" w:rsidRPr="00050001" w:rsidRDefault="00C66EF6" w:rsidP="00B76367">
            <w:pPr>
              <w:spacing w:line="276" w:lineRule="auto"/>
              <w:jc w:val="center"/>
              <w:rPr>
                <w:color w:val="000000"/>
              </w:rPr>
            </w:pPr>
          </w:p>
        </w:tc>
      </w:tr>
      <w:tr w:rsidR="004770DE" w:rsidRPr="00A075E5" w14:paraId="394267EA" w14:textId="77777777" w:rsidTr="009F0412">
        <w:trPr>
          <w:trHeight w:val="320"/>
        </w:trPr>
        <w:tc>
          <w:tcPr>
            <w:tcW w:w="1971" w:type="dxa"/>
            <w:tcBorders>
              <w:left w:val="nil"/>
              <w:bottom w:val="single" w:sz="2" w:space="0" w:color="auto"/>
              <w:right w:val="nil"/>
            </w:tcBorders>
            <w:shd w:val="clear" w:color="auto" w:fill="auto"/>
            <w:noWrap/>
            <w:vAlign w:val="bottom"/>
          </w:tcPr>
          <w:p w14:paraId="154F71B1" w14:textId="77777777" w:rsidR="004770DE" w:rsidRDefault="004770DE" w:rsidP="004770DE">
            <w:pPr>
              <w:spacing w:line="276" w:lineRule="auto"/>
              <w:rPr>
                <w:color w:val="000000"/>
              </w:rPr>
            </w:pPr>
          </w:p>
        </w:tc>
        <w:tc>
          <w:tcPr>
            <w:tcW w:w="438" w:type="dxa"/>
            <w:tcBorders>
              <w:left w:val="nil"/>
              <w:bottom w:val="single" w:sz="2" w:space="0" w:color="auto"/>
              <w:right w:val="nil"/>
            </w:tcBorders>
            <w:shd w:val="clear" w:color="auto" w:fill="auto"/>
            <w:noWrap/>
            <w:vAlign w:val="bottom"/>
          </w:tcPr>
          <w:p w14:paraId="23C955D7" w14:textId="77777777" w:rsidR="004770DE" w:rsidRPr="00A075E5" w:rsidRDefault="004770DE" w:rsidP="004770DE">
            <w:pPr>
              <w:spacing w:line="276" w:lineRule="auto"/>
              <w:jc w:val="right"/>
              <w:rPr>
                <w:color w:val="000000"/>
              </w:rPr>
            </w:pPr>
          </w:p>
        </w:tc>
        <w:tc>
          <w:tcPr>
            <w:tcW w:w="1152" w:type="dxa"/>
            <w:tcBorders>
              <w:left w:val="nil"/>
              <w:bottom w:val="single" w:sz="2" w:space="0" w:color="auto"/>
              <w:right w:val="nil"/>
            </w:tcBorders>
            <w:shd w:val="clear" w:color="auto" w:fill="auto"/>
            <w:noWrap/>
            <w:vAlign w:val="center"/>
          </w:tcPr>
          <w:p w14:paraId="7DEED7F8" w14:textId="70E7A325" w:rsidR="004770DE" w:rsidRDefault="004770DE" w:rsidP="004770DE">
            <w:pPr>
              <w:spacing w:line="276" w:lineRule="auto"/>
              <w:jc w:val="right"/>
              <w:rPr>
                <w:color w:val="000000"/>
              </w:rPr>
            </w:pPr>
            <w:r>
              <w:rPr>
                <w:i/>
                <w:iCs/>
                <w:color w:val="000000"/>
                <w:lang w:val="el-GR"/>
              </w:rPr>
              <w:t>χ</w:t>
            </w:r>
            <w:r w:rsidRPr="0005043C">
              <w:rPr>
                <w:color w:val="000000"/>
                <w:vertAlign w:val="superscript"/>
                <w:lang w:val="el-GR"/>
              </w:rPr>
              <w:t>2</w:t>
            </w:r>
          </w:p>
        </w:tc>
        <w:tc>
          <w:tcPr>
            <w:tcW w:w="1152" w:type="dxa"/>
            <w:tcBorders>
              <w:left w:val="nil"/>
              <w:bottom w:val="single" w:sz="2" w:space="0" w:color="auto"/>
            </w:tcBorders>
            <w:shd w:val="clear" w:color="auto" w:fill="auto"/>
            <w:noWrap/>
            <w:vAlign w:val="center"/>
          </w:tcPr>
          <w:p w14:paraId="4EE02E25" w14:textId="016AC6FE" w:rsidR="004770DE" w:rsidRDefault="004770DE" w:rsidP="004770DE">
            <w:pPr>
              <w:spacing w:line="276" w:lineRule="auto"/>
              <w:jc w:val="right"/>
              <w:rPr>
                <w:color w:val="000000"/>
              </w:rPr>
            </w:pPr>
            <w:r w:rsidRPr="00E4133D">
              <w:rPr>
                <w:i/>
                <w:iCs/>
                <w:color w:val="000000"/>
              </w:rPr>
              <w:t>p</w:t>
            </w:r>
          </w:p>
        </w:tc>
        <w:tc>
          <w:tcPr>
            <w:tcW w:w="1152" w:type="dxa"/>
            <w:tcBorders>
              <w:bottom w:val="single" w:sz="2" w:space="0" w:color="auto"/>
              <w:right w:val="nil"/>
            </w:tcBorders>
            <w:shd w:val="clear" w:color="auto" w:fill="auto"/>
            <w:noWrap/>
            <w:vAlign w:val="center"/>
          </w:tcPr>
          <w:p w14:paraId="09570E65" w14:textId="7860BE2F" w:rsidR="004770DE" w:rsidRPr="009412FD" w:rsidRDefault="004770DE" w:rsidP="004770DE">
            <w:pPr>
              <w:spacing w:line="276" w:lineRule="auto"/>
              <w:jc w:val="right"/>
              <w:rPr>
                <w:color w:val="000000"/>
              </w:rPr>
            </w:pPr>
            <w:r>
              <w:rPr>
                <w:i/>
                <w:iCs/>
                <w:color w:val="000000"/>
                <w:lang w:val="el-GR"/>
              </w:rPr>
              <w:t>χ</w:t>
            </w:r>
            <w:r w:rsidRPr="0005043C">
              <w:rPr>
                <w:color w:val="000000"/>
                <w:vertAlign w:val="superscript"/>
                <w:lang w:val="el-GR"/>
              </w:rPr>
              <w:t>2</w:t>
            </w:r>
          </w:p>
        </w:tc>
        <w:tc>
          <w:tcPr>
            <w:tcW w:w="1152" w:type="dxa"/>
            <w:tcBorders>
              <w:left w:val="nil"/>
              <w:bottom w:val="single" w:sz="2" w:space="0" w:color="auto"/>
              <w:right w:val="nil"/>
            </w:tcBorders>
            <w:shd w:val="clear" w:color="auto" w:fill="auto"/>
            <w:noWrap/>
            <w:vAlign w:val="center"/>
          </w:tcPr>
          <w:p w14:paraId="6BD00112" w14:textId="326D0EF5" w:rsidR="004770DE" w:rsidRPr="009412FD" w:rsidRDefault="004770DE" w:rsidP="004770DE">
            <w:pPr>
              <w:spacing w:line="276" w:lineRule="auto"/>
              <w:jc w:val="right"/>
              <w:rPr>
                <w:color w:val="000000"/>
              </w:rPr>
            </w:pPr>
            <w:r w:rsidRPr="00E4133D">
              <w:rPr>
                <w:i/>
                <w:iCs/>
                <w:color w:val="000000"/>
              </w:rPr>
              <w:t>p</w:t>
            </w:r>
          </w:p>
        </w:tc>
        <w:tc>
          <w:tcPr>
            <w:tcW w:w="1152" w:type="dxa"/>
            <w:tcBorders>
              <w:left w:val="nil"/>
              <w:right w:val="nil"/>
            </w:tcBorders>
            <w:shd w:val="clear" w:color="auto" w:fill="auto"/>
            <w:noWrap/>
            <w:vAlign w:val="center"/>
          </w:tcPr>
          <w:p w14:paraId="25C5FB37" w14:textId="5644B05B" w:rsidR="004770DE" w:rsidRPr="00050001" w:rsidRDefault="004770DE" w:rsidP="004770DE">
            <w:pPr>
              <w:spacing w:line="276" w:lineRule="auto"/>
              <w:jc w:val="right"/>
              <w:rPr>
                <w:color w:val="000000"/>
              </w:rPr>
            </w:pPr>
          </w:p>
        </w:tc>
        <w:tc>
          <w:tcPr>
            <w:tcW w:w="1152" w:type="dxa"/>
            <w:gridSpan w:val="2"/>
            <w:tcBorders>
              <w:left w:val="nil"/>
              <w:right w:val="nil"/>
            </w:tcBorders>
            <w:shd w:val="clear" w:color="auto" w:fill="auto"/>
            <w:noWrap/>
            <w:vAlign w:val="center"/>
          </w:tcPr>
          <w:p w14:paraId="37432135" w14:textId="07D01F12" w:rsidR="004770DE" w:rsidRPr="00050001" w:rsidRDefault="004770DE" w:rsidP="004770DE">
            <w:pPr>
              <w:spacing w:line="276" w:lineRule="auto"/>
              <w:jc w:val="right"/>
              <w:rPr>
                <w:color w:val="000000"/>
              </w:rPr>
            </w:pPr>
          </w:p>
        </w:tc>
        <w:tc>
          <w:tcPr>
            <w:tcW w:w="1152" w:type="dxa"/>
            <w:gridSpan w:val="2"/>
            <w:tcBorders>
              <w:left w:val="nil"/>
              <w:right w:val="nil"/>
            </w:tcBorders>
            <w:vAlign w:val="center"/>
          </w:tcPr>
          <w:p w14:paraId="255DB8E2" w14:textId="3EFD434F" w:rsidR="004770DE" w:rsidRPr="00050001" w:rsidRDefault="004770DE" w:rsidP="004770DE">
            <w:pPr>
              <w:spacing w:line="276" w:lineRule="auto"/>
              <w:jc w:val="right"/>
              <w:rPr>
                <w:color w:val="000000"/>
              </w:rPr>
            </w:pPr>
          </w:p>
        </w:tc>
        <w:tc>
          <w:tcPr>
            <w:tcW w:w="1152" w:type="dxa"/>
            <w:gridSpan w:val="2"/>
            <w:tcBorders>
              <w:left w:val="nil"/>
              <w:right w:val="nil"/>
            </w:tcBorders>
            <w:vAlign w:val="center"/>
          </w:tcPr>
          <w:p w14:paraId="178A8CA6" w14:textId="23D1B443" w:rsidR="004770DE" w:rsidRPr="00050001" w:rsidRDefault="004770DE" w:rsidP="004770DE">
            <w:pPr>
              <w:spacing w:line="276" w:lineRule="auto"/>
              <w:jc w:val="right"/>
              <w:rPr>
                <w:color w:val="000000"/>
              </w:rPr>
            </w:pPr>
          </w:p>
        </w:tc>
      </w:tr>
      <w:tr w:rsidR="004770DE" w:rsidRPr="00A075E5" w14:paraId="64546910" w14:textId="77777777" w:rsidTr="009F0412">
        <w:trPr>
          <w:trHeight w:val="320"/>
        </w:trPr>
        <w:tc>
          <w:tcPr>
            <w:tcW w:w="1971" w:type="dxa"/>
            <w:tcBorders>
              <w:top w:val="single" w:sz="2" w:space="0" w:color="auto"/>
              <w:left w:val="nil"/>
              <w:bottom w:val="nil"/>
              <w:right w:val="nil"/>
            </w:tcBorders>
            <w:shd w:val="clear" w:color="auto" w:fill="auto"/>
            <w:noWrap/>
            <w:vAlign w:val="bottom"/>
          </w:tcPr>
          <w:p w14:paraId="63599E35" w14:textId="571F7A90" w:rsidR="004770DE" w:rsidRDefault="004770DE" w:rsidP="004770DE">
            <w:pPr>
              <w:spacing w:line="276" w:lineRule="auto"/>
              <w:rPr>
                <w:color w:val="000000"/>
              </w:rPr>
            </w:pPr>
            <w:r>
              <w:rPr>
                <w:color w:val="000000"/>
              </w:rPr>
              <w:t>CO</w:t>
            </w:r>
            <w:r>
              <w:rPr>
                <w:color w:val="000000"/>
                <w:vertAlign w:val="subscript"/>
              </w:rPr>
              <w:t>2</w:t>
            </w:r>
          </w:p>
        </w:tc>
        <w:tc>
          <w:tcPr>
            <w:tcW w:w="438" w:type="dxa"/>
            <w:tcBorders>
              <w:top w:val="single" w:sz="2" w:space="0" w:color="auto"/>
              <w:left w:val="nil"/>
              <w:bottom w:val="nil"/>
              <w:right w:val="nil"/>
            </w:tcBorders>
            <w:shd w:val="clear" w:color="auto" w:fill="auto"/>
            <w:noWrap/>
            <w:vAlign w:val="bottom"/>
          </w:tcPr>
          <w:p w14:paraId="00174733" w14:textId="6DADC8EA" w:rsidR="004770DE" w:rsidRPr="00A075E5" w:rsidRDefault="004770DE" w:rsidP="004770DE">
            <w:pPr>
              <w:spacing w:line="276" w:lineRule="auto"/>
              <w:jc w:val="right"/>
              <w:rPr>
                <w:color w:val="000000"/>
              </w:rPr>
            </w:pPr>
            <w:r w:rsidRPr="00A075E5">
              <w:rPr>
                <w:color w:val="000000"/>
              </w:rPr>
              <w:t>1</w:t>
            </w:r>
          </w:p>
        </w:tc>
        <w:tc>
          <w:tcPr>
            <w:tcW w:w="1152" w:type="dxa"/>
            <w:tcBorders>
              <w:top w:val="single" w:sz="2" w:space="0" w:color="auto"/>
              <w:left w:val="nil"/>
              <w:bottom w:val="nil"/>
              <w:right w:val="nil"/>
            </w:tcBorders>
            <w:shd w:val="clear" w:color="auto" w:fill="auto"/>
            <w:noWrap/>
            <w:vAlign w:val="bottom"/>
          </w:tcPr>
          <w:p w14:paraId="1813313E" w14:textId="77D4AD49" w:rsidR="004770DE" w:rsidRDefault="004770DE" w:rsidP="004770DE">
            <w:pPr>
              <w:spacing w:line="276" w:lineRule="auto"/>
              <w:jc w:val="right"/>
              <w:rPr>
                <w:color w:val="000000"/>
              </w:rPr>
            </w:pPr>
            <w:r w:rsidRPr="00050001">
              <w:rPr>
                <w:color w:val="000000"/>
              </w:rPr>
              <w:t>92.01</w:t>
            </w:r>
            <w:r>
              <w:rPr>
                <w:color w:val="000000"/>
              </w:rPr>
              <w:t>0</w:t>
            </w:r>
          </w:p>
        </w:tc>
        <w:tc>
          <w:tcPr>
            <w:tcW w:w="1152" w:type="dxa"/>
            <w:tcBorders>
              <w:top w:val="single" w:sz="2" w:space="0" w:color="auto"/>
              <w:left w:val="nil"/>
              <w:bottom w:val="nil"/>
            </w:tcBorders>
            <w:shd w:val="clear" w:color="auto" w:fill="auto"/>
            <w:noWrap/>
            <w:vAlign w:val="bottom"/>
          </w:tcPr>
          <w:p w14:paraId="3354D677" w14:textId="2B35A6B7" w:rsidR="004770DE" w:rsidRDefault="004770DE" w:rsidP="004770DE">
            <w:pPr>
              <w:spacing w:line="276" w:lineRule="auto"/>
              <w:jc w:val="right"/>
              <w:rPr>
                <w:color w:val="000000"/>
              </w:rPr>
            </w:pPr>
            <w:r w:rsidRPr="00050001">
              <w:rPr>
                <w:b/>
                <w:bCs/>
                <w:color w:val="000000"/>
              </w:rPr>
              <w:t>&lt;0.001</w:t>
            </w:r>
          </w:p>
        </w:tc>
        <w:tc>
          <w:tcPr>
            <w:tcW w:w="1152" w:type="dxa"/>
            <w:tcBorders>
              <w:top w:val="single" w:sz="4" w:space="0" w:color="auto"/>
              <w:bottom w:val="nil"/>
              <w:right w:val="nil"/>
            </w:tcBorders>
            <w:shd w:val="clear" w:color="auto" w:fill="auto"/>
            <w:noWrap/>
            <w:vAlign w:val="bottom"/>
          </w:tcPr>
          <w:p w14:paraId="58B46A8A" w14:textId="5CFCF304" w:rsidR="004770DE" w:rsidRPr="009412FD" w:rsidRDefault="004770DE" w:rsidP="004770DE">
            <w:pPr>
              <w:spacing w:line="276" w:lineRule="auto"/>
              <w:jc w:val="right"/>
              <w:rPr>
                <w:color w:val="000000"/>
              </w:rPr>
            </w:pPr>
            <w:r w:rsidRPr="00050001">
              <w:rPr>
                <w:color w:val="000000"/>
              </w:rPr>
              <w:t>0.256</w:t>
            </w:r>
          </w:p>
        </w:tc>
        <w:tc>
          <w:tcPr>
            <w:tcW w:w="1152" w:type="dxa"/>
            <w:tcBorders>
              <w:top w:val="single" w:sz="4" w:space="0" w:color="auto"/>
              <w:left w:val="nil"/>
              <w:bottom w:val="nil"/>
              <w:right w:val="nil"/>
            </w:tcBorders>
            <w:shd w:val="clear" w:color="auto" w:fill="auto"/>
            <w:noWrap/>
            <w:vAlign w:val="bottom"/>
          </w:tcPr>
          <w:p w14:paraId="1C68198F" w14:textId="7DCC5861" w:rsidR="004770DE" w:rsidRPr="009412FD" w:rsidRDefault="004770DE" w:rsidP="004770DE">
            <w:pPr>
              <w:spacing w:line="276" w:lineRule="auto"/>
              <w:jc w:val="right"/>
              <w:rPr>
                <w:color w:val="000000"/>
              </w:rPr>
            </w:pPr>
            <w:r w:rsidRPr="00050001">
              <w:rPr>
                <w:color w:val="000000"/>
              </w:rPr>
              <w:t>0.613</w:t>
            </w:r>
          </w:p>
        </w:tc>
        <w:tc>
          <w:tcPr>
            <w:tcW w:w="1152" w:type="dxa"/>
            <w:tcBorders>
              <w:left w:val="nil"/>
              <w:bottom w:val="nil"/>
              <w:right w:val="nil"/>
            </w:tcBorders>
            <w:shd w:val="clear" w:color="auto" w:fill="auto"/>
            <w:noWrap/>
            <w:vAlign w:val="bottom"/>
          </w:tcPr>
          <w:p w14:paraId="60A94C3A" w14:textId="2775BE4D" w:rsidR="004770DE" w:rsidRPr="00050001" w:rsidRDefault="004770DE" w:rsidP="004770DE">
            <w:pPr>
              <w:spacing w:line="276" w:lineRule="auto"/>
              <w:jc w:val="right"/>
              <w:rPr>
                <w:color w:val="000000"/>
              </w:rPr>
            </w:pPr>
          </w:p>
        </w:tc>
        <w:tc>
          <w:tcPr>
            <w:tcW w:w="1152" w:type="dxa"/>
            <w:gridSpan w:val="2"/>
            <w:tcBorders>
              <w:left w:val="nil"/>
              <w:bottom w:val="nil"/>
              <w:right w:val="nil"/>
            </w:tcBorders>
            <w:shd w:val="clear" w:color="auto" w:fill="auto"/>
            <w:noWrap/>
            <w:vAlign w:val="bottom"/>
          </w:tcPr>
          <w:p w14:paraId="59DE3FA2" w14:textId="242E8374" w:rsidR="004770DE" w:rsidRPr="00050001" w:rsidRDefault="004770DE" w:rsidP="004770DE">
            <w:pPr>
              <w:spacing w:line="276" w:lineRule="auto"/>
              <w:jc w:val="right"/>
              <w:rPr>
                <w:color w:val="000000"/>
              </w:rPr>
            </w:pPr>
          </w:p>
        </w:tc>
        <w:tc>
          <w:tcPr>
            <w:tcW w:w="1152" w:type="dxa"/>
            <w:gridSpan w:val="2"/>
            <w:tcBorders>
              <w:left w:val="nil"/>
              <w:bottom w:val="nil"/>
              <w:right w:val="nil"/>
            </w:tcBorders>
            <w:vAlign w:val="bottom"/>
          </w:tcPr>
          <w:p w14:paraId="3E3C1FA4" w14:textId="096D4C1A" w:rsidR="004770DE" w:rsidRPr="00050001" w:rsidRDefault="004770DE" w:rsidP="004770DE">
            <w:pPr>
              <w:spacing w:line="276" w:lineRule="auto"/>
              <w:jc w:val="right"/>
              <w:rPr>
                <w:color w:val="000000"/>
              </w:rPr>
            </w:pPr>
          </w:p>
        </w:tc>
        <w:tc>
          <w:tcPr>
            <w:tcW w:w="1152" w:type="dxa"/>
            <w:gridSpan w:val="2"/>
            <w:tcBorders>
              <w:left w:val="nil"/>
              <w:bottom w:val="nil"/>
              <w:right w:val="nil"/>
            </w:tcBorders>
            <w:vAlign w:val="bottom"/>
          </w:tcPr>
          <w:p w14:paraId="23969EBC" w14:textId="150C06CB" w:rsidR="004770DE" w:rsidRPr="00050001" w:rsidRDefault="004770DE" w:rsidP="004770DE">
            <w:pPr>
              <w:spacing w:line="276" w:lineRule="auto"/>
              <w:jc w:val="right"/>
              <w:rPr>
                <w:color w:val="000000"/>
              </w:rPr>
            </w:pPr>
          </w:p>
        </w:tc>
      </w:tr>
      <w:tr w:rsidR="004770DE" w:rsidRPr="00A075E5" w14:paraId="46584888" w14:textId="77777777" w:rsidTr="00C66EF6">
        <w:trPr>
          <w:trHeight w:val="320"/>
        </w:trPr>
        <w:tc>
          <w:tcPr>
            <w:tcW w:w="1971" w:type="dxa"/>
            <w:tcBorders>
              <w:top w:val="nil"/>
              <w:left w:val="nil"/>
              <w:bottom w:val="nil"/>
              <w:right w:val="nil"/>
            </w:tcBorders>
            <w:shd w:val="clear" w:color="auto" w:fill="auto"/>
            <w:noWrap/>
            <w:vAlign w:val="bottom"/>
          </w:tcPr>
          <w:p w14:paraId="6D2C7F7C" w14:textId="40649BC7" w:rsidR="004770DE" w:rsidRDefault="004770DE" w:rsidP="004770DE">
            <w:pPr>
              <w:spacing w:line="276" w:lineRule="auto"/>
              <w:rPr>
                <w:color w:val="000000"/>
              </w:rPr>
            </w:pPr>
            <w:r>
              <w:rPr>
                <w:color w:val="000000"/>
              </w:rPr>
              <w:t>Inoculation (I)</w:t>
            </w:r>
          </w:p>
        </w:tc>
        <w:tc>
          <w:tcPr>
            <w:tcW w:w="438" w:type="dxa"/>
            <w:tcBorders>
              <w:top w:val="nil"/>
              <w:left w:val="nil"/>
              <w:bottom w:val="nil"/>
              <w:right w:val="nil"/>
            </w:tcBorders>
            <w:shd w:val="clear" w:color="auto" w:fill="auto"/>
            <w:noWrap/>
            <w:vAlign w:val="bottom"/>
          </w:tcPr>
          <w:p w14:paraId="5F23B33A" w14:textId="6EB8FBF4" w:rsidR="004770DE" w:rsidRPr="00A075E5" w:rsidRDefault="004770DE" w:rsidP="004770DE">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tcPr>
          <w:p w14:paraId="779FA995" w14:textId="563BFA6B" w:rsidR="004770DE" w:rsidRDefault="004770DE" w:rsidP="004770DE">
            <w:pPr>
              <w:spacing w:line="276" w:lineRule="auto"/>
              <w:jc w:val="right"/>
              <w:rPr>
                <w:color w:val="000000"/>
              </w:rPr>
            </w:pPr>
            <w:r w:rsidRPr="00050001">
              <w:rPr>
                <w:color w:val="000000"/>
              </w:rPr>
              <w:t>27.768</w:t>
            </w:r>
          </w:p>
        </w:tc>
        <w:tc>
          <w:tcPr>
            <w:tcW w:w="1152" w:type="dxa"/>
            <w:tcBorders>
              <w:top w:val="nil"/>
              <w:left w:val="nil"/>
              <w:bottom w:val="nil"/>
            </w:tcBorders>
            <w:shd w:val="clear" w:color="auto" w:fill="auto"/>
            <w:noWrap/>
            <w:vAlign w:val="bottom"/>
          </w:tcPr>
          <w:p w14:paraId="4339C073" w14:textId="3FB3691C" w:rsidR="004770DE" w:rsidRDefault="004770DE" w:rsidP="004770DE">
            <w:pPr>
              <w:spacing w:line="276" w:lineRule="auto"/>
              <w:jc w:val="right"/>
              <w:rPr>
                <w:color w:val="000000"/>
              </w:rPr>
            </w:pPr>
            <w:r w:rsidRPr="00050001">
              <w:rPr>
                <w:b/>
                <w:bCs/>
                <w:color w:val="000000"/>
              </w:rPr>
              <w:t>&lt;0.001</w:t>
            </w:r>
          </w:p>
        </w:tc>
        <w:tc>
          <w:tcPr>
            <w:tcW w:w="1152" w:type="dxa"/>
            <w:tcBorders>
              <w:top w:val="nil"/>
              <w:bottom w:val="nil"/>
              <w:right w:val="nil"/>
            </w:tcBorders>
            <w:shd w:val="clear" w:color="auto" w:fill="auto"/>
            <w:noWrap/>
            <w:vAlign w:val="bottom"/>
          </w:tcPr>
          <w:p w14:paraId="1998D76B" w14:textId="54482486" w:rsidR="004770DE" w:rsidRPr="009412FD" w:rsidRDefault="004770DE" w:rsidP="004770DE">
            <w:pPr>
              <w:spacing w:line="276" w:lineRule="auto"/>
              <w:jc w:val="right"/>
              <w:rPr>
                <w:color w:val="000000"/>
              </w:rPr>
            </w:pPr>
            <w:r w:rsidRPr="00050001">
              <w:rPr>
                <w:color w:val="000000"/>
              </w:rPr>
              <w:t>3.094</w:t>
            </w:r>
          </w:p>
        </w:tc>
        <w:tc>
          <w:tcPr>
            <w:tcW w:w="1152" w:type="dxa"/>
            <w:tcBorders>
              <w:top w:val="nil"/>
              <w:left w:val="nil"/>
              <w:bottom w:val="nil"/>
              <w:right w:val="nil"/>
            </w:tcBorders>
            <w:shd w:val="clear" w:color="auto" w:fill="auto"/>
            <w:noWrap/>
            <w:vAlign w:val="bottom"/>
          </w:tcPr>
          <w:p w14:paraId="178CDCF8" w14:textId="233C2A28" w:rsidR="004770DE" w:rsidRPr="00467CC6" w:rsidRDefault="004770DE" w:rsidP="004770DE">
            <w:pPr>
              <w:spacing w:line="276" w:lineRule="auto"/>
              <w:jc w:val="right"/>
              <w:rPr>
                <w:color w:val="000000"/>
              </w:rPr>
            </w:pPr>
            <w:r w:rsidRPr="00467CC6">
              <w:rPr>
                <w:color w:val="000000"/>
              </w:rPr>
              <w:t>0.079</w:t>
            </w:r>
          </w:p>
        </w:tc>
        <w:tc>
          <w:tcPr>
            <w:tcW w:w="1152" w:type="dxa"/>
            <w:tcBorders>
              <w:top w:val="nil"/>
              <w:left w:val="nil"/>
              <w:bottom w:val="nil"/>
              <w:right w:val="nil"/>
            </w:tcBorders>
            <w:shd w:val="clear" w:color="auto" w:fill="auto"/>
            <w:noWrap/>
            <w:vAlign w:val="bottom"/>
          </w:tcPr>
          <w:p w14:paraId="1205D94F" w14:textId="3A755920" w:rsidR="004770DE" w:rsidRPr="00050001" w:rsidRDefault="004770DE" w:rsidP="004770DE">
            <w:pPr>
              <w:spacing w:line="276" w:lineRule="auto"/>
              <w:jc w:val="right"/>
              <w:rPr>
                <w:color w:val="000000"/>
              </w:rPr>
            </w:pPr>
          </w:p>
        </w:tc>
        <w:tc>
          <w:tcPr>
            <w:tcW w:w="1152" w:type="dxa"/>
            <w:gridSpan w:val="2"/>
            <w:tcBorders>
              <w:top w:val="nil"/>
              <w:left w:val="nil"/>
              <w:bottom w:val="nil"/>
              <w:right w:val="nil"/>
            </w:tcBorders>
            <w:shd w:val="clear" w:color="auto" w:fill="auto"/>
            <w:noWrap/>
            <w:vAlign w:val="bottom"/>
          </w:tcPr>
          <w:p w14:paraId="056E5C8E" w14:textId="6B125C8C" w:rsidR="004770DE" w:rsidRPr="00050001" w:rsidRDefault="004770DE" w:rsidP="004770DE">
            <w:pPr>
              <w:spacing w:line="276" w:lineRule="auto"/>
              <w:jc w:val="right"/>
              <w:rPr>
                <w:color w:val="000000"/>
              </w:rPr>
            </w:pPr>
          </w:p>
        </w:tc>
        <w:tc>
          <w:tcPr>
            <w:tcW w:w="1152" w:type="dxa"/>
            <w:gridSpan w:val="2"/>
            <w:tcBorders>
              <w:top w:val="nil"/>
              <w:left w:val="nil"/>
              <w:bottom w:val="nil"/>
              <w:right w:val="nil"/>
            </w:tcBorders>
            <w:vAlign w:val="bottom"/>
          </w:tcPr>
          <w:p w14:paraId="75E1778B" w14:textId="33100F45" w:rsidR="004770DE" w:rsidRPr="00050001" w:rsidRDefault="004770DE" w:rsidP="004770DE">
            <w:pPr>
              <w:spacing w:line="276" w:lineRule="auto"/>
              <w:jc w:val="right"/>
              <w:rPr>
                <w:color w:val="000000"/>
              </w:rPr>
            </w:pPr>
          </w:p>
        </w:tc>
        <w:tc>
          <w:tcPr>
            <w:tcW w:w="1152" w:type="dxa"/>
            <w:gridSpan w:val="2"/>
            <w:tcBorders>
              <w:top w:val="nil"/>
              <w:left w:val="nil"/>
              <w:bottom w:val="nil"/>
              <w:right w:val="nil"/>
            </w:tcBorders>
            <w:vAlign w:val="bottom"/>
          </w:tcPr>
          <w:p w14:paraId="65B40608" w14:textId="410D3752" w:rsidR="004770DE" w:rsidRPr="00050001" w:rsidRDefault="004770DE" w:rsidP="004770DE">
            <w:pPr>
              <w:spacing w:line="276" w:lineRule="auto"/>
              <w:jc w:val="right"/>
              <w:rPr>
                <w:color w:val="000000"/>
              </w:rPr>
            </w:pPr>
          </w:p>
        </w:tc>
      </w:tr>
      <w:tr w:rsidR="004770DE" w:rsidRPr="00A075E5" w14:paraId="426F6F6F" w14:textId="77777777" w:rsidTr="00C66EF6">
        <w:trPr>
          <w:trHeight w:val="320"/>
        </w:trPr>
        <w:tc>
          <w:tcPr>
            <w:tcW w:w="1971" w:type="dxa"/>
            <w:tcBorders>
              <w:top w:val="nil"/>
              <w:left w:val="nil"/>
              <w:bottom w:val="nil"/>
              <w:right w:val="nil"/>
            </w:tcBorders>
            <w:shd w:val="clear" w:color="auto" w:fill="auto"/>
            <w:noWrap/>
            <w:vAlign w:val="bottom"/>
          </w:tcPr>
          <w:p w14:paraId="5DBAA69A" w14:textId="58CA235F" w:rsidR="004770DE" w:rsidRDefault="00165C21" w:rsidP="004770DE">
            <w:pPr>
              <w:spacing w:line="276" w:lineRule="auto"/>
              <w:rPr>
                <w:color w:val="000000"/>
              </w:rPr>
            </w:pPr>
            <w:ins w:id="85" w:author="Perkowski, Evan A [2]" w:date="2023-11-13T15:28:00Z">
              <w:r>
                <w:rPr>
                  <w:color w:val="000000"/>
                </w:rPr>
                <w:t xml:space="preserve">N fertilization </w:t>
              </w:r>
            </w:ins>
            <w:r w:rsidR="004770DE">
              <w:rPr>
                <w:color w:val="000000"/>
              </w:rPr>
              <w:t>(N)</w:t>
            </w:r>
          </w:p>
        </w:tc>
        <w:tc>
          <w:tcPr>
            <w:tcW w:w="438" w:type="dxa"/>
            <w:tcBorders>
              <w:top w:val="nil"/>
              <w:left w:val="nil"/>
              <w:bottom w:val="nil"/>
              <w:right w:val="nil"/>
            </w:tcBorders>
            <w:shd w:val="clear" w:color="auto" w:fill="auto"/>
            <w:noWrap/>
            <w:vAlign w:val="bottom"/>
          </w:tcPr>
          <w:p w14:paraId="5C964141" w14:textId="3D4D055E" w:rsidR="004770DE" w:rsidRPr="00A075E5" w:rsidRDefault="004770DE" w:rsidP="004770DE">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tcPr>
          <w:p w14:paraId="0B523641" w14:textId="47B6AE45" w:rsidR="004770DE" w:rsidRDefault="004770DE" w:rsidP="004770DE">
            <w:pPr>
              <w:spacing w:line="276" w:lineRule="auto"/>
              <w:jc w:val="right"/>
              <w:rPr>
                <w:color w:val="000000"/>
              </w:rPr>
            </w:pPr>
            <w:r w:rsidRPr="00050001">
              <w:rPr>
                <w:color w:val="000000"/>
              </w:rPr>
              <w:t>28.147</w:t>
            </w:r>
          </w:p>
        </w:tc>
        <w:tc>
          <w:tcPr>
            <w:tcW w:w="1152" w:type="dxa"/>
            <w:tcBorders>
              <w:top w:val="nil"/>
              <w:left w:val="nil"/>
              <w:bottom w:val="nil"/>
            </w:tcBorders>
            <w:shd w:val="clear" w:color="auto" w:fill="auto"/>
            <w:noWrap/>
            <w:vAlign w:val="bottom"/>
          </w:tcPr>
          <w:p w14:paraId="6BF814B5" w14:textId="6321FE22" w:rsidR="004770DE" w:rsidRDefault="004770DE" w:rsidP="004770DE">
            <w:pPr>
              <w:spacing w:line="276" w:lineRule="auto"/>
              <w:jc w:val="right"/>
              <w:rPr>
                <w:color w:val="000000"/>
              </w:rPr>
            </w:pPr>
            <w:r w:rsidRPr="00050001">
              <w:rPr>
                <w:b/>
                <w:bCs/>
                <w:color w:val="000000"/>
              </w:rPr>
              <w:t>&lt;0.001</w:t>
            </w:r>
          </w:p>
        </w:tc>
        <w:tc>
          <w:tcPr>
            <w:tcW w:w="1152" w:type="dxa"/>
            <w:tcBorders>
              <w:top w:val="nil"/>
              <w:bottom w:val="nil"/>
              <w:right w:val="nil"/>
            </w:tcBorders>
            <w:shd w:val="clear" w:color="auto" w:fill="auto"/>
            <w:noWrap/>
            <w:vAlign w:val="bottom"/>
          </w:tcPr>
          <w:p w14:paraId="273F4D54" w14:textId="24E9E6BA" w:rsidR="004770DE" w:rsidRPr="009412FD" w:rsidRDefault="004770DE" w:rsidP="004770DE">
            <w:pPr>
              <w:spacing w:line="276" w:lineRule="auto"/>
              <w:jc w:val="right"/>
              <w:rPr>
                <w:color w:val="000000"/>
              </w:rPr>
            </w:pPr>
            <w:r w:rsidRPr="00050001">
              <w:rPr>
                <w:color w:val="000000"/>
              </w:rPr>
              <w:t>5.965</w:t>
            </w:r>
          </w:p>
        </w:tc>
        <w:tc>
          <w:tcPr>
            <w:tcW w:w="1152" w:type="dxa"/>
            <w:tcBorders>
              <w:top w:val="nil"/>
              <w:left w:val="nil"/>
              <w:bottom w:val="nil"/>
              <w:right w:val="nil"/>
            </w:tcBorders>
            <w:shd w:val="clear" w:color="auto" w:fill="auto"/>
            <w:noWrap/>
            <w:vAlign w:val="bottom"/>
          </w:tcPr>
          <w:p w14:paraId="428666CF" w14:textId="43119B08" w:rsidR="004770DE" w:rsidRPr="009412FD" w:rsidRDefault="004770DE" w:rsidP="004770DE">
            <w:pPr>
              <w:spacing w:line="276" w:lineRule="auto"/>
              <w:jc w:val="right"/>
              <w:rPr>
                <w:color w:val="000000"/>
              </w:rPr>
            </w:pPr>
            <w:r w:rsidRPr="00050001">
              <w:rPr>
                <w:b/>
                <w:bCs/>
                <w:color w:val="000000"/>
              </w:rPr>
              <w:t>0.015</w:t>
            </w:r>
          </w:p>
        </w:tc>
        <w:tc>
          <w:tcPr>
            <w:tcW w:w="1152" w:type="dxa"/>
            <w:tcBorders>
              <w:top w:val="nil"/>
              <w:left w:val="nil"/>
              <w:bottom w:val="nil"/>
              <w:right w:val="nil"/>
            </w:tcBorders>
            <w:shd w:val="clear" w:color="auto" w:fill="auto"/>
            <w:noWrap/>
            <w:vAlign w:val="bottom"/>
          </w:tcPr>
          <w:p w14:paraId="3922DE21" w14:textId="7EE338A4" w:rsidR="004770DE" w:rsidRPr="00050001" w:rsidRDefault="004770DE" w:rsidP="004770DE">
            <w:pPr>
              <w:spacing w:line="276" w:lineRule="auto"/>
              <w:jc w:val="right"/>
              <w:rPr>
                <w:color w:val="000000"/>
              </w:rPr>
            </w:pPr>
          </w:p>
        </w:tc>
        <w:tc>
          <w:tcPr>
            <w:tcW w:w="1152" w:type="dxa"/>
            <w:gridSpan w:val="2"/>
            <w:tcBorders>
              <w:top w:val="nil"/>
              <w:left w:val="nil"/>
              <w:bottom w:val="nil"/>
              <w:right w:val="nil"/>
            </w:tcBorders>
            <w:shd w:val="clear" w:color="auto" w:fill="auto"/>
            <w:noWrap/>
            <w:vAlign w:val="bottom"/>
          </w:tcPr>
          <w:p w14:paraId="09B0640B" w14:textId="42E8FA9D" w:rsidR="004770DE" w:rsidRPr="00050001" w:rsidRDefault="004770DE" w:rsidP="004770DE">
            <w:pPr>
              <w:spacing w:line="276" w:lineRule="auto"/>
              <w:jc w:val="right"/>
              <w:rPr>
                <w:color w:val="000000"/>
              </w:rPr>
            </w:pPr>
          </w:p>
        </w:tc>
        <w:tc>
          <w:tcPr>
            <w:tcW w:w="1152" w:type="dxa"/>
            <w:gridSpan w:val="2"/>
            <w:tcBorders>
              <w:top w:val="nil"/>
              <w:left w:val="nil"/>
              <w:bottom w:val="nil"/>
              <w:right w:val="nil"/>
            </w:tcBorders>
            <w:vAlign w:val="bottom"/>
          </w:tcPr>
          <w:p w14:paraId="4EFABB7C" w14:textId="04D5AAB4" w:rsidR="004770DE" w:rsidRPr="00050001" w:rsidRDefault="004770DE" w:rsidP="004770DE">
            <w:pPr>
              <w:spacing w:line="276" w:lineRule="auto"/>
              <w:jc w:val="right"/>
              <w:rPr>
                <w:color w:val="000000"/>
              </w:rPr>
            </w:pPr>
          </w:p>
        </w:tc>
        <w:tc>
          <w:tcPr>
            <w:tcW w:w="1152" w:type="dxa"/>
            <w:gridSpan w:val="2"/>
            <w:tcBorders>
              <w:top w:val="nil"/>
              <w:left w:val="nil"/>
              <w:bottom w:val="nil"/>
              <w:right w:val="nil"/>
            </w:tcBorders>
            <w:vAlign w:val="bottom"/>
          </w:tcPr>
          <w:p w14:paraId="03F75473" w14:textId="0A2692AD" w:rsidR="004770DE" w:rsidRPr="00050001" w:rsidRDefault="004770DE" w:rsidP="004770DE">
            <w:pPr>
              <w:spacing w:line="276" w:lineRule="auto"/>
              <w:jc w:val="right"/>
              <w:rPr>
                <w:color w:val="000000"/>
              </w:rPr>
            </w:pPr>
          </w:p>
        </w:tc>
      </w:tr>
      <w:tr w:rsidR="004770DE" w:rsidRPr="00A075E5" w14:paraId="63E091D8" w14:textId="77777777" w:rsidTr="00C66EF6">
        <w:trPr>
          <w:trHeight w:val="320"/>
        </w:trPr>
        <w:tc>
          <w:tcPr>
            <w:tcW w:w="1971" w:type="dxa"/>
            <w:tcBorders>
              <w:top w:val="nil"/>
              <w:left w:val="nil"/>
              <w:bottom w:val="nil"/>
              <w:right w:val="nil"/>
            </w:tcBorders>
            <w:shd w:val="clear" w:color="auto" w:fill="auto"/>
            <w:noWrap/>
            <w:vAlign w:val="bottom"/>
          </w:tcPr>
          <w:p w14:paraId="4812BCE1" w14:textId="29D69BA8" w:rsidR="004770DE" w:rsidRDefault="004770DE" w:rsidP="004770DE">
            <w:pPr>
              <w:spacing w:line="276" w:lineRule="auto"/>
              <w:rPr>
                <w:color w:val="000000"/>
              </w:rPr>
            </w:pPr>
            <w:r>
              <w:rPr>
                <w:color w:val="000000"/>
              </w:rPr>
              <w:t>CO</w:t>
            </w:r>
            <w:r>
              <w:rPr>
                <w:color w:val="000000"/>
                <w:vertAlign w:val="subscript"/>
              </w:rPr>
              <w:t>2</w:t>
            </w:r>
            <w:r>
              <w:rPr>
                <w:color w:val="000000"/>
              </w:rPr>
              <w:t>*I</w:t>
            </w:r>
          </w:p>
        </w:tc>
        <w:tc>
          <w:tcPr>
            <w:tcW w:w="438" w:type="dxa"/>
            <w:tcBorders>
              <w:top w:val="nil"/>
              <w:left w:val="nil"/>
              <w:bottom w:val="nil"/>
              <w:right w:val="nil"/>
            </w:tcBorders>
            <w:shd w:val="clear" w:color="auto" w:fill="auto"/>
            <w:noWrap/>
            <w:vAlign w:val="bottom"/>
          </w:tcPr>
          <w:p w14:paraId="11E4EF7D" w14:textId="291E47A3" w:rsidR="004770DE" w:rsidRPr="00A075E5" w:rsidRDefault="004770DE" w:rsidP="004770DE">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tcPr>
          <w:p w14:paraId="16C44988" w14:textId="0B9E9742" w:rsidR="004770DE" w:rsidRDefault="004770DE" w:rsidP="004770DE">
            <w:pPr>
              <w:spacing w:line="276" w:lineRule="auto"/>
              <w:jc w:val="right"/>
              <w:rPr>
                <w:color w:val="000000"/>
              </w:rPr>
            </w:pPr>
            <w:r w:rsidRPr="00050001">
              <w:rPr>
                <w:color w:val="000000"/>
              </w:rPr>
              <w:t>2.916</w:t>
            </w:r>
          </w:p>
        </w:tc>
        <w:tc>
          <w:tcPr>
            <w:tcW w:w="1152" w:type="dxa"/>
            <w:tcBorders>
              <w:top w:val="nil"/>
              <w:left w:val="nil"/>
              <w:bottom w:val="nil"/>
            </w:tcBorders>
            <w:shd w:val="clear" w:color="auto" w:fill="auto"/>
            <w:noWrap/>
            <w:vAlign w:val="bottom"/>
          </w:tcPr>
          <w:p w14:paraId="0345A5F3" w14:textId="2D9F5C94" w:rsidR="004770DE" w:rsidRPr="00467CC6" w:rsidRDefault="004770DE" w:rsidP="004770DE">
            <w:pPr>
              <w:spacing w:line="276" w:lineRule="auto"/>
              <w:jc w:val="right"/>
              <w:rPr>
                <w:color w:val="000000"/>
              </w:rPr>
            </w:pPr>
            <w:r w:rsidRPr="00467CC6">
              <w:rPr>
                <w:color w:val="000000"/>
              </w:rPr>
              <w:t>0.088</w:t>
            </w:r>
          </w:p>
        </w:tc>
        <w:tc>
          <w:tcPr>
            <w:tcW w:w="1152" w:type="dxa"/>
            <w:tcBorders>
              <w:top w:val="nil"/>
              <w:bottom w:val="nil"/>
              <w:right w:val="nil"/>
            </w:tcBorders>
            <w:shd w:val="clear" w:color="auto" w:fill="auto"/>
            <w:noWrap/>
            <w:vAlign w:val="bottom"/>
          </w:tcPr>
          <w:p w14:paraId="21FC0FF4" w14:textId="523C40D5" w:rsidR="004770DE" w:rsidRPr="009412FD" w:rsidRDefault="004770DE" w:rsidP="004770DE">
            <w:pPr>
              <w:spacing w:line="276" w:lineRule="auto"/>
              <w:jc w:val="right"/>
              <w:rPr>
                <w:color w:val="000000"/>
              </w:rPr>
            </w:pPr>
            <w:r w:rsidRPr="00050001">
              <w:rPr>
                <w:color w:val="000000"/>
              </w:rPr>
              <w:t>2.563</w:t>
            </w:r>
          </w:p>
        </w:tc>
        <w:tc>
          <w:tcPr>
            <w:tcW w:w="1152" w:type="dxa"/>
            <w:tcBorders>
              <w:top w:val="nil"/>
              <w:left w:val="nil"/>
              <w:bottom w:val="nil"/>
              <w:right w:val="nil"/>
            </w:tcBorders>
            <w:shd w:val="clear" w:color="auto" w:fill="auto"/>
            <w:noWrap/>
            <w:vAlign w:val="bottom"/>
          </w:tcPr>
          <w:p w14:paraId="5DFCD1B7" w14:textId="6FC85D1D" w:rsidR="004770DE" w:rsidRPr="009412FD" w:rsidRDefault="004770DE" w:rsidP="004770DE">
            <w:pPr>
              <w:spacing w:line="276" w:lineRule="auto"/>
              <w:jc w:val="right"/>
              <w:rPr>
                <w:color w:val="000000"/>
              </w:rPr>
            </w:pPr>
            <w:r w:rsidRPr="00050001">
              <w:rPr>
                <w:color w:val="000000"/>
              </w:rPr>
              <w:t>0.109</w:t>
            </w:r>
          </w:p>
        </w:tc>
        <w:tc>
          <w:tcPr>
            <w:tcW w:w="1152" w:type="dxa"/>
            <w:tcBorders>
              <w:top w:val="nil"/>
              <w:left w:val="nil"/>
              <w:bottom w:val="nil"/>
              <w:right w:val="nil"/>
            </w:tcBorders>
            <w:shd w:val="clear" w:color="auto" w:fill="auto"/>
            <w:noWrap/>
            <w:vAlign w:val="bottom"/>
          </w:tcPr>
          <w:p w14:paraId="470654AA" w14:textId="3314B868" w:rsidR="004770DE" w:rsidRPr="00050001" w:rsidRDefault="004770DE" w:rsidP="004770DE">
            <w:pPr>
              <w:spacing w:line="276" w:lineRule="auto"/>
              <w:jc w:val="right"/>
              <w:rPr>
                <w:color w:val="000000"/>
              </w:rPr>
            </w:pPr>
          </w:p>
        </w:tc>
        <w:tc>
          <w:tcPr>
            <w:tcW w:w="1152" w:type="dxa"/>
            <w:gridSpan w:val="2"/>
            <w:tcBorders>
              <w:top w:val="nil"/>
              <w:left w:val="nil"/>
              <w:bottom w:val="nil"/>
              <w:right w:val="nil"/>
            </w:tcBorders>
            <w:shd w:val="clear" w:color="auto" w:fill="auto"/>
            <w:noWrap/>
            <w:vAlign w:val="bottom"/>
          </w:tcPr>
          <w:p w14:paraId="58EAC8E9" w14:textId="6E00E316" w:rsidR="004770DE" w:rsidRPr="00050001" w:rsidRDefault="004770DE" w:rsidP="004770DE">
            <w:pPr>
              <w:spacing w:line="276" w:lineRule="auto"/>
              <w:jc w:val="right"/>
              <w:rPr>
                <w:color w:val="000000"/>
              </w:rPr>
            </w:pPr>
          </w:p>
        </w:tc>
        <w:tc>
          <w:tcPr>
            <w:tcW w:w="1152" w:type="dxa"/>
            <w:gridSpan w:val="2"/>
            <w:tcBorders>
              <w:top w:val="nil"/>
              <w:left w:val="nil"/>
              <w:bottom w:val="nil"/>
              <w:right w:val="nil"/>
            </w:tcBorders>
            <w:vAlign w:val="bottom"/>
          </w:tcPr>
          <w:p w14:paraId="422A739A" w14:textId="3AA3A07F" w:rsidR="004770DE" w:rsidRPr="00050001" w:rsidRDefault="004770DE" w:rsidP="004770DE">
            <w:pPr>
              <w:spacing w:line="276" w:lineRule="auto"/>
              <w:jc w:val="right"/>
              <w:rPr>
                <w:color w:val="000000"/>
              </w:rPr>
            </w:pPr>
          </w:p>
        </w:tc>
        <w:tc>
          <w:tcPr>
            <w:tcW w:w="1152" w:type="dxa"/>
            <w:gridSpan w:val="2"/>
            <w:tcBorders>
              <w:top w:val="nil"/>
              <w:left w:val="nil"/>
              <w:bottom w:val="nil"/>
              <w:right w:val="nil"/>
            </w:tcBorders>
            <w:vAlign w:val="bottom"/>
          </w:tcPr>
          <w:p w14:paraId="71A1B66E" w14:textId="1402632E" w:rsidR="004770DE" w:rsidRPr="00050001" w:rsidRDefault="004770DE" w:rsidP="004770DE">
            <w:pPr>
              <w:spacing w:line="276" w:lineRule="auto"/>
              <w:jc w:val="right"/>
              <w:rPr>
                <w:color w:val="000000"/>
              </w:rPr>
            </w:pPr>
          </w:p>
        </w:tc>
      </w:tr>
      <w:tr w:rsidR="004770DE" w:rsidRPr="00A075E5" w14:paraId="0247DA1D" w14:textId="77777777" w:rsidTr="00C66EF6">
        <w:trPr>
          <w:trHeight w:val="320"/>
        </w:trPr>
        <w:tc>
          <w:tcPr>
            <w:tcW w:w="1971" w:type="dxa"/>
            <w:tcBorders>
              <w:top w:val="nil"/>
              <w:left w:val="nil"/>
              <w:bottom w:val="nil"/>
              <w:right w:val="nil"/>
            </w:tcBorders>
            <w:shd w:val="clear" w:color="auto" w:fill="auto"/>
            <w:noWrap/>
            <w:vAlign w:val="bottom"/>
          </w:tcPr>
          <w:p w14:paraId="3947FD49" w14:textId="182A04BE" w:rsidR="004770DE" w:rsidRDefault="004770DE" w:rsidP="004770DE">
            <w:pPr>
              <w:spacing w:line="276" w:lineRule="auto"/>
              <w:rPr>
                <w:color w:val="000000"/>
              </w:rPr>
            </w:pPr>
            <w:r>
              <w:rPr>
                <w:color w:val="000000"/>
              </w:rPr>
              <w:t>CO</w:t>
            </w:r>
            <w:r>
              <w:rPr>
                <w:color w:val="000000"/>
                <w:vertAlign w:val="subscript"/>
              </w:rPr>
              <w:t>2</w:t>
            </w:r>
            <w:r>
              <w:rPr>
                <w:color w:val="000000"/>
              </w:rPr>
              <w:t>*N</w:t>
            </w:r>
          </w:p>
        </w:tc>
        <w:tc>
          <w:tcPr>
            <w:tcW w:w="438" w:type="dxa"/>
            <w:tcBorders>
              <w:top w:val="nil"/>
              <w:left w:val="nil"/>
              <w:bottom w:val="nil"/>
              <w:right w:val="nil"/>
            </w:tcBorders>
            <w:shd w:val="clear" w:color="auto" w:fill="auto"/>
            <w:noWrap/>
            <w:vAlign w:val="bottom"/>
          </w:tcPr>
          <w:p w14:paraId="19CCAFFD" w14:textId="1F049A6F" w:rsidR="004770DE" w:rsidRPr="00A075E5" w:rsidRDefault="004770DE" w:rsidP="004770DE">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tcPr>
          <w:p w14:paraId="5C8847E9" w14:textId="43639BFA" w:rsidR="004770DE" w:rsidRDefault="004770DE" w:rsidP="004770DE">
            <w:pPr>
              <w:spacing w:line="276" w:lineRule="auto"/>
              <w:jc w:val="right"/>
              <w:rPr>
                <w:color w:val="000000"/>
              </w:rPr>
            </w:pPr>
            <w:r w:rsidRPr="00050001">
              <w:rPr>
                <w:color w:val="000000"/>
              </w:rPr>
              <w:t>3.21</w:t>
            </w:r>
            <w:r>
              <w:rPr>
                <w:color w:val="000000"/>
              </w:rPr>
              <w:t>0</w:t>
            </w:r>
          </w:p>
        </w:tc>
        <w:tc>
          <w:tcPr>
            <w:tcW w:w="1152" w:type="dxa"/>
            <w:tcBorders>
              <w:top w:val="nil"/>
              <w:left w:val="nil"/>
              <w:bottom w:val="nil"/>
            </w:tcBorders>
            <w:shd w:val="clear" w:color="auto" w:fill="auto"/>
            <w:noWrap/>
            <w:vAlign w:val="bottom"/>
          </w:tcPr>
          <w:p w14:paraId="733BAF07" w14:textId="0C2D455B" w:rsidR="004770DE" w:rsidRPr="00467CC6" w:rsidRDefault="004770DE" w:rsidP="004770DE">
            <w:pPr>
              <w:spacing w:line="276" w:lineRule="auto"/>
              <w:jc w:val="right"/>
              <w:rPr>
                <w:color w:val="000000"/>
              </w:rPr>
            </w:pPr>
            <w:r w:rsidRPr="00467CC6">
              <w:rPr>
                <w:color w:val="000000"/>
              </w:rPr>
              <w:t>0.073</w:t>
            </w:r>
          </w:p>
        </w:tc>
        <w:tc>
          <w:tcPr>
            <w:tcW w:w="1152" w:type="dxa"/>
            <w:tcBorders>
              <w:top w:val="nil"/>
              <w:bottom w:val="nil"/>
              <w:right w:val="nil"/>
            </w:tcBorders>
            <w:shd w:val="clear" w:color="auto" w:fill="auto"/>
            <w:noWrap/>
            <w:vAlign w:val="bottom"/>
          </w:tcPr>
          <w:p w14:paraId="53B68346" w14:textId="12D45736" w:rsidR="004770DE" w:rsidRPr="009412FD" w:rsidRDefault="004770DE" w:rsidP="004770DE">
            <w:pPr>
              <w:spacing w:line="276" w:lineRule="auto"/>
              <w:jc w:val="right"/>
              <w:rPr>
                <w:color w:val="000000"/>
              </w:rPr>
            </w:pPr>
            <w:r w:rsidRPr="00050001">
              <w:rPr>
                <w:color w:val="000000"/>
              </w:rPr>
              <w:t>2.675</w:t>
            </w:r>
          </w:p>
        </w:tc>
        <w:tc>
          <w:tcPr>
            <w:tcW w:w="1152" w:type="dxa"/>
            <w:tcBorders>
              <w:top w:val="nil"/>
              <w:left w:val="nil"/>
              <w:bottom w:val="nil"/>
              <w:right w:val="nil"/>
            </w:tcBorders>
            <w:shd w:val="clear" w:color="auto" w:fill="auto"/>
            <w:noWrap/>
            <w:vAlign w:val="bottom"/>
          </w:tcPr>
          <w:p w14:paraId="1BD6E548" w14:textId="7CE481B3" w:rsidR="004770DE" w:rsidRPr="009412FD" w:rsidRDefault="004770DE" w:rsidP="004770DE">
            <w:pPr>
              <w:spacing w:line="276" w:lineRule="auto"/>
              <w:jc w:val="right"/>
              <w:rPr>
                <w:color w:val="000000"/>
              </w:rPr>
            </w:pPr>
            <w:r w:rsidRPr="00050001">
              <w:rPr>
                <w:color w:val="000000"/>
              </w:rPr>
              <w:t>0.102</w:t>
            </w:r>
          </w:p>
        </w:tc>
        <w:tc>
          <w:tcPr>
            <w:tcW w:w="1152" w:type="dxa"/>
            <w:tcBorders>
              <w:top w:val="nil"/>
              <w:left w:val="nil"/>
              <w:bottom w:val="nil"/>
              <w:right w:val="nil"/>
            </w:tcBorders>
            <w:shd w:val="clear" w:color="auto" w:fill="auto"/>
            <w:noWrap/>
            <w:vAlign w:val="bottom"/>
          </w:tcPr>
          <w:p w14:paraId="1E26AE42" w14:textId="59F308BF" w:rsidR="004770DE" w:rsidRPr="00050001" w:rsidRDefault="004770DE" w:rsidP="004770DE">
            <w:pPr>
              <w:spacing w:line="276" w:lineRule="auto"/>
              <w:jc w:val="right"/>
              <w:rPr>
                <w:color w:val="000000"/>
              </w:rPr>
            </w:pPr>
          </w:p>
        </w:tc>
        <w:tc>
          <w:tcPr>
            <w:tcW w:w="1152" w:type="dxa"/>
            <w:gridSpan w:val="2"/>
            <w:tcBorders>
              <w:top w:val="nil"/>
              <w:left w:val="nil"/>
              <w:bottom w:val="nil"/>
              <w:right w:val="nil"/>
            </w:tcBorders>
            <w:shd w:val="clear" w:color="auto" w:fill="auto"/>
            <w:noWrap/>
            <w:vAlign w:val="bottom"/>
          </w:tcPr>
          <w:p w14:paraId="4CF7EF2B" w14:textId="3CF33989" w:rsidR="004770DE" w:rsidRPr="00050001" w:rsidRDefault="004770DE" w:rsidP="004770DE">
            <w:pPr>
              <w:spacing w:line="276" w:lineRule="auto"/>
              <w:jc w:val="right"/>
              <w:rPr>
                <w:color w:val="000000"/>
              </w:rPr>
            </w:pPr>
          </w:p>
        </w:tc>
        <w:tc>
          <w:tcPr>
            <w:tcW w:w="1152" w:type="dxa"/>
            <w:gridSpan w:val="2"/>
            <w:tcBorders>
              <w:top w:val="nil"/>
              <w:left w:val="nil"/>
              <w:bottom w:val="nil"/>
              <w:right w:val="nil"/>
            </w:tcBorders>
            <w:vAlign w:val="bottom"/>
          </w:tcPr>
          <w:p w14:paraId="5E9F329D" w14:textId="674FF64D" w:rsidR="004770DE" w:rsidRPr="00050001" w:rsidRDefault="004770DE" w:rsidP="004770DE">
            <w:pPr>
              <w:spacing w:line="276" w:lineRule="auto"/>
              <w:jc w:val="right"/>
              <w:rPr>
                <w:color w:val="000000"/>
              </w:rPr>
            </w:pPr>
          </w:p>
        </w:tc>
        <w:tc>
          <w:tcPr>
            <w:tcW w:w="1152" w:type="dxa"/>
            <w:gridSpan w:val="2"/>
            <w:tcBorders>
              <w:top w:val="nil"/>
              <w:left w:val="nil"/>
              <w:bottom w:val="nil"/>
              <w:right w:val="nil"/>
            </w:tcBorders>
            <w:vAlign w:val="bottom"/>
          </w:tcPr>
          <w:p w14:paraId="1C65A3C1" w14:textId="3250F83C" w:rsidR="004770DE" w:rsidRPr="00050001" w:rsidRDefault="004770DE" w:rsidP="004770DE">
            <w:pPr>
              <w:spacing w:line="276" w:lineRule="auto"/>
              <w:jc w:val="right"/>
              <w:rPr>
                <w:color w:val="000000"/>
              </w:rPr>
            </w:pPr>
          </w:p>
        </w:tc>
      </w:tr>
      <w:tr w:rsidR="004770DE" w:rsidRPr="00A075E5" w14:paraId="5CC6C954" w14:textId="77777777" w:rsidTr="004770DE">
        <w:trPr>
          <w:trHeight w:val="320"/>
        </w:trPr>
        <w:tc>
          <w:tcPr>
            <w:tcW w:w="1971" w:type="dxa"/>
            <w:tcBorders>
              <w:top w:val="nil"/>
              <w:left w:val="nil"/>
              <w:right w:val="nil"/>
            </w:tcBorders>
            <w:shd w:val="clear" w:color="auto" w:fill="auto"/>
            <w:noWrap/>
            <w:vAlign w:val="bottom"/>
          </w:tcPr>
          <w:p w14:paraId="19874A74" w14:textId="762D903A" w:rsidR="004770DE" w:rsidRDefault="004770DE" w:rsidP="004770DE">
            <w:pPr>
              <w:spacing w:line="276" w:lineRule="auto"/>
              <w:rPr>
                <w:color w:val="000000"/>
              </w:rPr>
            </w:pPr>
            <w:r>
              <w:rPr>
                <w:color w:val="000000"/>
              </w:rPr>
              <w:t>I*N</w:t>
            </w:r>
          </w:p>
        </w:tc>
        <w:tc>
          <w:tcPr>
            <w:tcW w:w="438" w:type="dxa"/>
            <w:tcBorders>
              <w:top w:val="nil"/>
              <w:left w:val="nil"/>
              <w:right w:val="nil"/>
            </w:tcBorders>
            <w:shd w:val="clear" w:color="auto" w:fill="auto"/>
            <w:noWrap/>
            <w:vAlign w:val="bottom"/>
          </w:tcPr>
          <w:p w14:paraId="763FF54B" w14:textId="4D02FDAD" w:rsidR="004770DE" w:rsidRPr="00A075E5" w:rsidRDefault="004770DE" w:rsidP="004770DE">
            <w:pPr>
              <w:spacing w:line="276" w:lineRule="auto"/>
              <w:jc w:val="right"/>
              <w:rPr>
                <w:color w:val="000000"/>
              </w:rPr>
            </w:pPr>
            <w:r w:rsidRPr="00A075E5">
              <w:rPr>
                <w:color w:val="000000"/>
              </w:rPr>
              <w:t>1</w:t>
            </w:r>
          </w:p>
        </w:tc>
        <w:tc>
          <w:tcPr>
            <w:tcW w:w="1152" w:type="dxa"/>
            <w:tcBorders>
              <w:top w:val="nil"/>
              <w:left w:val="nil"/>
              <w:right w:val="nil"/>
            </w:tcBorders>
            <w:shd w:val="clear" w:color="auto" w:fill="auto"/>
            <w:noWrap/>
            <w:vAlign w:val="bottom"/>
          </w:tcPr>
          <w:p w14:paraId="0EB23516" w14:textId="5168F629" w:rsidR="004770DE" w:rsidRDefault="004770DE" w:rsidP="004770DE">
            <w:pPr>
              <w:spacing w:line="276" w:lineRule="auto"/>
              <w:jc w:val="right"/>
              <w:rPr>
                <w:color w:val="000000"/>
              </w:rPr>
            </w:pPr>
            <w:r w:rsidRPr="00050001">
              <w:rPr>
                <w:color w:val="000000"/>
              </w:rPr>
              <w:t>9.607</w:t>
            </w:r>
          </w:p>
        </w:tc>
        <w:tc>
          <w:tcPr>
            <w:tcW w:w="1152" w:type="dxa"/>
            <w:tcBorders>
              <w:top w:val="nil"/>
              <w:left w:val="nil"/>
            </w:tcBorders>
            <w:shd w:val="clear" w:color="auto" w:fill="auto"/>
            <w:noWrap/>
            <w:vAlign w:val="bottom"/>
          </w:tcPr>
          <w:p w14:paraId="65AB43C3" w14:textId="34185D7F" w:rsidR="004770DE" w:rsidRDefault="004770DE" w:rsidP="004770DE">
            <w:pPr>
              <w:spacing w:line="276" w:lineRule="auto"/>
              <w:jc w:val="right"/>
              <w:rPr>
                <w:color w:val="000000"/>
              </w:rPr>
            </w:pPr>
            <w:r w:rsidRPr="00050001">
              <w:rPr>
                <w:b/>
                <w:bCs/>
                <w:color w:val="000000"/>
              </w:rPr>
              <w:t>0.002</w:t>
            </w:r>
          </w:p>
        </w:tc>
        <w:tc>
          <w:tcPr>
            <w:tcW w:w="1152" w:type="dxa"/>
            <w:tcBorders>
              <w:top w:val="nil"/>
              <w:right w:val="nil"/>
            </w:tcBorders>
            <w:shd w:val="clear" w:color="auto" w:fill="auto"/>
            <w:noWrap/>
            <w:vAlign w:val="bottom"/>
          </w:tcPr>
          <w:p w14:paraId="76538792" w14:textId="61F32B49" w:rsidR="004770DE" w:rsidRPr="009412FD" w:rsidRDefault="004770DE" w:rsidP="004770DE">
            <w:pPr>
              <w:spacing w:line="276" w:lineRule="auto"/>
              <w:jc w:val="right"/>
              <w:rPr>
                <w:color w:val="000000"/>
              </w:rPr>
            </w:pPr>
            <w:r w:rsidRPr="00050001">
              <w:rPr>
                <w:color w:val="000000"/>
              </w:rPr>
              <w:t>12.083</w:t>
            </w:r>
          </w:p>
        </w:tc>
        <w:tc>
          <w:tcPr>
            <w:tcW w:w="1152" w:type="dxa"/>
            <w:tcBorders>
              <w:top w:val="nil"/>
              <w:left w:val="nil"/>
              <w:right w:val="nil"/>
            </w:tcBorders>
            <w:shd w:val="clear" w:color="auto" w:fill="auto"/>
            <w:noWrap/>
            <w:vAlign w:val="bottom"/>
          </w:tcPr>
          <w:p w14:paraId="7D84F647" w14:textId="7F9A5241" w:rsidR="004770DE" w:rsidRPr="009412FD" w:rsidRDefault="004770DE" w:rsidP="004770DE">
            <w:pPr>
              <w:spacing w:line="276" w:lineRule="auto"/>
              <w:jc w:val="right"/>
              <w:rPr>
                <w:color w:val="000000"/>
              </w:rPr>
            </w:pPr>
            <w:r w:rsidRPr="00050001">
              <w:rPr>
                <w:b/>
                <w:bCs/>
                <w:color w:val="000000"/>
              </w:rPr>
              <w:t>0.001</w:t>
            </w:r>
          </w:p>
        </w:tc>
        <w:tc>
          <w:tcPr>
            <w:tcW w:w="1152" w:type="dxa"/>
            <w:tcBorders>
              <w:top w:val="nil"/>
              <w:left w:val="nil"/>
              <w:right w:val="nil"/>
            </w:tcBorders>
            <w:shd w:val="clear" w:color="auto" w:fill="auto"/>
            <w:noWrap/>
            <w:vAlign w:val="bottom"/>
          </w:tcPr>
          <w:p w14:paraId="70E906F0" w14:textId="26E3F396" w:rsidR="004770DE" w:rsidRPr="00050001" w:rsidRDefault="004770DE" w:rsidP="004770DE">
            <w:pPr>
              <w:spacing w:line="276" w:lineRule="auto"/>
              <w:jc w:val="right"/>
              <w:rPr>
                <w:color w:val="000000"/>
              </w:rPr>
            </w:pPr>
          </w:p>
        </w:tc>
        <w:tc>
          <w:tcPr>
            <w:tcW w:w="1152" w:type="dxa"/>
            <w:gridSpan w:val="2"/>
            <w:tcBorders>
              <w:top w:val="nil"/>
              <w:left w:val="nil"/>
              <w:right w:val="nil"/>
            </w:tcBorders>
            <w:shd w:val="clear" w:color="auto" w:fill="auto"/>
            <w:noWrap/>
            <w:vAlign w:val="bottom"/>
          </w:tcPr>
          <w:p w14:paraId="36BC1CD9" w14:textId="5BA36845" w:rsidR="004770DE" w:rsidRPr="00050001" w:rsidRDefault="004770DE" w:rsidP="004770DE">
            <w:pPr>
              <w:spacing w:line="276" w:lineRule="auto"/>
              <w:jc w:val="right"/>
              <w:rPr>
                <w:color w:val="000000"/>
              </w:rPr>
            </w:pPr>
          </w:p>
        </w:tc>
        <w:tc>
          <w:tcPr>
            <w:tcW w:w="1152" w:type="dxa"/>
            <w:gridSpan w:val="2"/>
            <w:tcBorders>
              <w:top w:val="nil"/>
              <w:left w:val="nil"/>
              <w:right w:val="nil"/>
            </w:tcBorders>
            <w:vAlign w:val="bottom"/>
          </w:tcPr>
          <w:p w14:paraId="69AB8DD1" w14:textId="479ADB20" w:rsidR="004770DE" w:rsidRPr="00050001" w:rsidRDefault="004770DE" w:rsidP="004770DE">
            <w:pPr>
              <w:spacing w:line="276" w:lineRule="auto"/>
              <w:jc w:val="right"/>
              <w:rPr>
                <w:color w:val="000000"/>
              </w:rPr>
            </w:pPr>
          </w:p>
        </w:tc>
        <w:tc>
          <w:tcPr>
            <w:tcW w:w="1152" w:type="dxa"/>
            <w:gridSpan w:val="2"/>
            <w:tcBorders>
              <w:top w:val="nil"/>
              <w:left w:val="nil"/>
              <w:right w:val="nil"/>
            </w:tcBorders>
            <w:vAlign w:val="bottom"/>
          </w:tcPr>
          <w:p w14:paraId="756C74B9" w14:textId="01A8E661" w:rsidR="004770DE" w:rsidRPr="00050001" w:rsidRDefault="004770DE" w:rsidP="004770DE">
            <w:pPr>
              <w:spacing w:line="276" w:lineRule="auto"/>
              <w:jc w:val="right"/>
              <w:rPr>
                <w:color w:val="000000"/>
              </w:rPr>
            </w:pPr>
          </w:p>
        </w:tc>
      </w:tr>
      <w:tr w:rsidR="004770DE" w:rsidRPr="00A075E5" w14:paraId="785E96B4" w14:textId="77777777" w:rsidTr="009F0412">
        <w:trPr>
          <w:trHeight w:val="320"/>
        </w:trPr>
        <w:tc>
          <w:tcPr>
            <w:tcW w:w="1971" w:type="dxa"/>
            <w:tcBorders>
              <w:top w:val="nil"/>
              <w:left w:val="nil"/>
              <w:bottom w:val="single" w:sz="2" w:space="0" w:color="auto"/>
              <w:right w:val="nil"/>
            </w:tcBorders>
            <w:shd w:val="clear" w:color="auto" w:fill="auto"/>
            <w:noWrap/>
            <w:vAlign w:val="bottom"/>
          </w:tcPr>
          <w:p w14:paraId="5126798D" w14:textId="292A3FF5" w:rsidR="004770DE" w:rsidRDefault="004770DE" w:rsidP="004770DE">
            <w:pPr>
              <w:spacing w:line="276" w:lineRule="auto"/>
              <w:rPr>
                <w:color w:val="000000"/>
              </w:rPr>
            </w:pPr>
            <w:r>
              <w:rPr>
                <w:color w:val="000000"/>
              </w:rPr>
              <w:t>CO</w:t>
            </w:r>
            <w:r>
              <w:rPr>
                <w:color w:val="000000"/>
                <w:vertAlign w:val="subscript"/>
              </w:rPr>
              <w:t>2</w:t>
            </w:r>
            <w:r>
              <w:rPr>
                <w:color w:val="000000"/>
              </w:rPr>
              <w:t>*I*N</w:t>
            </w:r>
          </w:p>
        </w:tc>
        <w:tc>
          <w:tcPr>
            <w:tcW w:w="438" w:type="dxa"/>
            <w:tcBorders>
              <w:top w:val="nil"/>
              <w:left w:val="nil"/>
              <w:bottom w:val="single" w:sz="2" w:space="0" w:color="auto"/>
              <w:right w:val="nil"/>
            </w:tcBorders>
            <w:shd w:val="clear" w:color="auto" w:fill="auto"/>
            <w:noWrap/>
            <w:vAlign w:val="bottom"/>
          </w:tcPr>
          <w:p w14:paraId="4C11EE7D" w14:textId="54E45220" w:rsidR="004770DE" w:rsidRPr="00A075E5" w:rsidRDefault="004770DE" w:rsidP="004770DE">
            <w:pPr>
              <w:spacing w:line="276" w:lineRule="auto"/>
              <w:jc w:val="right"/>
              <w:rPr>
                <w:color w:val="000000"/>
              </w:rPr>
            </w:pPr>
            <w:r w:rsidRPr="00A075E5">
              <w:rPr>
                <w:color w:val="000000"/>
              </w:rPr>
              <w:t>1</w:t>
            </w:r>
          </w:p>
        </w:tc>
        <w:tc>
          <w:tcPr>
            <w:tcW w:w="1152" w:type="dxa"/>
            <w:tcBorders>
              <w:top w:val="nil"/>
              <w:left w:val="nil"/>
              <w:bottom w:val="single" w:sz="2" w:space="0" w:color="auto"/>
              <w:right w:val="nil"/>
            </w:tcBorders>
            <w:shd w:val="clear" w:color="auto" w:fill="auto"/>
            <w:noWrap/>
            <w:vAlign w:val="bottom"/>
          </w:tcPr>
          <w:p w14:paraId="66F70A33" w14:textId="792A9CA7" w:rsidR="004770DE" w:rsidRDefault="004770DE" w:rsidP="004770DE">
            <w:pPr>
              <w:spacing w:line="276" w:lineRule="auto"/>
              <w:jc w:val="right"/>
              <w:rPr>
                <w:color w:val="000000"/>
              </w:rPr>
            </w:pPr>
            <w:r w:rsidRPr="00050001">
              <w:rPr>
                <w:color w:val="000000"/>
              </w:rPr>
              <w:t>1.102</w:t>
            </w:r>
          </w:p>
        </w:tc>
        <w:tc>
          <w:tcPr>
            <w:tcW w:w="1152" w:type="dxa"/>
            <w:tcBorders>
              <w:top w:val="nil"/>
              <w:left w:val="nil"/>
              <w:bottom w:val="single" w:sz="2" w:space="0" w:color="auto"/>
            </w:tcBorders>
            <w:shd w:val="clear" w:color="auto" w:fill="auto"/>
            <w:noWrap/>
            <w:vAlign w:val="bottom"/>
          </w:tcPr>
          <w:p w14:paraId="2E4F29BC" w14:textId="159A682F" w:rsidR="004770DE" w:rsidRDefault="004770DE" w:rsidP="004770DE">
            <w:pPr>
              <w:spacing w:line="276" w:lineRule="auto"/>
              <w:jc w:val="right"/>
              <w:rPr>
                <w:color w:val="000000"/>
              </w:rPr>
            </w:pPr>
            <w:r w:rsidRPr="00050001">
              <w:rPr>
                <w:color w:val="000000"/>
              </w:rPr>
              <w:t>0.294</w:t>
            </w:r>
          </w:p>
        </w:tc>
        <w:tc>
          <w:tcPr>
            <w:tcW w:w="1152" w:type="dxa"/>
            <w:tcBorders>
              <w:top w:val="nil"/>
              <w:bottom w:val="single" w:sz="2" w:space="0" w:color="auto"/>
              <w:right w:val="nil"/>
            </w:tcBorders>
            <w:shd w:val="clear" w:color="auto" w:fill="auto"/>
            <w:noWrap/>
            <w:vAlign w:val="bottom"/>
          </w:tcPr>
          <w:p w14:paraId="2E00D7A8" w14:textId="1C48B018" w:rsidR="004770DE" w:rsidRPr="009412FD" w:rsidRDefault="004770DE" w:rsidP="004770DE">
            <w:pPr>
              <w:spacing w:line="276" w:lineRule="auto"/>
              <w:jc w:val="right"/>
              <w:rPr>
                <w:color w:val="000000"/>
              </w:rPr>
            </w:pPr>
            <w:r w:rsidRPr="00050001">
              <w:rPr>
                <w:color w:val="000000"/>
              </w:rPr>
              <w:t>0.244</w:t>
            </w:r>
          </w:p>
        </w:tc>
        <w:tc>
          <w:tcPr>
            <w:tcW w:w="1152" w:type="dxa"/>
            <w:tcBorders>
              <w:top w:val="nil"/>
              <w:left w:val="nil"/>
              <w:bottom w:val="single" w:sz="2" w:space="0" w:color="auto"/>
              <w:right w:val="nil"/>
            </w:tcBorders>
            <w:shd w:val="clear" w:color="auto" w:fill="auto"/>
            <w:noWrap/>
            <w:vAlign w:val="bottom"/>
          </w:tcPr>
          <w:p w14:paraId="715E1102" w14:textId="0EF3062B" w:rsidR="004770DE" w:rsidRPr="009412FD" w:rsidRDefault="004770DE" w:rsidP="004770DE">
            <w:pPr>
              <w:spacing w:line="276" w:lineRule="auto"/>
              <w:jc w:val="right"/>
              <w:rPr>
                <w:color w:val="000000"/>
              </w:rPr>
            </w:pPr>
            <w:r w:rsidRPr="00050001">
              <w:rPr>
                <w:color w:val="000000"/>
              </w:rPr>
              <w:t>0.622</w:t>
            </w:r>
          </w:p>
        </w:tc>
        <w:tc>
          <w:tcPr>
            <w:tcW w:w="1152" w:type="dxa"/>
            <w:tcBorders>
              <w:top w:val="nil"/>
              <w:left w:val="nil"/>
              <w:right w:val="nil"/>
            </w:tcBorders>
            <w:shd w:val="clear" w:color="auto" w:fill="auto"/>
            <w:noWrap/>
            <w:vAlign w:val="bottom"/>
          </w:tcPr>
          <w:p w14:paraId="40BF76C8" w14:textId="5526E4CB" w:rsidR="004770DE" w:rsidRPr="00050001" w:rsidRDefault="004770DE" w:rsidP="004770DE">
            <w:pPr>
              <w:spacing w:line="276" w:lineRule="auto"/>
              <w:jc w:val="right"/>
              <w:rPr>
                <w:color w:val="000000"/>
              </w:rPr>
            </w:pPr>
          </w:p>
        </w:tc>
        <w:tc>
          <w:tcPr>
            <w:tcW w:w="1152" w:type="dxa"/>
            <w:gridSpan w:val="2"/>
            <w:tcBorders>
              <w:top w:val="nil"/>
              <w:left w:val="nil"/>
              <w:right w:val="nil"/>
            </w:tcBorders>
            <w:shd w:val="clear" w:color="auto" w:fill="auto"/>
            <w:noWrap/>
            <w:vAlign w:val="bottom"/>
          </w:tcPr>
          <w:p w14:paraId="0C3CB6A5" w14:textId="12049723" w:rsidR="004770DE" w:rsidRPr="00050001" w:rsidRDefault="004770DE" w:rsidP="004770DE">
            <w:pPr>
              <w:spacing w:line="276" w:lineRule="auto"/>
              <w:jc w:val="right"/>
              <w:rPr>
                <w:color w:val="000000"/>
              </w:rPr>
            </w:pPr>
          </w:p>
        </w:tc>
        <w:tc>
          <w:tcPr>
            <w:tcW w:w="1152" w:type="dxa"/>
            <w:gridSpan w:val="2"/>
            <w:tcBorders>
              <w:top w:val="nil"/>
              <w:left w:val="nil"/>
              <w:right w:val="nil"/>
            </w:tcBorders>
            <w:vAlign w:val="bottom"/>
          </w:tcPr>
          <w:p w14:paraId="10377F35" w14:textId="7DCC7313" w:rsidR="004770DE" w:rsidRPr="00050001" w:rsidRDefault="004770DE" w:rsidP="004770DE">
            <w:pPr>
              <w:spacing w:line="276" w:lineRule="auto"/>
              <w:jc w:val="right"/>
              <w:rPr>
                <w:color w:val="000000"/>
              </w:rPr>
            </w:pPr>
          </w:p>
        </w:tc>
        <w:tc>
          <w:tcPr>
            <w:tcW w:w="1152" w:type="dxa"/>
            <w:gridSpan w:val="2"/>
            <w:tcBorders>
              <w:top w:val="nil"/>
              <w:left w:val="nil"/>
              <w:right w:val="nil"/>
            </w:tcBorders>
            <w:vAlign w:val="bottom"/>
          </w:tcPr>
          <w:p w14:paraId="3C17CEA0" w14:textId="1AD523D5" w:rsidR="004770DE" w:rsidRPr="00050001" w:rsidRDefault="004770DE" w:rsidP="004770DE">
            <w:pPr>
              <w:spacing w:line="276" w:lineRule="auto"/>
              <w:jc w:val="right"/>
              <w:rPr>
                <w:color w:val="000000"/>
              </w:rPr>
            </w:pPr>
          </w:p>
        </w:tc>
      </w:tr>
    </w:tbl>
    <w:p w14:paraId="429EE34C" w14:textId="4F7394B1" w:rsidR="009F20B5" w:rsidRDefault="009F20B5" w:rsidP="002E00E5">
      <w:pPr>
        <w:spacing w:line="360" w:lineRule="auto"/>
      </w:pPr>
      <w:r w:rsidRPr="00FC69E5">
        <w:rPr>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-values less than 0.05 are in bold. Key: df=degrees of freedom,</w:t>
      </w:r>
      <w:r w:rsidR="002E00E5">
        <w:t xml:space="preserve"> </w:t>
      </w:r>
      <w:r w:rsidR="002E00E5">
        <w:rPr>
          <w:i/>
          <w:iCs/>
        </w:rPr>
        <w:t>A</w:t>
      </w:r>
      <w:r w:rsidR="002E00E5">
        <w:rPr>
          <w:vertAlign w:val="subscript"/>
        </w:rPr>
        <w:t>net</w:t>
      </w:r>
      <w:r w:rsidR="002E00E5">
        <w:t>=net photosynthesis rate;</w:t>
      </w:r>
      <w:r>
        <w:t xml:space="preserve"> </w:t>
      </w:r>
      <w:r>
        <w:rPr>
          <w:i/>
          <w:iCs/>
        </w:rPr>
        <w:t>V</w:t>
      </w:r>
      <w:r>
        <w:rPr>
          <w:vertAlign w:val="subscript"/>
        </w:rPr>
        <w:t>cmax25</w:t>
      </w:r>
      <w:r>
        <w:t>=maximum rate of Rubisco carboxylation at 25</w:t>
      </w:r>
      <w:r>
        <w:sym w:font="Symbol" w:char="F0B0"/>
      </w:r>
      <w:r>
        <w:t>C</w:t>
      </w:r>
      <w:r w:rsidR="002E00E5">
        <w:t>,</w:t>
      </w:r>
      <w:r w:rsidRPr="00823CBA">
        <w:rPr>
          <w:i/>
          <w:iCs/>
        </w:rPr>
        <w:t xml:space="preserve"> </w:t>
      </w:r>
      <w:r>
        <w:rPr>
          <w:i/>
          <w:iCs/>
        </w:rPr>
        <w:t>J</w:t>
      </w:r>
      <w:r>
        <w:rPr>
          <w:vertAlign w:val="subscript"/>
        </w:rPr>
        <w:t>max25</w:t>
      </w:r>
      <w:r>
        <w:t>=maximum rate of</w:t>
      </w:r>
      <w:r w:rsidR="00A77E36">
        <w:t xml:space="preserve"> electron transport for</w:t>
      </w:r>
      <w:r>
        <w:t xml:space="preserve"> RuBP regeneration at 25</w:t>
      </w:r>
      <w:r>
        <w:sym w:font="Symbol" w:char="F0B0"/>
      </w:r>
      <w:r>
        <w:t>C,</w:t>
      </w:r>
      <w:r w:rsidRPr="00CD6CA5">
        <w:rPr>
          <w:i/>
          <w:iCs/>
        </w:rPr>
        <w:t xml:space="preserve"> </w:t>
      </w:r>
      <w:r>
        <w:rPr>
          <w:i/>
          <w:iCs/>
        </w:rPr>
        <w:t>J</w:t>
      </w:r>
      <w:r>
        <w:rPr>
          <w:vertAlign w:val="subscript"/>
        </w:rPr>
        <w:t>max25</w:t>
      </w:r>
      <w:r>
        <w:t>:</w:t>
      </w:r>
      <w:r>
        <w:rPr>
          <w:i/>
          <w:iCs/>
        </w:rPr>
        <w:t>V</w:t>
      </w:r>
      <w:r>
        <w:rPr>
          <w:vertAlign w:val="subscript"/>
        </w:rPr>
        <w:t>cmax25</w:t>
      </w:r>
      <w:r>
        <w:t xml:space="preserve">=ratio of </w:t>
      </w:r>
      <w:r w:rsidRPr="00823CBA">
        <w:rPr>
          <w:i/>
          <w:iCs/>
        </w:rPr>
        <w:t>J</w:t>
      </w:r>
      <w:r w:rsidRPr="00823CBA">
        <w:rPr>
          <w:vertAlign w:val="subscript"/>
        </w:rPr>
        <w:t>max25</w:t>
      </w:r>
      <w:r>
        <w:t xml:space="preserve"> to </w:t>
      </w:r>
      <w:r w:rsidRPr="00823CBA">
        <w:rPr>
          <w:i/>
          <w:iCs/>
        </w:rPr>
        <w:t>V</w:t>
      </w:r>
      <w:r w:rsidRPr="00823CBA">
        <w:rPr>
          <w:vertAlign w:val="subscript"/>
        </w:rPr>
        <w:t>cmax25</w:t>
      </w:r>
      <w:r w:rsidR="002E00E5">
        <w:t>,</w:t>
      </w:r>
      <w:r>
        <w:t xml:space="preserve"> </w:t>
      </w:r>
      <w:r w:rsidR="00460B65" w:rsidRPr="00460B65">
        <w:rPr>
          <w:i/>
          <w:iCs/>
          <w:color w:val="000000"/>
          <w:lang w:val="el-GR"/>
        </w:rPr>
        <w:t>χ</w:t>
      </w:r>
      <w:r>
        <w:rPr>
          <w:color w:val="000000"/>
        </w:rPr>
        <w:t>=</w:t>
      </w:r>
      <w:r w:rsidR="00460B65">
        <w:rPr>
          <w:color w:val="000000"/>
        </w:rPr>
        <w:t>ratio of intercellular CO</w:t>
      </w:r>
      <w:r w:rsidR="00460B65">
        <w:rPr>
          <w:color w:val="000000"/>
          <w:vertAlign w:val="subscript"/>
        </w:rPr>
        <w:t>2</w:t>
      </w:r>
      <w:r w:rsidR="00460B65">
        <w:rPr>
          <w:color w:val="000000"/>
        </w:rPr>
        <w:t xml:space="preserve"> to atmospheric CO</w:t>
      </w:r>
      <w:r w:rsidR="00460B65">
        <w:rPr>
          <w:color w:val="000000"/>
          <w:vertAlign w:val="subscript"/>
        </w:rPr>
        <w:t>2</w:t>
      </w:r>
      <w:r w:rsidR="00A77E36">
        <w:rPr>
          <w:color w:val="000000"/>
        </w:rPr>
        <w:t xml:space="preserve">, </w:t>
      </w:r>
      <w:r w:rsidR="00A77E36">
        <w:rPr>
          <w:i/>
          <w:iCs/>
        </w:rPr>
        <w:t>R</w:t>
      </w:r>
      <w:r w:rsidR="00A77E36">
        <w:rPr>
          <w:vertAlign w:val="subscript"/>
        </w:rPr>
        <w:t>d25</w:t>
      </w:r>
      <w:r w:rsidR="00A77E36">
        <w:t>= dark respiration at 25</w:t>
      </w:r>
      <w:r w:rsidR="00A77E36">
        <w:sym w:font="Symbol" w:char="F0B0"/>
      </w:r>
      <w:r w:rsidR="00A77E36">
        <w:t>C</w:t>
      </w:r>
    </w:p>
    <w:p w14:paraId="3B44C590" w14:textId="77777777" w:rsidR="00F57B03" w:rsidRDefault="00F57B03" w:rsidP="002E00E5">
      <w:pPr>
        <w:spacing w:line="360" w:lineRule="auto"/>
        <w:sectPr w:rsidR="00F57B03" w:rsidSect="0032333E">
          <w:pgSz w:w="15840" w:h="12240" w:orient="landscape"/>
          <w:pgMar w:top="1440" w:right="1440" w:bottom="1440" w:left="1440" w:header="720" w:footer="720" w:gutter="0"/>
          <w:lnNumType w:countBy="1" w:restart="continuous"/>
          <w:cols w:space="720"/>
          <w:docGrid w:linePitch="360"/>
        </w:sectPr>
      </w:pPr>
    </w:p>
    <w:p w14:paraId="5859DACF" w14:textId="500AF8C5" w:rsidR="00955DC4" w:rsidRDefault="009F20B5" w:rsidP="00955DC4">
      <w:pPr>
        <w:spacing w:line="360" w:lineRule="auto"/>
        <w:rPr>
          <w:b/>
        </w:rPr>
      </w:pPr>
      <w:r>
        <w:rPr>
          <w:b/>
        </w:rPr>
        <w:lastRenderedPageBreak/>
        <w:t>Figure 2</w:t>
      </w:r>
    </w:p>
    <w:p w14:paraId="40E16F33" w14:textId="4621A420" w:rsidR="00955DC4" w:rsidRDefault="00F57B03" w:rsidP="00955DC4">
      <w:pPr>
        <w:spacing w:line="360" w:lineRule="auto"/>
        <w:rPr>
          <w:b/>
        </w:rPr>
      </w:pPr>
      <w:r>
        <w:rPr>
          <w:b/>
          <w:noProof/>
        </w:rPr>
        <w:drawing>
          <wp:inline distT="0" distB="0" distL="0" distR="0" wp14:anchorId="13A22BD5" wp14:editId="7295CC0C">
            <wp:extent cx="4752210" cy="4752210"/>
            <wp:effectExtent l="0" t="0" r="0" b="0"/>
            <wp:docPr id="1174777322" name="Picture 1" descr="A chart of different types of soil fertiliz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777322" name="Picture 1" descr="A chart of different types of soil fertilization&#10;&#10;Description automatically generated"/>
                    <pic:cNvPicPr/>
                  </pic:nvPicPr>
                  <pic:blipFill>
                    <a:blip r:embed="rId15"/>
                    <a:stretch>
                      <a:fillRect/>
                    </a:stretch>
                  </pic:blipFill>
                  <pic:spPr>
                    <a:xfrm>
                      <a:off x="0" y="0"/>
                      <a:ext cx="4807853" cy="4807853"/>
                    </a:xfrm>
                    <a:prstGeom prst="rect">
                      <a:avLst/>
                    </a:prstGeom>
                  </pic:spPr>
                </pic:pic>
              </a:graphicData>
            </a:graphic>
          </wp:inline>
        </w:drawing>
      </w:r>
    </w:p>
    <w:p w14:paraId="0842C7A2" w14:textId="1724EA5F" w:rsidR="00F57B03" w:rsidRDefault="009F20B5" w:rsidP="00F57B03">
      <w:pPr>
        <w:spacing w:line="360" w:lineRule="auto"/>
        <w:rPr>
          <w:bCs/>
        </w:rPr>
      </w:pPr>
      <w:r>
        <w:rPr>
          <w:b/>
        </w:rPr>
        <w:t xml:space="preserve">Figure 2 </w:t>
      </w:r>
      <w:r>
        <w:rPr>
          <w:bCs/>
        </w:rPr>
        <w:t>Effects of CO</w:t>
      </w:r>
      <w:r>
        <w:rPr>
          <w:bCs/>
          <w:vertAlign w:val="subscript"/>
        </w:rPr>
        <w:t>2</w:t>
      </w:r>
      <w:r>
        <w:rPr>
          <w:bCs/>
        </w:rPr>
        <w:t xml:space="preserve">, </w:t>
      </w:r>
      <w:ins w:id="86" w:author="Perkowski, Evan A [2]" w:date="2023-11-13T15:31:00Z">
        <w:r w:rsidR="00165C21">
          <w:rPr>
            <w:bCs/>
          </w:rPr>
          <w:t xml:space="preserve">nitrogen </w:t>
        </w:r>
      </w:ins>
      <w:r>
        <w:rPr>
          <w:bCs/>
        </w:rPr>
        <w:t>fertilization, and inoculation on</w:t>
      </w:r>
      <w:r w:rsidR="003B4535">
        <w:rPr>
          <w:bCs/>
        </w:rPr>
        <w:t xml:space="preserve"> net photosynthesis</w:t>
      </w:r>
      <w:r w:rsidR="00A77E36">
        <w:rPr>
          <w:bCs/>
        </w:rPr>
        <w:t xml:space="preserve"> measured at 420 </w:t>
      </w:r>
      <w:r w:rsidR="00A77E36">
        <w:rPr>
          <w:bCs/>
          <w:lang w:val="el-GR"/>
        </w:rPr>
        <w:t>μ</w:t>
      </w:r>
      <w:r w:rsidR="00A77E36">
        <w:rPr>
          <w:bCs/>
        </w:rPr>
        <w:t>mol mol</w:t>
      </w:r>
      <w:r w:rsidR="00A77E36">
        <w:rPr>
          <w:bCs/>
          <w:vertAlign w:val="superscript"/>
        </w:rPr>
        <w:t>-1</w:t>
      </w:r>
      <w:r w:rsidR="00A77E36">
        <w:rPr>
          <w:bCs/>
        </w:rPr>
        <w:t xml:space="preserve"> CO</w:t>
      </w:r>
      <w:r w:rsidR="00A77E36">
        <w:rPr>
          <w:bCs/>
          <w:vertAlign w:val="subscript"/>
        </w:rPr>
        <w:t>2</w:t>
      </w:r>
      <w:r w:rsidR="003B4535">
        <w:rPr>
          <w:bCs/>
        </w:rPr>
        <w:t xml:space="preserve"> (a), </w:t>
      </w:r>
      <w:r w:rsidR="00A77E36">
        <w:rPr>
          <w:bCs/>
        </w:rPr>
        <w:t>net photosynthesis measured under growth CO</w:t>
      </w:r>
      <w:r w:rsidR="00A77E36">
        <w:rPr>
          <w:bCs/>
          <w:vertAlign w:val="subscript"/>
        </w:rPr>
        <w:t>2</w:t>
      </w:r>
      <w:r w:rsidR="00A77E36">
        <w:rPr>
          <w:bCs/>
        </w:rPr>
        <w:t xml:space="preserve"> concentration </w:t>
      </w:r>
      <w:r w:rsidR="003B4535">
        <w:rPr>
          <w:bCs/>
        </w:rPr>
        <w:t>(b), the maximum rate of Rubisco carboxylation at 25</w:t>
      </w:r>
      <w:r w:rsidR="003B4535">
        <w:rPr>
          <w:bCs/>
        </w:rPr>
        <w:sym w:font="Symbol" w:char="F0B0"/>
      </w:r>
      <w:r w:rsidR="003B4535">
        <w:rPr>
          <w:bCs/>
        </w:rPr>
        <w:t xml:space="preserve">C (c), </w:t>
      </w:r>
      <w:r w:rsidRPr="004177E2">
        <w:rPr>
          <w:bCs/>
        </w:rPr>
        <w:t xml:space="preserve">the maximum rate of </w:t>
      </w:r>
      <w:r w:rsidR="00A77E36">
        <w:rPr>
          <w:bCs/>
        </w:rPr>
        <w:t xml:space="preserve">electron transport for </w:t>
      </w:r>
      <w:r w:rsidRPr="004177E2">
        <w:rPr>
          <w:bCs/>
        </w:rPr>
        <w:t>RuBP regeneration</w:t>
      </w:r>
      <w:r w:rsidR="003B4535">
        <w:rPr>
          <w:bCs/>
        </w:rPr>
        <w:t xml:space="preserve"> at 25</w:t>
      </w:r>
      <w:r w:rsidR="003B4535">
        <w:rPr>
          <w:bCs/>
        </w:rPr>
        <w:sym w:font="Symbol" w:char="F0B0"/>
      </w:r>
      <w:r w:rsidR="003B4535">
        <w:rPr>
          <w:bCs/>
        </w:rPr>
        <w:t>C</w:t>
      </w:r>
      <w:r w:rsidRPr="004177E2">
        <w:rPr>
          <w:bCs/>
        </w:rPr>
        <w:t xml:space="preserve"> </w:t>
      </w:r>
      <w:r>
        <w:rPr>
          <w:bCs/>
        </w:rPr>
        <w:t>(</w:t>
      </w:r>
      <w:r w:rsidR="003B4535">
        <w:rPr>
          <w:bCs/>
        </w:rPr>
        <w:t>d</w:t>
      </w:r>
      <w:r>
        <w:rPr>
          <w:bCs/>
        </w:rPr>
        <w:t xml:space="preserve">), the ratio of the </w:t>
      </w:r>
      <w:r w:rsidRPr="004177E2">
        <w:rPr>
          <w:bCs/>
        </w:rPr>
        <w:t>maximum rate of</w:t>
      </w:r>
      <w:r w:rsidR="00A77E36">
        <w:rPr>
          <w:bCs/>
        </w:rPr>
        <w:t xml:space="preserve"> electron transport for</w:t>
      </w:r>
      <w:r w:rsidRPr="004177E2">
        <w:rPr>
          <w:bCs/>
        </w:rPr>
        <w:t xml:space="preserve"> RuBP regeneration</w:t>
      </w:r>
      <w:r>
        <w:rPr>
          <w:bCs/>
        </w:rPr>
        <w:t xml:space="preserve"> to the </w:t>
      </w:r>
      <w:r w:rsidRPr="004177E2">
        <w:rPr>
          <w:bCs/>
        </w:rPr>
        <w:t>maximum rate of Rubisco carboxylation</w:t>
      </w:r>
      <w:r>
        <w:rPr>
          <w:bCs/>
        </w:rPr>
        <w:t xml:space="preserve"> (</w:t>
      </w:r>
      <w:r w:rsidR="003B4535">
        <w:rPr>
          <w:bCs/>
        </w:rPr>
        <w:t>e</w:t>
      </w:r>
      <w:r>
        <w:rPr>
          <w:bCs/>
        </w:rPr>
        <w:t xml:space="preserve">), </w:t>
      </w:r>
      <w:r w:rsidR="00AD4FAC">
        <w:rPr>
          <w:bCs/>
        </w:rPr>
        <w:t>and</w:t>
      </w:r>
      <w:r w:rsidR="00A77E36">
        <w:rPr>
          <w:bCs/>
        </w:rPr>
        <w:t xml:space="preserve"> dark respiration at 25</w:t>
      </w:r>
      <w:r w:rsidR="00A77E36">
        <w:rPr>
          <w:bCs/>
        </w:rPr>
        <w:sym w:font="Symbol" w:char="F0B0"/>
      </w:r>
      <w:r w:rsidR="00A77E36">
        <w:rPr>
          <w:bCs/>
        </w:rPr>
        <w:t>C</w:t>
      </w:r>
      <w:r w:rsidR="00AD4FAC">
        <w:rPr>
          <w:color w:val="000000"/>
        </w:rPr>
        <w:t xml:space="preserve"> (f)</w:t>
      </w:r>
      <w:r>
        <w:rPr>
          <w:bCs/>
        </w:rPr>
        <w:t xml:space="preserve">. </w:t>
      </w:r>
      <w:ins w:id="87" w:author="Perkowski, Evan A [2]" w:date="2023-11-13T15:31:00Z">
        <w:r w:rsidR="00165C21">
          <w:rPr>
            <w:bCs/>
          </w:rPr>
          <w:t>Nitrogen f</w:t>
        </w:r>
      </w:ins>
      <w:r w:rsidR="00066136">
        <w:rPr>
          <w:bCs/>
        </w:rPr>
        <w:t>ertilization is represented on the x-axis. Red shaded points and trendlines indicate plants grown under elevated CO</w:t>
      </w:r>
      <w:r w:rsidR="00066136">
        <w:rPr>
          <w:bCs/>
          <w:vertAlign w:val="subscript"/>
        </w:rPr>
        <w:t>2</w:t>
      </w:r>
      <w:r w:rsidR="00066136">
        <w:rPr>
          <w:bCs/>
        </w:rPr>
        <w:t>, while blue shaded points and trendlines indicate plants grown under ambient CO</w:t>
      </w:r>
      <w:r w:rsidR="00066136">
        <w:rPr>
          <w:bCs/>
          <w:vertAlign w:val="subscript"/>
        </w:rPr>
        <w:t>2</w:t>
      </w:r>
      <w:r w:rsidR="00066136">
        <w:rPr>
          <w:bCs/>
        </w:rPr>
        <w:t>. Light blue and red circular points and trendlines indicate measurements collected from uninoculated plants, while dark blue and red triangular points indicate measurements collected from inoculated plants. Solid trendlines indicate regression slopes that are different from zero (</w:t>
      </w:r>
      <w:r w:rsidR="00066136" w:rsidRPr="005D0864">
        <w:rPr>
          <w:bCs/>
          <w:i/>
          <w:iCs/>
        </w:rPr>
        <w:t>p</w:t>
      </w:r>
      <w:r w:rsidR="00066136">
        <w:rPr>
          <w:bCs/>
        </w:rPr>
        <w:t>&lt;0.05), while dashed trendlines indicate slopes that are not distinguishable from zero (</w:t>
      </w:r>
      <w:r w:rsidR="00066136" w:rsidRPr="005D0864">
        <w:rPr>
          <w:bCs/>
          <w:i/>
          <w:iCs/>
        </w:rPr>
        <w:t>p</w:t>
      </w:r>
      <w:r w:rsidR="00066136">
        <w:rPr>
          <w:bCs/>
        </w:rPr>
        <w:t>&gt;0.05)</w:t>
      </w:r>
      <w:r w:rsidR="00F57B03">
        <w:rPr>
          <w:bCs/>
        </w:rPr>
        <w:br w:type="page"/>
      </w:r>
    </w:p>
    <w:p w14:paraId="6716A63B" w14:textId="13FD57B3" w:rsidR="0080702B" w:rsidRPr="0080702B" w:rsidRDefault="0080702B" w:rsidP="00902118">
      <w:pPr>
        <w:spacing w:line="360" w:lineRule="auto"/>
        <w:rPr>
          <w:bCs/>
          <w:i/>
          <w:iCs/>
        </w:rPr>
      </w:pPr>
      <w:r>
        <w:rPr>
          <w:bCs/>
          <w:i/>
          <w:iCs/>
        </w:rPr>
        <w:lastRenderedPageBreak/>
        <w:t>Nitrogen and water use</w:t>
      </w:r>
    </w:p>
    <w:p w14:paraId="4A526A04" w14:textId="51045648" w:rsidR="0080702B" w:rsidRPr="001D42A7" w:rsidRDefault="0080702B" w:rsidP="00902118">
      <w:pPr>
        <w:spacing w:line="360" w:lineRule="auto"/>
        <w:rPr>
          <w:bCs/>
        </w:rPr>
      </w:pPr>
      <w:r>
        <w:rPr>
          <w:bCs/>
        </w:rPr>
        <w:t>Elevated CO</w:t>
      </w:r>
      <w:r>
        <w:rPr>
          <w:bCs/>
          <w:vertAlign w:val="subscript"/>
        </w:rPr>
        <w:t>2</w:t>
      </w:r>
      <w:r>
        <w:rPr>
          <w:bCs/>
        </w:rPr>
        <w:t xml:space="preserve"> increased </w:t>
      </w:r>
      <w:proofErr w:type="spellStart"/>
      <w:r>
        <w:rPr>
          <w:bCs/>
          <w:i/>
          <w:iCs/>
        </w:rPr>
        <w:t>PNUE</w:t>
      </w:r>
      <w:r>
        <w:rPr>
          <w:bCs/>
          <w:vertAlign w:val="subscript"/>
        </w:rPr>
        <w:t>growth</w:t>
      </w:r>
      <w:proofErr w:type="spellEnd"/>
      <w:r>
        <w:rPr>
          <w:bCs/>
        </w:rPr>
        <w:t xml:space="preserve"> by 90% (</w:t>
      </w:r>
      <w:r>
        <w:rPr>
          <w:bCs/>
          <w:i/>
          <w:iCs/>
        </w:rPr>
        <w:t>p</w:t>
      </w:r>
      <w:r>
        <w:rPr>
          <w:bCs/>
        </w:rPr>
        <w:t xml:space="preserve">&lt;0.001; Table </w:t>
      </w:r>
      <w:r w:rsidR="00467CC6">
        <w:rPr>
          <w:bCs/>
        </w:rPr>
        <w:t>3</w:t>
      </w:r>
      <w:r>
        <w:rPr>
          <w:bCs/>
        </w:rPr>
        <w:t>; Fig. 3)</w:t>
      </w:r>
      <w:r w:rsidR="002C409B">
        <w:rPr>
          <w:bCs/>
        </w:rPr>
        <w:t>, a pattern that was not modified by inoculation (CO</w:t>
      </w:r>
      <w:r w:rsidR="002C409B">
        <w:rPr>
          <w:bCs/>
          <w:vertAlign w:val="subscript"/>
        </w:rPr>
        <w:t>2</w:t>
      </w:r>
      <w:r w:rsidR="002C409B">
        <w:rPr>
          <w:bCs/>
        </w:rPr>
        <w:t xml:space="preserve">-by-inoculation interaction: </w:t>
      </w:r>
      <w:r w:rsidR="002C409B">
        <w:rPr>
          <w:bCs/>
          <w:i/>
          <w:iCs/>
        </w:rPr>
        <w:t>p</w:t>
      </w:r>
      <w:r w:rsidR="002C409B">
        <w:rPr>
          <w:bCs/>
        </w:rPr>
        <w:t>&gt;0.05; Table 3)</w:t>
      </w:r>
      <w:r>
        <w:rPr>
          <w:bCs/>
        </w:rPr>
        <w:t>. An interaction between CO</w:t>
      </w:r>
      <w:r>
        <w:rPr>
          <w:bCs/>
          <w:vertAlign w:val="subscript"/>
        </w:rPr>
        <w:t>2</w:t>
      </w:r>
      <w:r>
        <w:rPr>
          <w:bCs/>
        </w:rPr>
        <w:t xml:space="preserve"> and </w:t>
      </w:r>
      <w:ins w:id="88" w:author="Perkowski, Evan A [2]" w:date="2023-11-13T15:32:00Z">
        <w:r w:rsidR="00165C21">
          <w:rPr>
            <w:bCs/>
          </w:rPr>
          <w:t xml:space="preserve">nitrogen </w:t>
        </w:r>
      </w:ins>
      <w:r>
        <w:rPr>
          <w:bCs/>
        </w:rPr>
        <w:t>fertilization (</w:t>
      </w:r>
      <w:r>
        <w:rPr>
          <w:bCs/>
          <w:i/>
          <w:iCs/>
        </w:rPr>
        <w:t>p</w:t>
      </w:r>
      <w:r>
        <w:rPr>
          <w:bCs/>
        </w:rPr>
        <w:t xml:space="preserve">=0.021; Table </w:t>
      </w:r>
      <w:r w:rsidR="00467CC6">
        <w:rPr>
          <w:bCs/>
        </w:rPr>
        <w:t>3</w:t>
      </w:r>
      <w:r>
        <w:rPr>
          <w:bCs/>
        </w:rPr>
        <w:t xml:space="preserve">) indicated that </w:t>
      </w:r>
      <w:r w:rsidR="002C409B">
        <w:rPr>
          <w:bCs/>
        </w:rPr>
        <w:t>positive effects of elevated CO</w:t>
      </w:r>
      <w:r w:rsidR="002C409B">
        <w:rPr>
          <w:bCs/>
          <w:vertAlign w:val="subscript"/>
        </w:rPr>
        <w:t>2</w:t>
      </w:r>
      <w:r w:rsidR="002C409B">
        <w:rPr>
          <w:bCs/>
        </w:rPr>
        <w:t xml:space="preserve"> on </w:t>
      </w:r>
      <w:proofErr w:type="spellStart"/>
      <w:r w:rsidR="002C409B">
        <w:rPr>
          <w:bCs/>
          <w:i/>
          <w:iCs/>
        </w:rPr>
        <w:t>PNUE</w:t>
      </w:r>
      <w:r w:rsidR="002C409B">
        <w:rPr>
          <w:bCs/>
          <w:vertAlign w:val="subscript"/>
        </w:rPr>
        <w:t>growth</w:t>
      </w:r>
      <w:proofErr w:type="spellEnd"/>
      <w:r w:rsidR="002C409B">
        <w:rPr>
          <w:bCs/>
        </w:rPr>
        <w:t xml:space="preserve"> decreased with increasing </w:t>
      </w:r>
      <w:ins w:id="89" w:author="Perkowski, Evan A [2]" w:date="2023-11-13T15:32:00Z">
        <w:r w:rsidR="00165C21">
          <w:rPr>
            <w:bCs/>
          </w:rPr>
          <w:t xml:space="preserve">nitrogen </w:t>
        </w:r>
      </w:ins>
      <w:r w:rsidR="002C409B">
        <w:rPr>
          <w:bCs/>
        </w:rPr>
        <w:t>fertilization (Fig S4). This pattern was driven by negative effect</w:t>
      </w:r>
      <w:r w:rsidR="009E0A98">
        <w:rPr>
          <w:bCs/>
        </w:rPr>
        <w:t>s</w:t>
      </w:r>
      <w:r w:rsidR="002C409B">
        <w:rPr>
          <w:bCs/>
        </w:rPr>
        <w:t xml:space="preserve"> of increasing </w:t>
      </w:r>
      <w:ins w:id="90" w:author="Perkowski, Evan A [2]" w:date="2023-11-13T15:32:00Z">
        <w:r w:rsidR="00165C21">
          <w:rPr>
            <w:bCs/>
          </w:rPr>
          <w:t xml:space="preserve">nitrogen </w:t>
        </w:r>
      </w:ins>
      <w:r w:rsidR="002C409B">
        <w:rPr>
          <w:bCs/>
        </w:rPr>
        <w:t>fertilization</w:t>
      </w:r>
      <w:r w:rsidR="009E0A98">
        <w:rPr>
          <w:bCs/>
        </w:rPr>
        <w:t xml:space="preserve"> on </w:t>
      </w:r>
      <w:proofErr w:type="spellStart"/>
      <w:r w:rsidR="009E0A98">
        <w:rPr>
          <w:bCs/>
          <w:i/>
          <w:iCs/>
        </w:rPr>
        <w:t>PNUE</w:t>
      </w:r>
      <w:r w:rsidR="009E0A98">
        <w:rPr>
          <w:bCs/>
          <w:vertAlign w:val="subscript"/>
        </w:rPr>
        <w:t>growth</w:t>
      </w:r>
      <w:proofErr w:type="spellEnd"/>
      <w:r w:rsidR="002C409B">
        <w:rPr>
          <w:bCs/>
        </w:rPr>
        <w:t xml:space="preserve"> (</w:t>
      </w:r>
      <w:r w:rsidR="002C409B">
        <w:rPr>
          <w:bCs/>
          <w:i/>
          <w:iCs/>
        </w:rPr>
        <w:t>p</w:t>
      </w:r>
      <w:r w:rsidR="002C409B">
        <w:rPr>
          <w:bCs/>
        </w:rPr>
        <w:t>&lt;0.001; Table 3) that w</w:t>
      </w:r>
      <w:r w:rsidR="009E0A98">
        <w:rPr>
          <w:bCs/>
        </w:rPr>
        <w:t>ere</w:t>
      </w:r>
      <w:r w:rsidR="002C409B">
        <w:rPr>
          <w:bCs/>
        </w:rPr>
        <w:t xml:space="preserve"> stronger under elevated CO</w:t>
      </w:r>
      <w:r w:rsidR="002C409B">
        <w:rPr>
          <w:bCs/>
          <w:vertAlign w:val="subscript"/>
        </w:rPr>
        <w:t>2</w:t>
      </w:r>
      <w:r w:rsidR="002C409B">
        <w:rPr>
          <w:bCs/>
        </w:rPr>
        <w:t xml:space="preserve"> compared to ambient CO</w:t>
      </w:r>
      <w:r w:rsidR="002C409B">
        <w:rPr>
          <w:bCs/>
          <w:vertAlign w:val="subscript"/>
        </w:rPr>
        <w:t>2</w:t>
      </w:r>
      <w:r w:rsidR="002C409B">
        <w:rPr>
          <w:bCs/>
        </w:rPr>
        <w:t xml:space="preserve"> (Tukey test comparing the </w:t>
      </w:r>
      <w:ins w:id="91" w:author="Perkowski, Evan A [2]" w:date="2023-11-13T15:32:00Z">
        <w:r w:rsidR="00165C21">
          <w:rPr>
            <w:bCs/>
          </w:rPr>
          <w:t xml:space="preserve">nitrogen </w:t>
        </w:r>
      </w:ins>
      <w:r w:rsidR="002C409B">
        <w:rPr>
          <w:bCs/>
        </w:rPr>
        <w:t>fertilization-</w:t>
      </w:r>
      <w:proofErr w:type="spellStart"/>
      <w:r w:rsidR="002C409B">
        <w:rPr>
          <w:bCs/>
          <w:i/>
          <w:iCs/>
        </w:rPr>
        <w:t>PNUE</w:t>
      </w:r>
      <w:r w:rsidR="002C409B">
        <w:rPr>
          <w:bCs/>
          <w:vertAlign w:val="subscript"/>
        </w:rPr>
        <w:t>growth</w:t>
      </w:r>
      <w:proofErr w:type="spellEnd"/>
      <w:r w:rsidR="002C409B">
        <w:rPr>
          <w:bCs/>
        </w:rPr>
        <w:t xml:space="preserve"> slope between CO</w:t>
      </w:r>
      <w:r w:rsidR="002C409B">
        <w:rPr>
          <w:bCs/>
          <w:vertAlign w:val="subscript"/>
        </w:rPr>
        <w:t>2</w:t>
      </w:r>
      <w:r w:rsidR="002C409B">
        <w:rPr>
          <w:bCs/>
        </w:rPr>
        <w:t xml:space="preserve"> treatments:</w:t>
      </w:r>
      <w:r w:rsidR="002C409B">
        <w:rPr>
          <w:bCs/>
          <w:i/>
          <w:iCs/>
        </w:rPr>
        <w:t xml:space="preserve"> p</w:t>
      </w:r>
      <w:r w:rsidR="002C409B">
        <w:rPr>
          <w:bCs/>
        </w:rPr>
        <w:t>&lt;0.05). A</w:t>
      </w:r>
      <w:r>
        <w:rPr>
          <w:bCs/>
        </w:rPr>
        <w:t xml:space="preserve">n interaction between </w:t>
      </w:r>
      <w:ins w:id="92" w:author="Perkowski, Evan A [2]" w:date="2023-11-13T15:32:00Z">
        <w:r w:rsidR="00165C21">
          <w:rPr>
            <w:bCs/>
          </w:rPr>
          <w:t xml:space="preserve">nitrogen </w:t>
        </w:r>
      </w:ins>
      <w:r>
        <w:rPr>
          <w:bCs/>
        </w:rPr>
        <w:t>fertilization and inoculation (</w:t>
      </w:r>
      <w:r>
        <w:rPr>
          <w:bCs/>
          <w:i/>
          <w:iCs/>
        </w:rPr>
        <w:t>p</w:t>
      </w:r>
      <w:r>
        <w:rPr>
          <w:bCs/>
        </w:rPr>
        <w:t xml:space="preserve">&lt;0.001; Table </w:t>
      </w:r>
      <w:r w:rsidR="00467CC6">
        <w:rPr>
          <w:bCs/>
        </w:rPr>
        <w:t>3</w:t>
      </w:r>
      <w:r>
        <w:rPr>
          <w:bCs/>
        </w:rPr>
        <w:t xml:space="preserve">; Fig. 3) indicated that negative effects of increasing </w:t>
      </w:r>
      <w:ins w:id="93" w:author="Perkowski, Evan A [2]" w:date="2023-11-13T15:32:00Z">
        <w:r w:rsidR="00165C21">
          <w:rPr>
            <w:bCs/>
          </w:rPr>
          <w:t xml:space="preserve">nitrogen </w:t>
        </w:r>
      </w:ins>
      <w:r>
        <w:rPr>
          <w:bCs/>
        </w:rPr>
        <w:t xml:space="preserve">fertilization on </w:t>
      </w:r>
      <w:proofErr w:type="spellStart"/>
      <w:r>
        <w:rPr>
          <w:bCs/>
          <w:i/>
          <w:iCs/>
        </w:rPr>
        <w:t>PNUE</w:t>
      </w:r>
      <w:r>
        <w:rPr>
          <w:bCs/>
          <w:vertAlign w:val="subscript"/>
        </w:rPr>
        <w:t>growth</w:t>
      </w:r>
      <w:proofErr w:type="spellEnd"/>
      <w:r>
        <w:rPr>
          <w:bCs/>
        </w:rPr>
        <w:t xml:space="preserve"> were </w:t>
      </w:r>
      <w:r w:rsidR="002C409B">
        <w:rPr>
          <w:bCs/>
        </w:rPr>
        <w:t xml:space="preserve">driven by inoculated plants (Tukey test of the </w:t>
      </w:r>
      <w:ins w:id="94" w:author="Perkowski, Evan A [2]" w:date="2023-11-13T15:32:00Z">
        <w:r w:rsidR="00165C21">
          <w:rPr>
            <w:bCs/>
          </w:rPr>
          <w:t xml:space="preserve">nitrogen </w:t>
        </w:r>
      </w:ins>
      <w:r w:rsidR="002C409B">
        <w:rPr>
          <w:bCs/>
        </w:rPr>
        <w:t>fertilization-</w:t>
      </w:r>
      <w:proofErr w:type="spellStart"/>
      <w:r w:rsidR="002C409B">
        <w:rPr>
          <w:bCs/>
          <w:i/>
          <w:iCs/>
        </w:rPr>
        <w:t>PNUE</w:t>
      </w:r>
      <w:r w:rsidR="009E0A98">
        <w:rPr>
          <w:bCs/>
          <w:vertAlign w:val="subscript"/>
        </w:rPr>
        <w:t>growth</w:t>
      </w:r>
      <w:proofErr w:type="spellEnd"/>
      <w:r w:rsidR="002C409B">
        <w:rPr>
          <w:bCs/>
        </w:rPr>
        <w:t xml:space="preserve"> slope</w:t>
      </w:r>
      <w:r w:rsidR="003D0A1E">
        <w:rPr>
          <w:bCs/>
        </w:rPr>
        <w:t xml:space="preserve"> in inoculated plants</w:t>
      </w:r>
      <w:r w:rsidR="002C409B">
        <w:rPr>
          <w:bCs/>
        </w:rPr>
        <w:t xml:space="preserve">: </w:t>
      </w:r>
      <w:r w:rsidR="002C409B">
        <w:rPr>
          <w:bCs/>
          <w:i/>
          <w:iCs/>
        </w:rPr>
        <w:t>p</w:t>
      </w:r>
      <w:r w:rsidR="002C409B">
        <w:rPr>
          <w:bCs/>
        </w:rPr>
        <w:t xml:space="preserve">&lt;0.001), as there was no effect of </w:t>
      </w:r>
      <w:ins w:id="95" w:author="Perkowski, Evan A [2]" w:date="2023-11-13T15:32:00Z">
        <w:r w:rsidR="00165C21">
          <w:rPr>
            <w:bCs/>
          </w:rPr>
          <w:t xml:space="preserve">nitrogen </w:t>
        </w:r>
      </w:ins>
      <w:r w:rsidR="002C409B">
        <w:rPr>
          <w:bCs/>
        </w:rPr>
        <w:t xml:space="preserve">fertilization on </w:t>
      </w:r>
      <w:proofErr w:type="spellStart"/>
      <w:r w:rsidR="002C409B">
        <w:rPr>
          <w:bCs/>
          <w:i/>
          <w:iCs/>
        </w:rPr>
        <w:t>PNUE</w:t>
      </w:r>
      <w:r w:rsidR="002C409B">
        <w:rPr>
          <w:bCs/>
          <w:vertAlign w:val="subscript"/>
        </w:rPr>
        <w:t>growth</w:t>
      </w:r>
      <w:proofErr w:type="spellEnd"/>
      <w:r w:rsidR="002C409B">
        <w:rPr>
          <w:bCs/>
        </w:rPr>
        <w:t xml:space="preserve"> in uninoculated plants (Tukey test of the </w:t>
      </w:r>
      <w:ins w:id="96" w:author="Perkowski, Evan A [2]" w:date="2023-11-13T15:32:00Z">
        <w:r w:rsidR="00165C21">
          <w:rPr>
            <w:bCs/>
          </w:rPr>
          <w:t xml:space="preserve">nitrogen </w:t>
        </w:r>
      </w:ins>
      <w:r w:rsidR="002C409B">
        <w:rPr>
          <w:bCs/>
        </w:rPr>
        <w:t>fertilization-</w:t>
      </w:r>
      <w:proofErr w:type="spellStart"/>
      <w:r w:rsidR="002C409B">
        <w:rPr>
          <w:bCs/>
          <w:i/>
          <w:iCs/>
        </w:rPr>
        <w:t>PNUE</w:t>
      </w:r>
      <w:r w:rsidR="009E0A98">
        <w:rPr>
          <w:bCs/>
          <w:vertAlign w:val="subscript"/>
        </w:rPr>
        <w:t>growth</w:t>
      </w:r>
      <w:proofErr w:type="spellEnd"/>
      <w:r w:rsidR="002C409B">
        <w:rPr>
          <w:bCs/>
        </w:rPr>
        <w:t xml:space="preserve"> slope</w:t>
      </w:r>
      <w:r w:rsidR="003D0A1E">
        <w:rPr>
          <w:bCs/>
        </w:rPr>
        <w:t xml:space="preserve"> in uninoculated plants</w:t>
      </w:r>
      <w:r w:rsidR="002C409B">
        <w:rPr>
          <w:bCs/>
        </w:rPr>
        <w:t xml:space="preserve">: </w:t>
      </w:r>
      <w:r w:rsidR="002C409B">
        <w:rPr>
          <w:bCs/>
          <w:i/>
          <w:iCs/>
        </w:rPr>
        <w:t>p</w:t>
      </w:r>
      <w:r w:rsidR="002C409B">
        <w:rPr>
          <w:bCs/>
        </w:rPr>
        <w:t>&gt;0.05).</w:t>
      </w:r>
    </w:p>
    <w:p w14:paraId="6CCF20D6" w14:textId="1E02316C" w:rsidR="00E60183" w:rsidRPr="00D06603" w:rsidRDefault="000818A4" w:rsidP="00B812A5">
      <w:pPr>
        <w:spacing w:line="360" w:lineRule="auto"/>
        <w:ind w:firstLine="720"/>
        <w:rPr>
          <w:color w:val="000000"/>
        </w:rPr>
      </w:pPr>
      <w:r>
        <w:rPr>
          <w:color w:val="000000"/>
        </w:rPr>
        <w:t xml:space="preserve">An </w:t>
      </w:r>
      <w:r w:rsidR="001D42A7">
        <w:rPr>
          <w:color w:val="000000"/>
        </w:rPr>
        <w:t>interaction between CO</w:t>
      </w:r>
      <w:r w:rsidR="001D42A7">
        <w:rPr>
          <w:color w:val="000000"/>
          <w:vertAlign w:val="subscript"/>
        </w:rPr>
        <w:t>2</w:t>
      </w:r>
      <w:r w:rsidR="00467CC6">
        <w:rPr>
          <w:color w:val="000000"/>
        </w:rPr>
        <w:t xml:space="preserve"> and </w:t>
      </w:r>
      <w:ins w:id="97" w:author="Perkowski, Evan A [2]" w:date="2023-11-13T15:33:00Z">
        <w:r w:rsidR="00165C21">
          <w:rPr>
            <w:color w:val="000000"/>
          </w:rPr>
          <w:t xml:space="preserve">nitrogen </w:t>
        </w:r>
      </w:ins>
      <w:r w:rsidR="00467CC6">
        <w:rPr>
          <w:color w:val="000000"/>
        </w:rPr>
        <w:t>fertilization</w:t>
      </w:r>
      <w:r w:rsidR="009E0A98">
        <w:rPr>
          <w:color w:val="000000"/>
        </w:rPr>
        <w:t xml:space="preserve"> (</w:t>
      </w:r>
      <w:r w:rsidR="009E0A98">
        <w:rPr>
          <w:i/>
          <w:iCs/>
          <w:color w:val="000000"/>
        </w:rPr>
        <w:t>p</w:t>
      </w:r>
      <w:r w:rsidR="009E0A98">
        <w:rPr>
          <w:color w:val="000000"/>
        </w:rPr>
        <w:t>&lt;0.001; Table 3)</w:t>
      </w:r>
      <w:r w:rsidR="00467CC6">
        <w:rPr>
          <w:color w:val="000000"/>
        </w:rPr>
        <w:t xml:space="preserve"> indicated that negative effect</w:t>
      </w:r>
      <w:r w:rsidR="009E0A98">
        <w:rPr>
          <w:color w:val="000000"/>
        </w:rPr>
        <w:t>s</w:t>
      </w:r>
      <w:r w:rsidR="00467CC6">
        <w:rPr>
          <w:color w:val="000000"/>
        </w:rPr>
        <w:t xml:space="preserve"> of increasing</w:t>
      </w:r>
      <w:ins w:id="98" w:author="Perkowski, Evan A [2]" w:date="2023-11-13T15:33:00Z">
        <w:r w:rsidR="00165C21">
          <w:rPr>
            <w:color w:val="000000"/>
          </w:rPr>
          <w:t xml:space="preserve"> nitrogen</w:t>
        </w:r>
      </w:ins>
      <w:r w:rsidR="00467CC6">
        <w:rPr>
          <w:color w:val="000000"/>
        </w:rPr>
        <w:t xml:space="preserve"> fertilization on </w:t>
      </w:r>
      <w:r w:rsidR="00467CC6" w:rsidRPr="00AD4FAC">
        <w:rPr>
          <w:i/>
          <w:iCs/>
          <w:color w:val="000000"/>
          <w:lang w:val="el-GR"/>
        </w:rPr>
        <w:t>χ</w:t>
      </w:r>
      <w:r w:rsidR="00467CC6">
        <w:rPr>
          <w:color w:val="000000"/>
        </w:rPr>
        <w:t xml:space="preserve"> (</w:t>
      </w:r>
      <w:r w:rsidR="00467CC6">
        <w:rPr>
          <w:i/>
          <w:iCs/>
          <w:color w:val="000000"/>
        </w:rPr>
        <w:t>p</w:t>
      </w:r>
      <w:r w:rsidR="00467CC6">
        <w:rPr>
          <w:color w:val="000000"/>
        </w:rPr>
        <w:t>&lt;0.001; Table 3)</w:t>
      </w:r>
      <w:r w:rsidR="00467CC6">
        <w:rPr>
          <w:i/>
          <w:iCs/>
          <w:color w:val="000000"/>
        </w:rPr>
        <w:t xml:space="preserve"> </w:t>
      </w:r>
      <w:r w:rsidR="00467CC6">
        <w:rPr>
          <w:color w:val="000000"/>
        </w:rPr>
        <w:t>w</w:t>
      </w:r>
      <w:r w:rsidR="009E0A98">
        <w:rPr>
          <w:color w:val="000000"/>
        </w:rPr>
        <w:t>ere</w:t>
      </w:r>
      <w:r w:rsidR="00467CC6">
        <w:rPr>
          <w:color w:val="000000"/>
        </w:rPr>
        <w:t xml:space="preserve"> stronger under elevated CO</w:t>
      </w:r>
      <w:r w:rsidR="00467CC6">
        <w:rPr>
          <w:color w:val="000000"/>
          <w:vertAlign w:val="subscript"/>
        </w:rPr>
        <w:t>2</w:t>
      </w:r>
      <w:r w:rsidR="00467CC6">
        <w:rPr>
          <w:color w:val="000000"/>
        </w:rPr>
        <w:t xml:space="preserve"> (Tukey test comparing the </w:t>
      </w:r>
      <w:ins w:id="99" w:author="Perkowski, Evan A [2]" w:date="2023-11-13T15:33:00Z">
        <w:r w:rsidR="00165C21">
          <w:rPr>
            <w:color w:val="000000"/>
          </w:rPr>
          <w:t xml:space="preserve">nitrogen </w:t>
        </w:r>
      </w:ins>
      <w:r w:rsidR="00467CC6">
        <w:rPr>
          <w:color w:val="000000"/>
        </w:rPr>
        <w:t>fertilization-</w:t>
      </w:r>
      <w:r w:rsidR="00467CC6" w:rsidRPr="00AD4FAC">
        <w:rPr>
          <w:i/>
          <w:iCs/>
          <w:color w:val="000000"/>
          <w:lang w:val="el-GR"/>
        </w:rPr>
        <w:t>χ</w:t>
      </w:r>
      <w:r w:rsidR="00467CC6">
        <w:rPr>
          <w:color w:val="000000"/>
        </w:rPr>
        <w:t xml:space="preserve"> slope between CO</w:t>
      </w:r>
      <w:r w:rsidR="00467CC6">
        <w:rPr>
          <w:color w:val="000000"/>
          <w:vertAlign w:val="subscript"/>
        </w:rPr>
        <w:t>2</w:t>
      </w:r>
      <w:r w:rsidR="00467CC6">
        <w:rPr>
          <w:color w:val="000000"/>
        </w:rPr>
        <w:t xml:space="preserve"> treatments: </w:t>
      </w:r>
      <w:r w:rsidR="00467CC6">
        <w:rPr>
          <w:i/>
          <w:iCs/>
          <w:color w:val="000000"/>
        </w:rPr>
        <w:t>p</w:t>
      </w:r>
      <w:r w:rsidR="00467CC6">
        <w:rPr>
          <w:color w:val="000000"/>
        </w:rPr>
        <w:t>&lt;0.05</w:t>
      </w:r>
      <w:ins w:id="100" w:author="Perkowski, Evan A [2]" w:date="2023-11-13T16:21:00Z">
        <w:r w:rsidR="00D06603">
          <w:rPr>
            <w:color w:val="000000"/>
          </w:rPr>
          <w:t>; Fig. 3b</w:t>
        </w:r>
      </w:ins>
      <w:r w:rsidR="00467CC6">
        <w:rPr>
          <w:color w:val="000000"/>
        </w:rPr>
        <w:t>)</w:t>
      </w:r>
      <w:r w:rsidR="009E0A98">
        <w:rPr>
          <w:color w:val="000000"/>
        </w:rPr>
        <w:t xml:space="preserve">, resulting in a stronger downregulation of </w:t>
      </w:r>
      <w:r w:rsidR="009E0A98" w:rsidRPr="00AD4FAC">
        <w:rPr>
          <w:i/>
          <w:iCs/>
          <w:color w:val="000000"/>
          <w:lang w:val="el-GR"/>
        </w:rPr>
        <w:t>χ</w:t>
      </w:r>
      <w:r w:rsidR="009E0A98">
        <w:rPr>
          <w:color w:val="000000"/>
        </w:rPr>
        <w:t xml:space="preserve"> under elevated CO</w:t>
      </w:r>
      <w:r w:rsidR="009E0A98">
        <w:rPr>
          <w:color w:val="000000"/>
          <w:vertAlign w:val="subscript"/>
        </w:rPr>
        <w:t>2</w:t>
      </w:r>
      <w:r w:rsidR="009E0A98">
        <w:rPr>
          <w:color w:val="000000"/>
        </w:rPr>
        <w:t xml:space="preserve"> with increasing </w:t>
      </w:r>
      <w:ins w:id="101" w:author="Perkowski, Evan A [2]" w:date="2023-11-13T15:33:00Z">
        <w:r w:rsidR="00165C21">
          <w:rPr>
            <w:color w:val="000000"/>
          </w:rPr>
          <w:t xml:space="preserve">nitrogen </w:t>
        </w:r>
      </w:ins>
      <w:r w:rsidR="009E0A98">
        <w:rPr>
          <w:color w:val="000000"/>
        </w:rPr>
        <w:t>fertilization (Fig. 3b).</w:t>
      </w:r>
      <w:ins w:id="102" w:author="Perkowski, Evan A [2]" w:date="2023-11-13T16:25:00Z">
        <w:r w:rsidR="00D06603">
          <w:rPr>
            <w:color w:val="000000"/>
          </w:rPr>
          <w:t xml:space="preserve"> A three-way interaction </w:t>
        </w:r>
      </w:ins>
      <w:ins w:id="103" w:author="Perkowski, Evan A [2]" w:date="2023-11-13T16:26:00Z">
        <w:r w:rsidR="00D06603">
          <w:rPr>
            <w:color w:val="000000"/>
          </w:rPr>
          <w:t>(</w:t>
        </w:r>
        <w:r w:rsidR="00D06603">
          <w:rPr>
            <w:i/>
            <w:iCs/>
            <w:color w:val="000000"/>
          </w:rPr>
          <w:t>p</w:t>
        </w:r>
        <w:r w:rsidR="00D06603">
          <w:rPr>
            <w:color w:val="000000"/>
          </w:rPr>
          <w:t xml:space="preserve">&lt;0.001; Table 3) indicated that these patterns were driven by </w:t>
        </w:r>
      </w:ins>
      <w:ins w:id="104" w:author="Perkowski, Evan A [2]" w:date="2023-11-13T16:27:00Z">
        <w:r w:rsidR="00B812A5">
          <w:rPr>
            <w:color w:val="000000"/>
          </w:rPr>
          <w:t>inoculated plants (Tukey test comparing the nitrogen fertilization-</w:t>
        </w:r>
        <w:r w:rsidR="00B812A5" w:rsidRPr="00AD4FAC">
          <w:rPr>
            <w:i/>
            <w:iCs/>
            <w:color w:val="000000"/>
            <w:lang w:val="el-GR"/>
          </w:rPr>
          <w:t>χ</w:t>
        </w:r>
        <w:r w:rsidR="00B812A5">
          <w:rPr>
            <w:color w:val="000000"/>
          </w:rPr>
          <w:t xml:space="preserve"> slope </w:t>
        </w:r>
      </w:ins>
      <w:ins w:id="105" w:author="Perkowski, Evan A [2]" w:date="2023-11-13T16:28:00Z">
        <w:r w:rsidR="00B812A5">
          <w:rPr>
            <w:color w:val="000000"/>
          </w:rPr>
          <w:t>between inoculated plants grown under ambient CO</w:t>
        </w:r>
        <w:r w:rsidR="00B812A5">
          <w:rPr>
            <w:color w:val="000000"/>
            <w:vertAlign w:val="subscript"/>
          </w:rPr>
          <w:t>2</w:t>
        </w:r>
        <w:r w:rsidR="00B812A5">
          <w:rPr>
            <w:color w:val="000000"/>
          </w:rPr>
          <w:t xml:space="preserve"> and inoculated plants grown under elevated CO</w:t>
        </w:r>
        <w:r w:rsidR="00B812A5">
          <w:rPr>
            <w:color w:val="000000"/>
            <w:vertAlign w:val="subscript"/>
          </w:rPr>
          <w:t>2</w:t>
        </w:r>
        <w:r w:rsidR="00B812A5">
          <w:rPr>
            <w:color w:val="000000"/>
          </w:rPr>
          <w:t xml:space="preserve">: </w:t>
        </w:r>
        <w:r w:rsidR="00B812A5">
          <w:rPr>
            <w:i/>
            <w:iCs/>
            <w:color w:val="000000"/>
          </w:rPr>
          <w:t>p</w:t>
        </w:r>
        <w:r w:rsidR="00B812A5">
          <w:rPr>
            <w:color w:val="000000"/>
          </w:rPr>
          <w:t>&lt;0.001), as there was no</w:t>
        </w:r>
      </w:ins>
      <w:ins w:id="106" w:author="Perkowski, Evan A [2]" w:date="2023-11-13T16:29:00Z">
        <w:r w:rsidR="00B812A5">
          <w:rPr>
            <w:color w:val="000000"/>
          </w:rPr>
          <w:t xml:space="preserve"> difference in the effect of </w:t>
        </w:r>
      </w:ins>
      <w:ins w:id="107" w:author="Perkowski, Evan A [2]" w:date="2023-11-13T16:30:00Z">
        <w:r w:rsidR="00B812A5">
          <w:rPr>
            <w:color w:val="000000"/>
          </w:rPr>
          <w:t>nitrogen fertilization on</w:t>
        </w:r>
      </w:ins>
      <w:ins w:id="108" w:author="Perkowski, Evan A [2]" w:date="2023-11-13T16:29:00Z">
        <w:r w:rsidR="00B812A5">
          <w:rPr>
            <w:color w:val="000000"/>
          </w:rPr>
          <w:t xml:space="preserve"> </w:t>
        </w:r>
      </w:ins>
      <w:ins w:id="109" w:author="Perkowski, Evan A [2]" w:date="2023-11-13T16:30:00Z">
        <w:r w:rsidR="00B812A5" w:rsidRPr="00AD4FAC">
          <w:rPr>
            <w:i/>
            <w:iCs/>
            <w:color w:val="000000"/>
            <w:lang w:val="el-GR"/>
          </w:rPr>
          <w:t>χ</w:t>
        </w:r>
        <w:r w:rsidR="00B812A5">
          <w:rPr>
            <w:color w:val="000000"/>
          </w:rPr>
          <w:t xml:space="preserve"> between CO</w:t>
        </w:r>
        <w:r w:rsidR="00B812A5">
          <w:rPr>
            <w:color w:val="000000"/>
            <w:vertAlign w:val="subscript"/>
          </w:rPr>
          <w:t>2</w:t>
        </w:r>
        <w:r w:rsidR="00B812A5">
          <w:rPr>
            <w:color w:val="000000"/>
          </w:rPr>
          <w:t xml:space="preserve"> treatments in uninoculated plants (Tukey test comparing the nitrogen fertilization-</w:t>
        </w:r>
        <w:r w:rsidR="00B812A5" w:rsidRPr="00AD4FAC">
          <w:rPr>
            <w:i/>
            <w:iCs/>
            <w:color w:val="000000"/>
            <w:lang w:val="el-GR"/>
          </w:rPr>
          <w:t>χ</w:t>
        </w:r>
        <w:r w:rsidR="00B812A5">
          <w:rPr>
            <w:color w:val="000000"/>
          </w:rPr>
          <w:t xml:space="preserve"> slope between uninoculated plants grown under ambient CO</w:t>
        </w:r>
        <w:r w:rsidR="00B812A5">
          <w:rPr>
            <w:color w:val="000000"/>
            <w:vertAlign w:val="subscript"/>
          </w:rPr>
          <w:t>2</w:t>
        </w:r>
        <w:r w:rsidR="00B812A5">
          <w:rPr>
            <w:color w:val="000000"/>
          </w:rPr>
          <w:t xml:space="preserve"> and uninoculated plants grown under elevated CO</w:t>
        </w:r>
        <w:r w:rsidR="00B812A5">
          <w:rPr>
            <w:color w:val="000000"/>
            <w:vertAlign w:val="subscript"/>
          </w:rPr>
          <w:t>2</w:t>
        </w:r>
        <w:r w:rsidR="00B812A5">
          <w:rPr>
            <w:color w:val="000000"/>
          </w:rPr>
          <w:t xml:space="preserve">: </w:t>
        </w:r>
        <w:r w:rsidR="00B812A5">
          <w:rPr>
            <w:i/>
            <w:iCs/>
            <w:color w:val="000000"/>
          </w:rPr>
          <w:t>p</w:t>
        </w:r>
        <w:r w:rsidR="00B812A5">
          <w:rPr>
            <w:color w:val="000000"/>
          </w:rPr>
          <w:t xml:space="preserve">&gt;0.05). </w:t>
        </w:r>
      </w:ins>
      <w:r w:rsidR="00467CC6">
        <w:rPr>
          <w:color w:val="000000"/>
        </w:rPr>
        <w:t>An interaction between CO</w:t>
      </w:r>
      <w:r w:rsidR="00467CC6">
        <w:rPr>
          <w:color w:val="000000"/>
          <w:vertAlign w:val="subscript"/>
        </w:rPr>
        <w:t>2</w:t>
      </w:r>
      <w:r w:rsidR="00467CC6">
        <w:rPr>
          <w:color w:val="000000"/>
        </w:rPr>
        <w:t xml:space="preserve"> and inoculation </w:t>
      </w:r>
      <w:r w:rsidR="009E0A98">
        <w:rPr>
          <w:color w:val="000000"/>
        </w:rPr>
        <w:t>(</w:t>
      </w:r>
      <w:r w:rsidR="009E0A98">
        <w:rPr>
          <w:i/>
          <w:iCs/>
          <w:color w:val="000000"/>
        </w:rPr>
        <w:t>p</w:t>
      </w:r>
      <w:r w:rsidR="009E0A98">
        <w:rPr>
          <w:color w:val="000000"/>
        </w:rPr>
        <w:t xml:space="preserve">&lt;0.001; Table 3) </w:t>
      </w:r>
      <w:r w:rsidR="00467CC6" w:rsidRPr="009E0A98">
        <w:rPr>
          <w:color w:val="000000"/>
        </w:rPr>
        <w:t>indicated</w:t>
      </w:r>
      <w:r w:rsidR="00467CC6">
        <w:rPr>
          <w:color w:val="000000"/>
        </w:rPr>
        <w:t xml:space="preserve"> that </w:t>
      </w:r>
      <w:ins w:id="110" w:author="Perkowski, Evan A [2]" w:date="2023-11-13T16:22:00Z">
        <w:r w:rsidR="00D06603">
          <w:rPr>
            <w:color w:val="000000"/>
          </w:rPr>
          <w:t>elevated CO</w:t>
        </w:r>
        <w:r w:rsidR="00D06603">
          <w:rPr>
            <w:color w:val="000000"/>
            <w:vertAlign w:val="subscript"/>
          </w:rPr>
          <w:t>2</w:t>
        </w:r>
        <w:r w:rsidR="00D06603">
          <w:rPr>
            <w:color w:val="000000"/>
          </w:rPr>
          <w:t xml:space="preserve"> decreased </w:t>
        </w:r>
      </w:ins>
      <w:r w:rsidR="00E60183" w:rsidRPr="00AD4FAC">
        <w:rPr>
          <w:i/>
          <w:iCs/>
          <w:color w:val="000000"/>
          <w:lang w:val="el-GR"/>
        </w:rPr>
        <w:t>χ</w:t>
      </w:r>
      <w:r w:rsidR="00E60183">
        <w:rPr>
          <w:color w:val="000000"/>
        </w:rPr>
        <w:t xml:space="preserve"> </w:t>
      </w:r>
      <w:ins w:id="111" w:author="Perkowski, Evan A [2]" w:date="2023-11-13T16:22:00Z">
        <w:r w:rsidR="00D06603">
          <w:rPr>
            <w:color w:val="000000"/>
          </w:rPr>
          <w:t>in</w:t>
        </w:r>
      </w:ins>
      <w:r w:rsidR="00E60183">
        <w:rPr>
          <w:color w:val="000000"/>
        </w:rPr>
        <w:t xml:space="preserve"> uninoculated plants (Tukey test of the CO</w:t>
      </w:r>
      <w:r w:rsidR="00E60183">
        <w:rPr>
          <w:color w:val="000000"/>
          <w:vertAlign w:val="subscript"/>
        </w:rPr>
        <w:t>2</w:t>
      </w:r>
      <w:r w:rsidR="00E60183">
        <w:rPr>
          <w:color w:val="000000"/>
        </w:rPr>
        <w:t xml:space="preserve"> effect</w:t>
      </w:r>
      <w:r w:rsidR="003D0A1E">
        <w:rPr>
          <w:color w:val="000000"/>
        </w:rPr>
        <w:t xml:space="preserve"> in uninoculated plants</w:t>
      </w:r>
      <w:r w:rsidR="00E60183">
        <w:rPr>
          <w:color w:val="000000"/>
        </w:rPr>
        <w:t xml:space="preserve">: </w:t>
      </w:r>
      <w:r w:rsidR="00E60183">
        <w:rPr>
          <w:i/>
          <w:iCs/>
          <w:color w:val="000000"/>
        </w:rPr>
        <w:t>p</w:t>
      </w:r>
      <w:r w:rsidR="00E60183">
        <w:rPr>
          <w:color w:val="000000"/>
        </w:rPr>
        <w:t xml:space="preserve">&lt;0.001), </w:t>
      </w:r>
      <w:ins w:id="112" w:author="Perkowski, Evan A [2]" w:date="2023-11-13T16:22:00Z">
        <w:r w:rsidR="00D06603">
          <w:rPr>
            <w:color w:val="000000"/>
          </w:rPr>
          <w:t>but</w:t>
        </w:r>
      </w:ins>
      <w:r w:rsidR="00E60183">
        <w:rPr>
          <w:color w:val="000000"/>
        </w:rPr>
        <w:t xml:space="preserve"> increased </w:t>
      </w:r>
      <w:r w:rsidR="00E60183" w:rsidRPr="00AD4FAC">
        <w:rPr>
          <w:i/>
          <w:iCs/>
          <w:color w:val="000000"/>
          <w:lang w:val="el-GR"/>
        </w:rPr>
        <w:t>χ</w:t>
      </w:r>
      <w:r w:rsidR="00E60183">
        <w:rPr>
          <w:color w:val="000000"/>
        </w:rPr>
        <w:t xml:space="preserve"> in inoculated plants (Tukey test of the CO</w:t>
      </w:r>
      <w:r w:rsidR="00E60183">
        <w:rPr>
          <w:color w:val="000000"/>
          <w:vertAlign w:val="subscript"/>
        </w:rPr>
        <w:t>2</w:t>
      </w:r>
      <w:r w:rsidR="00E60183">
        <w:rPr>
          <w:color w:val="000000"/>
        </w:rPr>
        <w:t xml:space="preserve"> effect</w:t>
      </w:r>
      <w:r w:rsidR="003D0A1E">
        <w:rPr>
          <w:color w:val="000000"/>
        </w:rPr>
        <w:t xml:space="preserve"> in inoculated plants</w:t>
      </w:r>
      <w:r w:rsidR="00E60183">
        <w:rPr>
          <w:color w:val="000000"/>
        </w:rPr>
        <w:t xml:space="preserve">: </w:t>
      </w:r>
      <w:r w:rsidR="00E60183">
        <w:rPr>
          <w:i/>
          <w:iCs/>
          <w:color w:val="000000"/>
        </w:rPr>
        <w:t>p</w:t>
      </w:r>
      <w:r w:rsidR="00E60183">
        <w:rPr>
          <w:color w:val="000000"/>
        </w:rPr>
        <w:t xml:space="preserve">&lt;0.001). Negative effects of increasing </w:t>
      </w:r>
      <w:ins w:id="113" w:author="Perkowski, Evan A [2]" w:date="2023-11-13T15:33:00Z">
        <w:r w:rsidR="00165C21">
          <w:rPr>
            <w:color w:val="000000"/>
          </w:rPr>
          <w:t xml:space="preserve">nitrogen </w:t>
        </w:r>
      </w:ins>
      <w:r w:rsidR="00E60183">
        <w:rPr>
          <w:color w:val="000000"/>
        </w:rPr>
        <w:t xml:space="preserve">fertilization on </w:t>
      </w:r>
      <w:r w:rsidR="00E60183" w:rsidRPr="00AD4FAC">
        <w:rPr>
          <w:i/>
          <w:iCs/>
          <w:color w:val="000000"/>
          <w:lang w:val="el-GR"/>
        </w:rPr>
        <w:t>χ</w:t>
      </w:r>
      <w:r w:rsidR="00E60183">
        <w:rPr>
          <w:color w:val="000000"/>
        </w:rPr>
        <w:t xml:space="preserve"> </w:t>
      </w:r>
      <w:proofErr w:type="spellStart"/>
      <w:r w:rsidR="00E60183">
        <w:rPr>
          <w:color w:val="000000"/>
        </w:rPr>
        <w:t>were</w:t>
      </w:r>
      <w:proofErr w:type="spellEnd"/>
      <w:r w:rsidR="00E60183">
        <w:rPr>
          <w:color w:val="000000"/>
        </w:rPr>
        <w:t xml:space="preserve"> not modified by inoculation (</w:t>
      </w:r>
      <w:ins w:id="114" w:author="Perkowski, Evan A [2]" w:date="2023-11-13T15:36:00Z">
        <w:r w:rsidR="00C52877">
          <w:rPr>
            <w:color w:val="000000"/>
          </w:rPr>
          <w:t xml:space="preserve">nitrogen </w:t>
        </w:r>
      </w:ins>
      <w:r w:rsidR="00E60183">
        <w:rPr>
          <w:color w:val="000000"/>
        </w:rPr>
        <w:t xml:space="preserve">fertilization-by-inoculation interaction: </w:t>
      </w:r>
      <w:r w:rsidR="00E60183">
        <w:rPr>
          <w:i/>
          <w:iCs/>
          <w:color w:val="000000"/>
        </w:rPr>
        <w:t>p</w:t>
      </w:r>
      <w:r w:rsidR="00E60183">
        <w:rPr>
          <w:color w:val="000000"/>
        </w:rPr>
        <w:t xml:space="preserve">&gt;0.05; Table 3), though inoculation generally decreased </w:t>
      </w:r>
      <w:r w:rsidR="00E60183" w:rsidRPr="00AD4FAC">
        <w:rPr>
          <w:i/>
          <w:iCs/>
          <w:color w:val="000000"/>
          <w:lang w:val="el-GR"/>
        </w:rPr>
        <w:t>χ</w:t>
      </w:r>
      <w:r w:rsidR="00E60183">
        <w:rPr>
          <w:color w:val="000000"/>
        </w:rPr>
        <w:t xml:space="preserve"> (</w:t>
      </w:r>
      <w:r w:rsidR="00E60183">
        <w:rPr>
          <w:i/>
          <w:iCs/>
          <w:color w:val="000000"/>
        </w:rPr>
        <w:t>p</w:t>
      </w:r>
      <w:r w:rsidR="009E0A98">
        <w:rPr>
          <w:color w:val="000000"/>
        </w:rPr>
        <w:t>&lt;0.05</w:t>
      </w:r>
      <w:r w:rsidR="00E60183">
        <w:rPr>
          <w:color w:val="000000"/>
        </w:rPr>
        <w:t>; Table 3).</w:t>
      </w:r>
      <w:ins w:id="115" w:author="Perkowski, Evan A [2]" w:date="2023-11-13T16:24:00Z">
        <w:r w:rsidR="00D06603">
          <w:rPr>
            <w:color w:val="000000"/>
          </w:rPr>
          <w:t xml:space="preserve"> </w:t>
        </w:r>
      </w:ins>
    </w:p>
    <w:p w14:paraId="16AA9BC0" w14:textId="216133A1" w:rsidR="0080702B" w:rsidRPr="00B23B07" w:rsidRDefault="0080702B" w:rsidP="00B23B07">
      <w:pPr>
        <w:spacing w:line="360" w:lineRule="auto"/>
        <w:ind w:firstLine="720"/>
        <w:rPr>
          <w:color w:val="000000"/>
        </w:rPr>
      </w:pPr>
      <w:r>
        <w:rPr>
          <w:b/>
        </w:rPr>
        <w:br w:type="page"/>
      </w:r>
    </w:p>
    <w:p w14:paraId="0EC1819D" w14:textId="2287C0F5" w:rsidR="0080702B" w:rsidRDefault="0080702B" w:rsidP="004303BB">
      <w:pPr>
        <w:spacing w:line="360" w:lineRule="auto"/>
        <w:rPr>
          <w:b/>
        </w:rPr>
      </w:pPr>
      <w:r>
        <w:rPr>
          <w:b/>
        </w:rPr>
        <w:lastRenderedPageBreak/>
        <w:t xml:space="preserve">Table </w:t>
      </w:r>
      <w:r w:rsidR="00C50703" w:rsidRPr="009F0412">
        <w:rPr>
          <w:b/>
        </w:rPr>
        <w:t>3</w:t>
      </w:r>
      <w:r w:rsidR="009F0412" w:rsidRPr="009F0412">
        <w:rPr>
          <w:bCs/>
        </w:rPr>
        <w:t xml:space="preserve"> </w:t>
      </w:r>
      <w:r w:rsidR="009F0412">
        <w:rPr>
          <w:bCs/>
        </w:rPr>
        <w:t xml:space="preserve">Effects of </w:t>
      </w:r>
      <w:ins w:id="116" w:author="Perkowski, Evan A [2]" w:date="2023-11-13T15:34:00Z">
        <w:r w:rsidR="00165C21">
          <w:rPr>
            <w:bCs/>
          </w:rPr>
          <w:t>nitrogen f</w:t>
        </w:r>
      </w:ins>
      <w:r w:rsidR="009F0412">
        <w:rPr>
          <w:bCs/>
        </w:rPr>
        <w:t>ertilization, inoculation, and CO</w:t>
      </w:r>
      <w:r w:rsidR="009F0412">
        <w:rPr>
          <w:bCs/>
          <w:vertAlign w:val="subscript"/>
        </w:rPr>
        <w:t>2</w:t>
      </w:r>
      <w:r w:rsidR="009F0412">
        <w:rPr>
          <w:bCs/>
        </w:rPr>
        <w:t xml:space="preserve"> on photosynthetic nitrogen-use efficiency and </w:t>
      </w:r>
      <w:r w:rsidR="009F0412" w:rsidRPr="009F0412">
        <w:rPr>
          <w:i/>
          <w:iCs/>
          <w:color w:val="000000"/>
          <w:lang w:val="el-GR"/>
        </w:rPr>
        <w:t>χ</w:t>
      </w:r>
    </w:p>
    <w:tbl>
      <w:tblPr>
        <w:tblW w:w="6934" w:type="dxa"/>
        <w:jc w:val="center"/>
        <w:tblLook w:val="04A0" w:firstRow="1" w:lastRow="0" w:firstColumn="1" w:lastColumn="0" w:noHBand="0" w:noVBand="1"/>
      </w:tblPr>
      <w:tblGrid>
        <w:gridCol w:w="1993"/>
        <w:gridCol w:w="536"/>
        <w:gridCol w:w="996"/>
        <w:gridCol w:w="1013"/>
        <w:gridCol w:w="996"/>
        <w:gridCol w:w="1400"/>
      </w:tblGrid>
      <w:tr w:rsidR="00C50703" w:rsidRPr="00E570BC" w14:paraId="68E1E28C" w14:textId="77777777" w:rsidTr="00165C21">
        <w:trPr>
          <w:trHeight w:val="320"/>
          <w:jc w:val="center"/>
        </w:trPr>
        <w:tc>
          <w:tcPr>
            <w:tcW w:w="1993" w:type="dxa"/>
            <w:tcBorders>
              <w:left w:val="nil"/>
              <w:bottom w:val="single" w:sz="4" w:space="0" w:color="auto"/>
              <w:right w:val="nil"/>
            </w:tcBorders>
            <w:shd w:val="clear" w:color="auto" w:fill="auto"/>
            <w:noWrap/>
            <w:vAlign w:val="bottom"/>
          </w:tcPr>
          <w:p w14:paraId="43DA8351" w14:textId="77777777" w:rsidR="00C50703" w:rsidRPr="00A075E5" w:rsidRDefault="00C50703" w:rsidP="00B36775">
            <w:pPr>
              <w:spacing w:line="276" w:lineRule="auto"/>
              <w:rPr>
                <w:color w:val="000000"/>
              </w:rPr>
            </w:pPr>
          </w:p>
        </w:tc>
        <w:tc>
          <w:tcPr>
            <w:tcW w:w="536" w:type="dxa"/>
            <w:tcBorders>
              <w:left w:val="nil"/>
              <w:bottom w:val="single" w:sz="4" w:space="0" w:color="auto"/>
              <w:right w:val="nil"/>
            </w:tcBorders>
            <w:shd w:val="clear" w:color="auto" w:fill="auto"/>
            <w:noWrap/>
            <w:vAlign w:val="bottom"/>
          </w:tcPr>
          <w:p w14:paraId="30EC8B80" w14:textId="77777777" w:rsidR="00C50703" w:rsidRPr="00A075E5" w:rsidRDefault="00C50703" w:rsidP="00B36775">
            <w:pPr>
              <w:spacing w:line="276" w:lineRule="auto"/>
              <w:jc w:val="right"/>
              <w:rPr>
                <w:color w:val="000000"/>
              </w:rPr>
            </w:pPr>
          </w:p>
        </w:tc>
        <w:tc>
          <w:tcPr>
            <w:tcW w:w="2009" w:type="dxa"/>
            <w:gridSpan w:val="2"/>
            <w:tcBorders>
              <w:left w:val="nil"/>
              <w:bottom w:val="single" w:sz="4" w:space="0" w:color="auto"/>
              <w:right w:val="nil"/>
            </w:tcBorders>
            <w:shd w:val="clear" w:color="auto" w:fill="auto"/>
            <w:noWrap/>
            <w:vAlign w:val="center"/>
          </w:tcPr>
          <w:p w14:paraId="7DB080F7" w14:textId="5373C629" w:rsidR="00C50703" w:rsidRPr="00C50703" w:rsidRDefault="00C50703" w:rsidP="00B36775">
            <w:pPr>
              <w:spacing w:line="276" w:lineRule="auto"/>
              <w:jc w:val="center"/>
              <w:rPr>
                <w:b/>
                <w:bCs/>
                <w:color w:val="000000"/>
                <w:vertAlign w:val="subscript"/>
              </w:rPr>
            </w:pPr>
            <w:proofErr w:type="spellStart"/>
            <w:r>
              <w:rPr>
                <w:b/>
                <w:bCs/>
                <w:i/>
                <w:iCs/>
                <w:color w:val="000000"/>
              </w:rPr>
              <w:t>PNUE</w:t>
            </w:r>
            <w:r w:rsidRPr="00C50703">
              <w:rPr>
                <w:b/>
                <w:bCs/>
                <w:color w:val="000000"/>
                <w:vertAlign w:val="subscript"/>
              </w:rPr>
              <w:t>growth</w:t>
            </w:r>
            <w:proofErr w:type="spellEnd"/>
          </w:p>
        </w:tc>
        <w:tc>
          <w:tcPr>
            <w:tcW w:w="2396" w:type="dxa"/>
            <w:gridSpan w:val="2"/>
            <w:tcBorders>
              <w:left w:val="nil"/>
              <w:bottom w:val="single" w:sz="4" w:space="0" w:color="auto"/>
              <w:right w:val="nil"/>
            </w:tcBorders>
            <w:shd w:val="clear" w:color="auto" w:fill="auto"/>
            <w:noWrap/>
            <w:vAlign w:val="center"/>
          </w:tcPr>
          <w:p w14:paraId="77509144" w14:textId="06F3327D" w:rsidR="00C50703" w:rsidRPr="00C50703" w:rsidRDefault="00C50703" w:rsidP="00B36775">
            <w:pPr>
              <w:spacing w:line="276" w:lineRule="auto"/>
              <w:jc w:val="center"/>
              <w:rPr>
                <w:b/>
                <w:bCs/>
                <w:color w:val="000000"/>
                <w:lang w:val="el-GR"/>
              </w:rPr>
            </w:pPr>
            <w:r>
              <w:rPr>
                <w:b/>
                <w:bCs/>
                <w:i/>
                <w:iCs/>
                <w:color w:val="000000"/>
                <w:lang w:val="el-GR"/>
              </w:rPr>
              <w:t>χ</w:t>
            </w:r>
          </w:p>
        </w:tc>
      </w:tr>
      <w:tr w:rsidR="00C50703" w:rsidRPr="00A075E5" w14:paraId="6CD29AD2" w14:textId="77777777" w:rsidTr="00165C21">
        <w:trPr>
          <w:trHeight w:val="320"/>
          <w:jc w:val="center"/>
        </w:trPr>
        <w:tc>
          <w:tcPr>
            <w:tcW w:w="1993" w:type="dxa"/>
            <w:tcBorders>
              <w:top w:val="single" w:sz="4" w:space="0" w:color="auto"/>
              <w:left w:val="nil"/>
              <w:bottom w:val="single" w:sz="4" w:space="0" w:color="auto"/>
              <w:right w:val="nil"/>
            </w:tcBorders>
            <w:shd w:val="clear" w:color="auto" w:fill="auto"/>
            <w:noWrap/>
            <w:vAlign w:val="bottom"/>
            <w:hideMark/>
          </w:tcPr>
          <w:p w14:paraId="3CBD1703" w14:textId="77777777" w:rsidR="00C50703" w:rsidRPr="00A075E5" w:rsidRDefault="00C50703" w:rsidP="00B36775">
            <w:pPr>
              <w:spacing w:line="276" w:lineRule="auto"/>
              <w:rPr>
                <w:color w:val="000000"/>
              </w:rPr>
            </w:pPr>
          </w:p>
        </w:tc>
        <w:tc>
          <w:tcPr>
            <w:tcW w:w="536" w:type="dxa"/>
            <w:tcBorders>
              <w:top w:val="single" w:sz="4" w:space="0" w:color="auto"/>
              <w:left w:val="nil"/>
              <w:bottom w:val="single" w:sz="4" w:space="0" w:color="auto"/>
              <w:right w:val="nil"/>
            </w:tcBorders>
            <w:shd w:val="clear" w:color="auto" w:fill="auto"/>
            <w:noWrap/>
            <w:vAlign w:val="center"/>
            <w:hideMark/>
          </w:tcPr>
          <w:p w14:paraId="3D28951F" w14:textId="77777777" w:rsidR="00C50703" w:rsidRPr="00A075E5" w:rsidRDefault="00C50703" w:rsidP="00B36775">
            <w:pPr>
              <w:spacing w:line="276" w:lineRule="auto"/>
              <w:jc w:val="right"/>
              <w:rPr>
                <w:color w:val="000000"/>
              </w:rPr>
            </w:pPr>
            <w:r w:rsidRPr="00A075E5">
              <w:rPr>
                <w:color w:val="000000"/>
              </w:rPr>
              <w:t>df</w:t>
            </w:r>
          </w:p>
        </w:tc>
        <w:tc>
          <w:tcPr>
            <w:tcW w:w="996" w:type="dxa"/>
            <w:tcBorders>
              <w:top w:val="single" w:sz="4" w:space="0" w:color="auto"/>
              <w:left w:val="nil"/>
              <w:bottom w:val="single" w:sz="4" w:space="0" w:color="auto"/>
              <w:right w:val="nil"/>
            </w:tcBorders>
            <w:shd w:val="clear" w:color="auto" w:fill="auto"/>
            <w:noWrap/>
            <w:vAlign w:val="center"/>
            <w:hideMark/>
          </w:tcPr>
          <w:p w14:paraId="58EDA798" w14:textId="77777777" w:rsidR="00C50703" w:rsidRPr="00A075E5" w:rsidRDefault="00C50703" w:rsidP="00B36775">
            <w:pPr>
              <w:spacing w:line="276" w:lineRule="auto"/>
              <w:jc w:val="right"/>
              <w:rPr>
                <w:color w:val="000000"/>
                <w:lang w:val="el-GR"/>
              </w:rPr>
            </w:pPr>
            <w:r>
              <w:rPr>
                <w:i/>
                <w:iCs/>
                <w:color w:val="000000"/>
                <w:lang w:val="el-GR"/>
              </w:rPr>
              <w:t>χ</w:t>
            </w:r>
            <w:r w:rsidRPr="0005043C">
              <w:rPr>
                <w:color w:val="000000"/>
                <w:vertAlign w:val="superscript"/>
                <w:lang w:val="el-GR"/>
              </w:rPr>
              <w:t>2</w:t>
            </w:r>
          </w:p>
        </w:tc>
        <w:tc>
          <w:tcPr>
            <w:tcW w:w="1013" w:type="dxa"/>
            <w:tcBorders>
              <w:top w:val="single" w:sz="4" w:space="0" w:color="auto"/>
              <w:left w:val="nil"/>
              <w:bottom w:val="single" w:sz="4" w:space="0" w:color="auto"/>
            </w:tcBorders>
            <w:shd w:val="clear" w:color="auto" w:fill="auto"/>
            <w:noWrap/>
            <w:vAlign w:val="center"/>
            <w:hideMark/>
          </w:tcPr>
          <w:p w14:paraId="30434A30" w14:textId="77777777" w:rsidR="00C50703" w:rsidRPr="00A075E5" w:rsidRDefault="00C50703" w:rsidP="00B36775">
            <w:pPr>
              <w:spacing w:line="276" w:lineRule="auto"/>
              <w:jc w:val="right"/>
              <w:rPr>
                <w:color w:val="000000"/>
              </w:rPr>
            </w:pPr>
            <w:r w:rsidRPr="00E4133D">
              <w:rPr>
                <w:i/>
                <w:iCs/>
                <w:color w:val="000000"/>
              </w:rPr>
              <w:t>p</w:t>
            </w:r>
          </w:p>
        </w:tc>
        <w:tc>
          <w:tcPr>
            <w:tcW w:w="996" w:type="dxa"/>
            <w:tcBorders>
              <w:top w:val="single" w:sz="4" w:space="0" w:color="auto"/>
              <w:bottom w:val="single" w:sz="4" w:space="0" w:color="auto"/>
              <w:right w:val="nil"/>
            </w:tcBorders>
            <w:shd w:val="clear" w:color="auto" w:fill="auto"/>
            <w:noWrap/>
            <w:vAlign w:val="center"/>
            <w:hideMark/>
          </w:tcPr>
          <w:p w14:paraId="2081D05B" w14:textId="77777777" w:rsidR="00C50703" w:rsidRPr="00A075E5" w:rsidRDefault="00C50703" w:rsidP="00B36775">
            <w:pPr>
              <w:spacing w:line="276" w:lineRule="auto"/>
              <w:jc w:val="right"/>
              <w:rPr>
                <w:color w:val="000000"/>
              </w:rPr>
            </w:pPr>
            <w:r>
              <w:rPr>
                <w:i/>
                <w:iCs/>
                <w:color w:val="000000"/>
                <w:lang w:val="el-GR"/>
              </w:rPr>
              <w:t>χ</w:t>
            </w:r>
            <w:r w:rsidRPr="0005043C">
              <w:rPr>
                <w:color w:val="000000"/>
                <w:vertAlign w:val="superscript"/>
                <w:lang w:val="el-GR"/>
              </w:rPr>
              <w:t>2</w:t>
            </w:r>
          </w:p>
        </w:tc>
        <w:tc>
          <w:tcPr>
            <w:tcW w:w="1400" w:type="dxa"/>
            <w:tcBorders>
              <w:top w:val="single" w:sz="4" w:space="0" w:color="auto"/>
              <w:left w:val="nil"/>
              <w:bottom w:val="single" w:sz="4" w:space="0" w:color="auto"/>
              <w:right w:val="nil"/>
            </w:tcBorders>
            <w:shd w:val="clear" w:color="auto" w:fill="auto"/>
            <w:noWrap/>
            <w:vAlign w:val="center"/>
            <w:hideMark/>
          </w:tcPr>
          <w:p w14:paraId="2F230063" w14:textId="77777777" w:rsidR="00C50703" w:rsidRPr="00A075E5" w:rsidRDefault="00C50703" w:rsidP="00B36775">
            <w:pPr>
              <w:spacing w:line="276" w:lineRule="auto"/>
              <w:jc w:val="right"/>
              <w:rPr>
                <w:color w:val="000000"/>
              </w:rPr>
            </w:pPr>
            <w:r w:rsidRPr="00E4133D">
              <w:rPr>
                <w:i/>
                <w:iCs/>
                <w:color w:val="000000"/>
              </w:rPr>
              <w:t>p</w:t>
            </w:r>
          </w:p>
        </w:tc>
      </w:tr>
      <w:tr w:rsidR="001D42A7" w:rsidRPr="009412FD" w14:paraId="2B92AB16" w14:textId="77777777" w:rsidTr="00165C21">
        <w:trPr>
          <w:trHeight w:val="320"/>
          <w:jc w:val="center"/>
        </w:trPr>
        <w:tc>
          <w:tcPr>
            <w:tcW w:w="1993" w:type="dxa"/>
            <w:tcBorders>
              <w:top w:val="nil"/>
              <w:left w:val="nil"/>
              <w:bottom w:val="nil"/>
              <w:right w:val="nil"/>
            </w:tcBorders>
            <w:shd w:val="clear" w:color="auto" w:fill="auto"/>
            <w:noWrap/>
            <w:vAlign w:val="bottom"/>
            <w:hideMark/>
          </w:tcPr>
          <w:p w14:paraId="668A67B8" w14:textId="77777777" w:rsidR="001D42A7" w:rsidRPr="00A075E5" w:rsidRDefault="001D42A7" w:rsidP="001D42A7">
            <w:pPr>
              <w:spacing w:line="276" w:lineRule="auto"/>
              <w:rPr>
                <w:color w:val="000000"/>
              </w:rPr>
            </w:pPr>
            <w:r>
              <w:rPr>
                <w:color w:val="000000"/>
              </w:rPr>
              <w:t>CO</w:t>
            </w:r>
            <w:r>
              <w:rPr>
                <w:color w:val="000000"/>
                <w:vertAlign w:val="subscript"/>
              </w:rPr>
              <w:t>2</w:t>
            </w:r>
          </w:p>
        </w:tc>
        <w:tc>
          <w:tcPr>
            <w:tcW w:w="536" w:type="dxa"/>
            <w:tcBorders>
              <w:top w:val="nil"/>
              <w:left w:val="nil"/>
              <w:bottom w:val="nil"/>
              <w:right w:val="nil"/>
            </w:tcBorders>
            <w:shd w:val="clear" w:color="auto" w:fill="auto"/>
            <w:noWrap/>
            <w:vAlign w:val="bottom"/>
            <w:hideMark/>
          </w:tcPr>
          <w:p w14:paraId="66B9DA61" w14:textId="77777777" w:rsidR="001D42A7" w:rsidRPr="00A075E5" w:rsidRDefault="001D42A7" w:rsidP="001D42A7">
            <w:pPr>
              <w:spacing w:line="276" w:lineRule="auto"/>
              <w:jc w:val="right"/>
              <w:rPr>
                <w:color w:val="000000"/>
              </w:rPr>
            </w:pPr>
            <w:r w:rsidRPr="00A075E5">
              <w:rPr>
                <w:color w:val="000000"/>
              </w:rPr>
              <w:t>1</w:t>
            </w:r>
          </w:p>
        </w:tc>
        <w:tc>
          <w:tcPr>
            <w:tcW w:w="996" w:type="dxa"/>
            <w:tcBorders>
              <w:top w:val="nil"/>
              <w:left w:val="nil"/>
              <w:bottom w:val="nil"/>
              <w:right w:val="nil"/>
            </w:tcBorders>
            <w:shd w:val="clear" w:color="auto" w:fill="auto"/>
            <w:noWrap/>
            <w:vAlign w:val="bottom"/>
            <w:hideMark/>
          </w:tcPr>
          <w:p w14:paraId="02FBA198" w14:textId="2130002F" w:rsidR="001D42A7" w:rsidRPr="009412FD" w:rsidRDefault="001D42A7" w:rsidP="001D42A7">
            <w:pPr>
              <w:spacing w:line="276" w:lineRule="auto"/>
              <w:jc w:val="right"/>
              <w:rPr>
                <w:color w:val="000000"/>
              </w:rPr>
            </w:pPr>
            <w:r>
              <w:rPr>
                <w:color w:val="000000"/>
              </w:rPr>
              <w:t>300.197</w:t>
            </w:r>
          </w:p>
        </w:tc>
        <w:tc>
          <w:tcPr>
            <w:tcW w:w="1013" w:type="dxa"/>
            <w:tcBorders>
              <w:top w:val="nil"/>
              <w:left w:val="nil"/>
              <w:bottom w:val="nil"/>
            </w:tcBorders>
            <w:shd w:val="clear" w:color="auto" w:fill="auto"/>
            <w:noWrap/>
            <w:vAlign w:val="bottom"/>
            <w:hideMark/>
          </w:tcPr>
          <w:p w14:paraId="0A72FC58" w14:textId="631180C4" w:rsidR="001D42A7" w:rsidRPr="009412FD" w:rsidRDefault="001D42A7" w:rsidP="001D42A7">
            <w:pPr>
              <w:spacing w:line="276" w:lineRule="auto"/>
              <w:jc w:val="right"/>
              <w:rPr>
                <w:b/>
                <w:bCs/>
                <w:color w:val="000000"/>
              </w:rPr>
            </w:pPr>
            <w:r w:rsidRPr="00066136">
              <w:rPr>
                <w:b/>
                <w:bCs/>
                <w:color w:val="000000"/>
              </w:rPr>
              <w:t>&lt;0.001</w:t>
            </w:r>
          </w:p>
        </w:tc>
        <w:tc>
          <w:tcPr>
            <w:tcW w:w="996" w:type="dxa"/>
            <w:tcBorders>
              <w:top w:val="nil"/>
              <w:bottom w:val="nil"/>
              <w:right w:val="nil"/>
            </w:tcBorders>
            <w:shd w:val="clear" w:color="auto" w:fill="auto"/>
            <w:noWrap/>
            <w:vAlign w:val="bottom"/>
          </w:tcPr>
          <w:p w14:paraId="78477151" w14:textId="0C20AE30" w:rsidR="001D42A7" w:rsidRPr="009412FD" w:rsidRDefault="001D42A7" w:rsidP="001D42A7">
            <w:pPr>
              <w:spacing w:line="276" w:lineRule="auto"/>
              <w:jc w:val="right"/>
              <w:rPr>
                <w:color w:val="000000"/>
              </w:rPr>
            </w:pPr>
            <w:r>
              <w:rPr>
                <w:color w:val="000000"/>
              </w:rPr>
              <w:t>6.809</w:t>
            </w:r>
          </w:p>
        </w:tc>
        <w:tc>
          <w:tcPr>
            <w:tcW w:w="1400" w:type="dxa"/>
            <w:tcBorders>
              <w:top w:val="nil"/>
              <w:left w:val="nil"/>
              <w:bottom w:val="nil"/>
              <w:right w:val="nil"/>
            </w:tcBorders>
            <w:shd w:val="clear" w:color="auto" w:fill="auto"/>
            <w:noWrap/>
            <w:vAlign w:val="bottom"/>
          </w:tcPr>
          <w:p w14:paraId="67D32DD8" w14:textId="3E1C3A9A" w:rsidR="001D42A7" w:rsidRPr="009412FD" w:rsidRDefault="001D42A7" w:rsidP="001D42A7">
            <w:pPr>
              <w:spacing w:line="276" w:lineRule="auto"/>
              <w:jc w:val="right"/>
              <w:rPr>
                <w:b/>
                <w:bCs/>
                <w:color w:val="000000"/>
              </w:rPr>
            </w:pPr>
            <w:r>
              <w:rPr>
                <w:b/>
                <w:bCs/>
                <w:color w:val="000000"/>
              </w:rPr>
              <w:t>0.009</w:t>
            </w:r>
          </w:p>
        </w:tc>
      </w:tr>
      <w:tr w:rsidR="001D42A7" w:rsidRPr="009412FD" w14:paraId="535DD782" w14:textId="77777777" w:rsidTr="00165C21">
        <w:trPr>
          <w:trHeight w:val="320"/>
          <w:jc w:val="center"/>
        </w:trPr>
        <w:tc>
          <w:tcPr>
            <w:tcW w:w="1993" w:type="dxa"/>
            <w:tcBorders>
              <w:top w:val="nil"/>
              <w:left w:val="nil"/>
              <w:bottom w:val="nil"/>
              <w:right w:val="nil"/>
            </w:tcBorders>
            <w:shd w:val="clear" w:color="auto" w:fill="auto"/>
            <w:noWrap/>
            <w:vAlign w:val="bottom"/>
            <w:hideMark/>
          </w:tcPr>
          <w:p w14:paraId="34BA28E2" w14:textId="77777777" w:rsidR="001D42A7" w:rsidRPr="00A075E5" w:rsidRDefault="001D42A7" w:rsidP="001D42A7">
            <w:pPr>
              <w:spacing w:line="276" w:lineRule="auto"/>
              <w:rPr>
                <w:color w:val="000000"/>
              </w:rPr>
            </w:pPr>
            <w:r>
              <w:rPr>
                <w:color w:val="000000"/>
              </w:rPr>
              <w:t>Inoculation (I)</w:t>
            </w:r>
          </w:p>
        </w:tc>
        <w:tc>
          <w:tcPr>
            <w:tcW w:w="536" w:type="dxa"/>
            <w:tcBorders>
              <w:top w:val="nil"/>
              <w:left w:val="nil"/>
              <w:bottom w:val="nil"/>
              <w:right w:val="nil"/>
            </w:tcBorders>
            <w:shd w:val="clear" w:color="auto" w:fill="auto"/>
            <w:noWrap/>
            <w:vAlign w:val="bottom"/>
            <w:hideMark/>
          </w:tcPr>
          <w:p w14:paraId="64BF414A" w14:textId="77777777" w:rsidR="001D42A7" w:rsidRPr="00A075E5" w:rsidRDefault="001D42A7" w:rsidP="001D42A7">
            <w:pPr>
              <w:spacing w:line="276" w:lineRule="auto"/>
              <w:jc w:val="right"/>
              <w:rPr>
                <w:color w:val="000000"/>
              </w:rPr>
            </w:pPr>
            <w:r w:rsidRPr="00A075E5">
              <w:rPr>
                <w:color w:val="000000"/>
              </w:rPr>
              <w:t>1</w:t>
            </w:r>
          </w:p>
        </w:tc>
        <w:tc>
          <w:tcPr>
            <w:tcW w:w="996" w:type="dxa"/>
            <w:tcBorders>
              <w:top w:val="nil"/>
              <w:left w:val="nil"/>
              <w:bottom w:val="nil"/>
              <w:right w:val="nil"/>
            </w:tcBorders>
            <w:shd w:val="clear" w:color="auto" w:fill="auto"/>
            <w:noWrap/>
            <w:vAlign w:val="bottom"/>
            <w:hideMark/>
          </w:tcPr>
          <w:p w14:paraId="18388FE6" w14:textId="7435145A" w:rsidR="001D42A7" w:rsidRPr="009412FD" w:rsidRDefault="001D42A7" w:rsidP="001D42A7">
            <w:pPr>
              <w:spacing w:line="276" w:lineRule="auto"/>
              <w:jc w:val="right"/>
              <w:rPr>
                <w:color w:val="000000"/>
              </w:rPr>
            </w:pPr>
            <w:r>
              <w:rPr>
                <w:color w:val="000000"/>
              </w:rPr>
              <w:t>9.897</w:t>
            </w:r>
          </w:p>
        </w:tc>
        <w:tc>
          <w:tcPr>
            <w:tcW w:w="1013" w:type="dxa"/>
            <w:tcBorders>
              <w:top w:val="nil"/>
              <w:left w:val="nil"/>
              <w:bottom w:val="nil"/>
            </w:tcBorders>
            <w:shd w:val="clear" w:color="auto" w:fill="auto"/>
            <w:noWrap/>
            <w:vAlign w:val="bottom"/>
            <w:hideMark/>
          </w:tcPr>
          <w:p w14:paraId="4CF52021" w14:textId="3A765703" w:rsidR="001D42A7" w:rsidRPr="009412FD" w:rsidRDefault="001D42A7" w:rsidP="001D42A7">
            <w:pPr>
              <w:spacing w:line="276" w:lineRule="auto"/>
              <w:jc w:val="right"/>
              <w:rPr>
                <w:b/>
                <w:bCs/>
                <w:color w:val="000000"/>
              </w:rPr>
            </w:pPr>
            <w:r w:rsidRPr="00066136">
              <w:rPr>
                <w:b/>
                <w:bCs/>
                <w:color w:val="000000"/>
              </w:rPr>
              <w:t>0.002</w:t>
            </w:r>
          </w:p>
        </w:tc>
        <w:tc>
          <w:tcPr>
            <w:tcW w:w="996" w:type="dxa"/>
            <w:tcBorders>
              <w:top w:val="nil"/>
              <w:bottom w:val="nil"/>
              <w:right w:val="nil"/>
            </w:tcBorders>
            <w:shd w:val="clear" w:color="auto" w:fill="auto"/>
            <w:noWrap/>
            <w:vAlign w:val="bottom"/>
          </w:tcPr>
          <w:p w14:paraId="72DE66F4" w14:textId="6C107CB3" w:rsidR="001D42A7" w:rsidRPr="009412FD" w:rsidRDefault="001D42A7" w:rsidP="001D42A7">
            <w:pPr>
              <w:spacing w:line="276" w:lineRule="auto"/>
              <w:jc w:val="right"/>
              <w:rPr>
                <w:color w:val="000000"/>
              </w:rPr>
            </w:pPr>
            <w:r>
              <w:rPr>
                <w:color w:val="000000"/>
              </w:rPr>
              <w:t>5.827</w:t>
            </w:r>
          </w:p>
        </w:tc>
        <w:tc>
          <w:tcPr>
            <w:tcW w:w="1400" w:type="dxa"/>
            <w:tcBorders>
              <w:top w:val="nil"/>
              <w:left w:val="nil"/>
              <w:bottom w:val="nil"/>
              <w:right w:val="nil"/>
            </w:tcBorders>
            <w:shd w:val="clear" w:color="auto" w:fill="auto"/>
            <w:noWrap/>
            <w:vAlign w:val="bottom"/>
          </w:tcPr>
          <w:p w14:paraId="59209E18" w14:textId="4A32B2CB" w:rsidR="001D42A7" w:rsidRPr="009412FD" w:rsidRDefault="001D42A7" w:rsidP="001D42A7">
            <w:pPr>
              <w:spacing w:line="276" w:lineRule="auto"/>
              <w:jc w:val="right"/>
              <w:rPr>
                <w:b/>
                <w:bCs/>
                <w:color w:val="000000"/>
              </w:rPr>
            </w:pPr>
            <w:r>
              <w:rPr>
                <w:b/>
                <w:bCs/>
                <w:color w:val="000000"/>
              </w:rPr>
              <w:t>0.016</w:t>
            </w:r>
          </w:p>
        </w:tc>
      </w:tr>
      <w:tr w:rsidR="001D42A7" w:rsidRPr="009412FD" w14:paraId="3A1B9D37" w14:textId="77777777" w:rsidTr="00165C21">
        <w:trPr>
          <w:trHeight w:val="320"/>
          <w:jc w:val="center"/>
        </w:trPr>
        <w:tc>
          <w:tcPr>
            <w:tcW w:w="1993" w:type="dxa"/>
            <w:tcBorders>
              <w:top w:val="nil"/>
              <w:left w:val="nil"/>
              <w:bottom w:val="nil"/>
              <w:right w:val="nil"/>
            </w:tcBorders>
            <w:shd w:val="clear" w:color="auto" w:fill="auto"/>
            <w:noWrap/>
            <w:vAlign w:val="bottom"/>
            <w:hideMark/>
          </w:tcPr>
          <w:p w14:paraId="5221796E" w14:textId="465DA703" w:rsidR="001D42A7" w:rsidRPr="00A075E5" w:rsidRDefault="00165C21" w:rsidP="001D42A7">
            <w:pPr>
              <w:spacing w:line="276" w:lineRule="auto"/>
              <w:rPr>
                <w:color w:val="000000"/>
              </w:rPr>
            </w:pPr>
            <w:ins w:id="117" w:author="Perkowski, Evan A [2]" w:date="2023-11-13T15:33:00Z">
              <w:r>
                <w:rPr>
                  <w:color w:val="000000"/>
                </w:rPr>
                <w:t>N f</w:t>
              </w:r>
            </w:ins>
            <w:r w:rsidR="001D42A7">
              <w:rPr>
                <w:color w:val="000000"/>
              </w:rPr>
              <w:t>ertilization (N)</w:t>
            </w:r>
          </w:p>
        </w:tc>
        <w:tc>
          <w:tcPr>
            <w:tcW w:w="536" w:type="dxa"/>
            <w:tcBorders>
              <w:top w:val="nil"/>
              <w:left w:val="nil"/>
              <w:bottom w:val="nil"/>
              <w:right w:val="nil"/>
            </w:tcBorders>
            <w:shd w:val="clear" w:color="auto" w:fill="auto"/>
            <w:noWrap/>
            <w:vAlign w:val="bottom"/>
            <w:hideMark/>
          </w:tcPr>
          <w:p w14:paraId="693C5DAE" w14:textId="77777777" w:rsidR="001D42A7" w:rsidRPr="00A075E5" w:rsidRDefault="001D42A7" w:rsidP="001D42A7">
            <w:pPr>
              <w:spacing w:line="276" w:lineRule="auto"/>
              <w:jc w:val="right"/>
              <w:rPr>
                <w:color w:val="000000"/>
              </w:rPr>
            </w:pPr>
            <w:r w:rsidRPr="00A075E5">
              <w:rPr>
                <w:color w:val="000000"/>
              </w:rPr>
              <w:t>1</w:t>
            </w:r>
          </w:p>
        </w:tc>
        <w:tc>
          <w:tcPr>
            <w:tcW w:w="996" w:type="dxa"/>
            <w:tcBorders>
              <w:top w:val="nil"/>
              <w:left w:val="nil"/>
              <w:bottom w:val="nil"/>
              <w:right w:val="nil"/>
            </w:tcBorders>
            <w:shd w:val="clear" w:color="auto" w:fill="auto"/>
            <w:noWrap/>
            <w:vAlign w:val="bottom"/>
            <w:hideMark/>
          </w:tcPr>
          <w:p w14:paraId="4BE2CB8E" w14:textId="13E5E47E" w:rsidR="001D42A7" w:rsidRPr="009412FD" w:rsidRDefault="001D42A7" w:rsidP="001D42A7">
            <w:pPr>
              <w:spacing w:line="276" w:lineRule="auto"/>
              <w:jc w:val="right"/>
              <w:rPr>
                <w:color w:val="000000"/>
              </w:rPr>
            </w:pPr>
            <w:r>
              <w:rPr>
                <w:color w:val="000000"/>
              </w:rPr>
              <w:t>29.695</w:t>
            </w:r>
          </w:p>
        </w:tc>
        <w:tc>
          <w:tcPr>
            <w:tcW w:w="1013" w:type="dxa"/>
            <w:tcBorders>
              <w:top w:val="nil"/>
              <w:left w:val="nil"/>
              <w:bottom w:val="nil"/>
            </w:tcBorders>
            <w:shd w:val="clear" w:color="auto" w:fill="auto"/>
            <w:noWrap/>
            <w:vAlign w:val="bottom"/>
            <w:hideMark/>
          </w:tcPr>
          <w:p w14:paraId="56A7DD47" w14:textId="1CA69539" w:rsidR="001D42A7" w:rsidRPr="009412FD" w:rsidRDefault="001D42A7" w:rsidP="001D42A7">
            <w:pPr>
              <w:spacing w:line="276" w:lineRule="auto"/>
              <w:jc w:val="right"/>
              <w:rPr>
                <w:b/>
                <w:bCs/>
                <w:color w:val="000000"/>
              </w:rPr>
            </w:pPr>
            <w:r w:rsidRPr="00066136">
              <w:rPr>
                <w:b/>
                <w:bCs/>
                <w:color w:val="000000"/>
              </w:rPr>
              <w:t>&lt;0.001</w:t>
            </w:r>
          </w:p>
        </w:tc>
        <w:tc>
          <w:tcPr>
            <w:tcW w:w="996" w:type="dxa"/>
            <w:tcBorders>
              <w:top w:val="nil"/>
              <w:bottom w:val="nil"/>
              <w:right w:val="nil"/>
            </w:tcBorders>
            <w:shd w:val="clear" w:color="auto" w:fill="auto"/>
            <w:noWrap/>
            <w:vAlign w:val="bottom"/>
          </w:tcPr>
          <w:p w14:paraId="00E0CCB5" w14:textId="7424F554" w:rsidR="001D42A7" w:rsidRPr="009412FD" w:rsidRDefault="001D42A7" w:rsidP="001D42A7">
            <w:pPr>
              <w:spacing w:line="276" w:lineRule="auto"/>
              <w:jc w:val="right"/>
              <w:rPr>
                <w:color w:val="000000"/>
              </w:rPr>
            </w:pPr>
            <w:r>
              <w:rPr>
                <w:color w:val="000000"/>
              </w:rPr>
              <w:t>109.544</w:t>
            </w:r>
          </w:p>
        </w:tc>
        <w:tc>
          <w:tcPr>
            <w:tcW w:w="1400" w:type="dxa"/>
            <w:tcBorders>
              <w:top w:val="nil"/>
              <w:left w:val="nil"/>
              <w:bottom w:val="nil"/>
              <w:right w:val="nil"/>
            </w:tcBorders>
            <w:shd w:val="clear" w:color="auto" w:fill="auto"/>
            <w:noWrap/>
            <w:vAlign w:val="bottom"/>
          </w:tcPr>
          <w:p w14:paraId="4B19DC0C" w14:textId="1A28D33B" w:rsidR="001D42A7" w:rsidRPr="009412FD" w:rsidRDefault="001D42A7" w:rsidP="001D42A7">
            <w:pPr>
              <w:spacing w:line="276" w:lineRule="auto"/>
              <w:jc w:val="right"/>
              <w:rPr>
                <w:b/>
                <w:bCs/>
                <w:color w:val="000000"/>
              </w:rPr>
            </w:pPr>
            <w:r>
              <w:rPr>
                <w:b/>
                <w:bCs/>
                <w:color w:val="000000"/>
              </w:rPr>
              <w:t>&lt;0.001</w:t>
            </w:r>
          </w:p>
        </w:tc>
      </w:tr>
      <w:tr w:rsidR="001D42A7" w:rsidRPr="009412FD" w14:paraId="0E380BEC" w14:textId="77777777" w:rsidTr="00165C21">
        <w:trPr>
          <w:trHeight w:val="320"/>
          <w:jc w:val="center"/>
        </w:trPr>
        <w:tc>
          <w:tcPr>
            <w:tcW w:w="1993" w:type="dxa"/>
            <w:tcBorders>
              <w:top w:val="nil"/>
              <w:left w:val="nil"/>
              <w:bottom w:val="nil"/>
              <w:right w:val="nil"/>
            </w:tcBorders>
            <w:shd w:val="clear" w:color="auto" w:fill="auto"/>
            <w:noWrap/>
            <w:vAlign w:val="bottom"/>
            <w:hideMark/>
          </w:tcPr>
          <w:p w14:paraId="506B18A7" w14:textId="77777777" w:rsidR="001D42A7" w:rsidRPr="00A075E5" w:rsidRDefault="001D42A7" w:rsidP="001D42A7">
            <w:pPr>
              <w:spacing w:line="276" w:lineRule="auto"/>
              <w:rPr>
                <w:color w:val="000000"/>
              </w:rPr>
            </w:pPr>
            <w:r>
              <w:rPr>
                <w:color w:val="000000"/>
              </w:rPr>
              <w:t>CO</w:t>
            </w:r>
            <w:r>
              <w:rPr>
                <w:color w:val="000000"/>
                <w:vertAlign w:val="subscript"/>
              </w:rPr>
              <w:t>2</w:t>
            </w:r>
            <w:r>
              <w:rPr>
                <w:color w:val="000000"/>
              </w:rPr>
              <w:t>*I</w:t>
            </w:r>
          </w:p>
        </w:tc>
        <w:tc>
          <w:tcPr>
            <w:tcW w:w="536" w:type="dxa"/>
            <w:tcBorders>
              <w:top w:val="nil"/>
              <w:left w:val="nil"/>
              <w:bottom w:val="nil"/>
              <w:right w:val="nil"/>
            </w:tcBorders>
            <w:shd w:val="clear" w:color="auto" w:fill="auto"/>
            <w:noWrap/>
            <w:vAlign w:val="bottom"/>
            <w:hideMark/>
          </w:tcPr>
          <w:p w14:paraId="379D980F" w14:textId="77777777" w:rsidR="001D42A7" w:rsidRPr="00A075E5" w:rsidRDefault="001D42A7" w:rsidP="001D42A7">
            <w:pPr>
              <w:spacing w:line="276" w:lineRule="auto"/>
              <w:jc w:val="right"/>
              <w:rPr>
                <w:color w:val="000000"/>
              </w:rPr>
            </w:pPr>
            <w:r w:rsidRPr="00A075E5">
              <w:rPr>
                <w:color w:val="000000"/>
              </w:rPr>
              <w:t>1</w:t>
            </w:r>
          </w:p>
        </w:tc>
        <w:tc>
          <w:tcPr>
            <w:tcW w:w="996" w:type="dxa"/>
            <w:tcBorders>
              <w:top w:val="nil"/>
              <w:left w:val="nil"/>
              <w:bottom w:val="nil"/>
              <w:right w:val="nil"/>
            </w:tcBorders>
            <w:shd w:val="clear" w:color="auto" w:fill="auto"/>
            <w:noWrap/>
            <w:vAlign w:val="bottom"/>
            <w:hideMark/>
          </w:tcPr>
          <w:p w14:paraId="33DF45AD" w14:textId="41830073" w:rsidR="001D42A7" w:rsidRPr="009412FD" w:rsidRDefault="001D42A7" w:rsidP="001D42A7">
            <w:pPr>
              <w:spacing w:line="276" w:lineRule="auto"/>
              <w:jc w:val="right"/>
              <w:rPr>
                <w:color w:val="000000"/>
              </w:rPr>
            </w:pPr>
            <w:r>
              <w:rPr>
                <w:color w:val="000000"/>
              </w:rPr>
              <w:t>0.944</w:t>
            </w:r>
          </w:p>
        </w:tc>
        <w:tc>
          <w:tcPr>
            <w:tcW w:w="1013" w:type="dxa"/>
            <w:tcBorders>
              <w:top w:val="nil"/>
              <w:left w:val="nil"/>
              <w:bottom w:val="nil"/>
            </w:tcBorders>
            <w:shd w:val="clear" w:color="auto" w:fill="auto"/>
            <w:noWrap/>
            <w:vAlign w:val="bottom"/>
            <w:hideMark/>
          </w:tcPr>
          <w:p w14:paraId="1780C99A" w14:textId="12FFA097" w:rsidR="001D42A7" w:rsidRPr="009412FD" w:rsidRDefault="001D42A7" w:rsidP="001D42A7">
            <w:pPr>
              <w:spacing w:line="276" w:lineRule="auto"/>
              <w:jc w:val="right"/>
              <w:rPr>
                <w:b/>
                <w:bCs/>
                <w:color w:val="000000"/>
              </w:rPr>
            </w:pPr>
            <w:r>
              <w:rPr>
                <w:color w:val="000000"/>
              </w:rPr>
              <w:t>0.331</w:t>
            </w:r>
          </w:p>
        </w:tc>
        <w:tc>
          <w:tcPr>
            <w:tcW w:w="996" w:type="dxa"/>
            <w:tcBorders>
              <w:top w:val="nil"/>
              <w:bottom w:val="nil"/>
              <w:right w:val="nil"/>
            </w:tcBorders>
            <w:shd w:val="clear" w:color="auto" w:fill="auto"/>
            <w:noWrap/>
            <w:vAlign w:val="bottom"/>
          </w:tcPr>
          <w:p w14:paraId="42C2E4EC" w14:textId="78C385F0" w:rsidR="001D42A7" w:rsidRPr="009412FD" w:rsidRDefault="001D42A7" w:rsidP="001D42A7">
            <w:pPr>
              <w:spacing w:line="276" w:lineRule="auto"/>
              <w:jc w:val="right"/>
              <w:rPr>
                <w:color w:val="000000"/>
              </w:rPr>
            </w:pPr>
            <w:r>
              <w:rPr>
                <w:color w:val="000000"/>
              </w:rPr>
              <w:t>20.644</w:t>
            </w:r>
          </w:p>
        </w:tc>
        <w:tc>
          <w:tcPr>
            <w:tcW w:w="1400" w:type="dxa"/>
            <w:tcBorders>
              <w:top w:val="nil"/>
              <w:left w:val="nil"/>
              <w:bottom w:val="nil"/>
              <w:right w:val="nil"/>
            </w:tcBorders>
            <w:shd w:val="clear" w:color="auto" w:fill="auto"/>
            <w:noWrap/>
            <w:vAlign w:val="bottom"/>
          </w:tcPr>
          <w:p w14:paraId="49D5129E" w14:textId="7A59537C" w:rsidR="001D42A7" w:rsidRPr="009412FD" w:rsidRDefault="001D42A7" w:rsidP="001D42A7">
            <w:pPr>
              <w:spacing w:line="276" w:lineRule="auto"/>
              <w:jc w:val="right"/>
              <w:rPr>
                <w:b/>
                <w:bCs/>
                <w:color w:val="000000"/>
              </w:rPr>
            </w:pPr>
            <w:r>
              <w:rPr>
                <w:b/>
                <w:bCs/>
                <w:color w:val="000000"/>
              </w:rPr>
              <w:t>&lt;0.001</w:t>
            </w:r>
          </w:p>
        </w:tc>
      </w:tr>
      <w:tr w:rsidR="001D42A7" w:rsidRPr="008A72C3" w14:paraId="640554BD" w14:textId="77777777" w:rsidTr="00165C21">
        <w:trPr>
          <w:trHeight w:val="320"/>
          <w:jc w:val="center"/>
        </w:trPr>
        <w:tc>
          <w:tcPr>
            <w:tcW w:w="1993" w:type="dxa"/>
            <w:tcBorders>
              <w:top w:val="nil"/>
              <w:left w:val="nil"/>
              <w:bottom w:val="nil"/>
              <w:right w:val="nil"/>
            </w:tcBorders>
            <w:shd w:val="clear" w:color="auto" w:fill="auto"/>
            <w:noWrap/>
            <w:vAlign w:val="bottom"/>
            <w:hideMark/>
          </w:tcPr>
          <w:p w14:paraId="172E0C04" w14:textId="77777777" w:rsidR="001D42A7" w:rsidRPr="00A075E5" w:rsidRDefault="001D42A7" w:rsidP="001D42A7">
            <w:pPr>
              <w:spacing w:line="276" w:lineRule="auto"/>
              <w:rPr>
                <w:color w:val="000000"/>
              </w:rPr>
            </w:pPr>
            <w:r>
              <w:rPr>
                <w:color w:val="000000"/>
              </w:rPr>
              <w:t>CO</w:t>
            </w:r>
            <w:r>
              <w:rPr>
                <w:color w:val="000000"/>
                <w:vertAlign w:val="subscript"/>
              </w:rPr>
              <w:t>2</w:t>
            </w:r>
            <w:r>
              <w:rPr>
                <w:color w:val="000000"/>
              </w:rPr>
              <w:t>*N</w:t>
            </w:r>
          </w:p>
        </w:tc>
        <w:tc>
          <w:tcPr>
            <w:tcW w:w="536" w:type="dxa"/>
            <w:tcBorders>
              <w:top w:val="nil"/>
              <w:left w:val="nil"/>
              <w:bottom w:val="nil"/>
              <w:right w:val="nil"/>
            </w:tcBorders>
            <w:shd w:val="clear" w:color="auto" w:fill="auto"/>
            <w:noWrap/>
            <w:vAlign w:val="bottom"/>
            <w:hideMark/>
          </w:tcPr>
          <w:p w14:paraId="5C8FC088" w14:textId="77777777" w:rsidR="001D42A7" w:rsidRPr="00A075E5" w:rsidRDefault="001D42A7" w:rsidP="001D42A7">
            <w:pPr>
              <w:spacing w:line="276" w:lineRule="auto"/>
              <w:jc w:val="right"/>
              <w:rPr>
                <w:color w:val="000000"/>
              </w:rPr>
            </w:pPr>
            <w:r w:rsidRPr="00A075E5">
              <w:rPr>
                <w:color w:val="000000"/>
              </w:rPr>
              <w:t>1</w:t>
            </w:r>
          </w:p>
        </w:tc>
        <w:tc>
          <w:tcPr>
            <w:tcW w:w="996" w:type="dxa"/>
            <w:tcBorders>
              <w:top w:val="nil"/>
              <w:left w:val="nil"/>
              <w:bottom w:val="nil"/>
              <w:right w:val="nil"/>
            </w:tcBorders>
            <w:shd w:val="clear" w:color="auto" w:fill="auto"/>
            <w:noWrap/>
            <w:vAlign w:val="bottom"/>
            <w:hideMark/>
          </w:tcPr>
          <w:p w14:paraId="11D9FB66" w14:textId="3BA2D6E0" w:rsidR="001D42A7" w:rsidRPr="009412FD" w:rsidRDefault="001D42A7" w:rsidP="001D42A7">
            <w:pPr>
              <w:spacing w:line="276" w:lineRule="auto"/>
              <w:jc w:val="right"/>
              <w:rPr>
                <w:color w:val="000000"/>
              </w:rPr>
            </w:pPr>
            <w:r>
              <w:rPr>
                <w:color w:val="000000"/>
              </w:rPr>
              <w:t>5.359</w:t>
            </w:r>
          </w:p>
        </w:tc>
        <w:tc>
          <w:tcPr>
            <w:tcW w:w="1013" w:type="dxa"/>
            <w:tcBorders>
              <w:top w:val="nil"/>
              <w:left w:val="nil"/>
              <w:bottom w:val="nil"/>
            </w:tcBorders>
            <w:shd w:val="clear" w:color="auto" w:fill="auto"/>
            <w:noWrap/>
            <w:vAlign w:val="bottom"/>
            <w:hideMark/>
          </w:tcPr>
          <w:p w14:paraId="728E314C" w14:textId="13ABF4A8" w:rsidR="001D42A7" w:rsidRPr="009412FD" w:rsidRDefault="001D42A7" w:rsidP="001D42A7">
            <w:pPr>
              <w:spacing w:line="276" w:lineRule="auto"/>
              <w:jc w:val="right"/>
              <w:rPr>
                <w:b/>
                <w:bCs/>
                <w:i/>
                <w:iCs/>
                <w:color w:val="000000"/>
              </w:rPr>
            </w:pPr>
            <w:r w:rsidRPr="00066136">
              <w:rPr>
                <w:b/>
                <w:bCs/>
                <w:color w:val="000000"/>
              </w:rPr>
              <w:t>0.021</w:t>
            </w:r>
          </w:p>
        </w:tc>
        <w:tc>
          <w:tcPr>
            <w:tcW w:w="996" w:type="dxa"/>
            <w:tcBorders>
              <w:top w:val="nil"/>
              <w:bottom w:val="nil"/>
              <w:right w:val="nil"/>
            </w:tcBorders>
            <w:shd w:val="clear" w:color="auto" w:fill="auto"/>
            <w:noWrap/>
            <w:vAlign w:val="bottom"/>
          </w:tcPr>
          <w:p w14:paraId="5406281E" w14:textId="49EB7A5F" w:rsidR="001D42A7" w:rsidRPr="009412FD" w:rsidRDefault="001D42A7" w:rsidP="001D42A7">
            <w:pPr>
              <w:spacing w:line="276" w:lineRule="auto"/>
              <w:jc w:val="right"/>
              <w:rPr>
                <w:color w:val="000000"/>
              </w:rPr>
            </w:pPr>
            <w:r>
              <w:rPr>
                <w:color w:val="000000"/>
              </w:rPr>
              <w:t>11.839</w:t>
            </w:r>
          </w:p>
        </w:tc>
        <w:tc>
          <w:tcPr>
            <w:tcW w:w="1400" w:type="dxa"/>
            <w:tcBorders>
              <w:top w:val="nil"/>
              <w:left w:val="nil"/>
              <w:bottom w:val="nil"/>
              <w:right w:val="nil"/>
            </w:tcBorders>
            <w:shd w:val="clear" w:color="auto" w:fill="auto"/>
            <w:noWrap/>
            <w:vAlign w:val="bottom"/>
          </w:tcPr>
          <w:p w14:paraId="0B3DFC51" w14:textId="0DA1F45B" w:rsidR="001D42A7" w:rsidRPr="001D42A7" w:rsidRDefault="001D42A7" w:rsidP="001D42A7">
            <w:pPr>
              <w:spacing w:line="276" w:lineRule="auto"/>
              <w:jc w:val="right"/>
              <w:rPr>
                <w:b/>
                <w:bCs/>
                <w:color w:val="000000"/>
              </w:rPr>
            </w:pPr>
            <w:r w:rsidRPr="001D42A7">
              <w:rPr>
                <w:b/>
                <w:bCs/>
                <w:color w:val="000000"/>
              </w:rPr>
              <w:t>&lt;0.001</w:t>
            </w:r>
          </w:p>
        </w:tc>
      </w:tr>
      <w:tr w:rsidR="001D42A7" w:rsidRPr="009412FD" w14:paraId="3FD3E8E4" w14:textId="77777777" w:rsidTr="00165C21">
        <w:trPr>
          <w:trHeight w:val="320"/>
          <w:jc w:val="center"/>
        </w:trPr>
        <w:tc>
          <w:tcPr>
            <w:tcW w:w="1993" w:type="dxa"/>
            <w:tcBorders>
              <w:top w:val="nil"/>
              <w:left w:val="nil"/>
              <w:right w:val="nil"/>
            </w:tcBorders>
            <w:shd w:val="clear" w:color="auto" w:fill="auto"/>
            <w:noWrap/>
            <w:vAlign w:val="bottom"/>
            <w:hideMark/>
          </w:tcPr>
          <w:p w14:paraId="3B90C208" w14:textId="77777777" w:rsidR="001D42A7" w:rsidRPr="00A075E5" w:rsidRDefault="001D42A7" w:rsidP="001D42A7">
            <w:pPr>
              <w:spacing w:line="276" w:lineRule="auto"/>
              <w:rPr>
                <w:color w:val="000000"/>
              </w:rPr>
            </w:pPr>
            <w:r>
              <w:rPr>
                <w:color w:val="000000"/>
              </w:rPr>
              <w:t>I*N</w:t>
            </w:r>
          </w:p>
        </w:tc>
        <w:tc>
          <w:tcPr>
            <w:tcW w:w="536" w:type="dxa"/>
            <w:tcBorders>
              <w:top w:val="nil"/>
              <w:left w:val="nil"/>
              <w:right w:val="nil"/>
            </w:tcBorders>
            <w:shd w:val="clear" w:color="auto" w:fill="auto"/>
            <w:noWrap/>
            <w:vAlign w:val="bottom"/>
            <w:hideMark/>
          </w:tcPr>
          <w:p w14:paraId="3B7091E9" w14:textId="77777777" w:rsidR="001D42A7" w:rsidRPr="00A075E5" w:rsidRDefault="001D42A7" w:rsidP="001D42A7">
            <w:pPr>
              <w:spacing w:line="276" w:lineRule="auto"/>
              <w:jc w:val="right"/>
              <w:rPr>
                <w:color w:val="000000"/>
              </w:rPr>
            </w:pPr>
            <w:r w:rsidRPr="00A075E5">
              <w:rPr>
                <w:color w:val="000000"/>
              </w:rPr>
              <w:t>1</w:t>
            </w:r>
          </w:p>
        </w:tc>
        <w:tc>
          <w:tcPr>
            <w:tcW w:w="996" w:type="dxa"/>
            <w:tcBorders>
              <w:top w:val="nil"/>
              <w:left w:val="nil"/>
              <w:right w:val="nil"/>
            </w:tcBorders>
            <w:shd w:val="clear" w:color="auto" w:fill="auto"/>
            <w:noWrap/>
            <w:vAlign w:val="bottom"/>
            <w:hideMark/>
          </w:tcPr>
          <w:p w14:paraId="689A6BC9" w14:textId="083DC16B" w:rsidR="001D42A7" w:rsidRPr="009412FD" w:rsidRDefault="001D42A7" w:rsidP="001D42A7">
            <w:pPr>
              <w:spacing w:line="276" w:lineRule="auto"/>
              <w:jc w:val="right"/>
              <w:rPr>
                <w:color w:val="000000"/>
              </w:rPr>
            </w:pPr>
            <w:r>
              <w:rPr>
                <w:color w:val="000000"/>
              </w:rPr>
              <w:t>10.883</w:t>
            </w:r>
          </w:p>
        </w:tc>
        <w:tc>
          <w:tcPr>
            <w:tcW w:w="1013" w:type="dxa"/>
            <w:tcBorders>
              <w:top w:val="nil"/>
              <w:left w:val="nil"/>
            </w:tcBorders>
            <w:shd w:val="clear" w:color="auto" w:fill="auto"/>
            <w:noWrap/>
            <w:vAlign w:val="bottom"/>
            <w:hideMark/>
          </w:tcPr>
          <w:p w14:paraId="0725FD8D" w14:textId="49D32154" w:rsidR="001D42A7" w:rsidRPr="009412FD" w:rsidRDefault="001D42A7" w:rsidP="001D42A7">
            <w:pPr>
              <w:spacing w:line="276" w:lineRule="auto"/>
              <w:jc w:val="right"/>
              <w:rPr>
                <w:b/>
                <w:bCs/>
                <w:color w:val="000000"/>
              </w:rPr>
            </w:pPr>
            <w:r w:rsidRPr="00066136">
              <w:rPr>
                <w:b/>
                <w:bCs/>
                <w:color w:val="000000"/>
              </w:rPr>
              <w:t>&lt;0.001</w:t>
            </w:r>
          </w:p>
        </w:tc>
        <w:tc>
          <w:tcPr>
            <w:tcW w:w="996" w:type="dxa"/>
            <w:tcBorders>
              <w:top w:val="nil"/>
              <w:right w:val="nil"/>
            </w:tcBorders>
            <w:shd w:val="clear" w:color="auto" w:fill="auto"/>
            <w:noWrap/>
            <w:vAlign w:val="bottom"/>
          </w:tcPr>
          <w:p w14:paraId="577CC38B" w14:textId="260EA0FF" w:rsidR="001D42A7" w:rsidRPr="009412FD" w:rsidRDefault="001D42A7" w:rsidP="001D42A7">
            <w:pPr>
              <w:spacing w:line="276" w:lineRule="auto"/>
              <w:jc w:val="right"/>
              <w:rPr>
                <w:color w:val="000000"/>
              </w:rPr>
            </w:pPr>
            <w:r>
              <w:rPr>
                <w:color w:val="000000"/>
              </w:rPr>
              <w:t>0.013</w:t>
            </w:r>
          </w:p>
        </w:tc>
        <w:tc>
          <w:tcPr>
            <w:tcW w:w="1400" w:type="dxa"/>
            <w:tcBorders>
              <w:top w:val="nil"/>
              <w:left w:val="nil"/>
              <w:right w:val="nil"/>
            </w:tcBorders>
            <w:shd w:val="clear" w:color="auto" w:fill="auto"/>
            <w:noWrap/>
            <w:vAlign w:val="bottom"/>
          </w:tcPr>
          <w:p w14:paraId="6866839C" w14:textId="2D64F78C" w:rsidR="001D42A7" w:rsidRPr="001D42A7" w:rsidRDefault="001D42A7" w:rsidP="001D42A7">
            <w:pPr>
              <w:spacing w:line="276" w:lineRule="auto"/>
              <w:jc w:val="right"/>
              <w:rPr>
                <w:color w:val="000000"/>
              </w:rPr>
            </w:pPr>
            <w:r w:rsidRPr="001D42A7">
              <w:rPr>
                <w:color w:val="000000"/>
              </w:rPr>
              <w:t>0.909</w:t>
            </w:r>
          </w:p>
        </w:tc>
      </w:tr>
      <w:tr w:rsidR="001D42A7" w:rsidRPr="009412FD" w14:paraId="2B928A29" w14:textId="77777777" w:rsidTr="00165C21">
        <w:trPr>
          <w:trHeight w:val="320"/>
          <w:jc w:val="center"/>
        </w:trPr>
        <w:tc>
          <w:tcPr>
            <w:tcW w:w="1993" w:type="dxa"/>
            <w:tcBorders>
              <w:top w:val="nil"/>
              <w:left w:val="nil"/>
              <w:bottom w:val="single" w:sz="2" w:space="0" w:color="auto"/>
              <w:right w:val="nil"/>
            </w:tcBorders>
            <w:shd w:val="clear" w:color="auto" w:fill="auto"/>
            <w:noWrap/>
            <w:vAlign w:val="bottom"/>
            <w:hideMark/>
          </w:tcPr>
          <w:p w14:paraId="3F9A37EA" w14:textId="77777777" w:rsidR="001D42A7" w:rsidRPr="00A075E5" w:rsidRDefault="001D42A7" w:rsidP="001D42A7">
            <w:pPr>
              <w:spacing w:line="276" w:lineRule="auto"/>
              <w:rPr>
                <w:color w:val="000000"/>
              </w:rPr>
            </w:pPr>
            <w:r>
              <w:rPr>
                <w:color w:val="000000"/>
              </w:rPr>
              <w:t>CO</w:t>
            </w:r>
            <w:r>
              <w:rPr>
                <w:color w:val="000000"/>
                <w:vertAlign w:val="subscript"/>
              </w:rPr>
              <w:t>2</w:t>
            </w:r>
            <w:r>
              <w:rPr>
                <w:color w:val="000000"/>
              </w:rPr>
              <w:t>*I*N</w:t>
            </w:r>
          </w:p>
        </w:tc>
        <w:tc>
          <w:tcPr>
            <w:tcW w:w="536" w:type="dxa"/>
            <w:tcBorders>
              <w:top w:val="nil"/>
              <w:left w:val="nil"/>
              <w:bottom w:val="single" w:sz="2" w:space="0" w:color="auto"/>
              <w:right w:val="nil"/>
            </w:tcBorders>
            <w:shd w:val="clear" w:color="auto" w:fill="auto"/>
            <w:noWrap/>
            <w:vAlign w:val="bottom"/>
            <w:hideMark/>
          </w:tcPr>
          <w:p w14:paraId="1A5FD19E" w14:textId="77777777" w:rsidR="001D42A7" w:rsidRPr="00A075E5" w:rsidRDefault="001D42A7" w:rsidP="001D42A7">
            <w:pPr>
              <w:spacing w:line="276" w:lineRule="auto"/>
              <w:jc w:val="right"/>
              <w:rPr>
                <w:color w:val="000000"/>
              </w:rPr>
            </w:pPr>
            <w:r w:rsidRPr="00A075E5">
              <w:rPr>
                <w:color w:val="000000"/>
              </w:rPr>
              <w:t>1</w:t>
            </w:r>
          </w:p>
        </w:tc>
        <w:tc>
          <w:tcPr>
            <w:tcW w:w="996" w:type="dxa"/>
            <w:tcBorders>
              <w:top w:val="nil"/>
              <w:left w:val="nil"/>
              <w:bottom w:val="single" w:sz="2" w:space="0" w:color="auto"/>
              <w:right w:val="nil"/>
            </w:tcBorders>
            <w:shd w:val="clear" w:color="auto" w:fill="auto"/>
            <w:noWrap/>
            <w:vAlign w:val="bottom"/>
            <w:hideMark/>
          </w:tcPr>
          <w:p w14:paraId="68F96A6B" w14:textId="2F1A0DBB" w:rsidR="001D42A7" w:rsidRPr="009412FD" w:rsidRDefault="001D42A7" w:rsidP="001D42A7">
            <w:pPr>
              <w:spacing w:line="276" w:lineRule="auto"/>
              <w:jc w:val="right"/>
              <w:rPr>
                <w:color w:val="000000"/>
              </w:rPr>
            </w:pPr>
            <w:r>
              <w:rPr>
                <w:color w:val="000000"/>
              </w:rPr>
              <w:t>0.369</w:t>
            </w:r>
          </w:p>
        </w:tc>
        <w:tc>
          <w:tcPr>
            <w:tcW w:w="1013" w:type="dxa"/>
            <w:tcBorders>
              <w:top w:val="nil"/>
              <w:left w:val="nil"/>
              <w:bottom w:val="single" w:sz="2" w:space="0" w:color="auto"/>
            </w:tcBorders>
            <w:shd w:val="clear" w:color="auto" w:fill="auto"/>
            <w:noWrap/>
            <w:vAlign w:val="bottom"/>
            <w:hideMark/>
          </w:tcPr>
          <w:p w14:paraId="43748AC6" w14:textId="74197660" w:rsidR="001D42A7" w:rsidRPr="009412FD" w:rsidRDefault="001D42A7" w:rsidP="001D42A7">
            <w:pPr>
              <w:spacing w:line="276" w:lineRule="auto"/>
              <w:jc w:val="right"/>
              <w:rPr>
                <w:b/>
                <w:bCs/>
                <w:i/>
                <w:iCs/>
                <w:color w:val="000000"/>
              </w:rPr>
            </w:pPr>
            <w:r w:rsidRPr="00066136">
              <w:rPr>
                <w:color w:val="000000"/>
              </w:rPr>
              <w:t>0.544</w:t>
            </w:r>
          </w:p>
        </w:tc>
        <w:tc>
          <w:tcPr>
            <w:tcW w:w="996" w:type="dxa"/>
            <w:tcBorders>
              <w:top w:val="nil"/>
              <w:bottom w:val="single" w:sz="2" w:space="0" w:color="auto"/>
              <w:right w:val="nil"/>
            </w:tcBorders>
            <w:shd w:val="clear" w:color="auto" w:fill="auto"/>
            <w:noWrap/>
            <w:vAlign w:val="bottom"/>
          </w:tcPr>
          <w:p w14:paraId="68FCAA17" w14:textId="7063DD41" w:rsidR="001D42A7" w:rsidRPr="009412FD" w:rsidRDefault="001D42A7" w:rsidP="001D42A7">
            <w:pPr>
              <w:spacing w:line="276" w:lineRule="auto"/>
              <w:jc w:val="right"/>
              <w:rPr>
                <w:color w:val="000000"/>
              </w:rPr>
            </w:pPr>
            <w:r>
              <w:rPr>
                <w:color w:val="000000"/>
              </w:rPr>
              <w:t>16.901</w:t>
            </w:r>
          </w:p>
        </w:tc>
        <w:tc>
          <w:tcPr>
            <w:tcW w:w="1400" w:type="dxa"/>
            <w:tcBorders>
              <w:top w:val="nil"/>
              <w:left w:val="nil"/>
              <w:bottom w:val="single" w:sz="2" w:space="0" w:color="auto"/>
              <w:right w:val="nil"/>
            </w:tcBorders>
            <w:shd w:val="clear" w:color="auto" w:fill="auto"/>
            <w:noWrap/>
            <w:vAlign w:val="bottom"/>
          </w:tcPr>
          <w:p w14:paraId="40161E3B" w14:textId="7455D80B" w:rsidR="001D42A7" w:rsidRPr="001D42A7" w:rsidRDefault="001D42A7" w:rsidP="001D42A7">
            <w:pPr>
              <w:spacing w:line="276" w:lineRule="auto"/>
              <w:jc w:val="right"/>
              <w:rPr>
                <w:b/>
                <w:bCs/>
                <w:color w:val="000000"/>
              </w:rPr>
            </w:pPr>
            <w:commentRangeStart w:id="118"/>
            <w:r w:rsidRPr="001D42A7">
              <w:rPr>
                <w:b/>
                <w:bCs/>
                <w:color w:val="000000"/>
              </w:rPr>
              <w:t>&lt;0.001</w:t>
            </w:r>
            <w:commentRangeEnd w:id="118"/>
            <w:r w:rsidR="009903F6">
              <w:rPr>
                <w:rStyle w:val="CommentReference"/>
              </w:rPr>
              <w:commentReference w:id="118"/>
            </w:r>
          </w:p>
        </w:tc>
      </w:tr>
    </w:tbl>
    <w:p w14:paraId="30027A34" w14:textId="77777777" w:rsidR="0080702B" w:rsidRDefault="0080702B" w:rsidP="004303BB">
      <w:pPr>
        <w:spacing w:line="360" w:lineRule="auto"/>
        <w:rPr>
          <w:b/>
        </w:rPr>
      </w:pPr>
    </w:p>
    <w:p w14:paraId="586BB1BE" w14:textId="721A21C4" w:rsidR="0080702B" w:rsidRPr="00467CC6" w:rsidRDefault="001D42A7" w:rsidP="004303BB">
      <w:pPr>
        <w:spacing w:line="360" w:lineRule="auto"/>
        <w:rPr>
          <w:b/>
        </w:rPr>
      </w:pPr>
      <w:r w:rsidRPr="00FC69E5">
        <w:rPr>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 xml:space="preserve">-values less than 0.05 are in bold. Key: df=degrees of freedom, </w:t>
      </w:r>
      <w:proofErr w:type="spellStart"/>
      <w:r>
        <w:rPr>
          <w:i/>
          <w:iCs/>
        </w:rPr>
        <w:t>PNUE</w:t>
      </w:r>
      <w:r>
        <w:rPr>
          <w:vertAlign w:val="subscript"/>
        </w:rPr>
        <w:t>growth</w:t>
      </w:r>
      <w:proofErr w:type="spellEnd"/>
      <w:r>
        <w:t>=</w:t>
      </w:r>
      <w:r w:rsidR="00467CC6">
        <w:t>photosynthetic nitrogen-use efficiency under growth CO</w:t>
      </w:r>
      <w:r w:rsidR="00467CC6">
        <w:rPr>
          <w:vertAlign w:val="subscript"/>
        </w:rPr>
        <w:t>2</w:t>
      </w:r>
      <w:r w:rsidR="00467CC6">
        <w:t xml:space="preserve"> concentration, </w:t>
      </w:r>
      <w:r w:rsidR="00467CC6" w:rsidRPr="009F0412">
        <w:rPr>
          <w:i/>
          <w:iCs/>
          <w:color w:val="000000"/>
          <w:lang w:val="el-GR"/>
        </w:rPr>
        <w:t>χ</w:t>
      </w:r>
      <w:r w:rsidR="00467CC6">
        <w:rPr>
          <w:color w:val="000000"/>
        </w:rPr>
        <w:t>=isotope-based ratio of intercellular CO</w:t>
      </w:r>
      <w:r w:rsidR="00467CC6">
        <w:rPr>
          <w:color w:val="000000"/>
          <w:vertAlign w:val="subscript"/>
        </w:rPr>
        <w:t>2</w:t>
      </w:r>
      <w:r w:rsidR="00467CC6">
        <w:rPr>
          <w:color w:val="000000"/>
        </w:rPr>
        <w:t xml:space="preserve"> to extracellular CO</w:t>
      </w:r>
      <w:r w:rsidR="00467CC6">
        <w:rPr>
          <w:color w:val="000000"/>
          <w:vertAlign w:val="subscript"/>
        </w:rPr>
        <w:t>2</w:t>
      </w:r>
      <w:r w:rsidR="00467CC6">
        <w:rPr>
          <w:color w:val="000000"/>
        </w:rPr>
        <w:t>, inversely related to water-use efficiency</w:t>
      </w:r>
    </w:p>
    <w:p w14:paraId="0916ECC0" w14:textId="10318FF0" w:rsidR="0080702B" w:rsidRDefault="0080702B">
      <w:pPr>
        <w:rPr>
          <w:b/>
        </w:rPr>
      </w:pPr>
      <w:r>
        <w:rPr>
          <w:b/>
        </w:rPr>
        <w:br w:type="page"/>
      </w:r>
    </w:p>
    <w:p w14:paraId="7E861012" w14:textId="6E1A7C14" w:rsidR="0032333E" w:rsidRDefault="000E361E" w:rsidP="00902118">
      <w:pPr>
        <w:spacing w:line="360" w:lineRule="auto"/>
        <w:rPr>
          <w:b/>
        </w:rPr>
      </w:pPr>
      <w:r>
        <w:rPr>
          <w:b/>
        </w:rPr>
        <w:lastRenderedPageBreak/>
        <w:t>Figure 3</w:t>
      </w:r>
    </w:p>
    <w:p w14:paraId="64C6BC42" w14:textId="41ACA30B" w:rsidR="000E361E" w:rsidRDefault="00BD3F18" w:rsidP="00902118">
      <w:pPr>
        <w:spacing w:line="360" w:lineRule="auto"/>
        <w:rPr>
          <w:b/>
        </w:rPr>
      </w:pPr>
      <w:r>
        <w:rPr>
          <w:b/>
          <w:noProof/>
        </w:rPr>
        <w:drawing>
          <wp:inline distT="0" distB="0" distL="0" distR="0" wp14:anchorId="16F7B62A" wp14:editId="3CBF2151">
            <wp:extent cx="5943600" cy="1981200"/>
            <wp:effectExtent l="0" t="0" r="0" b="0"/>
            <wp:docPr id="264082468" name="Picture 1" descr="A diagram of a soil fertiliz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082468" name="Picture 1" descr="A diagram of a soil fertilization&#10;&#10;Description automatically generated"/>
                    <pic:cNvPicPr/>
                  </pic:nvPicPr>
                  <pic:blipFill>
                    <a:blip r:embed="rId16"/>
                    <a:stretch>
                      <a:fillRect/>
                    </a:stretch>
                  </pic:blipFill>
                  <pic:spPr>
                    <a:xfrm>
                      <a:off x="0" y="0"/>
                      <a:ext cx="5944968" cy="1981656"/>
                    </a:xfrm>
                    <a:prstGeom prst="rect">
                      <a:avLst/>
                    </a:prstGeom>
                  </pic:spPr>
                </pic:pic>
              </a:graphicData>
            </a:graphic>
          </wp:inline>
        </w:drawing>
      </w:r>
    </w:p>
    <w:p w14:paraId="102C5CF3" w14:textId="1AFA34DA" w:rsidR="000E361E" w:rsidRPr="000E361E" w:rsidRDefault="000E361E" w:rsidP="00902118">
      <w:pPr>
        <w:spacing w:line="360" w:lineRule="auto"/>
        <w:rPr>
          <w:b/>
        </w:rPr>
      </w:pPr>
      <w:r>
        <w:rPr>
          <w:b/>
        </w:rPr>
        <w:t xml:space="preserve">Figure 3 </w:t>
      </w:r>
      <w:r>
        <w:rPr>
          <w:bCs/>
        </w:rPr>
        <w:t>Effects of CO</w:t>
      </w:r>
      <w:r>
        <w:rPr>
          <w:bCs/>
          <w:vertAlign w:val="subscript"/>
        </w:rPr>
        <w:t>2</w:t>
      </w:r>
      <w:r>
        <w:rPr>
          <w:bCs/>
        </w:rPr>
        <w:t xml:space="preserve">, </w:t>
      </w:r>
      <w:ins w:id="119" w:author="Perkowski, Evan A [2]" w:date="2023-11-13T15:34:00Z">
        <w:r w:rsidR="00165C21">
          <w:rPr>
            <w:bCs/>
          </w:rPr>
          <w:t xml:space="preserve">nitrogen </w:t>
        </w:r>
      </w:ins>
      <w:r>
        <w:rPr>
          <w:bCs/>
        </w:rPr>
        <w:t>fertilization, and inoculation on photosynthetic nitrogen-use effi</w:t>
      </w:r>
      <w:r w:rsidR="00BD3F18">
        <w:rPr>
          <w:bCs/>
        </w:rPr>
        <w:t>ciency and</w:t>
      </w:r>
      <w:r w:rsidR="00BD3F18" w:rsidRPr="00BD3F18">
        <w:rPr>
          <w:i/>
          <w:iCs/>
          <w:color w:val="000000"/>
        </w:rPr>
        <w:t xml:space="preserve"> </w:t>
      </w:r>
      <w:r w:rsidR="00BD3F18" w:rsidRPr="009F0412">
        <w:rPr>
          <w:i/>
          <w:iCs/>
          <w:color w:val="000000"/>
          <w:lang w:val="el-GR"/>
        </w:rPr>
        <w:t>χ</w:t>
      </w:r>
      <w:r>
        <w:rPr>
          <w:bCs/>
        </w:rPr>
        <w:t>.</w:t>
      </w:r>
      <w:r w:rsidRPr="000E361E">
        <w:rPr>
          <w:bCs/>
        </w:rPr>
        <w:t xml:space="preserve"> </w:t>
      </w:r>
      <w:ins w:id="120" w:author="Perkowski, Evan A [2]" w:date="2023-11-13T15:34:00Z">
        <w:r w:rsidR="00165C21">
          <w:rPr>
            <w:bCs/>
          </w:rPr>
          <w:t>Nitrogen f</w:t>
        </w:r>
      </w:ins>
      <w:r>
        <w:rPr>
          <w:bCs/>
        </w:rPr>
        <w:t>ertilization is represented on the x-axis. Red shaded points and trendlines indicate plants grown under elevated CO</w:t>
      </w:r>
      <w:r>
        <w:rPr>
          <w:bCs/>
          <w:vertAlign w:val="subscript"/>
        </w:rPr>
        <w:t>2</w:t>
      </w:r>
      <w:r>
        <w:rPr>
          <w:bCs/>
        </w:rPr>
        <w:t>, while blue shaded points and trendlines indicate plants grown under ambient CO</w:t>
      </w:r>
      <w:r>
        <w:rPr>
          <w:bCs/>
          <w:vertAlign w:val="subscript"/>
        </w:rPr>
        <w:t>2</w:t>
      </w:r>
      <w:r>
        <w:rPr>
          <w:bCs/>
        </w:rPr>
        <w:t>. Light blue and red circular points and trendlines indicate measurements collected from uninoculated plants, while dark blue and red triangular points indicate measurements collected from inoculated plants. Solid trendlines indicate regression slopes that are different from zero (</w:t>
      </w:r>
      <w:r w:rsidRPr="005D0864">
        <w:rPr>
          <w:bCs/>
          <w:i/>
          <w:iCs/>
        </w:rPr>
        <w:t>p</w:t>
      </w:r>
      <w:r>
        <w:rPr>
          <w:bCs/>
        </w:rPr>
        <w:t>&lt;0.05), while dashed trendlines indicate slopes that are not distinguishable from zero (</w:t>
      </w:r>
      <w:r w:rsidRPr="005D0864">
        <w:rPr>
          <w:bCs/>
          <w:i/>
          <w:iCs/>
        </w:rPr>
        <w:t>p</w:t>
      </w:r>
      <w:r>
        <w:rPr>
          <w:bCs/>
        </w:rPr>
        <w:t>&gt;0.05).</w:t>
      </w:r>
    </w:p>
    <w:p w14:paraId="10F23625" w14:textId="416F5F63" w:rsidR="0032333E" w:rsidRDefault="0032333E" w:rsidP="00902118">
      <w:pPr>
        <w:spacing w:line="360" w:lineRule="auto"/>
        <w:rPr>
          <w:bCs/>
          <w:i/>
          <w:iCs/>
        </w:rPr>
      </w:pPr>
      <w:r>
        <w:rPr>
          <w:bCs/>
          <w:i/>
          <w:iCs/>
        </w:rPr>
        <w:br w:type="page"/>
      </w:r>
    </w:p>
    <w:p w14:paraId="07DF809A" w14:textId="29C812E2" w:rsidR="009F20B5" w:rsidRPr="000E7383" w:rsidRDefault="009F20B5" w:rsidP="00902118">
      <w:pPr>
        <w:spacing w:line="360" w:lineRule="auto"/>
        <w:rPr>
          <w:bCs/>
          <w:i/>
          <w:iCs/>
        </w:rPr>
      </w:pPr>
      <w:r w:rsidRPr="000E7383">
        <w:rPr>
          <w:bCs/>
          <w:i/>
          <w:iCs/>
        </w:rPr>
        <w:lastRenderedPageBreak/>
        <w:t>Whole</w:t>
      </w:r>
      <w:r w:rsidR="00BE4981">
        <w:rPr>
          <w:bCs/>
          <w:i/>
          <w:iCs/>
        </w:rPr>
        <w:t>-</w:t>
      </w:r>
      <w:r w:rsidRPr="000E7383">
        <w:rPr>
          <w:bCs/>
          <w:i/>
          <w:iCs/>
        </w:rPr>
        <w:t xml:space="preserve">plant </w:t>
      </w:r>
      <w:r w:rsidR="00557DC7">
        <w:rPr>
          <w:bCs/>
          <w:i/>
          <w:iCs/>
        </w:rPr>
        <w:t>traits</w:t>
      </w:r>
    </w:p>
    <w:p w14:paraId="769A5107" w14:textId="72C6427D" w:rsidR="00613BC3" w:rsidRDefault="001D7D17" w:rsidP="00DE2B27">
      <w:pPr>
        <w:spacing w:line="360" w:lineRule="auto"/>
        <w:rPr>
          <w:bCs/>
        </w:rPr>
      </w:pPr>
      <w:r>
        <w:rPr>
          <w:bCs/>
        </w:rPr>
        <w:t>Elevated CO</w:t>
      </w:r>
      <w:r>
        <w:rPr>
          <w:bCs/>
          <w:vertAlign w:val="subscript"/>
        </w:rPr>
        <w:t>2</w:t>
      </w:r>
      <w:r>
        <w:rPr>
          <w:bCs/>
        </w:rPr>
        <w:t xml:space="preserve"> increased total leaf area and total biomass by 51% and 102%, respectively</w:t>
      </w:r>
      <w:r w:rsidR="009F20B5">
        <w:rPr>
          <w:bCs/>
        </w:rPr>
        <w:t xml:space="preserve"> (</w:t>
      </w:r>
      <w:r w:rsidR="009F20B5" w:rsidRPr="00D83A10">
        <w:rPr>
          <w:bCs/>
          <w:i/>
          <w:iCs/>
        </w:rPr>
        <w:t>p</w:t>
      </w:r>
      <w:r w:rsidR="009F20B5">
        <w:rPr>
          <w:bCs/>
        </w:rPr>
        <w:t xml:space="preserve">&lt;0.001 in both cases; Table </w:t>
      </w:r>
      <w:r w:rsidR="00845B96">
        <w:rPr>
          <w:bCs/>
        </w:rPr>
        <w:t>4</w:t>
      </w:r>
      <w:r w:rsidR="009F20B5">
        <w:rPr>
          <w:bCs/>
        </w:rPr>
        <w:t>)</w:t>
      </w:r>
      <w:r>
        <w:rPr>
          <w:bCs/>
        </w:rPr>
        <w:t>. Positive effects of e</w:t>
      </w:r>
      <w:r w:rsidR="00303961">
        <w:rPr>
          <w:bCs/>
        </w:rPr>
        <w:t xml:space="preserve">levated </w:t>
      </w:r>
      <w:r>
        <w:rPr>
          <w:bCs/>
        </w:rPr>
        <w:t>CO</w:t>
      </w:r>
      <w:r>
        <w:rPr>
          <w:bCs/>
          <w:vertAlign w:val="subscript"/>
        </w:rPr>
        <w:t>2</w:t>
      </w:r>
      <w:r>
        <w:rPr>
          <w:bCs/>
        </w:rPr>
        <w:t xml:space="preserve"> on total leaf area and total biomass were enhanced </w:t>
      </w:r>
      <w:r w:rsidR="00613BC3">
        <w:rPr>
          <w:bCs/>
        </w:rPr>
        <w:t>with</w:t>
      </w:r>
      <w:r>
        <w:rPr>
          <w:bCs/>
        </w:rPr>
        <w:t xml:space="preserve"> increasing </w:t>
      </w:r>
      <w:ins w:id="121" w:author="Perkowski, Evan A [2]" w:date="2023-11-13T15:34:00Z">
        <w:r w:rsidR="00165C21">
          <w:rPr>
            <w:bCs/>
          </w:rPr>
          <w:t xml:space="preserve">nitrogen </w:t>
        </w:r>
      </w:ins>
      <w:r w:rsidR="009F20B5">
        <w:rPr>
          <w:bCs/>
        </w:rPr>
        <w:t>fertilization (CO</w:t>
      </w:r>
      <w:r w:rsidR="009F20B5">
        <w:rPr>
          <w:bCs/>
          <w:vertAlign w:val="subscript"/>
        </w:rPr>
        <w:t>2</w:t>
      </w:r>
      <w:r w:rsidR="009F20B5">
        <w:rPr>
          <w:bCs/>
        </w:rPr>
        <w:t>-by-</w:t>
      </w:r>
      <w:ins w:id="122" w:author="Perkowski, Evan A [2]" w:date="2023-11-13T15:34:00Z">
        <w:r w:rsidR="00165C21">
          <w:rPr>
            <w:bCs/>
          </w:rPr>
          <w:t xml:space="preserve">nitrogen </w:t>
        </w:r>
      </w:ins>
      <w:r w:rsidR="009F20B5">
        <w:rPr>
          <w:bCs/>
        </w:rPr>
        <w:t xml:space="preserve">fertilization interaction: </w:t>
      </w:r>
      <w:r w:rsidR="009F20B5" w:rsidRPr="00D83A10">
        <w:rPr>
          <w:bCs/>
          <w:i/>
          <w:iCs/>
        </w:rPr>
        <w:t>p</w:t>
      </w:r>
      <w:r w:rsidR="009F20B5">
        <w:rPr>
          <w:bCs/>
        </w:rPr>
        <w:t xml:space="preserve">&lt;0.001 in both cases; Table </w:t>
      </w:r>
      <w:r w:rsidR="00845B96">
        <w:rPr>
          <w:bCs/>
        </w:rPr>
        <w:t>4</w:t>
      </w:r>
      <w:r w:rsidR="009F20B5">
        <w:rPr>
          <w:bCs/>
        </w:rPr>
        <w:t>; Fig. 4a-b</w:t>
      </w:r>
      <w:r w:rsidR="008B5D7E">
        <w:rPr>
          <w:bCs/>
        </w:rPr>
        <w:t>) but</w:t>
      </w:r>
      <w:r w:rsidR="009F20B5">
        <w:rPr>
          <w:bCs/>
        </w:rPr>
        <w:t xml:space="preserve"> not inoculation (CO</w:t>
      </w:r>
      <w:r w:rsidR="009F20B5">
        <w:rPr>
          <w:bCs/>
          <w:vertAlign w:val="subscript"/>
        </w:rPr>
        <w:t>2</w:t>
      </w:r>
      <w:r w:rsidR="009F20B5">
        <w:rPr>
          <w:bCs/>
        </w:rPr>
        <w:t xml:space="preserve">-by-inoculation interaction: </w:t>
      </w:r>
      <w:r w:rsidR="009F20B5">
        <w:rPr>
          <w:bCs/>
          <w:i/>
          <w:iCs/>
        </w:rPr>
        <w:t>p</w:t>
      </w:r>
      <w:r w:rsidR="009F20B5">
        <w:rPr>
          <w:bCs/>
        </w:rPr>
        <w:t xml:space="preserve">&gt;0.05 in both cases; Table </w:t>
      </w:r>
      <w:r w:rsidR="00845B96">
        <w:rPr>
          <w:bCs/>
        </w:rPr>
        <w:t>4</w:t>
      </w:r>
      <w:r w:rsidR="009F20B5">
        <w:rPr>
          <w:bCs/>
        </w:rPr>
        <w:t>).</w:t>
      </w:r>
      <w:r w:rsidR="00A56495">
        <w:rPr>
          <w:bCs/>
        </w:rPr>
        <w:t xml:space="preserve"> </w:t>
      </w:r>
      <w:r w:rsidR="007F6722">
        <w:rPr>
          <w:bCs/>
        </w:rPr>
        <w:t xml:space="preserve">An interaction between </w:t>
      </w:r>
      <w:ins w:id="123" w:author="Perkowski, Evan A [2]" w:date="2023-11-13T15:34:00Z">
        <w:r w:rsidR="00165C21">
          <w:rPr>
            <w:bCs/>
          </w:rPr>
          <w:t xml:space="preserve">nitrogen </w:t>
        </w:r>
      </w:ins>
      <w:r w:rsidR="007F6722">
        <w:rPr>
          <w:bCs/>
        </w:rPr>
        <w:t>fertilization and inoculation (</w:t>
      </w:r>
      <w:r w:rsidR="007F6722">
        <w:rPr>
          <w:bCs/>
          <w:i/>
          <w:iCs/>
        </w:rPr>
        <w:t>p</w:t>
      </w:r>
      <w:r w:rsidR="007F6722">
        <w:rPr>
          <w:bCs/>
        </w:rPr>
        <w:t xml:space="preserve">&lt;0.001 in both cases; Table </w:t>
      </w:r>
      <w:r w:rsidR="00845B96">
        <w:rPr>
          <w:bCs/>
        </w:rPr>
        <w:t>4</w:t>
      </w:r>
      <w:r w:rsidR="007F6722">
        <w:rPr>
          <w:bCs/>
        </w:rPr>
        <w:t xml:space="preserve">) indicated </w:t>
      </w:r>
      <w:r w:rsidR="004D7455">
        <w:rPr>
          <w:bCs/>
        </w:rPr>
        <w:t xml:space="preserve">that </w:t>
      </w:r>
      <w:r w:rsidR="00E400F5">
        <w:rPr>
          <w:bCs/>
        </w:rPr>
        <w:t xml:space="preserve">positive effects of increasing </w:t>
      </w:r>
      <w:ins w:id="124" w:author="Perkowski, Evan A [2]" w:date="2023-11-13T15:35:00Z">
        <w:r w:rsidR="00165C21">
          <w:rPr>
            <w:bCs/>
          </w:rPr>
          <w:t>nitrogen</w:t>
        </w:r>
      </w:ins>
      <w:ins w:id="125" w:author="Perkowski, Evan A [2]" w:date="2023-11-13T15:34:00Z">
        <w:r w:rsidR="00165C21">
          <w:rPr>
            <w:bCs/>
          </w:rPr>
          <w:t xml:space="preserve"> </w:t>
        </w:r>
      </w:ins>
      <w:r w:rsidR="00E400F5">
        <w:rPr>
          <w:bCs/>
        </w:rPr>
        <w:t>fertilization on total leaf area and total biomass (</w:t>
      </w:r>
      <w:r w:rsidR="00E400F5">
        <w:rPr>
          <w:bCs/>
          <w:i/>
          <w:iCs/>
        </w:rPr>
        <w:t>p</w:t>
      </w:r>
      <w:r w:rsidR="00E400F5">
        <w:rPr>
          <w:bCs/>
        </w:rPr>
        <w:t xml:space="preserve">&lt;0.001 in both cases; Table 4) were stronger in uninoculated plants than inoculated plants (Tukey </w:t>
      </w:r>
      <w:r w:rsidR="00613BC3">
        <w:rPr>
          <w:color w:val="000000"/>
        </w:rPr>
        <w:t>test</w:t>
      </w:r>
      <w:r w:rsidR="00E60183">
        <w:rPr>
          <w:color w:val="000000"/>
        </w:rPr>
        <w:t>s</w:t>
      </w:r>
      <w:r w:rsidR="00613BC3">
        <w:rPr>
          <w:color w:val="000000"/>
        </w:rPr>
        <w:t xml:space="preserve"> comparing the </w:t>
      </w:r>
      <w:ins w:id="126" w:author="Perkowski, Evan A [2]" w:date="2023-11-13T15:35:00Z">
        <w:r w:rsidR="00165C21">
          <w:rPr>
            <w:color w:val="000000"/>
          </w:rPr>
          <w:t xml:space="preserve">nitrogen </w:t>
        </w:r>
      </w:ins>
      <w:r w:rsidR="00613BC3">
        <w:rPr>
          <w:color w:val="000000"/>
        </w:rPr>
        <w:t>fertilization-</w:t>
      </w:r>
      <w:r w:rsidR="00E60183">
        <w:rPr>
          <w:color w:val="000000"/>
        </w:rPr>
        <w:t>trait</w:t>
      </w:r>
      <w:r w:rsidR="00613BC3">
        <w:rPr>
          <w:color w:val="000000"/>
        </w:rPr>
        <w:t xml:space="preserve"> </w:t>
      </w:r>
      <w:r w:rsidR="00FD5755">
        <w:rPr>
          <w:color w:val="000000"/>
        </w:rPr>
        <w:t>slop</w:t>
      </w:r>
      <w:r w:rsidR="00761635">
        <w:rPr>
          <w:color w:val="000000"/>
        </w:rPr>
        <w:t>e</w:t>
      </w:r>
      <w:r w:rsidR="00E60183">
        <w:rPr>
          <w:color w:val="000000"/>
        </w:rPr>
        <w:t>s</w:t>
      </w:r>
      <w:r w:rsidR="00FD5755">
        <w:rPr>
          <w:color w:val="000000"/>
        </w:rPr>
        <w:t xml:space="preserve"> between inoculation treatments:</w:t>
      </w:r>
      <w:r w:rsidR="00613BC3">
        <w:rPr>
          <w:color w:val="000000"/>
        </w:rPr>
        <w:t xml:space="preserve"> </w:t>
      </w:r>
      <w:r w:rsidR="00613BC3">
        <w:rPr>
          <w:i/>
          <w:iCs/>
          <w:color w:val="000000"/>
        </w:rPr>
        <w:t>p</w:t>
      </w:r>
      <w:r w:rsidR="00613BC3">
        <w:rPr>
          <w:color w:val="000000"/>
        </w:rPr>
        <w:t>&lt;0.05 for both traits).</w:t>
      </w:r>
    </w:p>
    <w:p w14:paraId="4B53320A" w14:textId="333C8061" w:rsidR="00771388" w:rsidRDefault="004D7455" w:rsidP="00C51FCC">
      <w:pPr>
        <w:spacing w:line="360" w:lineRule="auto"/>
        <w:ind w:firstLine="720"/>
        <w:rPr>
          <w:bCs/>
        </w:rPr>
      </w:pPr>
      <w:r>
        <w:rPr>
          <w:bCs/>
        </w:rPr>
        <w:t>Elevated CO</w:t>
      </w:r>
      <w:r>
        <w:rPr>
          <w:bCs/>
          <w:vertAlign w:val="subscript"/>
        </w:rPr>
        <w:t>2</w:t>
      </w:r>
      <w:r>
        <w:rPr>
          <w:bCs/>
        </w:rPr>
        <w:t xml:space="preserve"> increased </w:t>
      </w:r>
      <w:proofErr w:type="spellStart"/>
      <w:r>
        <w:rPr>
          <w:bCs/>
          <w:i/>
          <w:iCs/>
        </w:rPr>
        <w:t>N</w:t>
      </w:r>
      <w:r>
        <w:rPr>
          <w:bCs/>
          <w:vertAlign w:val="subscript"/>
        </w:rPr>
        <w:t>cost</w:t>
      </w:r>
      <w:proofErr w:type="spellEnd"/>
      <w:r>
        <w:rPr>
          <w:bCs/>
        </w:rPr>
        <w:t xml:space="preserve"> by 62%</w:t>
      </w:r>
      <w:r w:rsidR="00557DC7">
        <w:rPr>
          <w:bCs/>
        </w:rPr>
        <w:t xml:space="preserve"> (</w:t>
      </w:r>
      <w:r w:rsidR="00557DC7">
        <w:rPr>
          <w:bCs/>
          <w:i/>
          <w:iCs/>
        </w:rPr>
        <w:t>p</w:t>
      </w:r>
      <w:r w:rsidR="00557DC7">
        <w:rPr>
          <w:bCs/>
        </w:rPr>
        <w:t xml:space="preserve">&lt;0.001; Table </w:t>
      </w:r>
      <w:r w:rsidR="00845B96">
        <w:rPr>
          <w:bCs/>
        </w:rPr>
        <w:t>4</w:t>
      </w:r>
      <w:r w:rsidR="00557DC7">
        <w:rPr>
          <w:bCs/>
        </w:rPr>
        <w:t>)</w:t>
      </w:r>
      <w:r w:rsidR="00080815">
        <w:rPr>
          <w:bCs/>
        </w:rPr>
        <w:t xml:space="preserve">, a pattern that was not modified by </w:t>
      </w:r>
      <w:ins w:id="127" w:author="Perkowski, Evan A [2]" w:date="2023-11-13T15:35:00Z">
        <w:r w:rsidR="00165C21">
          <w:rPr>
            <w:bCs/>
          </w:rPr>
          <w:t xml:space="preserve">nitrogen </w:t>
        </w:r>
      </w:ins>
      <w:r w:rsidR="00080815">
        <w:rPr>
          <w:bCs/>
        </w:rPr>
        <w:t>fertilization (CO</w:t>
      </w:r>
      <w:r w:rsidR="00080815">
        <w:rPr>
          <w:bCs/>
          <w:vertAlign w:val="subscript"/>
        </w:rPr>
        <w:t>2</w:t>
      </w:r>
      <w:r w:rsidR="00080815">
        <w:rPr>
          <w:bCs/>
        </w:rPr>
        <w:t>-by-</w:t>
      </w:r>
      <w:ins w:id="128" w:author="Perkowski, Evan A [2]" w:date="2023-11-13T15:35:00Z">
        <w:r w:rsidR="00165C21">
          <w:rPr>
            <w:bCs/>
          </w:rPr>
          <w:t xml:space="preserve">nitrogen </w:t>
        </w:r>
      </w:ins>
      <w:r w:rsidR="00080815">
        <w:rPr>
          <w:bCs/>
        </w:rPr>
        <w:t xml:space="preserve">fertilization interaction: </w:t>
      </w:r>
      <w:r w:rsidR="00080815">
        <w:rPr>
          <w:bCs/>
          <w:i/>
          <w:iCs/>
        </w:rPr>
        <w:t>p</w:t>
      </w:r>
      <w:r w:rsidR="00080815">
        <w:rPr>
          <w:bCs/>
        </w:rPr>
        <w:t>&gt;0.05; Table 4). An interaction between CO</w:t>
      </w:r>
      <w:r w:rsidR="00080815">
        <w:rPr>
          <w:bCs/>
          <w:vertAlign w:val="subscript"/>
        </w:rPr>
        <w:t>2</w:t>
      </w:r>
      <w:r w:rsidR="00080815">
        <w:rPr>
          <w:bCs/>
        </w:rPr>
        <w:t xml:space="preserve"> and inoculation indicated that positive effects of elevated CO</w:t>
      </w:r>
      <w:r w:rsidR="00080815">
        <w:rPr>
          <w:bCs/>
          <w:vertAlign w:val="subscript"/>
        </w:rPr>
        <w:t>2</w:t>
      </w:r>
      <w:r w:rsidR="00080815">
        <w:rPr>
          <w:bCs/>
        </w:rPr>
        <w:t xml:space="preserve"> on </w:t>
      </w:r>
      <w:proofErr w:type="spellStart"/>
      <w:r w:rsidR="00080815">
        <w:rPr>
          <w:bCs/>
          <w:i/>
          <w:iCs/>
        </w:rPr>
        <w:t>N</w:t>
      </w:r>
      <w:r w:rsidR="00080815">
        <w:rPr>
          <w:bCs/>
          <w:vertAlign w:val="subscript"/>
        </w:rPr>
        <w:t>cost</w:t>
      </w:r>
      <w:proofErr w:type="spellEnd"/>
      <w:r w:rsidR="00080815">
        <w:rPr>
          <w:bCs/>
        </w:rPr>
        <w:t xml:space="preserve"> were stronger in uninoculated plants. Specifically, elevated CO</w:t>
      </w:r>
      <w:r w:rsidR="00080815">
        <w:rPr>
          <w:bCs/>
          <w:vertAlign w:val="subscript"/>
        </w:rPr>
        <w:t>2</w:t>
      </w:r>
      <w:r w:rsidR="00080815">
        <w:rPr>
          <w:bCs/>
        </w:rPr>
        <w:t xml:space="preserve"> increased </w:t>
      </w:r>
      <w:proofErr w:type="spellStart"/>
      <w:r w:rsidR="00080815">
        <w:rPr>
          <w:bCs/>
          <w:i/>
          <w:iCs/>
        </w:rPr>
        <w:t>N</w:t>
      </w:r>
      <w:r w:rsidR="00080815">
        <w:rPr>
          <w:bCs/>
          <w:vertAlign w:val="subscript"/>
        </w:rPr>
        <w:t>cost</w:t>
      </w:r>
      <w:proofErr w:type="spellEnd"/>
      <w:r w:rsidR="00080815">
        <w:rPr>
          <w:bCs/>
        </w:rPr>
        <w:t xml:space="preserve"> </w:t>
      </w:r>
      <w:r w:rsidR="00771388">
        <w:rPr>
          <w:bCs/>
        </w:rPr>
        <w:t xml:space="preserve">in uninoculated plants </w:t>
      </w:r>
      <w:r w:rsidR="00080815">
        <w:rPr>
          <w:bCs/>
        </w:rPr>
        <w:t xml:space="preserve">by </w:t>
      </w:r>
      <w:r w:rsidR="00FD5755">
        <w:rPr>
          <w:bCs/>
        </w:rPr>
        <w:t>99</w:t>
      </w:r>
      <w:r w:rsidR="00080815">
        <w:rPr>
          <w:bCs/>
        </w:rPr>
        <w:t xml:space="preserve">% (Tukey test </w:t>
      </w:r>
      <w:r w:rsidR="00FD5755">
        <w:rPr>
          <w:bCs/>
        </w:rPr>
        <w:t>evaluating the CO</w:t>
      </w:r>
      <w:r w:rsidR="00FD5755">
        <w:rPr>
          <w:bCs/>
          <w:vertAlign w:val="subscript"/>
        </w:rPr>
        <w:t>2</w:t>
      </w:r>
      <w:r w:rsidR="00FD5755">
        <w:rPr>
          <w:bCs/>
        </w:rPr>
        <w:t xml:space="preserve"> effect on</w:t>
      </w:r>
      <w:r w:rsidR="00FD5755">
        <w:rPr>
          <w:bCs/>
          <w:vertAlign w:val="subscript"/>
        </w:rPr>
        <w:t xml:space="preserve"> </w:t>
      </w:r>
      <w:proofErr w:type="spellStart"/>
      <w:r w:rsidR="00080815">
        <w:rPr>
          <w:bCs/>
          <w:i/>
          <w:iCs/>
        </w:rPr>
        <w:t>N</w:t>
      </w:r>
      <w:r w:rsidR="00080815">
        <w:rPr>
          <w:bCs/>
          <w:vertAlign w:val="subscript"/>
        </w:rPr>
        <w:t>cost</w:t>
      </w:r>
      <w:proofErr w:type="spellEnd"/>
      <w:r w:rsidR="00080815">
        <w:rPr>
          <w:bCs/>
        </w:rPr>
        <w:t xml:space="preserve"> in uninoculated plants: </w:t>
      </w:r>
      <w:r w:rsidR="00080815">
        <w:rPr>
          <w:bCs/>
          <w:i/>
          <w:iCs/>
        </w:rPr>
        <w:t>p</w:t>
      </w:r>
      <w:r w:rsidR="00080815">
        <w:rPr>
          <w:bCs/>
        </w:rPr>
        <w:t xml:space="preserve">&lt;0.001), but </w:t>
      </w:r>
      <w:r w:rsidR="009C0B25">
        <w:rPr>
          <w:bCs/>
        </w:rPr>
        <w:t>only</w:t>
      </w:r>
      <w:r w:rsidR="002D4F74">
        <w:rPr>
          <w:bCs/>
        </w:rPr>
        <w:t xml:space="preserve"> by</w:t>
      </w:r>
      <w:r w:rsidR="00FD5755">
        <w:rPr>
          <w:bCs/>
        </w:rPr>
        <w:t xml:space="preserve"> 21% </w:t>
      </w:r>
      <w:r w:rsidR="001F5AAB">
        <w:rPr>
          <w:bCs/>
        </w:rPr>
        <w:t xml:space="preserve">in inoculated plants </w:t>
      </w:r>
      <w:r w:rsidR="00FD5755">
        <w:rPr>
          <w:bCs/>
        </w:rPr>
        <w:t>(Tukey test evaluating the CO</w:t>
      </w:r>
      <w:r w:rsidR="00FD5755">
        <w:rPr>
          <w:bCs/>
          <w:vertAlign w:val="subscript"/>
        </w:rPr>
        <w:t>2</w:t>
      </w:r>
      <w:r w:rsidR="00FD5755">
        <w:rPr>
          <w:bCs/>
        </w:rPr>
        <w:t xml:space="preserve"> effect in inoculated plants: </w:t>
      </w:r>
      <w:r w:rsidR="00FD5755">
        <w:rPr>
          <w:bCs/>
          <w:i/>
          <w:iCs/>
        </w:rPr>
        <w:t>p</w:t>
      </w:r>
      <w:r w:rsidR="00FD5755">
        <w:rPr>
          <w:bCs/>
        </w:rPr>
        <w:t xml:space="preserve">&lt;0.05). An interaction between </w:t>
      </w:r>
      <w:ins w:id="129" w:author="Perkowski, Evan A [2]" w:date="2023-11-13T15:35:00Z">
        <w:r w:rsidR="00165C21">
          <w:rPr>
            <w:bCs/>
          </w:rPr>
          <w:t xml:space="preserve">nitrogen </w:t>
        </w:r>
      </w:ins>
      <w:r w:rsidR="00FD5755">
        <w:rPr>
          <w:bCs/>
        </w:rPr>
        <w:t>fertilization and inoculation</w:t>
      </w:r>
      <w:r w:rsidR="00080815">
        <w:rPr>
          <w:bCs/>
        </w:rPr>
        <w:t xml:space="preserve"> (</w:t>
      </w:r>
      <w:r w:rsidR="00080815">
        <w:rPr>
          <w:bCs/>
          <w:i/>
          <w:iCs/>
        </w:rPr>
        <w:t>p</w:t>
      </w:r>
      <w:r w:rsidR="00080815">
        <w:rPr>
          <w:bCs/>
        </w:rPr>
        <w:t>&lt;0.001; Table 4) indicated that negative effect</w:t>
      </w:r>
      <w:r w:rsidR="00FD5755">
        <w:rPr>
          <w:bCs/>
        </w:rPr>
        <w:t>s</w:t>
      </w:r>
      <w:r w:rsidR="00080815">
        <w:rPr>
          <w:bCs/>
        </w:rPr>
        <w:t xml:space="preserve"> of increasing </w:t>
      </w:r>
      <w:ins w:id="130" w:author="Perkowski, Evan A [2]" w:date="2023-11-13T15:35:00Z">
        <w:r w:rsidR="00165C21">
          <w:rPr>
            <w:bCs/>
          </w:rPr>
          <w:t xml:space="preserve">nitrogen </w:t>
        </w:r>
      </w:ins>
      <w:r w:rsidR="00080815">
        <w:rPr>
          <w:bCs/>
        </w:rPr>
        <w:t xml:space="preserve">fertilization on </w:t>
      </w:r>
      <w:proofErr w:type="spellStart"/>
      <w:r w:rsidR="00080815">
        <w:rPr>
          <w:bCs/>
          <w:i/>
          <w:iCs/>
        </w:rPr>
        <w:t>N</w:t>
      </w:r>
      <w:r w:rsidR="00080815">
        <w:rPr>
          <w:bCs/>
          <w:vertAlign w:val="subscript"/>
        </w:rPr>
        <w:t>cost</w:t>
      </w:r>
      <w:proofErr w:type="spellEnd"/>
      <w:r w:rsidR="00080815">
        <w:rPr>
          <w:bCs/>
        </w:rPr>
        <w:t xml:space="preserve"> </w:t>
      </w:r>
      <w:r w:rsidR="00FD5755">
        <w:rPr>
          <w:bCs/>
        </w:rPr>
        <w:t>(</w:t>
      </w:r>
      <w:r w:rsidR="00FD5755">
        <w:rPr>
          <w:bCs/>
          <w:i/>
          <w:iCs/>
        </w:rPr>
        <w:t>p</w:t>
      </w:r>
      <w:r w:rsidR="00FD5755">
        <w:rPr>
          <w:bCs/>
        </w:rPr>
        <w:t>&lt;0.001; Table 4)</w:t>
      </w:r>
      <w:r w:rsidR="00FD5755">
        <w:rPr>
          <w:bCs/>
          <w:i/>
          <w:iCs/>
        </w:rPr>
        <w:t xml:space="preserve"> </w:t>
      </w:r>
      <w:r w:rsidR="00080815">
        <w:rPr>
          <w:bCs/>
        </w:rPr>
        <w:t>w</w:t>
      </w:r>
      <w:r w:rsidR="00FD5755">
        <w:rPr>
          <w:bCs/>
        </w:rPr>
        <w:t>ere</w:t>
      </w:r>
      <w:r w:rsidR="00080815">
        <w:rPr>
          <w:bCs/>
        </w:rPr>
        <w:t xml:space="preserve"> stronger in uninoculated plants</w:t>
      </w:r>
      <w:r w:rsidR="00761635">
        <w:rPr>
          <w:bCs/>
        </w:rPr>
        <w:t xml:space="preserve"> </w:t>
      </w:r>
      <w:r w:rsidR="00FD5755">
        <w:rPr>
          <w:bCs/>
        </w:rPr>
        <w:t xml:space="preserve">(Tukey test comparing the </w:t>
      </w:r>
      <w:ins w:id="131" w:author="Perkowski, Evan A [2]" w:date="2023-11-13T15:35:00Z">
        <w:r w:rsidR="00165C21">
          <w:rPr>
            <w:bCs/>
          </w:rPr>
          <w:t xml:space="preserve">nitrogen </w:t>
        </w:r>
      </w:ins>
      <w:r w:rsidR="00FD5755">
        <w:rPr>
          <w:bCs/>
        </w:rPr>
        <w:t>fertilization-</w:t>
      </w:r>
      <w:proofErr w:type="spellStart"/>
      <w:r w:rsidR="00FD5755">
        <w:rPr>
          <w:bCs/>
          <w:i/>
          <w:iCs/>
        </w:rPr>
        <w:t>N</w:t>
      </w:r>
      <w:r w:rsidR="00FD5755">
        <w:rPr>
          <w:bCs/>
          <w:vertAlign w:val="subscript"/>
        </w:rPr>
        <w:t>cost</w:t>
      </w:r>
      <w:proofErr w:type="spellEnd"/>
      <w:r w:rsidR="00FD5755">
        <w:rPr>
          <w:bCs/>
        </w:rPr>
        <w:t xml:space="preserve"> slope between inoculation treatments: </w:t>
      </w:r>
      <w:r w:rsidR="00FD5755">
        <w:rPr>
          <w:bCs/>
          <w:i/>
          <w:iCs/>
        </w:rPr>
        <w:t>p</w:t>
      </w:r>
      <w:r w:rsidR="00FD5755">
        <w:rPr>
          <w:bCs/>
        </w:rPr>
        <w:t xml:space="preserve">&lt;0.001). </w:t>
      </w:r>
      <w:ins w:id="132" w:author="Perkowski, Evan A [2]" w:date="2023-11-13T15:53:00Z">
        <w:r w:rsidR="006E540D">
          <w:rPr>
            <w:bCs/>
          </w:rPr>
          <w:t>A three-way interaction (</w:t>
        </w:r>
      </w:ins>
      <w:ins w:id="133" w:author="Perkowski, Evan A [2]" w:date="2023-11-13T15:54:00Z">
        <w:r w:rsidR="006E540D">
          <w:rPr>
            <w:bCs/>
            <w:i/>
            <w:iCs/>
          </w:rPr>
          <w:t>p</w:t>
        </w:r>
        <w:r w:rsidR="006E540D">
          <w:rPr>
            <w:bCs/>
          </w:rPr>
          <w:t xml:space="preserve">&lt;0.001; Table 4) indicated that </w:t>
        </w:r>
      </w:ins>
      <w:ins w:id="134" w:author="Perkowski, Evan A [2]" w:date="2023-11-13T15:55:00Z">
        <w:r w:rsidR="006E540D">
          <w:rPr>
            <w:bCs/>
          </w:rPr>
          <w:t>the</w:t>
        </w:r>
      </w:ins>
      <w:ins w:id="135" w:author="Perkowski, Evan A [2]" w:date="2023-11-13T16:01:00Z">
        <w:r w:rsidR="00C51FCC">
          <w:rPr>
            <w:bCs/>
          </w:rPr>
          <w:t xml:space="preserve"> two-way</w:t>
        </w:r>
      </w:ins>
      <w:ins w:id="136" w:author="Perkowski, Evan A [2]" w:date="2023-11-13T15:55:00Z">
        <w:r w:rsidR="006E540D">
          <w:rPr>
            <w:bCs/>
          </w:rPr>
          <w:t xml:space="preserve"> </w:t>
        </w:r>
      </w:ins>
      <w:ins w:id="137" w:author="Perkowski, Evan A [2]" w:date="2023-11-13T15:54:00Z">
        <w:r w:rsidR="006E540D">
          <w:rPr>
            <w:bCs/>
          </w:rPr>
          <w:t>interaction</w:t>
        </w:r>
      </w:ins>
      <w:ins w:id="138" w:author="Perkowski, Evan A [2]" w:date="2023-11-13T15:55:00Z">
        <w:r w:rsidR="006E540D">
          <w:rPr>
            <w:bCs/>
          </w:rPr>
          <w:t xml:space="preserve"> between </w:t>
        </w:r>
      </w:ins>
      <w:ins w:id="139" w:author="Perkowski, Evan A [2]" w:date="2023-11-13T15:54:00Z">
        <w:r w:rsidR="006E540D">
          <w:rPr>
            <w:bCs/>
          </w:rPr>
          <w:t>nitrogen fertilization and inoculation was stronger under elevated CO</w:t>
        </w:r>
        <w:r w:rsidR="006E540D">
          <w:rPr>
            <w:bCs/>
            <w:vertAlign w:val="subscript"/>
          </w:rPr>
          <w:t>2</w:t>
        </w:r>
      </w:ins>
      <w:ins w:id="140" w:author="Perkowski, Evan A [2]" w:date="2023-11-13T16:01:00Z">
        <w:r w:rsidR="00C51FCC">
          <w:rPr>
            <w:bCs/>
          </w:rPr>
          <w:t xml:space="preserve"> than ambient CO</w:t>
        </w:r>
        <w:r w:rsidR="00C51FCC">
          <w:rPr>
            <w:bCs/>
            <w:vertAlign w:val="subscript"/>
          </w:rPr>
          <w:t>2</w:t>
        </w:r>
      </w:ins>
      <w:ins w:id="141" w:author="Perkowski, Evan A [2]" w:date="2023-11-13T15:59:00Z">
        <w:r w:rsidR="00C51FCC">
          <w:rPr>
            <w:bCs/>
          </w:rPr>
          <w:t>. This pattern was d</w:t>
        </w:r>
      </w:ins>
      <w:ins w:id="142" w:author="Perkowski, Evan A [2]" w:date="2023-11-13T16:01:00Z">
        <w:r w:rsidR="00C51FCC">
          <w:rPr>
            <w:bCs/>
          </w:rPr>
          <w:t>riven by</w:t>
        </w:r>
      </w:ins>
      <w:ins w:id="143" w:author="Perkowski, Evan A [2]" w:date="2023-11-13T15:59:00Z">
        <w:r w:rsidR="00C51FCC">
          <w:rPr>
            <w:bCs/>
          </w:rPr>
          <w:t xml:space="preserve"> </w:t>
        </w:r>
      </w:ins>
      <w:ins w:id="144" w:author="Perkowski, Evan A [2]" w:date="2023-11-13T15:55:00Z">
        <w:r w:rsidR="006E540D">
          <w:rPr>
            <w:bCs/>
          </w:rPr>
          <w:t xml:space="preserve">substantially greater </w:t>
        </w:r>
        <w:proofErr w:type="spellStart"/>
        <w:r w:rsidR="006E540D">
          <w:rPr>
            <w:bCs/>
            <w:i/>
            <w:iCs/>
          </w:rPr>
          <w:t>N</w:t>
        </w:r>
        <w:r w:rsidR="006E540D">
          <w:rPr>
            <w:bCs/>
            <w:vertAlign w:val="subscript"/>
          </w:rPr>
          <w:t>cost</w:t>
        </w:r>
        <w:proofErr w:type="spellEnd"/>
        <w:r w:rsidR="006E540D">
          <w:rPr>
            <w:bCs/>
          </w:rPr>
          <w:t xml:space="preserve"> </w:t>
        </w:r>
      </w:ins>
      <w:ins w:id="145" w:author="Perkowski, Evan A [2]" w:date="2023-11-13T15:56:00Z">
        <w:r w:rsidR="006E540D">
          <w:rPr>
            <w:bCs/>
          </w:rPr>
          <w:t xml:space="preserve">in uninoculated plants </w:t>
        </w:r>
      </w:ins>
      <w:ins w:id="146" w:author="Perkowski, Evan A [2]" w:date="2023-11-13T16:00:00Z">
        <w:r w:rsidR="00C51FCC">
          <w:rPr>
            <w:bCs/>
          </w:rPr>
          <w:t xml:space="preserve">grown </w:t>
        </w:r>
      </w:ins>
      <w:ins w:id="147" w:author="Perkowski, Evan A [2]" w:date="2023-11-13T15:56:00Z">
        <w:r w:rsidR="006E540D">
          <w:rPr>
            <w:bCs/>
          </w:rPr>
          <w:t>under</w:t>
        </w:r>
      </w:ins>
      <w:ins w:id="148" w:author="Perkowski, Evan A [2]" w:date="2023-11-13T16:00:00Z">
        <w:r w:rsidR="00C51FCC">
          <w:rPr>
            <w:bCs/>
          </w:rPr>
          <w:t xml:space="preserve"> elevated CO</w:t>
        </w:r>
        <w:r w:rsidR="00C51FCC">
          <w:rPr>
            <w:bCs/>
            <w:vertAlign w:val="subscript"/>
          </w:rPr>
          <w:t>2</w:t>
        </w:r>
        <w:r w:rsidR="00C51FCC">
          <w:rPr>
            <w:bCs/>
          </w:rPr>
          <w:t xml:space="preserve"> and</w:t>
        </w:r>
      </w:ins>
      <w:ins w:id="149" w:author="Perkowski, Evan A [2]" w:date="2023-11-13T15:56:00Z">
        <w:r w:rsidR="006E540D">
          <w:rPr>
            <w:bCs/>
          </w:rPr>
          <w:t xml:space="preserve"> low nitrogen fertilization than any other</w:t>
        </w:r>
      </w:ins>
      <w:ins w:id="150" w:author="Perkowski, Evan A [2]" w:date="2023-11-13T16:00:00Z">
        <w:r w:rsidR="00C51FCC">
          <w:rPr>
            <w:bCs/>
          </w:rPr>
          <w:t xml:space="preserve"> CO</w:t>
        </w:r>
        <w:r w:rsidR="00C51FCC">
          <w:rPr>
            <w:bCs/>
            <w:vertAlign w:val="subscript"/>
          </w:rPr>
          <w:t>2</w:t>
        </w:r>
        <w:r w:rsidR="00C51FCC">
          <w:rPr>
            <w:bCs/>
          </w:rPr>
          <w:t>-by-inoculation</w:t>
        </w:r>
      </w:ins>
      <w:ins w:id="151" w:author="Perkowski, Evan A [2]" w:date="2023-11-13T15:56:00Z">
        <w:r w:rsidR="006E540D">
          <w:rPr>
            <w:bCs/>
          </w:rPr>
          <w:t xml:space="preserve"> treatment combination</w:t>
        </w:r>
      </w:ins>
      <w:ins w:id="152" w:author="Perkowski, Evan A [2]" w:date="2023-11-13T16:01:00Z">
        <w:r w:rsidR="00C51FCC">
          <w:rPr>
            <w:bCs/>
          </w:rPr>
          <w:t xml:space="preserve"> under low nitrogen fertilization</w:t>
        </w:r>
      </w:ins>
      <w:ins w:id="153" w:author="Perkowski, Evan A [2]" w:date="2023-11-13T15:56:00Z">
        <w:r w:rsidR="006E540D">
          <w:rPr>
            <w:bCs/>
          </w:rPr>
          <w:t xml:space="preserve"> (Tukey test </w:t>
        </w:r>
      </w:ins>
      <w:ins w:id="154" w:author="Perkowski, Evan A [2]" w:date="2023-11-13T15:57:00Z">
        <w:r w:rsidR="00C51FCC">
          <w:rPr>
            <w:bCs/>
          </w:rPr>
          <w:t xml:space="preserve">comparing </w:t>
        </w:r>
        <w:proofErr w:type="spellStart"/>
        <w:r w:rsidR="00C51FCC">
          <w:rPr>
            <w:bCs/>
            <w:i/>
            <w:iCs/>
          </w:rPr>
          <w:t>N</w:t>
        </w:r>
        <w:r w:rsidR="00C51FCC">
          <w:rPr>
            <w:bCs/>
            <w:vertAlign w:val="subscript"/>
          </w:rPr>
          <w:t>cos</w:t>
        </w:r>
      </w:ins>
      <w:ins w:id="155" w:author="Perkowski, Evan A [2]" w:date="2023-11-13T15:58:00Z">
        <w:r w:rsidR="00C51FCC">
          <w:rPr>
            <w:bCs/>
            <w:vertAlign w:val="subscript"/>
          </w:rPr>
          <w:t>t</w:t>
        </w:r>
        <w:proofErr w:type="spellEnd"/>
        <w:r w:rsidR="00C51FCC">
          <w:rPr>
            <w:bCs/>
          </w:rPr>
          <w:t xml:space="preserve"> in uninoculated individuals grown under elevated CO</w:t>
        </w:r>
        <w:r w:rsidR="00C51FCC">
          <w:rPr>
            <w:bCs/>
            <w:vertAlign w:val="subscript"/>
          </w:rPr>
          <w:t>2</w:t>
        </w:r>
        <w:r w:rsidR="00C51FCC">
          <w:rPr>
            <w:bCs/>
          </w:rPr>
          <w:t xml:space="preserve"> and 0ppm N to all other unique </w:t>
        </w:r>
      </w:ins>
      <w:ins w:id="156" w:author="Perkowski, Evan A [2]" w:date="2023-11-13T15:57:00Z">
        <w:r w:rsidR="00C51FCC">
          <w:rPr>
            <w:bCs/>
          </w:rPr>
          <w:t>CO</w:t>
        </w:r>
        <w:r w:rsidR="00C51FCC">
          <w:rPr>
            <w:bCs/>
            <w:vertAlign w:val="subscript"/>
          </w:rPr>
          <w:t>2</w:t>
        </w:r>
        <w:r w:rsidR="00C51FCC">
          <w:rPr>
            <w:bCs/>
          </w:rPr>
          <w:t>-inoculation treatments</w:t>
        </w:r>
      </w:ins>
      <w:ins w:id="157" w:author="Perkowski, Evan A [2]" w:date="2023-11-13T16:01:00Z">
        <w:r w:rsidR="00C51FCC">
          <w:rPr>
            <w:bCs/>
          </w:rPr>
          <w:t xml:space="preserve"> grown</w:t>
        </w:r>
      </w:ins>
      <w:ins w:id="158" w:author="Perkowski, Evan A [2]" w:date="2023-11-13T15:57:00Z">
        <w:r w:rsidR="00C51FCC">
          <w:rPr>
            <w:bCs/>
          </w:rPr>
          <w:t xml:space="preserve"> under 0 ppm N: </w:t>
        </w:r>
        <w:r w:rsidR="00C51FCC">
          <w:rPr>
            <w:bCs/>
            <w:i/>
            <w:iCs/>
          </w:rPr>
          <w:t>p</w:t>
        </w:r>
        <w:r w:rsidR="00C51FCC">
          <w:rPr>
            <w:bCs/>
          </w:rPr>
          <w:t xml:space="preserve">&lt;0.001 </w:t>
        </w:r>
      </w:ins>
      <w:ins w:id="159" w:author="Perkowski, Evan A [2]" w:date="2023-11-13T15:58:00Z">
        <w:r w:rsidR="00C51FCC">
          <w:rPr>
            <w:bCs/>
          </w:rPr>
          <w:t>in all cases</w:t>
        </w:r>
      </w:ins>
      <w:ins w:id="160" w:author="Perkowski, Evan A [2]" w:date="2023-11-13T15:59:00Z">
        <w:r w:rsidR="00C51FCC">
          <w:rPr>
            <w:bCs/>
          </w:rPr>
          <w:t>; Fig. 4c</w:t>
        </w:r>
      </w:ins>
      <w:ins w:id="161" w:author="Perkowski, Evan A [2]" w:date="2023-11-13T15:58:00Z">
        <w:r w:rsidR="00C51FCC">
          <w:rPr>
            <w:bCs/>
          </w:rPr>
          <w:t>)</w:t>
        </w:r>
      </w:ins>
      <w:ins w:id="162" w:author="Perkowski, Evan A [2]" w:date="2023-11-13T15:56:00Z">
        <w:r w:rsidR="006E540D">
          <w:rPr>
            <w:bCs/>
          </w:rPr>
          <w:t xml:space="preserve">. </w:t>
        </w:r>
      </w:ins>
      <w:r w:rsidR="00FD5755">
        <w:rPr>
          <w:bCs/>
        </w:rPr>
        <w:t xml:space="preserve">Negative effects of increasing </w:t>
      </w:r>
      <w:ins w:id="163" w:author="Perkowski, Evan A [2]" w:date="2023-11-13T15:35:00Z">
        <w:r w:rsidR="00165C21">
          <w:rPr>
            <w:bCs/>
          </w:rPr>
          <w:t xml:space="preserve">nitrogen </w:t>
        </w:r>
      </w:ins>
      <w:r w:rsidR="00FD5755">
        <w:rPr>
          <w:bCs/>
        </w:rPr>
        <w:t xml:space="preserve">fertilization on </w:t>
      </w:r>
      <w:proofErr w:type="spellStart"/>
      <w:r w:rsidR="00FD5755">
        <w:rPr>
          <w:bCs/>
          <w:i/>
          <w:iCs/>
        </w:rPr>
        <w:t>N</w:t>
      </w:r>
      <w:r w:rsidR="00FD5755">
        <w:rPr>
          <w:bCs/>
          <w:vertAlign w:val="subscript"/>
        </w:rPr>
        <w:t>cost</w:t>
      </w:r>
      <w:proofErr w:type="spellEnd"/>
      <w:r w:rsidR="00FD5755">
        <w:rPr>
          <w:bCs/>
        </w:rPr>
        <w:t xml:space="preserve"> were </w:t>
      </w:r>
      <w:r w:rsidR="00557DC7">
        <w:rPr>
          <w:bCs/>
        </w:rPr>
        <w:t xml:space="preserve">driven by stronger positive effects of increasing </w:t>
      </w:r>
      <w:ins w:id="164" w:author="Perkowski, Evan A [2]" w:date="2023-11-13T15:35:00Z">
        <w:r w:rsidR="00165C21">
          <w:rPr>
            <w:bCs/>
          </w:rPr>
          <w:t xml:space="preserve">nitrogen </w:t>
        </w:r>
      </w:ins>
      <w:r w:rsidR="00557DC7">
        <w:rPr>
          <w:bCs/>
        </w:rPr>
        <w:t xml:space="preserve">fertilization on </w:t>
      </w:r>
      <w:proofErr w:type="spellStart"/>
      <w:r w:rsidR="00557DC7">
        <w:rPr>
          <w:bCs/>
          <w:i/>
          <w:iCs/>
        </w:rPr>
        <w:t>N</w:t>
      </w:r>
      <w:r w:rsidR="00557DC7">
        <w:rPr>
          <w:bCs/>
          <w:vertAlign w:val="subscript"/>
        </w:rPr>
        <w:t>wp</w:t>
      </w:r>
      <w:proofErr w:type="spellEnd"/>
      <w:r w:rsidR="002C5F8C">
        <w:rPr>
          <w:bCs/>
        </w:rPr>
        <w:t xml:space="preserve"> </w:t>
      </w:r>
      <w:r w:rsidR="00557DC7">
        <w:rPr>
          <w:bCs/>
        </w:rPr>
        <w:t xml:space="preserve">than </w:t>
      </w:r>
      <w:proofErr w:type="spellStart"/>
      <w:r w:rsidR="00557DC7">
        <w:rPr>
          <w:bCs/>
          <w:i/>
          <w:iCs/>
        </w:rPr>
        <w:t>C</w:t>
      </w:r>
      <w:r w:rsidR="00557DC7">
        <w:rPr>
          <w:bCs/>
          <w:vertAlign w:val="subscript"/>
        </w:rPr>
        <w:t>bg</w:t>
      </w:r>
      <w:proofErr w:type="spellEnd"/>
      <w:r w:rsidR="00557DC7">
        <w:rPr>
          <w:bCs/>
        </w:rPr>
        <w:t xml:space="preserve">, </w:t>
      </w:r>
      <w:r>
        <w:rPr>
          <w:bCs/>
        </w:rPr>
        <w:t>while</w:t>
      </w:r>
      <w:r w:rsidR="00FD5755">
        <w:rPr>
          <w:bCs/>
        </w:rPr>
        <w:t xml:space="preserve"> positive effects of elevated CO</w:t>
      </w:r>
      <w:r w:rsidR="00FD5755">
        <w:rPr>
          <w:bCs/>
          <w:vertAlign w:val="subscript"/>
        </w:rPr>
        <w:t>2</w:t>
      </w:r>
      <w:r w:rsidR="00FD5755">
        <w:rPr>
          <w:bCs/>
        </w:rPr>
        <w:t xml:space="preserve"> and inoculation on </w:t>
      </w:r>
      <w:proofErr w:type="spellStart"/>
      <w:r w:rsidR="00FD5755">
        <w:rPr>
          <w:bCs/>
          <w:i/>
          <w:iCs/>
        </w:rPr>
        <w:t>N</w:t>
      </w:r>
      <w:r w:rsidR="00FD5755">
        <w:rPr>
          <w:bCs/>
          <w:vertAlign w:val="subscript"/>
        </w:rPr>
        <w:t>cost</w:t>
      </w:r>
      <w:proofErr w:type="spellEnd"/>
      <w:r w:rsidR="00FD5755">
        <w:rPr>
          <w:bCs/>
        </w:rPr>
        <w:t xml:space="preserve"> were driven by </w:t>
      </w:r>
      <w:r w:rsidR="00557DC7">
        <w:rPr>
          <w:bCs/>
        </w:rPr>
        <w:t>stronger positive effects</w:t>
      </w:r>
      <w:r>
        <w:rPr>
          <w:bCs/>
        </w:rPr>
        <w:t xml:space="preserve"> </w:t>
      </w:r>
      <w:r w:rsidR="00557DC7">
        <w:rPr>
          <w:bCs/>
        </w:rPr>
        <w:t xml:space="preserve">on </w:t>
      </w:r>
      <w:proofErr w:type="spellStart"/>
      <w:r w:rsidR="009F20B5">
        <w:rPr>
          <w:bCs/>
          <w:i/>
          <w:iCs/>
        </w:rPr>
        <w:t>C</w:t>
      </w:r>
      <w:r w:rsidR="009F20B5">
        <w:rPr>
          <w:bCs/>
          <w:vertAlign w:val="subscript"/>
        </w:rPr>
        <w:t>bg</w:t>
      </w:r>
      <w:proofErr w:type="spellEnd"/>
      <w:r w:rsidR="009F20B5">
        <w:rPr>
          <w:bCs/>
        </w:rPr>
        <w:t xml:space="preserve"> than</w:t>
      </w:r>
      <w:r w:rsidR="009F20B5" w:rsidRPr="00477DA9">
        <w:rPr>
          <w:bCs/>
          <w:i/>
          <w:iCs/>
        </w:rPr>
        <w:t xml:space="preserve"> </w:t>
      </w:r>
      <w:proofErr w:type="spellStart"/>
      <w:r w:rsidR="009F20B5">
        <w:rPr>
          <w:bCs/>
          <w:i/>
          <w:iCs/>
        </w:rPr>
        <w:t>N</w:t>
      </w:r>
      <w:r w:rsidR="009F20B5">
        <w:rPr>
          <w:bCs/>
          <w:vertAlign w:val="subscript"/>
        </w:rPr>
        <w:t>wp</w:t>
      </w:r>
      <w:proofErr w:type="spellEnd"/>
      <w:r w:rsidR="009F20B5">
        <w:rPr>
          <w:bCs/>
        </w:rPr>
        <w:t xml:space="preserve"> (Table </w:t>
      </w:r>
      <w:r>
        <w:rPr>
          <w:bCs/>
        </w:rPr>
        <w:t xml:space="preserve">S3; </w:t>
      </w:r>
      <w:r w:rsidRPr="00821781">
        <w:rPr>
          <w:bCs/>
        </w:rPr>
        <w:t>Fig. S</w:t>
      </w:r>
      <w:r w:rsidR="00821781" w:rsidRPr="00821781">
        <w:rPr>
          <w:bCs/>
        </w:rPr>
        <w:t>5</w:t>
      </w:r>
      <w:r w:rsidR="009F20B5">
        <w:rPr>
          <w:bCs/>
        </w:rPr>
        <w:t>).</w:t>
      </w:r>
    </w:p>
    <w:p w14:paraId="48FEA242" w14:textId="77777777" w:rsidR="009C0B25" w:rsidRDefault="009C0B25" w:rsidP="009C0B25">
      <w:pPr>
        <w:spacing w:line="360" w:lineRule="auto"/>
        <w:rPr>
          <w:bCs/>
        </w:rPr>
      </w:pPr>
    </w:p>
    <w:p w14:paraId="386BB39F" w14:textId="02BE57BC" w:rsidR="00F10E09" w:rsidRDefault="00F10E09" w:rsidP="00FB37A9">
      <w:pPr>
        <w:spacing w:line="360" w:lineRule="auto"/>
        <w:rPr>
          <w:bCs/>
        </w:rPr>
      </w:pPr>
      <w:r>
        <w:rPr>
          <w:bCs/>
          <w:i/>
          <w:iCs/>
        </w:rPr>
        <w:t>Nitrogen fixation</w:t>
      </w:r>
    </w:p>
    <w:p w14:paraId="06F9409C" w14:textId="4027A22F" w:rsidR="00821781" w:rsidRPr="00E4124F" w:rsidRDefault="00FD5755" w:rsidP="00F10E09">
      <w:pPr>
        <w:spacing w:line="360" w:lineRule="auto"/>
        <w:rPr>
          <w:bCs/>
        </w:rPr>
      </w:pPr>
      <w:r>
        <w:rPr>
          <w:bCs/>
        </w:rPr>
        <w:lastRenderedPageBreak/>
        <w:t>Elevated</w:t>
      </w:r>
      <w:r w:rsidR="00F10E09">
        <w:rPr>
          <w:bCs/>
        </w:rPr>
        <w:t xml:space="preserve"> CO</w:t>
      </w:r>
      <w:r w:rsidR="00F10E09">
        <w:rPr>
          <w:bCs/>
          <w:vertAlign w:val="subscript"/>
        </w:rPr>
        <w:t>2</w:t>
      </w:r>
      <w:r w:rsidR="00F10E09">
        <w:rPr>
          <w:bCs/>
        </w:rPr>
        <w:t xml:space="preserve"> </w:t>
      </w:r>
      <w:r>
        <w:rPr>
          <w:bCs/>
        </w:rPr>
        <w:t xml:space="preserve">had no effect </w:t>
      </w:r>
      <w:r w:rsidR="00F10E09">
        <w:rPr>
          <w:bCs/>
        </w:rPr>
        <w:t>on %</w:t>
      </w:r>
      <w:proofErr w:type="spellStart"/>
      <w:r w:rsidR="00F10E09">
        <w:rPr>
          <w:bCs/>
          <w:i/>
          <w:iCs/>
        </w:rPr>
        <w:t>N</w:t>
      </w:r>
      <w:r w:rsidR="00F10E09">
        <w:rPr>
          <w:bCs/>
          <w:vertAlign w:val="subscript"/>
        </w:rPr>
        <w:t>dfa</w:t>
      </w:r>
      <w:proofErr w:type="spellEnd"/>
      <w:r w:rsidR="00F10E09">
        <w:rPr>
          <w:bCs/>
        </w:rPr>
        <w:t xml:space="preserve"> (</w:t>
      </w:r>
      <w:r w:rsidR="00F10E09">
        <w:rPr>
          <w:bCs/>
          <w:i/>
          <w:iCs/>
        </w:rPr>
        <w:t>p</w:t>
      </w:r>
      <w:r w:rsidR="00F10E09">
        <w:rPr>
          <w:bCs/>
        </w:rPr>
        <w:t xml:space="preserve">=0.472; Table </w:t>
      </w:r>
      <w:r w:rsidR="00A56495">
        <w:rPr>
          <w:bCs/>
        </w:rPr>
        <w:t>4</w:t>
      </w:r>
      <w:r w:rsidR="00F10E09">
        <w:rPr>
          <w:bCs/>
        </w:rPr>
        <w:t>)</w:t>
      </w:r>
      <w:r w:rsidR="00771388">
        <w:rPr>
          <w:bCs/>
        </w:rPr>
        <w:t>.</w:t>
      </w:r>
      <w:r w:rsidR="00292428">
        <w:rPr>
          <w:bCs/>
        </w:rPr>
        <w:t xml:space="preserve"> </w:t>
      </w:r>
      <w:r w:rsidR="00F10E09">
        <w:rPr>
          <w:bCs/>
        </w:rPr>
        <w:t xml:space="preserve">An interaction between </w:t>
      </w:r>
      <w:ins w:id="165" w:author="Perkowski, Evan A [2]" w:date="2023-11-13T15:35:00Z">
        <w:r w:rsidR="00165C21">
          <w:rPr>
            <w:bCs/>
          </w:rPr>
          <w:t xml:space="preserve">nitrogen </w:t>
        </w:r>
      </w:ins>
      <w:r w:rsidR="00F10E09">
        <w:rPr>
          <w:bCs/>
        </w:rPr>
        <w:t>fertilization and inoculation (</w:t>
      </w:r>
      <w:r w:rsidR="00F10E09">
        <w:rPr>
          <w:bCs/>
          <w:i/>
          <w:iCs/>
        </w:rPr>
        <w:t>p</w:t>
      </w:r>
      <w:r w:rsidR="00F10E09">
        <w:rPr>
          <w:bCs/>
        </w:rPr>
        <w:t xml:space="preserve">&lt;0.001; Table </w:t>
      </w:r>
      <w:r w:rsidR="00A56495">
        <w:rPr>
          <w:bCs/>
        </w:rPr>
        <w:t>4</w:t>
      </w:r>
      <w:r w:rsidR="00F10E09">
        <w:rPr>
          <w:bCs/>
        </w:rPr>
        <w:t>) indicated that negative effect</w:t>
      </w:r>
      <w:r w:rsidR="00821781">
        <w:rPr>
          <w:bCs/>
        </w:rPr>
        <w:t>s</w:t>
      </w:r>
      <w:r w:rsidR="00F10E09">
        <w:rPr>
          <w:bCs/>
        </w:rPr>
        <w:t xml:space="preserve"> of increasing </w:t>
      </w:r>
      <w:ins w:id="166" w:author="Perkowski, Evan A [2]" w:date="2023-11-13T15:36:00Z">
        <w:r w:rsidR="00165C21">
          <w:rPr>
            <w:bCs/>
          </w:rPr>
          <w:t xml:space="preserve">nitrogen </w:t>
        </w:r>
      </w:ins>
      <w:r w:rsidR="00F10E09">
        <w:rPr>
          <w:bCs/>
        </w:rPr>
        <w:t>fertilization on %</w:t>
      </w:r>
      <w:proofErr w:type="spellStart"/>
      <w:r w:rsidR="00F10E09">
        <w:rPr>
          <w:bCs/>
          <w:i/>
          <w:iCs/>
        </w:rPr>
        <w:t>N</w:t>
      </w:r>
      <w:r w:rsidR="00F10E09">
        <w:rPr>
          <w:bCs/>
          <w:vertAlign w:val="subscript"/>
        </w:rPr>
        <w:t>dfa</w:t>
      </w:r>
      <w:proofErr w:type="spellEnd"/>
      <w:r w:rsidR="00F10E09">
        <w:rPr>
          <w:bCs/>
        </w:rPr>
        <w:t xml:space="preserve"> (</w:t>
      </w:r>
      <w:r w:rsidR="00F10E09">
        <w:rPr>
          <w:bCs/>
          <w:i/>
          <w:iCs/>
        </w:rPr>
        <w:t>p</w:t>
      </w:r>
      <w:r w:rsidR="00F10E09">
        <w:rPr>
          <w:bCs/>
        </w:rPr>
        <w:t xml:space="preserve">&lt;0.001; Table </w:t>
      </w:r>
      <w:r w:rsidR="00A56495">
        <w:rPr>
          <w:bCs/>
        </w:rPr>
        <w:t>4</w:t>
      </w:r>
      <w:r w:rsidR="00F10E09">
        <w:rPr>
          <w:bCs/>
        </w:rPr>
        <w:t>) w</w:t>
      </w:r>
      <w:r w:rsidR="00821781">
        <w:rPr>
          <w:bCs/>
        </w:rPr>
        <w:t>ere</w:t>
      </w:r>
      <w:r w:rsidR="00F10E09">
        <w:rPr>
          <w:bCs/>
        </w:rPr>
        <w:t xml:space="preserve"> </w:t>
      </w:r>
      <w:r>
        <w:rPr>
          <w:bCs/>
        </w:rPr>
        <w:t xml:space="preserve">driven by inoculated plants (Tukey test of the </w:t>
      </w:r>
      <w:ins w:id="167" w:author="Perkowski, Evan A [2]" w:date="2023-11-13T15:36:00Z">
        <w:r w:rsidR="00165C21">
          <w:rPr>
            <w:bCs/>
          </w:rPr>
          <w:t xml:space="preserve">nitrogen </w:t>
        </w:r>
      </w:ins>
      <w:r>
        <w:rPr>
          <w:bCs/>
        </w:rPr>
        <w:t>fertilization-%</w:t>
      </w:r>
      <w:proofErr w:type="spellStart"/>
      <w:r>
        <w:rPr>
          <w:bCs/>
          <w:i/>
          <w:iCs/>
        </w:rPr>
        <w:t>N</w:t>
      </w:r>
      <w:r>
        <w:rPr>
          <w:bCs/>
          <w:vertAlign w:val="subscript"/>
        </w:rPr>
        <w:t>dfa</w:t>
      </w:r>
      <w:proofErr w:type="spellEnd"/>
      <w:r>
        <w:rPr>
          <w:bCs/>
        </w:rPr>
        <w:t xml:space="preserve"> slope</w:t>
      </w:r>
      <w:r w:rsidR="001F5AAB">
        <w:rPr>
          <w:bCs/>
        </w:rPr>
        <w:t xml:space="preserve"> in inoculated plants</w:t>
      </w:r>
      <w:r>
        <w:rPr>
          <w:bCs/>
        </w:rPr>
        <w:t xml:space="preserve">: </w:t>
      </w:r>
      <w:r>
        <w:rPr>
          <w:bCs/>
          <w:i/>
          <w:iCs/>
        </w:rPr>
        <w:t>p</w:t>
      </w:r>
      <w:r>
        <w:rPr>
          <w:bCs/>
        </w:rPr>
        <w:t xml:space="preserve">&lt;0.001), as there was no effect of </w:t>
      </w:r>
      <w:ins w:id="168" w:author="Perkowski, Evan A [2]" w:date="2023-11-13T15:36:00Z">
        <w:r w:rsidR="00165C21">
          <w:rPr>
            <w:bCs/>
          </w:rPr>
          <w:t xml:space="preserve">nitrogen </w:t>
        </w:r>
      </w:ins>
      <w:r>
        <w:rPr>
          <w:bCs/>
        </w:rPr>
        <w:t>fertilization</w:t>
      </w:r>
      <w:r w:rsidR="00761635">
        <w:rPr>
          <w:bCs/>
        </w:rPr>
        <w:t xml:space="preserve"> </w:t>
      </w:r>
      <w:r>
        <w:rPr>
          <w:bCs/>
        </w:rPr>
        <w:t>on %</w:t>
      </w:r>
      <w:proofErr w:type="spellStart"/>
      <w:r>
        <w:rPr>
          <w:bCs/>
          <w:i/>
          <w:iCs/>
        </w:rPr>
        <w:t>N</w:t>
      </w:r>
      <w:r>
        <w:rPr>
          <w:bCs/>
          <w:vertAlign w:val="subscript"/>
        </w:rPr>
        <w:t>dfa</w:t>
      </w:r>
      <w:proofErr w:type="spellEnd"/>
      <w:r>
        <w:rPr>
          <w:bCs/>
        </w:rPr>
        <w:t xml:space="preserve"> </w:t>
      </w:r>
      <w:r w:rsidR="00D06283">
        <w:rPr>
          <w:bCs/>
        </w:rPr>
        <w:t xml:space="preserve">in uninoculated plants (Tukey test of the </w:t>
      </w:r>
      <w:ins w:id="169" w:author="Perkowski, Evan A [2]" w:date="2023-11-13T15:36:00Z">
        <w:r w:rsidR="00165C21">
          <w:rPr>
            <w:bCs/>
          </w:rPr>
          <w:t xml:space="preserve">nitrogen </w:t>
        </w:r>
      </w:ins>
      <w:r w:rsidR="00D06283">
        <w:rPr>
          <w:bCs/>
        </w:rPr>
        <w:t>fertilization-%</w:t>
      </w:r>
      <w:proofErr w:type="spellStart"/>
      <w:r w:rsidR="00D06283">
        <w:rPr>
          <w:bCs/>
          <w:i/>
          <w:iCs/>
        </w:rPr>
        <w:t>N</w:t>
      </w:r>
      <w:r w:rsidR="00D06283">
        <w:rPr>
          <w:bCs/>
          <w:vertAlign w:val="subscript"/>
        </w:rPr>
        <w:t>dfa</w:t>
      </w:r>
      <w:proofErr w:type="spellEnd"/>
      <w:r w:rsidR="00D06283">
        <w:rPr>
          <w:bCs/>
        </w:rPr>
        <w:t xml:space="preserve"> slope</w:t>
      </w:r>
      <w:r w:rsidR="001F5AAB">
        <w:rPr>
          <w:bCs/>
        </w:rPr>
        <w:t xml:space="preserve"> in uninoculated plants</w:t>
      </w:r>
      <w:r w:rsidR="00D06283">
        <w:rPr>
          <w:bCs/>
        </w:rPr>
        <w:t xml:space="preserve">: </w:t>
      </w:r>
      <w:r w:rsidR="00D06283">
        <w:rPr>
          <w:bCs/>
          <w:i/>
          <w:iCs/>
        </w:rPr>
        <w:t>p</w:t>
      </w:r>
      <w:r w:rsidR="00D06283">
        <w:rPr>
          <w:bCs/>
        </w:rPr>
        <w:t>&gt;0.05</w:t>
      </w:r>
      <w:r w:rsidR="00761635">
        <w:rPr>
          <w:bCs/>
        </w:rPr>
        <w:t>; Fig. 4d</w:t>
      </w:r>
      <w:r w:rsidR="00D06283">
        <w:rPr>
          <w:bCs/>
        </w:rPr>
        <w:t>)</w:t>
      </w:r>
      <w:r w:rsidR="00303961">
        <w:rPr>
          <w:bCs/>
        </w:rPr>
        <w:t>.</w:t>
      </w:r>
      <w:r w:rsidR="00821781">
        <w:rPr>
          <w:bCs/>
        </w:rPr>
        <w:t xml:space="preserve"> These patterns were consistent for nodule biomass and root nodule biomass: root biomass (Table S4; Fig. S6).</w:t>
      </w:r>
    </w:p>
    <w:p w14:paraId="68369D16" w14:textId="77777777" w:rsidR="009F20B5" w:rsidRDefault="009F20B5" w:rsidP="00C358CC">
      <w:pPr>
        <w:spacing w:line="480" w:lineRule="auto"/>
        <w:rPr>
          <w:b/>
        </w:rPr>
        <w:sectPr w:rsidR="009F20B5" w:rsidSect="0032333E">
          <w:pgSz w:w="12240" w:h="15840"/>
          <w:pgMar w:top="1440" w:right="1440" w:bottom="1440" w:left="1440" w:header="720" w:footer="720" w:gutter="0"/>
          <w:lnNumType w:countBy="1" w:restart="continuous"/>
          <w:cols w:space="720"/>
          <w:docGrid w:linePitch="360"/>
        </w:sectPr>
      </w:pPr>
    </w:p>
    <w:p w14:paraId="6CAE1FDD" w14:textId="59611805" w:rsidR="00080815" w:rsidRPr="00080815" w:rsidRDefault="009F20B5" w:rsidP="00DE2B27">
      <w:pPr>
        <w:spacing w:line="360" w:lineRule="auto"/>
        <w:rPr>
          <w:bCs/>
          <w:vertAlign w:val="superscript"/>
        </w:rPr>
      </w:pPr>
      <w:r>
        <w:rPr>
          <w:b/>
        </w:rPr>
        <w:lastRenderedPageBreak/>
        <w:t xml:space="preserve">Table </w:t>
      </w:r>
      <w:r w:rsidR="00A56495">
        <w:rPr>
          <w:b/>
        </w:rPr>
        <w:t>4</w:t>
      </w:r>
      <w:r>
        <w:rPr>
          <w:bCs/>
        </w:rPr>
        <w:t xml:space="preserve"> Effects of </w:t>
      </w:r>
      <w:ins w:id="170" w:author="Perkowski, Evan A [2]" w:date="2023-11-13T15:37:00Z">
        <w:r w:rsidR="00C52877">
          <w:rPr>
            <w:bCs/>
          </w:rPr>
          <w:t xml:space="preserve">nitrogen </w:t>
        </w:r>
      </w:ins>
      <w:r>
        <w:rPr>
          <w:bCs/>
        </w:rPr>
        <w:t>fertilization, inoculation, and CO</w:t>
      </w:r>
      <w:r>
        <w:rPr>
          <w:bCs/>
          <w:vertAlign w:val="subscript"/>
        </w:rPr>
        <w:t>2</w:t>
      </w:r>
      <w:r>
        <w:rPr>
          <w:bCs/>
        </w:rPr>
        <w:t xml:space="preserve"> on </w:t>
      </w:r>
      <w:r w:rsidR="00A77E36">
        <w:rPr>
          <w:bCs/>
        </w:rPr>
        <w:t xml:space="preserve">whole-plant growth, </w:t>
      </w:r>
      <w:r w:rsidR="002D7891">
        <w:rPr>
          <w:bCs/>
        </w:rPr>
        <w:t xml:space="preserve">carbon </w:t>
      </w:r>
      <w:r w:rsidR="00A77E36">
        <w:rPr>
          <w:bCs/>
        </w:rPr>
        <w:t xml:space="preserve">costs </w:t>
      </w:r>
      <w:r w:rsidR="002D7891">
        <w:rPr>
          <w:bCs/>
        </w:rPr>
        <w:t>to acquire</w:t>
      </w:r>
      <w:r w:rsidR="00A77E36">
        <w:rPr>
          <w:bCs/>
        </w:rPr>
        <w:t xml:space="preserve"> nitrogen, and investment </w:t>
      </w:r>
      <w:r w:rsidR="007A52C3">
        <w:rPr>
          <w:bCs/>
        </w:rPr>
        <w:t>in</w:t>
      </w:r>
      <w:r w:rsidR="00A77E36">
        <w:rPr>
          <w:bCs/>
        </w:rPr>
        <w:t xml:space="preserve"> nitrogen fixation</w:t>
      </w:r>
      <w:r w:rsidRPr="00325067">
        <w:rPr>
          <w:bCs/>
          <w:vertAlign w:val="superscript"/>
        </w:rPr>
        <w:t>*</w:t>
      </w:r>
    </w:p>
    <w:tbl>
      <w:tblPr>
        <w:tblW w:w="11625" w:type="dxa"/>
        <w:tblLook w:val="04A0" w:firstRow="1" w:lastRow="0" w:firstColumn="1" w:lastColumn="0" w:noHBand="0" w:noVBand="1"/>
      </w:tblPr>
      <w:tblGrid>
        <w:gridCol w:w="1971"/>
        <w:gridCol w:w="438"/>
        <w:gridCol w:w="1152"/>
        <w:gridCol w:w="1152"/>
        <w:gridCol w:w="1152"/>
        <w:gridCol w:w="1152"/>
        <w:gridCol w:w="1152"/>
        <w:gridCol w:w="1400"/>
        <w:gridCol w:w="1059"/>
        <w:gridCol w:w="997"/>
      </w:tblGrid>
      <w:tr w:rsidR="00E570BC" w:rsidRPr="00A075E5" w14:paraId="51B6BA3F" w14:textId="77777777" w:rsidTr="00E570BC">
        <w:trPr>
          <w:trHeight w:val="320"/>
        </w:trPr>
        <w:tc>
          <w:tcPr>
            <w:tcW w:w="1971" w:type="dxa"/>
            <w:tcBorders>
              <w:left w:val="nil"/>
              <w:bottom w:val="single" w:sz="4" w:space="0" w:color="auto"/>
              <w:right w:val="nil"/>
            </w:tcBorders>
            <w:shd w:val="clear" w:color="auto" w:fill="auto"/>
            <w:noWrap/>
            <w:vAlign w:val="bottom"/>
          </w:tcPr>
          <w:p w14:paraId="78B38480" w14:textId="77777777" w:rsidR="00E570BC" w:rsidRPr="00A075E5" w:rsidRDefault="00E570BC" w:rsidP="005F3A28">
            <w:pPr>
              <w:spacing w:line="276" w:lineRule="auto"/>
              <w:rPr>
                <w:color w:val="000000"/>
              </w:rPr>
            </w:pPr>
          </w:p>
        </w:tc>
        <w:tc>
          <w:tcPr>
            <w:tcW w:w="438" w:type="dxa"/>
            <w:tcBorders>
              <w:left w:val="nil"/>
              <w:bottom w:val="single" w:sz="4" w:space="0" w:color="auto"/>
              <w:right w:val="nil"/>
            </w:tcBorders>
            <w:shd w:val="clear" w:color="auto" w:fill="auto"/>
            <w:noWrap/>
            <w:vAlign w:val="bottom"/>
          </w:tcPr>
          <w:p w14:paraId="19EF087B" w14:textId="77777777" w:rsidR="00E570BC" w:rsidRPr="00A075E5" w:rsidRDefault="00E570BC" w:rsidP="005F3A28">
            <w:pPr>
              <w:spacing w:line="276" w:lineRule="auto"/>
              <w:jc w:val="right"/>
              <w:rPr>
                <w:color w:val="000000"/>
              </w:rPr>
            </w:pPr>
          </w:p>
        </w:tc>
        <w:tc>
          <w:tcPr>
            <w:tcW w:w="2304" w:type="dxa"/>
            <w:gridSpan w:val="2"/>
            <w:tcBorders>
              <w:left w:val="nil"/>
              <w:bottom w:val="single" w:sz="4" w:space="0" w:color="auto"/>
              <w:right w:val="nil"/>
            </w:tcBorders>
            <w:shd w:val="clear" w:color="auto" w:fill="auto"/>
            <w:noWrap/>
            <w:vAlign w:val="center"/>
          </w:tcPr>
          <w:p w14:paraId="633FCA57" w14:textId="12A99226" w:rsidR="00E570BC" w:rsidRPr="00E570BC" w:rsidRDefault="00E570BC" w:rsidP="00E570BC">
            <w:pPr>
              <w:spacing w:line="276" w:lineRule="auto"/>
              <w:jc w:val="right"/>
              <w:rPr>
                <w:b/>
                <w:bCs/>
                <w:color w:val="000000"/>
              </w:rPr>
            </w:pPr>
            <w:r>
              <w:rPr>
                <w:b/>
                <w:bCs/>
                <w:color w:val="000000"/>
              </w:rPr>
              <w:t>Total leaf area</w:t>
            </w:r>
          </w:p>
        </w:tc>
        <w:tc>
          <w:tcPr>
            <w:tcW w:w="2304" w:type="dxa"/>
            <w:gridSpan w:val="2"/>
            <w:tcBorders>
              <w:left w:val="nil"/>
              <w:bottom w:val="single" w:sz="4" w:space="0" w:color="auto"/>
              <w:right w:val="nil"/>
            </w:tcBorders>
            <w:shd w:val="clear" w:color="auto" w:fill="auto"/>
            <w:noWrap/>
            <w:vAlign w:val="center"/>
          </w:tcPr>
          <w:p w14:paraId="076C03B6" w14:textId="5DCC8371" w:rsidR="00E570BC" w:rsidRPr="00E570BC" w:rsidRDefault="00E570BC" w:rsidP="00E570BC">
            <w:pPr>
              <w:spacing w:line="276" w:lineRule="auto"/>
              <w:jc w:val="right"/>
              <w:rPr>
                <w:b/>
                <w:bCs/>
                <w:color w:val="000000"/>
              </w:rPr>
            </w:pPr>
            <w:r>
              <w:rPr>
                <w:b/>
                <w:bCs/>
                <w:color w:val="000000"/>
              </w:rPr>
              <w:t xml:space="preserve">Total </w:t>
            </w:r>
            <w:proofErr w:type="spellStart"/>
            <w:r>
              <w:rPr>
                <w:b/>
                <w:bCs/>
                <w:color w:val="000000"/>
              </w:rPr>
              <w:t>biomass</w:t>
            </w:r>
            <w:r>
              <w:rPr>
                <w:b/>
                <w:bCs/>
                <w:color w:val="000000"/>
                <w:vertAlign w:val="superscript"/>
              </w:rPr>
              <w:t>b</w:t>
            </w:r>
            <w:proofErr w:type="spellEnd"/>
          </w:p>
        </w:tc>
        <w:tc>
          <w:tcPr>
            <w:tcW w:w="2304" w:type="dxa"/>
            <w:gridSpan w:val="2"/>
            <w:tcBorders>
              <w:left w:val="nil"/>
              <w:bottom w:val="single" w:sz="4" w:space="0" w:color="auto"/>
              <w:right w:val="nil"/>
            </w:tcBorders>
            <w:shd w:val="clear" w:color="auto" w:fill="auto"/>
            <w:noWrap/>
            <w:vAlign w:val="center"/>
          </w:tcPr>
          <w:p w14:paraId="385C351B" w14:textId="4F57D143" w:rsidR="00E570BC" w:rsidRPr="00E570BC" w:rsidRDefault="00E570BC" w:rsidP="00E570BC">
            <w:pPr>
              <w:spacing w:line="276" w:lineRule="auto"/>
              <w:jc w:val="right"/>
              <w:rPr>
                <w:b/>
                <w:bCs/>
                <w:color w:val="000000"/>
              </w:rPr>
            </w:pPr>
            <w:r w:rsidRPr="00E570BC">
              <w:rPr>
                <w:b/>
                <w:bCs/>
                <w:color w:val="000000"/>
              </w:rPr>
              <w:t>Carbon cost to acquire nitrogen</w:t>
            </w:r>
          </w:p>
        </w:tc>
        <w:tc>
          <w:tcPr>
            <w:tcW w:w="2304" w:type="dxa"/>
            <w:gridSpan w:val="2"/>
            <w:tcBorders>
              <w:left w:val="nil"/>
              <w:bottom w:val="single" w:sz="4" w:space="0" w:color="auto"/>
              <w:right w:val="nil"/>
            </w:tcBorders>
            <w:vAlign w:val="center"/>
          </w:tcPr>
          <w:p w14:paraId="4E3B3D97" w14:textId="4B95D87E" w:rsidR="00E570BC" w:rsidRPr="00E570BC" w:rsidRDefault="00E570BC" w:rsidP="00E570BC">
            <w:pPr>
              <w:spacing w:line="276" w:lineRule="auto"/>
              <w:jc w:val="right"/>
              <w:rPr>
                <w:b/>
                <w:bCs/>
                <w:color w:val="000000"/>
                <w:vertAlign w:val="superscript"/>
              </w:rPr>
            </w:pPr>
            <w:r>
              <w:rPr>
                <w:b/>
                <w:bCs/>
                <w:color w:val="000000"/>
              </w:rPr>
              <w:t>%</w:t>
            </w:r>
            <w:proofErr w:type="spellStart"/>
            <w:r>
              <w:rPr>
                <w:b/>
                <w:bCs/>
                <w:i/>
                <w:iCs/>
                <w:color w:val="000000"/>
              </w:rPr>
              <w:t>N</w:t>
            </w:r>
            <w:r>
              <w:rPr>
                <w:b/>
                <w:bCs/>
                <w:color w:val="000000"/>
                <w:vertAlign w:val="subscript"/>
              </w:rPr>
              <w:t>dfa</w:t>
            </w:r>
            <w:r>
              <w:rPr>
                <w:b/>
                <w:bCs/>
                <w:color w:val="000000"/>
                <w:vertAlign w:val="superscript"/>
              </w:rPr>
              <w:t>b</w:t>
            </w:r>
            <w:proofErr w:type="spellEnd"/>
          </w:p>
        </w:tc>
      </w:tr>
      <w:tr w:rsidR="005F3A28" w:rsidRPr="00A075E5" w14:paraId="470B2380" w14:textId="1928F295" w:rsidTr="00E570BC">
        <w:trPr>
          <w:trHeight w:val="320"/>
        </w:trPr>
        <w:tc>
          <w:tcPr>
            <w:tcW w:w="1971" w:type="dxa"/>
            <w:tcBorders>
              <w:top w:val="single" w:sz="4" w:space="0" w:color="auto"/>
              <w:left w:val="nil"/>
              <w:bottom w:val="single" w:sz="4" w:space="0" w:color="auto"/>
              <w:right w:val="nil"/>
            </w:tcBorders>
            <w:shd w:val="clear" w:color="auto" w:fill="auto"/>
            <w:noWrap/>
            <w:vAlign w:val="bottom"/>
            <w:hideMark/>
          </w:tcPr>
          <w:p w14:paraId="1833FFD9" w14:textId="77777777" w:rsidR="005F3A28" w:rsidRPr="00A075E5" w:rsidRDefault="005F3A28" w:rsidP="005F3A28">
            <w:pPr>
              <w:spacing w:line="276" w:lineRule="auto"/>
              <w:rPr>
                <w:color w:val="000000"/>
              </w:rPr>
            </w:pPr>
          </w:p>
        </w:tc>
        <w:tc>
          <w:tcPr>
            <w:tcW w:w="438" w:type="dxa"/>
            <w:tcBorders>
              <w:top w:val="single" w:sz="4" w:space="0" w:color="auto"/>
              <w:left w:val="nil"/>
              <w:bottom w:val="single" w:sz="4" w:space="0" w:color="auto"/>
              <w:right w:val="nil"/>
            </w:tcBorders>
            <w:shd w:val="clear" w:color="auto" w:fill="auto"/>
            <w:noWrap/>
            <w:vAlign w:val="center"/>
            <w:hideMark/>
          </w:tcPr>
          <w:p w14:paraId="1DEAEDE4" w14:textId="77777777" w:rsidR="005F3A28" w:rsidRPr="00A075E5" w:rsidRDefault="005F3A28" w:rsidP="00E570BC">
            <w:pPr>
              <w:spacing w:line="276" w:lineRule="auto"/>
              <w:jc w:val="right"/>
              <w:rPr>
                <w:color w:val="000000"/>
              </w:rPr>
            </w:pPr>
            <w:r w:rsidRPr="00A075E5">
              <w:rPr>
                <w:color w:val="000000"/>
              </w:rPr>
              <w:t>df</w:t>
            </w:r>
          </w:p>
        </w:tc>
        <w:tc>
          <w:tcPr>
            <w:tcW w:w="1152" w:type="dxa"/>
            <w:tcBorders>
              <w:top w:val="single" w:sz="4" w:space="0" w:color="auto"/>
              <w:left w:val="nil"/>
              <w:bottom w:val="single" w:sz="4" w:space="0" w:color="auto"/>
              <w:right w:val="nil"/>
            </w:tcBorders>
            <w:shd w:val="clear" w:color="auto" w:fill="auto"/>
            <w:noWrap/>
            <w:vAlign w:val="center"/>
            <w:hideMark/>
          </w:tcPr>
          <w:p w14:paraId="364BA5C9" w14:textId="77777777" w:rsidR="005F3A28" w:rsidRPr="00A075E5" w:rsidRDefault="005F3A28" w:rsidP="00E570BC">
            <w:pPr>
              <w:spacing w:line="276" w:lineRule="auto"/>
              <w:jc w:val="right"/>
              <w:rPr>
                <w:color w:val="000000"/>
                <w:lang w:val="el-GR"/>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tcBorders>
            <w:shd w:val="clear" w:color="auto" w:fill="auto"/>
            <w:noWrap/>
            <w:vAlign w:val="center"/>
            <w:hideMark/>
          </w:tcPr>
          <w:p w14:paraId="0F23EE6F" w14:textId="77777777" w:rsidR="005F3A28" w:rsidRPr="00A075E5" w:rsidRDefault="005F3A28" w:rsidP="00E570BC">
            <w:pPr>
              <w:spacing w:line="276" w:lineRule="auto"/>
              <w:jc w:val="right"/>
              <w:rPr>
                <w:color w:val="000000"/>
              </w:rPr>
            </w:pPr>
            <w:r w:rsidRPr="00E4133D">
              <w:rPr>
                <w:i/>
                <w:iCs/>
                <w:color w:val="000000"/>
              </w:rPr>
              <w:t>p</w:t>
            </w:r>
          </w:p>
        </w:tc>
        <w:tc>
          <w:tcPr>
            <w:tcW w:w="1152" w:type="dxa"/>
            <w:tcBorders>
              <w:top w:val="single" w:sz="4" w:space="0" w:color="auto"/>
              <w:bottom w:val="single" w:sz="4" w:space="0" w:color="auto"/>
              <w:right w:val="nil"/>
            </w:tcBorders>
            <w:shd w:val="clear" w:color="auto" w:fill="auto"/>
            <w:noWrap/>
            <w:vAlign w:val="center"/>
            <w:hideMark/>
          </w:tcPr>
          <w:p w14:paraId="4A99D1F0" w14:textId="77777777" w:rsidR="005F3A28" w:rsidRPr="00A075E5" w:rsidRDefault="005F3A28" w:rsidP="00E570BC">
            <w:pPr>
              <w:spacing w:line="276" w:lineRule="auto"/>
              <w:jc w:val="right"/>
              <w:rPr>
                <w:color w:val="000000"/>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right w:val="nil"/>
            </w:tcBorders>
            <w:shd w:val="clear" w:color="auto" w:fill="auto"/>
            <w:noWrap/>
            <w:vAlign w:val="center"/>
            <w:hideMark/>
          </w:tcPr>
          <w:p w14:paraId="0A17C96B" w14:textId="77777777" w:rsidR="005F3A28" w:rsidRPr="00A075E5" w:rsidRDefault="005F3A28" w:rsidP="00E570BC">
            <w:pPr>
              <w:spacing w:line="276" w:lineRule="auto"/>
              <w:jc w:val="right"/>
              <w:rPr>
                <w:color w:val="000000"/>
              </w:rPr>
            </w:pPr>
            <w:r w:rsidRPr="00E4133D">
              <w:rPr>
                <w:i/>
                <w:iCs/>
                <w:color w:val="000000"/>
              </w:rPr>
              <w:t>p</w:t>
            </w:r>
          </w:p>
        </w:tc>
        <w:tc>
          <w:tcPr>
            <w:tcW w:w="1152" w:type="dxa"/>
            <w:tcBorders>
              <w:top w:val="single" w:sz="4" w:space="0" w:color="auto"/>
              <w:left w:val="nil"/>
              <w:bottom w:val="single" w:sz="4" w:space="0" w:color="auto"/>
              <w:right w:val="nil"/>
            </w:tcBorders>
            <w:shd w:val="clear" w:color="auto" w:fill="auto"/>
            <w:noWrap/>
            <w:vAlign w:val="center"/>
            <w:hideMark/>
          </w:tcPr>
          <w:p w14:paraId="2DCBCAC1" w14:textId="77777777" w:rsidR="005F3A28" w:rsidRPr="00A075E5" w:rsidRDefault="005F3A28" w:rsidP="00E570BC">
            <w:pPr>
              <w:spacing w:line="276" w:lineRule="auto"/>
              <w:jc w:val="right"/>
              <w:rPr>
                <w:color w:val="000000"/>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right w:val="nil"/>
            </w:tcBorders>
            <w:shd w:val="clear" w:color="auto" w:fill="auto"/>
            <w:noWrap/>
            <w:vAlign w:val="center"/>
            <w:hideMark/>
          </w:tcPr>
          <w:p w14:paraId="7E2E088E" w14:textId="77777777" w:rsidR="005F3A28" w:rsidRPr="00A075E5" w:rsidRDefault="005F3A28" w:rsidP="00E570BC">
            <w:pPr>
              <w:spacing w:line="276" w:lineRule="auto"/>
              <w:jc w:val="right"/>
              <w:rPr>
                <w:color w:val="000000"/>
              </w:rPr>
            </w:pPr>
            <w:r w:rsidRPr="00E4133D">
              <w:rPr>
                <w:i/>
                <w:iCs/>
                <w:color w:val="000000"/>
              </w:rPr>
              <w:t>p</w:t>
            </w:r>
          </w:p>
        </w:tc>
        <w:tc>
          <w:tcPr>
            <w:tcW w:w="1152" w:type="dxa"/>
            <w:tcBorders>
              <w:top w:val="single" w:sz="4" w:space="0" w:color="auto"/>
              <w:left w:val="nil"/>
              <w:bottom w:val="single" w:sz="4" w:space="0" w:color="auto"/>
              <w:right w:val="nil"/>
            </w:tcBorders>
            <w:vAlign w:val="center"/>
          </w:tcPr>
          <w:p w14:paraId="485D5C0D" w14:textId="240ED0D3" w:rsidR="005F3A28" w:rsidRPr="00E4133D" w:rsidRDefault="005F3A28" w:rsidP="00E570BC">
            <w:pPr>
              <w:spacing w:line="276" w:lineRule="auto"/>
              <w:jc w:val="right"/>
              <w:rPr>
                <w:i/>
                <w:iCs/>
                <w:color w:val="000000"/>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right w:val="nil"/>
            </w:tcBorders>
            <w:vAlign w:val="center"/>
          </w:tcPr>
          <w:p w14:paraId="52EEF9D9" w14:textId="676E0438" w:rsidR="005F3A28" w:rsidRPr="00E4133D" w:rsidRDefault="005F3A28" w:rsidP="00E570BC">
            <w:pPr>
              <w:spacing w:line="276" w:lineRule="auto"/>
              <w:jc w:val="right"/>
              <w:rPr>
                <w:i/>
                <w:iCs/>
                <w:color w:val="000000"/>
              </w:rPr>
            </w:pPr>
            <w:r w:rsidRPr="00E4133D">
              <w:rPr>
                <w:i/>
                <w:iCs/>
                <w:color w:val="000000"/>
              </w:rPr>
              <w:t>p</w:t>
            </w:r>
          </w:p>
        </w:tc>
      </w:tr>
      <w:tr w:rsidR="005F3A28" w:rsidRPr="00A075E5" w14:paraId="0E0D1446" w14:textId="732481EE" w:rsidTr="00E570BC">
        <w:trPr>
          <w:trHeight w:val="320"/>
        </w:trPr>
        <w:tc>
          <w:tcPr>
            <w:tcW w:w="1971" w:type="dxa"/>
            <w:tcBorders>
              <w:top w:val="nil"/>
              <w:left w:val="nil"/>
              <w:bottom w:val="nil"/>
              <w:right w:val="nil"/>
            </w:tcBorders>
            <w:shd w:val="clear" w:color="auto" w:fill="auto"/>
            <w:noWrap/>
            <w:vAlign w:val="bottom"/>
            <w:hideMark/>
          </w:tcPr>
          <w:p w14:paraId="65E83372" w14:textId="77777777" w:rsidR="005F3A28" w:rsidRPr="00A075E5" w:rsidRDefault="005F3A28" w:rsidP="005F3A28">
            <w:pPr>
              <w:spacing w:line="276" w:lineRule="auto"/>
              <w:rPr>
                <w:color w:val="000000"/>
              </w:rPr>
            </w:pPr>
            <w:r>
              <w:rPr>
                <w:color w:val="000000"/>
              </w:rPr>
              <w:t>CO</w:t>
            </w:r>
            <w:r>
              <w:rPr>
                <w:color w:val="000000"/>
                <w:vertAlign w:val="subscript"/>
              </w:rPr>
              <w:t>2</w:t>
            </w:r>
          </w:p>
        </w:tc>
        <w:tc>
          <w:tcPr>
            <w:tcW w:w="438" w:type="dxa"/>
            <w:tcBorders>
              <w:top w:val="nil"/>
              <w:left w:val="nil"/>
              <w:bottom w:val="nil"/>
              <w:right w:val="nil"/>
            </w:tcBorders>
            <w:shd w:val="clear" w:color="auto" w:fill="auto"/>
            <w:noWrap/>
            <w:vAlign w:val="bottom"/>
            <w:hideMark/>
          </w:tcPr>
          <w:p w14:paraId="180A9474" w14:textId="77777777" w:rsidR="005F3A28" w:rsidRPr="00A075E5" w:rsidRDefault="005F3A28" w:rsidP="005F3A28">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center"/>
            <w:hideMark/>
          </w:tcPr>
          <w:p w14:paraId="07B114DA" w14:textId="77777777" w:rsidR="005F3A28" w:rsidRPr="009412FD" w:rsidRDefault="005F3A28" w:rsidP="00E570BC">
            <w:pPr>
              <w:spacing w:line="276" w:lineRule="auto"/>
              <w:jc w:val="right"/>
              <w:rPr>
                <w:color w:val="000000"/>
              </w:rPr>
            </w:pPr>
            <w:r w:rsidRPr="009412FD">
              <w:rPr>
                <w:color w:val="000000"/>
              </w:rPr>
              <w:t>69.291</w:t>
            </w:r>
          </w:p>
        </w:tc>
        <w:tc>
          <w:tcPr>
            <w:tcW w:w="1152" w:type="dxa"/>
            <w:tcBorders>
              <w:top w:val="nil"/>
              <w:left w:val="nil"/>
              <w:bottom w:val="nil"/>
            </w:tcBorders>
            <w:shd w:val="clear" w:color="auto" w:fill="auto"/>
            <w:noWrap/>
            <w:vAlign w:val="center"/>
            <w:hideMark/>
          </w:tcPr>
          <w:p w14:paraId="2F799496"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bottom w:val="nil"/>
              <w:right w:val="nil"/>
            </w:tcBorders>
            <w:shd w:val="clear" w:color="auto" w:fill="auto"/>
            <w:noWrap/>
            <w:vAlign w:val="center"/>
            <w:hideMark/>
          </w:tcPr>
          <w:p w14:paraId="280C7E7A" w14:textId="77777777" w:rsidR="005F3A28" w:rsidRPr="009412FD" w:rsidRDefault="005F3A28" w:rsidP="00E570BC">
            <w:pPr>
              <w:spacing w:line="276" w:lineRule="auto"/>
              <w:jc w:val="right"/>
              <w:rPr>
                <w:color w:val="000000"/>
              </w:rPr>
            </w:pPr>
            <w:r w:rsidRPr="009412FD">
              <w:rPr>
                <w:color w:val="000000"/>
              </w:rPr>
              <w:t>131.477</w:t>
            </w:r>
          </w:p>
        </w:tc>
        <w:tc>
          <w:tcPr>
            <w:tcW w:w="1152" w:type="dxa"/>
            <w:tcBorders>
              <w:top w:val="nil"/>
              <w:left w:val="nil"/>
              <w:bottom w:val="nil"/>
              <w:right w:val="nil"/>
            </w:tcBorders>
            <w:shd w:val="clear" w:color="auto" w:fill="auto"/>
            <w:noWrap/>
            <w:vAlign w:val="center"/>
            <w:hideMark/>
          </w:tcPr>
          <w:p w14:paraId="025CE2D8"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left w:val="nil"/>
              <w:bottom w:val="nil"/>
              <w:right w:val="nil"/>
            </w:tcBorders>
            <w:shd w:val="clear" w:color="auto" w:fill="auto"/>
            <w:noWrap/>
            <w:vAlign w:val="center"/>
            <w:hideMark/>
          </w:tcPr>
          <w:p w14:paraId="363CBBD5" w14:textId="77777777" w:rsidR="005F3A28" w:rsidRPr="009412FD" w:rsidRDefault="005F3A28" w:rsidP="00E570BC">
            <w:pPr>
              <w:spacing w:line="276" w:lineRule="auto"/>
              <w:jc w:val="right"/>
              <w:rPr>
                <w:color w:val="000000"/>
              </w:rPr>
            </w:pPr>
            <w:r w:rsidRPr="009412FD">
              <w:rPr>
                <w:color w:val="000000"/>
              </w:rPr>
              <w:t>88.189</w:t>
            </w:r>
          </w:p>
        </w:tc>
        <w:tc>
          <w:tcPr>
            <w:tcW w:w="1152" w:type="dxa"/>
            <w:tcBorders>
              <w:top w:val="nil"/>
              <w:left w:val="nil"/>
              <w:bottom w:val="nil"/>
              <w:right w:val="nil"/>
            </w:tcBorders>
            <w:shd w:val="clear" w:color="auto" w:fill="auto"/>
            <w:noWrap/>
            <w:vAlign w:val="center"/>
            <w:hideMark/>
          </w:tcPr>
          <w:p w14:paraId="52FEA502"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left w:val="nil"/>
              <w:bottom w:val="nil"/>
              <w:right w:val="nil"/>
            </w:tcBorders>
            <w:vAlign w:val="center"/>
          </w:tcPr>
          <w:p w14:paraId="7899A6A6" w14:textId="0D4A4682" w:rsidR="005F3A28" w:rsidRPr="009412FD" w:rsidRDefault="005F3A28" w:rsidP="00E570BC">
            <w:pPr>
              <w:spacing w:line="276" w:lineRule="auto"/>
              <w:jc w:val="right"/>
              <w:rPr>
                <w:b/>
                <w:bCs/>
                <w:color w:val="000000"/>
              </w:rPr>
            </w:pPr>
            <w:r w:rsidRPr="00E4124F">
              <w:rPr>
                <w:color w:val="000000"/>
              </w:rPr>
              <w:t>0.518</w:t>
            </w:r>
          </w:p>
        </w:tc>
        <w:tc>
          <w:tcPr>
            <w:tcW w:w="1152" w:type="dxa"/>
            <w:tcBorders>
              <w:top w:val="nil"/>
              <w:left w:val="nil"/>
              <w:bottom w:val="nil"/>
              <w:right w:val="nil"/>
            </w:tcBorders>
            <w:vAlign w:val="center"/>
          </w:tcPr>
          <w:p w14:paraId="5A9975D4" w14:textId="757FA3D2" w:rsidR="005F3A28" w:rsidRPr="009412FD" w:rsidRDefault="005F3A28" w:rsidP="00E570BC">
            <w:pPr>
              <w:spacing w:line="276" w:lineRule="auto"/>
              <w:jc w:val="right"/>
              <w:rPr>
                <w:b/>
                <w:bCs/>
                <w:color w:val="000000"/>
              </w:rPr>
            </w:pPr>
            <w:r w:rsidRPr="00E4124F">
              <w:rPr>
                <w:color w:val="000000"/>
              </w:rPr>
              <w:t>0.472</w:t>
            </w:r>
          </w:p>
        </w:tc>
      </w:tr>
      <w:tr w:rsidR="005F3A28" w:rsidRPr="00A075E5" w14:paraId="7754837D" w14:textId="4C4A3549" w:rsidTr="00E570BC">
        <w:trPr>
          <w:trHeight w:val="320"/>
        </w:trPr>
        <w:tc>
          <w:tcPr>
            <w:tcW w:w="1971" w:type="dxa"/>
            <w:tcBorders>
              <w:top w:val="nil"/>
              <w:left w:val="nil"/>
              <w:bottom w:val="nil"/>
              <w:right w:val="nil"/>
            </w:tcBorders>
            <w:shd w:val="clear" w:color="auto" w:fill="auto"/>
            <w:noWrap/>
            <w:vAlign w:val="bottom"/>
            <w:hideMark/>
          </w:tcPr>
          <w:p w14:paraId="26CF6D0A" w14:textId="77777777" w:rsidR="005F3A28" w:rsidRPr="00A075E5" w:rsidRDefault="005F3A28" w:rsidP="005F3A28">
            <w:pPr>
              <w:spacing w:line="276" w:lineRule="auto"/>
              <w:rPr>
                <w:color w:val="000000"/>
              </w:rPr>
            </w:pPr>
            <w:r>
              <w:rPr>
                <w:color w:val="000000"/>
              </w:rPr>
              <w:t>Inoculation (I)</w:t>
            </w:r>
          </w:p>
        </w:tc>
        <w:tc>
          <w:tcPr>
            <w:tcW w:w="438" w:type="dxa"/>
            <w:tcBorders>
              <w:top w:val="nil"/>
              <w:left w:val="nil"/>
              <w:bottom w:val="nil"/>
              <w:right w:val="nil"/>
            </w:tcBorders>
            <w:shd w:val="clear" w:color="auto" w:fill="auto"/>
            <w:noWrap/>
            <w:vAlign w:val="bottom"/>
            <w:hideMark/>
          </w:tcPr>
          <w:p w14:paraId="7E96E787" w14:textId="77777777" w:rsidR="005F3A28" w:rsidRPr="00A075E5" w:rsidRDefault="005F3A28" w:rsidP="005F3A28">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center"/>
            <w:hideMark/>
          </w:tcPr>
          <w:p w14:paraId="0C7ADED8" w14:textId="77777777" w:rsidR="005F3A28" w:rsidRPr="009412FD" w:rsidRDefault="005F3A28" w:rsidP="00E570BC">
            <w:pPr>
              <w:spacing w:line="276" w:lineRule="auto"/>
              <w:jc w:val="right"/>
              <w:rPr>
                <w:color w:val="000000"/>
              </w:rPr>
            </w:pPr>
            <w:r w:rsidRPr="009412FD">
              <w:rPr>
                <w:color w:val="000000"/>
              </w:rPr>
              <w:t>35.715</w:t>
            </w:r>
          </w:p>
        </w:tc>
        <w:tc>
          <w:tcPr>
            <w:tcW w:w="1152" w:type="dxa"/>
            <w:tcBorders>
              <w:top w:val="nil"/>
              <w:left w:val="nil"/>
              <w:bottom w:val="nil"/>
            </w:tcBorders>
            <w:shd w:val="clear" w:color="auto" w:fill="auto"/>
            <w:noWrap/>
            <w:vAlign w:val="center"/>
            <w:hideMark/>
          </w:tcPr>
          <w:p w14:paraId="60C3C26F"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bottom w:val="nil"/>
              <w:right w:val="nil"/>
            </w:tcBorders>
            <w:shd w:val="clear" w:color="auto" w:fill="auto"/>
            <w:noWrap/>
            <w:vAlign w:val="center"/>
            <w:hideMark/>
          </w:tcPr>
          <w:p w14:paraId="145D8C94" w14:textId="77777777" w:rsidR="005F3A28" w:rsidRPr="009412FD" w:rsidRDefault="005F3A28" w:rsidP="00E570BC">
            <w:pPr>
              <w:spacing w:line="276" w:lineRule="auto"/>
              <w:jc w:val="right"/>
              <w:rPr>
                <w:color w:val="000000"/>
              </w:rPr>
            </w:pPr>
            <w:r w:rsidRPr="009412FD">
              <w:rPr>
                <w:color w:val="000000"/>
              </w:rPr>
              <w:t>34.264</w:t>
            </w:r>
          </w:p>
        </w:tc>
        <w:tc>
          <w:tcPr>
            <w:tcW w:w="1152" w:type="dxa"/>
            <w:tcBorders>
              <w:top w:val="nil"/>
              <w:left w:val="nil"/>
              <w:bottom w:val="nil"/>
              <w:right w:val="nil"/>
            </w:tcBorders>
            <w:shd w:val="clear" w:color="auto" w:fill="auto"/>
            <w:noWrap/>
            <w:vAlign w:val="center"/>
            <w:hideMark/>
          </w:tcPr>
          <w:p w14:paraId="63E6BFB6"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left w:val="nil"/>
              <w:bottom w:val="nil"/>
              <w:right w:val="nil"/>
            </w:tcBorders>
            <w:shd w:val="clear" w:color="auto" w:fill="auto"/>
            <w:noWrap/>
            <w:vAlign w:val="center"/>
            <w:hideMark/>
          </w:tcPr>
          <w:p w14:paraId="3E0B8EF2" w14:textId="77777777" w:rsidR="005F3A28" w:rsidRPr="009412FD" w:rsidRDefault="005F3A28" w:rsidP="00E570BC">
            <w:pPr>
              <w:spacing w:line="276" w:lineRule="auto"/>
              <w:jc w:val="right"/>
              <w:rPr>
                <w:color w:val="000000"/>
              </w:rPr>
            </w:pPr>
            <w:r w:rsidRPr="009412FD">
              <w:rPr>
                <w:color w:val="000000"/>
              </w:rPr>
              <w:t>136.343</w:t>
            </w:r>
          </w:p>
        </w:tc>
        <w:tc>
          <w:tcPr>
            <w:tcW w:w="1152" w:type="dxa"/>
            <w:tcBorders>
              <w:top w:val="nil"/>
              <w:left w:val="nil"/>
              <w:bottom w:val="nil"/>
              <w:right w:val="nil"/>
            </w:tcBorders>
            <w:shd w:val="clear" w:color="auto" w:fill="auto"/>
            <w:noWrap/>
            <w:vAlign w:val="center"/>
            <w:hideMark/>
          </w:tcPr>
          <w:p w14:paraId="5C77B480"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left w:val="nil"/>
              <w:bottom w:val="nil"/>
              <w:right w:val="nil"/>
            </w:tcBorders>
            <w:vAlign w:val="center"/>
          </w:tcPr>
          <w:p w14:paraId="118AA098" w14:textId="3CBC9647" w:rsidR="005F3A28" w:rsidRPr="009412FD" w:rsidRDefault="005F3A28" w:rsidP="00E570BC">
            <w:pPr>
              <w:spacing w:line="276" w:lineRule="auto"/>
              <w:jc w:val="right"/>
              <w:rPr>
                <w:b/>
                <w:bCs/>
                <w:color w:val="000000"/>
              </w:rPr>
            </w:pPr>
            <w:r w:rsidRPr="00E4124F">
              <w:rPr>
                <w:color w:val="000000"/>
              </w:rPr>
              <w:t>955.57</w:t>
            </w:r>
          </w:p>
        </w:tc>
        <w:tc>
          <w:tcPr>
            <w:tcW w:w="1152" w:type="dxa"/>
            <w:tcBorders>
              <w:top w:val="nil"/>
              <w:left w:val="nil"/>
              <w:bottom w:val="nil"/>
              <w:right w:val="nil"/>
            </w:tcBorders>
            <w:vAlign w:val="center"/>
          </w:tcPr>
          <w:p w14:paraId="55EB013E" w14:textId="29DE0214" w:rsidR="005F3A28" w:rsidRPr="009412FD" w:rsidRDefault="005F3A28" w:rsidP="00E570BC">
            <w:pPr>
              <w:spacing w:line="276" w:lineRule="auto"/>
              <w:jc w:val="right"/>
              <w:rPr>
                <w:b/>
                <w:bCs/>
                <w:color w:val="000000"/>
              </w:rPr>
            </w:pPr>
            <w:r w:rsidRPr="00E4124F">
              <w:rPr>
                <w:b/>
                <w:bCs/>
                <w:color w:val="000000"/>
              </w:rPr>
              <w:t>&lt;0.001</w:t>
            </w:r>
          </w:p>
        </w:tc>
      </w:tr>
      <w:tr w:rsidR="005F3A28" w:rsidRPr="00A075E5" w14:paraId="1A7C0046" w14:textId="339B8B8E" w:rsidTr="00E570BC">
        <w:trPr>
          <w:trHeight w:val="320"/>
        </w:trPr>
        <w:tc>
          <w:tcPr>
            <w:tcW w:w="1971" w:type="dxa"/>
            <w:tcBorders>
              <w:top w:val="nil"/>
              <w:left w:val="nil"/>
              <w:bottom w:val="nil"/>
              <w:right w:val="nil"/>
            </w:tcBorders>
            <w:shd w:val="clear" w:color="auto" w:fill="auto"/>
            <w:noWrap/>
            <w:vAlign w:val="bottom"/>
            <w:hideMark/>
          </w:tcPr>
          <w:p w14:paraId="00454F52" w14:textId="3FC92EED" w:rsidR="005F3A28" w:rsidRPr="00A075E5" w:rsidRDefault="00C52877" w:rsidP="005F3A28">
            <w:pPr>
              <w:spacing w:line="276" w:lineRule="auto"/>
              <w:rPr>
                <w:color w:val="000000"/>
              </w:rPr>
            </w:pPr>
            <w:ins w:id="171" w:author="Perkowski, Evan A [2]" w:date="2023-11-13T15:37:00Z">
              <w:r>
                <w:rPr>
                  <w:color w:val="000000"/>
                </w:rPr>
                <w:t>N f</w:t>
              </w:r>
            </w:ins>
            <w:r w:rsidR="005F3A28">
              <w:rPr>
                <w:color w:val="000000"/>
              </w:rPr>
              <w:t>ertilization (N)</w:t>
            </w:r>
          </w:p>
        </w:tc>
        <w:tc>
          <w:tcPr>
            <w:tcW w:w="438" w:type="dxa"/>
            <w:tcBorders>
              <w:top w:val="nil"/>
              <w:left w:val="nil"/>
              <w:bottom w:val="nil"/>
              <w:right w:val="nil"/>
            </w:tcBorders>
            <w:shd w:val="clear" w:color="auto" w:fill="auto"/>
            <w:noWrap/>
            <w:vAlign w:val="bottom"/>
            <w:hideMark/>
          </w:tcPr>
          <w:p w14:paraId="7E00A878" w14:textId="77777777" w:rsidR="005F3A28" w:rsidRPr="00A075E5" w:rsidRDefault="005F3A28" w:rsidP="005F3A28">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center"/>
            <w:hideMark/>
          </w:tcPr>
          <w:p w14:paraId="50A23005" w14:textId="77777777" w:rsidR="005F3A28" w:rsidRPr="009412FD" w:rsidRDefault="005F3A28" w:rsidP="00E570BC">
            <w:pPr>
              <w:spacing w:line="276" w:lineRule="auto"/>
              <w:jc w:val="right"/>
              <w:rPr>
                <w:color w:val="000000"/>
              </w:rPr>
            </w:pPr>
            <w:r w:rsidRPr="009412FD">
              <w:rPr>
                <w:color w:val="000000"/>
              </w:rPr>
              <w:t>274.199</w:t>
            </w:r>
          </w:p>
        </w:tc>
        <w:tc>
          <w:tcPr>
            <w:tcW w:w="1152" w:type="dxa"/>
            <w:tcBorders>
              <w:top w:val="nil"/>
              <w:left w:val="nil"/>
              <w:bottom w:val="nil"/>
            </w:tcBorders>
            <w:shd w:val="clear" w:color="auto" w:fill="auto"/>
            <w:noWrap/>
            <w:vAlign w:val="center"/>
            <w:hideMark/>
          </w:tcPr>
          <w:p w14:paraId="79191F15"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bottom w:val="nil"/>
              <w:right w:val="nil"/>
            </w:tcBorders>
            <w:shd w:val="clear" w:color="auto" w:fill="auto"/>
            <w:noWrap/>
            <w:vAlign w:val="center"/>
            <w:hideMark/>
          </w:tcPr>
          <w:p w14:paraId="15A07683" w14:textId="77777777" w:rsidR="005F3A28" w:rsidRPr="009412FD" w:rsidRDefault="005F3A28" w:rsidP="00E570BC">
            <w:pPr>
              <w:spacing w:line="276" w:lineRule="auto"/>
              <w:jc w:val="right"/>
              <w:rPr>
                <w:color w:val="000000"/>
              </w:rPr>
            </w:pPr>
            <w:r w:rsidRPr="009412FD">
              <w:rPr>
                <w:color w:val="000000"/>
              </w:rPr>
              <w:t>269.046</w:t>
            </w:r>
          </w:p>
        </w:tc>
        <w:tc>
          <w:tcPr>
            <w:tcW w:w="1152" w:type="dxa"/>
            <w:tcBorders>
              <w:top w:val="nil"/>
              <w:left w:val="nil"/>
              <w:bottom w:val="nil"/>
              <w:right w:val="nil"/>
            </w:tcBorders>
            <w:shd w:val="clear" w:color="auto" w:fill="auto"/>
            <w:noWrap/>
            <w:vAlign w:val="center"/>
            <w:hideMark/>
          </w:tcPr>
          <w:p w14:paraId="47EF45DF"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left w:val="nil"/>
              <w:bottom w:val="nil"/>
              <w:right w:val="nil"/>
            </w:tcBorders>
            <w:shd w:val="clear" w:color="auto" w:fill="auto"/>
            <w:noWrap/>
            <w:vAlign w:val="center"/>
            <w:hideMark/>
          </w:tcPr>
          <w:p w14:paraId="771004C6" w14:textId="77777777" w:rsidR="005F3A28" w:rsidRPr="009412FD" w:rsidRDefault="005F3A28" w:rsidP="00E570BC">
            <w:pPr>
              <w:spacing w:line="276" w:lineRule="auto"/>
              <w:jc w:val="right"/>
              <w:rPr>
                <w:color w:val="000000"/>
              </w:rPr>
            </w:pPr>
            <w:r w:rsidRPr="009412FD">
              <w:rPr>
                <w:color w:val="000000"/>
              </w:rPr>
              <w:t>80.501</w:t>
            </w:r>
          </w:p>
        </w:tc>
        <w:tc>
          <w:tcPr>
            <w:tcW w:w="1152" w:type="dxa"/>
            <w:tcBorders>
              <w:top w:val="nil"/>
              <w:left w:val="nil"/>
              <w:bottom w:val="nil"/>
              <w:right w:val="nil"/>
            </w:tcBorders>
            <w:shd w:val="clear" w:color="auto" w:fill="auto"/>
            <w:noWrap/>
            <w:vAlign w:val="center"/>
            <w:hideMark/>
          </w:tcPr>
          <w:p w14:paraId="3C9425D4"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left w:val="nil"/>
              <w:bottom w:val="nil"/>
              <w:right w:val="nil"/>
            </w:tcBorders>
            <w:vAlign w:val="center"/>
          </w:tcPr>
          <w:p w14:paraId="3AE77BC6" w14:textId="45027C67" w:rsidR="005F3A28" w:rsidRPr="009412FD" w:rsidRDefault="005F3A28" w:rsidP="00E570BC">
            <w:pPr>
              <w:spacing w:line="276" w:lineRule="auto"/>
              <w:jc w:val="right"/>
              <w:rPr>
                <w:b/>
                <w:bCs/>
                <w:color w:val="000000"/>
              </w:rPr>
            </w:pPr>
            <w:r w:rsidRPr="00E4124F">
              <w:rPr>
                <w:color w:val="000000"/>
              </w:rPr>
              <w:t>292.938</w:t>
            </w:r>
          </w:p>
        </w:tc>
        <w:tc>
          <w:tcPr>
            <w:tcW w:w="1152" w:type="dxa"/>
            <w:tcBorders>
              <w:top w:val="nil"/>
              <w:left w:val="nil"/>
              <w:bottom w:val="nil"/>
              <w:right w:val="nil"/>
            </w:tcBorders>
            <w:vAlign w:val="center"/>
          </w:tcPr>
          <w:p w14:paraId="71458CDE" w14:textId="0B6B4BAB" w:rsidR="005F3A28" w:rsidRPr="009412FD" w:rsidRDefault="005F3A28" w:rsidP="00E570BC">
            <w:pPr>
              <w:spacing w:line="276" w:lineRule="auto"/>
              <w:jc w:val="right"/>
              <w:rPr>
                <w:b/>
                <w:bCs/>
                <w:color w:val="000000"/>
              </w:rPr>
            </w:pPr>
            <w:r w:rsidRPr="00E4124F">
              <w:rPr>
                <w:b/>
                <w:bCs/>
                <w:color w:val="000000"/>
              </w:rPr>
              <w:t>&lt;0.001</w:t>
            </w:r>
          </w:p>
        </w:tc>
      </w:tr>
      <w:tr w:rsidR="005F3A28" w:rsidRPr="00A075E5" w14:paraId="2B21BD80" w14:textId="143A0907" w:rsidTr="00E570BC">
        <w:trPr>
          <w:trHeight w:val="320"/>
        </w:trPr>
        <w:tc>
          <w:tcPr>
            <w:tcW w:w="1971" w:type="dxa"/>
            <w:tcBorders>
              <w:top w:val="nil"/>
              <w:left w:val="nil"/>
              <w:bottom w:val="nil"/>
              <w:right w:val="nil"/>
            </w:tcBorders>
            <w:shd w:val="clear" w:color="auto" w:fill="auto"/>
            <w:noWrap/>
            <w:vAlign w:val="bottom"/>
            <w:hideMark/>
          </w:tcPr>
          <w:p w14:paraId="22233122" w14:textId="77777777" w:rsidR="005F3A28" w:rsidRPr="00A075E5" w:rsidRDefault="005F3A28" w:rsidP="005F3A28">
            <w:pPr>
              <w:spacing w:line="276" w:lineRule="auto"/>
              <w:rPr>
                <w:color w:val="000000"/>
              </w:rPr>
            </w:pPr>
            <w:r>
              <w:rPr>
                <w:color w:val="000000"/>
              </w:rPr>
              <w:t>CO</w:t>
            </w:r>
            <w:r>
              <w:rPr>
                <w:color w:val="000000"/>
                <w:vertAlign w:val="subscript"/>
              </w:rPr>
              <w:t>2</w:t>
            </w:r>
            <w:r>
              <w:rPr>
                <w:color w:val="000000"/>
              </w:rPr>
              <w:t>*I</w:t>
            </w:r>
          </w:p>
        </w:tc>
        <w:tc>
          <w:tcPr>
            <w:tcW w:w="438" w:type="dxa"/>
            <w:tcBorders>
              <w:top w:val="nil"/>
              <w:left w:val="nil"/>
              <w:bottom w:val="nil"/>
              <w:right w:val="nil"/>
            </w:tcBorders>
            <w:shd w:val="clear" w:color="auto" w:fill="auto"/>
            <w:noWrap/>
            <w:vAlign w:val="bottom"/>
            <w:hideMark/>
          </w:tcPr>
          <w:p w14:paraId="3B20A591" w14:textId="77777777" w:rsidR="005F3A28" w:rsidRPr="00A075E5" w:rsidRDefault="005F3A28" w:rsidP="005F3A28">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center"/>
            <w:hideMark/>
          </w:tcPr>
          <w:p w14:paraId="382F60BE" w14:textId="77777777" w:rsidR="005F3A28" w:rsidRPr="009412FD" w:rsidRDefault="005F3A28" w:rsidP="00E570BC">
            <w:pPr>
              <w:spacing w:line="276" w:lineRule="auto"/>
              <w:jc w:val="right"/>
              <w:rPr>
                <w:color w:val="000000"/>
              </w:rPr>
            </w:pPr>
            <w:r w:rsidRPr="009412FD">
              <w:rPr>
                <w:color w:val="000000"/>
              </w:rPr>
              <w:t>2.064</w:t>
            </w:r>
          </w:p>
        </w:tc>
        <w:tc>
          <w:tcPr>
            <w:tcW w:w="1152" w:type="dxa"/>
            <w:tcBorders>
              <w:top w:val="nil"/>
              <w:left w:val="nil"/>
              <w:bottom w:val="nil"/>
            </w:tcBorders>
            <w:shd w:val="clear" w:color="auto" w:fill="auto"/>
            <w:noWrap/>
            <w:vAlign w:val="center"/>
            <w:hideMark/>
          </w:tcPr>
          <w:p w14:paraId="0C9F1A4A" w14:textId="77777777" w:rsidR="005F3A28" w:rsidRPr="009412FD" w:rsidRDefault="005F3A28" w:rsidP="00E570BC">
            <w:pPr>
              <w:spacing w:line="276" w:lineRule="auto"/>
              <w:jc w:val="right"/>
              <w:rPr>
                <w:b/>
                <w:bCs/>
                <w:color w:val="000000"/>
              </w:rPr>
            </w:pPr>
            <w:r w:rsidRPr="009412FD">
              <w:rPr>
                <w:color w:val="000000"/>
              </w:rPr>
              <w:t>0.151</w:t>
            </w:r>
          </w:p>
        </w:tc>
        <w:tc>
          <w:tcPr>
            <w:tcW w:w="1152" w:type="dxa"/>
            <w:tcBorders>
              <w:top w:val="nil"/>
              <w:bottom w:val="nil"/>
              <w:right w:val="nil"/>
            </w:tcBorders>
            <w:shd w:val="clear" w:color="auto" w:fill="auto"/>
            <w:noWrap/>
            <w:vAlign w:val="center"/>
            <w:hideMark/>
          </w:tcPr>
          <w:p w14:paraId="410BF942" w14:textId="77777777" w:rsidR="005F3A28" w:rsidRPr="009412FD" w:rsidRDefault="005F3A28" w:rsidP="00E570BC">
            <w:pPr>
              <w:spacing w:line="276" w:lineRule="auto"/>
              <w:jc w:val="right"/>
              <w:rPr>
                <w:color w:val="000000"/>
              </w:rPr>
            </w:pPr>
            <w:r w:rsidRPr="009412FD">
              <w:rPr>
                <w:color w:val="000000"/>
              </w:rPr>
              <w:t>0.518</w:t>
            </w:r>
          </w:p>
        </w:tc>
        <w:tc>
          <w:tcPr>
            <w:tcW w:w="1152" w:type="dxa"/>
            <w:tcBorders>
              <w:top w:val="nil"/>
              <w:left w:val="nil"/>
              <w:bottom w:val="nil"/>
              <w:right w:val="nil"/>
            </w:tcBorders>
            <w:shd w:val="clear" w:color="auto" w:fill="auto"/>
            <w:noWrap/>
            <w:vAlign w:val="center"/>
            <w:hideMark/>
          </w:tcPr>
          <w:p w14:paraId="03661F6A" w14:textId="77777777" w:rsidR="005F3A28" w:rsidRPr="009412FD" w:rsidRDefault="005F3A28" w:rsidP="00E570BC">
            <w:pPr>
              <w:spacing w:line="276" w:lineRule="auto"/>
              <w:jc w:val="right"/>
              <w:rPr>
                <w:b/>
                <w:bCs/>
                <w:color w:val="000000"/>
              </w:rPr>
            </w:pPr>
            <w:r w:rsidRPr="009412FD">
              <w:rPr>
                <w:color w:val="000000"/>
              </w:rPr>
              <w:t>0.472</w:t>
            </w:r>
          </w:p>
        </w:tc>
        <w:tc>
          <w:tcPr>
            <w:tcW w:w="1152" w:type="dxa"/>
            <w:tcBorders>
              <w:top w:val="nil"/>
              <w:left w:val="nil"/>
              <w:bottom w:val="nil"/>
              <w:right w:val="nil"/>
            </w:tcBorders>
            <w:shd w:val="clear" w:color="auto" w:fill="auto"/>
            <w:noWrap/>
            <w:vAlign w:val="center"/>
            <w:hideMark/>
          </w:tcPr>
          <w:p w14:paraId="62489E4A" w14:textId="77777777" w:rsidR="005F3A28" w:rsidRPr="009412FD" w:rsidRDefault="005F3A28" w:rsidP="00E570BC">
            <w:pPr>
              <w:spacing w:line="276" w:lineRule="auto"/>
              <w:jc w:val="right"/>
              <w:rPr>
                <w:color w:val="000000"/>
              </w:rPr>
            </w:pPr>
            <w:r w:rsidRPr="009412FD">
              <w:rPr>
                <w:color w:val="000000"/>
              </w:rPr>
              <w:t>85.237</w:t>
            </w:r>
          </w:p>
        </w:tc>
        <w:tc>
          <w:tcPr>
            <w:tcW w:w="1152" w:type="dxa"/>
            <w:tcBorders>
              <w:top w:val="nil"/>
              <w:left w:val="nil"/>
              <w:bottom w:val="nil"/>
              <w:right w:val="nil"/>
            </w:tcBorders>
            <w:shd w:val="clear" w:color="auto" w:fill="auto"/>
            <w:noWrap/>
            <w:vAlign w:val="center"/>
            <w:hideMark/>
          </w:tcPr>
          <w:p w14:paraId="16ED5D51"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left w:val="nil"/>
              <w:bottom w:val="nil"/>
              <w:right w:val="nil"/>
            </w:tcBorders>
            <w:vAlign w:val="center"/>
          </w:tcPr>
          <w:p w14:paraId="33622151" w14:textId="2E42A734" w:rsidR="005F3A28" w:rsidRPr="009412FD" w:rsidRDefault="005F3A28" w:rsidP="00E570BC">
            <w:pPr>
              <w:spacing w:line="276" w:lineRule="auto"/>
              <w:jc w:val="right"/>
              <w:rPr>
                <w:b/>
                <w:bCs/>
                <w:color w:val="000000"/>
              </w:rPr>
            </w:pPr>
            <w:r w:rsidRPr="00E4124F">
              <w:rPr>
                <w:color w:val="000000"/>
              </w:rPr>
              <w:t>2.01</w:t>
            </w:r>
            <w:r>
              <w:rPr>
                <w:color w:val="000000"/>
              </w:rPr>
              <w:t>0</w:t>
            </w:r>
          </w:p>
        </w:tc>
        <w:tc>
          <w:tcPr>
            <w:tcW w:w="1152" w:type="dxa"/>
            <w:tcBorders>
              <w:top w:val="nil"/>
              <w:left w:val="nil"/>
              <w:bottom w:val="nil"/>
              <w:right w:val="nil"/>
            </w:tcBorders>
            <w:vAlign w:val="center"/>
          </w:tcPr>
          <w:p w14:paraId="11790612" w14:textId="4E1545B0" w:rsidR="005F3A28" w:rsidRPr="009412FD" w:rsidRDefault="005F3A28" w:rsidP="00E570BC">
            <w:pPr>
              <w:spacing w:line="276" w:lineRule="auto"/>
              <w:jc w:val="right"/>
              <w:rPr>
                <w:b/>
                <w:bCs/>
                <w:color w:val="000000"/>
              </w:rPr>
            </w:pPr>
            <w:r w:rsidRPr="00E4124F">
              <w:rPr>
                <w:color w:val="000000"/>
              </w:rPr>
              <w:t>0.156</w:t>
            </w:r>
          </w:p>
        </w:tc>
      </w:tr>
      <w:tr w:rsidR="005F3A28" w:rsidRPr="00A075E5" w14:paraId="01914638" w14:textId="6AEAA0AD" w:rsidTr="00E570BC">
        <w:trPr>
          <w:trHeight w:val="320"/>
        </w:trPr>
        <w:tc>
          <w:tcPr>
            <w:tcW w:w="1971" w:type="dxa"/>
            <w:tcBorders>
              <w:top w:val="nil"/>
              <w:left w:val="nil"/>
              <w:bottom w:val="nil"/>
              <w:right w:val="nil"/>
            </w:tcBorders>
            <w:shd w:val="clear" w:color="auto" w:fill="auto"/>
            <w:noWrap/>
            <w:vAlign w:val="bottom"/>
            <w:hideMark/>
          </w:tcPr>
          <w:p w14:paraId="486F9F82" w14:textId="77777777" w:rsidR="005F3A28" w:rsidRPr="00A075E5" w:rsidRDefault="005F3A28" w:rsidP="005F3A28">
            <w:pPr>
              <w:spacing w:line="276" w:lineRule="auto"/>
              <w:rPr>
                <w:color w:val="000000"/>
              </w:rPr>
            </w:pPr>
            <w:r>
              <w:rPr>
                <w:color w:val="000000"/>
              </w:rPr>
              <w:t>CO</w:t>
            </w:r>
            <w:r>
              <w:rPr>
                <w:color w:val="000000"/>
                <w:vertAlign w:val="subscript"/>
              </w:rPr>
              <w:t>2</w:t>
            </w:r>
            <w:r>
              <w:rPr>
                <w:color w:val="000000"/>
              </w:rPr>
              <w:t>*N</w:t>
            </w:r>
          </w:p>
        </w:tc>
        <w:tc>
          <w:tcPr>
            <w:tcW w:w="438" w:type="dxa"/>
            <w:tcBorders>
              <w:top w:val="nil"/>
              <w:left w:val="nil"/>
              <w:bottom w:val="nil"/>
              <w:right w:val="nil"/>
            </w:tcBorders>
            <w:shd w:val="clear" w:color="auto" w:fill="auto"/>
            <w:noWrap/>
            <w:vAlign w:val="bottom"/>
            <w:hideMark/>
          </w:tcPr>
          <w:p w14:paraId="7D47070E" w14:textId="77777777" w:rsidR="005F3A28" w:rsidRPr="00A075E5" w:rsidRDefault="005F3A28" w:rsidP="005F3A28">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center"/>
            <w:hideMark/>
          </w:tcPr>
          <w:p w14:paraId="30AA1A1E" w14:textId="77777777" w:rsidR="005F3A28" w:rsidRPr="009412FD" w:rsidRDefault="005F3A28" w:rsidP="00E570BC">
            <w:pPr>
              <w:spacing w:line="276" w:lineRule="auto"/>
              <w:jc w:val="right"/>
              <w:rPr>
                <w:color w:val="000000"/>
              </w:rPr>
            </w:pPr>
            <w:r w:rsidRPr="009412FD">
              <w:rPr>
                <w:color w:val="000000"/>
              </w:rPr>
              <w:t>18.655</w:t>
            </w:r>
          </w:p>
        </w:tc>
        <w:tc>
          <w:tcPr>
            <w:tcW w:w="1152" w:type="dxa"/>
            <w:tcBorders>
              <w:top w:val="nil"/>
              <w:left w:val="nil"/>
              <w:bottom w:val="nil"/>
            </w:tcBorders>
            <w:shd w:val="clear" w:color="auto" w:fill="auto"/>
            <w:noWrap/>
            <w:vAlign w:val="center"/>
            <w:hideMark/>
          </w:tcPr>
          <w:p w14:paraId="08B8BDC7" w14:textId="77777777" w:rsidR="005F3A28" w:rsidRPr="009412FD" w:rsidRDefault="005F3A28" w:rsidP="00E570BC">
            <w:pPr>
              <w:spacing w:line="276" w:lineRule="auto"/>
              <w:jc w:val="right"/>
              <w:rPr>
                <w:b/>
                <w:bCs/>
                <w:i/>
                <w:iCs/>
                <w:color w:val="000000"/>
              </w:rPr>
            </w:pPr>
            <w:r w:rsidRPr="009412FD">
              <w:rPr>
                <w:b/>
                <w:bCs/>
                <w:color w:val="000000"/>
              </w:rPr>
              <w:t>&lt;0.001</w:t>
            </w:r>
          </w:p>
        </w:tc>
        <w:tc>
          <w:tcPr>
            <w:tcW w:w="1152" w:type="dxa"/>
            <w:tcBorders>
              <w:top w:val="nil"/>
              <w:bottom w:val="nil"/>
              <w:right w:val="nil"/>
            </w:tcBorders>
            <w:shd w:val="clear" w:color="auto" w:fill="auto"/>
            <w:noWrap/>
            <w:vAlign w:val="center"/>
            <w:hideMark/>
          </w:tcPr>
          <w:p w14:paraId="0B06B530" w14:textId="77777777" w:rsidR="005F3A28" w:rsidRPr="009412FD" w:rsidRDefault="005F3A28" w:rsidP="00E570BC">
            <w:pPr>
              <w:spacing w:line="276" w:lineRule="auto"/>
              <w:jc w:val="right"/>
              <w:rPr>
                <w:color w:val="000000"/>
              </w:rPr>
            </w:pPr>
            <w:r w:rsidRPr="009412FD">
              <w:rPr>
                <w:color w:val="000000"/>
              </w:rPr>
              <w:t>16.877</w:t>
            </w:r>
          </w:p>
        </w:tc>
        <w:tc>
          <w:tcPr>
            <w:tcW w:w="1152" w:type="dxa"/>
            <w:tcBorders>
              <w:top w:val="nil"/>
              <w:left w:val="nil"/>
              <w:bottom w:val="nil"/>
              <w:right w:val="nil"/>
            </w:tcBorders>
            <w:shd w:val="clear" w:color="auto" w:fill="auto"/>
            <w:noWrap/>
            <w:vAlign w:val="center"/>
            <w:hideMark/>
          </w:tcPr>
          <w:p w14:paraId="1B61A637" w14:textId="77777777" w:rsidR="005F3A28" w:rsidRPr="009412FD" w:rsidRDefault="005F3A28" w:rsidP="00E570BC">
            <w:pPr>
              <w:spacing w:line="276" w:lineRule="auto"/>
              <w:jc w:val="right"/>
              <w:rPr>
                <w:b/>
                <w:bCs/>
                <w:i/>
                <w:iCs/>
                <w:color w:val="000000"/>
              </w:rPr>
            </w:pPr>
            <w:r w:rsidRPr="009412FD">
              <w:rPr>
                <w:b/>
                <w:bCs/>
                <w:color w:val="000000"/>
              </w:rPr>
              <w:t>&lt;0.001</w:t>
            </w:r>
          </w:p>
        </w:tc>
        <w:tc>
          <w:tcPr>
            <w:tcW w:w="1152" w:type="dxa"/>
            <w:tcBorders>
              <w:top w:val="nil"/>
              <w:left w:val="nil"/>
              <w:bottom w:val="nil"/>
              <w:right w:val="nil"/>
            </w:tcBorders>
            <w:shd w:val="clear" w:color="auto" w:fill="auto"/>
            <w:noWrap/>
            <w:vAlign w:val="center"/>
            <w:hideMark/>
          </w:tcPr>
          <w:p w14:paraId="01AD3B2B" w14:textId="77777777" w:rsidR="005F3A28" w:rsidRPr="009412FD" w:rsidRDefault="005F3A28" w:rsidP="00E570BC">
            <w:pPr>
              <w:spacing w:line="276" w:lineRule="auto"/>
              <w:jc w:val="right"/>
              <w:rPr>
                <w:color w:val="000000"/>
              </w:rPr>
            </w:pPr>
            <w:r w:rsidRPr="009412FD">
              <w:rPr>
                <w:color w:val="000000"/>
              </w:rPr>
              <w:t>1.05</w:t>
            </w:r>
            <w:r>
              <w:rPr>
                <w:color w:val="000000"/>
              </w:rPr>
              <w:t>0</w:t>
            </w:r>
          </w:p>
        </w:tc>
        <w:tc>
          <w:tcPr>
            <w:tcW w:w="1152" w:type="dxa"/>
            <w:tcBorders>
              <w:top w:val="nil"/>
              <w:left w:val="nil"/>
              <w:bottom w:val="nil"/>
              <w:right w:val="nil"/>
            </w:tcBorders>
            <w:shd w:val="clear" w:color="auto" w:fill="auto"/>
            <w:noWrap/>
            <w:vAlign w:val="center"/>
            <w:hideMark/>
          </w:tcPr>
          <w:p w14:paraId="6DC389FB" w14:textId="77777777" w:rsidR="005F3A28" w:rsidRPr="009412FD" w:rsidRDefault="005F3A28" w:rsidP="00E570BC">
            <w:pPr>
              <w:spacing w:line="276" w:lineRule="auto"/>
              <w:jc w:val="right"/>
              <w:rPr>
                <w:b/>
                <w:bCs/>
                <w:color w:val="000000"/>
              </w:rPr>
            </w:pPr>
            <w:r w:rsidRPr="009412FD">
              <w:rPr>
                <w:color w:val="000000"/>
              </w:rPr>
              <w:t>0.306</w:t>
            </w:r>
          </w:p>
        </w:tc>
        <w:tc>
          <w:tcPr>
            <w:tcW w:w="1152" w:type="dxa"/>
            <w:tcBorders>
              <w:top w:val="nil"/>
              <w:left w:val="nil"/>
              <w:bottom w:val="nil"/>
              <w:right w:val="nil"/>
            </w:tcBorders>
            <w:vAlign w:val="center"/>
          </w:tcPr>
          <w:p w14:paraId="125871EC" w14:textId="211F5BF0" w:rsidR="005F3A28" w:rsidRPr="009412FD" w:rsidRDefault="005F3A28" w:rsidP="00E570BC">
            <w:pPr>
              <w:spacing w:line="276" w:lineRule="auto"/>
              <w:jc w:val="right"/>
              <w:rPr>
                <w:color w:val="000000"/>
              </w:rPr>
            </w:pPr>
            <w:r w:rsidRPr="00E4124F">
              <w:rPr>
                <w:color w:val="000000"/>
              </w:rPr>
              <w:t>2.716</w:t>
            </w:r>
          </w:p>
        </w:tc>
        <w:tc>
          <w:tcPr>
            <w:tcW w:w="1152" w:type="dxa"/>
            <w:tcBorders>
              <w:top w:val="nil"/>
              <w:left w:val="nil"/>
              <w:bottom w:val="nil"/>
              <w:right w:val="nil"/>
            </w:tcBorders>
            <w:vAlign w:val="center"/>
          </w:tcPr>
          <w:p w14:paraId="4622F945" w14:textId="4B16C859" w:rsidR="005F3A28" w:rsidRPr="009412FD" w:rsidRDefault="005F3A28" w:rsidP="00E570BC">
            <w:pPr>
              <w:spacing w:line="276" w:lineRule="auto"/>
              <w:jc w:val="right"/>
              <w:rPr>
                <w:color w:val="000000"/>
              </w:rPr>
            </w:pPr>
            <w:r w:rsidRPr="00E4124F">
              <w:rPr>
                <w:i/>
                <w:iCs/>
                <w:color w:val="000000"/>
              </w:rPr>
              <w:t>0.099</w:t>
            </w:r>
          </w:p>
        </w:tc>
      </w:tr>
      <w:tr w:rsidR="005F3A28" w:rsidRPr="00A075E5" w14:paraId="6E6ED1FA" w14:textId="46C19F9D" w:rsidTr="00E570BC">
        <w:trPr>
          <w:trHeight w:val="320"/>
        </w:trPr>
        <w:tc>
          <w:tcPr>
            <w:tcW w:w="1971" w:type="dxa"/>
            <w:tcBorders>
              <w:top w:val="nil"/>
              <w:left w:val="nil"/>
              <w:right w:val="nil"/>
            </w:tcBorders>
            <w:shd w:val="clear" w:color="auto" w:fill="auto"/>
            <w:noWrap/>
            <w:vAlign w:val="bottom"/>
            <w:hideMark/>
          </w:tcPr>
          <w:p w14:paraId="3D3F8944" w14:textId="77777777" w:rsidR="005F3A28" w:rsidRPr="00A075E5" w:rsidRDefault="005F3A28" w:rsidP="005F3A28">
            <w:pPr>
              <w:spacing w:line="276" w:lineRule="auto"/>
              <w:rPr>
                <w:color w:val="000000"/>
              </w:rPr>
            </w:pPr>
            <w:r>
              <w:rPr>
                <w:color w:val="000000"/>
              </w:rPr>
              <w:t>I*N</w:t>
            </w:r>
          </w:p>
        </w:tc>
        <w:tc>
          <w:tcPr>
            <w:tcW w:w="438" w:type="dxa"/>
            <w:tcBorders>
              <w:top w:val="nil"/>
              <w:left w:val="nil"/>
              <w:right w:val="nil"/>
            </w:tcBorders>
            <w:shd w:val="clear" w:color="auto" w:fill="auto"/>
            <w:noWrap/>
            <w:vAlign w:val="bottom"/>
            <w:hideMark/>
          </w:tcPr>
          <w:p w14:paraId="4981D503" w14:textId="77777777" w:rsidR="005F3A28" w:rsidRPr="00A075E5" w:rsidRDefault="005F3A28" w:rsidP="005F3A28">
            <w:pPr>
              <w:spacing w:line="276" w:lineRule="auto"/>
              <w:jc w:val="right"/>
              <w:rPr>
                <w:color w:val="000000"/>
              </w:rPr>
            </w:pPr>
            <w:r w:rsidRPr="00A075E5">
              <w:rPr>
                <w:color w:val="000000"/>
              </w:rPr>
              <w:t>1</w:t>
            </w:r>
          </w:p>
        </w:tc>
        <w:tc>
          <w:tcPr>
            <w:tcW w:w="1152" w:type="dxa"/>
            <w:tcBorders>
              <w:top w:val="nil"/>
              <w:left w:val="nil"/>
              <w:right w:val="nil"/>
            </w:tcBorders>
            <w:shd w:val="clear" w:color="auto" w:fill="auto"/>
            <w:noWrap/>
            <w:vAlign w:val="center"/>
            <w:hideMark/>
          </w:tcPr>
          <w:p w14:paraId="667B1E3D" w14:textId="77777777" w:rsidR="005F3A28" w:rsidRPr="009412FD" w:rsidRDefault="005F3A28" w:rsidP="00E570BC">
            <w:pPr>
              <w:spacing w:line="276" w:lineRule="auto"/>
              <w:jc w:val="right"/>
              <w:rPr>
                <w:color w:val="000000"/>
              </w:rPr>
            </w:pPr>
            <w:r w:rsidRPr="009412FD">
              <w:rPr>
                <w:color w:val="000000"/>
              </w:rPr>
              <w:t>10.804</w:t>
            </w:r>
          </w:p>
        </w:tc>
        <w:tc>
          <w:tcPr>
            <w:tcW w:w="1152" w:type="dxa"/>
            <w:tcBorders>
              <w:top w:val="nil"/>
              <w:left w:val="nil"/>
            </w:tcBorders>
            <w:shd w:val="clear" w:color="auto" w:fill="auto"/>
            <w:noWrap/>
            <w:vAlign w:val="center"/>
            <w:hideMark/>
          </w:tcPr>
          <w:p w14:paraId="1C440964" w14:textId="77777777" w:rsidR="005F3A28" w:rsidRPr="009412FD" w:rsidRDefault="005F3A28" w:rsidP="00E570BC">
            <w:pPr>
              <w:spacing w:line="276" w:lineRule="auto"/>
              <w:jc w:val="right"/>
              <w:rPr>
                <w:b/>
                <w:bCs/>
                <w:color w:val="000000"/>
              </w:rPr>
            </w:pPr>
            <w:r w:rsidRPr="009412FD">
              <w:rPr>
                <w:b/>
                <w:bCs/>
                <w:color w:val="000000"/>
              </w:rPr>
              <w:t>0.001</w:t>
            </w:r>
          </w:p>
        </w:tc>
        <w:tc>
          <w:tcPr>
            <w:tcW w:w="1152" w:type="dxa"/>
            <w:tcBorders>
              <w:top w:val="nil"/>
              <w:right w:val="nil"/>
            </w:tcBorders>
            <w:shd w:val="clear" w:color="auto" w:fill="auto"/>
            <w:noWrap/>
            <w:vAlign w:val="center"/>
            <w:hideMark/>
          </w:tcPr>
          <w:p w14:paraId="35B6F851" w14:textId="77777777" w:rsidR="005F3A28" w:rsidRPr="009412FD" w:rsidRDefault="005F3A28" w:rsidP="00E570BC">
            <w:pPr>
              <w:spacing w:line="276" w:lineRule="auto"/>
              <w:jc w:val="right"/>
              <w:rPr>
                <w:color w:val="000000"/>
              </w:rPr>
            </w:pPr>
            <w:r w:rsidRPr="009412FD">
              <w:rPr>
                <w:color w:val="000000"/>
              </w:rPr>
              <w:t>15.779</w:t>
            </w:r>
          </w:p>
        </w:tc>
        <w:tc>
          <w:tcPr>
            <w:tcW w:w="1152" w:type="dxa"/>
            <w:tcBorders>
              <w:top w:val="nil"/>
              <w:left w:val="nil"/>
              <w:right w:val="nil"/>
            </w:tcBorders>
            <w:shd w:val="clear" w:color="auto" w:fill="auto"/>
            <w:noWrap/>
            <w:vAlign w:val="center"/>
            <w:hideMark/>
          </w:tcPr>
          <w:p w14:paraId="476104C8"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left w:val="nil"/>
              <w:right w:val="nil"/>
            </w:tcBorders>
            <w:shd w:val="clear" w:color="auto" w:fill="auto"/>
            <w:noWrap/>
            <w:vAlign w:val="center"/>
            <w:hideMark/>
          </w:tcPr>
          <w:p w14:paraId="7AFA7351" w14:textId="77777777" w:rsidR="005F3A28" w:rsidRPr="009412FD" w:rsidRDefault="005F3A28" w:rsidP="00E570BC">
            <w:pPr>
              <w:spacing w:line="276" w:lineRule="auto"/>
              <w:jc w:val="right"/>
              <w:rPr>
                <w:color w:val="000000"/>
              </w:rPr>
            </w:pPr>
            <w:r w:rsidRPr="009412FD">
              <w:rPr>
                <w:color w:val="000000"/>
              </w:rPr>
              <w:t>46.489</w:t>
            </w:r>
          </w:p>
        </w:tc>
        <w:tc>
          <w:tcPr>
            <w:tcW w:w="1152" w:type="dxa"/>
            <w:tcBorders>
              <w:top w:val="nil"/>
              <w:left w:val="nil"/>
              <w:right w:val="nil"/>
            </w:tcBorders>
            <w:shd w:val="clear" w:color="auto" w:fill="auto"/>
            <w:noWrap/>
            <w:vAlign w:val="center"/>
            <w:hideMark/>
          </w:tcPr>
          <w:p w14:paraId="7526D964"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left w:val="nil"/>
              <w:right w:val="nil"/>
            </w:tcBorders>
            <w:vAlign w:val="center"/>
          </w:tcPr>
          <w:p w14:paraId="1FA132C8" w14:textId="4410E715" w:rsidR="005F3A28" w:rsidRPr="009412FD" w:rsidRDefault="005F3A28" w:rsidP="00E570BC">
            <w:pPr>
              <w:spacing w:line="276" w:lineRule="auto"/>
              <w:jc w:val="right"/>
              <w:rPr>
                <w:b/>
                <w:bCs/>
                <w:color w:val="000000"/>
              </w:rPr>
            </w:pPr>
            <w:r w:rsidRPr="00E4124F">
              <w:rPr>
                <w:color w:val="000000"/>
              </w:rPr>
              <w:t>231.29</w:t>
            </w:r>
          </w:p>
        </w:tc>
        <w:tc>
          <w:tcPr>
            <w:tcW w:w="1152" w:type="dxa"/>
            <w:tcBorders>
              <w:top w:val="nil"/>
              <w:left w:val="nil"/>
              <w:right w:val="nil"/>
            </w:tcBorders>
            <w:vAlign w:val="center"/>
          </w:tcPr>
          <w:p w14:paraId="0D1511D2" w14:textId="577DE7EB" w:rsidR="005F3A28" w:rsidRPr="009412FD" w:rsidRDefault="005F3A28" w:rsidP="00E570BC">
            <w:pPr>
              <w:spacing w:line="276" w:lineRule="auto"/>
              <w:jc w:val="right"/>
              <w:rPr>
                <w:b/>
                <w:bCs/>
                <w:color w:val="000000"/>
              </w:rPr>
            </w:pPr>
            <w:r w:rsidRPr="00E4124F">
              <w:rPr>
                <w:b/>
                <w:bCs/>
                <w:color w:val="000000"/>
              </w:rPr>
              <w:t>&lt;0.001</w:t>
            </w:r>
          </w:p>
        </w:tc>
      </w:tr>
      <w:tr w:rsidR="005F3A28" w:rsidRPr="00A075E5" w14:paraId="760D818D" w14:textId="7C595936" w:rsidTr="00E570BC">
        <w:trPr>
          <w:trHeight w:val="320"/>
        </w:trPr>
        <w:tc>
          <w:tcPr>
            <w:tcW w:w="1971" w:type="dxa"/>
            <w:tcBorders>
              <w:top w:val="nil"/>
              <w:left w:val="nil"/>
              <w:bottom w:val="single" w:sz="4" w:space="0" w:color="auto"/>
              <w:right w:val="nil"/>
            </w:tcBorders>
            <w:shd w:val="clear" w:color="auto" w:fill="auto"/>
            <w:noWrap/>
            <w:vAlign w:val="bottom"/>
            <w:hideMark/>
          </w:tcPr>
          <w:p w14:paraId="2C7A5F61" w14:textId="77777777" w:rsidR="005F3A28" w:rsidRPr="00A075E5" w:rsidRDefault="005F3A28" w:rsidP="005F3A28">
            <w:pPr>
              <w:spacing w:line="276" w:lineRule="auto"/>
              <w:rPr>
                <w:color w:val="000000"/>
              </w:rPr>
            </w:pPr>
            <w:r>
              <w:rPr>
                <w:color w:val="000000"/>
              </w:rPr>
              <w:t>CO</w:t>
            </w:r>
            <w:r>
              <w:rPr>
                <w:color w:val="000000"/>
                <w:vertAlign w:val="subscript"/>
              </w:rPr>
              <w:t>2</w:t>
            </w:r>
            <w:r>
              <w:rPr>
                <w:color w:val="000000"/>
              </w:rPr>
              <w:t>*I*N</w:t>
            </w:r>
          </w:p>
        </w:tc>
        <w:tc>
          <w:tcPr>
            <w:tcW w:w="438" w:type="dxa"/>
            <w:tcBorders>
              <w:top w:val="nil"/>
              <w:left w:val="nil"/>
              <w:bottom w:val="single" w:sz="4" w:space="0" w:color="auto"/>
              <w:right w:val="nil"/>
            </w:tcBorders>
            <w:shd w:val="clear" w:color="auto" w:fill="auto"/>
            <w:noWrap/>
            <w:vAlign w:val="bottom"/>
            <w:hideMark/>
          </w:tcPr>
          <w:p w14:paraId="6DA9D3F1" w14:textId="77777777" w:rsidR="005F3A28" w:rsidRPr="00A075E5" w:rsidRDefault="005F3A28" w:rsidP="005F3A28">
            <w:pPr>
              <w:spacing w:line="276" w:lineRule="auto"/>
              <w:jc w:val="right"/>
              <w:rPr>
                <w:color w:val="000000"/>
              </w:rPr>
            </w:pPr>
            <w:r w:rsidRPr="00A075E5">
              <w:rPr>
                <w:color w:val="000000"/>
              </w:rPr>
              <w:t>1</w:t>
            </w:r>
          </w:p>
        </w:tc>
        <w:tc>
          <w:tcPr>
            <w:tcW w:w="1152" w:type="dxa"/>
            <w:tcBorders>
              <w:top w:val="nil"/>
              <w:left w:val="nil"/>
              <w:bottom w:val="single" w:sz="4" w:space="0" w:color="auto"/>
              <w:right w:val="nil"/>
            </w:tcBorders>
            <w:shd w:val="clear" w:color="auto" w:fill="auto"/>
            <w:noWrap/>
            <w:vAlign w:val="center"/>
            <w:hideMark/>
          </w:tcPr>
          <w:p w14:paraId="2D72DD0A" w14:textId="77777777" w:rsidR="005F3A28" w:rsidRPr="009412FD" w:rsidRDefault="005F3A28" w:rsidP="00E570BC">
            <w:pPr>
              <w:spacing w:line="276" w:lineRule="auto"/>
              <w:jc w:val="right"/>
              <w:rPr>
                <w:color w:val="000000"/>
              </w:rPr>
            </w:pPr>
            <w:r w:rsidRPr="009412FD">
              <w:rPr>
                <w:color w:val="000000"/>
              </w:rPr>
              <w:t>&lt;0.001</w:t>
            </w:r>
          </w:p>
        </w:tc>
        <w:tc>
          <w:tcPr>
            <w:tcW w:w="1152" w:type="dxa"/>
            <w:tcBorders>
              <w:top w:val="nil"/>
              <w:left w:val="nil"/>
              <w:bottom w:val="single" w:sz="4" w:space="0" w:color="auto"/>
            </w:tcBorders>
            <w:shd w:val="clear" w:color="auto" w:fill="auto"/>
            <w:noWrap/>
            <w:vAlign w:val="center"/>
            <w:hideMark/>
          </w:tcPr>
          <w:p w14:paraId="2A9688EC" w14:textId="77777777" w:rsidR="005F3A28" w:rsidRPr="009412FD" w:rsidRDefault="005F3A28" w:rsidP="00E570BC">
            <w:pPr>
              <w:spacing w:line="276" w:lineRule="auto"/>
              <w:jc w:val="right"/>
              <w:rPr>
                <w:b/>
                <w:bCs/>
                <w:i/>
                <w:iCs/>
                <w:color w:val="000000"/>
              </w:rPr>
            </w:pPr>
            <w:r w:rsidRPr="009412FD">
              <w:rPr>
                <w:color w:val="000000"/>
              </w:rPr>
              <w:t>0.99</w:t>
            </w:r>
            <w:r>
              <w:rPr>
                <w:color w:val="000000"/>
              </w:rPr>
              <w:t>0</w:t>
            </w:r>
          </w:p>
        </w:tc>
        <w:tc>
          <w:tcPr>
            <w:tcW w:w="1152" w:type="dxa"/>
            <w:tcBorders>
              <w:top w:val="nil"/>
              <w:bottom w:val="single" w:sz="4" w:space="0" w:color="auto"/>
              <w:right w:val="nil"/>
            </w:tcBorders>
            <w:shd w:val="clear" w:color="auto" w:fill="auto"/>
            <w:noWrap/>
            <w:vAlign w:val="center"/>
            <w:hideMark/>
          </w:tcPr>
          <w:p w14:paraId="2D89662A" w14:textId="77777777" w:rsidR="005F3A28" w:rsidRPr="009412FD" w:rsidRDefault="005F3A28" w:rsidP="00E570BC">
            <w:pPr>
              <w:spacing w:line="276" w:lineRule="auto"/>
              <w:jc w:val="right"/>
              <w:rPr>
                <w:color w:val="000000"/>
              </w:rPr>
            </w:pPr>
            <w:r w:rsidRPr="009412FD">
              <w:rPr>
                <w:color w:val="000000"/>
              </w:rPr>
              <w:t>0.023</w:t>
            </w:r>
          </w:p>
        </w:tc>
        <w:tc>
          <w:tcPr>
            <w:tcW w:w="1152" w:type="dxa"/>
            <w:tcBorders>
              <w:top w:val="nil"/>
              <w:left w:val="nil"/>
              <w:bottom w:val="single" w:sz="4" w:space="0" w:color="auto"/>
              <w:right w:val="nil"/>
            </w:tcBorders>
            <w:shd w:val="clear" w:color="auto" w:fill="auto"/>
            <w:noWrap/>
            <w:vAlign w:val="center"/>
            <w:hideMark/>
          </w:tcPr>
          <w:p w14:paraId="0B211AD3" w14:textId="77777777" w:rsidR="005F3A28" w:rsidRPr="009412FD" w:rsidRDefault="005F3A28" w:rsidP="00E570BC">
            <w:pPr>
              <w:spacing w:line="276" w:lineRule="auto"/>
              <w:jc w:val="right"/>
              <w:rPr>
                <w:color w:val="000000"/>
              </w:rPr>
            </w:pPr>
            <w:r w:rsidRPr="009412FD">
              <w:rPr>
                <w:color w:val="000000"/>
              </w:rPr>
              <w:t>0.88</w:t>
            </w:r>
            <w:r>
              <w:rPr>
                <w:color w:val="000000"/>
              </w:rPr>
              <w:t>0</w:t>
            </w:r>
          </w:p>
        </w:tc>
        <w:tc>
          <w:tcPr>
            <w:tcW w:w="1152" w:type="dxa"/>
            <w:tcBorders>
              <w:top w:val="nil"/>
              <w:left w:val="nil"/>
              <w:bottom w:val="single" w:sz="4" w:space="0" w:color="auto"/>
              <w:right w:val="nil"/>
            </w:tcBorders>
            <w:shd w:val="clear" w:color="auto" w:fill="auto"/>
            <w:noWrap/>
            <w:vAlign w:val="center"/>
            <w:hideMark/>
          </w:tcPr>
          <w:p w14:paraId="21281BEE" w14:textId="77777777" w:rsidR="005F3A28" w:rsidRPr="009412FD" w:rsidRDefault="005F3A28" w:rsidP="00E570BC">
            <w:pPr>
              <w:spacing w:line="276" w:lineRule="auto"/>
              <w:jc w:val="right"/>
              <w:rPr>
                <w:color w:val="000000"/>
              </w:rPr>
            </w:pPr>
            <w:r w:rsidRPr="009412FD">
              <w:rPr>
                <w:color w:val="000000"/>
              </w:rPr>
              <w:t>18.125</w:t>
            </w:r>
          </w:p>
        </w:tc>
        <w:tc>
          <w:tcPr>
            <w:tcW w:w="1152" w:type="dxa"/>
            <w:tcBorders>
              <w:top w:val="nil"/>
              <w:left w:val="nil"/>
              <w:bottom w:val="single" w:sz="4" w:space="0" w:color="auto"/>
              <w:right w:val="nil"/>
            </w:tcBorders>
            <w:shd w:val="clear" w:color="auto" w:fill="auto"/>
            <w:noWrap/>
            <w:vAlign w:val="center"/>
            <w:hideMark/>
          </w:tcPr>
          <w:p w14:paraId="1AC44165" w14:textId="77777777" w:rsidR="005F3A28" w:rsidRPr="009412FD" w:rsidRDefault="005F3A28" w:rsidP="00E570BC">
            <w:pPr>
              <w:spacing w:line="276" w:lineRule="auto"/>
              <w:jc w:val="right"/>
              <w:rPr>
                <w:b/>
                <w:bCs/>
                <w:color w:val="000000"/>
              </w:rPr>
            </w:pPr>
            <w:commentRangeStart w:id="172"/>
            <w:r w:rsidRPr="009412FD">
              <w:rPr>
                <w:b/>
                <w:bCs/>
                <w:color w:val="000000"/>
              </w:rPr>
              <w:t>&lt;0.001</w:t>
            </w:r>
            <w:commentRangeEnd w:id="172"/>
            <w:r w:rsidR="003D5934">
              <w:rPr>
                <w:rStyle w:val="CommentReference"/>
              </w:rPr>
              <w:commentReference w:id="172"/>
            </w:r>
          </w:p>
        </w:tc>
        <w:tc>
          <w:tcPr>
            <w:tcW w:w="1152" w:type="dxa"/>
            <w:tcBorders>
              <w:top w:val="nil"/>
              <w:left w:val="nil"/>
              <w:bottom w:val="single" w:sz="4" w:space="0" w:color="auto"/>
              <w:right w:val="nil"/>
            </w:tcBorders>
            <w:vAlign w:val="center"/>
          </w:tcPr>
          <w:p w14:paraId="79B08D2D" w14:textId="143713AA" w:rsidR="005F3A28" w:rsidRPr="009412FD" w:rsidRDefault="005F3A28" w:rsidP="00E570BC">
            <w:pPr>
              <w:spacing w:line="276" w:lineRule="auto"/>
              <w:jc w:val="right"/>
              <w:rPr>
                <w:b/>
                <w:bCs/>
                <w:color w:val="000000"/>
              </w:rPr>
            </w:pPr>
            <w:r w:rsidRPr="00E4124F">
              <w:rPr>
                <w:color w:val="000000"/>
              </w:rPr>
              <w:t>2.119</w:t>
            </w:r>
          </w:p>
        </w:tc>
        <w:tc>
          <w:tcPr>
            <w:tcW w:w="1152" w:type="dxa"/>
            <w:tcBorders>
              <w:top w:val="nil"/>
              <w:left w:val="nil"/>
              <w:bottom w:val="single" w:sz="4" w:space="0" w:color="auto"/>
              <w:right w:val="nil"/>
            </w:tcBorders>
            <w:vAlign w:val="center"/>
          </w:tcPr>
          <w:p w14:paraId="0AC0681A" w14:textId="1FFA2CD0" w:rsidR="005F3A28" w:rsidRPr="009412FD" w:rsidRDefault="005F3A28" w:rsidP="00E570BC">
            <w:pPr>
              <w:spacing w:line="276" w:lineRule="auto"/>
              <w:jc w:val="right"/>
              <w:rPr>
                <w:b/>
                <w:bCs/>
                <w:color w:val="000000"/>
              </w:rPr>
            </w:pPr>
            <w:r w:rsidRPr="00E4124F">
              <w:rPr>
                <w:color w:val="000000"/>
              </w:rPr>
              <w:t>0.145</w:t>
            </w:r>
          </w:p>
        </w:tc>
      </w:tr>
    </w:tbl>
    <w:p w14:paraId="62ABBF8E" w14:textId="4CD07D46" w:rsidR="009F20B5" w:rsidRDefault="009F20B5" w:rsidP="008A6F85">
      <w:pPr>
        <w:spacing w:line="360" w:lineRule="auto"/>
        <w:sectPr w:rsidR="009F20B5" w:rsidSect="00BA14BF">
          <w:pgSz w:w="15840" w:h="12240" w:orient="landscape"/>
          <w:pgMar w:top="1440" w:right="1440" w:bottom="1440" w:left="1440" w:header="720" w:footer="720" w:gutter="0"/>
          <w:lnNumType w:countBy="1" w:restart="continuous"/>
          <w:cols w:space="720"/>
          <w:docGrid w:linePitch="360"/>
        </w:sectPr>
      </w:pPr>
      <w:r w:rsidRPr="00FC69E5">
        <w:rPr>
          <w:vertAlign w:val="superscript"/>
        </w:rPr>
        <w:t>*</w:t>
      </w:r>
      <w:r>
        <w:t xml:space="preserve">Significance determined using Type II Wald </w:t>
      </w:r>
      <w:r>
        <w:rPr>
          <w:lang w:val="el-GR"/>
        </w:rPr>
        <w:t>χ</w:t>
      </w:r>
      <w:r>
        <w:rPr>
          <w:vertAlign w:val="superscript"/>
        </w:rPr>
        <w:t>2</w:t>
      </w:r>
      <w:r>
        <w:t xml:space="preserve"> tests (</w:t>
      </w:r>
      <w:r w:rsidRPr="00F10E09">
        <w:rPr>
          <w:i/>
          <w:iCs/>
          <w:lang w:val="el-GR"/>
        </w:rPr>
        <w:t>α</w:t>
      </w:r>
      <w:r>
        <w:t xml:space="preserve">=0.05). </w:t>
      </w:r>
      <w:r>
        <w:rPr>
          <w:i/>
          <w:iCs/>
        </w:rPr>
        <w:t>P</w:t>
      </w:r>
      <w:r>
        <w:t xml:space="preserve">-values less than 0.05 are in bold and </w:t>
      </w:r>
      <w:r w:rsidRPr="00B155C2">
        <w:rPr>
          <w:i/>
          <w:iCs/>
        </w:rPr>
        <w:t>p</w:t>
      </w:r>
      <w:r>
        <w:t>-values between 0.05 and 0.10 are italicized. A superscript “</w:t>
      </w:r>
      <w:r w:rsidR="008A6F85" w:rsidRPr="00A77E36">
        <w:rPr>
          <w:vertAlign w:val="superscript"/>
        </w:rPr>
        <w:t>b</w:t>
      </w:r>
      <w:r>
        <w:t>” after trait labels indicates if models were fit using square root transformed variables. Key: df=degrees of freedom</w:t>
      </w:r>
      <w:r w:rsidR="00B155C2">
        <w:t>; %</w:t>
      </w:r>
      <w:proofErr w:type="spellStart"/>
      <w:r w:rsidR="00B155C2">
        <w:t>N</w:t>
      </w:r>
      <w:r w:rsidR="00B155C2" w:rsidRPr="00F10E09">
        <w:rPr>
          <w:vertAlign w:val="subscript"/>
        </w:rPr>
        <w:t>dfa</w:t>
      </w:r>
      <w:proofErr w:type="spellEnd"/>
      <w:r w:rsidR="00B155C2">
        <w:t>=percent nitrogen fixed from the atmosphere</w:t>
      </w:r>
      <w:r w:rsidR="00F10E09">
        <w:t>.</w:t>
      </w:r>
    </w:p>
    <w:p w14:paraId="71E0A83D" w14:textId="77777777" w:rsidR="009F20B5" w:rsidRPr="008A144F" w:rsidRDefault="009F20B5" w:rsidP="008A144F">
      <w:pPr>
        <w:spacing w:line="360" w:lineRule="auto"/>
        <w:rPr>
          <w:b/>
        </w:rPr>
      </w:pPr>
      <w:r>
        <w:rPr>
          <w:b/>
        </w:rPr>
        <w:lastRenderedPageBreak/>
        <w:t>Figure 4</w:t>
      </w:r>
    </w:p>
    <w:p w14:paraId="52A31D73" w14:textId="0F222BE0" w:rsidR="009F20B5" w:rsidRDefault="008A112A" w:rsidP="008A144F">
      <w:pPr>
        <w:spacing w:line="360" w:lineRule="auto"/>
        <w:rPr>
          <w:bCs/>
        </w:rPr>
      </w:pPr>
      <w:r>
        <w:rPr>
          <w:bCs/>
          <w:noProof/>
        </w:rPr>
        <w:drawing>
          <wp:inline distT="0" distB="0" distL="0" distR="0" wp14:anchorId="2CF9D970" wp14:editId="2B4F72AD">
            <wp:extent cx="5943600" cy="3962400"/>
            <wp:effectExtent l="0" t="0" r="0" b="0"/>
            <wp:docPr id="1965808812" name="Picture 4" descr="A diagram of different types of fertiliz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808812" name="Picture 4" descr="A diagram of different types of fertilizers&#10;&#10;Description automatically generated"/>
                    <pic:cNvPicPr/>
                  </pic:nvPicPr>
                  <pic:blipFill>
                    <a:blip r:embed="rId17"/>
                    <a:stretch>
                      <a:fillRect/>
                    </a:stretch>
                  </pic:blipFill>
                  <pic:spPr>
                    <a:xfrm>
                      <a:off x="0" y="0"/>
                      <a:ext cx="5943600" cy="3962400"/>
                    </a:xfrm>
                    <a:prstGeom prst="rect">
                      <a:avLst/>
                    </a:prstGeom>
                  </pic:spPr>
                </pic:pic>
              </a:graphicData>
            </a:graphic>
          </wp:inline>
        </w:drawing>
      </w:r>
    </w:p>
    <w:p w14:paraId="497B3388" w14:textId="6B939BA6" w:rsidR="00F10E09" w:rsidRDefault="009F20B5" w:rsidP="00F10E09">
      <w:pPr>
        <w:spacing w:line="360" w:lineRule="auto"/>
        <w:rPr>
          <w:bCs/>
        </w:rPr>
      </w:pPr>
      <w:r w:rsidRPr="00314876">
        <w:rPr>
          <w:b/>
        </w:rPr>
        <w:t xml:space="preserve">Figure </w:t>
      </w:r>
      <w:r>
        <w:rPr>
          <w:b/>
        </w:rPr>
        <w:t>4.</w:t>
      </w:r>
      <w:r w:rsidRPr="00526A21">
        <w:rPr>
          <w:bCs/>
        </w:rPr>
        <w:t xml:space="preserve"> </w:t>
      </w:r>
      <w:r>
        <w:rPr>
          <w:bCs/>
        </w:rPr>
        <w:t>Effects of CO</w:t>
      </w:r>
      <w:r>
        <w:rPr>
          <w:bCs/>
          <w:vertAlign w:val="subscript"/>
        </w:rPr>
        <w:t>2</w:t>
      </w:r>
      <w:r>
        <w:rPr>
          <w:bCs/>
        </w:rPr>
        <w:t xml:space="preserve">, </w:t>
      </w:r>
      <w:ins w:id="173" w:author="Perkowski, Evan A [2]" w:date="2023-11-13T15:37:00Z">
        <w:r w:rsidR="00C52877">
          <w:rPr>
            <w:bCs/>
          </w:rPr>
          <w:t xml:space="preserve">nitrogen </w:t>
        </w:r>
      </w:ins>
      <w:r>
        <w:rPr>
          <w:bCs/>
        </w:rPr>
        <w:t>fertilization, and inoculation on total leaf area (a), total biomass (b), structural carbon costs to acquire nitrogen (c)</w:t>
      </w:r>
      <w:r w:rsidR="00F10E09">
        <w:rPr>
          <w:bCs/>
        </w:rPr>
        <w:t>, and percent of leaf nitrogen content acquired from the atmosphere (d)</w:t>
      </w:r>
      <w:r>
        <w:rPr>
          <w:bCs/>
        </w:rPr>
        <w:t xml:space="preserve">. </w:t>
      </w:r>
      <w:ins w:id="174" w:author="Perkowski, Evan A [2]" w:date="2023-11-13T15:37:00Z">
        <w:r w:rsidR="00C52877">
          <w:rPr>
            <w:bCs/>
          </w:rPr>
          <w:t>Nitrogen f</w:t>
        </w:r>
      </w:ins>
      <w:r w:rsidR="008A112A">
        <w:rPr>
          <w:bCs/>
        </w:rPr>
        <w:t>ertilization is represented on the x-axis. Red shaded points and trendlines indicate plants grown under elevated CO</w:t>
      </w:r>
      <w:r w:rsidR="008A112A">
        <w:rPr>
          <w:bCs/>
          <w:vertAlign w:val="subscript"/>
        </w:rPr>
        <w:t>2</w:t>
      </w:r>
      <w:r w:rsidR="008A112A">
        <w:rPr>
          <w:bCs/>
        </w:rPr>
        <w:t>, while blue shaded points and trendlines indicate plants grown under ambient CO</w:t>
      </w:r>
      <w:r w:rsidR="008A112A">
        <w:rPr>
          <w:bCs/>
          <w:vertAlign w:val="subscript"/>
        </w:rPr>
        <w:t>2</w:t>
      </w:r>
      <w:r w:rsidR="008A112A">
        <w:rPr>
          <w:bCs/>
        </w:rPr>
        <w:t>. Light blue and red circular points and trendlines indicate measurements collected from uninoculated plants, while dark blue and red triangular points indicate measurements collected from inoculated plants. Solid trendlines indicate regression slopes that are different from zero (</w:t>
      </w:r>
      <w:r w:rsidR="008A112A" w:rsidRPr="005D0864">
        <w:rPr>
          <w:bCs/>
          <w:i/>
          <w:iCs/>
        </w:rPr>
        <w:t>p</w:t>
      </w:r>
      <w:r w:rsidR="008A112A">
        <w:rPr>
          <w:bCs/>
        </w:rPr>
        <w:t>&lt;0.05), while dashed trendlines indicate slopes that are not distinguishable from zero (</w:t>
      </w:r>
      <w:r w:rsidR="008A112A" w:rsidRPr="005D0864">
        <w:rPr>
          <w:bCs/>
          <w:i/>
          <w:iCs/>
        </w:rPr>
        <w:t>p</w:t>
      </w:r>
      <w:r w:rsidR="008A112A">
        <w:rPr>
          <w:bCs/>
        </w:rPr>
        <w:t>&gt;0.05).</w:t>
      </w:r>
    </w:p>
    <w:p w14:paraId="2FE96D14" w14:textId="777E8A45" w:rsidR="00F10E09" w:rsidRDefault="00F10E09">
      <w:pPr>
        <w:rPr>
          <w:bCs/>
        </w:rPr>
      </w:pPr>
      <w:r>
        <w:rPr>
          <w:bCs/>
        </w:rPr>
        <w:br w:type="page"/>
      </w:r>
    </w:p>
    <w:p w14:paraId="18022E56" w14:textId="558E24D0" w:rsidR="00093B18" w:rsidRPr="00093B18" w:rsidRDefault="009F20B5" w:rsidP="0004189D">
      <w:pPr>
        <w:spacing w:line="360" w:lineRule="auto"/>
        <w:rPr>
          <w:b/>
        </w:rPr>
      </w:pPr>
      <w:r>
        <w:rPr>
          <w:b/>
        </w:rPr>
        <w:lastRenderedPageBreak/>
        <w:t>Discussion</w:t>
      </w:r>
    </w:p>
    <w:p w14:paraId="7F12A0B0" w14:textId="62640A31" w:rsidR="00F41342" w:rsidRDefault="00B12B67" w:rsidP="00F41342">
      <w:pPr>
        <w:spacing w:line="360" w:lineRule="auto"/>
        <w:rPr>
          <w:bCs/>
        </w:rPr>
      </w:pPr>
      <w:r>
        <w:rPr>
          <w:i/>
          <w:iCs/>
        </w:rPr>
        <w:t>G</w:t>
      </w:r>
      <w:r w:rsidR="00B414FF">
        <w:rPr>
          <w:i/>
          <w:iCs/>
        </w:rPr>
        <w:t>lycine</w:t>
      </w:r>
      <w:r>
        <w:rPr>
          <w:i/>
          <w:iCs/>
        </w:rPr>
        <w:t xml:space="preserve"> max</w:t>
      </w:r>
      <w:r>
        <w:t xml:space="preserve"> seedlings </w:t>
      </w:r>
      <w:r w:rsidR="00B414FF">
        <w:t xml:space="preserve">were grown </w:t>
      </w:r>
      <w:r>
        <w:t>under two CO</w:t>
      </w:r>
      <w:r>
        <w:rPr>
          <w:vertAlign w:val="subscript"/>
        </w:rPr>
        <w:t>2</w:t>
      </w:r>
      <w:r>
        <w:t xml:space="preserve"> concentrations, two inoculation treatments, and nine nitrogen fertilization treatments in a full-factorial growth chamber experiment</w:t>
      </w:r>
      <w:r w:rsidR="00C71894">
        <w:t xml:space="preserve"> to reconcile the role of nitrogen supply and demand on plant responses to elevated CO</w:t>
      </w:r>
      <w:r w:rsidR="00C71894">
        <w:rPr>
          <w:vertAlign w:val="subscript"/>
        </w:rPr>
        <w:t>2</w:t>
      </w:r>
      <w:r>
        <w:t>.</w:t>
      </w:r>
      <w:r w:rsidR="00093B18">
        <w:t xml:space="preserve"> </w:t>
      </w:r>
      <w:r w:rsidR="006E5E37">
        <w:t>Results revealed that elevated CO</w:t>
      </w:r>
      <w:r w:rsidR="006E5E37">
        <w:rPr>
          <w:vertAlign w:val="subscript"/>
        </w:rPr>
        <w:t>2</w:t>
      </w:r>
      <w:r w:rsidR="006E5E37">
        <w:t xml:space="preserve"> increased </w:t>
      </w:r>
      <w:proofErr w:type="spellStart"/>
      <w:r w:rsidR="006E5E37">
        <w:rPr>
          <w:i/>
          <w:iCs/>
        </w:rPr>
        <w:t>A</w:t>
      </w:r>
      <w:r w:rsidR="006E5E37">
        <w:rPr>
          <w:vertAlign w:val="subscript"/>
        </w:rPr>
        <w:t>net,growth</w:t>
      </w:r>
      <w:proofErr w:type="spellEnd"/>
      <w:r w:rsidR="006E5E37">
        <w:t xml:space="preserve"> despite reduced </w:t>
      </w:r>
      <w:r w:rsidR="006E5E37">
        <w:rPr>
          <w:i/>
          <w:iCs/>
        </w:rPr>
        <w:t>N</w:t>
      </w:r>
      <w:r w:rsidR="006E5E37">
        <w:rPr>
          <w:vertAlign w:val="subscript"/>
        </w:rPr>
        <w:t>area</w:t>
      </w:r>
      <w:r w:rsidR="006E5E37">
        <w:t xml:space="preserve">, </w:t>
      </w:r>
      <w:r w:rsidR="006E5E37">
        <w:rPr>
          <w:bCs/>
          <w:i/>
          <w:iCs/>
        </w:rPr>
        <w:t>V</w:t>
      </w:r>
      <w:r w:rsidR="006E5E37">
        <w:rPr>
          <w:bCs/>
          <w:vertAlign w:val="subscript"/>
        </w:rPr>
        <w:t>cmax25</w:t>
      </w:r>
      <w:r w:rsidR="006E5E37">
        <w:rPr>
          <w:bCs/>
        </w:rPr>
        <w:t xml:space="preserve">, and </w:t>
      </w:r>
      <w:r w:rsidR="006E5E37">
        <w:rPr>
          <w:bCs/>
          <w:i/>
          <w:iCs/>
        </w:rPr>
        <w:t>J</w:t>
      </w:r>
      <w:r w:rsidR="006E5E37">
        <w:rPr>
          <w:bCs/>
          <w:vertAlign w:val="subscript"/>
        </w:rPr>
        <w:t>max25</w:t>
      </w:r>
      <w:r w:rsidR="006E5E37">
        <w:rPr>
          <w:bCs/>
        </w:rPr>
        <w:t xml:space="preserve">. Larger reductions in </w:t>
      </w:r>
      <w:r w:rsidR="006E5E37">
        <w:rPr>
          <w:bCs/>
          <w:i/>
          <w:iCs/>
        </w:rPr>
        <w:t>V</w:t>
      </w:r>
      <w:r w:rsidR="006E5E37">
        <w:rPr>
          <w:bCs/>
          <w:vertAlign w:val="subscript"/>
        </w:rPr>
        <w:t>cmax25</w:t>
      </w:r>
      <w:r w:rsidR="006E5E37">
        <w:rPr>
          <w:bCs/>
        </w:rPr>
        <w:t xml:space="preserve"> than </w:t>
      </w:r>
      <w:r w:rsidR="006E5E37">
        <w:rPr>
          <w:bCs/>
          <w:i/>
          <w:iCs/>
        </w:rPr>
        <w:t>J</w:t>
      </w:r>
      <w:r w:rsidR="006E5E37">
        <w:rPr>
          <w:bCs/>
          <w:vertAlign w:val="subscript"/>
        </w:rPr>
        <w:t>max25</w:t>
      </w:r>
      <w:r w:rsidR="006E5E37">
        <w:rPr>
          <w:bCs/>
        </w:rPr>
        <w:t xml:space="preserve"> increased </w:t>
      </w:r>
      <w:r w:rsidR="006E5E37">
        <w:rPr>
          <w:bCs/>
          <w:i/>
          <w:iCs/>
        </w:rPr>
        <w:t>J</w:t>
      </w:r>
      <w:r w:rsidR="006E5E37">
        <w:rPr>
          <w:bCs/>
          <w:vertAlign w:val="subscript"/>
        </w:rPr>
        <w:t>max25</w:t>
      </w:r>
      <w:r w:rsidR="006E5E37">
        <w:rPr>
          <w:bCs/>
        </w:rPr>
        <w:t>:</w:t>
      </w:r>
      <w:r w:rsidR="006E5E37">
        <w:rPr>
          <w:bCs/>
          <w:i/>
          <w:iCs/>
        </w:rPr>
        <w:t>V</w:t>
      </w:r>
      <w:r w:rsidR="006E5E37">
        <w:rPr>
          <w:bCs/>
          <w:vertAlign w:val="subscript"/>
        </w:rPr>
        <w:t>cmax25</w:t>
      </w:r>
      <w:r w:rsidR="006E5E37">
        <w:rPr>
          <w:bCs/>
        </w:rPr>
        <w:t>, while respective increase</w:t>
      </w:r>
      <w:r w:rsidR="002167E7">
        <w:rPr>
          <w:bCs/>
        </w:rPr>
        <w:t>s</w:t>
      </w:r>
      <w:r w:rsidR="006E5E37">
        <w:rPr>
          <w:bCs/>
        </w:rPr>
        <w:t xml:space="preserve"> and decrease</w:t>
      </w:r>
      <w:r w:rsidR="002167E7">
        <w:rPr>
          <w:bCs/>
        </w:rPr>
        <w:t>s</w:t>
      </w:r>
      <w:r w:rsidR="006E5E37">
        <w:rPr>
          <w:bCs/>
        </w:rPr>
        <w:t xml:space="preserve"> in </w:t>
      </w:r>
      <w:proofErr w:type="spellStart"/>
      <w:r w:rsidR="006E5E37">
        <w:rPr>
          <w:i/>
          <w:iCs/>
        </w:rPr>
        <w:t>A</w:t>
      </w:r>
      <w:r w:rsidR="006E5E37">
        <w:rPr>
          <w:vertAlign w:val="subscript"/>
        </w:rPr>
        <w:t>net,growth</w:t>
      </w:r>
      <w:proofErr w:type="spellEnd"/>
      <w:r w:rsidR="006E5E37">
        <w:t xml:space="preserve"> and </w:t>
      </w:r>
      <w:r w:rsidR="006E5E37">
        <w:rPr>
          <w:i/>
          <w:iCs/>
        </w:rPr>
        <w:t>N</w:t>
      </w:r>
      <w:r w:rsidR="006E5E37">
        <w:rPr>
          <w:vertAlign w:val="subscript"/>
        </w:rPr>
        <w:t>area</w:t>
      </w:r>
      <w:r w:rsidR="006E5E37">
        <w:t xml:space="preserve"> increased photosynthetic nitrogen-use efficiency</w:t>
      </w:r>
      <w:r w:rsidR="008A55D4" w:rsidRPr="008A55D4">
        <w:rPr>
          <w:bCs/>
        </w:rPr>
        <w:t xml:space="preserve"> </w:t>
      </w:r>
      <w:r w:rsidR="008A55D4">
        <w:rPr>
          <w:bCs/>
        </w:rPr>
        <w:t>under elevated CO</w:t>
      </w:r>
      <w:r w:rsidR="008A55D4">
        <w:rPr>
          <w:bCs/>
          <w:vertAlign w:val="subscript"/>
        </w:rPr>
        <w:t>2</w:t>
      </w:r>
      <w:r w:rsidR="006E5E37">
        <w:t>.</w:t>
      </w:r>
      <w:r w:rsidR="002167E7">
        <w:t xml:space="preserve"> </w:t>
      </w:r>
      <w:r w:rsidR="002167E7">
        <w:rPr>
          <w:bCs/>
        </w:rPr>
        <w:t>Effects of elevated CO</w:t>
      </w:r>
      <w:r w:rsidR="002167E7">
        <w:rPr>
          <w:bCs/>
          <w:vertAlign w:val="subscript"/>
        </w:rPr>
        <w:t>2</w:t>
      </w:r>
      <w:r w:rsidR="002167E7">
        <w:rPr>
          <w:bCs/>
        </w:rPr>
        <w:t xml:space="preserve"> on </w:t>
      </w:r>
      <w:proofErr w:type="spellStart"/>
      <w:r w:rsidR="002167E7">
        <w:rPr>
          <w:i/>
          <w:iCs/>
        </w:rPr>
        <w:t>A</w:t>
      </w:r>
      <w:r w:rsidR="002167E7">
        <w:rPr>
          <w:vertAlign w:val="subscript"/>
        </w:rPr>
        <w:t>net,growth</w:t>
      </w:r>
      <w:proofErr w:type="spellEnd"/>
      <w:r w:rsidR="002167E7">
        <w:t xml:space="preserve">, </w:t>
      </w:r>
      <w:r w:rsidR="002167E7">
        <w:rPr>
          <w:bCs/>
          <w:i/>
          <w:iCs/>
        </w:rPr>
        <w:t>V</w:t>
      </w:r>
      <w:r w:rsidR="002167E7">
        <w:rPr>
          <w:bCs/>
          <w:vertAlign w:val="subscript"/>
        </w:rPr>
        <w:t>cmax25</w:t>
      </w:r>
      <w:r w:rsidR="002167E7">
        <w:rPr>
          <w:bCs/>
        </w:rPr>
        <w:t xml:space="preserve">, </w:t>
      </w:r>
      <w:r w:rsidR="002167E7">
        <w:rPr>
          <w:bCs/>
          <w:i/>
          <w:iCs/>
        </w:rPr>
        <w:t>J</w:t>
      </w:r>
      <w:r w:rsidR="002167E7">
        <w:rPr>
          <w:bCs/>
          <w:vertAlign w:val="subscript"/>
        </w:rPr>
        <w:t>max25</w:t>
      </w:r>
      <w:r w:rsidR="002167E7">
        <w:rPr>
          <w:bCs/>
        </w:rPr>
        <w:t xml:space="preserve">, and </w:t>
      </w:r>
      <w:r w:rsidR="002167E7">
        <w:rPr>
          <w:bCs/>
          <w:i/>
          <w:iCs/>
        </w:rPr>
        <w:t>J</w:t>
      </w:r>
      <w:r w:rsidR="002167E7">
        <w:rPr>
          <w:bCs/>
          <w:vertAlign w:val="subscript"/>
        </w:rPr>
        <w:t>max25</w:t>
      </w:r>
      <w:r w:rsidR="002167E7">
        <w:rPr>
          <w:bCs/>
        </w:rPr>
        <w:t>:</w:t>
      </w:r>
      <w:r w:rsidR="002167E7">
        <w:rPr>
          <w:bCs/>
          <w:i/>
          <w:iCs/>
        </w:rPr>
        <w:t>V</w:t>
      </w:r>
      <w:r w:rsidR="002167E7">
        <w:rPr>
          <w:bCs/>
          <w:vertAlign w:val="subscript"/>
        </w:rPr>
        <w:t>cmax25</w:t>
      </w:r>
      <w:r w:rsidR="002167E7" w:rsidRPr="002167E7">
        <w:rPr>
          <w:bCs/>
        </w:rPr>
        <w:t xml:space="preserve"> </w:t>
      </w:r>
      <w:r w:rsidR="002167E7">
        <w:rPr>
          <w:bCs/>
        </w:rPr>
        <w:t xml:space="preserve">were each independent of </w:t>
      </w:r>
      <w:ins w:id="175" w:author="Perkowski, Evan A [2]" w:date="2023-11-13T15:39:00Z">
        <w:r w:rsidR="00C52877">
          <w:rPr>
            <w:bCs/>
          </w:rPr>
          <w:t xml:space="preserve">nitrogen </w:t>
        </w:r>
      </w:ins>
      <w:r w:rsidR="002167E7">
        <w:rPr>
          <w:bCs/>
        </w:rPr>
        <w:t>fertilization, suggesting that leaf photosynthetic responses to elevated CO</w:t>
      </w:r>
      <w:r w:rsidR="002167E7">
        <w:rPr>
          <w:bCs/>
          <w:vertAlign w:val="subscript"/>
        </w:rPr>
        <w:t>2</w:t>
      </w:r>
      <w:r w:rsidR="002167E7">
        <w:rPr>
          <w:bCs/>
        </w:rPr>
        <w:t xml:space="preserve"> were decoupled from nitrogen supply.</w:t>
      </w:r>
      <w:r w:rsidR="009C0B25">
        <w:rPr>
          <w:bCs/>
        </w:rPr>
        <w:t xml:space="preserve"> I</w:t>
      </w:r>
      <w:r w:rsidR="00C45DC2">
        <w:rPr>
          <w:bCs/>
        </w:rPr>
        <w:t>nstead, i</w:t>
      </w:r>
      <w:r w:rsidR="009C0B25">
        <w:rPr>
          <w:bCs/>
        </w:rPr>
        <w:t xml:space="preserve">ncreased </w:t>
      </w:r>
      <w:r w:rsidR="009C0B25">
        <w:rPr>
          <w:bCs/>
          <w:i/>
          <w:iCs/>
        </w:rPr>
        <w:t>J</w:t>
      </w:r>
      <w:r w:rsidR="009C0B25">
        <w:rPr>
          <w:bCs/>
          <w:vertAlign w:val="subscript"/>
        </w:rPr>
        <w:t>max25</w:t>
      </w:r>
      <w:r w:rsidR="009C0B25">
        <w:rPr>
          <w:bCs/>
        </w:rPr>
        <w:t>:</w:t>
      </w:r>
      <w:r w:rsidR="009C0B25">
        <w:rPr>
          <w:bCs/>
          <w:i/>
          <w:iCs/>
        </w:rPr>
        <w:t>V</w:t>
      </w:r>
      <w:r w:rsidR="009C0B25">
        <w:rPr>
          <w:bCs/>
          <w:vertAlign w:val="subscript"/>
        </w:rPr>
        <w:t>cmax25</w:t>
      </w:r>
      <w:r w:rsidR="009C0B25">
        <w:rPr>
          <w:bCs/>
        </w:rPr>
        <w:t xml:space="preserve"> </w:t>
      </w:r>
      <w:r w:rsidR="00F41342">
        <w:rPr>
          <w:bCs/>
        </w:rPr>
        <w:t>under elevated CO</w:t>
      </w:r>
      <w:r w:rsidR="00F41342">
        <w:rPr>
          <w:bCs/>
          <w:vertAlign w:val="subscript"/>
        </w:rPr>
        <w:t>2</w:t>
      </w:r>
      <w:r w:rsidR="00F41342">
        <w:rPr>
          <w:bCs/>
        </w:rPr>
        <w:t xml:space="preserve"> </w:t>
      </w:r>
      <w:r w:rsidR="009C0B25">
        <w:rPr>
          <w:bCs/>
        </w:rPr>
        <w:t xml:space="preserve">indicated that plants responded to </w:t>
      </w:r>
      <w:r w:rsidR="00F41342">
        <w:rPr>
          <w:bCs/>
        </w:rPr>
        <w:t>increasing atmospheric</w:t>
      </w:r>
      <w:r w:rsidR="009C0B25">
        <w:rPr>
          <w:bCs/>
        </w:rPr>
        <w:t xml:space="preserve"> CO</w:t>
      </w:r>
      <w:r w:rsidR="009C0B25">
        <w:rPr>
          <w:bCs/>
          <w:vertAlign w:val="subscript"/>
        </w:rPr>
        <w:t>2</w:t>
      </w:r>
      <w:r w:rsidR="009C0B25">
        <w:rPr>
          <w:bCs/>
        </w:rPr>
        <w:t xml:space="preserve"> </w:t>
      </w:r>
      <w:r w:rsidR="00F41342">
        <w:rPr>
          <w:bCs/>
        </w:rPr>
        <w:t xml:space="preserve">concentrations </w:t>
      </w:r>
      <w:r w:rsidR="009C0B25">
        <w:rPr>
          <w:bCs/>
        </w:rPr>
        <w:t>by allowing enhanced net photosynthesis rates to be achieved by approaching equal co-limitation of Rubisco carboxylation</w:t>
      </w:r>
      <w:r w:rsidR="00C519FB">
        <w:rPr>
          <w:bCs/>
        </w:rPr>
        <w:t xml:space="preserve"> rate-limited photosynthesis</w:t>
      </w:r>
      <w:r w:rsidR="009C0B25">
        <w:rPr>
          <w:bCs/>
        </w:rPr>
        <w:t xml:space="preserve"> and electron transport for RuBP regeneration</w:t>
      </w:r>
      <w:r w:rsidR="00C519FB">
        <w:rPr>
          <w:bCs/>
        </w:rPr>
        <w:t xml:space="preserve"> rate-limited photosynthesis</w:t>
      </w:r>
      <w:r w:rsidR="00E84ABC">
        <w:rPr>
          <w:bCs/>
        </w:rPr>
        <w:t xml:space="preserve"> </w:t>
      </w:r>
      <w:r w:rsidR="00C52877">
        <w:rPr>
          <w:bCs/>
        </w:rPr>
        <w:fldChar w:fldCharType="begin" w:fldLock="1"/>
      </w:r>
      <w:r w:rsidR="00C52877">
        <w:rPr>
          <w:bCs/>
        </w:rPr>
        <w:instrText>ADDIN CSL_CITATION {"citationItems":[{"id":"ITEM-1","itemData":{"DOI":"10.1007/BF00321192","ISSN":"0029-8549","abstract":"It has long been observed that leaf nitrogen concentrations decline with depth in closed canopies in a number of plant communities. This phenomenon is gen- erally believed to be related to a changing radiation environment and it has been suggested by some re- searchers that plants allocate nitrogen in order to optimize total whole canopy photosynthesis. Although optimiza- tion theory has been successfully utilized to describe a variety of physiological and ecological phenomena, it has some shortcomings that are subject to criticism (e.g., time constraints, oversimplifications, lack of insights, etc.). In this paper we present an alternative to the optimization theory of plant canopy nitrogen distribution, which we term coordination theory. We hypothesize that plants allocate nitrogen to maintain a balance between two processes, each of which is dependent on leaf nitrogen content and each of which potentially limits photosyn- thesis. These two processes are defined as Wo the Rubisco- limited rate of carboxylation, and Wj, the electron trans- port-limited rate of carboxylation. We suggest that plants allocate nitrogen differentially to leaves in different canopy layers in such a way that W c and Wj remain roughly balanced. In this scheme, the driving force for the allo- cation of nitrogen within a canopy is the difference be- tween the leaf nitrogen content that is required to bring Wc and Wj into balance and the current nitrogen content. We show that the daily carbon assimilation of a canopy with a nitrogen distribution resulting from this internal co- ordination of Wc and Wj is very similar to that obtained using optimization theory.","author":[{"dropping-particle":"","family":"Chen","given":"Jia-Lin","non-dropping-particle":"","parse-names":false,"suffix":""},{"dropping-particle":"","family":"Reynolds","given":"James F","non-dropping-particle":"","parse-names":false,"suffix":""},{"dropping-particle":"","family":"Harley","given":"Peter C","non-dropping-particle":"","parse-names":false,"suffix":""},{"dropping-particle":"","family":"Tenhunen","given":"John D","non-dropping-particle":"","parse-names":false,"suffix":""}],"container-title":"Oecologia","id":"ITEM-1","issue":"1","issued":{"date-parts":[["1993","2"]]},"page":"63-69","title":"Coordination theory of leaf nitrogen distribution in a canopy","type":"article-journal","volume":"93"},"uris":["http://www.mendeley.com/documents/?uuid=e942722a-5ac7-456c-982c-b73a3c56e025"]},{"id":"ITEM-2","itemData":{"DOI":"10.1371/journal.pone.0038345","ISSN":"1932-6203","author":[{"dropping-particle":"","family":"Maire","given":"Vincent","non-dropping-particle":"","parse-names":false,"suffix":""},{"dropping-particle":"","family":"Martre","given":"Pierre","non-dropping-particle":"","parse-names":false,"suffix":""},{"dropping-particle":"","family":"Kattge","given":"Jens","non-dropping-particle":"","parse-names":false,"suffix":""},{"dropping-particle":"","family":"Gastal","given":"François","non-dropping-particle":"","parse-names":false,"suffix":""},{"dropping-particle":"","family":"Esser","given":"Gerd","non-dropping-particle":"","parse-names":false,"suffix":""},{"dropping-particle":"","family":"Fontaine","given":"Sébastien","non-dropping-particle":"","parse-names":false,"suffix":""},{"dropping-particle":"","family":"Soussana","given":"Jean-François","non-dropping-particle":"","parse-names":false,"suffix":""}],"container-title":"PLoS ONE","editor":[{"dropping-particle":"","family":"Bond-Lamberty","given":"Ben","non-dropping-particle":"","parse-names":false,"suffix":""}],"id":"ITEM-2","issue":"6","issued":{"date-parts":[["2012","6","7"]]},"page":"e38345","title":"The coordination of leaf photosynthesis links C and N fluxes in C&lt;sub&gt;3&lt;/sub&gt; plant species","type":"article-journal","volume":"7"},"uris":["http://www.mendeley.com/documents/?uuid=f8d279b4-20c1-439f-93ab-06c92864d12b"]}],"mendeley":{"formattedCitation":"(Chen &lt;i&gt;et al.&lt;/i&gt;, 1993; Maire &lt;i&gt;et al.&lt;/i&gt;, 2012)","plainTextFormattedCitation":"(Chen et al., 1993; Maire et al., 2012)","previouslyFormattedCitation":"(Chen &lt;i&gt;et al.&lt;/i&gt;, 1993; Maire &lt;i&gt;et al.&lt;/i&gt;, 2012)"},"properties":{"noteIndex":0},"schema":"https://github.com/citation-style-language/schema/raw/master/csl-citation.json"}</w:instrText>
      </w:r>
      <w:r w:rsidR="00C52877">
        <w:rPr>
          <w:bCs/>
        </w:rPr>
        <w:fldChar w:fldCharType="separate"/>
      </w:r>
      <w:r w:rsidR="00C52877" w:rsidRPr="00C52877">
        <w:rPr>
          <w:bCs/>
          <w:noProof/>
        </w:rPr>
        <w:t xml:space="preserve">(Chen </w:t>
      </w:r>
      <w:r w:rsidR="00C52877" w:rsidRPr="00C52877">
        <w:rPr>
          <w:bCs/>
          <w:i/>
          <w:noProof/>
        </w:rPr>
        <w:t>et al.</w:t>
      </w:r>
      <w:r w:rsidR="00C52877" w:rsidRPr="00C52877">
        <w:rPr>
          <w:bCs/>
          <w:noProof/>
        </w:rPr>
        <w:t xml:space="preserve">, 1993; Maire </w:t>
      </w:r>
      <w:r w:rsidR="00C52877" w:rsidRPr="00C52877">
        <w:rPr>
          <w:bCs/>
          <w:i/>
          <w:noProof/>
        </w:rPr>
        <w:t>et al.</w:t>
      </w:r>
      <w:r w:rsidR="00C52877" w:rsidRPr="00C52877">
        <w:rPr>
          <w:bCs/>
          <w:noProof/>
        </w:rPr>
        <w:t>, 2012)</w:t>
      </w:r>
      <w:r w:rsidR="00C52877">
        <w:rPr>
          <w:bCs/>
        </w:rPr>
        <w:fldChar w:fldCharType="end"/>
      </w:r>
      <w:r w:rsidR="00F41342">
        <w:rPr>
          <w:bCs/>
        </w:rPr>
        <w:t xml:space="preserve">. These responses support our hypothesis that </w:t>
      </w:r>
      <w:r w:rsidR="009C0B25">
        <w:rPr>
          <w:bCs/>
        </w:rPr>
        <w:t>leaf photosynthetic responses to elevated CO</w:t>
      </w:r>
      <w:r w:rsidR="009C0B25">
        <w:rPr>
          <w:bCs/>
          <w:vertAlign w:val="subscript"/>
        </w:rPr>
        <w:t>2</w:t>
      </w:r>
      <w:r w:rsidR="009C0B25">
        <w:rPr>
          <w:bCs/>
        </w:rPr>
        <w:t xml:space="preserve"> </w:t>
      </w:r>
      <w:r w:rsidR="00E84ABC">
        <w:rPr>
          <w:bCs/>
        </w:rPr>
        <w:t>are</w:t>
      </w:r>
      <w:r w:rsidR="009C0B25">
        <w:rPr>
          <w:bCs/>
        </w:rPr>
        <w:t xml:space="preserve"> driven by leaf nitrogen demand to build and maintain photosynthetic enzymes.</w:t>
      </w:r>
      <w:r w:rsidR="00F41342">
        <w:rPr>
          <w:bCs/>
        </w:rPr>
        <w:t xml:space="preserve"> </w:t>
      </w:r>
      <w:r w:rsidR="00C45DC2">
        <w:rPr>
          <w:bCs/>
        </w:rPr>
        <w:t>Photosynthetic responses to elevated CO</w:t>
      </w:r>
      <w:r w:rsidR="00C45DC2">
        <w:rPr>
          <w:bCs/>
          <w:vertAlign w:val="subscript"/>
        </w:rPr>
        <w:t>2</w:t>
      </w:r>
      <w:r w:rsidR="00C45DC2">
        <w:rPr>
          <w:bCs/>
        </w:rPr>
        <w:t xml:space="preserve"> corresponded with increased total leaf area and total biomass under elevated CO</w:t>
      </w:r>
      <w:r w:rsidR="00C45DC2">
        <w:rPr>
          <w:bCs/>
          <w:vertAlign w:val="subscript"/>
        </w:rPr>
        <w:t>2</w:t>
      </w:r>
      <w:r w:rsidR="00C45DC2">
        <w:rPr>
          <w:bCs/>
        </w:rPr>
        <w:t xml:space="preserve"> that was generally enhanced with increasing </w:t>
      </w:r>
      <w:ins w:id="176" w:author="Perkowski, Evan A [2]" w:date="2023-11-13T15:41:00Z">
        <w:r w:rsidR="00C52877">
          <w:rPr>
            <w:bCs/>
          </w:rPr>
          <w:t xml:space="preserve">nitrogen </w:t>
        </w:r>
      </w:ins>
      <w:r w:rsidR="00C45DC2">
        <w:rPr>
          <w:bCs/>
        </w:rPr>
        <w:t>fertilization. Inoculation also enhanced positive total leaf area and total biomass responses to elevated CO</w:t>
      </w:r>
      <w:r w:rsidR="00C45DC2">
        <w:rPr>
          <w:bCs/>
          <w:vertAlign w:val="subscript"/>
        </w:rPr>
        <w:t>2</w:t>
      </w:r>
      <w:r w:rsidR="00C45DC2">
        <w:rPr>
          <w:bCs/>
        </w:rPr>
        <w:t xml:space="preserve">, though this pattern was only observed under low </w:t>
      </w:r>
      <w:ins w:id="177" w:author="Perkowski, Evan A [2]" w:date="2023-11-13T15:41:00Z">
        <w:r w:rsidR="00C52877">
          <w:rPr>
            <w:bCs/>
          </w:rPr>
          <w:t xml:space="preserve">nitrogen </w:t>
        </w:r>
      </w:ins>
      <w:r w:rsidR="00C45DC2">
        <w:rPr>
          <w:bCs/>
        </w:rPr>
        <w:t xml:space="preserve">fertilization thresholds where individuals were </w:t>
      </w:r>
      <w:del w:id="178" w:author="Perkowski, Evan A [2]" w:date="2023-11-13T15:41:00Z">
        <w:r w:rsidR="00C45DC2" w:rsidDel="00C52877">
          <w:rPr>
            <w:bCs/>
          </w:rPr>
          <w:delText xml:space="preserve">strongly </w:delText>
        </w:r>
      </w:del>
      <w:r w:rsidR="00C45DC2">
        <w:rPr>
          <w:bCs/>
        </w:rPr>
        <w:t xml:space="preserve">invested </w:t>
      </w:r>
      <w:ins w:id="179" w:author="Perkowski, Evan A [2]" w:date="2023-11-13T15:41:00Z">
        <w:r w:rsidR="00C52877">
          <w:rPr>
            <w:bCs/>
          </w:rPr>
          <w:t xml:space="preserve">strongly </w:t>
        </w:r>
      </w:ins>
      <w:r w:rsidR="00C45DC2">
        <w:rPr>
          <w:bCs/>
        </w:rPr>
        <w:t>in nitrogen fixation.</w:t>
      </w:r>
      <w:r w:rsidR="00F41342">
        <w:rPr>
          <w:bCs/>
        </w:rPr>
        <w:t xml:space="preserve"> These results support our hypothesis that whole-plant responses to elevated CO</w:t>
      </w:r>
      <w:r w:rsidR="00F41342">
        <w:rPr>
          <w:bCs/>
          <w:vertAlign w:val="subscript"/>
        </w:rPr>
        <w:t>2</w:t>
      </w:r>
      <w:r w:rsidR="00F41342">
        <w:rPr>
          <w:bCs/>
        </w:rPr>
        <w:t xml:space="preserve"> </w:t>
      </w:r>
      <w:r w:rsidR="00E84ABC">
        <w:rPr>
          <w:bCs/>
        </w:rPr>
        <w:t>are</w:t>
      </w:r>
      <w:r w:rsidR="00F41342">
        <w:rPr>
          <w:bCs/>
        </w:rPr>
        <w:t xml:space="preserve"> constrained by nitrogen </w:t>
      </w:r>
      <w:r w:rsidR="00AE001C">
        <w:rPr>
          <w:bCs/>
        </w:rPr>
        <w:t>supply and</w:t>
      </w:r>
      <w:r w:rsidR="003519F7">
        <w:rPr>
          <w:bCs/>
        </w:rPr>
        <w:t xml:space="preserve"> suggest that effects of </w:t>
      </w:r>
      <w:r w:rsidR="00AE001C">
        <w:rPr>
          <w:bCs/>
        </w:rPr>
        <w:t>nitrogen fixation</w:t>
      </w:r>
      <w:r w:rsidR="003519F7">
        <w:rPr>
          <w:bCs/>
        </w:rPr>
        <w:t xml:space="preserve"> on plant responses to elevated CO</w:t>
      </w:r>
      <w:r w:rsidR="003519F7">
        <w:rPr>
          <w:bCs/>
          <w:vertAlign w:val="subscript"/>
        </w:rPr>
        <w:t>2</w:t>
      </w:r>
      <w:r w:rsidR="003519F7">
        <w:rPr>
          <w:bCs/>
        </w:rPr>
        <w:t xml:space="preserve"> are context dependent on nitrogen supply</w:t>
      </w:r>
      <w:r w:rsidR="00F41342">
        <w:rPr>
          <w:bCs/>
        </w:rPr>
        <w:t>.</w:t>
      </w:r>
    </w:p>
    <w:p w14:paraId="7F98FFA7" w14:textId="03EF35D8" w:rsidR="00F41342" w:rsidRDefault="005B3634" w:rsidP="00F41342">
      <w:pPr>
        <w:spacing w:line="360" w:lineRule="auto"/>
        <w:ind w:firstLine="720"/>
        <w:rPr>
          <w:bCs/>
        </w:rPr>
      </w:pPr>
      <w:r>
        <w:rPr>
          <w:bCs/>
        </w:rPr>
        <w:t xml:space="preserve">Combined, </w:t>
      </w:r>
      <w:r w:rsidR="00C45DC2">
        <w:rPr>
          <w:bCs/>
        </w:rPr>
        <w:t xml:space="preserve">these </w:t>
      </w:r>
      <w:r>
        <w:rPr>
          <w:bCs/>
        </w:rPr>
        <w:t>results indicate that nitrogen supply and demand are each important factors that drive plant responses to elevated CO</w:t>
      </w:r>
      <w:r>
        <w:rPr>
          <w:bCs/>
          <w:vertAlign w:val="subscript"/>
        </w:rPr>
        <w:t>2</w:t>
      </w:r>
      <w:r>
        <w:rPr>
          <w:bCs/>
        </w:rPr>
        <w:t xml:space="preserve"> – leaf nitrogen demand to build and maintain photosynthetic enzymes dr</w:t>
      </w:r>
      <w:r w:rsidR="00C45DC2">
        <w:rPr>
          <w:bCs/>
        </w:rPr>
        <w:t>ove</w:t>
      </w:r>
      <w:r>
        <w:rPr>
          <w:bCs/>
        </w:rPr>
        <w:t xml:space="preserve"> leaf photosynthetic responses to elevated CO</w:t>
      </w:r>
      <w:r>
        <w:rPr>
          <w:bCs/>
          <w:vertAlign w:val="subscript"/>
        </w:rPr>
        <w:t>2</w:t>
      </w:r>
      <w:r w:rsidR="00C45DC2">
        <w:rPr>
          <w:bCs/>
        </w:rPr>
        <w:t xml:space="preserve"> following patterns expected from eco-evolutionary optimality theory</w:t>
      </w:r>
      <w:r>
        <w:rPr>
          <w:bCs/>
        </w:rPr>
        <w:t>, while nitrogen supply constrain</w:t>
      </w:r>
      <w:r w:rsidR="00C45DC2">
        <w:rPr>
          <w:bCs/>
        </w:rPr>
        <w:t>ed</w:t>
      </w:r>
      <w:r>
        <w:rPr>
          <w:bCs/>
        </w:rPr>
        <w:t xml:space="preserve"> whole-plant growth responses to elevated CO</w:t>
      </w:r>
      <w:r>
        <w:rPr>
          <w:bCs/>
          <w:vertAlign w:val="subscript"/>
        </w:rPr>
        <w:t>2</w:t>
      </w:r>
      <w:r w:rsidR="00C45DC2">
        <w:rPr>
          <w:bCs/>
        </w:rPr>
        <w:t xml:space="preserve"> following patterns expected from progressive nitrogen limitation</w:t>
      </w:r>
      <w:r>
        <w:rPr>
          <w:bCs/>
        </w:rPr>
        <w:t xml:space="preserve">. </w:t>
      </w:r>
      <w:r w:rsidR="00C45DC2">
        <w:rPr>
          <w:bCs/>
        </w:rPr>
        <w:t>Results from this experiment provide strong support for photosynthetic patterns expected from eco-evolutionary optimality theory, providing additional evidence suggesting that terrestrial biosphere models may improve the</w:t>
      </w:r>
      <w:r w:rsidR="00F41342">
        <w:rPr>
          <w:bCs/>
        </w:rPr>
        <w:t>ir</w:t>
      </w:r>
      <w:r w:rsidR="00C45DC2">
        <w:rPr>
          <w:bCs/>
        </w:rPr>
        <w:t xml:space="preserve"> simulation of leaf photosynthetic processes under </w:t>
      </w:r>
      <w:r w:rsidR="00C45DC2">
        <w:rPr>
          <w:bCs/>
        </w:rPr>
        <w:lastRenderedPageBreak/>
        <w:t xml:space="preserve">future novel environments by considering frameworks that adopt optimality principles </w:t>
      </w:r>
      <w:r w:rsidR="00C45DC2">
        <w:rPr>
          <w:bCs/>
        </w:rPr>
        <w:fldChar w:fldCharType="begin" w:fldLock="1"/>
      </w:r>
      <w:r w:rsidR="00AE001C">
        <w:rPr>
          <w:bCs/>
        </w:rPr>
        <w:instrText>ADDIN CSL_CITATION {"citationItems":[{"id":"ITEM-1","itemData":{"DOI":"10.1111/gcb.15212","ISSN":"1354-1013","abstract":"The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ture,","author":[{"dropping-particle":"","family":"Smith","given":"Nicholas G","non-dropping-particle":"","parse-names":false,"suffix":""},{"dropping-particle":"","family":"Keenan","given":"Trevor F","non-dropping-particle":"","parse-names":false,"suffix":""}],"container-title":"Global Change Biology","id":"ITEM-1","issue":"9","issued":{"date-parts":[["2020","9","3"]]},"page":"5202-5216","title":"Mechanisms underlying leaf photosynthetic acclimation to warming and elevated CO&lt;sub&gt;2&lt;/sub&gt; as inferred from least‐cost optimality theory","type":"article-journal","volume":"26"},"uris":["http://www.mendeley.com/documents/?uuid=bbe0947b-b3f9-4a9e-999f-3f077c3079d4"]},{"id":"ITEM-2","itemData":{"DOI":"10.1111/nph.17558","ISSN":"14698137","PMID":"34131932","abstract":"Global vegetation and land-surface models embody interdisciplinary scientific understanding of the behaviour of plants and ecosystems, and are indispensable to project the impacts of environmental change on vegetation and the interactions between vegetation and climate. However, systematic errors and persistently large differences among carbon and water cycle projections by different models highlight the limitations of current process formulations. In this review, focusing on core plant functions in the terrestrial carbon and water cycles, we show how unifying hypotheses derived from eco-evolutionary optimality (EEO) principles can provide novel, parameter-sparse representations of plant and vegetation processes. We present case studies that demonstrate how EEO generates parsimonious representations of core, leaf-level processes that are individually testable and supported by evidence. EEO approaches to photosynthesis and primary production, dark respiration and stomatal behaviour are ripe for implementation in global models. EEO approaches to other important traits, including the leaf economics spectrum and applications of EEO at the community level are active research areas. Independently tested modules emerging from EEO studies could profitably be integrated into modelling frameworks that account for the multiple time scales on which plants and plant communities adjust to environmental change.","author":[{"dropping-particle":"","family":"Harrison","given":"Sandy P","non-dropping-particle":"","parse-names":false,"suffix":""},{"dropping-particle":"","family":"Cramer","given":"Wolfgang","non-dropping-particle":"","parse-names":false,"suffix":""},{"dropping-particle":"","family":"Franklin","given":"Oskar","non-dropping-particle":"","parse-names":false,"suffix":""},{"dropping-particle":"","family":"Prentice","given":"Iain Colin","non-dropping-particle":"","parse-names":false,"suffix":""},{"dropping-particle":"","family":"Wang","given":"Han","non-dropping-particle":"","parse-names":false,"suffix":""},{"dropping-particle":"","family":"Brännström","given":"Åke","non-dropping-particle":"","parse-names":false,"suffix":""},{"dropping-particle":"","family":"Boer","given":"Hugo","non-dropping-particle":"de","parse-names":false,"suffix":""},{"dropping-particle":"","family":"Dieckmann","given":"Ulf","non-dropping-particle":"","parse-names":false,"suffix":""},{"dropping-particle":"","family":"Joshi","given":"Jaideep","non-dropping-particle":"","parse-names":false,"suffix":""},{"dropping-particle":"","family":"Keenan","given":"Trevor F","non-dropping-particle":"","parse-names":false,"suffix":""},{"dropping-particle":"","family":"Lavergne","given":"Aliénor","non-dropping-particle":"","parse-names":false,"suffix":""},{"dropping-particle":"","family":"Manzoni","given":"Stefano","non-dropping-particle":"","parse-names":false,"suffix":""},{"dropping-particle":"","family":"Mengoli","given":"Giulia","non-dropping-particle":"","parse-names":false,"suffix":""},{"dropping-particle":"","family":"Morfopoulos","given":"Catherine","non-dropping-particle":"","parse-names":false,"suffix":""},{"dropping-particle":"","family":"Peñuelas","given":"Josep","non-dropping-particle":"","parse-names":false,"suffix":""},{"dropping-particle":"","family":"Pietsch","given":"Stephan","non-dropping-particle":"","parse-names":false,"suffix":""},{"dropping-particle":"","family":"Rebel","given":"Karin T","non-dropping-particle":"","parse-names":false,"suffix":""},{"dropping-particle":"","family":"Ryu","given":"Youngryel","non-dropping-particle":"","parse-names":false,"suffix":""},{"dropping-particle":"","family":"Smith","given":"Nicholas G","non-dropping-particle":"","parse-names":false,"suffix":""},{"dropping-particle":"","family":"Stocker","given":"Benjamin D","non-dropping-particle":"","parse-names":false,"suffix":""},{"dropping-particle":"","family":"Wright","given":"Ian J","non-dropping-particle":"","parse-names":false,"suffix":""}],"container-title":"New Phytologist","id":"ITEM-2","issue":"6","issued":{"date-parts":[["2021"]]},"page":"2125-2141","title":"Eco-evolutionary optimality as a means to improve vegetation and land-surface models","type":"article-journal","volume":"231"},"uris":["http://www.mendeley.com/documents/?uuid=2837baf0-53ee-43fe-941a-4c071cdb25c8"]},{"id":"ITEM-3","itemData":{"DOI":"10.1038/s41467-021-25163-9","ISSN":"2041-1723","abstract":"Plants invest a considerable amount of leaf nitrogen in the photosynthetic enzyme ribulose-1,5-bisphosphate carboxylase-oxygenase (RuBisCO), forming a strong coupling of nitrogen and photosynthetic capacity. Variability in the nitrogen-photosynthesis relationship indicates different nitrogen use strategies of plants (i.e., the fraction nitrogen allocated to RuBisCO; fLNR), however, the reason for this remains unclear as widely different nitrogen use strategies are adopted in photosynthesis models. Here, we use a comprehensive database of in situ observations, a remote sensing product of leaf chlorophyll and ancillary climate and soil data, to examine the global distribution in fLNR using a random forest model. We find global fLNR is 18.2 ± 6.2%, with its variation largely driven by negative dependence on leaf mass per area and positive dependence on leaf phosphorus. Some climate and soil factors (i.e., light, atmospheric dryness, soil pH, and sand) have considerable positive influences on fLNR regionally. This study provides insight into the nitrogen-photosynthesis relationship of plants globally and an improved understanding of the global distribution of photosynthetic potential.","author":[{"dropping-particle":"","family":"Luo","given":"Xiangzhong","non-dropping-particle":"","parse-names":false,"suffix":""},{"dropping-particle":"","family":"Keenan","given":"Trevor F","non-dropping-particle":"","parse-names":false,"suffix":""},{"dropping-particle":"","family":"Chen","given":"Jing M","non-dropping-particle":"","parse-names":false,"suffix":""},{"dropping-particle":"","family":"Croft","given":"Holly","non-dropping-particle":"","parse-names":false,"suffix":""},{"dropping-particle":"","family":"Prentice","given":"I Colin","non-dropping-particle":"","parse-names":false,"suffix":""},{"dropping-particle":"","family":"Smith","given":"Nicholas G","non-dropping-particle":"","parse-names":false,"suffix":""},{"dropping-particle":"","family":"Walker","given":"Anthony P","non-dropping-particle":"","parse-names":false,"suffix":""},{"dropping-particle":"","family":"Wang","given":"Han","non-dropping-particle":"","parse-names":false,"suffix":""},{"dropping-particle":"","family":"Wang","given":"Rong","non-dropping-particle":"","parse-names":false,"suffix":""},{"dropping-particle":"","family":"Xu","given":"Chonggang","non-dropping-particle":"","parse-names":false,"suffix":""},{"dropping-particle":"","family":"Zhang","given":"Yao","non-dropping-particle":"","parse-names":false,"suffix":""}],"container-title":"Nature Communications","id":"ITEM-3","issue":"1","issued":{"date-parts":[["2021","12","11"]]},"page":"4866","title":"Global variation in the fraction of leaf nitrogen allocated to photosynthesis","type":"article-journal","volume":"12"},"uris":["http://www.mendeley.com/documents/?uuid=62a830f1-e0ca-44ad-b8d0-98375daf280e"]}],"mendeley":{"formattedCitation":"(Smith &amp; Keenan, 2020; Harrison &lt;i&gt;et al.&lt;/i&gt;, 2021; Luo &lt;i&gt;et al.&lt;/i&gt;, 2021)","plainTextFormattedCitation":"(Smith &amp; Keenan, 2020; Harrison et al., 2021; Luo et al., 2021)","previouslyFormattedCitation":"(Smith &amp; Keenan, 2020; Harrison &lt;i&gt;et al.&lt;/i&gt;, 2021; Luo &lt;i&gt;et al.&lt;/i&gt;, 2021)"},"properties":{"noteIndex":0},"schema":"https://github.com/citation-style-language/schema/raw/master/csl-citation.json"}</w:instrText>
      </w:r>
      <w:r w:rsidR="00C45DC2">
        <w:rPr>
          <w:bCs/>
        </w:rPr>
        <w:fldChar w:fldCharType="separate"/>
      </w:r>
      <w:r w:rsidR="00C45DC2" w:rsidRPr="00C45DC2">
        <w:rPr>
          <w:bCs/>
          <w:noProof/>
        </w:rPr>
        <w:t xml:space="preserve">(Smith &amp; Keenan, 2020; Harrison </w:t>
      </w:r>
      <w:r w:rsidR="00C45DC2" w:rsidRPr="00C45DC2">
        <w:rPr>
          <w:bCs/>
          <w:i/>
          <w:noProof/>
        </w:rPr>
        <w:t>et al.</w:t>
      </w:r>
      <w:r w:rsidR="00C45DC2" w:rsidRPr="00C45DC2">
        <w:rPr>
          <w:bCs/>
          <w:noProof/>
        </w:rPr>
        <w:t xml:space="preserve">, 2021; Luo </w:t>
      </w:r>
      <w:r w:rsidR="00C45DC2" w:rsidRPr="00C45DC2">
        <w:rPr>
          <w:bCs/>
          <w:i/>
          <w:noProof/>
        </w:rPr>
        <w:t>et al.</w:t>
      </w:r>
      <w:r w:rsidR="00C45DC2" w:rsidRPr="00C45DC2">
        <w:rPr>
          <w:bCs/>
          <w:noProof/>
        </w:rPr>
        <w:t>, 2021)</w:t>
      </w:r>
      <w:r w:rsidR="00C45DC2">
        <w:rPr>
          <w:bCs/>
        </w:rPr>
        <w:fldChar w:fldCharType="end"/>
      </w:r>
      <w:r w:rsidR="00C45DC2">
        <w:rPr>
          <w:bCs/>
        </w:rPr>
        <w:t>.</w:t>
      </w:r>
      <w:r w:rsidR="00F41342">
        <w:rPr>
          <w:bCs/>
        </w:rPr>
        <w:t xml:space="preserve"> Below, we expand and contextualize these conclusions and suggest their implications for terrestrial biosphere model development.</w:t>
      </w:r>
    </w:p>
    <w:p w14:paraId="2C37CFD1" w14:textId="77777777" w:rsidR="00093B18" w:rsidRDefault="00093B18" w:rsidP="00821D9F">
      <w:pPr>
        <w:spacing w:line="360" w:lineRule="auto"/>
      </w:pPr>
    </w:p>
    <w:p w14:paraId="0A12C03F" w14:textId="6CBBA36C" w:rsidR="00093B18" w:rsidRPr="00D607CC" w:rsidRDefault="00D607CC" w:rsidP="00821D9F">
      <w:pPr>
        <w:spacing w:line="360" w:lineRule="auto"/>
        <w:rPr>
          <w:i/>
          <w:iCs/>
        </w:rPr>
      </w:pPr>
      <w:r>
        <w:rPr>
          <w:i/>
          <w:iCs/>
        </w:rPr>
        <w:t xml:space="preserve">Nitrogen supply and demand regulate leaf and whole-plant responses to </w:t>
      </w:r>
      <w:r w:rsidR="00093B18">
        <w:rPr>
          <w:i/>
          <w:iCs/>
        </w:rPr>
        <w:t>elevated CO</w:t>
      </w:r>
      <w:r w:rsidR="00093B18">
        <w:rPr>
          <w:i/>
          <w:iCs/>
          <w:vertAlign w:val="subscript"/>
        </w:rPr>
        <w:t>2</w:t>
      </w:r>
      <w:r>
        <w:rPr>
          <w:i/>
          <w:iCs/>
        </w:rPr>
        <w:t xml:space="preserve"> at different scales</w:t>
      </w:r>
    </w:p>
    <w:p w14:paraId="728F4DE3" w14:textId="25E12F76" w:rsidR="005B3634" w:rsidRPr="002D0632" w:rsidRDefault="00F41342" w:rsidP="006E5E37">
      <w:pPr>
        <w:spacing w:line="360" w:lineRule="auto"/>
        <w:rPr>
          <w:bCs/>
        </w:rPr>
      </w:pPr>
      <w:r>
        <w:t>Leaf photosynthetic responses to elevated CO</w:t>
      </w:r>
      <w:r>
        <w:rPr>
          <w:vertAlign w:val="subscript"/>
        </w:rPr>
        <w:t>2</w:t>
      </w:r>
      <w:r w:rsidR="006E5E37">
        <w:rPr>
          <w:bCs/>
        </w:rPr>
        <w:t xml:space="preserve"> </w:t>
      </w:r>
      <w:r>
        <w:rPr>
          <w:bCs/>
        </w:rPr>
        <w:t>we</w:t>
      </w:r>
      <w:r w:rsidR="009D1515">
        <w:rPr>
          <w:bCs/>
        </w:rPr>
        <w:t xml:space="preserve">re consistent with previous studies that have investigated or reviewed leaf responses to </w:t>
      </w:r>
      <w:r w:rsidR="008C7A0B">
        <w:rPr>
          <w:bCs/>
        </w:rPr>
        <w:t xml:space="preserve">elevated </w:t>
      </w:r>
      <w:r w:rsidR="009D1515">
        <w:rPr>
          <w:bCs/>
        </w:rPr>
        <w:t>CO</w:t>
      </w:r>
      <w:r w:rsidR="009D1515">
        <w:rPr>
          <w:bCs/>
          <w:vertAlign w:val="subscript"/>
        </w:rPr>
        <w:t>2</w:t>
      </w:r>
      <w:r w:rsidR="009D1515">
        <w:rPr>
          <w:bCs/>
        </w:rPr>
        <w:t xml:space="preserve"> </w:t>
      </w:r>
      <w:r w:rsidR="009D1515">
        <w:rPr>
          <w:bCs/>
        </w:rPr>
        <w:fldChar w:fldCharType="begin" w:fldLock="1"/>
      </w:r>
      <w:r w:rsidR="00417E55">
        <w:rPr>
          <w:bCs/>
        </w:rPr>
        <w:instrText>ADDIN CSL_CITATION {"citationItems":[{"id":"ITEM-1","itemData":{"DOI":"10.1111/nph.17802","ISSN":"14698137","PMID":"34657301","abstract":"Generalised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author":[{"dropping-particle":"","family":"Poorter","given":"Hendrik","non-dropping-particle":"","parse-names":false,"suffix":""},{"dropping-particle":"","family":"Knopf","given":"Oliver","non-dropping-particle":"","parse-names":false,"suffix":""},{"dropping-particle":"","family":"Wright","given":"Ian J","non-dropping-particle":"","parse-names":false,"suffix":""},{"dropping-particle":"","family":"Temme","given":"Andries A","non-dropping-particle":"","parse-names":false,"suffix":""},{"dropping-particle":"","family":"Hogewoning","given":"Sander W","non-dropping-particle":"","parse-names":false,"suffix":""},{"dropping-particle":"","family":"Graf","given":"Alexander","non-dropping-particle":"","parse-names":false,"suffix":""},{"dropping-particle":"","family":"Cernusak","given":"Lucas A","non-dropping-particle":"","parse-names":false,"suffix":""},{"dropping-particle":"","family":"Pons","given":"Thijs L","non-dropping-particle":"","parse-names":false,"suffix":""}],"container-title":"New Phytologist","id":"ITEM-1","issue":"4","issued":{"date-parts":[["2022"]]},"page":"1560-1596","title":"A meta-analysis of responses of C&lt;sub&gt;3&lt;/sub&gt; plants to atmospheric CO&lt;sub&gt;2&lt;/sub&gt;: dose–response curves for 85 traits ranging from the molecular to the whole-plant level","type":"article-journal","volume":"233"},"uris":["http://www.mendeley.com/documents/?uuid=e206fbac-5f81-4b6c-b009-89d7b2066fdb"]},{"id":"ITEM-2","itemData":{"DOI":"10.1046/j.1365-2486.2002.00498.x","ISSN":"13541013","abstract":"The effects of elevated [CO2] on 25 variables describing soybean physiology, growth and yield are reviewed using meta-analytic techniques. This is the first meta-analysis to our knowledge performed on a single crop species and summarizes the effects of 111 studies. These primary studies include numerous soybean growth forms, various stress and experimental treatments, and a range of elevated [CO2] levels (from 450 to 1250 p.p.m.), with a mean of 689 p.p.m. across all studies. Stimulation of soybean leaf CO2 assimilation rate with growth at elevated [CO2] was 39%, despite a 40% decrease in stomatal conductance and a 11% decrease in Rubisco activity. Increased leaf CO2 uptake combined with an 18% stimulation in leaf area to provide a 59% increase in canopy photosynthetic rate. The increase in total dry weight was lower at 37%, and seed yield still lower at 24%. This shows that even in an agronomic species selected for maximum investment in seed, several plant level feedbacks prevent additional investment in reproduction, such that yield fails to reflect fully the increase in whole plant carbon uptake. Large soil containers (&gt; 9 L) have been considered adequate for assessing plant responses to elevated [CO2]. However, in open-top chamber experiments, soybeans grown in large pots showed a significant threefold smaller stimulation in yield than soybeans grown in the ground. This suggests that conclusions about plant yield based on pot studies, even when using very large containers, are a poor reflection of performance in the absence of any physical restriction on root growth. This review supports a number of current paradigms of plant responses to elevated [CO2]. Namely, stimulation of photosynthesis is greater in plants that fix N and have additional carbohydrate sinks in nodules. This supports the notion that photosynthetic capacity decreases when plants are N-limited, but not when plants have adequate N and sink strength. The root: shoot ratio did not change with growth at elevated [CO2], sustaining the charge that biomass allocation is unaffected by growth at elevated [CO2] when plant size and ontogeny are considered.","author":[{"dropping-particle":"","family":"Ainsworth","given":"Elizabeth A","non-dropping-particle":"","parse-names":false,"suffix":""},{"dropping-particle":"","family":"Davey","given":"Phillip A","non-dropping-particle":"","parse-names":false,"suffix":""},{"dropping-particle":"","family":"Bernacchi","given":"Carl J","non-dropping-particle":"","parse-names":false,"suffix":""},{"dropping-particle":"","family":"Dermody","given":"Orla C","non-dropping-particle":"","parse-names":false,"suffix":""},{"dropping-particle":"","family":"Heaton","given":"Emily A","non-dropping-particle":"","parse-names":false,"suffix":""},{"dropping-particle":"","family":"Moore","given":"David J","non-dropping-particle":"","parse-names":false,"suffix":""},{"dropping-particle":"","family":"Morgan","given":"Patrick B","non-dropping-particle":"","parse-names":false,"suffix":""},{"dropping-particle":"","family":"Naidu","given":"Shawna L","non-dropping-particle":"","parse-names":false,"suffix":""},{"dropping-particle":"","family":"Ra","given":"Hyung Shim Yoo","non-dropping-particle":"","parse-names":false,"suffix":""},{"dropping-particle":"","family":"Zhu","given":"Xin Guang","non-dropping-particle":"","parse-names":false,"suffix":""},{"dropping-particle":"","family":"Curtis","given":"Peter S","non-dropping-particle":"","parse-names":false,"suffix":""},{"dropping-particle":"","family":"Long","given":"Stephen P","non-dropping-particle":"","parse-names":false,"suffix":""}],"container-title":"Global Change Biology","id":"ITEM-2","issue":"8","issued":{"date-parts":[["2002"]]},"note":"Paper seems to suggest stronger leaf response to CO2 than whole plant response, which is curious\n\nPaper also hypothesizes that nodulated soybean shouldn't have an acclimation response to CO2 (presumably due to paradigm that Nlimitation drives acclimation responses to increasing CO2)","page":"695-709","title":"A meta-analysis of elevated [CO&lt;sub&gt;2&lt;/sub&gt;] effects on soybean (&lt;i&gt;Glycine max&lt;/i&gt;) physiology, growth and yield","type":"article-journal","volume":"8"},"uris":["http://www.mendeley.com/documents/?uuid=ce631e95-b0ce-4987-95bf-f5a783beed98"]},{"id":"ITEM-3","itemData":{"DOI":"10.1111/j.1469-8137.2004.01224.x","ISSN":"0028646X","PMID":"15720649","abstract":"Free-air CO2 enrichment (FACE) experiments allow study of the effects of elevated [CO2] on plants and ecosystems grown under natural conditions without enclosure. Data from 120 primary, peer-reviewed articles describing physiology and production in the 12 large-scale FACE experiments (475-600 ppm) were collected and summarized using meta-analytic techniques. The results confirm some results from previous chamber experiments: light-saturated carbon uptake, diurnal C assimilation, growth and above-ground production increased, while specific leaf area and stomatal conductance decreased in elevated [CO2]. There were differences in FACE. Trees were more responsive than herbaceous species to elevated [CO2]. Grain crop yields increased far less than anticipated from prior enclosure studies. The broad direction of change in photosynthesis and production in elevated [CO2] may be similar in FACE and enclosure studies, but there are major quantitative differences: trees were more responsive than other functional types; C4 species showed little response; and the reduction in plant nitrogen was small and largely accounted for by decreased Rubisco. The results from this review may provide the most plausible estimates of how plants in their native environments and field-grown crops will respond to rising atmospheric [CO2]; but even with FACE there are limitations, which are also discussed. © New Phytologist (2004).","author":[{"dropping-particle":"","family":"Ainsworth","given":"Elizabeth A","non-dropping-particle":"","parse-names":false,"suffix":""},{"dropping-particle":"","family":"Long","given":"Stephen P","non-dropping-particle":"","parse-names":false,"suffix":""}],"container-title":"New Phytologist","id":"ITEM-3","issue":"2","issued":{"date-parts":[["2005"]]},"page":"351-372","title":"What have we learned from 15 years of free-air CO&lt;sub&gt;2&lt;/sub&gt; enrichment (FACE)? A meta-analytic review of the responses of photosynthesis, canopy properties and plant production to rising CO&lt;sub&gt;2&lt;/sub&gt;","type":"article-journal","volume":"165"},"uris":["http://www.mendeley.com/documents/?uuid=d9063f10-6625-49fe-a00e-810449f2d611"]},{"id":"ITEM-4","itemData":{"DOI":"10.1111/j.1365-3040.2007.01641.x","ISSN":"01407791","abstract":"This review summarizes current understanding of the mechanisms that underlie the response of photosynthesis and stomatal conductance to elevated carbon dioxide con- centration ([CO2 ]), and examines how downstream pro- cesses and environmental constraints modulate these two fundamental responses. The results from free-air CO2 enrichment (FACE) experiments were summarized via meta-analysis to quantify the mean responses of stomatal and photosynthetic parameters to elevated [CO2 ]. Eleva- tion of [CO2] in FACE experiments reduced stomatal con- ductance by 22%, yet, this reduction was not associated with a similar change in stomatal density. Elevated [CO2 ] stimulated light-saturated photosynthesis (Asat)inC3 plants grown in FACE by an average of 31%. However, the magnitude of the increase in Asat varied with functional group and environment. Functional groups with ribulose- 1,5-bisphosphate carboxylase/oxygenase (Rubisco)-limited photosynthesis at elevated [CO2 ] had greater potential for increases in Asat than those where photosynthesis became ribulose-1,5-bisphosphate (RubP)-limited at elevated [CO2 ]. Both nitrogen supply and sink capacity modulated the response of photosynthesis to elevated [CO2 ] through their impact on the acclimation of carboxylation capacity. Increased understanding of the molecular and biochemical mechanisms by which plants respond to elevated [CO2 ], and the feedback of environmental factors upon them, will improve our ability to predict ecosystem responses to rising [CO2 ] and increase our potential to adapt crops and managed ecosystems to future atmospheric [CO2].","author":[{"dropping-particle":"","family":"Ainsworth","given":"Elizabeth A","non-dropping-particle":"","parse-names":false,"suffix":""},{"dropping-particle":"","family":"Rogers","given":"Alistair","non-dropping-particle":"","parse-names":false,"suffix":""}],"container-title":"Plant, Cell &amp; Environment","id":"ITEM-4","issue":"3","issued":{"date-parts":[["2007","3"]]},"page":"258-270","title":"The response of photosynthesis and stomatal conductance to rising [CO&lt;sub&gt;2&lt;/sub&gt;]: mechanisms and environmental interactions","type":"article-journal","volume":"30"},"uris":["http://www.mendeley.com/documents/?uuid=89486d2e-ad56-4fca-8ee3-ea9d75d594c7"]},{"id":"ITEM-5","itemData":{"DOI":"10.1104/pp.115.1.199","ISSN":"1532-2548","abstract":"The effects of CO2 enrichment on growth and N allocation of rice (Oryza sativa L.) were examined. The plants were grown hydroponically in growth chambers with a 14-h photoperiod (1000 [mu]mol quanta m-2 s-1) and a day/night temperature of 25/20[deg]C. From the 28th to 70th d after germination, the plants were exposed to two CO2 partial pressures, namely 36 and 100 Pa. The CO2 enrichment increased the final biomass, but this was caused by a stimulation of the growth rate during the first week of the exposure to elevated CO2 partial pressures. The disappearance of the initial stimulation of the growth rate was associated with a decreased leaf area ratio. Furthermore, CO2 enrichment decreased the investment of N in the leaf blades, whereas the N allocation into the leaf sheaths and roots increased. Thus, the decrease in leaf N content by CO2 enrichment was not due to dilution of N caused by a relative increase in the plant biomass but was due to the change in N allocation at the whole-plant level. We conclude that the growth responses of rice to CO2 enrichment are mainly controlled by leaf area expansion and N allocation into leaf blades at the whole-plant level.","author":[{"dropping-particle":"","family":"Makino","given":"Amane","non-dropping-particle":"","parse-names":false,"suffix":""},{"dropping-particle":"","family":"Harada","given":"M","non-dropping-particle":"","parse-names":false,"suffix":""},{"dropping-particle":"","family":"Sato","given":"T","non-dropping-particle":"","parse-names":false,"suffix":""},{"dropping-particle":"","family":"Nakano","given":"H","non-dropping-particle":"","parse-names":false,"suffix":""},{"dropping-particle":"","family":"Mae","given":"T","non-dropping-particle":"","parse-names":false,"suffix":""}],"container-title":"Plant Physiology","id":"ITEM-5","issue":"1","issued":{"date-parts":[["1997","9","1"]]},"page":"199-203","title":"Growth and N Allocation in Rice Plants under CO2 Enrichment","type":"article-journal","volume":"115"},"uris":["http://www.mendeley.com/documents/?uuid=7f71e55c-a3c1-48c1-b965-256a097fcbe9"]},{"id":"ITEM-6","itemData":{"DOI":"10.1146/annurev.arplant.48.1.609","ISSN":"15435008","PMID":"15012276","abstract":"The primary effect of the response of plants to rising atmospheric CO2 (Ca) is to increase resource use efficiency. Elevated Ca reduces stomatal conductance and transpiration and improves water use efficiency, and at the same time it stimulates higher rates of photosynthesis and increases light-use efficiency. Acclimation of photosynthesis during long-term exposure to elevated Ca reduces key enzymes of the photosynthetic carbon reduction cycle, and this increases nutrient use efficiency. Improved soil-water balance, increased carbon uptake in the shade, greater carbon to nitrogen ratio, and reduced nutrient quality for insect and animal grazers are all possibilities that have been observed in field studies of the effects of elevated Ca. These effects have major consequences for agriculture and native ecosystems in a world of rising atmospheric Ca and climate change.","author":[{"dropping-particle":"","family":"Drake","given":"Bert G","non-dropping-particle":"","parse-names":false,"suffix":""},{"dropping-particle":"","family":"Gonzàlez-Meler","given":"Miquel A","non-dropping-particle":"","parse-names":false,"suffix":""},{"dropping-particle":"","family":"Long","given":"Steve P","non-dropping-particle":"","parse-names":false,"suffix":""}],"container-title":"Annual Review of Plant Biology","id":"ITEM-6","issued":{"date-parts":[["1997"]]},"page":"609-639","title":"More efficient plants: A Consequence of Rising Atmospheric CO2?","type":"article-journal","volume":"48"},"uris":["http://www.mendeley.com/documents/?uuid=757851cb-6769-4e6d-9343-b421d776e208"]},{"id":"ITEM-7","itemData":{"DOI":"10.1111/j.1365-2486.2011.02435.x","ISSN":"13541013","abstract":"If long-term responses of photosynthesis and leaf diffusive conductance to rising atmospheric carbon dioxide (CO2) levels are similar or predictably different among species, functional types, and ecosystem types, general global models of elevated CO2 effects can effectively be developed. To address this issue we measured gas exchange rates of 13 perennial grassland species from four functional groups across 11 years of long-term free-air CO2 enrichment (eCO2, +180ppm above ambient CO2) in the BioCON experiment in Minnesota, USA. Eleven years of eCO2 produced consistent but modest increases in leaf net photosynthetic rates of 10% on average compared with plants grown at ambient CO2 concentrations across the 13 species. This eCO2-induced enhancement did not depend on soil N treatment, is much less than the average across other longer-term studies, and represents strong acclimation (i.e. downregulation) as it is also much less than the instantaneous response to eCO2. The legume and C3 nonlegume forb species were the most responsive among the functional groups (+13% in each), the C4 grasses the least responsive (+4%), and C3 grasses intermediate in their photosynthetic response to eCO2 across years (+9%). Leaf stomatal conductance and nitrogen content declined comparably across species in eCO2 compared with ambient CO2 and to degrees corresponding to results from other studies. The significant acclimation of photosynthesis is explained in part by those eCO2-induced decreases in leaf N content and stomatal conductance that reduce leaf photosynthetic capacity in plants grown under elevated compared with ambient CO2 concentrations. Results of this study, probably the longest-term with the most species, suggest that carbon cycle models that assume and thereby simulate long-lived strong eCO2 stimulation of photosynthesis (e.g.&gt; 25%) for all of Earth's terrestrial ecosystems should be viewed with a great deal of caution. © 2011 Blackwell Publishing Ltd.","author":[{"dropping-particle":"","family":"Lee","given":"Tali D","non-dropping-particle":"","parse-names":false,"suffix":""},{"dropping-particle":"","family":"Barrott","given":"Susan H","non-dropping-particle":"","parse-names":false,"suffix":""},{"dropping-particle":"","family":"Reich","given":"Peter B","non-dropping-particle":"","parse-names":false,"suffix":""}],"container-title":"Global Change Biology","id":"ITEM-7","issue":"9","issued":{"date-parts":[["2011"]]},"page":"2893-2904","title":"Photosynthetic responses of 13 grassland species across 11 years of free-air CO2 enrichment is modest, consistent and independent of N supply","type":"article-journal","volume":"17"},"uris":["http://www.mendeley.com/documents/?uuid=4098b092-5d2e-4292-a04c-020daa3eaa37"]},{"id":"ITEM-8","itemData":{"DOI":"10.1111/j.1365-2486.2009.02058.x","ISSN":"13541013","abstract":"Determining underlying physiological patterns governing plant productivity and diversity in grasslands are critical to evaluate species responses to future environmental conditions of elevated CO2 and nitrogen (N) deposition. In a 9-year experiment, N was added to monocultures of seven C3 grassland species exposed to elevated atmospheric CO2 (560 μmol CO2 mol-1) to evaluate how N addition affects CO2 responsiveness in species of contrasting functional groups. Functional groups differed in their responses to elevated CO2 and N treatments. Forb species exhibited strong down-regulation of leaf Nmass concentrations (-26%) and photosynthetic capacity (-28%) in response to elevated CO2, especially at high N supply, whereas C3 grasses did not. Hence, achieved photosynthetic performance was markedly enhanced for C3 grasses (+68%) in elevated CO2, but not significantly for forbs. Differences in access to soil resources between forbs and grasses may distinguish their responses to elevated CO2 and N addition. Forbs had lesser root biomass, a lower distribution of biomass to roots, and lower specific root length than grasses. Maintenance of leaf N, possibly through increased root foraging in this nutrient-poor grassland, was necessary to sustain stimulation of photosynthesis under long-term elevated CO2. Dilution of leaf N and associated photosynthetic down-regulation in forbs under elevated [CO2], relative to the C3 grasses, illustrates the potential for shifts in species composition and diversity in grassland ecosystems that have significant forb and grass components. © 2009 Blackwell Publishing Ltd.","author":[{"dropping-particle":"","family":"Crous","given":"Kristine Y","non-dropping-particle":"","parse-names":false,"suffix":""},{"dropping-particle":"","family":"Reich","given":"Peter B","non-dropping-particle":"","parse-names":false,"suffix":""},{"dropping-particle":"","family":"Hunter","given":"Mark D","non-dropping-particle":"","parse-names":false,"suffix":""},{"dropping-particle":"","family":"Ellsworth","given":"David S","non-dropping-particle":"","parse-names":false,"suffix":""}],"container-title":"Global Change Biology","id":"ITEM-8","issue":"7","issued":{"date-parts":[["2010"]]},"page":"2076-2088","title":"Maintenance of leaf N controls the photosynthetic CO2 response of grassland species exposed to 9 years of free-air CO2 enrichment","type":"article-journal","volume":"16"},"uris":["http://www.mendeley.com/documents/?uuid=7177dfec-fdb7-4daa-b139-626978c9a02d"]},{"id":"ITEM-9","itemData":{"DOI":"10.1111/j.1365-2486.2012.02797.x","ISSN":"13541013","author":[{"dropping-particle":"","family":"Smith","given":"Nicholas G","non-dropping-particle":"","parse-names":false,"suffix":""},{"dropping-particle":"","family":"Dukes","given":"Jeffrey S","non-dropping-particle":"","parse-names":false,"suffix":""}],"container-title":"Global Change Biology","id":"ITEM-9","issue":"1","issued":{"date-parts":[["2013","1"]]},"page":"45-63","title":"Plant respiration and photosynthesis in global-scale models: incorporating acclimation to temperature and CO 2","type":"article-journal","volume":"19"},"uris":["http://www.mendeley.com/documents/?uuid=3d7a4e74-e145-4f5d-8588-5be639c75aca"]}],"mendeley":{"formattedCitation":"(Drake &lt;i&gt;et al.&lt;/i&gt;, 1997; Makino &lt;i&gt;et al.&lt;/i&gt;, 1997; Ainsworth &lt;i&gt;et al.&lt;/i&gt;, 2002; Ainsworth &amp; Long, 2005; Ainsworth &amp; Rogers, 2007; Crous &lt;i&gt;et al.&lt;/i&gt;, 2010; Lee &lt;i&gt;et al.&lt;/i&gt;, 2011; Smith &amp; Dukes, 2013; Poorter &lt;i&gt;et al.&lt;/i&gt;, 2022)","plainTextFormattedCitation":"(Drake et al., 1997; Makino et al., 1997; Ainsworth et al., 2002; Ainsworth &amp; Long, 2005; Ainsworth &amp; Rogers, 2007; Crous et al., 2010; Lee et al., 2011; Smith &amp; Dukes, 2013; Poorter et al., 2022)","previouslyFormattedCitation":"(Drake &lt;i&gt;et al.&lt;/i&gt;, 1997; Makino &lt;i&gt;et al.&lt;/i&gt;, 1997; Ainsworth &lt;i&gt;et al.&lt;/i&gt;, 2002; Ainsworth &amp; Long, 2005; Ainsworth &amp; Rogers, 2007; Crous &lt;i&gt;et al.&lt;/i&gt;, 2010; Lee &lt;i&gt;et al.&lt;/i&gt;, 2011; Smith &amp; Dukes, 2013; Poorter &lt;i&gt;et al.&lt;/i&gt;, 2022)"},"properties":{"noteIndex":0},"schema":"https://github.com/citation-style-language/schema/raw/master/csl-citation.json"}</w:instrText>
      </w:r>
      <w:r w:rsidR="009D1515">
        <w:rPr>
          <w:bCs/>
        </w:rPr>
        <w:fldChar w:fldCharType="separate"/>
      </w:r>
      <w:r w:rsidR="00417E55" w:rsidRPr="00417E55">
        <w:rPr>
          <w:bCs/>
          <w:noProof/>
        </w:rPr>
        <w:t xml:space="preserve">(Drake </w:t>
      </w:r>
      <w:r w:rsidR="00417E55" w:rsidRPr="00417E55">
        <w:rPr>
          <w:bCs/>
          <w:i/>
          <w:noProof/>
        </w:rPr>
        <w:t>et al.</w:t>
      </w:r>
      <w:r w:rsidR="00417E55" w:rsidRPr="00417E55">
        <w:rPr>
          <w:bCs/>
          <w:noProof/>
        </w:rPr>
        <w:t xml:space="preserve">, 1997; Makino </w:t>
      </w:r>
      <w:r w:rsidR="00417E55" w:rsidRPr="00417E55">
        <w:rPr>
          <w:bCs/>
          <w:i/>
          <w:noProof/>
        </w:rPr>
        <w:t>et al.</w:t>
      </w:r>
      <w:r w:rsidR="00417E55" w:rsidRPr="00417E55">
        <w:rPr>
          <w:bCs/>
          <w:noProof/>
        </w:rPr>
        <w:t xml:space="preserve">, 1997; Ainsworth </w:t>
      </w:r>
      <w:r w:rsidR="00417E55" w:rsidRPr="00417E55">
        <w:rPr>
          <w:bCs/>
          <w:i/>
          <w:noProof/>
        </w:rPr>
        <w:t>et al.</w:t>
      </w:r>
      <w:r w:rsidR="00417E55" w:rsidRPr="00417E55">
        <w:rPr>
          <w:bCs/>
          <w:noProof/>
        </w:rPr>
        <w:t xml:space="preserve">, 2002; Ainsworth &amp; Long, 2005; Ainsworth &amp; Rogers, 2007; Crous </w:t>
      </w:r>
      <w:r w:rsidR="00417E55" w:rsidRPr="00417E55">
        <w:rPr>
          <w:bCs/>
          <w:i/>
          <w:noProof/>
        </w:rPr>
        <w:t>et al.</w:t>
      </w:r>
      <w:r w:rsidR="00417E55" w:rsidRPr="00417E55">
        <w:rPr>
          <w:bCs/>
          <w:noProof/>
        </w:rPr>
        <w:t xml:space="preserve">, 2010; Lee </w:t>
      </w:r>
      <w:r w:rsidR="00417E55" w:rsidRPr="00417E55">
        <w:rPr>
          <w:bCs/>
          <w:i/>
          <w:noProof/>
        </w:rPr>
        <w:t>et al.</w:t>
      </w:r>
      <w:r w:rsidR="00417E55" w:rsidRPr="00417E55">
        <w:rPr>
          <w:bCs/>
          <w:noProof/>
        </w:rPr>
        <w:t xml:space="preserve">, 2011; Smith &amp; Dukes, 2013; Poorter </w:t>
      </w:r>
      <w:r w:rsidR="00417E55" w:rsidRPr="00417E55">
        <w:rPr>
          <w:bCs/>
          <w:i/>
          <w:noProof/>
        </w:rPr>
        <w:t>et al.</w:t>
      </w:r>
      <w:r w:rsidR="00417E55" w:rsidRPr="00417E55">
        <w:rPr>
          <w:bCs/>
          <w:noProof/>
        </w:rPr>
        <w:t>, 2022)</w:t>
      </w:r>
      <w:r w:rsidR="009D1515">
        <w:rPr>
          <w:bCs/>
        </w:rPr>
        <w:fldChar w:fldCharType="end"/>
      </w:r>
      <w:r w:rsidR="009D1515">
        <w:rPr>
          <w:bCs/>
        </w:rPr>
        <w:t xml:space="preserve">, and follow patterns expected from </w:t>
      </w:r>
      <w:r>
        <w:rPr>
          <w:bCs/>
        </w:rPr>
        <w:t xml:space="preserve">eco-evolutionary </w:t>
      </w:r>
      <w:r w:rsidR="007A52C3">
        <w:rPr>
          <w:bCs/>
        </w:rPr>
        <w:t xml:space="preserve">optimality theory </w:t>
      </w:r>
      <w:r w:rsidR="00D875B0">
        <w:rPr>
          <w:bCs/>
        </w:rPr>
        <w:fldChar w:fldCharType="begin" w:fldLock="1"/>
      </w:r>
      <w:r w:rsidR="002167E7">
        <w:rPr>
          <w:bCs/>
        </w:rPr>
        <w:instrText>ADDIN CSL_CITATION {"citationItems":[{"id":"ITEM-1","itemData":{"DOI":"10.1007/BF00321192","ISSN":"0029-8549","abstract":"It has long been observed that leaf nitrogen concentrations decline with depth in closed canopies in a number of plant communities. This phenomenon is gen- erally believed to be related to a changing radiation environment and it has been suggested by some re- searchers that plants allocate nitrogen in order to optimize total whole canopy photosynthesis. Although optimiza- tion theory has been successfully utilized to describe a variety of physiological and ecological phenomena, it has some shortcomings that are subject to criticism (e.g., time constraints, oversimplifications, lack of insights, etc.). In this paper we present an alternative to the optimization theory of plant canopy nitrogen distribution, which we term coordination theory. We hypothesize that plants allocate nitrogen to maintain a balance between two processes, each of which is dependent on leaf nitrogen content and each of which potentially limits photosyn- thesis. These two processes are defined as Wo the Rubisco- limited rate of carboxylation, and Wj, the electron trans- port-limited rate of carboxylation. We suggest that plants allocate nitrogen differentially to leaves in different canopy layers in such a way that W c and Wj remain roughly balanced. In this scheme, the driving force for the allo- cation of nitrogen within a canopy is the difference be- tween the leaf nitrogen content that is required to bring Wc and Wj into balance and the current nitrogen content. We show that the daily carbon assimilation of a canopy with a nitrogen distribution resulting from this internal co- ordination of Wc and Wj is very similar to that obtained using optimization theory.","author":[{"dropping-particle":"","family":"Chen","given":"Jia-Lin","non-dropping-particle":"","parse-names":false,"suffix":""},{"dropping-particle":"","family":"Reynolds","given":"James F","non-dropping-particle":"","parse-names":false,"suffix":""},{"dropping-particle":"","family":"Harley","given":"Peter C","non-dropping-particle":"","parse-names":false,"suffix":""},{"dropping-particle":"","family":"Tenhunen","given":"John D","non-dropping-particle":"","parse-names":false,"suffix":""}],"container-title":"Oecologia","id":"ITEM-1","issue":"1","issued":{"date-parts":[["1993","2"]]},"page":"63-69","title":"Coordination theory of leaf nitrogen distribution in a canopy","type":"article-journal","volume":"93"},"uris":["http://www.mendeley.com/documents/?uuid=e942722a-5ac7-456c-982c-b73a3c56e025"]},{"id":"ITEM-2","itemData":{"DOI":"0003-0147/2003/16101-010387","author":[{"dropping-particle":"","family":"Wright","given":"Ian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Naturalist","id":"ITEM-2","issue":"1","issued":{"date-parts":[["2003"]]},"page":"98-111","title":"Least-cost input mixtures of water and nitrogen for photosynthesis","type":"article-journal","volume":"161"},"uris":["http://www.mendeley.com/documents/?uuid=e792122e-1fd1-4c1a-9d09-7bd7a13fee68"]},{"id":"ITEM-3","itemData":{"DOI":"10.1371/journal.pone.0038345","ISSN":"1932-6203","author":[{"dropping-particle":"","family":"Maire","given":"Vincent","non-dropping-particle":"","parse-names":false,"suffix":""},{"dropping-particle":"","family":"Martre","given":"Pierre","non-dropping-particle":"","parse-names":false,"suffix":""},{"dropping-particle":"","family":"Kattge","given":"Jens","non-dropping-particle":"","parse-names":false,"suffix":""},{"dropping-particle":"","family":"Gastal","given":"François","non-dropping-particle":"","parse-names":false,"suffix":""},{"dropping-particle":"","family":"Esser","given":"Gerd","non-dropping-particle":"","parse-names":false,"suffix":""},{"dropping-particle":"","family":"Fontaine","given":"Sébastien","non-dropping-particle":"","parse-names":false,"suffix":""},{"dropping-particle":"","family":"Soussana","given":"Jean-François","non-dropping-particle":"","parse-names":false,"suffix":""}],"container-title":"PLoS ONE","editor":[{"dropping-particle":"","family":"Bond-Lamberty","given":"Ben","non-dropping-particle":"","parse-names":false,"suffix":""}],"id":"ITEM-3","issue":"6","issued":{"date-parts":[["2012","6","7"]]},"page":"e38345","title":"The coordination of leaf photosynthesis links C and N fluxes in C&lt;sub&gt;3&lt;/sub&gt; plant species","type":"article-journal","volume":"7"},"uris":["http://www.mendeley.com/documents/?uuid=f8d279b4-20c1-439f-93ab-06c92864d12b"]},{"id":"ITEM-4","itemData":{"DOI":"10.1111/ele.12211","ISSN":"1461023X","abstract":"A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Letters","id":"ITEM-4","issue":"1","issued":{"date-parts":[["2014","1"]]},"page":"82-91","title":"Balancing the costs of carbon gain and water transport: testing a new theoretical framework for plant functional ecology","type":"article-journal","volume":"17"},"uris":["http://www.mendeley.com/documents/?uuid=e847e008-126f-46c3-a215-d3160662c7ab"]},{"id":"ITEM-5","itemData":{"DOI":"10.1038/s41477-017-0006-8","ISSN":"2055-0278","PMID":"29150690","abstract":"Gross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ESMs.","author":[{"dropping-particle":"","family":"Wang","given":"Han","non-dropping-particle":"","parse-names":false,"suffix":""},{"dropping-particle":"","family":"Prentice","given":"I Colin","non-dropping-particle":"","parse-names":false,"suffix":""},{"dropping-particle":"","family":"Keenan","given":"Trevor F","non-dropping-particle":"","parse-names":false,"suffix":""},{"dropping-particle":"","family":"Davis","given":"Tyler W","non-dropping-particle":"","parse-names":false,"suffix":""},{"dropping-particle":"","family":"Wright","given":"Ian J","non-dropping-particle":"","parse-names":false,"suffix":""},{"dropping-particle":"","family":"Cornwell","given":"William K","non-dropping-particle":"","parse-names":false,"suffix":""},{"dropping-particle":"","family":"Evans","given":"Bradley J","non-dropping-particle":"","parse-names":false,"suffix":""},{"dropping-particle":"","family":"Peng","given":"Changhui","non-dropping-particle":"","parse-names":false,"suffix":""}],"container-title":"Nature Plants","id":"ITEM-5","issue":"9","issued":{"date-parts":[["2017","9","4"]]},"page":"734-741","title":"Towards a universal model for carbon dioxide uptake by plants","type":"article-journal","volume":"3"},"uris":["http://www.mendeley.com/documents/?uuid=34d29b89-d70d-44db-b913-aa6c18dedf25"]},{"id":"ITEM-6","itemData":{"DOI":"10.1111/ele.13210","ISSN":"1461-023X","abstract":"Earth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ESMs.","author":[{"dropping-particle":"","family":"Smith","given":"Nicholas G","non-dropping-particle":"","parse-names":false,"suffix":""},{"dropping-particle":"","family":"Keenan","given":"Trevor F","non-dropping-particle":"","parse-names":false,"suffix":""},{"dropping-particle":"","family":"Prentice","given":"I C","non-dropping-particle":"","parse-names":false,"suffix":""},{"dropping-particle":"","family":"Wang","given":"Han","non-dropping-particle":"","parse-names":false,"suffix":""},{"dropping-particle":"","family":"Wright","given":"Ian J","non-dropping-particle":"","parse-names":false,"suffix":""},{"dropping-particle":"","family":"Niinemets","given":"Ülo","non-dropping-particle":"","parse-names":false,"suffix":""},{"dropping-particle":"","family":"Crous","given":"Kristine Y","non-dropping-particle":"","parse-names":false,"suffix":""},{"dropping-particle":"","family":"Domingues","given":"Tomas F","non-dropping-particle":"","parse-names":false,"suffix":""},{"dropping-particle":"","family":"Guerrieri","given":"Rossella","non-dropping-particle":"","parse-names":false,"suffix":""},{"dropping-particle":"","family":"Ishida","given":"FY oko","non-dropping-particle":"","parse-names":false,"suffix":""},{"dropping-particle":"","family":"Kattge","given":"Jens","non-dropping-particle":"","parse-names":false,"suffix":""},{"dropping-particle":"","family":"Kruger","given":"Eric L","non-dropping-particle":"","parse-names":false,"suffix":""},{"dropping-particle":"","family":"Maire","given":"Vincent","non-dropping-particle":"","parse-names":false,"suffix":""},{"dropping-particle":"","family":"Rogers","given":"Alistair","non-dropping-particle":"","parse-names":false,"suffix":""},{"dropping-particle":"","family":"Serbin","given":"Shawn P","non-dropping-particle":"","parse-names":false,"suffix":""},{"dropping-particle":"","family":"Tarvainen","given":"Lasse","non-dropping-particle":"","parse-names":false,"suffix":""},{"dropping-particle":"","family":"Togashi","given":"Henrique F","non-dropping-particle":"","parse-names":false,"suffix":""},{"dropping-particle":"","family":"Townsend","given":"Philip A","non-dropping-particle":"","parse-names":false,"suffix":""},{"dropping-particle":"","family":"Wang","given":"Meng","non-dropping-particle":"","parse-names":false,"suffix":""},{"dropping-particle":"","family":"Weerasinghe","given":"Lasantha K","non-dropping-particle":"","parse-names":false,"suffix":""},{"dropping-particle":"","family":"Zhou","given":"Shuang-Xi","non-dropping-particle":"","parse-names":false,"suffix":""}],"container-title":"Ecology Letters","editor":[{"dropping-particle":"","family":"Niu","given":"Shuli","non-dropping-particle":"","parse-names":false,"suffix":""}],"id":"ITEM-6","issue":"3","issued":{"date-parts":[["2019","3","4"]]},"page":"506-517","title":"Global photosynthetic capacity is optimized to the environment","type":"article-journal","volume":"22"},"uris":["http://www.mendeley.com/documents/?uuid=de810a7b-b01e-4be3-a228-03946531e91d"]},{"id":"ITEM-7","itemData":{"DOI":"10.1111/gcb.15212","ISSN":"1354-1013","abstract":"The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ture,","author":[{"dropping-particle":"","family":"Smith","given":"Nicholas G","non-dropping-particle":"","parse-names":false,"suffix":""},{"dropping-particle":"","family":"Keenan","given":"Trevor F","non-dropping-particle":"","parse-names":false,"suffix":""}],"container-title":"Global Change Biology","id":"ITEM-7","issue":"9","issued":{"date-parts":[["2020","9","3"]]},"page":"5202-5216","title":"Mechanisms underlying leaf photosynthetic acclimation to warming and elevated CO&lt;sub&gt;2&lt;/sub&gt; as inferred from least‐cost optimality theory","type":"article-journal","volume":"26"},"uris":["http://www.mendeley.com/documents/?uuid=bbe0947b-b3f9-4a9e-999f-3f077c3079d4"]},{"id":"ITEM-8","itemData":{"DOI":"10.1111/nph.17558","ISSN":"14698137","PMID":"34131932","abstract":"Global vegetation and land-surface models embody interdisciplinary scientific understanding of the behaviour of plants and ecosystems, and are indispensable to project the impacts of environmental change on vegetation and the interactions between vegetation and climate. However, systematic errors and persistently large differences among carbon and water cycle projections by different models highlight the limitations of current process formulations. In this review, focusing on core plant functions in the terrestrial carbon and water cycles, we show how unifying hypotheses derived from eco-evolutionary optimality (EEO) principles can provide novel, parameter-sparse representations of plant and vegetation processes. We present case studies that demonstrate how EEO generates parsimonious representations of core, leaf-level processes that are individually testable and supported by evidence. EEO approaches to photosynthesis and primary production, dark respiration and stomatal behaviour are ripe for implementation in global models. EEO approaches to other important traits, including the leaf economics spectrum and applications of EEO at the community level are active research areas. Independently tested modules emerging from EEO studies could profitably be integrated into modelling frameworks that account for the multiple time scales on which plants and plant communities adjust to environmental change.","author":[{"dropping-particle":"","family":"Harrison","given":"Sandy P","non-dropping-particle":"","parse-names":false,"suffix":""},{"dropping-particle":"","family":"Cramer","given":"Wolfgang","non-dropping-particle":"","parse-names":false,"suffix":""},{"dropping-particle":"","family":"Franklin","given":"Oskar","non-dropping-particle":"","parse-names":false,"suffix":""},{"dropping-particle":"","family":"Prentice","given":"Iain Colin","non-dropping-particle":"","parse-names":false,"suffix":""},{"dropping-particle":"","family":"Wang","given":"Han","non-dropping-particle":"","parse-names":false,"suffix":""},{"dropping-particle":"","family":"Brännström","given":"Åke","non-dropping-particle":"","parse-names":false,"suffix":""},{"dropping-particle":"","family":"Boer","given":"Hugo","non-dropping-particle":"de","parse-names":false,"suffix":""},{"dropping-particle":"","family":"Dieckmann","given":"Ulf","non-dropping-particle":"","parse-names":false,"suffix":""},{"dropping-particle":"","family":"Joshi","given":"Jaideep","non-dropping-particle":"","parse-names":false,"suffix":""},{"dropping-particle":"","family":"Keenan","given":"Trevor F","non-dropping-particle":"","parse-names":false,"suffix":""},{"dropping-particle":"","family":"Lavergne","given":"Aliénor","non-dropping-particle":"","parse-names":false,"suffix":""},{"dropping-particle":"","family":"Manzoni","given":"Stefano","non-dropping-particle":"","parse-names":false,"suffix":""},{"dropping-particle":"","family":"Mengoli","given":"Giulia","non-dropping-particle":"","parse-names":false,"suffix":""},{"dropping-particle":"","family":"Morfopoulos","given":"Catherine","non-dropping-particle":"","parse-names":false,"suffix":""},{"dropping-particle":"","family":"Peñuelas","given":"Josep","non-dropping-particle":"","parse-names":false,"suffix":""},{"dropping-particle":"","family":"Pietsch","given":"Stephan","non-dropping-particle":"","parse-names":false,"suffix":""},{"dropping-particle":"","family":"Rebel","given":"Karin T","non-dropping-particle":"","parse-names":false,"suffix":""},{"dropping-particle":"","family":"Ryu","given":"Youngryel","non-dropping-particle":"","parse-names":false,"suffix":""},{"dropping-particle":"","family":"Smith","given":"Nicholas G","non-dropping-particle":"","parse-names":false,"suffix":""},{"dropping-particle":"","family":"Stocker","given":"Benjamin D","non-dropping-particle":"","parse-names":false,"suffix":""},{"dropping-particle":"","family":"Wright","given":"Ian J","non-dropping-particle":"","parse-names":false,"suffix":""}],"container-title":"New Phytologist","id":"ITEM-8","issue":"6","issued":{"date-parts":[["2021"]]},"page":"2125-2141","title":"Eco-evolutionary optimality as a means to improve vegetation and land-surface models","type":"article-journal","volume":"231"},"uris":["http://www.mendeley.com/documents/?uuid=2837baf0-53ee-43fe-941a-4c071cdb25c8"]}],"mendeley":{"formattedCitation":"(Chen &lt;i&gt;et al.&lt;/i&gt;, 1993; Wright &lt;i&gt;et al.&lt;/i&gt;, 2003; Maire &lt;i&gt;et al.&lt;/i&gt;, 2012; Prentice &lt;i&gt;et al.&lt;/i&gt;, 2014; Wang &lt;i&gt;et al.&lt;/i&gt;, 2017; Smith &lt;i&gt;et al.&lt;/i&gt;, 2019; Smith &amp; Keenan, 2020; Harrison &lt;i&gt;et al.&lt;/i&gt;, 2021)","plainTextFormattedCitation":"(Chen et al., 1993; Wright et al., 2003; Maire et al., 2012; Prentice et al., 2014; Wang et al., 2017; Smith et al., 2019; Smith &amp; Keenan, 2020; Harrison et al., 2021)","previouslyFormattedCitation":"(Chen &lt;i&gt;et al.&lt;/i&gt;, 1993; Wright &lt;i&gt;et al.&lt;/i&gt;, 2003; Maire &lt;i&gt;et al.&lt;/i&gt;, 2012; Prentice &lt;i&gt;et al.&lt;/i&gt;, 2014; Wang &lt;i&gt;et al.&lt;/i&gt;, 2017; Smith &lt;i&gt;et al.&lt;/i&gt;, 2019; Smith &amp; Keenan, 2020; Harrison &lt;i&gt;et al.&lt;/i&gt;, 2021)"},"properties":{"noteIndex":0},"schema":"https://github.com/citation-style-language/schema/raw/master/csl-citation.json"}</w:instrText>
      </w:r>
      <w:r w:rsidR="00D875B0">
        <w:rPr>
          <w:bCs/>
        </w:rPr>
        <w:fldChar w:fldCharType="separate"/>
      </w:r>
      <w:r w:rsidR="002521FB" w:rsidRPr="002521FB">
        <w:rPr>
          <w:bCs/>
          <w:noProof/>
        </w:rPr>
        <w:t xml:space="preserve">(Chen </w:t>
      </w:r>
      <w:r w:rsidR="002521FB" w:rsidRPr="002521FB">
        <w:rPr>
          <w:bCs/>
          <w:i/>
          <w:noProof/>
        </w:rPr>
        <w:t>et al.</w:t>
      </w:r>
      <w:r w:rsidR="002521FB" w:rsidRPr="002521FB">
        <w:rPr>
          <w:bCs/>
          <w:noProof/>
        </w:rPr>
        <w:t xml:space="preserve">, 1993; Wright </w:t>
      </w:r>
      <w:r w:rsidR="002521FB" w:rsidRPr="002521FB">
        <w:rPr>
          <w:bCs/>
          <w:i/>
          <w:noProof/>
        </w:rPr>
        <w:t>et al.</w:t>
      </w:r>
      <w:r w:rsidR="002521FB" w:rsidRPr="002521FB">
        <w:rPr>
          <w:bCs/>
          <w:noProof/>
        </w:rPr>
        <w:t xml:space="preserve">, 2003; Maire </w:t>
      </w:r>
      <w:r w:rsidR="002521FB" w:rsidRPr="002521FB">
        <w:rPr>
          <w:bCs/>
          <w:i/>
          <w:noProof/>
        </w:rPr>
        <w:t>et al.</w:t>
      </w:r>
      <w:r w:rsidR="002521FB" w:rsidRPr="002521FB">
        <w:rPr>
          <w:bCs/>
          <w:noProof/>
        </w:rPr>
        <w:t xml:space="preserve">, 2012; Prentice </w:t>
      </w:r>
      <w:r w:rsidR="002521FB" w:rsidRPr="002521FB">
        <w:rPr>
          <w:bCs/>
          <w:i/>
          <w:noProof/>
        </w:rPr>
        <w:t>et al.</w:t>
      </w:r>
      <w:r w:rsidR="002521FB" w:rsidRPr="002521FB">
        <w:rPr>
          <w:bCs/>
          <w:noProof/>
        </w:rPr>
        <w:t xml:space="preserve">, 2014; Wang </w:t>
      </w:r>
      <w:r w:rsidR="002521FB" w:rsidRPr="002521FB">
        <w:rPr>
          <w:bCs/>
          <w:i/>
          <w:noProof/>
        </w:rPr>
        <w:t>et al.</w:t>
      </w:r>
      <w:r w:rsidR="002521FB" w:rsidRPr="002521FB">
        <w:rPr>
          <w:bCs/>
          <w:noProof/>
        </w:rPr>
        <w:t xml:space="preserve">, 2017; Smith </w:t>
      </w:r>
      <w:r w:rsidR="002521FB" w:rsidRPr="002521FB">
        <w:rPr>
          <w:bCs/>
          <w:i/>
          <w:noProof/>
        </w:rPr>
        <w:t>et al.</w:t>
      </w:r>
      <w:r w:rsidR="002521FB" w:rsidRPr="002521FB">
        <w:rPr>
          <w:bCs/>
          <w:noProof/>
        </w:rPr>
        <w:t xml:space="preserve">, 2019; Smith &amp; Keenan, 2020; Harrison </w:t>
      </w:r>
      <w:r w:rsidR="002521FB" w:rsidRPr="002521FB">
        <w:rPr>
          <w:bCs/>
          <w:i/>
          <w:noProof/>
        </w:rPr>
        <w:t>et al.</w:t>
      </w:r>
      <w:r w:rsidR="002521FB" w:rsidRPr="002521FB">
        <w:rPr>
          <w:bCs/>
          <w:noProof/>
        </w:rPr>
        <w:t>, 2021)</w:t>
      </w:r>
      <w:r w:rsidR="00D875B0">
        <w:rPr>
          <w:bCs/>
        </w:rPr>
        <w:fldChar w:fldCharType="end"/>
      </w:r>
      <w:r w:rsidR="009D1515">
        <w:rPr>
          <w:bCs/>
        </w:rPr>
        <w:t>.</w:t>
      </w:r>
      <w:r w:rsidR="006E5E37">
        <w:rPr>
          <w:bCs/>
        </w:rPr>
        <w:t xml:space="preserve"> </w:t>
      </w:r>
      <w:r w:rsidR="00A13318">
        <w:rPr>
          <w:bCs/>
        </w:rPr>
        <w:t>Supporting</w:t>
      </w:r>
      <w:r w:rsidR="005879E8">
        <w:rPr>
          <w:bCs/>
        </w:rPr>
        <w:t xml:space="preserve"> </w:t>
      </w:r>
      <w:r w:rsidR="00452313">
        <w:rPr>
          <w:bCs/>
        </w:rPr>
        <w:t>eco-evolutionary optimality theory</w:t>
      </w:r>
      <w:r w:rsidR="005879E8">
        <w:rPr>
          <w:bCs/>
        </w:rPr>
        <w:t>, positive effect</w:t>
      </w:r>
      <w:r w:rsidR="004963E1">
        <w:rPr>
          <w:bCs/>
        </w:rPr>
        <w:t>s</w:t>
      </w:r>
      <w:r w:rsidR="005879E8">
        <w:rPr>
          <w:bCs/>
        </w:rPr>
        <w:t xml:space="preserve"> of elevated CO</w:t>
      </w:r>
      <w:r w:rsidR="005879E8">
        <w:rPr>
          <w:bCs/>
          <w:vertAlign w:val="subscript"/>
        </w:rPr>
        <w:t>2</w:t>
      </w:r>
      <w:r w:rsidR="005879E8">
        <w:rPr>
          <w:bCs/>
        </w:rPr>
        <w:t xml:space="preserve"> on </w:t>
      </w:r>
      <w:proofErr w:type="spellStart"/>
      <w:r w:rsidR="005879E8">
        <w:rPr>
          <w:bCs/>
          <w:i/>
          <w:iCs/>
        </w:rPr>
        <w:t>A</w:t>
      </w:r>
      <w:r w:rsidR="005879E8">
        <w:rPr>
          <w:bCs/>
          <w:vertAlign w:val="subscript"/>
        </w:rPr>
        <w:t>net,growth</w:t>
      </w:r>
      <w:proofErr w:type="spellEnd"/>
      <w:r w:rsidR="005879E8">
        <w:rPr>
          <w:bCs/>
        </w:rPr>
        <w:t xml:space="preserve"> </w:t>
      </w:r>
      <w:r w:rsidR="00A73375">
        <w:rPr>
          <w:bCs/>
        </w:rPr>
        <w:t xml:space="preserve">and </w:t>
      </w:r>
      <w:r w:rsidR="00A73375">
        <w:rPr>
          <w:bCs/>
          <w:i/>
          <w:iCs/>
        </w:rPr>
        <w:t>J</w:t>
      </w:r>
      <w:r w:rsidR="00A73375">
        <w:rPr>
          <w:bCs/>
          <w:vertAlign w:val="subscript"/>
        </w:rPr>
        <w:t>max25</w:t>
      </w:r>
      <w:r w:rsidR="00A73375">
        <w:rPr>
          <w:bCs/>
        </w:rPr>
        <w:t>:</w:t>
      </w:r>
      <w:r w:rsidR="00A73375">
        <w:rPr>
          <w:bCs/>
          <w:i/>
          <w:iCs/>
        </w:rPr>
        <w:t>V</w:t>
      </w:r>
      <w:r w:rsidR="00A73375">
        <w:rPr>
          <w:bCs/>
          <w:vertAlign w:val="subscript"/>
        </w:rPr>
        <w:t>cmax25</w:t>
      </w:r>
      <w:r w:rsidR="00A73375">
        <w:rPr>
          <w:bCs/>
        </w:rPr>
        <w:t xml:space="preserve"> </w:t>
      </w:r>
      <w:r w:rsidR="00D875B0">
        <w:rPr>
          <w:bCs/>
        </w:rPr>
        <w:t xml:space="preserve">and negative effects of </w:t>
      </w:r>
      <w:r w:rsidR="005879E8">
        <w:rPr>
          <w:bCs/>
        </w:rPr>
        <w:t>elevated CO</w:t>
      </w:r>
      <w:r w:rsidR="005879E8">
        <w:rPr>
          <w:bCs/>
          <w:vertAlign w:val="subscript"/>
        </w:rPr>
        <w:t>2</w:t>
      </w:r>
      <w:r w:rsidR="005879E8">
        <w:rPr>
          <w:bCs/>
        </w:rPr>
        <w:t xml:space="preserve"> on </w:t>
      </w:r>
      <w:r w:rsidR="005879E8">
        <w:rPr>
          <w:bCs/>
          <w:i/>
          <w:iCs/>
        </w:rPr>
        <w:t>V</w:t>
      </w:r>
      <w:r w:rsidR="005879E8">
        <w:rPr>
          <w:bCs/>
          <w:vertAlign w:val="subscript"/>
        </w:rPr>
        <w:t>cmax25</w:t>
      </w:r>
      <w:r w:rsidR="00A73375">
        <w:rPr>
          <w:bCs/>
        </w:rPr>
        <w:t xml:space="preserve"> and</w:t>
      </w:r>
      <w:r w:rsidR="005879E8">
        <w:rPr>
          <w:bCs/>
        </w:rPr>
        <w:t xml:space="preserve"> </w:t>
      </w:r>
      <w:r w:rsidR="005879E8">
        <w:rPr>
          <w:bCs/>
          <w:i/>
          <w:iCs/>
        </w:rPr>
        <w:t>J</w:t>
      </w:r>
      <w:r w:rsidR="005879E8">
        <w:rPr>
          <w:bCs/>
          <w:vertAlign w:val="subscript"/>
        </w:rPr>
        <w:t>max25</w:t>
      </w:r>
      <w:r w:rsidR="005879E8">
        <w:rPr>
          <w:bCs/>
        </w:rPr>
        <w:t xml:space="preserve"> were </w:t>
      </w:r>
      <w:r w:rsidR="00A13318">
        <w:rPr>
          <w:bCs/>
        </w:rPr>
        <w:t>similar</w:t>
      </w:r>
      <w:r w:rsidR="00821D9F">
        <w:rPr>
          <w:bCs/>
        </w:rPr>
        <w:t xml:space="preserve"> </w:t>
      </w:r>
      <w:r w:rsidR="00A13318">
        <w:rPr>
          <w:bCs/>
        </w:rPr>
        <w:t xml:space="preserve">across </w:t>
      </w:r>
      <w:r w:rsidR="00D875B0">
        <w:rPr>
          <w:bCs/>
        </w:rPr>
        <w:t xml:space="preserve">the </w:t>
      </w:r>
      <w:commentRangeStart w:id="180"/>
      <w:commentRangeStart w:id="181"/>
      <w:r w:rsidR="00FB203E">
        <w:rPr>
          <w:bCs/>
        </w:rPr>
        <w:t>nitrogen</w:t>
      </w:r>
      <w:r w:rsidR="009D476A">
        <w:rPr>
          <w:bCs/>
        </w:rPr>
        <w:t xml:space="preserve"> </w:t>
      </w:r>
      <w:commentRangeEnd w:id="180"/>
      <w:r w:rsidR="009D476A">
        <w:rPr>
          <w:rStyle w:val="CommentReference"/>
        </w:rPr>
        <w:commentReference w:id="180"/>
      </w:r>
      <w:commentRangeEnd w:id="181"/>
      <w:r w:rsidR="00C52877">
        <w:rPr>
          <w:rStyle w:val="CommentReference"/>
        </w:rPr>
        <w:commentReference w:id="181"/>
      </w:r>
      <w:r w:rsidR="00D875B0">
        <w:rPr>
          <w:bCs/>
        </w:rPr>
        <w:t>fertilization gradient</w:t>
      </w:r>
      <w:r w:rsidR="00C71894">
        <w:rPr>
          <w:bCs/>
        </w:rPr>
        <w:t>, suggesting</w:t>
      </w:r>
      <w:r w:rsidR="0068430A">
        <w:rPr>
          <w:bCs/>
        </w:rPr>
        <w:t xml:space="preserve"> that leaf photosynthetic responses to elevated CO</w:t>
      </w:r>
      <w:r w:rsidR="0068430A">
        <w:rPr>
          <w:bCs/>
          <w:vertAlign w:val="subscript"/>
        </w:rPr>
        <w:t>2</w:t>
      </w:r>
      <w:r w:rsidR="0068430A">
        <w:rPr>
          <w:bCs/>
        </w:rPr>
        <w:t xml:space="preserve"> were </w:t>
      </w:r>
      <w:r w:rsidR="002D0632">
        <w:rPr>
          <w:bCs/>
        </w:rPr>
        <w:t xml:space="preserve">decoupled from nitrogen supply. Instead, increased </w:t>
      </w:r>
      <w:r w:rsidR="005B3634">
        <w:rPr>
          <w:bCs/>
          <w:i/>
          <w:iCs/>
        </w:rPr>
        <w:t>J</w:t>
      </w:r>
      <w:r w:rsidR="005B3634">
        <w:rPr>
          <w:bCs/>
          <w:vertAlign w:val="subscript"/>
        </w:rPr>
        <w:t>max25</w:t>
      </w:r>
      <w:r w:rsidR="005B3634">
        <w:rPr>
          <w:bCs/>
        </w:rPr>
        <w:t>:</w:t>
      </w:r>
      <w:r w:rsidR="005B3634">
        <w:rPr>
          <w:bCs/>
          <w:i/>
          <w:iCs/>
        </w:rPr>
        <w:t>V</w:t>
      </w:r>
      <w:r w:rsidR="005B3634">
        <w:rPr>
          <w:bCs/>
          <w:vertAlign w:val="subscript"/>
        </w:rPr>
        <w:t>cmax25</w:t>
      </w:r>
      <w:r w:rsidR="005B3634">
        <w:rPr>
          <w:bCs/>
        </w:rPr>
        <w:t xml:space="preserve"> and photosynthetic nitrogen-use efficiency under elevated CO</w:t>
      </w:r>
      <w:r w:rsidR="005B3634">
        <w:rPr>
          <w:bCs/>
          <w:vertAlign w:val="subscript"/>
        </w:rPr>
        <w:t>2</w:t>
      </w:r>
      <w:r w:rsidR="005B3634">
        <w:rPr>
          <w:bCs/>
        </w:rPr>
        <w:t xml:space="preserve"> </w:t>
      </w:r>
      <w:r w:rsidR="002D0632">
        <w:rPr>
          <w:bCs/>
        </w:rPr>
        <w:t xml:space="preserve">provide strong support for the idea that leaves </w:t>
      </w:r>
      <w:r w:rsidR="005B3634">
        <w:rPr>
          <w:bCs/>
        </w:rPr>
        <w:t xml:space="preserve">were downregulating </w:t>
      </w:r>
      <w:r w:rsidR="005B3634">
        <w:rPr>
          <w:bCs/>
          <w:i/>
          <w:iCs/>
        </w:rPr>
        <w:t>V</w:t>
      </w:r>
      <w:r w:rsidR="005B3634">
        <w:rPr>
          <w:bCs/>
          <w:vertAlign w:val="subscript"/>
        </w:rPr>
        <w:t>cmax25</w:t>
      </w:r>
      <w:r w:rsidR="005B3634">
        <w:rPr>
          <w:bCs/>
        </w:rPr>
        <w:t xml:space="preserve"> in response to </w:t>
      </w:r>
      <w:r w:rsidR="005B3634">
        <w:t>e</w:t>
      </w:r>
      <w:r w:rsidR="008C7A0B">
        <w:t xml:space="preserve">levated </w:t>
      </w:r>
      <w:r w:rsidR="005B3634">
        <w:t>CO</w:t>
      </w:r>
      <w:r w:rsidR="005B3634">
        <w:rPr>
          <w:vertAlign w:val="subscript"/>
        </w:rPr>
        <w:t>2</w:t>
      </w:r>
      <w:r w:rsidR="005B3634">
        <w:rPr>
          <w:bCs/>
        </w:rPr>
        <w:t xml:space="preserve"> such that </w:t>
      </w:r>
      <w:r w:rsidR="004014B1">
        <w:rPr>
          <w:bCs/>
        </w:rPr>
        <w:t xml:space="preserve">enhanced </w:t>
      </w:r>
      <w:r w:rsidR="005B3634">
        <w:rPr>
          <w:bCs/>
        </w:rPr>
        <w:t xml:space="preserve">net photosynthesis rates approached becoming equally co-limited by Rubisco carboxylation and RuBP regeneration </w:t>
      </w:r>
      <w:r w:rsidR="005B3634">
        <w:rPr>
          <w:bCs/>
        </w:rPr>
        <w:fldChar w:fldCharType="begin" w:fldLock="1"/>
      </w:r>
      <w:r w:rsidR="00AC21AF">
        <w:rPr>
          <w:bCs/>
        </w:rPr>
        <w:instrText>ADDIN CSL_CITATION {"citationItems":[{"id":"ITEM-1","itemData":{"DOI":"10.1007/BF00321192","ISSN":"0029-8549","abstract":"It has long been observed that leaf nitrogen concentrations decline with depth in closed canopies in a number of plant communities. This phenomenon is gen- erally believed to be related to a changing radiation environment and it has been suggested by some re- searchers that plants allocate nitrogen in order to optimize total whole canopy photosynthesis. Although optimiza- tion theory has been successfully utilized to describe a variety of physiological and ecological phenomena, it has some shortcomings that are subject to criticism (e.g., time constraints, oversimplifications, lack of insights, etc.). In this paper we present an alternative to the optimization theory of plant canopy nitrogen distribution, which we term coordination theory. We hypothesize that plants allocate nitrogen to maintain a balance between two processes, each of which is dependent on leaf nitrogen content and each of which potentially limits photosyn- thesis. These two processes are defined as Wo the Rubisco- limited rate of carboxylation, and Wj, the electron trans- port-limited rate of carboxylation. We suggest that plants allocate nitrogen differentially to leaves in different canopy layers in such a way that W c and Wj remain roughly balanced. In this scheme, the driving force for the allo- cation of nitrogen within a canopy is the difference be- tween the leaf nitrogen content that is required to bring Wc and Wj into balance and the current nitrogen content. We show that the daily carbon assimilation of a canopy with a nitrogen distribution resulting from this internal co- ordination of Wc and Wj is very similar to that obtained using optimization theory.","author":[{"dropping-particle":"","family":"Chen","given":"Jia-Lin","non-dropping-particle":"","parse-names":false,"suffix":""},{"dropping-particle":"","family":"Reynolds","given":"James F","non-dropping-particle":"","parse-names":false,"suffix":""},{"dropping-particle":"","family":"Harley","given":"Peter C","non-dropping-particle":"","parse-names":false,"suffix":""},{"dropping-particle":"","family":"Tenhunen","given":"John D","non-dropping-particle":"","parse-names":false,"suffix":""}],"container-title":"Oecologia","id":"ITEM-1","issue":"1","issued":{"date-parts":[["1993","2"]]},"page":"63-69","title":"Coordination theory of leaf nitrogen distribution in a canopy","type":"article-journal","volume":"93"},"uris":["http://www.mendeley.com/documents/?uuid=e942722a-5ac7-456c-982c-b73a3c56e025"]},{"id":"ITEM-2","itemData":{"DOI":"10.1371/journal.pone.0038345","ISSN":"1932-6203","author":[{"dropping-particle":"","family":"Maire","given":"Vincent","non-dropping-particle":"","parse-names":false,"suffix":""},{"dropping-particle":"","family":"Martre","given":"Pierre","non-dropping-particle":"","parse-names":false,"suffix":""},{"dropping-particle":"","family":"Kattge","given":"Jens","non-dropping-particle":"","parse-names":false,"suffix":""},{"dropping-particle":"","family":"Gastal","given":"François","non-dropping-particle":"","parse-names":false,"suffix":""},{"dropping-particle":"","family":"Esser","given":"Gerd","non-dropping-particle":"","parse-names":false,"suffix":""},{"dropping-particle":"","family":"Fontaine","given":"Sébastien","non-dropping-particle":"","parse-names":false,"suffix":""},{"dropping-particle":"","family":"Soussana","given":"Jean-François","non-dropping-particle":"","parse-names":false,"suffix":""}],"container-title":"PLoS ONE","editor":[{"dropping-particle":"","family":"Bond-Lamberty","given":"Ben","non-dropping-particle":"","parse-names":false,"suffix":""}],"id":"ITEM-2","issue":"6","issued":{"date-parts":[["2012","6","7"]]},"page":"e38345","title":"The coordination of leaf photosynthesis links C and N fluxes in C&lt;sub&gt;3&lt;/sub&gt; plant species","type":"article-journal","volume":"7"},"uris":["http://www.mendeley.com/documents/?uuid=f8d279b4-20c1-439f-93ab-06c92864d12b"]},{"id":"ITEM-3","itemData":{"DOI":"10.1111/gcb.15212","ISSN":"1354-1013","abstract":"The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ture,","author":[{"dropping-particle":"","family":"Smith","given":"Nicholas G","non-dropping-particle":"","parse-names":false,"suffix":""},{"dropping-particle":"","family":"Keenan","given":"Trevor F","non-dropping-particle":"","parse-names":false,"suffix":""}],"container-title":"Global Change Biology","id":"ITEM-3","issue":"9","issued":{"date-parts":[["2020","9","3"]]},"page":"5202-5216","title":"Mechanisms underlying leaf photosynthetic acclimation to warming and elevated CO&lt;sub&gt;2&lt;/sub&gt; as inferred from least‐cost optimality theory","type":"article-journal","volume":"26"},"uris":["http://www.mendeley.com/documents/?uuid=bbe0947b-b3f9-4a9e-999f-3f077c3079d4"]}],"mendeley":{"formattedCitation":"(Chen &lt;i&gt;et al.&lt;/i&gt;, 1993; Maire &lt;i&gt;et al.&lt;/i&gt;, 2012; Smith &amp; Keenan, 2020)","plainTextFormattedCitation":"(Chen et al., 1993; Maire et al., 2012; Smith &amp; Keenan, 2020)","previouslyFormattedCitation":"(Chen &lt;i&gt;et al.&lt;/i&gt;, 1993; Maire &lt;i&gt;et al.&lt;/i&gt;, 2012; Smith &amp; Keenan, 2020)"},"properties":{"noteIndex":0},"schema":"https://github.com/citation-style-language/schema/raw/master/csl-citation.json"}</w:instrText>
      </w:r>
      <w:r w:rsidR="005B3634">
        <w:rPr>
          <w:bCs/>
        </w:rPr>
        <w:fldChar w:fldCharType="separate"/>
      </w:r>
      <w:r w:rsidR="00AE001C" w:rsidRPr="00AE001C">
        <w:rPr>
          <w:bCs/>
          <w:noProof/>
        </w:rPr>
        <w:t xml:space="preserve">(Chen </w:t>
      </w:r>
      <w:r w:rsidR="00AE001C" w:rsidRPr="00AE001C">
        <w:rPr>
          <w:bCs/>
          <w:i/>
          <w:noProof/>
        </w:rPr>
        <w:t>et al.</w:t>
      </w:r>
      <w:r w:rsidR="00AE001C" w:rsidRPr="00AE001C">
        <w:rPr>
          <w:bCs/>
          <w:noProof/>
        </w:rPr>
        <w:t xml:space="preserve">, 1993; Maire </w:t>
      </w:r>
      <w:r w:rsidR="00AE001C" w:rsidRPr="00AE001C">
        <w:rPr>
          <w:bCs/>
          <w:i/>
          <w:noProof/>
        </w:rPr>
        <w:t>et al.</w:t>
      </w:r>
      <w:r w:rsidR="00AE001C" w:rsidRPr="00AE001C">
        <w:rPr>
          <w:bCs/>
          <w:noProof/>
        </w:rPr>
        <w:t>, 2012; Smith &amp; Keenan, 2020)</w:t>
      </w:r>
      <w:r w:rsidR="005B3634">
        <w:rPr>
          <w:bCs/>
        </w:rPr>
        <w:fldChar w:fldCharType="end"/>
      </w:r>
      <w:r w:rsidR="005B3634">
        <w:rPr>
          <w:bCs/>
        </w:rPr>
        <w:t>.</w:t>
      </w:r>
    </w:p>
    <w:p w14:paraId="67E9ADA0" w14:textId="57F4D65D" w:rsidR="00A333A1" w:rsidRDefault="002E28D6" w:rsidP="00491BF7">
      <w:pPr>
        <w:spacing w:line="360" w:lineRule="auto"/>
        <w:ind w:firstLine="720"/>
        <w:rPr>
          <w:bCs/>
        </w:rPr>
      </w:pPr>
      <w:r>
        <w:rPr>
          <w:bCs/>
        </w:rPr>
        <w:t>Whole-plant</w:t>
      </w:r>
      <w:r w:rsidR="00A73375">
        <w:rPr>
          <w:bCs/>
        </w:rPr>
        <w:t xml:space="preserve"> responses </w:t>
      </w:r>
      <w:r>
        <w:rPr>
          <w:bCs/>
        </w:rPr>
        <w:t>were also</w:t>
      </w:r>
      <w:r w:rsidR="00F41342">
        <w:rPr>
          <w:bCs/>
        </w:rPr>
        <w:t xml:space="preserve"> </w:t>
      </w:r>
      <w:r w:rsidR="00F41081">
        <w:rPr>
          <w:bCs/>
        </w:rPr>
        <w:t>consistent with previous studies</w:t>
      </w:r>
      <w:r w:rsidR="00ED7444">
        <w:rPr>
          <w:bCs/>
        </w:rPr>
        <w:t xml:space="preserve"> that </w:t>
      </w:r>
      <w:r w:rsidR="002D0632">
        <w:rPr>
          <w:bCs/>
        </w:rPr>
        <w:t xml:space="preserve">have </w:t>
      </w:r>
      <w:r w:rsidR="00ED7444">
        <w:rPr>
          <w:bCs/>
        </w:rPr>
        <w:t>investigate</w:t>
      </w:r>
      <w:r w:rsidR="002D0632">
        <w:rPr>
          <w:bCs/>
        </w:rPr>
        <w:t>d</w:t>
      </w:r>
      <w:r w:rsidR="00ED7444">
        <w:rPr>
          <w:bCs/>
        </w:rPr>
        <w:t xml:space="preserve"> plant responses to elevated CO</w:t>
      </w:r>
      <w:r w:rsidR="00ED7444">
        <w:rPr>
          <w:bCs/>
          <w:vertAlign w:val="subscript"/>
        </w:rPr>
        <w:t>2</w:t>
      </w:r>
      <w:r w:rsidR="00F41081">
        <w:rPr>
          <w:bCs/>
        </w:rPr>
        <w:t xml:space="preserve"> </w:t>
      </w:r>
      <w:commentRangeStart w:id="182"/>
      <w:commentRangeStart w:id="183"/>
      <w:r w:rsidR="00F41081">
        <w:rPr>
          <w:bCs/>
        </w:rPr>
        <w:fldChar w:fldCharType="begin" w:fldLock="1"/>
      </w:r>
      <w:r w:rsidR="008628D8">
        <w:rPr>
          <w:bCs/>
        </w:rPr>
        <w:instrText>ADDIN CSL_CITATION {"citationItems":[{"id":"ITEM-1","itemData":{"DOI":"10.1111/nph.17802","ISSN":"14698137","PMID":"34657301","abstract":"Generalised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author":[{"dropping-particle":"","family":"Poorter","given":"Hendrik","non-dropping-particle":"","parse-names":false,"suffix":""},{"dropping-particle":"","family":"Knopf","given":"Oliver","non-dropping-particle":"","parse-names":false,"suffix":""},{"dropping-particle":"","family":"Wright","given":"Ian J","non-dropping-particle":"","parse-names":false,"suffix":""},{"dropping-particle":"","family":"Temme","given":"Andries A","non-dropping-particle":"","parse-names":false,"suffix":""},{"dropping-particle":"","family":"Hogewoning","given":"Sander W","non-dropping-particle":"","parse-names":false,"suffix":""},{"dropping-particle":"","family":"Graf","given":"Alexander","non-dropping-particle":"","parse-names":false,"suffix":""},{"dropping-particle":"","family":"Cernusak","given":"Lucas A","non-dropping-particle":"","parse-names":false,"suffix":""},{"dropping-particle":"","family":"Pons","given":"Thijs L","non-dropping-particle":"","parse-names":false,"suffix":""}],"container-title":"New Phytologist","id":"ITEM-1","issue":"4","issued":{"date-parts":[["2022"]]},"page":"1560-1596","title":"A meta-analysis of responses of C&lt;sub&gt;3&lt;/sub&gt; plants to atmospheric CO&lt;sub&gt;2&lt;/sub&gt;: dose–response curves for 85 traits ranging from the molecular to the whole-plant level","type":"article-journal","volume":"233"},"uris":["http://www.mendeley.com/documents/?uuid=e206fbac-5f81-4b6c-b009-89d7b2066fdb"]},{"id":"ITEM-2","itemData":{"DOI":"10.1111/j.1469-8137.2004.01224.x","ISSN":"0028646X","PMID":"15720649","abstract":"Free-air CO2 enrichment (FACE) experiments allow study of the effects of elevated [CO2] on plants and ecosystems grown under natural conditions without enclosure. Data from 120 primary, peer-reviewed articles describing physiology and production in the 12 large-scale FACE experiments (475-600 ppm) were collected and summarized using meta-analytic techniques. The results confirm some results from previous chamber experiments: light-saturated carbon uptake, diurnal C assimilation, growth and above-ground production increased, while specific leaf area and stomatal conductance decreased in elevated [CO2]. There were differences in FACE. Trees were more responsive than herbaceous species to elevated [CO2]. Grain crop yields increased far less than anticipated from prior enclosure studies. The broad direction of change in photosynthesis and production in elevated [CO2] may be similar in FACE and enclosure studies, but there are major quantitative differences: trees were more responsive than other functional types; C4 species showed little response; and the reduction in plant nitrogen was small and largely accounted for by decreased Rubisco. The results from this review may provide the most plausible estimates of how plants in their native environments and field-grown crops will respond to rising atmospheric [CO2]; but even with FACE there are limitations, which are also discussed. © New Phytologist (2004).","author":[{"dropping-particle":"","family":"Ainsworth","given":"Elizabeth A","non-dropping-particle":"","parse-names":false,"suffix":""},{"dropping-particle":"","family":"Long","given":"Stephen P","non-dropping-particle":"","parse-names":false,"suffix":""}],"container-title":"New Phytologist","id":"ITEM-2","issue":"2","issued":{"date-parts":[["2005"]]},"page":"351-372","title":"What have we learned from 15 years of free-air CO&lt;sub&gt;2&lt;/sub&gt; enrichment (FACE)? A meta-analytic review of the responses of photosynthesis, canopy properties and plant production to rising CO&lt;sub&gt;2&lt;/sub&gt;","type":"article-journal","volume":"165"},"uris":["http://www.mendeley.com/documents/?uuid=d9063f10-6625-49fe-a00e-810449f2d611"]},{"id":"ITEM-3","itemData":{"DOI":"10.1104/pp.115.1.199","ISSN":"1532-2548","abstract":"The effects of CO2 enrichment on growth and N allocation of rice (Oryza sativa L.) were examined. The plants were grown hydroponically in growth chambers with a 14-h photoperiod (1000 [mu]mol quanta m-2 s-1) and a day/night temperature of 25/20[deg]C. From the 28th to 70th d after germination, the plants were exposed to two CO2 partial pressures, namely 36 and 100 Pa. The CO2 enrichment increased the final biomass, but this was caused by a stimulation of the growth rate during the first week of the exposure to elevated CO2 partial pressures. The disappearance of the initial stimulation of the growth rate was associated with a decreased leaf area ratio. Furthermore, CO2 enrichment decreased the investment of N in the leaf blades, whereas the N allocation into the leaf sheaths and roots increased. Thus, the decrease in leaf N content by CO2 enrichment was not due to dilution of N caused by a relative increase in the plant biomass but was due to the change in N allocation at the whole-plant level. We conclude that the growth responses of rice to CO2 enrichment are mainly controlled by leaf area expansion and N allocation into leaf blades at the whole-plant level.","author":[{"dropping-particle":"","family":"Makino","given":"Amane","non-dropping-particle":"","parse-names":false,"suffix":""},{"dropping-particle":"","family":"Harada","given":"M","non-dropping-particle":"","parse-names":false,"suffix":""},{"dropping-particle":"","family":"Sato","given":"T","non-dropping-particle":"","parse-names":false,"suffix":""},{"dropping-particle":"","family":"Nakano","given":"H","non-dropping-particle":"","parse-names":false,"suffix":""},{"dropping-particle":"","family":"Mae","given":"T","non-dropping-particle":"","parse-names":false,"suffix":""}],"container-title":"Plant Physiology","id":"ITEM-3","issue":"1","issued":{"date-parts":[["1997","9","1"]]},"page":"199-203","title":"Growth and N Allocation in Rice Plants under CO2 Enrichment","type":"article-journal","volume":"115"},"uris":["http://www.mendeley.com/documents/?uuid=7f71e55c-a3c1-48c1-b965-256a097fcbe9"]},{"id":"ITEM-4","itemData":{"DOI":"10.1046/j.1365-2486.2002.00498.x","ISSN":"13541013","abstract":"The effects of elevated [CO2] on 25 variables describing soybean physiology, growth and yield are reviewed using meta-analytic techniques. This is the first meta-analysis to our knowledge performed on a single crop species and summarizes the effects of 111 studies. These primary studies include numerous soybean growth forms, various stress and experimental treatments, and a range of elevated [CO2] levels (from 450 to 1250 p.p.m.), with a mean of 689 p.p.m. across all studies. Stimulation of soybean leaf CO2 assimilation rate with growth at elevated [CO2] was 39%, despite a 40% decrease in stomatal conductance and a 11% decrease in Rubisco activity. Increased leaf CO2 uptake combined with an 18% stimulation in leaf area to provide a 59% increase in canopy photosynthetic rate. The increase in total dry weight was lower at 37%, and seed yield still lower at 24%. This shows that even in an agronomic species selected for maximum investment in seed, several plant level feedbacks prevent additional investment in reproduction, such that yield fails to reflect fully the increase in whole plant carbon uptake. Large soil containers (&gt; 9 L) have been considered adequate for assessing plant responses to elevated [CO2]. However, in open-top chamber experiments, soybeans grown in large pots showed a significant threefold smaller stimulation in yield than soybeans grown in the ground. This suggests that conclusions about plant yield based on pot studies, even when using very large containers, are a poor reflection of performance in the absence of any physical restriction on root growth. This review supports a number of current paradigms of plant responses to elevated [CO2]. Namely, stimulation of photosynthesis is greater in plants that fix N and have additional carbohydrate sinks in nodules. This supports the notion that photosynthetic capacity decreases when plants are N-limited, but not when plants have adequate N and sink strength. The root: shoot ratio did not change with growth at elevated [CO2], sustaining the charge that biomass allocation is unaffected by growth at elevated [CO2] when plant size and ontogeny are considered.","author":[{"dropping-particle":"","family":"Ainsworth","given":"Elizabeth A","non-dropping-particle":"","parse-names":false,"suffix":""},{"dropping-particle":"","family":"Davey","given":"Phillip A","non-dropping-particle":"","parse-names":false,"suffix":""},{"dropping-particle":"","family":"Bernacchi","given":"Carl J","non-dropping-particle":"","parse-names":false,"suffix":""},{"dropping-particle":"","family":"Dermody","given":"Orla C","non-dropping-particle":"","parse-names":false,"suffix":""},{"dropping-particle":"","family":"Heaton","given":"Emily A","non-dropping-particle":"","parse-names":false,"suffix":""},{"dropping-particle":"","family":"Moore","given":"David J","non-dropping-particle":"","parse-names":false,"suffix":""},{"dropping-particle":"","family":"Morgan","given":"Patrick B","non-dropping-particle":"","parse-names":false,"suffix":""},{"dropping-particle":"","family":"Naidu","given":"Shawna L","non-dropping-particle":"","parse-names":false,"suffix":""},{"dropping-particle":"","family":"Ra","given":"Hyung Shim Yoo","non-dropping-particle":"","parse-names":false,"suffix":""},{"dropping-particle":"","family":"Zhu","given":"Xin Guang","non-dropping-particle":"","parse-names":false,"suffix":""},{"dropping-particle":"","family":"Curtis","given":"Peter S","non-dropping-particle":"","parse-names":false,"suffix":""},{"dropping-particle":"","family":"Long","given":"Stephen P","non-dropping-particle":"","parse-names":false,"suffix":""}],"container-title":"Global Change Biology","id":"ITEM-4","issue":"8","issued":{"date-parts":[["2002"]]},"note":"Paper seems to suggest stronger leaf response to CO2 than whole plant response, which is curious\n\nPaper also hypothesizes that nodulated soybean shouldn't have an acclimation response to CO2 (presumably due to paradigm that Nlimitation drives acclimation responses to increasing CO2)","page":"695-709","title":"A meta-analysis of elevated [CO&lt;sub&gt;2&lt;/sub&gt;] effects on soybean (&lt;i&gt;Glycine max&lt;/i&gt;) physiology, growth and yield","type":"article-journal","volume":"8"},"uris":["http://www.mendeley.com/documents/?uuid=ce631e95-b0ce-4987-95bf-f5a783beed98"]},{"id":"ITEM-5","itemData":{"author":[{"dropping-particle":"","family":"Norby","given":"Richard J","non-dropping-particle":"","parse-names":false,"suffix":""},{"dropping-particle":"","family":"Warren","given":"Jeffrey M","non-dropping-particle":"","parse-names":false,"suffix":""},{"dropping-particle":"","family":"Iversen","given":"Colleen M","non-dropping-particle":"","parse-names":false,"suffix":""},{"dropping-particle":"","family":"Medlyn","given":"Belinda E","non-dropping-particle":"","parse-names":false,"suffix":""},{"dropping-particle":"","family":"McMurtrie","given":"Ross E","non-dropping-particle":"","parse-names":false,"suffix":""}],"container-title":"Proceedings of the National Academy of Sciences","id":"ITEM-5","issue":"45","issued":{"date-parts":[["2010"]]},"page":"19368-19373","title":"CO2 enhancement of forest productivity constrained by limited nitrogen availability","type":"article-journal","volume":"107"},"uris":["http://www.mendeley.com/documents/?uuid=e767abd0-6adf-454f-b204-7f6ea57b1637"]},{"id":"ITEM-6","itemData":{"DOI":"10.1111/j.1365-2486.2012.02797.x","ISSN":"13541013","author":[{"dropping-particle":"","family":"Smith","given":"Nicholas G","non-dropping-particle":"","parse-names":false,"suffix":""},{"dropping-particle":"","family":"Dukes","given":"Jeffrey S","non-dropping-particle":"","parse-names":false,"suffix":""}],"container-title":"Global Change Biology","id":"ITEM-6","issue":"1","issued":{"date-parts":[["2013","1"]]},"page":"45-63","title":"Plant respiration and photosynthesis in global-scale models: incorporating acclimation to temperature and CO 2","type":"article-journal","volume":"19"},"uris":["http://www.mendeley.com/documents/?uuid=3d7a4e74-e145-4f5d-8588-5be639c75aca"]},{"id":"ITEM-7","itemData":{"DOI":"10.1126/science.1091390","ISSN":"0036-8075","abstract":"To develop low-energy architecture, designers need knowledge about passive cooling techniques and shading devices. This paper focuses on the impact of management strategies for external mobile shadings and cooling by natural ventilation. Various control rules are simulated for both techniques. Resulting energy demand and comfort conditions are discussed. For shadings, strategies based on both internal temperature and solar irradiation set points are shown to be more efficient than strategies based on solar irradiation or internal temperature alone. For natural ventilation, strategies limiting the flow rate when outside temperature exceeds internal temperature are found to have no major impact on comfort conditions for the Belgian weather. A flow rate limitation when external temperature drops is found to be efficient to save energy. Objectives of this paper are to show that management choices have a real impact on energy and comfort criteria and to help designers to choose the adequate management rules for their projects. © 2005 Elsevier Ltd. All rights reserved.","author":[{"dropping-particle":"","family":"Hungate","given":"Bruce A","non-dropping-particle":"","parse-names":false,"suffix":""},{"dropping-particle":"","family":"Dukes","given":"Jeffrey S","non-dropping-particle":"","parse-names":false,"suffix":""},{"dropping-particle":"","family":"Shaw","given":"M Rebecca","non-dropping-particle":"","parse-names":false,"suffix":""},{"dropping-particle":"","family":"Luo","given":"Yiqi","non-dropping-particle":"","parse-names":false,"suffix":""},{"dropping-particle":"","family":"Field","given":"Christopher B","non-dropping-particle":"","parse-names":false,"suffix":""}],"container-title":"Science","id":"ITEM-7","issue":"5650","issued":{"date-parts":[["2003","11","28"]]},"note":"Models that incorporate nutrient cycling predict much less CO2 sequestration (i.e. uptake via photosynthesis) than models that lack these feedbacks. \n\nTherefore, models that do not include nutrient feedbacks tend to overestimate carbon uptake under CO2, and may not be as realistic as those that include nutrient cycling","page":"1512-1513","title":"Nitrogen and climate change","type":"article-journal","volume":"302"},"uris":["http://www.mendeley.com/documents/?uuid=27d5f9a2-ef0f-4622-8624-6b2e99d109bc"]}],"mendeley":{"formattedCitation":"(Makino &lt;i&gt;et al.&lt;/i&gt;, 1997; Ainsworth &lt;i&gt;et al.&lt;/i&gt;, 2002; Hungate &lt;i&gt;et al.&lt;/i&gt;, 2003; Ainsworth &amp; Long, 2005; Norby &lt;i&gt;et al.&lt;/i&gt;, 2010; Smith &amp; Dukes, 2013; Poorter &lt;i&gt;et al.&lt;/i&gt;, 2022)","plainTextFormattedCitation":"(Makino et al., 1997; Ainsworth et al., 2002; Hungate et al., 2003; Ainsworth &amp; Long, 2005; Norby et al., 2010; Smith &amp; Dukes, 2013; Poorter et al., 2022)","previouslyFormattedCitation":"(Makino &lt;i&gt;et al.&lt;/i&gt;, 1997; Ainsworth &lt;i&gt;et al.&lt;/i&gt;, 2002; Hungate &lt;i&gt;et al.&lt;/i&gt;, 2003; Ainsworth &amp; Long, 2005; Norby &lt;i&gt;et al.&lt;/i&gt;, 2010; Smith &amp; Dukes, 2013; Poorter &lt;i&gt;et al.&lt;/i&gt;, 2022)"},"properties":{"noteIndex":0},"schema":"https://github.com/citation-style-language/schema/raw/master/csl-citation.json"}</w:instrText>
      </w:r>
      <w:r w:rsidR="00F41081">
        <w:rPr>
          <w:bCs/>
        </w:rPr>
        <w:fldChar w:fldCharType="separate"/>
      </w:r>
      <w:r w:rsidR="008628D8" w:rsidRPr="008628D8">
        <w:rPr>
          <w:bCs/>
          <w:noProof/>
        </w:rPr>
        <w:t xml:space="preserve">(Makino </w:t>
      </w:r>
      <w:r w:rsidR="008628D8" w:rsidRPr="008628D8">
        <w:rPr>
          <w:bCs/>
          <w:i/>
          <w:noProof/>
        </w:rPr>
        <w:t>et al.</w:t>
      </w:r>
      <w:r w:rsidR="008628D8" w:rsidRPr="008628D8">
        <w:rPr>
          <w:bCs/>
          <w:noProof/>
        </w:rPr>
        <w:t xml:space="preserve">, 1997; Ainsworth </w:t>
      </w:r>
      <w:r w:rsidR="008628D8" w:rsidRPr="008628D8">
        <w:rPr>
          <w:bCs/>
          <w:i/>
          <w:noProof/>
        </w:rPr>
        <w:t>et al.</w:t>
      </w:r>
      <w:r w:rsidR="008628D8" w:rsidRPr="008628D8">
        <w:rPr>
          <w:bCs/>
          <w:noProof/>
        </w:rPr>
        <w:t xml:space="preserve">, 2002; Hungate </w:t>
      </w:r>
      <w:r w:rsidR="008628D8" w:rsidRPr="008628D8">
        <w:rPr>
          <w:bCs/>
          <w:i/>
          <w:noProof/>
        </w:rPr>
        <w:t>et al.</w:t>
      </w:r>
      <w:r w:rsidR="008628D8" w:rsidRPr="008628D8">
        <w:rPr>
          <w:bCs/>
          <w:noProof/>
        </w:rPr>
        <w:t xml:space="preserve">, 2003; Ainsworth &amp; Long, 2005; Norby </w:t>
      </w:r>
      <w:r w:rsidR="008628D8" w:rsidRPr="008628D8">
        <w:rPr>
          <w:bCs/>
          <w:i/>
          <w:noProof/>
        </w:rPr>
        <w:t>et al.</w:t>
      </w:r>
      <w:r w:rsidR="008628D8" w:rsidRPr="008628D8">
        <w:rPr>
          <w:bCs/>
          <w:noProof/>
        </w:rPr>
        <w:t xml:space="preserve">, 2010; Smith &amp; Dukes, 2013; Poorter </w:t>
      </w:r>
      <w:r w:rsidR="008628D8" w:rsidRPr="008628D8">
        <w:rPr>
          <w:bCs/>
          <w:i/>
          <w:noProof/>
        </w:rPr>
        <w:t>et al.</w:t>
      </w:r>
      <w:r w:rsidR="008628D8" w:rsidRPr="008628D8">
        <w:rPr>
          <w:bCs/>
          <w:noProof/>
        </w:rPr>
        <w:t>, 2022)</w:t>
      </w:r>
      <w:r w:rsidR="00F41081">
        <w:rPr>
          <w:bCs/>
        </w:rPr>
        <w:fldChar w:fldCharType="end"/>
      </w:r>
      <w:commentRangeEnd w:id="182"/>
      <w:r w:rsidR="004014B1">
        <w:rPr>
          <w:rStyle w:val="CommentReference"/>
        </w:rPr>
        <w:commentReference w:id="182"/>
      </w:r>
      <w:commentRangeEnd w:id="183"/>
      <w:r w:rsidR="0079506B">
        <w:rPr>
          <w:rStyle w:val="CommentReference"/>
        </w:rPr>
        <w:commentReference w:id="183"/>
      </w:r>
      <w:r w:rsidR="005879E8">
        <w:rPr>
          <w:bCs/>
        </w:rPr>
        <w:t xml:space="preserve">. </w:t>
      </w:r>
      <w:r w:rsidR="00452313">
        <w:rPr>
          <w:bCs/>
        </w:rPr>
        <w:t>Greater</w:t>
      </w:r>
      <w:r w:rsidR="00515E51">
        <w:rPr>
          <w:bCs/>
        </w:rPr>
        <w:t xml:space="preserve"> whole-plant growth under elevated CO</w:t>
      </w:r>
      <w:r w:rsidR="00515E51">
        <w:rPr>
          <w:bCs/>
          <w:vertAlign w:val="subscript"/>
        </w:rPr>
        <w:t>2</w:t>
      </w:r>
      <w:r w:rsidR="00515E51">
        <w:rPr>
          <w:bCs/>
        </w:rPr>
        <w:t xml:space="preserve"> was associated with greater </w:t>
      </w:r>
      <w:r w:rsidR="002D7891">
        <w:rPr>
          <w:bCs/>
        </w:rPr>
        <w:t xml:space="preserve">carbon </w:t>
      </w:r>
      <w:r w:rsidR="00515E51">
        <w:rPr>
          <w:bCs/>
        </w:rPr>
        <w:t>costs acquir</w:t>
      </w:r>
      <w:r w:rsidR="002D7891">
        <w:rPr>
          <w:bCs/>
        </w:rPr>
        <w:t>e</w:t>
      </w:r>
      <w:r w:rsidR="00515E51">
        <w:rPr>
          <w:bCs/>
        </w:rPr>
        <w:t xml:space="preserve"> nitrogen</w:t>
      </w:r>
      <w:r w:rsidR="00A333A1">
        <w:rPr>
          <w:bCs/>
        </w:rPr>
        <w:t xml:space="preserve"> through stronger increases in belowground carbon allocation than whole-plant nitrogen uptake</w:t>
      </w:r>
      <w:r w:rsidR="00452313">
        <w:rPr>
          <w:bCs/>
        </w:rPr>
        <w:t xml:space="preserve">. These patterns indicate that </w:t>
      </w:r>
      <w:r w:rsidR="00A333A1">
        <w:rPr>
          <w:bCs/>
        </w:rPr>
        <w:t>plants</w:t>
      </w:r>
      <w:r w:rsidR="002521FB">
        <w:rPr>
          <w:bCs/>
        </w:rPr>
        <w:t xml:space="preserve"> grown under elevated CO</w:t>
      </w:r>
      <w:r w:rsidR="002521FB">
        <w:rPr>
          <w:bCs/>
          <w:vertAlign w:val="subscript"/>
        </w:rPr>
        <w:t>2</w:t>
      </w:r>
      <w:r w:rsidR="00A333A1">
        <w:rPr>
          <w:bCs/>
        </w:rPr>
        <w:t xml:space="preserve"> support</w:t>
      </w:r>
      <w:r w:rsidR="00452313">
        <w:rPr>
          <w:bCs/>
        </w:rPr>
        <w:t>ed</w:t>
      </w:r>
      <w:r w:rsidR="00A333A1">
        <w:rPr>
          <w:bCs/>
        </w:rPr>
        <w:t xml:space="preserve"> greater total leaf area and total biomass through </w:t>
      </w:r>
      <w:r w:rsidR="008C7A0B">
        <w:rPr>
          <w:bCs/>
        </w:rPr>
        <w:t>increased</w:t>
      </w:r>
      <w:r w:rsidR="00A333A1">
        <w:rPr>
          <w:bCs/>
        </w:rPr>
        <w:t xml:space="preserve"> plant nitrogen uptake</w:t>
      </w:r>
      <w:r w:rsidR="00452313">
        <w:rPr>
          <w:bCs/>
        </w:rPr>
        <w:t xml:space="preserve">, </w:t>
      </w:r>
      <w:r w:rsidR="004014B1">
        <w:rPr>
          <w:bCs/>
        </w:rPr>
        <w:t>though at</w:t>
      </w:r>
      <w:r w:rsidR="00452313">
        <w:rPr>
          <w:bCs/>
        </w:rPr>
        <w:t xml:space="preserve"> reduced nitrogen uptake efficiency</w:t>
      </w:r>
      <w:r w:rsidR="00A333A1">
        <w:rPr>
          <w:bCs/>
        </w:rPr>
        <w:t>.</w:t>
      </w:r>
      <w:r w:rsidR="00491BF7">
        <w:rPr>
          <w:bCs/>
        </w:rPr>
        <w:t xml:space="preserve"> </w:t>
      </w:r>
      <w:r w:rsidR="00BD5F2B">
        <w:rPr>
          <w:bCs/>
        </w:rPr>
        <w:t>Unlike</w:t>
      </w:r>
      <w:r w:rsidR="00F41342">
        <w:rPr>
          <w:bCs/>
        </w:rPr>
        <w:t xml:space="preserve"> leaf photosynthetic responses to elevated CO</w:t>
      </w:r>
      <w:r w:rsidR="00F41342">
        <w:rPr>
          <w:bCs/>
          <w:vertAlign w:val="subscript"/>
        </w:rPr>
        <w:t>2</w:t>
      </w:r>
      <w:r w:rsidR="00A13318">
        <w:rPr>
          <w:bCs/>
        </w:rPr>
        <w:t>,</w:t>
      </w:r>
      <w:r w:rsidR="00F41081">
        <w:rPr>
          <w:bCs/>
        </w:rPr>
        <w:t xml:space="preserve"> </w:t>
      </w:r>
      <w:r w:rsidR="00BD5F2B">
        <w:rPr>
          <w:bCs/>
        </w:rPr>
        <w:t xml:space="preserve">positive </w:t>
      </w:r>
      <w:r w:rsidR="00F41081">
        <w:rPr>
          <w:bCs/>
        </w:rPr>
        <w:t>effects of elevated CO</w:t>
      </w:r>
      <w:r w:rsidR="00F41081">
        <w:rPr>
          <w:bCs/>
          <w:vertAlign w:val="subscript"/>
        </w:rPr>
        <w:t>2</w:t>
      </w:r>
      <w:r w:rsidR="00F41081">
        <w:rPr>
          <w:bCs/>
        </w:rPr>
        <w:t xml:space="preserve"> on total leaf area and total biomass were enhanced with increasing</w:t>
      </w:r>
      <w:r w:rsidR="00FB203E">
        <w:rPr>
          <w:bCs/>
        </w:rPr>
        <w:t xml:space="preserve"> nitrogen</w:t>
      </w:r>
      <w:r w:rsidR="00F41081">
        <w:rPr>
          <w:bCs/>
        </w:rPr>
        <w:t xml:space="preserve"> fertilization,</w:t>
      </w:r>
      <w:r w:rsidR="008C7A0B">
        <w:rPr>
          <w:bCs/>
        </w:rPr>
        <w:t xml:space="preserve"> </w:t>
      </w:r>
      <w:r w:rsidR="00A13318">
        <w:rPr>
          <w:bCs/>
        </w:rPr>
        <w:t>supporting</w:t>
      </w:r>
      <w:r w:rsidR="002D0632">
        <w:rPr>
          <w:bCs/>
        </w:rPr>
        <w:t xml:space="preserve"> </w:t>
      </w:r>
      <w:r w:rsidR="00263CE3">
        <w:rPr>
          <w:bCs/>
        </w:rPr>
        <w:t>our hypothesis</w:t>
      </w:r>
      <w:r w:rsidR="002D0632">
        <w:rPr>
          <w:bCs/>
        </w:rPr>
        <w:t xml:space="preserve"> that nitrogen supply </w:t>
      </w:r>
      <w:r w:rsidR="00263CE3">
        <w:rPr>
          <w:bCs/>
        </w:rPr>
        <w:t xml:space="preserve">would </w:t>
      </w:r>
      <w:r w:rsidR="002D0632">
        <w:rPr>
          <w:bCs/>
        </w:rPr>
        <w:t>constrain whole-plant responses to elevated CO</w:t>
      </w:r>
      <w:r w:rsidR="002D0632">
        <w:rPr>
          <w:bCs/>
          <w:vertAlign w:val="subscript"/>
        </w:rPr>
        <w:t>2</w:t>
      </w:r>
      <w:r w:rsidR="00F41081">
        <w:rPr>
          <w:bCs/>
        </w:rPr>
        <w:t>.</w:t>
      </w:r>
      <w:r w:rsidR="00BD5F2B">
        <w:rPr>
          <w:bCs/>
        </w:rPr>
        <w:t xml:space="preserve"> </w:t>
      </w:r>
      <w:r w:rsidR="00AE001C">
        <w:rPr>
          <w:bCs/>
        </w:rPr>
        <w:t>Enhanced growth responses to elevated CO</w:t>
      </w:r>
      <w:r w:rsidR="00AE001C">
        <w:rPr>
          <w:bCs/>
          <w:vertAlign w:val="subscript"/>
        </w:rPr>
        <w:t>2</w:t>
      </w:r>
      <w:r w:rsidR="00AE001C">
        <w:rPr>
          <w:bCs/>
        </w:rPr>
        <w:t xml:space="preserve"> with increasing</w:t>
      </w:r>
      <w:r w:rsidR="00FB203E">
        <w:rPr>
          <w:bCs/>
        </w:rPr>
        <w:t xml:space="preserve"> nitrogen</w:t>
      </w:r>
      <w:r w:rsidR="00AE001C">
        <w:rPr>
          <w:bCs/>
        </w:rPr>
        <w:t xml:space="preserve"> </w:t>
      </w:r>
      <w:r w:rsidR="00AE001C">
        <w:rPr>
          <w:bCs/>
        </w:rPr>
        <w:lastRenderedPageBreak/>
        <w:t>fertilization w</w:t>
      </w:r>
      <w:r w:rsidR="00AC21AF">
        <w:rPr>
          <w:bCs/>
        </w:rPr>
        <w:t>ere</w:t>
      </w:r>
      <w:r w:rsidR="00AE001C">
        <w:rPr>
          <w:bCs/>
        </w:rPr>
        <w:t xml:space="preserve"> associated with a reduction in carbon costs to acquire nitrogen with increasing</w:t>
      </w:r>
      <w:r w:rsidR="00FB203E">
        <w:rPr>
          <w:bCs/>
        </w:rPr>
        <w:t xml:space="preserve"> nitrogen</w:t>
      </w:r>
      <w:r w:rsidR="00AE001C">
        <w:rPr>
          <w:bCs/>
        </w:rPr>
        <w:t xml:space="preserve"> fertilization. </w:t>
      </w:r>
      <w:commentRangeStart w:id="184"/>
      <w:commentRangeStart w:id="185"/>
      <w:r w:rsidR="00BD5F2B">
        <w:rPr>
          <w:bCs/>
        </w:rPr>
        <w:t xml:space="preserve">While reductions in </w:t>
      </w:r>
      <w:r w:rsidR="002D7891">
        <w:rPr>
          <w:bCs/>
        </w:rPr>
        <w:t xml:space="preserve">carbon </w:t>
      </w:r>
      <w:r w:rsidR="00BD5F2B">
        <w:rPr>
          <w:bCs/>
        </w:rPr>
        <w:t>costs to acquire nitrogen</w:t>
      </w:r>
      <w:r w:rsidR="00263CE3">
        <w:rPr>
          <w:bCs/>
        </w:rPr>
        <w:t xml:space="preserve"> due to increasing</w:t>
      </w:r>
      <w:r w:rsidR="002C1BAE">
        <w:rPr>
          <w:bCs/>
        </w:rPr>
        <w:t xml:space="preserve"> nitrogen</w:t>
      </w:r>
      <w:r w:rsidR="00263CE3">
        <w:rPr>
          <w:bCs/>
        </w:rPr>
        <w:t xml:space="preserve"> fertilization</w:t>
      </w:r>
      <w:r w:rsidR="00BD5F2B">
        <w:rPr>
          <w:bCs/>
        </w:rPr>
        <w:t xml:space="preserve"> were similar between CO</w:t>
      </w:r>
      <w:r w:rsidR="00BD5F2B">
        <w:rPr>
          <w:bCs/>
          <w:vertAlign w:val="subscript"/>
        </w:rPr>
        <w:t>2</w:t>
      </w:r>
      <w:r w:rsidR="00BD5F2B">
        <w:rPr>
          <w:bCs/>
        </w:rPr>
        <w:t xml:space="preserve"> treatments, </w:t>
      </w:r>
      <w:r w:rsidR="007D015E">
        <w:rPr>
          <w:bCs/>
        </w:rPr>
        <w:t xml:space="preserve">increasing </w:t>
      </w:r>
      <w:r w:rsidR="002C1BAE">
        <w:rPr>
          <w:bCs/>
        </w:rPr>
        <w:t xml:space="preserve">nitrogen </w:t>
      </w:r>
      <w:r w:rsidR="007D015E">
        <w:rPr>
          <w:bCs/>
        </w:rPr>
        <w:t>fertilization increased whole-plant nitrogen uptake more strongly under elevated CO</w:t>
      </w:r>
      <w:r w:rsidR="007D015E">
        <w:rPr>
          <w:bCs/>
          <w:vertAlign w:val="subscript"/>
        </w:rPr>
        <w:t>2</w:t>
      </w:r>
      <w:ins w:id="186" w:author="Perkowski, Evan A" w:date="2023-11-14T15:13:00Z">
        <w:r w:rsidR="008628D8">
          <w:rPr>
            <w:bCs/>
          </w:rPr>
          <w:t>. This pattern</w:t>
        </w:r>
      </w:ins>
      <w:r w:rsidR="001041A7">
        <w:rPr>
          <w:bCs/>
        </w:rPr>
        <w:t xml:space="preserve">, coupled with </w:t>
      </w:r>
      <w:r w:rsidR="00AC21AF">
        <w:rPr>
          <w:bCs/>
        </w:rPr>
        <w:t>similar effects</w:t>
      </w:r>
      <w:r w:rsidR="001041A7">
        <w:rPr>
          <w:bCs/>
        </w:rPr>
        <w:t xml:space="preserve"> of</w:t>
      </w:r>
      <w:r w:rsidR="002C1BAE">
        <w:rPr>
          <w:bCs/>
        </w:rPr>
        <w:t xml:space="preserve"> nitrogen</w:t>
      </w:r>
      <w:r w:rsidR="001041A7">
        <w:rPr>
          <w:bCs/>
        </w:rPr>
        <w:t xml:space="preserve"> fertilization on belowground carbon allocation responses to elevated CO</w:t>
      </w:r>
      <w:r w:rsidR="001041A7">
        <w:rPr>
          <w:bCs/>
          <w:vertAlign w:val="subscript"/>
        </w:rPr>
        <w:t>2</w:t>
      </w:r>
      <w:r w:rsidR="001041A7">
        <w:rPr>
          <w:bCs/>
        </w:rPr>
        <w:t>, indicat</w:t>
      </w:r>
      <w:r w:rsidR="00263CE3">
        <w:rPr>
          <w:bCs/>
        </w:rPr>
        <w:t>ed</w:t>
      </w:r>
      <w:r w:rsidR="001041A7">
        <w:rPr>
          <w:bCs/>
        </w:rPr>
        <w:t xml:space="preserve"> that stronger growth responses to elevated CO</w:t>
      </w:r>
      <w:r w:rsidR="001041A7">
        <w:rPr>
          <w:bCs/>
          <w:vertAlign w:val="subscript"/>
        </w:rPr>
        <w:t>2</w:t>
      </w:r>
      <w:r w:rsidR="001041A7">
        <w:rPr>
          <w:bCs/>
        </w:rPr>
        <w:t xml:space="preserve"> with increasing </w:t>
      </w:r>
      <w:ins w:id="187" w:author="Perkowski, Evan A [2]" w:date="2023-11-13T15:46:00Z">
        <w:r w:rsidR="00C52877">
          <w:rPr>
            <w:bCs/>
          </w:rPr>
          <w:t xml:space="preserve">nitrogen </w:t>
        </w:r>
      </w:ins>
      <w:r w:rsidR="001041A7">
        <w:rPr>
          <w:bCs/>
        </w:rPr>
        <w:t>fertilization were</w:t>
      </w:r>
      <w:r w:rsidR="00BD5F2B">
        <w:rPr>
          <w:bCs/>
        </w:rPr>
        <w:t xml:space="preserve"> </w:t>
      </w:r>
      <w:r w:rsidR="00AC21AF">
        <w:rPr>
          <w:bCs/>
        </w:rPr>
        <w:t>likely driven by</w:t>
      </w:r>
      <w:r w:rsidR="001041A7">
        <w:rPr>
          <w:bCs/>
        </w:rPr>
        <w:t xml:space="preserve"> enhanced nitrogen uptake efficiency</w:t>
      </w:r>
      <w:r w:rsidR="00AE001C">
        <w:rPr>
          <w:bCs/>
        </w:rPr>
        <w:t xml:space="preserve"> </w:t>
      </w:r>
      <w:r w:rsidR="00AC21AF">
        <w:rPr>
          <w:bCs/>
        </w:rPr>
        <w:t>driven by</w:t>
      </w:r>
      <w:r w:rsidR="00AE001C">
        <w:rPr>
          <w:bCs/>
        </w:rPr>
        <w:t xml:space="preserve"> increased plant nitrogen uptake</w:t>
      </w:r>
      <w:r w:rsidR="001041A7">
        <w:rPr>
          <w:bCs/>
        </w:rPr>
        <w:t xml:space="preserve">. </w:t>
      </w:r>
      <w:commentRangeEnd w:id="184"/>
      <w:r w:rsidR="002C1BAE">
        <w:rPr>
          <w:rStyle w:val="CommentReference"/>
        </w:rPr>
        <w:commentReference w:id="184"/>
      </w:r>
      <w:commentRangeEnd w:id="185"/>
      <w:r w:rsidR="008628D8">
        <w:rPr>
          <w:rStyle w:val="CommentReference"/>
        </w:rPr>
        <w:commentReference w:id="185"/>
      </w:r>
      <w:r w:rsidR="00491BF7">
        <w:rPr>
          <w:bCs/>
        </w:rPr>
        <w:t xml:space="preserve">These findings suggest that positive </w:t>
      </w:r>
      <w:r w:rsidR="00452313">
        <w:rPr>
          <w:bCs/>
        </w:rPr>
        <w:t xml:space="preserve">short-term </w:t>
      </w:r>
      <w:r w:rsidR="00491BF7">
        <w:rPr>
          <w:bCs/>
        </w:rPr>
        <w:t>effects of nitrogen supply on growth responses to elevated CO</w:t>
      </w:r>
      <w:r w:rsidR="00491BF7">
        <w:rPr>
          <w:bCs/>
          <w:vertAlign w:val="subscript"/>
        </w:rPr>
        <w:t>2</w:t>
      </w:r>
      <w:r w:rsidR="00491BF7">
        <w:rPr>
          <w:bCs/>
        </w:rPr>
        <w:t xml:space="preserve"> </w:t>
      </w:r>
      <w:r w:rsidR="00080462">
        <w:rPr>
          <w:bCs/>
        </w:rPr>
        <w:t>are</w:t>
      </w:r>
      <w:r w:rsidR="00491BF7">
        <w:rPr>
          <w:bCs/>
        </w:rPr>
        <w:t xml:space="preserve"> linked to reduced costs </w:t>
      </w:r>
      <w:r w:rsidR="00263CE3">
        <w:rPr>
          <w:bCs/>
        </w:rPr>
        <w:t>of</w:t>
      </w:r>
      <w:r w:rsidR="00491BF7">
        <w:rPr>
          <w:bCs/>
        </w:rPr>
        <w:t xml:space="preserve"> acquiring nitrogen and increased nitrogen uptake efficiency</w:t>
      </w:r>
      <w:commentRangeStart w:id="188"/>
      <w:r w:rsidR="00491BF7">
        <w:rPr>
          <w:bCs/>
        </w:rPr>
        <w:t>.</w:t>
      </w:r>
      <w:commentRangeEnd w:id="188"/>
      <w:r w:rsidR="00CA1D2A">
        <w:rPr>
          <w:rStyle w:val="CommentReference"/>
        </w:rPr>
        <w:commentReference w:id="188"/>
      </w:r>
    </w:p>
    <w:p w14:paraId="4F4D130C" w14:textId="331B749C" w:rsidR="00491BF7" w:rsidRPr="009063DF" w:rsidRDefault="004014B1" w:rsidP="004014B1">
      <w:pPr>
        <w:spacing w:line="360" w:lineRule="auto"/>
        <w:ind w:firstLine="720"/>
        <w:rPr>
          <w:bCs/>
        </w:rPr>
      </w:pPr>
      <w:r>
        <w:rPr>
          <w:bCs/>
        </w:rPr>
        <w:t>While results indicate that nitrogen supply and demand were each important factors that governed plant responses to elevated CO</w:t>
      </w:r>
      <w:r>
        <w:rPr>
          <w:bCs/>
          <w:vertAlign w:val="subscript"/>
        </w:rPr>
        <w:t>2</w:t>
      </w:r>
      <w:r>
        <w:rPr>
          <w:bCs/>
        </w:rPr>
        <w:t xml:space="preserve">, our findings suggest that each operated at different scales. </w:t>
      </w:r>
      <w:r w:rsidR="00491BF7">
        <w:rPr>
          <w:bCs/>
        </w:rPr>
        <w:t>Specifically,</w:t>
      </w:r>
      <w:commentRangeStart w:id="189"/>
      <w:r w:rsidR="00491BF7">
        <w:rPr>
          <w:bCs/>
        </w:rPr>
        <w:t xml:space="preserve"> </w:t>
      </w:r>
      <w:commentRangeEnd w:id="189"/>
      <w:r w:rsidR="003E241B">
        <w:rPr>
          <w:rStyle w:val="CommentReference"/>
        </w:rPr>
        <w:commentReference w:id="189"/>
      </w:r>
      <w:r w:rsidR="00980D8C">
        <w:rPr>
          <w:bCs/>
        </w:rPr>
        <w:t xml:space="preserve">the </w:t>
      </w:r>
      <w:r w:rsidR="009063DF">
        <w:rPr>
          <w:bCs/>
        </w:rPr>
        <w:t>patterns</w:t>
      </w:r>
      <w:r w:rsidR="00980D8C">
        <w:rPr>
          <w:bCs/>
        </w:rPr>
        <w:t xml:space="preserve"> we observed</w:t>
      </w:r>
      <w:r w:rsidR="009063DF">
        <w:rPr>
          <w:bCs/>
        </w:rPr>
        <w:t xml:space="preserve"> indicate</w:t>
      </w:r>
      <w:r w:rsidR="00980D8C">
        <w:rPr>
          <w:bCs/>
        </w:rPr>
        <w:t>d</w:t>
      </w:r>
      <w:r w:rsidR="009063DF">
        <w:rPr>
          <w:bCs/>
        </w:rPr>
        <w:t xml:space="preserve"> that leaf photosynthetic responses were determined through nitrogen demand to build and maintain photosynthetic enzymes, while whole-plant responses to elevated CO</w:t>
      </w:r>
      <w:r w:rsidR="009063DF">
        <w:rPr>
          <w:bCs/>
          <w:vertAlign w:val="subscript"/>
        </w:rPr>
        <w:t>2</w:t>
      </w:r>
      <w:r w:rsidR="009063DF">
        <w:rPr>
          <w:bCs/>
        </w:rPr>
        <w:t xml:space="preserve"> were driven through changes in nitrogen supply. Interestingly, optimized nitrogen allocation to photosynthetic capacity may have resulted in nitrogen-savings at the leaf-level that </w:t>
      </w:r>
      <w:r>
        <w:rPr>
          <w:bCs/>
        </w:rPr>
        <w:t>could</w:t>
      </w:r>
      <w:r w:rsidR="00EA2AAD">
        <w:rPr>
          <w:bCs/>
        </w:rPr>
        <w:t xml:space="preserve"> have</w:t>
      </w:r>
      <w:r w:rsidR="009063DF">
        <w:rPr>
          <w:bCs/>
        </w:rPr>
        <w:t xml:space="preserve"> maximize</w:t>
      </w:r>
      <w:r w:rsidR="00EA2AAD">
        <w:rPr>
          <w:bCs/>
        </w:rPr>
        <w:t>d</w:t>
      </w:r>
      <w:r w:rsidR="009063DF">
        <w:rPr>
          <w:bCs/>
        </w:rPr>
        <w:t xml:space="preserve"> nitrogen allocation to growth. </w:t>
      </w:r>
      <w:r w:rsidR="00EA2AAD">
        <w:rPr>
          <w:bCs/>
        </w:rPr>
        <w:t>Overall, t</w:t>
      </w:r>
      <w:r w:rsidR="009063DF">
        <w:rPr>
          <w:bCs/>
        </w:rPr>
        <w:t>hese findings suggest that plants grown under elevated CO</w:t>
      </w:r>
      <w:r w:rsidR="009063DF">
        <w:rPr>
          <w:bCs/>
          <w:vertAlign w:val="subscript"/>
        </w:rPr>
        <w:t>2</w:t>
      </w:r>
      <w:r w:rsidR="009063DF">
        <w:rPr>
          <w:bCs/>
        </w:rPr>
        <w:t xml:space="preserve"> responded to increased nitrogen supply by increasing the number of optimally coordinated leaves, and that the downregulation in photosynthetic capacity under elevated CO</w:t>
      </w:r>
      <w:r w:rsidR="009063DF">
        <w:rPr>
          <w:bCs/>
          <w:vertAlign w:val="subscript"/>
        </w:rPr>
        <w:t>2</w:t>
      </w:r>
      <w:r w:rsidR="009063DF">
        <w:rPr>
          <w:bCs/>
        </w:rPr>
        <w:t xml:space="preserve"> is not a direct response to changes in nitrogen supply as has been previously </w:t>
      </w:r>
      <w:r w:rsidR="00263CE3">
        <w:rPr>
          <w:bCs/>
        </w:rPr>
        <w:t>suggested</w:t>
      </w:r>
      <w:r w:rsidR="009063DF">
        <w:rPr>
          <w:bCs/>
        </w:rPr>
        <w:t>.</w:t>
      </w:r>
    </w:p>
    <w:p w14:paraId="316A57CC" w14:textId="77777777" w:rsidR="004A7C65" w:rsidRDefault="004A7C65" w:rsidP="004A7C65">
      <w:pPr>
        <w:spacing w:line="360" w:lineRule="auto"/>
        <w:rPr>
          <w:bCs/>
        </w:rPr>
      </w:pPr>
    </w:p>
    <w:p w14:paraId="65219268" w14:textId="28903B21" w:rsidR="00263CE3" w:rsidRPr="00263CE3" w:rsidRDefault="00263CE3" w:rsidP="004A7C65">
      <w:pPr>
        <w:spacing w:line="360" w:lineRule="auto"/>
        <w:rPr>
          <w:bCs/>
          <w:i/>
          <w:iCs/>
        </w:rPr>
      </w:pPr>
      <w:r>
        <w:rPr>
          <w:bCs/>
          <w:i/>
          <w:iCs/>
        </w:rPr>
        <w:t xml:space="preserve">Effects of nitrogen </w:t>
      </w:r>
      <w:r w:rsidR="00DB1511">
        <w:rPr>
          <w:bCs/>
          <w:i/>
          <w:iCs/>
        </w:rPr>
        <w:t>fixation</w:t>
      </w:r>
      <w:r>
        <w:rPr>
          <w:bCs/>
          <w:i/>
          <w:iCs/>
        </w:rPr>
        <w:t xml:space="preserve"> on whole-plant responses to elevated CO</w:t>
      </w:r>
      <w:r>
        <w:rPr>
          <w:bCs/>
          <w:i/>
          <w:iCs/>
          <w:vertAlign w:val="subscript"/>
        </w:rPr>
        <w:t>2</w:t>
      </w:r>
      <w:r>
        <w:rPr>
          <w:bCs/>
          <w:i/>
          <w:iCs/>
        </w:rPr>
        <w:t xml:space="preserve"> were context dependent on nitrogen supply</w:t>
      </w:r>
    </w:p>
    <w:p w14:paraId="03E09D38" w14:textId="67059420" w:rsidR="00263CE3" w:rsidRDefault="009063DF" w:rsidP="004A7C65">
      <w:pPr>
        <w:spacing w:line="360" w:lineRule="auto"/>
        <w:rPr>
          <w:bCs/>
        </w:rPr>
      </w:pPr>
      <w:r>
        <w:rPr>
          <w:bCs/>
        </w:rPr>
        <w:t xml:space="preserve">Inoculation with </w:t>
      </w:r>
      <w:r>
        <w:rPr>
          <w:bCs/>
          <w:i/>
          <w:iCs/>
        </w:rPr>
        <w:t>B. japonicum</w:t>
      </w:r>
      <w:r>
        <w:rPr>
          <w:bCs/>
        </w:rPr>
        <w:t xml:space="preserve"> did not modify effects of elevated CO</w:t>
      </w:r>
      <w:r>
        <w:rPr>
          <w:bCs/>
          <w:vertAlign w:val="subscript"/>
        </w:rPr>
        <w:t>2</w:t>
      </w:r>
      <w:r>
        <w:rPr>
          <w:bCs/>
        </w:rPr>
        <w:t xml:space="preserve"> on </w:t>
      </w:r>
      <w:r w:rsidR="007919BE">
        <w:rPr>
          <w:bCs/>
          <w:i/>
          <w:iCs/>
        </w:rPr>
        <w:t>V</w:t>
      </w:r>
      <w:r w:rsidR="007919BE">
        <w:rPr>
          <w:bCs/>
          <w:vertAlign w:val="subscript"/>
        </w:rPr>
        <w:t>cmax25</w:t>
      </w:r>
      <w:r w:rsidR="007919BE">
        <w:rPr>
          <w:bCs/>
        </w:rPr>
        <w:t xml:space="preserve">, </w:t>
      </w:r>
      <w:r w:rsidR="007919BE">
        <w:rPr>
          <w:bCs/>
          <w:i/>
          <w:iCs/>
        </w:rPr>
        <w:t>J</w:t>
      </w:r>
      <w:r w:rsidR="007919BE">
        <w:rPr>
          <w:bCs/>
          <w:vertAlign w:val="subscript"/>
        </w:rPr>
        <w:t>max25</w:t>
      </w:r>
      <w:r>
        <w:rPr>
          <w:bCs/>
        </w:rPr>
        <w:t xml:space="preserve">, </w:t>
      </w:r>
      <w:r w:rsidR="007919BE">
        <w:rPr>
          <w:bCs/>
          <w:i/>
          <w:iCs/>
        </w:rPr>
        <w:t>J</w:t>
      </w:r>
      <w:r w:rsidR="007919BE">
        <w:rPr>
          <w:bCs/>
          <w:vertAlign w:val="subscript"/>
        </w:rPr>
        <w:t>max25</w:t>
      </w:r>
      <w:r w:rsidR="007919BE">
        <w:rPr>
          <w:bCs/>
        </w:rPr>
        <w:t>:</w:t>
      </w:r>
      <w:r w:rsidR="007919BE">
        <w:rPr>
          <w:bCs/>
          <w:i/>
          <w:iCs/>
        </w:rPr>
        <w:t>V</w:t>
      </w:r>
      <w:r w:rsidR="007919BE">
        <w:rPr>
          <w:bCs/>
          <w:vertAlign w:val="subscript"/>
        </w:rPr>
        <w:t>cmax25</w:t>
      </w:r>
      <w:r>
        <w:rPr>
          <w:bCs/>
        </w:rPr>
        <w:t xml:space="preserve">, or </w:t>
      </w:r>
      <w:r w:rsidR="00123E1C">
        <w:rPr>
          <w:bCs/>
        </w:rPr>
        <w:t xml:space="preserve">photosynthetic nitrogen-use efficiency. </w:t>
      </w:r>
      <w:r w:rsidR="00F95CFC">
        <w:rPr>
          <w:bCs/>
        </w:rPr>
        <w:t>These</w:t>
      </w:r>
      <w:r w:rsidR="004014B1">
        <w:rPr>
          <w:bCs/>
        </w:rPr>
        <w:t xml:space="preserve"> null interactions indicate</w:t>
      </w:r>
      <w:r w:rsidR="00F95CFC">
        <w:rPr>
          <w:bCs/>
        </w:rPr>
        <w:t xml:space="preserve"> that</w:t>
      </w:r>
      <w:r w:rsidR="00263CE3">
        <w:rPr>
          <w:bCs/>
        </w:rPr>
        <w:t xml:space="preserve"> additional nitrogen supplied through</w:t>
      </w:r>
      <w:r w:rsidR="00F95CFC">
        <w:rPr>
          <w:bCs/>
        </w:rPr>
        <w:t xml:space="preserve"> nitrogen fixation </w:t>
      </w:r>
      <w:r w:rsidR="00263CE3">
        <w:rPr>
          <w:bCs/>
        </w:rPr>
        <w:t>did not modify leaf photosynthetic responses to elevated CO</w:t>
      </w:r>
      <w:r w:rsidR="00263CE3">
        <w:rPr>
          <w:bCs/>
          <w:vertAlign w:val="subscript"/>
        </w:rPr>
        <w:t>2</w:t>
      </w:r>
      <w:r w:rsidR="00263CE3">
        <w:rPr>
          <w:bCs/>
        </w:rPr>
        <w:t>, providing another line of evidence suggesting that leaf photosynthetic responses to elevated CO</w:t>
      </w:r>
      <w:r w:rsidR="00263CE3">
        <w:rPr>
          <w:bCs/>
          <w:vertAlign w:val="subscript"/>
        </w:rPr>
        <w:t>2</w:t>
      </w:r>
      <w:r w:rsidR="00263CE3">
        <w:rPr>
          <w:bCs/>
        </w:rPr>
        <w:t xml:space="preserve"> were decoupled from nitrogen supply and </w:t>
      </w:r>
      <w:ins w:id="190" w:author="Perkowski, Evan A [2]" w:date="2023-11-13T15:47:00Z">
        <w:r w:rsidR="006E540D">
          <w:rPr>
            <w:bCs/>
          </w:rPr>
          <w:t xml:space="preserve">were instead </w:t>
        </w:r>
      </w:ins>
      <w:r w:rsidR="00263CE3">
        <w:rPr>
          <w:bCs/>
        </w:rPr>
        <w:t>determined through</w:t>
      </w:r>
      <w:ins w:id="191" w:author="Perkowski, Evan A [2]" w:date="2023-11-13T15:47:00Z">
        <w:r w:rsidR="006E540D">
          <w:rPr>
            <w:bCs/>
          </w:rPr>
          <w:t xml:space="preserve"> changes in</w:t>
        </w:r>
      </w:ins>
      <w:r w:rsidR="00263CE3">
        <w:rPr>
          <w:bCs/>
        </w:rPr>
        <w:t xml:space="preserve"> leaf nitrogen demand to build and maintain photosynthetic enzymes.</w:t>
      </w:r>
    </w:p>
    <w:p w14:paraId="32790ECE" w14:textId="41E675BE" w:rsidR="00E9046A" w:rsidRDefault="009063DF" w:rsidP="002D7891">
      <w:pPr>
        <w:spacing w:line="360" w:lineRule="auto"/>
        <w:ind w:firstLine="720"/>
        <w:rPr>
          <w:bCs/>
        </w:rPr>
      </w:pPr>
      <w:r>
        <w:rPr>
          <w:bCs/>
        </w:rPr>
        <w:lastRenderedPageBreak/>
        <w:t>I</w:t>
      </w:r>
      <w:r w:rsidR="00263CE3">
        <w:rPr>
          <w:bCs/>
        </w:rPr>
        <w:t>nterestingly, i</w:t>
      </w:r>
      <w:r>
        <w:rPr>
          <w:bCs/>
        </w:rPr>
        <w:t>noculation also did not modify effects of elevated CO</w:t>
      </w:r>
      <w:r>
        <w:rPr>
          <w:bCs/>
          <w:vertAlign w:val="subscript"/>
        </w:rPr>
        <w:t>2</w:t>
      </w:r>
      <w:r>
        <w:rPr>
          <w:bCs/>
        </w:rPr>
        <w:t xml:space="preserve"> on total leaf area or whole-plant growth</w:t>
      </w:r>
      <w:r w:rsidR="00DF6B8A">
        <w:rPr>
          <w:bCs/>
        </w:rPr>
        <w:t xml:space="preserve">; however, inoculation </w:t>
      </w:r>
      <w:r w:rsidR="00E9046A">
        <w:rPr>
          <w:bCs/>
        </w:rPr>
        <w:t>decreased positive effects of elevated CO</w:t>
      </w:r>
      <w:r w:rsidR="00E9046A">
        <w:rPr>
          <w:bCs/>
          <w:vertAlign w:val="subscript"/>
        </w:rPr>
        <w:t>2</w:t>
      </w:r>
      <w:r w:rsidR="00E9046A">
        <w:rPr>
          <w:bCs/>
        </w:rPr>
        <w:t xml:space="preserve"> on carbon costs to acquire nitrogen through stronger increases in plant nitrogen uptake </w:t>
      </w:r>
      <w:r w:rsidR="00417E55">
        <w:rPr>
          <w:bCs/>
        </w:rPr>
        <w:t>than belowground</w:t>
      </w:r>
      <w:r w:rsidR="00E9046A">
        <w:rPr>
          <w:bCs/>
        </w:rPr>
        <w:t xml:space="preserve"> carbon allocat</w:t>
      </w:r>
      <w:r w:rsidR="00417E55">
        <w:rPr>
          <w:bCs/>
        </w:rPr>
        <w:t>ion</w:t>
      </w:r>
      <w:r w:rsidR="00E9046A">
        <w:rPr>
          <w:bCs/>
        </w:rPr>
        <w:t xml:space="preserve">. Effects of inoculation on </w:t>
      </w:r>
      <w:r w:rsidR="002D7891">
        <w:rPr>
          <w:bCs/>
        </w:rPr>
        <w:t xml:space="preserve">carbon </w:t>
      </w:r>
      <w:r w:rsidR="00E9046A">
        <w:rPr>
          <w:bCs/>
        </w:rPr>
        <w:t>costs to acquire nitrogen</w:t>
      </w:r>
      <w:r w:rsidR="00A624CA">
        <w:rPr>
          <w:bCs/>
        </w:rPr>
        <w:t xml:space="preserve"> and components of carbon costs to acquire nitrogen</w:t>
      </w:r>
      <w:r w:rsidR="00E9046A">
        <w:rPr>
          <w:bCs/>
        </w:rPr>
        <w:t xml:space="preserve"> </w:t>
      </w:r>
      <w:r w:rsidR="009129C7">
        <w:rPr>
          <w:bCs/>
        </w:rPr>
        <w:t>we</w:t>
      </w:r>
      <w:r w:rsidR="00E9046A">
        <w:rPr>
          <w:bCs/>
        </w:rPr>
        <w:t xml:space="preserve">re similar to those observed in response to increasing </w:t>
      </w:r>
      <w:ins w:id="192" w:author="Perkowski, Evan A [2]" w:date="2023-11-13T15:48:00Z">
        <w:r w:rsidR="006E540D">
          <w:rPr>
            <w:bCs/>
          </w:rPr>
          <w:t xml:space="preserve">nitrogen </w:t>
        </w:r>
      </w:ins>
      <w:r w:rsidR="00E9046A">
        <w:rPr>
          <w:bCs/>
        </w:rPr>
        <w:t xml:space="preserve">fertilization, suggesting that </w:t>
      </w:r>
      <w:r w:rsidR="002D7891">
        <w:rPr>
          <w:bCs/>
        </w:rPr>
        <w:t xml:space="preserve">investment in nitrogen fixation should </w:t>
      </w:r>
      <w:r w:rsidR="002D0632">
        <w:rPr>
          <w:bCs/>
        </w:rPr>
        <w:t xml:space="preserve">have </w:t>
      </w:r>
      <w:r w:rsidR="002D7891">
        <w:rPr>
          <w:bCs/>
        </w:rPr>
        <w:t>result</w:t>
      </w:r>
      <w:r w:rsidR="002D0632">
        <w:rPr>
          <w:bCs/>
        </w:rPr>
        <w:t>ed</w:t>
      </w:r>
      <w:r w:rsidR="002D7891">
        <w:rPr>
          <w:bCs/>
        </w:rPr>
        <w:t xml:space="preserve"> in </w:t>
      </w:r>
      <w:r w:rsidR="00A624CA">
        <w:rPr>
          <w:bCs/>
        </w:rPr>
        <w:t xml:space="preserve">similar </w:t>
      </w:r>
      <w:r w:rsidR="002D7891">
        <w:rPr>
          <w:bCs/>
        </w:rPr>
        <w:t>enhanced whole-plant responses to elevated CO</w:t>
      </w:r>
      <w:r w:rsidR="002D7891">
        <w:rPr>
          <w:bCs/>
          <w:vertAlign w:val="subscript"/>
        </w:rPr>
        <w:t>2</w:t>
      </w:r>
      <w:r w:rsidR="002D7891">
        <w:rPr>
          <w:bCs/>
        </w:rPr>
        <w:t xml:space="preserve"> as</w:t>
      </w:r>
      <w:r w:rsidR="00080462">
        <w:rPr>
          <w:bCs/>
        </w:rPr>
        <w:t xml:space="preserve"> </w:t>
      </w:r>
      <w:r w:rsidR="00A624CA">
        <w:rPr>
          <w:bCs/>
        </w:rPr>
        <w:t xml:space="preserve">was </w:t>
      </w:r>
      <w:r w:rsidR="002D7891">
        <w:rPr>
          <w:bCs/>
        </w:rPr>
        <w:t xml:space="preserve">observed in response to increasing </w:t>
      </w:r>
      <w:ins w:id="193" w:author="Perkowski, Evan A [2]" w:date="2023-11-13T15:48:00Z">
        <w:r w:rsidR="006E540D">
          <w:rPr>
            <w:bCs/>
          </w:rPr>
          <w:t xml:space="preserve">nitrogen </w:t>
        </w:r>
      </w:ins>
      <w:r w:rsidR="002D7891">
        <w:rPr>
          <w:bCs/>
        </w:rPr>
        <w:t xml:space="preserve">fertilization. </w:t>
      </w:r>
      <w:r w:rsidR="00C5316B">
        <w:rPr>
          <w:bCs/>
        </w:rPr>
        <w:t>Contrary to this expectation</w:t>
      </w:r>
      <w:r w:rsidR="00E9046A">
        <w:rPr>
          <w:bCs/>
        </w:rPr>
        <w:t xml:space="preserve">, reduced carbon costs to acquire nitrogen in inoculated individuals did not </w:t>
      </w:r>
      <w:r w:rsidR="00C5316B">
        <w:rPr>
          <w:bCs/>
        </w:rPr>
        <w:t>modify</w:t>
      </w:r>
      <w:r w:rsidR="00E9046A">
        <w:rPr>
          <w:bCs/>
        </w:rPr>
        <w:t xml:space="preserve"> positive effects of elevated CO</w:t>
      </w:r>
      <w:r w:rsidR="00E9046A">
        <w:rPr>
          <w:bCs/>
          <w:vertAlign w:val="subscript"/>
        </w:rPr>
        <w:t>2</w:t>
      </w:r>
      <w:r w:rsidR="00E9046A">
        <w:rPr>
          <w:bCs/>
        </w:rPr>
        <w:t xml:space="preserve"> on total leaf area or total biomass. This pattern may have been </w:t>
      </w:r>
      <w:r w:rsidR="00F95CFC">
        <w:rPr>
          <w:bCs/>
        </w:rPr>
        <w:t>driven by</w:t>
      </w:r>
      <w:r w:rsidR="00E9046A">
        <w:rPr>
          <w:bCs/>
        </w:rPr>
        <w:t xml:space="preserve"> steep declines in investment toward nitrogen fixation with increasing </w:t>
      </w:r>
      <w:ins w:id="194" w:author="Perkowski, Evan A [2]" w:date="2023-11-13T15:48:00Z">
        <w:r w:rsidR="006E540D">
          <w:rPr>
            <w:bCs/>
          </w:rPr>
          <w:t xml:space="preserve">nitrogen </w:t>
        </w:r>
      </w:ins>
      <w:r w:rsidR="00E9046A">
        <w:rPr>
          <w:bCs/>
        </w:rPr>
        <w:t>fertilization</w:t>
      </w:r>
      <w:r w:rsidR="00F95CFC">
        <w:rPr>
          <w:bCs/>
        </w:rPr>
        <w:t xml:space="preserve"> that caused effects of</w:t>
      </w:r>
      <w:r w:rsidR="00E9046A">
        <w:rPr>
          <w:bCs/>
        </w:rPr>
        <w:t xml:space="preserve"> </w:t>
      </w:r>
      <w:ins w:id="195" w:author="Perkowski, Evan A [2]" w:date="2023-11-13T15:48:00Z">
        <w:r w:rsidR="006E540D">
          <w:rPr>
            <w:bCs/>
          </w:rPr>
          <w:t xml:space="preserve">nitrogen </w:t>
        </w:r>
      </w:ins>
      <w:r w:rsidR="00E9046A">
        <w:rPr>
          <w:bCs/>
        </w:rPr>
        <w:t>fertilization</w:t>
      </w:r>
      <w:r w:rsidR="00C5316B">
        <w:rPr>
          <w:bCs/>
        </w:rPr>
        <w:t xml:space="preserve"> on growth</w:t>
      </w:r>
      <w:r w:rsidR="00E9046A">
        <w:rPr>
          <w:bCs/>
        </w:rPr>
        <w:t xml:space="preserve"> responses to elevated CO</w:t>
      </w:r>
      <w:r w:rsidR="00E9046A">
        <w:rPr>
          <w:bCs/>
          <w:vertAlign w:val="subscript"/>
        </w:rPr>
        <w:t>2</w:t>
      </w:r>
      <w:r w:rsidR="00E9046A">
        <w:rPr>
          <w:bCs/>
        </w:rPr>
        <w:t xml:space="preserve"> to mask inoculation effects</w:t>
      </w:r>
      <w:r w:rsidR="009129C7">
        <w:rPr>
          <w:bCs/>
        </w:rPr>
        <w:t xml:space="preserve"> across the </w:t>
      </w:r>
      <w:ins w:id="196" w:author="Perkowski, Evan A [2]" w:date="2023-11-13T15:48:00Z">
        <w:r w:rsidR="006E540D">
          <w:rPr>
            <w:bCs/>
          </w:rPr>
          <w:t xml:space="preserve">nitrogen </w:t>
        </w:r>
      </w:ins>
      <w:r w:rsidR="009129C7">
        <w:rPr>
          <w:bCs/>
        </w:rPr>
        <w:t>fertilization gradient</w:t>
      </w:r>
      <w:r w:rsidR="00E9046A">
        <w:rPr>
          <w:bCs/>
        </w:rPr>
        <w:t>. Indeed,</w:t>
      </w:r>
      <w:r w:rsidR="00F95CFC">
        <w:rPr>
          <w:bCs/>
        </w:rPr>
        <w:t xml:space="preserve"> </w:t>
      </w:r>
      <w:r w:rsidR="00CF38BE">
        <w:rPr>
          <w:bCs/>
        </w:rPr>
        <w:t>total leaf area and total biomass</w:t>
      </w:r>
      <w:r w:rsidR="00F95CFC">
        <w:rPr>
          <w:bCs/>
        </w:rPr>
        <w:t xml:space="preserve"> responses to elevated CO</w:t>
      </w:r>
      <w:r w:rsidR="00F95CFC">
        <w:rPr>
          <w:bCs/>
          <w:vertAlign w:val="subscript"/>
        </w:rPr>
        <w:t>2</w:t>
      </w:r>
      <w:r w:rsidR="00F95CFC">
        <w:rPr>
          <w:bCs/>
        </w:rPr>
        <w:t xml:space="preserve"> were enhanced under low </w:t>
      </w:r>
      <w:r w:rsidR="003E241B">
        <w:rPr>
          <w:bCs/>
        </w:rPr>
        <w:t xml:space="preserve">nitrogen </w:t>
      </w:r>
      <w:r w:rsidR="00F95CFC">
        <w:rPr>
          <w:bCs/>
        </w:rPr>
        <w:t xml:space="preserve">fertilization </w:t>
      </w:r>
      <w:r w:rsidR="00CF38BE">
        <w:rPr>
          <w:bCs/>
        </w:rPr>
        <w:t xml:space="preserve">thresholds </w:t>
      </w:r>
      <w:r w:rsidR="00F95CFC">
        <w:rPr>
          <w:bCs/>
        </w:rPr>
        <w:t>(e.g., 0 ppm N</w:t>
      </w:r>
      <w:r w:rsidR="00CF38BE">
        <w:rPr>
          <w:bCs/>
        </w:rPr>
        <w:t>)</w:t>
      </w:r>
      <w:r w:rsidR="00C5316B">
        <w:rPr>
          <w:bCs/>
        </w:rPr>
        <w:t xml:space="preserve">, </w:t>
      </w:r>
      <w:r w:rsidR="009129C7">
        <w:rPr>
          <w:bCs/>
        </w:rPr>
        <w:t>but these effects</w:t>
      </w:r>
      <w:r w:rsidR="00CF38BE">
        <w:rPr>
          <w:bCs/>
        </w:rPr>
        <w:t xml:space="preserve"> </w:t>
      </w:r>
      <w:r w:rsidR="00263CE3">
        <w:rPr>
          <w:bCs/>
        </w:rPr>
        <w:t xml:space="preserve">rapidly </w:t>
      </w:r>
      <w:r w:rsidR="00CF38BE">
        <w:rPr>
          <w:bCs/>
        </w:rPr>
        <w:t xml:space="preserve">diminished with increasing </w:t>
      </w:r>
      <w:r w:rsidR="003E241B">
        <w:rPr>
          <w:bCs/>
        </w:rPr>
        <w:t xml:space="preserve">nitrogen </w:t>
      </w:r>
      <w:r w:rsidR="00CF38BE">
        <w:rPr>
          <w:bCs/>
        </w:rPr>
        <w:t>fertilization as investment in nitrogen fixation decreased</w:t>
      </w:r>
      <w:ins w:id="197" w:author="Perkowski, Evan A" w:date="2023-11-14T15:15:00Z">
        <w:r w:rsidR="008628D8">
          <w:rPr>
            <w:bCs/>
          </w:rPr>
          <w:t xml:space="preserve"> </w:t>
        </w:r>
        <w:r w:rsidR="008628D8">
          <w:rPr>
            <w:bCs/>
          </w:rPr>
          <w:fldChar w:fldCharType="begin" w:fldLock="1"/>
        </w:r>
      </w:ins>
      <w:r w:rsidR="008628D8">
        <w:rPr>
          <w:bCs/>
        </w:rPr>
        <w:instrText>ADDIN CSL_CITATION {"citationItems":[{"id":"ITEM-1","itemData":{"DOI":"10.1093/jxb/erab253","ISSN":"0022-0957","abstract":"Plant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Botany","editor":[{"dropping-particle":"","family":"Rogers","given":"Alistair","non-dropping-particle":"","parse-names":false,"suffix":""}],"id":"ITEM-1","issue":"15","issued":{"date-parts":[["2021","7","28"]]},"page":"5766-5776","title":"Root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strategies","type":"article-journal","volume":"72"},"uris":["http://www.mendeley.com/documents/?uuid=233b0f00-9a30-4c3a-a2bb-5e67ae9c0e5f"]}],"mendeley":{"formattedCitation":"(Perkowski &lt;i&gt;et al.&lt;/i&gt;, 2021)","plainTextFormattedCitation":"(Perkowski et al., 2021)"},"properties":{"noteIndex":0},"schema":"https://github.com/citation-style-language/schema/raw/master/csl-citation.json"}</w:instrText>
      </w:r>
      <w:r w:rsidR="008628D8">
        <w:rPr>
          <w:bCs/>
        </w:rPr>
        <w:fldChar w:fldCharType="separate"/>
      </w:r>
      <w:r w:rsidR="008628D8" w:rsidRPr="008628D8">
        <w:rPr>
          <w:bCs/>
          <w:noProof/>
        </w:rPr>
        <w:t xml:space="preserve">(Perkowski </w:t>
      </w:r>
      <w:r w:rsidR="008628D8" w:rsidRPr="008628D8">
        <w:rPr>
          <w:bCs/>
          <w:i/>
          <w:noProof/>
        </w:rPr>
        <w:t>et al.</w:t>
      </w:r>
      <w:r w:rsidR="008628D8" w:rsidRPr="008628D8">
        <w:rPr>
          <w:bCs/>
          <w:noProof/>
        </w:rPr>
        <w:t>, 2021)</w:t>
      </w:r>
      <w:ins w:id="198" w:author="Perkowski, Evan A" w:date="2023-11-14T15:15:00Z">
        <w:r w:rsidR="008628D8">
          <w:rPr>
            <w:bCs/>
          </w:rPr>
          <w:fldChar w:fldCharType="end"/>
        </w:r>
      </w:ins>
      <w:r w:rsidR="00F95CFC">
        <w:rPr>
          <w:bCs/>
        </w:rPr>
        <w:t>.</w:t>
      </w:r>
      <w:r w:rsidR="00C5316B">
        <w:rPr>
          <w:bCs/>
        </w:rPr>
        <w:t xml:space="preserve"> These patterns support our hypothesis </w:t>
      </w:r>
      <w:r w:rsidR="004014B1">
        <w:rPr>
          <w:bCs/>
        </w:rPr>
        <w:t>that growth increases under elevated CO</w:t>
      </w:r>
      <w:r w:rsidR="004014B1">
        <w:rPr>
          <w:bCs/>
          <w:vertAlign w:val="subscript"/>
        </w:rPr>
        <w:t>2</w:t>
      </w:r>
      <w:r w:rsidR="004014B1">
        <w:rPr>
          <w:bCs/>
        </w:rPr>
        <w:t xml:space="preserve"> would be enhanced in inoculated plants under low </w:t>
      </w:r>
      <w:r w:rsidR="003E241B">
        <w:rPr>
          <w:bCs/>
        </w:rPr>
        <w:t xml:space="preserve">nitrogen </w:t>
      </w:r>
      <w:r w:rsidR="004014B1">
        <w:rPr>
          <w:bCs/>
        </w:rPr>
        <w:t>fertilization</w:t>
      </w:r>
      <w:r w:rsidR="00C5316B">
        <w:rPr>
          <w:bCs/>
        </w:rPr>
        <w:t>,</w:t>
      </w:r>
      <w:r w:rsidR="00263CE3">
        <w:rPr>
          <w:bCs/>
        </w:rPr>
        <w:t xml:space="preserve"> indicat</w:t>
      </w:r>
      <w:r w:rsidR="004014B1">
        <w:rPr>
          <w:bCs/>
        </w:rPr>
        <w:t>ing</w:t>
      </w:r>
      <w:r w:rsidR="00263CE3">
        <w:rPr>
          <w:bCs/>
        </w:rPr>
        <w:t xml:space="preserve"> that the role of nitrogen </w:t>
      </w:r>
      <w:r w:rsidR="00A624CA">
        <w:rPr>
          <w:bCs/>
        </w:rPr>
        <w:t>fixation</w:t>
      </w:r>
      <w:r w:rsidR="00263CE3">
        <w:rPr>
          <w:bCs/>
        </w:rPr>
        <w:t xml:space="preserve"> on plant responses to elevated CO</w:t>
      </w:r>
      <w:r w:rsidR="00263CE3">
        <w:rPr>
          <w:bCs/>
          <w:vertAlign w:val="subscript"/>
        </w:rPr>
        <w:t>2</w:t>
      </w:r>
      <w:r w:rsidR="00263CE3">
        <w:rPr>
          <w:bCs/>
        </w:rPr>
        <w:t xml:space="preserve"> </w:t>
      </w:r>
      <w:r w:rsidR="00A624CA">
        <w:rPr>
          <w:bCs/>
        </w:rPr>
        <w:t>is likely</w:t>
      </w:r>
      <w:r w:rsidR="00263CE3">
        <w:rPr>
          <w:bCs/>
        </w:rPr>
        <w:t xml:space="preserve"> </w:t>
      </w:r>
      <w:r w:rsidR="00C5316B">
        <w:rPr>
          <w:bCs/>
        </w:rPr>
        <w:t>context dependent on belowground resource availability</w:t>
      </w:r>
      <w:commentRangeStart w:id="199"/>
      <w:r w:rsidR="00C5316B">
        <w:rPr>
          <w:bCs/>
        </w:rPr>
        <w:t>.</w:t>
      </w:r>
      <w:commentRangeEnd w:id="199"/>
      <w:r w:rsidR="003E241B">
        <w:rPr>
          <w:rStyle w:val="CommentReference"/>
        </w:rPr>
        <w:commentReference w:id="199"/>
      </w:r>
    </w:p>
    <w:p w14:paraId="3180CBBD" w14:textId="77777777" w:rsidR="00D607CC" w:rsidRDefault="00D607CC" w:rsidP="007D04D7">
      <w:pPr>
        <w:spacing w:line="360" w:lineRule="auto"/>
        <w:rPr>
          <w:bCs/>
        </w:rPr>
      </w:pPr>
    </w:p>
    <w:p w14:paraId="4ABDD205" w14:textId="58587DB5" w:rsidR="007D04D7" w:rsidRDefault="00A8087E" w:rsidP="007D04D7">
      <w:pPr>
        <w:spacing w:line="360" w:lineRule="auto"/>
        <w:rPr>
          <w:bCs/>
          <w:i/>
          <w:iCs/>
        </w:rPr>
      </w:pPr>
      <w:r w:rsidRPr="003609D0">
        <w:rPr>
          <w:bCs/>
          <w:i/>
          <w:iCs/>
        </w:rPr>
        <w:t>Implications for future model development</w:t>
      </w:r>
    </w:p>
    <w:p w14:paraId="67B2F5A2" w14:textId="3C134CF8" w:rsidR="001041A7" w:rsidRPr="00D83996" w:rsidRDefault="001041A7" w:rsidP="001041A7">
      <w:pPr>
        <w:spacing w:line="360" w:lineRule="auto"/>
        <w:rPr>
          <w:bCs/>
        </w:rPr>
      </w:pPr>
      <w:r>
        <w:rPr>
          <w:bCs/>
        </w:rPr>
        <w:t xml:space="preserve">Many terrestrial biosphere models predict photosynthetic capacity through </w:t>
      </w:r>
      <w:r w:rsidR="00AC21AF">
        <w:rPr>
          <w:bCs/>
        </w:rPr>
        <w:t xml:space="preserve">parameterized </w:t>
      </w:r>
      <w:r>
        <w:rPr>
          <w:bCs/>
        </w:rPr>
        <w:t xml:space="preserve">relationships between </w:t>
      </w:r>
      <w:r>
        <w:rPr>
          <w:bCs/>
          <w:i/>
          <w:iCs/>
        </w:rPr>
        <w:t>N</w:t>
      </w:r>
      <w:r>
        <w:rPr>
          <w:bCs/>
          <w:vertAlign w:val="subscript"/>
        </w:rPr>
        <w:t>area</w:t>
      </w:r>
      <w:r>
        <w:rPr>
          <w:bCs/>
        </w:rPr>
        <w:t xml:space="preserve"> and </w:t>
      </w:r>
      <w:r>
        <w:rPr>
          <w:bCs/>
          <w:i/>
          <w:iCs/>
        </w:rPr>
        <w:t>V</w:t>
      </w:r>
      <w:r>
        <w:rPr>
          <w:bCs/>
          <w:vertAlign w:val="subscript"/>
        </w:rPr>
        <w:t>cmax</w:t>
      </w:r>
      <w:r>
        <w:rPr>
          <w:bCs/>
        </w:rPr>
        <w:t xml:space="preserve"> </w:t>
      </w:r>
      <w:r>
        <w:rPr>
          <w:bCs/>
        </w:rPr>
        <w:fldChar w:fldCharType="begin" w:fldLock="1"/>
      </w:r>
      <w:r>
        <w:rPr>
          <w:bCs/>
        </w:rPr>
        <w:instrText>ADDIN CSL_CITATION {"citationItems":[{"id":"ITEM-1","itemData":{"ISSN":"0166-8595","author":[{"dropping-particle":"","family":"Rogers","given":"Alistair","non-dropping-particle":"","parse-names":false,"suffix":""}],"container-title":"Photosynthesis Research","id":"ITEM-1","issue":"1-2","issued":{"date-parts":[["2014"]]},"page":"15-29","publisher":"Springer","title":"The use and misuse of Vc, max in Earth System Models","type":"article-journal","volume":"119"},"uris":["http://www.mendeley.com/documents/?uuid=2e529115-91f1-4fbb-8550-5bb7b2f1b8a1"]},{"id":"ITEM-2","itemData":{"DOI":"10.1111/nph.14283","ISSN":"0028-646X","abstract":"Accurate representation of photosynthesis in terrestrial biosphere models (TBMs) is essential for robust projections of global change. However, current representations vary markedly between TBMs, contributing uncertainty to projections of global carbon fluxes. Here we compared the representation of photosynthesis in seven TBMs by examining leaf and canopy level responses of photosynthetic CO2 assimilation (A) to key environmental variables: light, temper- ature, CO2 concentration, vapor pressure deficit and soil water content. We identified research areas where limited process knowledge prevents inclusion of physiological phenomena in current TBMs and research areas where data are urgently needed for model parameterization or evaluation. We provide a roadmap for new science needed to improve the representation of photo- synthesis in the next generation of terrestrial biosphere and Earth system models.","author":[{"dropping-particle":"","family":"Rogers","given":"Alistair","non-dropping-particle":"","parse-names":false,"suffix":""},{"dropping-particle":"","family":"Medlyn","given":"Belinda E","non-dropping-particle":"","parse-names":false,"suffix":""},{"dropping-particle":"","family":"Dukes","given":"Jeffrey S","non-dropping-particle":"","parse-names":false,"suffix":""},{"dropping-particle":"","family":"Bonan","given":"Gordon B","non-dropping-particle":"","parse-names":false,"suffix":""},{"dropping-particle":"","family":"Caemmerer","given":"Susanne","non-dropping-particle":"","parse-names":false,"suffix":""},{"dropping-particle":"","family":"Dietze","given":"Michael C","non-dropping-particle":"","parse-names":false,"suffix":""},{"dropping-particle":"","family":"Kattge","given":"Jens","non-dropping-particle":"","parse-names":false,"suffix":""},{"dropping-particle":"","family":"Leakey","given":"Andrew D B","non-dropping-particle":"","parse-names":false,"suffix":""},{"dropping-particle":"","family":"Mercado","given":"Lina M","non-dropping-particle":"","parse-names":false,"suffix":""},{"dropping-particle":"","family":"Niinemets","given":"Ülo","non-dropping-particle":"","parse-names":false,"suffix":""},{"dropping-particle":"","family":"Prentice","given":"I Colin","non-dropping-particle":"","parse-names":false,"suffix":""},{"dropping-particle":"","family":"Serbin","given":"Shawn P","non-dropping-particle":"","parse-names":false,"suffix":""},{"dropping-particle":"","family":"Sitch","given":"Stephen","non-dropping-particle":"","parse-names":false,"suffix":""},{"dropping-particle":"","family":"Way","given":"Danielle A","non-dropping-particle":"","parse-names":false,"suffix":""},{"dropping-particle":"","family":"Zaehle","given":"Sönke","non-dropping-particle":"","parse-names":false,"suffix":""}],"container-title":"New Phytologist","id":"ITEM-2","issue":"1","issued":{"date-parts":[["2017","1","28"]]},"page":"22-42","title":"A roadmap for improving the representation of photosynthesis in Earth system models","type":"article-journal","volume":"213"},"uris":["http://www.mendeley.com/documents/?uuid=df30a387-8a01-4303-a74e-32eb89075515"]}],"mendeley":{"formattedCitation":"(Rogers, 2014; Rogers &lt;i&gt;et al.&lt;/i&gt;, 2017)","plainTextFormattedCitation":"(Rogers, 2014; Rogers et al., 2017)","previouslyFormattedCitation":"(Rogers, 2014; Rogers &lt;i&gt;et al.&lt;/i&gt;, 2017)"},"properties":{"noteIndex":0},"schema":"https://github.com/citation-style-language/schema/raw/master/csl-citation.json"}</w:instrText>
      </w:r>
      <w:r>
        <w:rPr>
          <w:bCs/>
        </w:rPr>
        <w:fldChar w:fldCharType="separate"/>
      </w:r>
      <w:r w:rsidRPr="007417EA">
        <w:rPr>
          <w:bCs/>
          <w:noProof/>
        </w:rPr>
        <w:t xml:space="preserve">(Rogers, 2014; Rogers </w:t>
      </w:r>
      <w:r w:rsidRPr="007417EA">
        <w:rPr>
          <w:bCs/>
          <w:i/>
          <w:noProof/>
        </w:rPr>
        <w:t>et al.</w:t>
      </w:r>
      <w:r w:rsidRPr="007417EA">
        <w:rPr>
          <w:bCs/>
          <w:noProof/>
        </w:rPr>
        <w:t>, 2017)</w:t>
      </w:r>
      <w:r>
        <w:rPr>
          <w:bCs/>
        </w:rPr>
        <w:fldChar w:fldCharType="end"/>
      </w:r>
      <w:r>
        <w:rPr>
          <w:bCs/>
        </w:rPr>
        <w:t xml:space="preserve">, which assumes that leaf nitrogen-photosynthesis relationships are constant across growing environments. Our results build on previous work suggesting that leaf nitrogen-photosynthesis relationships dynamically change across growing environments </w:t>
      </w:r>
      <w:r>
        <w:rPr>
          <w:bCs/>
        </w:rPr>
        <w:fldChar w:fldCharType="begin" w:fldLock="1"/>
      </w:r>
      <w:r w:rsidR="00EF62B4">
        <w:rPr>
          <w:bCs/>
        </w:rPr>
        <w:instrText>ADDIN CSL_CITATION {"citationItems":[{"id":"ITEM-1","itemData":{"DOI":"10.1111/nph.18076","ISSN":"0028-646X","abstract":"Nitrogen (N) limitation has been considered as a constraint on terrestrial carbon uptake in response to rising CO 2 and climate change. By extension, it has been suggested that declining carboxylation capacity (V cmax) and leaf N content in enhanced-CO 2 experiments and satellite records signify increasing N limitation of primary production. We predicted V cmax using the coordination hypothesis, and estimated changes in leaf-level photosynthetic N for 1982-2016 assuming proportionality with leaf-level V cmax at 25˚C. Whole-canopy photosynthetic N was derived using satellite-based leaf area index (LAI) data and an empirical extinction coefficient for V cmax , and converted to annual N demand using estimated leaf turnover times. The predicted spatial pattern of V cmax shares key features with an independent reconstruction from remotely-sensed leaf chlorophyll content. Predicted leaf photosynthetic N declined by 0.27 % yr-1 , while observed leaf (total) N declined by 0.2-0.25 % yr-1. Predicted global canopy N (and N demand) declined from 1996 onwards, despite increasing LAI. Leaf-level responses to rising CO 2 , and to a lesser extent temperature, may have reduced the canopy requirement for N by more than rising LAI has increased it. This finding provides an alternative explanation for declining leaf N that does not depend on increasing N limitation.","author":[{"dropping-particle":"","family":"Dong","given":"Ning","non-dropping-particle":"","parse-names":false,"suffix":""},{"dropping-particle":"","family":"Wright","given":"Ian J","non-dropping-particle":"","parse-names":false,"suffix":""},{"dropping-particle":"","family":"Chen","given":"Jing M","non-dropping-particle":"","parse-names":false,"suffix":""},{"dropping-particle":"","family":"Luo","given":"Xiangzhong","non-dropping-particle":"","parse-names":false,"suffix":""},{"dropping-particle":"","family":"Wang","given":"Han","non-dropping-particle":"","parse-names":false,"suffix":""},{"dropping-particle":"","family":"Keenan","given":"Trevor F","non-dropping-particle":"","parse-names":false,"suffix":""},{"dropping-particle":"","family":"Smith","given":"Nicholas G","non-dropping-particle":"","parse-names":false,"suffix":""},{"dropping-particle":"","family":"Prentice","given":"Iain Colin","non-dropping-particle":"","parse-names":false,"suffix":""}],"container-title":"New Phytologist","id":"ITEM-1","issue":"5","issued":{"date-parts":[["2022","9","22"]]},"page":"1692-1700","title":"Rising CO&lt;sub&gt;2&lt;/sub&gt; and warming reduce global canopy demand for nitrogen","type":"article-journal","volume":"235"},"uris":["http://www.mendeley.com/documents/?uuid=8f26b717-0c63-4a11-b766-e27b90eb396f"]},{"id":"ITEM-2","itemData":{"DOI":"10.1038/s41467-021-25163-9","ISSN":"2041-1723","abstract":"Plants invest a considerable amount of leaf nitrogen in the photosynthetic enzyme ribulose-1,5-bisphosphate carboxylase-oxygenase (RuBisCO), forming a strong coupling of nitrogen and photosynthetic capacity. Variability in the nitrogen-photosynthesis relationship indicates different nitrogen use strategies of plants (i.e., the fraction nitrogen allocated to RuBisCO; fLNR), however, the reason for this remains unclear as widely different nitrogen use strategies are adopted in photosynthesis models. Here, we use a comprehensive database of in situ observations, a remote sensing product of leaf chlorophyll and ancillary climate and soil data, to examine the global distribution in fLNR using a random forest model. We find global fLNR is 18.2 ± 6.2%, with its variation largely driven by negative dependence on leaf mass per area and positive dependence on leaf phosphorus. Some climate and soil factors (i.e., light, atmospheric dryness, soil pH, and sand) have considerable positive influences on fLNR regionally. This study provides insight into the nitrogen-photosynthesis relationship of plants globally and an improved understanding of the global distribution of photosynthetic potential.","author":[{"dropping-particle":"","family":"Luo","given":"Xiangzhong","non-dropping-particle":"","parse-names":false,"suffix":""},{"dropping-particle":"","family":"Keenan","given":"Trevor F","non-dropping-particle":"","parse-names":false,"suffix":""},{"dropping-particle":"","family":"Chen","given":"Jing M","non-dropping-particle":"","parse-names":false,"suffix":""},{"dropping-particle":"","family":"Croft","given":"Holly","non-dropping-particle":"","parse-names":false,"suffix":""},{"dropping-particle":"","family":"Prentice","given":"I Colin","non-dropping-particle":"","parse-names":false,"suffix":""},{"dropping-particle":"","family":"Smith","given":"Nicholas G","non-dropping-particle":"","parse-names":false,"suffix":""},{"dropping-particle":"","family":"Walker","given":"Anthony P","non-dropping-particle":"","parse-names":false,"suffix":""},{"dropping-particle":"","family":"Wang","given":"Han","non-dropping-particle":"","parse-names":false,"suffix":""},{"dropping-particle":"","family":"Wang","given":"Rong","non-dropping-particle":"","parse-names":false,"suffix":""},{"dropping-particle":"","family":"Xu","given":"Chonggang","non-dropping-particle":"","parse-names":false,"suffix":""},{"dropping-particle":"","family":"Zhang","given":"Yao","non-dropping-particle":"","parse-names":false,"suffix":""}],"container-title":"Nature Communications","id":"ITEM-2","issue":"1","issued":{"date-parts":[["2021","12","11"]]},"page":"4866","title":"Global variation in the fraction of leaf nitrogen allocated to photosynthesis","type":"article-journal","volume":"12"},"uris":["http://www.mendeley.com/documents/?uuid=62a830f1-e0ca-44ad-b8d0-98375daf280e"]},{"id":"ITEM-3","itemData":{"DOI":"10.1093/jxb/erad195","ISSN":"0022-0957","abstract":"The connection between soil nitrogen availability, leaf nitrogen, and photosynthetic capacity is not perfectly understood. Because these three components tend to be positively related over large spatial scales, some posit that soil nitrogen positively drives leaf nitrogen, which positively drives photosynthetic capacity. Alternatively, others posit that photosynthetic capacity is primarily driven by above-ground conditions. Here, we examined the physiological responses of a non-nitrogen-fixing plant (Gossypium hirsutum) and a nitrogen-fixing plant (Glycine max) in a fully factorial combination of light by soil nitrogen availability to help reconcile these competing hypotheses. Soil nitrogen stimulated leaf nitrogen in both species, but the relative proportion of leaf nitrogen used for photosynthetic processes was reduced under elevated soil nitrogen in all light availability treatments due to greater increases in leaf nitrogen content than chlorophyll and leaf biochemical process rates. Leaf nitrogen content and biochemical process rates in G. hirsutum were more responsive to changes in soil nitrogen than those in G. max, probably due to strong G. max investments in root nodulation under low soil nitrogen. Nonetheless, whole-plant growth was significantly enhanced by increased soil nitrogen in both species. Light availability consistently increased relative leaf nitrogen allocation to leaf photosynthesis and whole-plant growth, a pattern that was similar between species. These results suggest that the leaf nitrogen–photosynthesis relationship varies under different soil nitrogen levels and that these species preferentially allocated more nitrogen to plant growth and non-photosynthetic leaf processes, rather than photosynthesis, as soil nitrogen increased.","author":[{"dropping-particle":"","family":"Waring","given":"Elizabeth F","non-dropping-particle":"","parse-names":false,"suffix":""},{"dropping-particle":"","family":"Perkowski","given":"Evan A","non-dropping-particle":"","parse-names":false,"suffix":""},{"dropping-particle":"","family":"Smith","given":"Nicholas G","non-dropping-particle":"","parse-names":false,"suffix":""}],"container-title":"Journal of Experimental Botany","editor":[{"dropping-particle":"","family":"Rogers","given":"Alistair","non-dropping-particle":"","parse-names":false,"suffix":""}],"id":"ITEM-3","issue":"17","issued":{"date-parts":[["2023","9","13"]]},"page":"5166-5180","title":"Soil nitrogen fertilization reduces relative leaf nitrogen allocation to photosynthesis","type":"article-journal","volume":"74"},"uris":["http://www.mendeley.com/documents/?uuid=84f9e119-629b-4d40-ad7f-87f747ce2e46"]},{"id":"ITEM-4","itemData":{"DOI":"10.1111/gcb.15212","ISSN":"1354-1013","abstract":"The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ture,","author":[{"dropping-particle":"","family":"Smith","given":"Nicholas G","non-dropping-particle":"","parse-names":false,"suffix":""},{"dropping-particle":"","family":"Keenan","given":"Trevor F","non-dropping-particle":"","parse-names":false,"suffix":""}],"container-title":"Global Change Biology","id":"ITEM-4","issue":"9","issued":{"date-parts":[["2020","9","3"]]},"page":"5202-5216","title":"Mechanisms underlying leaf photosynthetic acclimation to warming and elevated CO&lt;sub&gt;2&lt;/sub&gt; as inferred from least‐cost optimality theory","type":"article-journal","volume":"26"},"uris":["http://www.mendeley.com/documents/?uuid=bbe0947b-b3f9-4a9e-999f-3f077c3079d4"]}],"mendeley":{"formattedCitation":"(Smith &amp; Keenan, 2020; Luo &lt;i&gt;et al.&lt;/i&gt;, 2021; Dong &lt;i&gt;et al.&lt;/i&gt;, 2022b; Waring &lt;i&gt;et al.&lt;/i&gt;, 2023)","plainTextFormattedCitation":"(Smith &amp; Keenan, 2020; Luo et al., 2021; Dong et al., 2022b; Waring et al., 2023)","previouslyFormattedCitation":"(Smith &amp; Keenan, 2020; Luo &lt;i&gt;et al.&lt;/i&gt;, 2021; Dong &lt;i&gt;et al.&lt;/i&gt;, 2022b; Waring &lt;i&gt;et al.&lt;/i&gt;, 2023)"},"properties":{"noteIndex":0},"schema":"https://github.com/citation-style-language/schema/raw/master/csl-citation.json"}</w:instrText>
      </w:r>
      <w:r>
        <w:rPr>
          <w:bCs/>
        </w:rPr>
        <w:fldChar w:fldCharType="separate"/>
      </w:r>
      <w:r w:rsidR="00AC21AF" w:rsidRPr="00AC21AF">
        <w:rPr>
          <w:bCs/>
          <w:noProof/>
        </w:rPr>
        <w:t xml:space="preserve">(Smith &amp; Keenan, 2020; Luo </w:t>
      </w:r>
      <w:r w:rsidR="00AC21AF" w:rsidRPr="00AC21AF">
        <w:rPr>
          <w:bCs/>
          <w:i/>
          <w:noProof/>
        </w:rPr>
        <w:t>et al.</w:t>
      </w:r>
      <w:r w:rsidR="00AC21AF" w:rsidRPr="00AC21AF">
        <w:rPr>
          <w:bCs/>
          <w:noProof/>
        </w:rPr>
        <w:t xml:space="preserve">, 2021; Dong </w:t>
      </w:r>
      <w:r w:rsidR="00AC21AF" w:rsidRPr="00AC21AF">
        <w:rPr>
          <w:bCs/>
          <w:i/>
          <w:noProof/>
        </w:rPr>
        <w:t>et al.</w:t>
      </w:r>
      <w:r w:rsidR="00AC21AF" w:rsidRPr="00AC21AF">
        <w:rPr>
          <w:bCs/>
          <w:noProof/>
        </w:rPr>
        <w:t xml:space="preserve">, 2022b; Waring </w:t>
      </w:r>
      <w:r w:rsidR="00AC21AF" w:rsidRPr="00AC21AF">
        <w:rPr>
          <w:bCs/>
          <w:i/>
          <w:noProof/>
        </w:rPr>
        <w:t>et al.</w:t>
      </w:r>
      <w:r w:rsidR="00AC21AF" w:rsidRPr="00AC21AF">
        <w:rPr>
          <w:bCs/>
          <w:noProof/>
        </w:rPr>
        <w:t>, 2023)</w:t>
      </w:r>
      <w:r>
        <w:rPr>
          <w:bCs/>
        </w:rPr>
        <w:fldChar w:fldCharType="end"/>
      </w:r>
      <w:r>
        <w:rPr>
          <w:bCs/>
        </w:rPr>
        <w:t xml:space="preserve">, as </w:t>
      </w:r>
      <w:r w:rsidR="00D83996">
        <w:rPr>
          <w:bCs/>
        </w:rPr>
        <w:t>elevated CO</w:t>
      </w:r>
      <w:r w:rsidR="00D83996">
        <w:rPr>
          <w:bCs/>
          <w:vertAlign w:val="subscript"/>
        </w:rPr>
        <w:t>2</w:t>
      </w:r>
      <w:r w:rsidR="00D83996">
        <w:rPr>
          <w:bCs/>
        </w:rPr>
        <w:t xml:space="preserve"> reduced leaf nitrogen content more strongly than it increased </w:t>
      </w:r>
      <w:proofErr w:type="spellStart"/>
      <w:r w:rsidR="00D83996">
        <w:rPr>
          <w:bCs/>
          <w:i/>
          <w:iCs/>
        </w:rPr>
        <w:t>A</w:t>
      </w:r>
      <w:r w:rsidR="00D83996">
        <w:rPr>
          <w:bCs/>
          <w:vertAlign w:val="subscript"/>
        </w:rPr>
        <w:t>net,growth</w:t>
      </w:r>
      <w:proofErr w:type="spellEnd"/>
      <w:r w:rsidR="00D83996">
        <w:rPr>
          <w:bCs/>
        </w:rPr>
        <w:t xml:space="preserve"> and decreased </w:t>
      </w:r>
      <w:r>
        <w:rPr>
          <w:bCs/>
          <w:i/>
          <w:iCs/>
        </w:rPr>
        <w:t>V</w:t>
      </w:r>
      <w:r>
        <w:rPr>
          <w:bCs/>
          <w:vertAlign w:val="subscript"/>
        </w:rPr>
        <w:t>cmax25</w:t>
      </w:r>
      <w:r>
        <w:rPr>
          <w:bCs/>
        </w:rPr>
        <w:t xml:space="preserve"> and </w:t>
      </w:r>
      <w:r>
        <w:rPr>
          <w:bCs/>
          <w:i/>
          <w:iCs/>
        </w:rPr>
        <w:t>J</w:t>
      </w:r>
      <w:r>
        <w:rPr>
          <w:bCs/>
          <w:vertAlign w:val="subscript"/>
        </w:rPr>
        <w:t>max25</w:t>
      </w:r>
      <w:r w:rsidR="00D83996">
        <w:rPr>
          <w:bCs/>
        </w:rPr>
        <w:t xml:space="preserve">. </w:t>
      </w:r>
      <w:r w:rsidR="003609D0">
        <w:rPr>
          <w:bCs/>
        </w:rPr>
        <w:t xml:space="preserve">Additionally, positive effects of </w:t>
      </w:r>
      <w:ins w:id="200" w:author="Perkowski, Evan A [2]" w:date="2023-11-13T15:49:00Z">
        <w:r w:rsidR="006E540D">
          <w:rPr>
            <w:bCs/>
          </w:rPr>
          <w:t xml:space="preserve">nitrogen </w:t>
        </w:r>
      </w:ins>
      <w:r w:rsidR="003609D0">
        <w:rPr>
          <w:bCs/>
        </w:rPr>
        <w:t xml:space="preserve">fertilization on photosynthetic capacity were only apparent in uninoculated plants, as there was no effect of </w:t>
      </w:r>
      <w:r w:rsidR="004968DF">
        <w:rPr>
          <w:bCs/>
        </w:rPr>
        <w:t xml:space="preserve">nitrogen </w:t>
      </w:r>
      <w:r w:rsidR="003609D0">
        <w:rPr>
          <w:bCs/>
        </w:rPr>
        <w:t xml:space="preserve">fertilization on </w:t>
      </w:r>
      <w:r w:rsidR="003609D0">
        <w:rPr>
          <w:bCs/>
          <w:i/>
          <w:iCs/>
        </w:rPr>
        <w:t>V</w:t>
      </w:r>
      <w:r w:rsidR="003609D0">
        <w:rPr>
          <w:bCs/>
          <w:vertAlign w:val="subscript"/>
        </w:rPr>
        <w:t>cmax25</w:t>
      </w:r>
      <w:r w:rsidR="003609D0">
        <w:rPr>
          <w:bCs/>
        </w:rPr>
        <w:t xml:space="preserve"> or </w:t>
      </w:r>
      <w:r w:rsidR="003609D0">
        <w:rPr>
          <w:bCs/>
          <w:i/>
          <w:iCs/>
        </w:rPr>
        <w:t>J</w:t>
      </w:r>
      <w:r w:rsidR="003609D0">
        <w:rPr>
          <w:bCs/>
          <w:vertAlign w:val="subscript"/>
        </w:rPr>
        <w:t>max25</w:t>
      </w:r>
      <w:r w:rsidR="003609D0">
        <w:rPr>
          <w:bCs/>
        </w:rPr>
        <w:t xml:space="preserve"> in inoculated plants regardless of CO</w:t>
      </w:r>
      <w:r w:rsidR="003609D0">
        <w:rPr>
          <w:bCs/>
          <w:vertAlign w:val="subscript"/>
        </w:rPr>
        <w:t>2</w:t>
      </w:r>
      <w:r w:rsidR="003609D0">
        <w:rPr>
          <w:bCs/>
        </w:rPr>
        <w:t xml:space="preserve"> treatment. Positive effects of increasing </w:t>
      </w:r>
      <w:r w:rsidR="004968DF">
        <w:rPr>
          <w:bCs/>
        </w:rPr>
        <w:t xml:space="preserve">nitrogen </w:t>
      </w:r>
      <w:r w:rsidR="003609D0">
        <w:rPr>
          <w:bCs/>
        </w:rPr>
        <w:t xml:space="preserve">fertilization on </w:t>
      </w:r>
      <w:r w:rsidR="003609D0">
        <w:rPr>
          <w:bCs/>
          <w:i/>
          <w:iCs/>
        </w:rPr>
        <w:t>N</w:t>
      </w:r>
      <w:r w:rsidR="003609D0">
        <w:rPr>
          <w:bCs/>
          <w:vertAlign w:val="subscript"/>
        </w:rPr>
        <w:t>area</w:t>
      </w:r>
      <w:r w:rsidR="003609D0">
        <w:rPr>
          <w:bCs/>
        </w:rPr>
        <w:t xml:space="preserve"> and </w:t>
      </w:r>
      <w:proofErr w:type="spellStart"/>
      <w:r w:rsidR="003609D0">
        <w:rPr>
          <w:bCs/>
          <w:i/>
          <w:iCs/>
        </w:rPr>
        <w:t>Chl</w:t>
      </w:r>
      <w:r w:rsidR="003609D0">
        <w:rPr>
          <w:bCs/>
          <w:vertAlign w:val="subscript"/>
        </w:rPr>
        <w:t>area</w:t>
      </w:r>
      <w:proofErr w:type="spellEnd"/>
      <w:r w:rsidR="003609D0">
        <w:rPr>
          <w:bCs/>
        </w:rPr>
        <w:t xml:space="preserve"> were also </w:t>
      </w:r>
      <w:r w:rsidR="003609D0">
        <w:rPr>
          <w:bCs/>
        </w:rPr>
        <w:lastRenderedPageBreak/>
        <w:t xml:space="preserve">markedly weaker in inoculated plants compared to uninoculated plants. These patterns indicate that </w:t>
      </w:r>
      <w:r w:rsidR="004014B1">
        <w:rPr>
          <w:bCs/>
        </w:rPr>
        <w:t xml:space="preserve">leaf nitrogen-photosynthesis relationships </w:t>
      </w:r>
      <w:r w:rsidR="00A624CA">
        <w:rPr>
          <w:bCs/>
        </w:rPr>
        <w:t>are</w:t>
      </w:r>
      <w:r w:rsidR="004014B1">
        <w:rPr>
          <w:bCs/>
        </w:rPr>
        <w:t xml:space="preserve"> context dependent on nitrogen acquisition strategy, may only be constant in environments where nitrogen</w:t>
      </w:r>
      <w:r w:rsidR="00AC21AF">
        <w:rPr>
          <w:bCs/>
        </w:rPr>
        <w:t xml:space="preserve"> supply</w:t>
      </w:r>
      <w:r w:rsidR="004014B1">
        <w:rPr>
          <w:bCs/>
        </w:rPr>
        <w:t xml:space="preserve"> limits leaf physiology, and will likely shift in response to increasing atmospheric CO</w:t>
      </w:r>
      <w:r w:rsidR="004014B1">
        <w:rPr>
          <w:bCs/>
          <w:vertAlign w:val="subscript"/>
        </w:rPr>
        <w:t>2</w:t>
      </w:r>
      <w:r w:rsidR="004014B1">
        <w:rPr>
          <w:bCs/>
        </w:rPr>
        <w:t xml:space="preserve"> concentrations. </w:t>
      </w:r>
      <w:r w:rsidR="003609D0">
        <w:rPr>
          <w:bCs/>
        </w:rPr>
        <w:t>Terrestrial biosphere models tha</w:t>
      </w:r>
      <w:r w:rsidR="002D0632">
        <w:rPr>
          <w:bCs/>
        </w:rPr>
        <w:t>t predict</w:t>
      </w:r>
      <w:r w:rsidR="003609D0">
        <w:rPr>
          <w:bCs/>
        </w:rPr>
        <w:t xml:space="preserve"> photosynthetic capacity through parameterized relationships between </w:t>
      </w:r>
      <w:commentRangeStart w:id="201"/>
      <w:r w:rsidR="003609D0">
        <w:rPr>
          <w:bCs/>
          <w:i/>
          <w:iCs/>
        </w:rPr>
        <w:t>N</w:t>
      </w:r>
      <w:r w:rsidR="003609D0">
        <w:rPr>
          <w:bCs/>
          <w:vertAlign w:val="subscript"/>
        </w:rPr>
        <w:t>area</w:t>
      </w:r>
      <w:r w:rsidR="003609D0">
        <w:rPr>
          <w:bCs/>
        </w:rPr>
        <w:t xml:space="preserve"> and </w:t>
      </w:r>
      <w:r w:rsidR="003609D0">
        <w:rPr>
          <w:bCs/>
          <w:i/>
          <w:iCs/>
        </w:rPr>
        <w:t>V</w:t>
      </w:r>
      <w:r w:rsidR="003609D0">
        <w:rPr>
          <w:bCs/>
          <w:vertAlign w:val="subscript"/>
        </w:rPr>
        <w:t>cmax</w:t>
      </w:r>
      <w:commentRangeEnd w:id="201"/>
      <w:r w:rsidR="004968DF">
        <w:rPr>
          <w:rStyle w:val="CommentReference"/>
        </w:rPr>
        <w:commentReference w:id="201"/>
      </w:r>
      <w:r w:rsidR="003609D0">
        <w:rPr>
          <w:bCs/>
        </w:rPr>
        <w:t xml:space="preserve"> may risk overestimating photosynthetic capacity</w:t>
      </w:r>
      <w:r w:rsidR="00263CE3">
        <w:rPr>
          <w:bCs/>
        </w:rPr>
        <w:t>, therefore net primary productivity and the magnitude of the land carbon sink, under future novel growth environments.</w:t>
      </w:r>
    </w:p>
    <w:p w14:paraId="7BBD18D1" w14:textId="7775ABFE" w:rsidR="0095073C" w:rsidRPr="0095073C" w:rsidRDefault="001041A7" w:rsidP="003609D0">
      <w:pPr>
        <w:spacing w:line="360" w:lineRule="auto"/>
        <w:ind w:firstLine="720"/>
        <w:rPr>
          <w:bCs/>
        </w:rPr>
      </w:pPr>
      <w:r>
        <w:rPr>
          <w:bCs/>
        </w:rPr>
        <w:t xml:space="preserve">Our results demonstrate that optimal resource allocation to photosynthetic capacity defines leaf responses to </w:t>
      </w:r>
      <w:r>
        <w:t>elevated CO</w:t>
      </w:r>
      <w:r>
        <w:rPr>
          <w:vertAlign w:val="subscript"/>
        </w:rPr>
        <w:t>2</w:t>
      </w:r>
      <w:r>
        <w:rPr>
          <w:bCs/>
        </w:rPr>
        <w:t xml:space="preserve">, and that these responses are independent of </w:t>
      </w:r>
      <w:r w:rsidR="00A624CA">
        <w:rPr>
          <w:bCs/>
        </w:rPr>
        <w:t>nitrogen supply</w:t>
      </w:r>
      <w:r>
        <w:rPr>
          <w:bCs/>
        </w:rPr>
        <w:t>. Current approaches for simulating photosynthetic responses to CO</w:t>
      </w:r>
      <w:r>
        <w:rPr>
          <w:bCs/>
          <w:vertAlign w:val="subscript"/>
        </w:rPr>
        <w:t>2</w:t>
      </w:r>
      <w:r>
        <w:rPr>
          <w:bCs/>
        </w:rPr>
        <w:t xml:space="preserve"> </w:t>
      </w:r>
      <w:r w:rsidR="00A32073">
        <w:rPr>
          <w:bCs/>
        </w:rPr>
        <w:t xml:space="preserve">in terrestrial biosphere models that couple carbon and nitrogen cycles often </w:t>
      </w:r>
      <w:r>
        <w:rPr>
          <w:bCs/>
        </w:rPr>
        <w:t>invoke patterns expected from</w:t>
      </w:r>
      <w:r w:rsidR="00D83996">
        <w:rPr>
          <w:bCs/>
        </w:rPr>
        <w:t xml:space="preserve"> </w:t>
      </w:r>
      <w:r w:rsidR="00A32073">
        <w:rPr>
          <w:bCs/>
        </w:rPr>
        <w:t xml:space="preserve">progressive </w:t>
      </w:r>
      <w:r w:rsidRPr="00FE014F">
        <w:rPr>
          <w:bCs/>
        </w:rPr>
        <w:t>n</w:t>
      </w:r>
      <w:r>
        <w:rPr>
          <w:bCs/>
        </w:rPr>
        <w:t>itrogen limitation, where</w:t>
      </w:r>
      <w:r w:rsidR="000019E6">
        <w:rPr>
          <w:bCs/>
        </w:rPr>
        <w:t xml:space="preserve"> leaf nitrogen </w:t>
      </w:r>
      <w:r>
        <w:rPr>
          <w:bCs/>
        </w:rPr>
        <w:t xml:space="preserve">and photosynthetic responses to </w:t>
      </w:r>
      <w:r>
        <w:t>elevated CO</w:t>
      </w:r>
      <w:r>
        <w:rPr>
          <w:vertAlign w:val="subscript"/>
        </w:rPr>
        <w:t>2</w:t>
      </w:r>
      <w:r w:rsidRPr="00890610">
        <w:t xml:space="preserve"> </w:t>
      </w:r>
      <w:r>
        <w:rPr>
          <w:bCs/>
        </w:rPr>
        <w:t xml:space="preserve">are modeled as a function of </w:t>
      </w:r>
      <w:commentRangeStart w:id="202"/>
      <w:r>
        <w:rPr>
          <w:bCs/>
        </w:rPr>
        <w:t>nitrogen availability</w:t>
      </w:r>
      <w:commentRangeEnd w:id="202"/>
      <w:r w:rsidR="009D75B4">
        <w:rPr>
          <w:rStyle w:val="CommentReference"/>
        </w:rPr>
        <w:commentReference w:id="202"/>
      </w:r>
      <w:r>
        <w:rPr>
          <w:bCs/>
        </w:rPr>
        <w:t>. Our results contradict this framework, suggesting that leaf response</w:t>
      </w:r>
      <w:r w:rsidR="00A32073">
        <w:rPr>
          <w:bCs/>
        </w:rPr>
        <w:t>s to elevated CO</w:t>
      </w:r>
      <w:r w:rsidR="00A32073">
        <w:rPr>
          <w:bCs/>
          <w:vertAlign w:val="subscript"/>
        </w:rPr>
        <w:t>2</w:t>
      </w:r>
      <w:r w:rsidR="00A32073">
        <w:rPr>
          <w:bCs/>
        </w:rPr>
        <w:t xml:space="preserve"> are</w:t>
      </w:r>
      <w:r>
        <w:rPr>
          <w:bCs/>
        </w:rPr>
        <w:t xml:space="preserve"> </w:t>
      </w:r>
      <w:r w:rsidR="003609D0">
        <w:rPr>
          <w:bCs/>
        </w:rPr>
        <w:t xml:space="preserve">driven by optimal nitrogen investment to satisfy leaf nitrogen demand to build and maintain photosynthetic </w:t>
      </w:r>
      <w:r w:rsidR="004014B1">
        <w:rPr>
          <w:bCs/>
        </w:rPr>
        <w:t>enzymes</w:t>
      </w:r>
      <w:r>
        <w:rPr>
          <w:bCs/>
        </w:rPr>
        <w:t>. Optimality models that leverage principles from optimal coordination and photosynthetic least-cost theories</w:t>
      </w:r>
      <w:r w:rsidR="00D83996">
        <w:rPr>
          <w:bCs/>
        </w:rPr>
        <w:t xml:space="preserve"> </w:t>
      </w:r>
      <w:r w:rsidR="00D83996">
        <w:rPr>
          <w:bCs/>
        </w:rPr>
        <w:fldChar w:fldCharType="begin" w:fldLock="1"/>
      </w:r>
      <w:r w:rsidR="00913A0C">
        <w:rPr>
          <w:bCs/>
        </w:rPr>
        <w:instrText>ADDIN CSL_CITATION {"citationItems":[{"id":"ITEM-1","itemData":{"DOI":"10.1029/2021MS002470","ISSN":"19422466","abstract":"Empirical studies have shown that plant photosynthetic responses to environmental change can vary over time due to acclimation, but acclimation responses are often not included in Earth System Models. Photosynthetic least cost theory can be used to develop models of photosynthetic acclimation that are simple and testable. The theory is based on the idea that plants will acclimate to minimize the ratio of carbon costs to photosynthetic assimilation rate (Prentice et al., 2014, https://doi.org/10.1111/ele.12211). Formulations of this theory have been developed for C3 plants, but not C4 plants, which account for over 20% of global photosynthesis and are over-represented among widely grown crops. Here, we use photosynthetic least cost theory to derive a model for C4 photosynthetic acclimation to above-ground abiotic conditions. We then compare our model's responses to a similar model of C3 photosynthetic acclimation and find that C4 photosynthesis has the highest simulated advantage over C3 photosynthesis in hot, dry, and low CO2 environments. We find that this advantage predicts C4 abundance globally, but that the shallower CO2 response of C4 as compared to C3 photosynthesis will reduce C4 plant competitiveness under future conditions, despite higher temperatures. We also show that an acclimated model predicts similar or faster rates of C4 under all conditions than a model that does not consider acclimation, suggesting that Earth System Models (ESMs) are underestimating future C4 carbon uptake by not including acclimation. Our model is designed for easy incorporation into such ESMs.","author":[{"dropping-particle":"","family":"Scott","given":"Helen G","non-dropping-particle":"","parse-names":false,"suffix":""},{"dropping-particle":"","family":"Smith","given":"Nicholas G","non-dropping-particle":"","parse-names":false,"suffix":""}],"container-title":"Journal of Advances in Modeling Earth Systems","id":"ITEM-1","issue":"3","issued":{"date-parts":[["2022"]]},"page":"1-16","title":"A Model of C4 Photosynthetic Acclimation Based on Least-Cost Optimality Theory Suitable for Earth System Model Incorporation","type":"article-journal","volume":"14"},"uris":["http://www.mendeley.com/documents/?uuid=48145d5a-a6b8-4581-9182-4fc9e7a3441b"]},{"id":"ITEM-2","itemData":{"DOI":"10.5194/gmd-13-1545-2020","ISSN":"19919603","abstract":"Terrestrial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(rpmodel).","author":[{"dropping-particle":"","family":"Stocker","given":"Benjamin D","non-dropping-particle":"","parse-names":false,"suffix":""},{"dropping-particle":"","family":"Wang","given":"Han","non-dropping-particle":"","parse-names":false,"suffix":""},{"dropping-particle":"","family":"Smith","given":"Nicholas G","non-dropping-particle":"","parse-names":false,"suffix":""},{"dropping-particle":"","family":"Harrison","given":"Sandy P","non-dropping-particle":"","parse-names":false,"suffix":""},{"dropping-particle":"","family":"Keenan","given":"Trevor F","non-dropping-particle":"","parse-names":false,"suffix":""},{"dropping-particle":"","family":"Sandoval","given":"David","non-dropping-particle":"","parse-names":false,"suffix":""},{"dropping-particle":"","family":"Davis","given":"Tyler","non-dropping-particle":"","parse-names":false,"suffix":""},{"dropping-particle":"","family":"Prentice","given":"I Colin","non-dropping-particle":"","parse-names":false,"suffix":""}],"container-title":"Geoscientific Model Development","id":"ITEM-2","issue":"3","issued":{"date-parts":[["2020"]]},"page":"1545-1581","title":"P-model v1.0: An optimality-based light use efficiency model for simulating ecosystem gross primary production","type":"article-journal","volume":"13"},"uris":["http://www.mendeley.com/documents/?uuid=899eb42b-4c18-45c1-952f-faa966a38412"]},{"id":"ITEM-3","itemData":{"DOI":"10.1038/s41477-017-0006-8","ISSN":"2055-0278","PMID":"29150690","abstract":"Gross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ESMs.","author":[{"dropping-particle":"","family":"Wang","given":"Han","non-dropping-particle":"","parse-names":false,"suffix":""},{"dropping-particle":"","family":"Prentice","given":"I Colin","non-dropping-particle":"","parse-names":false,"suffix":""},{"dropping-particle":"","family":"Keenan","given":"Trevor F","non-dropping-particle":"","parse-names":false,"suffix":""},{"dropping-particle":"","family":"Davis","given":"Tyler W","non-dropping-particle":"","parse-names":false,"suffix":""},{"dropping-particle":"","family":"Wright","given":"Ian J","non-dropping-particle":"","parse-names":false,"suffix":""},{"dropping-particle":"","family":"Cornwell","given":"William K","non-dropping-particle":"","parse-names":false,"suffix":""},{"dropping-particle":"","family":"Evans","given":"Bradley J","non-dropping-particle":"","parse-names":false,"suffix":""},{"dropping-particle":"","family":"Peng","given":"Changhui","non-dropping-particle":"","parse-names":false,"suffix":""}],"container-title":"Nature Plants","id":"ITEM-3","issue":"9","issued":{"date-parts":[["2017","9","4"]]},"page":"734-741","title":"Towards a universal model for carbon dioxide uptake by plants","type":"article-journal","volume":"3"},"uris":["http://www.mendeley.com/documents/?uuid=34d29b89-d70d-44db-b913-aa6c18dedf25"]}],"mendeley":{"formattedCitation":"(Wang &lt;i&gt;et al.&lt;/i&gt;, 2017; Stocker &lt;i&gt;et al.&lt;/i&gt;, 2020; Scott &amp; Smith, 2022)","plainTextFormattedCitation":"(Wang et al., 2017; Stocker et al., 2020; Scott &amp; Smith, 2022)","previouslyFormattedCitation":"(Wang &lt;i&gt;et al.&lt;/i&gt;, 2017; Stocker &lt;i&gt;et al.&lt;/i&gt;, 2020; Scott &amp; Smith, 2022)"},"properties":{"noteIndex":0},"schema":"https://github.com/citation-style-language/schema/raw/master/csl-citation.json"}</w:instrText>
      </w:r>
      <w:r w:rsidR="00D83996">
        <w:rPr>
          <w:bCs/>
        </w:rPr>
        <w:fldChar w:fldCharType="separate"/>
      </w:r>
      <w:r w:rsidR="00913A0C" w:rsidRPr="00913A0C">
        <w:rPr>
          <w:bCs/>
          <w:noProof/>
        </w:rPr>
        <w:t xml:space="preserve">(Wang </w:t>
      </w:r>
      <w:r w:rsidR="00913A0C" w:rsidRPr="00913A0C">
        <w:rPr>
          <w:bCs/>
          <w:i/>
          <w:noProof/>
        </w:rPr>
        <w:t>et al.</w:t>
      </w:r>
      <w:r w:rsidR="00913A0C" w:rsidRPr="00913A0C">
        <w:rPr>
          <w:bCs/>
          <w:noProof/>
        </w:rPr>
        <w:t xml:space="preserve">, 2017; Stocker </w:t>
      </w:r>
      <w:r w:rsidR="00913A0C" w:rsidRPr="00913A0C">
        <w:rPr>
          <w:bCs/>
          <w:i/>
          <w:noProof/>
        </w:rPr>
        <w:t>et al.</w:t>
      </w:r>
      <w:r w:rsidR="00913A0C" w:rsidRPr="00913A0C">
        <w:rPr>
          <w:bCs/>
          <w:noProof/>
        </w:rPr>
        <w:t>, 2020; Scott &amp; Smith, 2022)</w:t>
      </w:r>
      <w:r w:rsidR="00D83996">
        <w:rPr>
          <w:bCs/>
        </w:rPr>
        <w:fldChar w:fldCharType="end"/>
      </w:r>
      <w:r w:rsidR="00D83996">
        <w:rPr>
          <w:bCs/>
        </w:rPr>
        <w:t xml:space="preserve"> </w:t>
      </w:r>
      <w:r>
        <w:rPr>
          <w:bCs/>
        </w:rPr>
        <w:t>are capable of capturing responses to CO</w:t>
      </w:r>
      <w:r>
        <w:rPr>
          <w:bCs/>
          <w:vertAlign w:val="subscript"/>
        </w:rPr>
        <w:t>2</w:t>
      </w:r>
      <w:r>
        <w:rPr>
          <w:bCs/>
        </w:rPr>
        <w:t xml:space="preserve"> independent of </w:t>
      </w:r>
      <w:r w:rsidR="000019E6">
        <w:rPr>
          <w:bCs/>
        </w:rPr>
        <w:t>nitrogen supply</w:t>
      </w:r>
      <w:r w:rsidR="00D83996">
        <w:rPr>
          <w:bCs/>
        </w:rPr>
        <w:t xml:space="preserve"> </w:t>
      </w:r>
      <w:r w:rsidR="00D83996">
        <w:rPr>
          <w:bCs/>
        </w:rPr>
        <w:fldChar w:fldCharType="begin" w:fldLock="1"/>
      </w:r>
      <w:r w:rsidR="00AD72DC">
        <w:rPr>
          <w:bCs/>
        </w:rPr>
        <w:instrText>ADDIN CSL_CITATION {"citationItems":[{"id":"ITEM-1","itemData":{"DOI":"10.1111/gcb.15212","ISSN":"1354-1013","abstract":"The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ture,","author":[{"dropping-particle":"","family":"Smith","given":"Nicholas G","non-dropping-particle":"","parse-names":false,"suffix":""},{"dropping-particle":"","family":"Keenan","given":"Trevor F","non-dropping-particle":"","parse-names":false,"suffix":""}],"container-title":"Global Change Biology","id":"ITEM-1","issue":"9","issued":{"date-parts":[["2020","9","3"]]},"page":"5202-5216","title":"Mechanisms underlying leaf photosynthetic acclimation to warming and elevated CO&lt;sub&gt;2&lt;/sub&gt; as inferred from least‐cost optimality theory","type":"article-journal","volume":"26"},"uris":["http://www.mendeley.com/documents/?uuid=bbe0947b-b3f9-4a9e-999f-3f077c3079d4"]},{"id":"ITEM-2","itemData":{"DOI":"10.1111/nph.17558","ISSN":"14698137","PMID":"34131932","abstract":"Global vegetation and land-surface models embody interdisciplinary scientific understanding of the behaviour of plants and ecosystems, and are indispensable to project the impacts of environmental change on vegetation and the interactions between vegetation and climate. However, systematic errors and persistently large differences among carbon and water cycle projections by different models highlight the limitations of current process formulations. In this review, focusing on core plant functions in the terrestrial carbon and water cycles, we show how unifying hypotheses derived from eco-evolutionary optimality (EEO) principles can provide novel, parameter-sparse representations of plant and vegetation processes. We present case studies that demonstrate how EEO generates parsimonious representations of core, leaf-level processes that are individually testable and supported by evidence. EEO approaches to photosynthesis and primary production, dark respiration and stomatal behaviour are ripe for implementation in global models. EEO approaches to other important traits, including the leaf economics spectrum and applications of EEO at the community level are active research areas. Independently tested modules emerging from EEO studies could profitably be integrated into modelling frameworks that account for the multiple time scales on which plants and plant communities adjust to environmental change.","author":[{"dropping-particle":"","family":"Harrison","given":"Sandy P","non-dropping-particle":"","parse-names":false,"suffix":""},{"dropping-particle":"","family":"Cramer","given":"Wolfgang","non-dropping-particle":"","parse-names":false,"suffix":""},{"dropping-particle":"","family":"Franklin","given":"Oskar","non-dropping-particle":"","parse-names":false,"suffix":""},{"dropping-particle":"","family":"Prentice","given":"Iain Colin","non-dropping-particle":"","parse-names":false,"suffix":""},{"dropping-particle":"","family":"Wang","given":"Han","non-dropping-particle":"","parse-names":false,"suffix":""},{"dropping-particle":"","family":"Brännström","given":"Åke","non-dropping-particle":"","parse-names":false,"suffix":""},{"dropping-particle":"","family":"Boer","given":"Hugo","non-dropping-particle":"de","parse-names":false,"suffix":""},{"dropping-particle":"","family":"Dieckmann","given":"Ulf","non-dropping-particle":"","parse-names":false,"suffix":""},{"dropping-particle":"","family":"Joshi","given":"Jaideep","non-dropping-particle":"","parse-names":false,"suffix":""},{"dropping-particle":"","family":"Keenan","given":"Trevor F","non-dropping-particle":"","parse-names":false,"suffix":""},{"dropping-particle":"","family":"Lavergne","given":"Aliénor","non-dropping-particle":"","parse-names":false,"suffix":""},{"dropping-particle":"","family":"Manzoni","given":"Stefano","non-dropping-particle":"","parse-names":false,"suffix":""},{"dropping-particle":"","family":"Mengoli","given":"Giulia","non-dropping-particle":"","parse-names":false,"suffix":""},{"dropping-particle":"","family":"Morfopoulos","given":"Catherine","non-dropping-particle":"","parse-names":false,"suffix":""},{"dropping-particle":"","family":"Peñuelas","given":"Josep","non-dropping-particle":"","parse-names":false,"suffix":""},{"dropping-particle":"","family":"Pietsch","given":"Stephan","non-dropping-particle":"","parse-names":false,"suffix":""},{"dropping-particle":"","family":"Rebel","given":"Karin T","non-dropping-particle":"","parse-names":false,"suffix":""},{"dropping-particle":"","family":"Ryu","given":"Youngryel","non-dropping-particle":"","parse-names":false,"suffix":""},{"dropping-particle":"","family":"Smith","given":"Nicholas G","non-dropping-particle":"","parse-names":false,"suffix":""},{"dropping-particle":"","family":"Stocker","given":"Benjamin D","non-dropping-particle":"","parse-names":false,"suffix":""},{"dropping-particle":"","family":"Wright","given":"Ian J","non-dropping-particle":"","parse-names":false,"suffix":""}],"container-title":"New Phytologist","id":"ITEM-2","issue":"6","issued":{"date-parts":[["2021"]]},"page":"2125-2141","title":"Eco-evolutionary optimality as a means to improve vegetation and land-surface models","type":"article-journal","volume":"231"},"uris":["http://www.mendeley.com/documents/?uuid=2837baf0-53ee-43fe-941a-4c071cdb25c8"]}],"mendeley":{"formattedCitation":"(Smith &amp; Keenan, 2020; Harrison &lt;i&gt;et al.&lt;/i&gt;, 2021)","plainTextFormattedCitation":"(Smith &amp; Keenan, 2020; Harrison et al., 2021)","previouslyFormattedCitation":"(Smith &amp; Keenan, 2020; Harrison &lt;i&gt;et al.&lt;/i&gt;, 2021)"},"properties":{"noteIndex":0},"schema":"https://github.com/citation-style-language/schema/raw/master/csl-citation.json"}</w:instrText>
      </w:r>
      <w:r w:rsidR="00D83996">
        <w:rPr>
          <w:bCs/>
        </w:rPr>
        <w:fldChar w:fldCharType="separate"/>
      </w:r>
      <w:r w:rsidR="007E1953" w:rsidRPr="007E1953">
        <w:rPr>
          <w:bCs/>
          <w:noProof/>
        </w:rPr>
        <w:t xml:space="preserve">(Smith &amp; Keenan, 2020; Harrison </w:t>
      </w:r>
      <w:r w:rsidR="007E1953" w:rsidRPr="007E1953">
        <w:rPr>
          <w:bCs/>
          <w:i/>
          <w:noProof/>
        </w:rPr>
        <w:t>et al.</w:t>
      </w:r>
      <w:r w:rsidR="007E1953" w:rsidRPr="007E1953">
        <w:rPr>
          <w:bCs/>
          <w:noProof/>
        </w:rPr>
        <w:t>, 2021)</w:t>
      </w:r>
      <w:r w:rsidR="00D83996">
        <w:rPr>
          <w:bCs/>
        </w:rPr>
        <w:fldChar w:fldCharType="end"/>
      </w:r>
      <w:r w:rsidR="003609D0">
        <w:rPr>
          <w:bCs/>
        </w:rPr>
        <w:t xml:space="preserve">, suggesting that </w:t>
      </w:r>
      <w:r>
        <w:rPr>
          <w:bCs/>
        </w:rPr>
        <w:t xml:space="preserve">the implementation of optimality frameworks in terrestrial biosphere models may improve the </w:t>
      </w:r>
      <w:r w:rsidR="0095073C">
        <w:rPr>
          <w:bCs/>
        </w:rPr>
        <w:t>accuracy by which models simulate photosynthetic processes with increasing atmospheric CO</w:t>
      </w:r>
      <w:r w:rsidR="0095073C">
        <w:rPr>
          <w:bCs/>
          <w:vertAlign w:val="subscript"/>
        </w:rPr>
        <w:t>2</w:t>
      </w:r>
      <w:r w:rsidR="0095073C">
        <w:rPr>
          <w:bCs/>
        </w:rPr>
        <w:t xml:space="preserve"> concentrations.</w:t>
      </w:r>
    </w:p>
    <w:p w14:paraId="32D7C88A" w14:textId="77777777" w:rsidR="00A8087E" w:rsidRDefault="00A8087E" w:rsidP="007D04D7">
      <w:pPr>
        <w:spacing w:line="360" w:lineRule="auto"/>
        <w:rPr>
          <w:bCs/>
          <w:i/>
          <w:iCs/>
        </w:rPr>
      </w:pPr>
    </w:p>
    <w:p w14:paraId="198B1603" w14:textId="74D468A3" w:rsidR="00A8087E" w:rsidRPr="0095073C" w:rsidRDefault="00A8087E" w:rsidP="007D04D7">
      <w:pPr>
        <w:spacing w:line="360" w:lineRule="auto"/>
        <w:rPr>
          <w:bCs/>
          <w:i/>
          <w:iCs/>
        </w:rPr>
      </w:pPr>
      <w:r w:rsidRPr="0095073C">
        <w:rPr>
          <w:bCs/>
          <w:i/>
          <w:iCs/>
        </w:rPr>
        <w:t>Conclusions</w:t>
      </w:r>
    </w:p>
    <w:p w14:paraId="1232F9BD" w14:textId="4DD7E797" w:rsidR="00B862FE" w:rsidRDefault="00A24228" w:rsidP="00A333A1">
      <w:pPr>
        <w:spacing w:line="360" w:lineRule="auto"/>
        <w:rPr>
          <w:bCs/>
        </w:rPr>
      </w:pPr>
      <w:r>
        <w:rPr>
          <w:bCs/>
        </w:rPr>
        <w:t xml:space="preserve">We conducted a growth chamber experiment where </w:t>
      </w:r>
      <w:r>
        <w:rPr>
          <w:bCs/>
          <w:i/>
          <w:iCs/>
        </w:rPr>
        <w:t>G. max</w:t>
      </w:r>
      <w:r>
        <w:rPr>
          <w:bCs/>
        </w:rPr>
        <w:t xml:space="preserve"> seedlings were grown under</w:t>
      </w:r>
      <w:r w:rsidR="00B862FE">
        <w:rPr>
          <w:bCs/>
        </w:rPr>
        <w:t xml:space="preserve"> full-factorial combinations of</w:t>
      </w:r>
      <w:r>
        <w:rPr>
          <w:bCs/>
        </w:rPr>
        <w:t xml:space="preserve"> two CO</w:t>
      </w:r>
      <w:r>
        <w:rPr>
          <w:bCs/>
          <w:vertAlign w:val="subscript"/>
        </w:rPr>
        <w:t>2</w:t>
      </w:r>
      <w:r>
        <w:rPr>
          <w:bCs/>
        </w:rPr>
        <w:t xml:space="preserve"> concentrations, two inoculation treatments, and nine </w:t>
      </w:r>
      <w:r w:rsidR="008E19CC">
        <w:rPr>
          <w:bCs/>
        </w:rPr>
        <w:t xml:space="preserve">soil nitrogen </w:t>
      </w:r>
      <w:r>
        <w:rPr>
          <w:bCs/>
        </w:rPr>
        <w:t xml:space="preserve">fertilization </w:t>
      </w:r>
      <w:r w:rsidR="00B862FE">
        <w:rPr>
          <w:bCs/>
        </w:rPr>
        <w:t>treatments</w:t>
      </w:r>
      <w:r>
        <w:rPr>
          <w:bCs/>
        </w:rPr>
        <w:t xml:space="preserve"> to assess the role of nitrogen supply and demand on leaf and whole-plant responses to elevated CO</w:t>
      </w:r>
      <w:r>
        <w:rPr>
          <w:bCs/>
          <w:vertAlign w:val="subscript"/>
        </w:rPr>
        <w:t>2</w:t>
      </w:r>
      <w:r>
        <w:rPr>
          <w:bCs/>
        </w:rPr>
        <w:t xml:space="preserve">. </w:t>
      </w:r>
      <w:r w:rsidR="00A333A1">
        <w:rPr>
          <w:bCs/>
        </w:rPr>
        <w:t>Our results indicate that nitrogen supply and demand each</w:t>
      </w:r>
      <w:r w:rsidR="008E19CC">
        <w:rPr>
          <w:bCs/>
        </w:rPr>
        <w:t xml:space="preserve"> helped to</w:t>
      </w:r>
      <w:r w:rsidR="00A333A1">
        <w:rPr>
          <w:bCs/>
        </w:rPr>
        <w:t xml:space="preserve"> explain plant responses to elevated CO</w:t>
      </w:r>
      <w:r w:rsidR="00A333A1">
        <w:rPr>
          <w:bCs/>
          <w:vertAlign w:val="subscript"/>
        </w:rPr>
        <w:t>2</w:t>
      </w:r>
      <w:r w:rsidR="00A333A1">
        <w:rPr>
          <w:bCs/>
        </w:rPr>
        <w:t xml:space="preserve">, though operated at different scales. Supporting </w:t>
      </w:r>
      <w:r w:rsidR="00DF28B1">
        <w:rPr>
          <w:bCs/>
        </w:rPr>
        <w:t xml:space="preserve">eco-evolutionary </w:t>
      </w:r>
      <w:r w:rsidR="00A333A1">
        <w:rPr>
          <w:bCs/>
        </w:rPr>
        <w:t xml:space="preserve">optimality </w:t>
      </w:r>
      <w:r w:rsidR="00DF28B1">
        <w:rPr>
          <w:bCs/>
        </w:rPr>
        <w:t>theory</w:t>
      </w:r>
      <w:r w:rsidR="00A333A1">
        <w:rPr>
          <w:bCs/>
        </w:rPr>
        <w:t>, leaf photosynthetic responses to elevated CO</w:t>
      </w:r>
      <w:r w:rsidR="00A333A1">
        <w:rPr>
          <w:bCs/>
          <w:vertAlign w:val="subscript"/>
        </w:rPr>
        <w:t>2</w:t>
      </w:r>
      <w:r w:rsidR="00A333A1">
        <w:rPr>
          <w:bCs/>
        </w:rPr>
        <w:t xml:space="preserve"> were independent of </w:t>
      </w:r>
      <w:r w:rsidR="008E19CC">
        <w:rPr>
          <w:bCs/>
        </w:rPr>
        <w:t xml:space="preserve">soil </w:t>
      </w:r>
      <w:r w:rsidR="00A333A1">
        <w:rPr>
          <w:bCs/>
        </w:rPr>
        <w:t xml:space="preserve">nitrogen supply and ability to associate with symbiotic nitrogen-fixing bacteria and were instead driven by leaf nitrogen demand to build and maintain photosynthetic </w:t>
      </w:r>
      <w:r w:rsidR="00A333A1">
        <w:rPr>
          <w:bCs/>
        </w:rPr>
        <w:lastRenderedPageBreak/>
        <w:t xml:space="preserve">enzymes such that net photosynthesis rates approached optimal coordination. Supporting </w:t>
      </w:r>
      <w:r w:rsidR="00DF28B1">
        <w:rPr>
          <w:bCs/>
        </w:rPr>
        <w:t xml:space="preserve">the progressive </w:t>
      </w:r>
      <w:r w:rsidR="00A333A1">
        <w:rPr>
          <w:bCs/>
        </w:rPr>
        <w:t>nitrogen limitation hypothesis, whole-plant responses to elevated CO</w:t>
      </w:r>
      <w:r w:rsidR="00A333A1">
        <w:rPr>
          <w:bCs/>
          <w:vertAlign w:val="subscript"/>
        </w:rPr>
        <w:t>2</w:t>
      </w:r>
      <w:r w:rsidR="00A333A1">
        <w:rPr>
          <w:bCs/>
        </w:rPr>
        <w:t xml:space="preserve"> were enhanced with increasing </w:t>
      </w:r>
      <w:r w:rsidR="008E19CC">
        <w:rPr>
          <w:bCs/>
        </w:rPr>
        <w:t xml:space="preserve">nitrogen </w:t>
      </w:r>
      <w:r w:rsidR="00A333A1">
        <w:rPr>
          <w:bCs/>
        </w:rPr>
        <w:t xml:space="preserve">fertilization due to increased plant nitrogen uptake efficiency coupled with possible cascading effects of nitrogen-savings at the leaf level that </w:t>
      </w:r>
      <w:r w:rsidR="00A32073">
        <w:rPr>
          <w:bCs/>
        </w:rPr>
        <w:t xml:space="preserve">may have </w:t>
      </w:r>
      <w:r w:rsidR="00A333A1">
        <w:rPr>
          <w:bCs/>
        </w:rPr>
        <w:t>maximized nitrogen allocat</w:t>
      </w:r>
      <w:r w:rsidR="00A32073">
        <w:rPr>
          <w:bCs/>
        </w:rPr>
        <w:t>ion</w:t>
      </w:r>
      <w:r w:rsidR="00A333A1">
        <w:rPr>
          <w:bCs/>
        </w:rPr>
        <w:t xml:space="preserve"> to whole-plant growth. Our findings suggest that plants grown under elevated CO</w:t>
      </w:r>
      <w:r w:rsidR="00A333A1">
        <w:rPr>
          <w:bCs/>
          <w:vertAlign w:val="subscript"/>
        </w:rPr>
        <w:t>2</w:t>
      </w:r>
      <w:r w:rsidR="00A333A1">
        <w:rPr>
          <w:bCs/>
        </w:rPr>
        <w:t xml:space="preserve"> responded to increased nitrogen supply by increasing the number of optimally coordinated leaves, and that t</w:t>
      </w:r>
      <w:r w:rsidR="000F676D">
        <w:rPr>
          <w:bCs/>
        </w:rPr>
        <w:t>h</w:t>
      </w:r>
      <w:r w:rsidR="00A333A1">
        <w:rPr>
          <w:bCs/>
        </w:rPr>
        <w:t>e downregulation in photosynthetic capacity under elevated CO</w:t>
      </w:r>
      <w:r w:rsidR="00A333A1">
        <w:rPr>
          <w:bCs/>
          <w:vertAlign w:val="subscript"/>
        </w:rPr>
        <w:t>2</w:t>
      </w:r>
      <w:r w:rsidR="00A333A1">
        <w:rPr>
          <w:bCs/>
        </w:rPr>
        <w:t xml:space="preserve"> is not a direct response to changes in nitrogen supply as has been previously implied. </w:t>
      </w:r>
      <w:r w:rsidR="00B862FE">
        <w:rPr>
          <w:bCs/>
        </w:rPr>
        <w:t xml:space="preserve">The differential role of nitrogen </w:t>
      </w:r>
      <w:r w:rsidR="00A333A1">
        <w:rPr>
          <w:bCs/>
        </w:rPr>
        <w:t>supply</w:t>
      </w:r>
      <w:r w:rsidR="00B862FE">
        <w:rPr>
          <w:bCs/>
        </w:rPr>
        <w:t xml:space="preserve"> on leaf and whole-plant responses to </w:t>
      </w:r>
      <w:r w:rsidR="00B862FE">
        <w:t>elevated CO</w:t>
      </w:r>
      <w:r w:rsidR="00B862FE">
        <w:rPr>
          <w:vertAlign w:val="subscript"/>
        </w:rPr>
        <w:t>2</w:t>
      </w:r>
      <w:r w:rsidR="000F676D">
        <w:t xml:space="preserve"> coupled with dynamic leaf nitrogen-photosynthesis relationships across CO</w:t>
      </w:r>
      <w:r w:rsidR="000F676D">
        <w:rPr>
          <w:vertAlign w:val="subscript"/>
        </w:rPr>
        <w:t>2</w:t>
      </w:r>
      <w:r w:rsidR="000F676D">
        <w:t xml:space="preserve"> and fertilization treatments</w:t>
      </w:r>
      <w:r w:rsidR="00B862FE">
        <w:rPr>
          <w:bCs/>
        </w:rPr>
        <w:t xml:space="preserve"> suggest</w:t>
      </w:r>
      <w:r w:rsidR="000F676D">
        <w:rPr>
          <w:bCs/>
        </w:rPr>
        <w:t>s</w:t>
      </w:r>
      <w:r w:rsidR="00B862FE">
        <w:rPr>
          <w:bCs/>
        </w:rPr>
        <w:t xml:space="preserve"> that terrestrial biosphere models may improve the simulation of </w:t>
      </w:r>
      <w:r w:rsidR="00491BF7">
        <w:rPr>
          <w:bCs/>
        </w:rPr>
        <w:t>photosynthetic responses to increasing atmospheric CO</w:t>
      </w:r>
      <w:r w:rsidR="00491BF7">
        <w:rPr>
          <w:bCs/>
          <w:vertAlign w:val="subscript"/>
        </w:rPr>
        <w:t>2</w:t>
      </w:r>
      <w:r w:rsidR="00491BF7">
        <w:rPr>
          <w:bCs/>
        </w:rPr>
        <w:t xml:space="preserve"> concentrations </w:t>
      </w:r>
      <w:r w:rsidR="00B862FE">
        <w:rPr>
          <w:bCs/>
        </w:rPr>
        <w:t>by adopting frameworks that include optimality principles.</w:t>
      </w:r>
    </w:p>
    <w:p w14:paraId="4C12D526" w14:textId="77777777" w:rsidR="005C2C60" w:rsidRDefault="005C2C60" w:rsidP="00A333A1">
      <w:pPr>
        <w:spacing w:line="360" w:lineRule="auto"/>
        <w:rPr>
          <w:bCs/>
        </w:rPr>
      </w:pPr>
    </w:p>
    <w:p w14:paraId="5A694743" w14:textId="413D64CB" w:rsidR="005C2C60" w:rsidRDefault="005C2C60" w:rsidP="00A333A1">
      <w:pPr>
        <w:spacing w:line="360" w:lineRule="auto"/>
        <w:rPr>
          <w:bCs/>
        </w:rPr>
      </w:pPr>
      <w:r>
        <w:rPr>
          <w:b/>
        </w:rPr>
        <w:t>Acknowledgements</w:t>
      </w:r>
    </w:p>
    <w:p w14:paraId="4344C4CF" w14:textId="30A98E11" w:rsidR="005C2C60" w:rsidRDefault="005C2C60" w:rsidP="005C2C60">
      <w:pPr>
        <w:spacing w:line="360" w:lineRule="auto"/>
        <w:rPr>
          <w:color w:val="000000" w:themeColor="text1"/>
        </w:rPr>
      </w:pPr>
      <w:r w:rsidRPr="003D0D91">
        <w:rPr>
          <w:color w:val="000000" w:themeColor="text1"/>
          <w:lang w:val="en-GB"/>
        </w:rPr>
        <w:t xml:space="preserve">This </w:t>
      </w:r>
      <w:r w:rsidR="00DB047A">
        <w:rPr>
          <w:color w:val="000000" w:themeColor="text1"/>
          <w:lang w:val="en-GB"/>
        </w:rPr>
        <w:t>study</w:t>
      </w:r>
      <w:r w:rsidRPr="003D0D91">
        <w:rPr>
          <w:color w:val="000000" w:themeColor="text1"/>
          <w:lang w:val="en-GB"/>
        </w:rPr>
        <w:t xml:space="preserve"> is a contribution to the LEMONTREE (Land Ecosystem Models based On New Theory, </w:t>
      </w:r>
      <w:proofErr w:type="spellStart"/>
      <w:proofErr w:type="gramStart"/>
      <w:r w:rsidRPr="003D0D91">
        <w:rPr>
          <w:color w:val="000000" w:themeColor="text1"/>
          <w:lang w:val="en-GB"/>
        </w:rPr>
        <w:t>obseRvations</w:t>
      </w:r>
      <w:proofErr w:type="spellEnd"/>
      <w:proofErr w:type="gramEnd"/>
      <w:r w:rsidRPr="003D0D91">
        <w:rPr>
          <w:color w:val="000000" w:themeColor="text1"/>
          <w:lang w:val="en-GB"/>
        </w:rPr>
        <w:t xml:space="preserve"> and </w:t>
      </w:r>
      <w:proofErr w:type="spellStart"/>
      <w:r w:rsidRPr="003D0D91">
        <w:rPr>
          <w:color w:val="000000" w:themeColor="text1"/>
          <w:lang w:val="en-GB"/>
        </w:rPr>
        <w:t>ExperimEnts</w:t>
      </w:r>
      <w:proofErr w:type="spellEnd"/>
      <w:r w:rsidRPr="003D0D91">
        <w:rPr>
          <w:color w:val="000000" w:themeColor="text1"/>
          <w:lang w:val="en-GB"/>
        </w:rPr>
        <w:t>) project, funded through the generosity of Eric and Wendy Schmidt by recommendation of the Schmidt Futures programme</w:t>
      </w:r>
      <w:r>
        <w:rPr>
          <w:color w:val="000000" w:themeColor="text1"/>
          <w:lang w:val="en-GB"/>
        </w:rPr>
        <w:t>. EAP acknowledges additional support from a Texas Tech University Doctoral Dissertation Completion Fellowship and a Botanical Society of America Graduate Student Research Award.</w:t>
      </w:r>
      <w:r w:rsidR="000F676D">
        <w:rPr>
          <w:color w:val="000000" w:themeColor="text1"/>
          <w:lang w:val="en-GB"/>
        </w:rPr>
        <w:t xml:space="preserve"> </w:t>
      </w:r>
      <w:r>
        <w:rPr>
          <w:color w:val="000000" w:themeColor="text1"/>
          <w:lang w:val="en-GB"/>
        </w:rPr>
        <w:t>This work was also supported by US National Science Foundation</w:t>
      </w:r>
      <w:ins w:id="203" w:author="Perkowski, Evan A [2]" w:date="2023-11-13T15:51:00Z">
        <w:r w:rsidR="006E540D">
          <w:rPr>
            <w:color w:val="000000" w:themeColor="text1"/>
            <w:lang w:val="en-GB"/>
          </w:rPr>
          <w:t xml:space="preserve"> awards to NGS</w:t>
        </w:r>
      </w:ins>
      <w:r>
        <w:rPr>
          <w:color w:val="000000" w:themeColor="text1"/>
          <w:lang w:val="en-GB"/>
        </w:rPr>
        <w:t xml:space="preserve"> (</w:t>
      </w:r>
      <w:r w:rsidRPr="003D0D91">
        <w:rPr>
          <w:color w:val="000000" w:themeColor="text1"/>
          <w:lang w:val="en-GB"/>
        </w:rPr>
        <w:t>DEB-2045968</w:t>
      </w:r>
      <w:r>
        <w:rPr>
          <w:color w:val="000000" w:themeColor="text1"/>
          <w:lang w:val="en-GB"/>
        </w:rPr>
        <w:t xml:space="preserve"> and DEB-2217353).</w:t>
      </w:r>
    </w:p>
    <w:p w14:paraId="6B48F765" w14:textId="77777777" w:rsidR="00A32073" w:rsidRDefault="00A32073" w:rsidP="005C2C60">
      <w:pPr>
        <w:spacing w:line="360" w:lineRule="auto"/>
        <w:rPr>
          <w:color w:val="000000" w:themeColor="text1"/>
        </w:rPr>
      </w:pPr>
    </w:p>
    <w:p w14:paraId="6B357B42" w14:textId="23318D0A" w:rsidR="00A32073" w:rsidRDefault="00A32073" w:rsidP="005C2C60">
      <w:pPr>
        <w:spacing w:line="360" w:lineRule="auto"/>
        <w:rPr>
          <w:color w:val="000000" w:themeColor="text1"/>
        </w:rPr>
      </w:pPr>
      <w:r>
        <w:rPr>
          <w:b/>
          <w:bCs/>
          <w:color w:val="000000" w:themeColor="text1"/>
        </w:rPr>
        <w:t>Author contributions</w:t>
      </w:r>
    </w:p>
    <w:p w14:paraId="6D0D34A7" w14:textId="421B5BA4" w:rsidR="00A32073" w:rsidRPr="00A32073" w:rsidRDefault="00A32073" w:rsidP="005C2C60">
      <w:pPr>
        <w:spacing w:line="360" w:lineRule="auto"/>
        <w:rPr>
          <w:color w:val="000000" w:themeColor="text1"/>
        </w:rPr>
      </w:pPr>
      <w:r>
        <w:rPr>
          <w:color w:val="000000" w:themeColor="text1"/>
        </w:rPr>
        <w:t>EAP conceptualized the study objectives</w:t>
      </w:r>
      <w:r w:rsidR="00DF28B1">
        <w:rPr>
          <w:color w:val="000000" w:themeColor="text1"/>
        </w:rPr>
        <w:t xml:space="preserve"> and designed the experiment, collected data, conducted data analysis,</w:t>
      </w:r>
      <w:r>
        <w:rPr>
          <w:color w:val="000000" w:themeColor="text1"/>
        </w:rPr>
        <w:t xml:space="preserve"> and wrote the first manuscript draft. EE assisted with data collection and experiment maintenance. NGS conceptualized study objectives with EAP</w:t>
      </w:r>
      <w:r w:rsidR="00DF28B1">
        <w:rPr>
          <w:color w:val="000000" w:themeColor="text1"/>
        </w:rPr>
        <w:t xml:space="preserve"> and</w:t>
      </w:r>
      <w:r>
        <w:rPr>
          <w:color w:val="000000" w:themeColor="text1"/>
        </w:rPr>
        <w:t xml:space="preserve"> oversaw experiment</w:t>
      </w:r>
      <w:r w:rsidR="00DF28B1">
        <w:rPr>
          <w:color w:val="000000" w:themeColor="text1"/>
        </w:rPr>
        <w:t xml:space="preserve"> progress</w:t>
      </w:r>
      <w:r>
        <w:rPr>
          <w:color w:val="000000" w:themeColor="text1"/>
        </w:rPr>
        <w:t>. All authors</w:t>
      </w:r>
      <w:r w:rsidR="00DF28B1">
        <w:rPr>
          <w:color w:val="000000" w:themeColor="text1"/>
        </w:rPr>
        <w:t xml:space="preserve"> provided manuscript feedback and </w:t>
      </w:r>
      <w:r w:rsidR="008628D8">
        <w:rPr>
          <w:color w:val="000000" w:themeColor="text1"/>
        </w:rPr>
        <w:t>approved</w:t>
      </w:r>
      <w:r w:rsidR="00DF28B1">
        <w:rPr>
          <w:color w:val="000000" w:themeColor="text1"/>
        </w:rPr>
        <w:t xml:space="preserve"> its submission to </w:t>
      </w:r>
      <w:r>
        <w:rPr>
          <w:i/>
          <w:iCs/>
          <w:color w:val="000000" w:themeColor="text1"/>
        </w:rPr>
        <w:t>Global Change Biology</w:t>
      </w:r>
      <w:r>
        <w:rPr>
          <w:color w:val="000000" w:themeColor="text1"/>
        </w:rPr>
        <w:t>.</w:t>
      </w:r>
    </w:p>
    <w:p w14:paraId="4EA51F8B" w14:textId="46BDE324" w:rsidR="009F20B5" w:rsidRDefault="009F20B5" w:rsidP="00E17E57">
      <w:pPr>
        <w:spacing w:line="360" w:lineRule="auto"/>
        <w:rPr>
          <w:bCs/>
        </w:rPr>
      </w:pPr>
      <w:r>
        <w:rPr>
          <w:bCs/>
        </w:rPr>
        <w:br w:type="page"/>
      </w:r>
    </w:p>
    <w:p w14:paraId="49C89C51" w14:textId="32EE06CB" w:rsidR="009F20B5" w:rsidRDefault="009F20B5" w:rsidP="003C1692">
      <w:pPr>
        <w:spacing w:line="360" w:lineRule="auto"/>
        <w:rPr>
          <w:b/>
          <w:bCs/>
        </w:rPr>
      </w:pPr>
      <w:r w:rsidRPr="00E60BAC">
        <w:rPr>
          <w:b/>
          <w:bCs/>
        </w:rPr>
        <w:lastRenderedPageBreak/>
        <w:t>References</w:t>
      </w:r>
    </w:p>
    <w:p w14:paraId="794507FF" w14:textId="23F0B6C8" w:rsidR="008628D8" w:rsidRPr="008628D8" w:rsidRDefault="007A3065" w:rsidP="008628D8">
      <w:pPr>
        <w:widowControl w:val="0"/>
        <w:autoSpaceDE w:val="0"/>
        <w:autoSpaceDN w:val="0"/>
        <w:adjustRightInd w:val="0"/>
        <w:spacing w:line="360" w:lineRule="auto"/>
        <w:rPr>
          <w:noProof/>
        </w:rPr>
      </w:pPr>
      <w:r>
        <w:rPr>
          <w:b/>
          <w:bCs/>
        </w:rPr>
        <w:fldChar w:fldCharType="begin" w:fldLock="1"/>
      </w:r>
      <w:r>
        <w:rPr>
          <w:b/>
          <w:bCs/>
        </w:rPr>
        <w:instrText xml:space="preserve">ADDIN Mendeley Bibliography CSL_BIBLIOGRAPHY </w:instrText>
      </w:r>
      <w:r>
        <w:rPr>
          <w:b/>
          <w:bCs/>
        </w:rPr>
        <w:fldChar w:fldCharType="separate"/>
      </w:r>
      <w:r w:rsidR="008628D8" w:rsidRPr="008628D8">
        <w:rPr>
          <w:b/>
          <w:bCs/>
          <w:noProof/>
        </w:rPr>
        <w:t xml:space="preserve">Ainsworth EA, Davey PA, Bernacchi CJ, Dermody OC, Heaton EA, Moore DJ, Morgan PB, Naidu SL, Ra HSY, Zhu XG, </w:t>
      </w:r>
      <w:r w:rsidR="008628D8" w:rsidRPr="008628D8">
        <w:rPr>
          <w:b/>
          <w:bCs/>
          <w:i/>
          <w:iCs/>
          <w:noProof/>
        </w:rPr>
        <w:t>et al.</w:t>
      </w:r>
      <w:r w:rsidR="008628D8" w:rsidRPr="008628D8">
        <w:rPr>
          <w:noProof/>
        </w:rPr>
        <w:t xml:space="preserve"> </w:t>
      </w:r>
      <w:r w:rsidR="008628D8" w:rsidRPr="008628D8">
        <w:rPr>
          <w:b/>
          <w:bCs/>
          <w:noProof/>
        </w:rPr>
        <w:t>2002</w:t>
      </w:r>
      <w:r w:rsidR="008628D8" w:rsidRPr="008628D8">
        <w:rPr>
          <w:noProof/>
        </w:rPr>
        <w:t>. A meta-analysis of elevated [CO</w:t>
      </w:r>
      <w:r w:rsidR="008628D8" w:rsidRPr="008628D8">
        <w:rPr>
          <w:noProof/>
          <w:vertAlign w:val="subscript"/>
        </w:rPr>
        <w:t>2</w:t>
      </w:r>
      <w:r w:rsidR="008628D8" w:rsidRPr="008628D8">
        <w:rPr>
          <w:noProof/>
        </w:rPr>
        <w:t>] effects on soybean (</w:t>
      </w:r>
      <w:r w:rsidR="008628D8" w:rsidRPr="008628D8">
        <w:rPr>
          <w:i/>
          <w:iCs/>
          <w:noProof/>
        </w:rPr>
        <w:t>Glycine max</w:t>
      </w:r>
      <w:r w:rsidR="008628D8" w:rsidRPr="008628D8">
        <w:rPr>
          <w:noProof/>
        </w:rPr>
        <w:t xml:space="preserve">) physiology, growth and yield. </w:t>
      </w:r>
      <w:r w:rsidR="008628D8" w:rsidRPr="008628D8">
        <w:rPr>
          <w:i/>
          <w:iCs/>
          <w:noProof/>
        </w:rPr>
        <w:t>Global Change Biology</w:t>
      </w:r>
      <w:r w:rsidR="008628D8" w:rsidRPr="008628D8">
        <w:rPr>
          <w:noProof/>
        </w:rPr>
        <w:t xml:space="preserve"> </w:t>
      </w:r>
      <w:r w:rsidR="008628D8" w:rsidRPr="008628D8">
        <w:rPr>
          <w:b/>
          <w:bCs/>
          <w:noProof/>
        </w:rPr>
        <w:t>8</w:t>
      </w:r>
      <w:r w:rsidR="008628D8" w:rsidRPr="008628D8">
        <w:rPr>
          <w:noProof/>
        </w:rPr>
        <w:t>: 695–709.</w:t>
      </w:r>
    </w:p>
    <w:p w14:paraId="6850B94C" w14:textId="77777777" w:rsidR="008628D8" w:rsidRPr="008628D8" w:rsidRDefault="008628D8" w:rsidP="008628D8">
      <w:pPr>
        <w:widowControl w:val="0"/>
        <w:autoSpaceDE w:val="0"/>
        <w:autoSpaceDN w:val="0"/>
        <w:adjustRightInd w:val="0"/>
        <w:spacing w:line="360" w:lineRule="auto"/>
        <w:rPr>
          <w:noProof/>
        </w:rPr>
      </w:pPr>
      <w:r w:rsidRPr="008628D8">
        <w:rPr>
          <w:b/>
          <w:bCs/>
          <w:noProof/>
        </w:rPr>
        <w:t>Ainsworth EA, Long SP</w:t>
      </w:r>
      <w:r w:rsidRPr="008628D8">
        <w:rPr>
          <w:noProof/>
        </w:rPr>
        <w:t xml:space="preserve">. </w:t>
      </w:r>
      <w:r w:rsidRPr="008628D8">
        <w:rPr>
          <w:b/>
          <w:bCs/>
          <w:noProof/>
        </w:rPr>
        <w:t>2005</w:t>
      </w:r>
      <w:r w:rsidRPr="008628D8">
        <w:rPr>
          <w:noProof/>
        </w:rPr>
        <w:t>. What have we learned from 15 years of free-air CO</w:t>
      </w:r>
      <w:r w:rsidRPr="008628D8">
        <w:rPr>
          <w:noProof/>
          <w:vertAlign w:val="subscript"/>
        </w:rPr>
        <w:t>2</w:t>
      </w:r>
      <w:r w:rsidRPr="008628D8">
        <w:rPr>
          <w:noProof/>
        </w:rPr>
        <w:t xml:space="preserve"> enrichment (FACE)? A meta-analytic review of the responses of photosynthesis, canopy properties and plant production to rising CO</w:t>
      </w:r>
      <w:r w:rsidRPr="008628D8">
        <w:rPr>
          <w:noProof/>
          <w:vertAlign w:val="subscript"/>
        </w:rPr>
        <w:t>2</w:t>
      </w:r>
      <w:r w:rsidRPr="008628D8">
        <w:rPr>
          <w:noProof/>
        </w:rPr>
        <w:t xml:space="preserve">. </w:t>
      </w:r>
      <w:r w:rsidRPr="008628D8">
        <w:rPr>
          <w:i/>
          <w:iCs/>
          <w:noProof/>
        </w:rPr>
        <w:t>New Phytologist</w:t>
      </w:r>
      <w:r w:rsidRPr="008628D8">
        <w:rPr>
          <w:noProof/>
        </w:rPr>
        <w:t xml:space="preserve"> </w:t>
      </w:r>
      <w:r w:rsidRPr="008628D8">
        <w:rPr>
          <w:b/>
          <w:bCs/>
          <w:noProof/>
        </w:rPr>
        <w:t>165</w:t>
      </w:r>
      <w:r w:rsidRPr="008628D8">
        <w:rPr>
          <w:noProof/>
        </w:rPr>
        <w:t>: 351–372.</w:t>
      </w:r>
    </w:p>
    <w:p w14:paraId="7BE17598" w14:textId="77777777" w:rsidR="008628D8" w:rsidRPr="008628D8" w:rsidRDefault="008628D8" w:rsidP="008628D8">
      <w:pPr>
        <w:widowControl w:val="0"/>
        <w:autoSpaceDE w:val="0"/>
        <w:autoSpaceDN w:val="0"/>
        <w:adjustRightInd w:val="0"/>
        <w:spacing w:line="360" w:lineRule="auto"/>
        <w:rPr>
          <w:noProof/>
        </w:rPr>
      </w:pPr>
      <w:r w:rsidRPr="008628D8">
        <w:rPr>
          <w:b/>
          <w:bCs/>
          <w:noProof/>
        </w:rPr>
        <w:t>Ainsworth EA, Rogers A</w:t>
      </w:r>
      <w:r w:rsidRPr="008628D8">
        <w:rPr>
          <w:noProof/>
        </w:rPr>
        <w:t xml:space="preserve">. </w:t>
      </w:r>
      <w:r w:rsidRPr="008628D8">
        <w:rPr>
          <w:b/>
          <w:bCs/>
          <w:noProof/>
        </w:rPr>
        <w:t>2007</w:t>
      </w:r>
      <w:r w:rsidRPr="008628D8">
        <w:rPr>
          <w:noProof/>
        </w:rPr>
        <w:t>. The response of photosynthesis and stomatal conductance to rising [CO</w:t>
      </w:r>
      <w:r w:rsidRPr="008628D8">
        <w:rPr>
          <w:noProof/>
          <w:vertAlign w:val="subscript"/>
        </w:rPr>
        <w:t>2</w:t>
      </w:r>
      <w:r w:rsidRPr="008628D8">
        <w:rPr>
          <w:noProof/>
        </w:rPr>
        <w:t xml:space="preserve">]: mechanisms and environmental interactions. </w:t>
      </w:r>
      <w:r w:rsidRPr="008628D8">
        <w:rPr>
          <w:i/>
          <w:iCs/>
          <w:noProof/>
        </w:rPr>
        <w:t>Plant, Cell &amp; Environment</w:t>
      </w:r>
      <w:r w:rsidRPr="008628D8">
        <w:rPr>
          <w:noProof/>
        </w:rPr>
        <w:t xml:space="preserve"> </w:t>
      </w:r>
      <w:r w:rsidRPr="008628D8">
        <w:rPr>
          <w:b/>
          <w:bCs/>
          <w:noProof/>
        </w:rPr>
        <w:t>30</w:t>
      </w:r>
      <w:r w:rsidRPr="008628D8">
        <w:rPr>
          <w:noProof/>
        </w:rPr>
        <w:t>: 258–270.</w:t>
      </w:r>
    </w:p>
    <w:p w14:paraId="13693205" w14:textId="77777777" w:rsidR="008628D8" w:rsidRPr="008628D8" w:rsidRDefault="008628D8" w:rsidP="008628D8">
      <w:pPr>
        <w:widowControl w:val="0"/>
        <w:autoSpaceDE w:val="0"/>
        <w:autoSpaceDN w:val="0"/>
        <w:adjustRightInd w:val="0"/>
        <w:spacing w:line="360" w:lineRule="auto"/>
        <w:rPr>
          <w:noProof/>
        </w:rPr>
      </w:pPr>
      <w:r w:rsidRPr="008628D8">
        <w:rPr>
          <w:b/>
          <w:bCs/>
          <w:noProof/>
        </w:rPr>
        <w:t>Allen K, Fisher JB, Phillips RP, Powers JS, Brzostek ER</w:t>
      </w:r>
      <w:r w:rsidRPr="008628D8">
        <w:rPr>
          <w:noProof/>
        </w:rPr>
        <w:t xml:space="preserve">. </w:t>
      </w:r>
      <w:r w:rsidRPr="008628D8">
        <w:rPr>
          <w:b/>
          <w:bCs/>
          <w:noProof/>
        </w:rPr>
        <w:t>2020</w:t>
      </w:r>
      <w:r w:rsidRPr="008628D8">
        <w:rPr>
          <w:noProof/>
        </w:rPr>
        <w:t xml:space="preserve">. Modeling the carbon cost of plant nitrogen and phosphorus uptake across temperate and tropical forests. </w:t>
      </w:r>
      <w:r w:rsidRPr="008628D8">
        <w:rPr>
          <w:i/>
          <w:iCs/>
          <w:noProof/>
        </w:rPr>
        <w:t>Frontiers in Forests and Global Change</w:t>
      </w:r>
      <w:r w:rsidRPr="008628D8">
        <w:rPr>
          <w:noProof/>
        </w:rPr>
        <w:t xml:space="preserve"> </w:t>
      </w:r>
      <w:r w:rsidRPr="008628D8">
        <w:rPr>
          <w:b/>
          <w:bCs/>
          <w:noProof/>
        </w:rPr>
        <w:t>3</w:t>
      </w:r>
      <w:r w:rsidRPr="008628D8">
        <w:rPr>
          <w:noProof/>
        </w:rPr>
        <w:t>: 1–12.</w:t>
      </w:r>
    </w:p>
    <w:p w14:paraId="45B0AF93" w14:textId="77777777" w:rsidR="008628D8" w:rsidRPr="008628D8" w:rsidRDefault="008628D8" w:rsidP="008628D8">
      <w:pPr>
        <w:widowControl w:val="0"/>
        <w:autoSpaceDE w:val="0"/>
        <w:autoSpaceDN w:val="0"/>
        <w:adjustRightInd w:val="0"/>
        <w:spacing w:line="360" w:lineRule="auto"/>
        <w:rPr>
          <w:noProof/>
        </w:rPr>
      </w:pPr>
      <w:r w:rsidRPr="008628D8">
        <w:rPr>
          <w:b/>
          <w:bCs/>
          <w:noProof/>
        </w:rPr>
        <w:t>Andrews M, James EK, Sprent JI, Boddey RM, Gross E, dos Reis FB</w:t>
      </w:r>
      <w:r w:rsidRPr="008628D8">
        <w:rPr>
          <w:noProof/>
        </w:rPr>
        <w:t xml:space="preserve">. </w:t>
      </w:r>
      <w:r w:rsidRPr="008628D8">
        <w:rPr>
          <w:b/>
          <w:bCs/>
          <w:noProof/>
        </w:rPr>
        <w:t>2011</w:t>
      </w:r>
      <w:r w:rsidRPr="008628D8">
        <w:rPr>
          <w:noProof/>
        </w:rPr>
        <w:t xml:space="preserve">. Nitrogen fixation in legumes and actinorhizal plants in natural ecosystems: Values obtained using 15N natural abundance. </w:t>
      </w:r>
      <w:r w:rsidRPr="008628D8">
        <w:rPr>
          <w:i/>
          <w:iCs/>
          <w:noProof/>
        </w:rPr>
        <w:t>Plant Ecology and Diversity</w:t>
      </w:r>
      <w:r w:rsidRPr="008628D8">
        <w:rPr>
          <w:noProof/>
        </w:rPr>
        <w:t xml:space="preserve"> </w:t>
      </w:r>
      <w:r w:rsidRPr="008628D8">
        <w:rPr>
          <w:b/>
          <w:bCs/>
          <w:noProof/>
        </w:rPr>
        <w:t>4</w:t>
      </w:r>
      <w:r w:rsidRPr="008628D8">
        <w:rPr>
          <w:noProof/>
        </w:rPr>
        <w:t>: 117–130.</w:t>
      </w:r>
    </w:p>
    <w:p w14:paraId="264C785D" w14:textId="77777777" w:rsidR="008628D8" w:rsidRPr="008628D8" w:rsidRDefault="008628D8" w:rsidP="008628D8">
      <w:pPr>
        <w:widowControl w:val="0"/>
        <w:autoSpaceDE w:val="0"/>
        <w:autoSpaceDN w:val="0"/>
        <w:adjustRightInd w:val="0"/>
        <w:spacing w:line="360" w:lineRule="auto"/>
        <w:rPr>
          <w:noProof/>
        </w:rPr>
      </w:pPr>
      <w:r w:rsidRPr="008628D8">
        <w:rPr>
          <w:b/>
          <w:bCs/>
          <w:noProof/>
        </w:rPr>
        <w:t xml:space="preserve">Arora VK, Katavouta A, Williams RG, Jones CD, Brovkin V, Friedlingstein P, Schwinger J, Bopp L, Boucher O, Cadule P, </w:t>
      </w:r>
      <w:r w:rsidRPr="008628D8">
        <w:rPr>
          <w:b/>
          <w:bCs/>
          <w:i/>
          <w:iCs/>
          <w:noProof/>
        </w:rPr>
        <w:t>et al.</w:t>
      </w:r>
      <w:r w:rsidRPr="008628D8">
        <w:rPr>
          <w:noProof/>
        </w:rPr>
        <w:t xml:space="preserve"> </w:t>
      </w:r>
      <w:r w:rsidRPr="008628D8">
        <w:rPr>
          <w:b/>
          <w:bCs/>
          <w:noProof/>
        </w:rPr>
        <w:t>2020</w:t>
      </w:r>
      <w:r w:rsidRPr="008628D8">
        <w:rPr>
          <w:noProof/>
        </w:rPr>
        <w:t xml:space="preserve">. Carbon-concentration and carbon-climate feedbacks in CMIP6 models and their comparison to CMIP5 models. </w:t>
      </w:r>
      <w:r w:rsidRPr="008628D8">
        <w:rPr>
          <w:i/>
          <w:iCs/>
          <w:noProof/>
        </w:rPr>
        <w:t>Biogeosciences</w:t>
      </w:r>
      <w:r w:rsidRPr="008628D8">
        <w:rPr>
          <w:noProof/>
        </w:rPr>
        <w:t xml:space="preserve"> </w:t>
      </w:r>
      <w:r w:rsidRPr="008628D8">
        <w:rPr>
          <w:b/>
          <w:bCs/>
          <w:noProof/>
        </w:rPr>
        <w:t>17</w:t>
      </w:r>
      <w:r w:rsidRPr="008628D8">
        <w:rPr>
          <w:noProof/>
        </w:rPr>
        <w:t>: 4173–4222.</w:t>
      </w:r>
    </w:p>
    <w:p w14:paraId="5EB25915" w14:textId="77777777" w:rsidR="008628D8" w:rsidRPr="008628D8" w:rsidRDefault="008628D8" w:rsidP="008628D8">
      <w:pPr>
        <w:widowControl w:val="0"/>
        <w:autoSpaceDE w:val="0"/>
        <w:autoSpaceDN w:val="0"/>
        <w:adjustRightInd w:val="0"/>
        <w:spacing w:line="360" w:lineRule="auto"/>
        <w:rPr>
          <w:noProof/>
        </w:rPr>
      </w:pPr>
      <w:r w:rsidRPr="008628D8">
        <w:rPr>
          <w:b/>
          <w:bCs/>
          <w:noProof/>
        </w:rPr>
        <w:t>Barnes JD, Balaguer L, Manrique E, Elvira S, Davison AW</w:t>
      </w:r>
      <w:r w:rsidRPr="008628D8">
        <w:rPr>
          <w:noProof/>
        </w:rPr>
        <w:t xml:space="preserve">. </w:t>
      </w:r>
      <w:r w:rsidRPr="008628D8">
        <w:rPr>
          <w:b/>
          <w:bCs/>
          <w:noProof/>
        </w:rPr>
        <w:t>1992</w:t>
      </w:r>
      <w:r w:rsidRPr="008628D8">
        <w:rPr>
          <w:noProof/>
        </w:rPr>
        <w:t xml:space="preserve">. A reappraisal of the use of DMSO for the extraction and determination of chlorophylls a and b in lichens and higher plants. </w:t>
      </w:r>
      <w:r w:rsidRPr="008628D8">
        <w:rPr>
          <w:i/>
          <w:iCs/>
          <w:noProof/>
        </w:rPr>
        <w:t>Environmental and Experimental Botany</w:t>
      </w:r>
      <w:r w:rsidRPr="008628D8">
        <w:rPr>
          <w:noProof/>
        </w:rPr>
        <w:t xml:space="preserve"> </w:t>
      </w:r>
      <w:r w:rsidRPr="008628D8">
        <w:rPr>
          <w:b/>
          <w:bCs/>
          <w:noProof/>
        </w:rPr>
        <w:t>32</w:t>
      </w:r>
      <w:r w:rsidRPr="008628D8">
        <w:rPr>
          <w:noProof/>
        </w:rPr>
        <w:t>: 85–100.</w:t>
      </w:r>
    </w:p>
    <w:p w14:paraId="7B105789" w14:textId="77777777" w:rsidR="008628D8" w:rsidRPr="008628D8" w:rsidRDefault="008628D8" w:rsidP="008628D8">
      <w:pPr>
        <w:widowControl w:val="0"/>
        <w:autoSpaceDE w:val="0"/>
        <w:autoSpaceDN w:val="0"/>
        <w:adjustRightInd w:val="0"/>
        <w:spacing w:line="360" w:lineRule="auto"/>
        <w:rPr>
          <w:noProof/>
        </w:rPr>
      </w:pPr>
      <w:r w:rsidRPr="008628D8">
        <w:rPr>
          <w:b/>
          <w:bCs/>
          <w:noProof/>
        </w:rPr>
        <w:t>Bates D, Mächler M, Bolker B, Walker S</w:t>
      </w:r>
      <w:r w:rsidRPr="008628D8">
        <w:rPr>
          <w:noProof/>
        </w:rPr>
        <w:t xml:space="preserve">. </w:t>
      </w:r>
      <w:r w:rsidRPr="008628D8">
        <w:rPr>
          <w:b/>
          <w:bCs/>
          <w:noProof/>
        </w:rPr>
        <w:t>2015</w:t>
      </w:r>
      <w:r w:rsidRPr="008628D8">
        <w:rPr>
          <w:noProof/>
        </w:rPr>
        <w:t xml:space="preserve">. Fitting linear mixed-effects models using lme4. </w:t>
      </w:r>
      <w:r w:rsidRPr="008628D8">
        <w:rPr>
          <w:i/>
          <w:iCs/>
          <w:noProof/>
        </w:rPr>
        <w:t>Journal of Statistical Software</w:t>
      </w:r>
      <w:r w:rsidRPr="008628D8">
        <w:rPr>
          <w:noProof/>
        </w:rPr>
        <w:t xml:space="preserve"> </w:t>
      </w:r>
      <w:r w:rsidRPr="008628D8">
        <w:rPr>
          <w:b/>
          <w:bCs/>
          <w:noProof/>
        </w:rPr>
        <w:t>67</w:t>
      </w:r>
      <w:r w:rsidRPr="008628D8">
        <w:rPr>
          <w:noProof/>
        </w:rPr>
        <w:t>: 1–48.</w:t>
      </w:r>
    </w:p>
    <w:p w14:paraId="3CFB2BF7" w14:textId="77777777" w:rsidR="008628D8" w:rsidRPr="008628D8" w:rsidRDefault="008628D8" w:rsidP="008628D8">
      <w:pPr>
        <w:widowControl w:val="0"/>
        <w:autoSpaceDE w:val="0"/>
        <w:autoSpaceDN w:val="0"/>
        <w:adjustRightInd w:val="0"/>
        <w:spacing w:line="360" w:lineRule="auto"/>
        <w:rPr>
          <w:noProof/>
        </w:rPr>
      </w:pPr>
      <w:r w:rsidRPr="008628D8">
        <w:rPr>
          <w:b/>
          <w:bCs/>
          <w:noProof/>
        </w:rPr>
        <w:t>Bernacchi CJ, Singsaas EL, Pimentel C, Portis AR, Long SP</w:t>
      </w:r>
      <w:r w:rsidRPr="008628D8">
        <w:rPr>
          <w:noProof/>
        </w:rPr>
        <w:t xml:space="preserve">. </w:t>
      </w:r>
      <w:r w:rsidRPr="008628D8">
        <w:rPr>
          <w:b/>
          <w:bCs/>
          <w:noProof/>
        </w:rPr>
        <w:t>2001</w:t>
      </w:r>
      <w:r w:rsidRPr="008628D8">
        <w:rPr>
          <w:noProof/>
        </w:rPr>
        <w:t xml:space="preserve">. Improved temperature response functions for models of Rubisco-limited photosynthesis. </w:t>
      </w:r>
      <w:r w:rsidRPr="008628D8">
        <w:rPr>
          <w:i/>
          <w:iCs/>
          <w:noProof/>
        </w:rPr>
        <w:t>Plant, Cell and Environment</w:t>
      </w:r>
      <w:r w:rsidRPr="008628D8">
        <w:rPr>
          <w:noProof/>
        </w:rPr>
        <w:t xml:space="preserve"> </w:t>
      </w:r>
      <w:r w:rsidRPr="008628D8">
        <w:rPr>
          <w:b/>
          <w:bCs/>
          <w:noProof/>
        </w:rPr>
        <w:t>24</w:t>
      </w:r>
      <w:r w:rsidRPr="008628D8">
        <w:rPr>
          <w:noProof/>
        </w:rPr>
        <w:t>: 253–259.</w:t>
      </w:r>
    </w:p>
    <w:p w14:paraId="0AD26CB0" w14:textId="77777777" w:rsidR="008628D8" w:rsidRPr="008628D8" w:rsidRDefault="008628D8" w:rsidP="008628D8">
      <w:pPr>
        <w:widowControl w:val="0"/>
        <w:autoSpaceDE w:val="0"/>
        <w:autoSpaceDN w:val="0"/>
        <w:adjustRightInd w:val="0"/>
        <w:spacing w:line="360" w:lineRule="auto"/>
        <w:rPr>
          <w:noProof/>
        </w:rPr>
      </w:pPr>
      <w:r w:rsidRPr="008628D8">
        <w:rPr>
          <w:b/>
          <w:bCs/>
          <w:noProof/>
        </w:rPr>
        <w:t>Braghiere RK, Fisher JB, Allen K, Brzostek ER, Shi M, Yang X, Ricciuto DM, Fisher RA, Zhu Q, Phillips RP</w:t>
      </w:r>
      <w:r w:rsidRPr="008628D8">
        <w:rPr>
          <w:noProof/>
        </w:rPr>
        <w:t xml:space="preserve">. </w:t>
      </w:r>
      <w:r w:rsidRPr="008628D8">
        <w:rPr>
          <w:b/>
          <w:bCs/>
          <w:noProof/>
        </w:rPr>
        <w:t>2022</w:t>
      </w:r>
      <w:r w:rsidRPr="008628D8">
        <w:rPr>
          <w:noProof/>
        </w:rPr>
        <w:t xml:space="preserve">. Modeling Global Carbon Costs of Plant Nitrogen and Phosphorus Acquisition. </w:t>
      </w:r>
      <w:r w:rsidRPr="008628D8">
        <w:rPr>
          <w:i/>
          <w:iCs/>
          <w:noProof/>
        </w:rPr>
        <w:t>Journal of Advances in Modeling Earth Systems</w:t>
      </w:r>
      <w:r w:rsidRPr="008628D8">
        <w:rPr>
          <w:noProof/>
        </w:rPr>
        <w:t xml:space="preserve"> </w:t>
      </w:r>
      <w:r w:rsidRPr="008628D8">
        <w:rPr>
          <w:b/>
          <w:bCs/>
          <w:noProof/>
        </w:rPr>
        <w:t>14</w:t>
      </w:r>
      <w:r w:rsidRPr="008628D8">
        <w:rPr>
          <w:noProof/>
        </w:rPr>
        <w:t>: 1–23.</w:t>
      </w:r>
    </w:p>
    <w:p w14:paraId="45A05A21" w14:textId="77777777" w:rsidR="008628D8" w:rsidRPr="008628D8" w:rsidRDefault="008628D8" w:rsidP="008628D8">
      <w:pPr>
        <w:widowControl w:val="0"/>
        <w:autoSpaceDE w:val="0"/>
        <w:autoSpaceDN w:val="0"/>
        <w:adjustRightInd w:val="0"/>
        <w:spacing w:line="360" w:lineRule="auto"/>
        <w:rPr>
          <w:noProof/>
        </w:rPr>
      </w:pPr>
      <w:r w:rsidRPr="008628D8">
        <w:rPr>
          <w:b/>
          <w:bCs/>
          <w:noProof/>
        </w:rPr>
        <w:lastRenderedPageBreak/>
        <w:t>Brzostek ER, Fisher JB, Phillips RP</w:t>
      </w:r>
      <w:r w:rsidRPr="008628D8">
        <w:rPr>
          <w:noProof/>
        </w:rPr>
        <w:t xml:space="preserve">. </w:t>
      </w:r>
      <w:r w:rsidRPr="008628D8">
        <w:rPr>
          <w:b/>
          <w:bCs/>
          <w:noProof/>
        </w:rPr>
        <w:t>2014</w:t>
      </w:r>
      <w:r w:rsidRPr="008628D8">
        <w:rPr>
          <w:noProof/>
        </w:rPr>
        <w:t xml:space="preserve">. Modeling the carbon cost of plant nitrogen acquisition: Mycorrhizal trade-offs and multipath resistance uptake improve predictions of retranslocation. </w:t>
      </w:r>
      <w:r w:rsidRPr="008628D8">
        <w:rPr>
          <w:i/>
          <w:iCs/>
          <w:noProof/>
        </w:rPr>
        <w:t>Journal of Geophysical Research: Biogeosciences</w:t>
      </w:r>
      <w:r w:rsidRPr="008628D8">
        <w:rPr>
          <w:noProof/>
        </w:rPr>
        <w:t xml:space="preserve"> </w:t>
      </w:r>
      <w:r w:rsidRPr="008628D8">
        <w:rPr>
          <w:b/>
          <w:bCs/>
          <w:noProof/>
        </w:rPr>
        <w:t>119</w:t>
      </w:r>
      <w:r w:rsidRPr="008628D8">
        <w:rPr>
          <w:noProof/>
        </w:rPr>
        <w:t>: 1684–1697.</w:t>
      </w:r>
    </w:p>
    <w:p w14:paraId="33AE74B0" w14:textId="77777777" w:rsidR="008628D8" w:rsidRPr="008628D8" w:rsidRDefault="008628D8" w:rsidP="008628D8">
      <w:pPr>
        <w:widowControl w:val="0"/>
        <w:autoSpaceDE w:val="0"/>
        <w:autoSpaceDN w:val="0"/>
        <w:adjustRightInd w:val="0"/>
        <w:spacing w:line="360" w:lineRule="auto"/>
        <w:rPr>
          <w:noProof/>
        </w:rPr>
      </w:pPr>
      <w:r w:rsidRPr="008628D8">
        <w:rPr>
          <w:b/>
          <w:bCs/>
          <w:noProof/>
        </w:rPr>
        <w:t>Chen J-L, Reynolds JF, Harley PC, Tenhunen JD</w:t>
      </w:r>
      <w:r w:rsidRPr="008628D8">
        <w:rPr>
          <w:noProof/>
        </w:rPr>
        <w:t xml:space="preserve">. </w:t>
      </w:r>
      <w:r w:rsidRPr="008628D8">
        <w:rPr>
          <w:b/>
          <w:bCs/>
          <w:noProof/>
        </w:rPr>
        <w:t>1993</w:t>
      </w:r>
      <w:r w:rsidRPr="008628D8">
        <w:rPr>
          <w:noProof/>
        </w:rPr>
        <w:t xml:space="preserve">. Coordination theory of leaf nitrogen distribution in a canopy. </w:t>
      </w:r>
      <w:r w:rsidRPr="008628D8">
        <w:rPr>
          <w:i/>
          <w:iCs/>
          <w:noProof/>
        </w:rPr>
        <w:t>Oecologia</w:t>
      </w:r>
      <w:r w:rsidRPr="008628D8">
        <w:rPr>
          <w:noProof/>
        </w:rPr>
        <w:t xml:space="preserve"> </w:t>
      </w:r>
      <w:r w:rsidRPr="008628D8">
        <w:rPr>
          <w:b/>
          <w:bCs/>
          <w:noProof/>
        </w:rPr>
        <w:t>93</w:t>
      </w:r>
      <w:r w:rsidRPr="008628D8">
        <w:rPr>
          <w:noProof/>
        </w:rPr>
        <w:t>: 63–69.</w:t>
      </w:r>
    </w:p>
    <w:p w14:paraId="46BF4F77" w14:textId="77777777" w:rsidR="008628D8" w:rsidRPr="008628D8" w:rsidRDefault="008628D8" w:rsidP="008628D8">
      <w:pPr>
        <w:widowControl w:val="0"/>
        <w:autoSpaceDE w:val="0"/>
        <w:autoSpaceDN w:val="0"/>
        <w:adjustRightInd w:val="0"/>
        <w:spacing w:line="360" w:lineRule="auto"/>
        <w:rPr>
          <w:noProof/>
        </w:rPr>
      </w:pPr>
      <w:r w:rsidRPr="008628D8">
        <w:rPr>
          <w:b/>
          <w:bCs/>
          <w:noProof/>
        </w:rPr>
        <w:t>Coleman JS, McConnaughay KDM, Bazzaz FA</w:t>
      </w:r>
      <w:r w:rsidRPr="008628D8">
        <w:rPr>
          <w:noProof/>
        </w:rPr>
        <w:t xml:space="preserve">. </w:t>
      </w:r>
      <w:r w:rsidRPr="008628D8">
        <w:rPr>
          <w:b/>
          <w:bCs/>
          <w:noProof/>
        </w:rPr>
        <w:t>1993</w:t>
      </w:r>
      <w:r w:rsidRPr="008628D8">
        <w:rPr>
          <w:noProof/>
        </w:rPr>
        <w:t xml:space="preserve">. Elevated CO2 and plant nitrogen-use: is reduced tissue nitrogen concentration size-dependent? </w:t>
      </w:r>
      <w:r w:rsidRPr="008628D8">
        <w:rPr>
          <w:i/>
          <w:iCs/>
          <w:noProof/>
        </w:rPr>
        <w:t>Oecologia</w:t>
      </w:r>
      <w:r w:rsidRPr="008628D8">
        <w:rPr>
          <w:noProof/>
        </w:rPr>
        <w:t xml:space="preserve"> </w:t>
      </w:r>
      <w:r w:rsidRPr="008628D8">
        <w:rPr>
          <w:b/>
          <w:bCs/>
          <w:noProof/>
        </w:rPr>
        <w:t>93</w:t>
      </w:r>
      <w:r w:rsidRPr="008628D8">
        <w:rPr>
          <w:noProof/>
        </w:rPr>
        <w:t>: 195–200.</w:t>
      </w:r>
    </w:p>
    <w:p w14:paraId="345865AB" w14:textId="77777777" w:rsidR="008628D8" w:rsidRPr="008628D8" w:rsidRDefault="008628D8" w:rsidP="008628D8">
      <w:pPr>
        <w:widowControl w:val="0"/>
        <w:autoSpaceDE w:val="0"/>
        <w:autoSpaceDN w:val="0"/>
        <w:adjustRightInd w:val="0"/>
        <w:spacing w:line="360" w:lineRule="auto"/>
        <w:rPr>
          <w:noProof/>
        </w:rPr>
      </w:pPr>
      <w:r w:rsidRPr="008628D8">
        <w:rPr>
          <w:b/>
          <w:bCs/>
          <w:noProof/>
        </w:rPr>
        <w:t>Crous KY, Reich PB, Hunter MD, Ellsworth DS</w:t>
      </w:r>
      <w:r w:rsidRPr="008628D8">
        <w:rPr>
          <w:noProof/>
        </w:rPr>
        <w:t xml:space="preserve">. </w:t>
      </w:r>
      <w:r w:rsidRPr="008628D8">
        <w:rPr>
          <w:b/>
          <w:bCs/>
          <w:noProof/>
        </w:rPr>
        <w:t>2010</w:t>
      </w:r>
      <w:r w:rsidRPr="008628D8">
        <w:rPr>
          <w:noProof/>
        </w:rPr>
        <w:t xml:space="preserve">. Maintenance of leaf N controls the photosynthetic CO2 response of grassland species exposed to 9 years of free-air CO2 enrichment. </w:t>
      </w:r>
      <w:r w:rsidRPr="008628D8">
        <w:rPr>
          <w:i/>
          <w:iCs/>
          <w:noProof/>
        </w:rPr>
        <w:t>Global Change Biology</w:t>
      </w:r>
      <w:r w:rsidRPr="008628D8">
        <w:rPr>
          <w:noProof/>
        </w:rPr>
        <w:t xml:space="preserve"> </w:t>
      </w:r>
      <w:r w:rsidRPr="008628D8">
        <w:rPr>
          <w:b/>
          <w:bCs/>
          <w:noProof/>
        </w:rPr>
        <w:t>16</w:t>
      </w:r>
      <w:r w:rsidRPr="008628D8">
        <w:rPr>
          <w:noProof/>
        </w:rPr>
        <w:t>: 2076–2088.</w:t>
      </w:r>
    </w:p>
    <w:p w14:paraId="3E411801" w14:textId="77777777" w:rsidR="008628D8" w:rsidRPr="008628D8" w:rsidRDefault="008628D8" w:rsidP="008628D8">
      <w:pPr>
        <w:widowControl w:val="0"/>
        <w:autoSpaceDE w:val="0"/>
        <w:autoSpaceDN w:val="0"/>
        <w:adjustRightInd w:val="0"/>
        <w:spacing w:line="360" w:lineRule="auto"/>
        <w:rPr>
          <w:noProof/>
        </w:rPr>
      </w:pPr>
      <w:r w:rsidRPr="008628D8">
        <w:rPr>
          <w:b/>
          <w:bCs/>
          <w:noProof/>
        </w:rPr>
        <w:t>Cui E, Xia J, Luo Y</w:t>
      </w:r>
      <w:r w:rsidRPr="008628D8">
        <w:rPr>
          <w:noProof/>
        </w:rPr>
        <w:t xml:space="preserve">. </w:t>
      </w:r>
      <w:r w:rsidRPr="008628D8">
        <w:rPr>
          <w:b/>
          <w:bCs/>
          <w:noProof/>
        </w:rPr>
        <w:t>2023</w:t>
      </w:r>
      <w:r w:rsidRPr="008628D8">
        <w:rPr>
          <w:noProof/>
        </w:rPr>
        <w:t xml:space="preserve">. Nitrogen use strategy drives interspecific differences in plant photosynthetic CO2 acclimation. </w:t>
      </w:r>
      <w:r w:rsidRPr="008628D8">
        <w:rPr>
          <w:i/>
          <w:iCs/>
          <w:noProof/>
        </w:rPr>
        <w:t>Global Change Biology</w:t>
      </w:r>
      <w:r w:rsidRPr="008628D8">
        <w:rPr>
          <w:noProof/>
        </w:rPr>
        <w:t xml:space="preserve"> </w:t>
      </w:r>
      <w:r w:rsidRPr="008628D8">
        <w:rPr>
          <w:b/>
          <w:bCs/>
          <w:noProof/>
        </w:rPr>
        <w:t>29</w:t>
      </w:r>
      <w:r w:rsidRPr="008628D8">
        <w:rPr>
          <w:noProof/>
        </w:rPr>
        <w:t>: 3667–3677.</w:t>
      </w:r>
    </w:p>
    <w:p w14:paraId="6242B1C2" w14:textId="77777777" w:rsidR="008628D8" w:rsidRPr="008628D8" w:rsidRDefault="008628D8" w:rsidP="008628D8">
      <w:pPr>
        <w:widowControl w:val="0"/>
        <w:autoSpaceDE w:val="0"/>
        <w:autoSpaceDN w:val="0"/>
        <w:adjustRightInd w:val="0"/>
        <w:spacing w:line="360" w:lineRule="auto"/>
        <w:rPr>
          <w:noProof/>
        </w:rPr>
      </w:pPr>
      <w:r w:rsidRPr="008628D8">
        <w:rPr>
          <w:b/>
          <w:bCs/>
          <w:noProof/>
        </w:rPr>
        <w:t>Curtis PS</w:t>
      </w:r>
      <w:r w:rsidRPr="008628D8">
        <w:rPr>
          <w:noProof/>
        </w:rPr>
        <w:t xml:space="preserve">. </w:t>
      </w:r>
      <w:r w:rsidRPr="008628D8">
        <w:rPr>
          <w:b/>
          <w:bCs/>
          <w:noProof/>
        </w:rPr>
        <w:t>1996</w:t>
      </w:r>
      <w:r w:rsidRPr="008628D8">
        <w:rPr>
          <w:noProof/>
        </w:rPr>
        <w:t xml:space="preserve">. A meta-analysis of leaf gas exchange and nitrogen in trees grown under elevated carbon dioxide. </w:t>
      </w:r>
      <w:r w:rsidRPr="008628D8">
        <w:rPr>
          <w:i/>
          <w:iCs/>
          <w:noProof/>
        </w:rPr>
        <w:t>Plant, Cell and Environment</w:t>
      </w:r>
      <w:r w:rsidRPr="008628D8">
        <w:rPr>
          <w:noProof/>
        </w:rPr>
        <w:t xml:space="preserve"> </w:t>
      </w:r>
      <w:r w:rsidRPr="008628D8">
        <w:rPr>
          <w:b/>
          <w:bCs/>
          <w:noProof/>
        </w:rPr>
        <w:t>19</w:t>
      </w:r>
      <w:r w:rsidRPr="008628D8">
        <w:rPr>
          <w:noProof/>
        </w:rPr>
        <w:t>: 127–137.</w:t>
      </w:r>
    </w:p>
    <w:p w14:paraId="33AA3FB0" w14:textId="77777777" w:rsidR="008628D8" w:rsidRPr="008628D8" w:rsidRDefault="008628D8" w:rsidP="008628D8">
      <w:pPr>
        <w:widowControl w:val="0"/>
        <w:autoSpaceDE w:val="0"/>
        <w:autoSpaceDN w:val="0"/>
        <w:adjustRightInd w:val="0"/>
        <w:spacing w:line="360" w:lineRule="auto"/>
        <w:rPr>
          <w:noProof/>
        </w:rPr>
      </w:pPr>
      <w:r w:rsidRPr="008628D8">
        <w:rPr>
          <w:b/>
          <w:bCs/>
          <w:noProof/>
        </w:rPr>
        <w:t xml:space="preserve">Davies-Barnard T, Meyerholt J, Zaehle S, Friedlingstein P, Brovkin V, Fan Y, Fisher RA, Jones CD, Lee H, Peano D, </w:t>
      </w:r>
      <w:r w:rsidRPr="008628D8">
        <w:rPr>
          <w:b/>
          <w:bCs/>
          <w:i/>
          <w:iCs/>
          <w:noProof/>
        </w:rPr>
        <w:t>et al.</w:t>
      </w:r>
      <w:r w:rsidRPr="008628D8">
        <w:rPr>
          <w:noProof/>
        </w:rPr>
        <w:t xml:space="preserve"> </w:t>
      </w:r>
      <w:r w:rsidRPr="008628D8">
        <w:rPr>
          <w:b/>
          <w:bCs/>
          <w:noProof/>
        </w:rPr>
        <w:t>2020</w:t>
      </w:r>
      <w:r w:rsidRPr="008628D8">
        <w:rPr>
          <w:noProof/>
        </w:rPr>
        <w:t xml:space="preserve">. Nitrogen cycling in CMIP6 land surface models: progress and limitations. </w:t>
      </w:r>
      <w:r w:rsidRPr="008628D8">
        <w:rPr>
          <w:i/>
          <w:iCs/>
          <w:noProof/>
        </w:rPr>
        <w:t>Biogeosciences</w:t>
      </w:r>
      <w:r w:rsidRPr="008628D8">
        <w:rPr>
          <w:noProof/>
        </w:rPr>
        <w:t xml:space="preserve"> </w:t>
      </w:r>
      <w:r w:rsidRPr="008628D8">
        <w:rPr>
          <w:b/>
          <w:bCs/>
          <w:noProof/>
        </w:rPr>
        <w:t>17</w:t>
      </w:r>
      <w:r w:rsidRPr="008628D8">
        <w:rPr>
          <w:noProof/>
        </w:rPr>
        <w:t>: 5129–5148.</w:t>
      </w:r>
    </w:p>
    <w:p w14:paraId="2559FF1B" w14:textId="77777777" w:rsidR="008628D8" w:rsidRPr="008628D8" w:rsidRDefault="008628D8" w:rsidP="008628D8">
      <w:pPr>
        <w:widowControl w:val="0"/>
        <w:autoSpaceDE w:val="0"/>
        <w:autoSpaceDN w:val="0"/>
        <w:adjustRightInd w:val="0"/>
        <w:spacing w:line="360" w:lineRule="auto"/>
        <w:rPr>
          <w:noProof/>
        </w:rPr>
      </w:pPr>
      <w:r w:rsidRPr="008628D8">
        <w:rPr>
          <w:b/>
          <w:bCs/>
          <w:noProof/>
        </w:rPr>
        <w:t>Dong N, Prentice IC, Evans BJ, Caddy-Retalic S, Lowe AJ, Wright IJ</w:t>
      </w:r>
      <w:r w:rsidRPr="008628D8">
        <w:rPr>
          <w:noProof/>
        </w:rPr>
        <w:t xml:space="preserve">. </w:t>
      </w:r>
      <w:r w:rsidRPr="008628D8">
        <w:rPr>
          <w:b/>
          <w:bCs/>
          <w:noProof/>
        </w:rPr>
        <w:t>2017</w:t>
      </w:r>
      <w:r w:rsidRPr="008628D8">
        <w:rPr>
          <w:noProof/>
        </w:rPr>
        <w:t xml:space="preserve">. Leaf nitrogen from first principles: field evidence for adaptive variation with climate. </w:t>
      </w:r>
      <w:r w:rsidRPr="008628D8">
        <w:rPr>
          <w:i/>
          <w:iCs/>
          <w:noProof/>
        </w:rPr>
        <w:t>Biogeosciences</w:t>
      </w:r>
      <w:r w:rsidRPr="008628D8">
        <w:rPr>
          <w:noProof/>
        </w:rPr>
        <w:t xml:space="preserve"> </w:t>
      </w:r>
      <w:r w:rsidRPr="008628D8">
        <w:rPr>
          <w:b/>
          <w:bCs/>
          <w:noProof/>
        </w:rPr>
        <w:t>14</w:t>
      </w:r>
      <w:r w:rsidRPr="008628D8">
        <w:rPr>
          <w:noProof/>
        </w:rPr>
        <w:t>: 481–495.</w:t>
      </w:r>
    </w:p>
    <w:p w14:paraId="089C832E" w14:textId="77777777" w:rsidR="008628D8" w:rsidRPr="008628D8" w:rsidRDefault="008628D8" w:rsidP="008628D8">
      <w:pPr>
        <w:widowControl w:val="0"/>
        <w:autoSpaceDE w:val="0"/>
        <w:autoSpaceDN w:val="0"/>
        <w:adjustRightInd w:val="0"/>
        <w:spacing w:line="360" w:lineRule="auto"/>
        <w:rPr>
          <w:noProof/>
        </w:rPr>
      </w:pPr>
      <w:r w:rsidRPr="008628D8">
        <w:rPr>
          <w:b/>
          <w:bCs/>
          <w:noProof/>
        </w:rPr>
        <w:t>Dong N, Prentice IC, Wright IJ, Evans BJ, Togashi HF, Caddy-Retalic S, McInerney FA, Sparrow B, Leitch E, Lowe AJ</w:t>
      </w:r>
      <w:r w:rsidRPr="008628D8">
        <w:rPr>
          <w:noProof/>
        </w:rPr>
        <w:t xml:space="preserve">. </w:t>
      </w:r>
      <w:r w:rsidRPr="008628D8">
        <w:rPr>
          <w:b/>
          <w:bCs/>
          <w:noProof/>
        </w:rPr>
        <w:t>2020</w:t>
      </w:r>
      <w:r w:rsidRPr="008628D8">
        <w:rPr>
          <w:noProof/>
        </w:rPr>
        <w:t xml:space="preserve">. Components of leaf-trait variation along environmental gradients. </w:t>
      </w:r>
      <w:r w:rsidRPr="008628D8">
        <w:rPr>
          <w:i/>
          <w:iCs/>
          <w:noProof/>
        </w:rPr>
        <w:t>New Phytologist</w:t>
      </w:r>
      <w:r w:rsidRPr="008628D8">
        <w:rPr>
          <w:noProof/>
        </w:rPr>
        <w:t xml:space="preserve"> </w:t>
      </w:r>
      <w:r w:rsidRPr="008628D8">
        <w:rPr>
          <w:b/>
          <w:bCs/>
          <w:noProof/>
        </w:rPr>
        <w:t>228</w:t>
      </w:r>
      <w:r w:rsidRPr="008628D8">
        <w:rPr>
          <w:noProof/>
        </w:rPr>
        <w:t>: 82–94.</w:t>
      </w:r>
    </w:p>
    <w:p w14:paraId="7761436A" w14:textId="77777777" w:rsidR="008628D8" w:rsidRPr="008628D8" w:rsidRDefault="008628D8" w:rsidP="008628D8">
      <w:pPr>
        <w:widowControl w:val="0"/>
        <w:autoSpaceDE w:val="0"/>
        <w:autoSpaceDN w:val="0"/>
        <w:adjustRightInd w:val="0"/>
        <w:spacing w:line="360" w:lineRule="auto"/>
        <w:rPr>
          <w:noProof/>
        </w:rPr>
      </w:pPr>
      <w:r w:rsidRPr="008628D8">
        <w:rPr>
          <w:b/>
          <w:bCs/>
          <w:noProof/>
        </w:rPr>
        <w:t xml:space="preserve">Dong N, Prentice IC, Wright IJ, Wang H, Atkin OK, Bloomfield KJ, Domingues TF, Gleason SM, Maire V, Onoda Y, </w:t>
      </w:r>
      <w:r w:rsidRPr="008628D8">
        <w:rPr>
          <w:b/>
          <w:bCs/>
          <w:i/>
          <w:iCs/>
          <w:noProof/>
        </w:rPr>
        <w:t>et al.</w:t>
      </w:r>
      <w:r w:rsidRPr="008628D8">
        <w:rPr>
          <w:noProof/>
        </w:rPr>
        <w:t xml:space="preserve"> </w:t>
      </w:r>
      <w:r w:rsidRPr="008628D8">
        <w:rPr>
          <w:b/>
          <w:bCs/>
          <w:noProof/>
        </w:rPr>
        <w:t>2022a</w:t>
      </w:r>
      <w:r w:rsidRPr="008628D8">
        <w:rPr>
          <w:noProof/>
        </w:rPr>
        <w:t xml:space="preserve">. Leaf nitrogen from the perspective of optimal plant function. </w:t>
      </w:r>
      <w:r w:rsidRPr="008628D8">
        <w:rPr>
          <w:i/>
          <w:iCs/>
          <w:noProof/>
        </w:rPr>
        <w:t>Journal of Ecology</w:t>
      </w:r>
      <w:r w:rsidRPr="008628D8">
        <w:rPr>
          <w:noProof/>
        </w:rPr>
        <w:t xml:space="preserve"> </w:t>
      </w:r>
      <w:r w:rsidRPr="008628D8">
        <w:rPr>
          <w:b/>
          <w:bCs/>
          <w:noProof/>
        </w:rPr>
        <w:t>110</w:t>
      </w:r>
      <w:r w:rsidRPr="008628D8">
        <w:rPr>
          <w:noProof/>
        </w:rPr>
        <w:t>: 2585–2602.</w:t>
      </w:r>
    </w:p>
    <w:p w14:paraId="69643330" w14:textId="77777777" w:rsidR="008628D8" w:rsidRPr="008628D8" w:rsidRDefault="008628D8" w:rsidP="008628D8">
      <w:pPr>
        <w:widowControl w:val="0"/>
        <w:autoSpaceDE w:val="0"/>
        <w:autoSpaceDN w:val="0"/>
        <w:adjustRightInd w:val="0"/>
        <w:spacing w:line="360" w:lineRule="auto"/>
        <w:rPr>
          <w:noProof/>
        </w:rPr>
      </w:pPr>
      <w:r w:rsidRPr="008628D8">
        <w:rPr>
          <w:b/>
          <w:bCs/>
          <w:noProof/>
        </w:rPr>
        <w:t>Dong N, Wright IJ, Chen JM, Luo X, Wang H, Keenan TF, Smith NG, Prentice IC</w:t>
      </w:r>
      <w:r w:rsidRPr="008628D8">
        <w:rPr>
          <w:noProof/>
        </w:rPr>
        <w:t xml:space="preserve">. </w:t>
      </w:r>
      <w:r w:rsidRPr="008628D8">
        <w:rPr>
          <w:b/>
          <w:bCs/>
          <w:noProof/>
        </w:rPr>
        <w:t>2022b</w:t>
      </w:r>
      <w:r w:rsidRPr="008628D8">
        <w:rPr>
          <w:noProof/>
        </w:rPr>
        <w:t>. Rising CO</w:t>
      </w:r>
      <w:r w:rsidRPr="008628D8">
        <w:rPr>
          <w:noProof/>
          <w:vertAlign w:val="subscript"/>
        </w:rPr>
        <w:t>2</w:t>
      </w:r>
      <w:r w:rsidRPr="008628D8">
        <w:rPr>
          <w:noProof/>
        </w:rPr>
        <w:t xml:space="preserve"> and warming reduce global canopy demand for nitrogen. </w:t>
      </w:r>
      <w:r w:rsidRPr="008628D8">
        <w:rPr>
          <w:i/>
          <w:iCs/>
          <w:noProof/>
        </w:rPr>
        <w:t>New Phytologist</w:t>
      </w:r>
      <w:r w:rsidRPr="008628D8">
        <w:rPr>
          <w:noProof/>
        </w:rPr>
        <w:t xml:space="preserve"> </w:t>
      </w:r>
      <w:r w:rsidRPr="008628D8">
        <w:rPr>
          <w:b/>
          <w:bCs/>
          <w:noProof/>
        </w:rPr>
        <w:t>235</w:t>
      </w:r>
      <w:r w:rsidRPr="008628D8">
        <w:rPr>
          <w:noProof/>
        </w:rPr>
        <w:t>: 1692–1700.</w:t>
      </w:r>
    </w:p>
    <w:p w14:paraId="440CB80A" w14:textId="77777777" w:rsidR="008628D8" w:rsidRPr="008628D8" w:rsidRDefault="008628D8" w:rsidP="008628D8">
      <w:pPr>
        <w:widowControl w:val="0"/>
        <w:autoSpaceDE w:val="0"/>
        <w:autoSpaceDN w:val="0"/>
        <w:adjustRightInd w:val="0"/>
        <w:spacing w:line="360" w:lineRule="auto"/>
        <w:rPr>
          <w:noProof/>
        </w:rPr>
      </w:pPr>
      <w:r w:rsidRPr="008628D8">
        <w:rPr>
          <w:b/>
          <w:bCs/>
          <w:noProof/>
        </w:rPr>
        <w:t>Drake BG, Gonzàlez-Meler MA, Long SP</w:t>
      </w:r>
      <w:r w:rsidRPr="008628D8">
        <w:rPr>
          <w:noProof/>
        </w:rPr>
        <w:t xml:space="preserve">. </w:t>
      </w:r>
      <w:r w:rsidRPr="008628D8">
        <w:rPr>
          <w:b/>
          <w:bCs/>
          <w:noProof/>
        </w:rPr>
        <w:t>1997</w:t>
      </w:r>
      <w:r w:rsidRPr="008628D8">
        <w:rPr>
          <w:noProof/>
        </w:rPr>
        <w:t xml:space="preserve">. More efficient plants: A Consequence of Rising Atmospheric CO2? </w:t>
      </w:r>
      <w:r w:rsidRPr="008628D8">
        <w:rPr>
          <w:i/>
          <w:iCs/>
          <w:noProof/>
        </w:rPr>
        <w:t>Annual Review of Plant Biology</w:t>
      </w:r>
      <w:r w:rsidRPr="008628D8">
        <w:rPr>
          <w:noProof/>
        </w:rPr>
        <w:t xml:space="preserve"> </w:t>
      </w:r>
      <w:r w:rsidRPr="008628D8">
        <w:rPr>
          <w:b/>
          <w:bCs/>
          <w:noProof/>
        </w:rPr>
        <w:t>48</w:t>
      </w:r>
      <w:r w:rsidRPr="008628D8">
        <w:rPr>
          <w:noProof/>
        </w:rPr>
        <w:t>: 609–639.</w:t>
      </w:r>
    </w:p>
    <w:p w14:paraId="36FD3E49" w14:textId="77777777" w:rsidR="008628D8" w:rsidRPr="008628D8" w:rsidRDefault="008628D8" w:rsidP="008628D8">
      <w:pPr>
        <w:widowControl w:val="0"/>
        <w:autoSpaceDE w:val="0"/>
        <w:autoSpaceDN w:val="0"/>
        <w:adjustRightInd w:val="0"/>
        <w:spacing w:line="360" w:lineRule="auto"/>
        <w:rPr>
          <w:noProof/>
        </w:rPr>
      </w:pPr>
      <w:r w:rsidRPr="008628D8">
        <w:rPr>
          <w:b/>
          <w:bCs/>
          <w:noProof/>
        </w:rPr>
        <w:lastRenderedPageBreak/>
        <w:t>Duursma RA</w:t>
      </w:r>
      <w:r w:rsidRPr="008628D8">
        <w:rPr>
          <w:noProof/>
        </w:rPr>
        <w:t xml:space="preserve">. </w:t>
      </w:r>
      <w:r w:rsidRPr="008628D8">
        <w:rPr>
          <w:b/>
          <w:bCs/>
          <w:noProof/>
        </w:rPr>
        <w:t>2015</w:t>
      </w:r>
      <w:r w:rsidRPr="008628D8">
        <w:rPr>
          <w:noProof/>
        </w:rPr>
        <w:t xml:space="preserve">. Plantecophys - An R Package for Analysing and Modelling Leaf Gas Exchange Data (PC Struik, Ed.). </w:t>
      </w:r>
      <w:r w:rsidRPr="008628D8">
        <w:rPr>
          <w:i/>
          <w:iCs/>
          <w:noProof/>
        </w:rPr>
        <w:t>PLOS ONE</w:t>
      </w:r>
      <w:r w:rsidRPr="008628D8">
        <w:rPr>
          <w:noProof/>
        </w:rPr>
        <w:t xml:space="preserve"> </w:t>
      </w:r>
      <w:r w:rsidRPr="008628D8">
        <w:rPr>
          <w:b/>
          <w:bCs/>
          <w:noProof/>
        </w:rPr>
        <w:t>10</w:t>
      </w:r>
      <w:r w:rsidRPr="008628D8">
        <w:rPr>
          <w:noProof/>
        </w:rPr>
        <w:t>: e0143346.</w:t>
      </w:r>
    </w:p>
    <w:p w14:paraId="2C4B4A84" w14:textId="77777777" w:rsidR="008628D8" w:rsidRPr="008628D8" w:rsidRDefault="008628D8" w:rsidP="008628D8">
      <w:pPr>
        <w:widowControl w:val="0"/>
        <w:autoSpaceDE w:val="0"/>
        <w:autoSpaceDN w:val="0"/>
        <w:adjustRightInd w:val="0"/>
        <w:spacing w:line="360" w:lineRule="auto"/>
        <w:rPr>
          <w:noProof/>
        </w:rPr>
      </w:pPr>
      <w:r w:rsidRPr="008628D8">
        <w:rPr>
          <w:b/>
          <w:bCs/>
          <w:noProof/>
        </w:rPr>
        <w:t>Evans JR</w:t>
      </w:r>
      <w:r w:rsidRPr="008628D8">
        <w:rPr>
          <w:noProof/>
        </w:rPr>
        <w:t xml:space="preserve">. </w:t>
      </w:r>
      <w:r w:rsidRPr="008628D8">
        <w:rPr>
          <w:b/>
          <w:bCs/>
          <w:noProof/>
        </w:rPr>
        <w:t>1989</w:t>
      </w:r>
      <w:r w:rsidRPr="008628D8">
        <w:rPr>
          <w:noProof/>
        </w:rPr>
        <w:t>. Photosynthesis and nitrogen relationships in leaves of C</w:t>
      </w:r>
      <w:r w:rsidRPr="008628D8">
        <w:rPr>
          <w:noProof/>
          <w:vertAlign w:val="subscript"/>
        </w:rPr>
        <w:t>3</w:t>
      </w:r>
      <w:r w:rsidRPr="008628D8">
        <w:rPr>
          <w:noProof/>
        </w:rPr>
        <w:t xml:space="preserve"> plants. </w:t>
      </w:r>
      <w:r w:rsidRPr="008628D8">
        <w:rPr>
          <w:i/>
          <w:iCs/>
          <w:noProof/>
        </w:rPr>
        <w:t>Oecologia</w:t>
      </w:r>
      <w:r w:rsidRPr="008628D8">
        <w:rPr>
          <w:noProof/>
        </w:rPr>
        <w:t xml:space="preserve"> </w:t>
      </w:r>
      <w:r w:rsidRPr="008628D8">
        <w:rPr>
          <w:b/>
          <w:bCs/>
          <w:noProof/>
        </w:rPr>
        <w:t>78</w:t>
      </w:r>
      <w:r w:rsidRPr="008628D8">
        <w:rPr>
          <w:noProof/>
        </w:rPr>
        <w:t>: 9–19.</w:t>
      </w:r>
    </w:p>
    <w:p w14:paraId="5F76752E" w14:textId="77777777" w:rsidR="008628D8" w:rsidRPr="008628D8" w:rsidRDefault="008628D8" w:rsidP="008628D8">
      <w:pPr>
        <w:widowControl w:val="0"/>
        <w:autoSpaceDE w:val="0"/>
        <w:autoSpaceDN w:val="0"/>
        <w:adjustRightInd w:val="0"/>
        <w:spacing w:line="360" w:lineRule="auto"/>
        <w:rPr>
          <w:noProof/>
        </w:rPr>
      </w:pPr>
      <w:r w:rsidRPr="008628D8">
        <w:rPr>
          <w:b/>
          <w:bCs/>
          <w:noProof/>
        </w:rPr>
        <w:t>Evans JR, Clarke VC</w:t>
      </w:r>
      <w:r w:rsidRPr="008628D8">
        <w:rPr>
          <w:noProof/>
        </w:rPr>
        <w:t xml:space="preserve">. </w:t>
      </w:r>
      <w:r w:rsidRPr="008628D8">
        <w:rPr>
          <w:b/>
          <w:bCs/>
          <w:noProof/>
        </w:rPr>
        <w:t>2019</w:t>
      </w:r>
      <w:r w:rsidRPr="008628D8">
        <w:rPr>
          <w:noProof/>
        </w:rPr>
        <w:t xml:space="preserve">. The nitrogen cost of photosynthesis. </w:t>
      </w:r>
      <w:r w:rsidRPr="008628D8">
        <w:rPr>
          <w:i/>
          <w:iCs/>
          <w:noProof/>
        </w:rPr>
        <w:t>Journal of Experimental Botany</w:t>
      </w:r>
      <w:r w:rsidRPr="008628D8">
        <w:rPr>
          <w:noProof/>
        </w:rPr>
        <w:t xml:space="preserve"> </w:t>
      </w:r>
      <w:r w:rsidRPr="008628D8">
        <w:rPr>
          <w:b/>
          <w:bCs/>
          <w:noProof/>
        </w:rPr>
        <w:t>70</w:t>
      </w:r>
      <w:r w:rsidRPr="008628D8">
        <w:rPr>
          <w:noProof/>
        </w:rPr>
        <w:t>: 7–15.</w:t>
      </w:r>
    </w:p>
    <w:p w14:paraId="5E7A4DA3" w14:textId="77777777" w:rsidR="008628D8" w:rsidRPr="008628D8" w:rsidRDefault="008628D8" w:rsidP="008628D8">
      <w:pPr>
        <w:widowControl w:val="0"/>
        <w:autoSpaceDE w:val="0"/>
        <w:autoSpaceDN w:val="0"/>
        <w:adjustRightInd w:val="0"/>
        <w:spacing w:line="360" w:lineRule="auto"/>
        <w:rPr>
          <w:noProof/>
        </w:rPr>
      </w:pPr>
      <w:r w:rsidRPr="008628D8">
        <w:rPr>
          <w:b/>
          <w:bCs/>
          <w:noProof/>
        </w:rPr>
        <w:t>Evans JR, Seemann JR</w:t>
      </w:r>
      <w:r w:rsidRPr="008628D8">
        <w:rPr>
          <w:noProof/>
        </w:rPr>
        <w:t xml:space="preserve">. </w:t>
      </w:r>
      <w:r w:rsidRPr="008628D8">
        <w:rPr>
          <w:b/>
          <w:bCs/>
          <w:noProof/>
        </w:rPr>
        <w:t>1989</w:t>
      </w:r>
      <w:r w:rsidRPr="008628D8">
        <w:rPr>
          <w:noProof/>
        </w:rPr>
        <w:t xml:space="preserve">. The allocation of protein nitrogen in the photosynthetic apparatus: costs, consequences, and control. </w:t>
      </w:r>
      <w:r w:rsidRPr="008628D8">
        <w:rPr>
          <w:i/>
          <w:iCs/>
          <w:noProof/>
        </w:rPr>
        <w:t>Photosynthesis</w:t>
      </w:r>
      <w:r w:rsidRPr="008628D8">
        <w:rPr>
          <w:noProof/>
        </w:rPr>
        <w:t xml:space="preserve"> </w:t>
      </w:r>
      <w:r w:rsidRPr="008628D8">
        <w:rPr>
          <w:b/>
          <w:bCs/>
          <w:noProof/>
        </w:rPr>
        <w:t>8</w:t>
      </w:r>
      <w:r w:rsidRPr="008628D8">
        <w:rPr>
          <w:noProof/>
        </w:rPr>
        <w:t>: 183–205.</w:t>
      </w:r>
    </w:p>
    <w:p w14:paraId="15013D96" w14:textId="77777777" w:rsidR="008628D8" w:rsidRPr="008628D8" w:rsidRDefault="008628D8" w:rsidP="008628D8">
      <w:pPr>
        <w:widowControl w:val="0"/>
        <w:autoSpaceDE w:val="0"/>
        <w:autoSpaceDN w:val="0"/>
        <w:adjustRightInd w:val="0"/>
        <w:spacing w:line="360" w:lineRule="auto"/>
        <w:rPr>
          <w:noProof/>
        </w:rPr>
      </w:pPr>
      <w:r w:rsidRPr="008628D8">
        <w:rPr>
          <w:b/>
          <w:bCs/>
          <w:noProof/>
        </w:rPr>
        <w:t>Farquhar GD, von Caemmerer S, Berry JA</w:t>
      </w:r>
      <w:r w:rsidRPr="008628D8">
        <w:rPr>
          <w:noProof/>
        </w:rPr>
        <w:t xml:space="preserve">. </w:t>
      </w:r>
      <w:r w:rsidRPr="008628D8">
        <w:rPr>
          <w:b/>
          <w:bCs/>
          <w:noProof/>
        </w:rPr>
        <w:t>1980</w:t>
      </w:r>
      <w:r w:rsidRPr="008628D8">
        <w:rPr>
          <w:noProof/>
        </w:rPr>
        <w:t xml:space="preserve">. A biochemical model of photosynthetic CO2 assimilation in leaves of C3 species. </w:t>
      </w:r>
      <w:r w:rsidRPr="008628D8">
        <w:rPr>
          <w:i/>
          <w:iCs/>
          <w:noProof/>
        </w:rPr>
        <w:t>Planta</w:t>
      </w:r>
      <w:r w:rsidRPr="008628D8">
        <w:rPr>
          <w:noProof/>
        </w:rPr>
        <w:t xml:space="preserve"> </w:t>
      </w:r>
      <w:r w:rsidRPr="008628D8">
        <w:rPr>
          <w:b/>
          <w:bCs/>
          <w:noProof/>
        </w:rPr>
        <w:t>149</w:t>
      </w:r>
      <w:r w:rsidRPr="008628D8">
        <w:rPr>
          <w:noProof/>
        </w:rPr>
        <w:t>: 78–90.</w:t>
      </w:r>
    </w:p>
    <w:p w14:paraId="6BA44F06" w14:textId="77777777" w:rsidR="008628D8" w:rsidRPr="008628D8" w:rsidRDefault="008628D8" w:rsidP="008628D8">
      <w:pPr>
        <w:widowControl w:val="0"/>
        <w:autoSpaceDE w:val="0"/>
        <w:autoSpaceDN w:val="0"/>
        <w:adjustRightInd w:val="0"/>
        <w:spacing w:line="360" w:lineRule="auto"/>
        <w:rPr>
          <w:noProof/>
        </w:rPr>
      </w:pPr>
      <w:r w:rsidRPr="008628D8">
        <w:rPr>
          <w:b/>
          <w:bCs/>
          <w:noProof/>
        </w:rPr>
        <w:t>Farquhar GD, Ehleringer JR, Hubick KT</w:t>
      </w:r>
      <w:r w:rsidRPr="008628D8">
        <w:rPr>
          <w:noProof/>
        </w:rPr>
        <w:t xml:space="preserve">. </w:t>
      </w:r>
      <w:r w:rsidRPr="008628D8">
        <w:rPr>
          <w:b/>
          <w:bCs/>
          <w:noProof/>
        </w:rPr>
        <w:t>1989</w:t>
      </w:r>
      <w:r w:rsidRPr="008628D8">
        <w:rPr>
          <w:noProof/>
        </w:rPr>
        <w:t xml:space="preserve">. Carbon Isotope Discrimination and Photosynthesis. </w:t>
      </w:r>
      <w:r w:rsidRPr="008628D8">
        <w:rPr>
          <w:i/>
          <w:iCs/>
          <w:noProof/>
        </w:rPr>
        <w:t>Annual Review of Plant Physiology and Plant Molecular Biology</w:t>
      </w:r>
      <w:r w:rsidRPr="008628D8">
        <w:rPr>
          <w:noProof/>
        </w:rPr>
        <w:t xml:space="preserve"> </w:t>
      </w:r>
      <w:r w:rsidRPr="008628D8">
        <w:rPr>
          <w:b/>
          <w:bCs/>
          <w:noProof/>
        </w:rPr>
        <w:t>40</w:t>
      </w:r>
      <w:r w:rsidRPr="008628D8">
        <w:rPr>
          <w:noProof/>
        </w:rPr>
        <w:t>: 503–537.</w:t>
      </w:r>
    </w:p>
    <w:p w14:paraId="1978877A" w14:textId="77777777" w:rsidR="008628D8" w:rsidRPr="008628D8" w:rsidRDefault="008628D8" w:rsidP="008628D8">
      <w:pPr>
        <w:widowControl w:val="0"/>
        <w:autoSpaceDE w:val="0"/>
        <w:autoSpaceDN w:val="0"/>
        <w:adjustRightInd w:val="0"/>
        <w:spacing w:line="360" w:lineRule="auto"/>
        <w:rPr>
          <w:noProof/>
        </w:rPr>
      </w:pPr>
      <w:r w:rsidRPr="008628D8">
        <w:rPr>
          <w:b/>
          <w:bCs/>
          <w:noProof/>
        </w:rPr>
        <w:t xml:space="preserve">Fay PA, Prober SM, Harpole WS, Knops JMH, Bakker JD, Borer ET, Lind EM, MacDougall AS, Seabloom EW, Wragg PD, </w:t>
      </w:r>
      <w:r w:rsidRPr="008628D8">
        <w:rPr>
          <w:b/>
          <w:bCs/>
          <w:i/>
          <w:iCs/>
          <w:noProof/>
        </w:rPr>
        <w:t>et al.</w:t>
      </w:r>
      <w:r w:rsidRPr="008628D8">
        <w:rPr>
          <w:noProof/>
        </w:rPr>
        <w:t xml:space="preserve"> </w:t>
      </w:r>
      <w:r w:rsidRPr="008628D8">
        <w:rPr>
          <w:b/>
          <w:bCs/>
          <w:noProof/>
        </w:rPr>
        <w:t>2015</w:t>
      </w:r>
      <w:r w:rsidRPr="008628D8">
        <w:rPr>
          <w:noProof/>
        </w:rPr>
        <w:t xml:space="preserve">. Grassland productivity limited by multiple nutrients. </w:t>
      </w:r>
      <w:r w:rsidRPr="008628D8">
        <w:rPr>
          <w:i/>
          <w:iCs/>
          <w:noProof/>
        </w:rPr>
        <w:t>Nature Plants</w:t>
      </w:r>
      <w:r w:rsidRPr="008628D8">
        <w:rPr>
          <w:noProof/>
        </w:rPr>
        <w:t xml:space="preserve"> </w:t>
      </w:r>
      <w:r w:rsidRPr="008628D8">
        <w:rPr>
          <w:b/>
          <w:bCs/>
          <w:noProof/>
        </w:rPr>
        <w:t>1</w:t>
      </w:r>
      <w:r w:rsidRPr="008628D8">
        <w:rPr>
          <w:noProof/>
        </w:rPr>
        <w:t>: 15080.</w:t>
      </w:r>
    </w:p>
    <w:p w14:paraId="3FF2152F" w14:textId="77777777" w:rsidR="008628D8" w:rsidRPr="008628D8" w:rsidRDefault="008628D8" w:rsidP="008628D8">
      <w:pPr>
        <w:widowControl w:val="0"/>
        <w:autoSpaceDE w:val="0"/>
        <w:autoSpaceDN w:val="0"/>
        <w:adjustRightInd w:val="0"/>
        <w:spacing w:line="360" w:lineRule="auto"/>
        <w:rPr>
          <w:noProof/>
        </w:rPr>
      </w:pPr>
      <w:r w:rsidRPr="008628D8">
        <w:rPr>
          <w:b/>
          <w:bCs/>
          <w:noProof/>
        </w:rPr>
        <w:t>Field CB, Mooney HA</w:t>
      </w:r>
      <w:r w:rsidRPr="008628D8">
        <w:rPr>
          <w:noProof/>
        </w:rPr>
        <w:t xml:space="preserve">. </w:t>
      </w:r>
      <w:r w:rsidRPr="008628D8">
        <w:rPr>
          <w:b/>
          <w:bCs/>
          <w:noProof/>
        </w:rPr>
        <w:t>1986</w:t>
      </w:r>
      <w:r w:rsidRPr="008628D8">
        <w:rPr>
          <w:noProof/>
        </w:rPr>
        <w:t>. The photosynthesis-nitrogen relationship in wild plants. In: Givnish TJ, ed. On the Economy of Plant Form and Function. Cambridge: Cambridge University Press, 25–55.</w:t>
      </w:r>
    </w:p>
    <w:p w14:paraId="452378F3" w14:textId="77777777" w:rsidR="008628D8" w:rsidRPr="008628D8" w:rsidRDefault="008628D8" w:rsidP="008628D8">
      <w:pPr>
        <w:widowControl w:val="0"/>
        <w:autoSpaceDE w:val="0"/>
        <w:autoSpaceDN w:val="0"/>
        <w:adjustRightInd w:val="0"/>
        <w:spacing w:line="360" w:lineRule="auto"/>
        <w:rPr>
          <w:noProof/>
        </w:rPr>
      </w:pPr>
      <w:r w:rsidRPr="008628D8">
        <w:rPr>
          <w:b/>
          <w:bCs/>
          <w:noProof/>
        </w:rPr>
        <w:t xml:space="preserve">Finzi AC, Moore DJP, DeLucia EH, Lichter J, Hofmockel KS, Jackson RB, Kim HS, Matamala R, McCarthy HR, Oren R, </w:t>
      </w:r>
      <w:r w:rsidRPr="008628D8">
        <w:rPr>
          <w:b/>
          <w:bCs/>
          <w:i/>
          <w:iCs/>
          <w:noProof/>
        </w:rPr>
        <w:t>et al.</w:t>
      </w:r>
      <w:r w:rsidRPr="008628D8">
        <w:rPr>
          <w:noProof/>
        </w:rPr>
        <w:t xml:space="preserve"> </w:t>
      </w:r>
      <w:r w:rsidRPr="008628D8">
        <w:rPr>
          <w:b/>
          <w:bCs/>
          <w:noProof/>
        </w:rPr>
        <w:t>2006</w:t>
      </w:r>
      <w:r w:rsidRPr="008628D8">
        <w:rPr>
          <w:noProof/>
        </w:rPr>
        <w:t>. Progressive nitrogen limitation of ecosystem processes under elevated CO</w:t>
      </w:r>
      <w:r w:rsidRPr="008628D8">
        <w:rPr>
          <w:noProof/>
          <w:vertAlign w:val="subscript"/>
        </w:rPr>
        <w:t>2</w:t>
      </w:r>
      <w:r w:rsidRPr="008628D8">
        <w:rPr>
          <w:noProof/>
        </w:rPr>
        <w:t xml:space="preserve"> in a warm-temperate forest. </w:t>
      </w:r>
      <w:r w:rsidRPr="008628D8">
        <w:rPr>
          <w:i/>
          <w:iCs/>
          <w:noProof/>
        </w:rPr>
        <w:t>Ecology</w:t>
      </w:r>
      <w:r w:rsidRPr="008628D8">
        <w:rPr>
          <w:noProof/>
        </w:rPr>
        <w:t xml:space="preserve"> </w:t>
      </w:r>
      <w:r w:rsidRPr="008628D8">
        <w:rPr>
          <w:b/>
          <w:bCs/>
          <w:noProof/>
        </w:rPr>
        <w:t>87</w:t>
      </w:r>
      <w:r w:rsidRPr="008628D8">
        <w:rPr>
          <w:noProof/>
        </w:rPr>
        <w:t>: 15–25.</w:t>
      </w:r>
    </w:p>
    <w:p w14:paraId="7CE3EA0D" w14:textId="77777777" w:rsidR="008628D8" w:rsidRPr="008628D8" w:rsidRDefault="008628D8" w:rsidP="008628D8">
      <w:pPr>
        <w:widowControl w:val="0"/>
        <w:autoSpaceDE w:val="0"/>
        <w:autoSpaceDN w:val="0"/>
        <w:adjustRightInd w:val="0"/>
        <w:spacing w:line="360" w:lineRule="auto"/>
        <w:rPr>
          <w:noProof/>
        </w:rPr>
      </w:pPr>
      <w:r w:rsidRPr="008628D8">
        <w:rPr>
          <w:b/>
          <w:bCs/>
          <w:noProof/>
        </w:rPr>
        <w:t xml:space="preserve">Firn J, McGree JM, Harvey E, Flores-Moreno H, Schütz M, Buckley YM, Borer ET, Seabloom EW, La Pierre KJ, MacDougall AM, </w:t>
      </w:r>
      <w:r w:rsidRPr="008628D8">
        <w:rPr>
          <w:b/>
          <w:bCs/>
          <w:i/>
          <w:iCs/>
          <w:noProof/>
        </w:rPr>
        <w:t>et al.</w:t>
      </w:r>
      <w:r w:rsidRPr="008628D8">
        <w:rPr>
          <w:noProof/>
        </w:rPr>
        <w:t xml:space="preserve"> </w:t>
      </w:r>
      <w:r w:rsidRPr="008628D8">
        <w:rPr>
          <w:b/>
          <w:bCs/>
          <w:noProof/>
        </w:rPr>
        <w:t>2019</w:t>
      </w:r>
      <w:r w:rsidRPr="008628D8">
        <w:rPr>
          <w:noProof/>
        </w:rPr>
        <w:t xml:space="preserve">. Leaf nutrients, not specific leaf area, are consistent indicators of elevated nutrient inputs. </w:t>
      </w:r>
      <w:r w:rsidRPr="008628D8">
        <w:rPr>
          <w:i/>
          <w:iCs/>
          <w:noProof/>
        </w:rPr>
        <w:t>Nature Ecology &amp; Evolution</w:t>
      </w:r>
      <w:r w:rsidRPr="008628D8">
        <w:rPr>
          <w:noProof/>
        </w:rPr>
        <w:t xml:space="preserve"> </w:t>
      </w:r>
      <w:r w:rsidRPr="008628D8">
        <w:rPr>
          <w:b/>
          <w:bCs/>
          <w:noProof/>
        </w:rPr>
        <w:t>3</w:t>
      </w:r>
      <w:r w:rsidRPr="008628D8">
        <w:rPr>
          <w:noProof/>
        </w:rPr>
        <w:t>: 400–406.</w:t>
      </w:r>
    </w:p>
    <w:p w14:paraId="4E96E484" w14:textId="77777777" w:rsidR="008628D8" w:rsidRPr="008628D8" w:rsidRDefault="008628D8" w:rsidP="008628D8">
      <w:pPr>
        <w:widowControl w:val="0"/>
        <w:autoSpaceDE w:val="0"/>
        <w:autoSpaceDN w:val="0"/>
        <w:adjustRightInd w:val="0"/>
        <w:spacing w:line="360" w:lineRule="auto"/>
        <w:rPr>
          <w:noProof/>
        </w:rPr>
      </w:pPr>
      <w:r w:rsidRPr="008628D8">
        <w:rPr>
          <w:b/>
          <w:bCs/>
          <w:noProof/>
        </w:rPr>
        <w:t>Fox J, Weisberg S</w:t>
      </w:r>
      <w:r w:rsidRPr="008628D8">
        <w:rPr>
          <w:noProof/>
        </w:rPr>
        <w:t xml:space="preserve">. </w:t>
      </w:r>
      <w:r w:rsidRPr="008628D8">
        <w:rPr>
          <w:b/>
          <w:bCs/>
          <w:noProof/>
        </w:rPr>
        <w:t>2019</w:t>
      </w:r>
      <w:r w:rsidRPr="008628D8">
        <w:rPr>
          <w:noProof/>
        </w:rPr>
        <w:t xml:space="preserve">. </w:t>
      </w:r>
      <w:r w:rsidRPr="008628D8">
        <w:rPr>
          <w:i/>
          <w:iCs/>
          <w:noProof/>
        </w:rPr>
        <w:t>An R companion to applied regression</w:t>
      </w:r>
      <w:r w:rsidRPr="008628D8">
        <w:rPr>
          <w:noProof/>
        </w:rPr>
        <w:t>. Thousand Oaks, California: Sage.</w:t>
      </w:r>
    </w:p>
    <w:p w14:paraId="0DC97618" w14:textId="77777777" w:rsidR="008628D8" w:rsidRPr="008628D8" w:rsidRDefault="008628D8" w:rsidP="008628D8">
      <w:pPr>
        <w:widowControl w:val="0"/>
        <w:autoSpaceDE w:val="0"/>
        <w:autoSpaceDN w:val="0"/>
        <w:adjustRightInd w:val="0"/>
        <w:spacing w:line="360" w:lineRule="auto"/>
        <w:rPr>
          <w:noProof/>
        </w:rPr>
      </w:pPr>
      <w:r w:rsidRPr="008628D8">
        <w:rPr>
          <w:b/>
          <w:bCs/>
          <w:noProof/>
        </w:rPr>
        <w:t>Friedlingstein P, Meinshausen M, Arora VK, Jones CD, Anav A, Liddicoat SK, Knutti R</w:t>
      </w:r>
      <w:r w:rsidRPr="008628D8">
        <w:rPr>
          <w:noProof/>
        </w:rPr>
        <w:t xml:space="preserve">. </w:t>
      </w:r>
      <w:r w:rsidRPr="008628D8">
        <w:rPr>
          <w:b/>
          <w:bCs/>
          <w:noProof/>
        </w:rPr>
        <w:t>2014</w:t>
      </w:r>
      <w:r w:rsidRPr="008628D8">
        <w:rPr>
          <w:noProof/>
        </w:rPr>
        <w:t xml:space="preserve">. Uncertainties in CMIP5 climate projections due to carbon cycle feedbacks. </w:t>
      </w:r>
      <w:r w:rsidRPr="008628D8">
        <w:rPr>
          <w:i/>
          <w:iCs/>
          <w:noProof/>
        </w:rPr>
        <w:t>Journal of Climate</w:t>
      </w:r>
      <w:r w:rsidRPr="008628D8">
        <w:rPr>
          <w:noProof/>
        </w:rPr>
        <w:t xml:space="preserve"> </w:t>
      </w:r>
      <w:r w:rsidRPr="008628D8">
        <w:rPr>
          <w:b/>
          <w:bCs/>
          <w:noProof/>
        </w:rPr>
        <w:t>27</w:t>
      </w:r>
      <w:r w:rsidRPr="008628D8">
        <w:rPr>
          <w:noProof/>
        </w:rPr>
        <w:t>: 511–526.</w:t>
      </w:r>
    </w:p>
    <w:p w14:paraId="04C43DE8" w14:textId="77777777" w:rsidR="008628D8" w:rsidRPr="008628D8" w:rsidRDefault="008628D8" w:rsidP="008628D8">
      <w:pPr>
        <w:widowControl w:val="0"/>
        <w:autoSpaceDE w:val="0"/>
        <w:autoSpaceDN w:val="0"/>
        <w:adjustRightInd w:val="0"/>
        <w:spacing w:line="360" w:lineRule="auto"/>
        <w:rPr>
          <w:noProof/>
        </w:rPr>
      </w:pPr>
      <w:r w:rsidRPr="008628D8">
        <w:rPr>
          <w:b/>
          <w:bCs/>
          <w:noProof/>
        </w:rPr>
        <w:t>Gutschick VP</w:t>
      </w:r>
      <w:r w:rsidRPr="008628D8">
        <w:rPr>
          <w:noProof/>
        </w:rPr>
        <w:t xml:space="preserve">. </w:t>
      </w:r>
      <w:r w:rsidRPr="008628D8">
        <w:rPr>
          <w:b/>
          <w:bCs/>
          <w:noProof/>
        </w:rPr>
        <w:t>1981</w:t>
      </w:r>
      <w:r w:rsidRPr="008628D8">
        <w:rPr>
          <w:noProof/>
        </w:rPr>
        <w:t xml:space="preserve">. Evolved strategies in nitrogen acquisition by plants. </w:t>
      </w:r>
      <w:r w:rsidRPr="008628D8">
        <w:rPr>
          <w:i/>
          <w:iCs/>
          <w:noProof/>
        </w:rPr>
        <w:t xml:space="preserve">The American </w:t>
      </w:r>
      <w:r w:rsidRPr="008628D8">
        <w:rPr>
          <w:i/>
          <w:iCs/>
          <w:noProof/>
        </w:rPr>
        <w:lastRenderedPageBreak/>
        <w:t>Naturalist</w:t>
      </w:r>
      <w:r w:rsidRPr="008628D8">
        <w:rPr>
          <w:noProof/>
        </w:rPr>
        <w:t xml:space="preserve"> </w:t>
      </w:r>
      <w:r w:rsidRPr="008628D8">
        <w:rPr>
          <w:b/>
          <w:bCs/>
          <w:noProof/>
        </w:rPr>
        <w:t>118</w:t>
      </w:r>
      <w:r w:rsidRPr="008628D8">
        <w:rPr>
          <w:noProof/>
        </w:rPr>
        <w:t>: 607–637.</w:t>
      </w:r>
    </w:p>
    <w:p w14:paraId="77878FD2" w14:textId="77777777" w:rsidR="008628D8" w:rsidRPr="008628D8" w:rsidRDefault="008628D8" w:rsidP="008628D8">
      <w:pPr>
        <w:widowControl w:val="0"/>
        <w:autoSpaceDE w:val="0"/>
        <w:autoSpaceDN w:val="0"/>
        <w:adjustRightInd w:val="0"/>
        <w:spacing w:line="360" w:lineRule="auto"/>
        <w:rPr>
          <w:noProof/>
        </w:rPr>
      </w:pPr>
      <w:r w:rsidRPr="008628D8">
        <w:rPr>
          <w:b/>
          <w:bCs/>
          <w:noProof/>
        </w:rPr>
        <w:t xml:space="preserve">Harrison SP, Cramer W, Franklin O, Prentice IC, Wang H, Brännström Å, de Boer H, Dieckmann U, Joshi J, Keenan TF, </w:t>
      </w:r>
      <w:r w:rsidRPr="008628D8">
        <w:rPr>
          <w:b/>
          <w:bCs/>
          <w:i/>
          <w:iCs/>
          <w:noProof/>
        </w:rPr>
        <w:t>et al.</w:t>
      </w:r>
      <w:r w:rsidRPr="008628D8">
        <w:rPr>
          <w:noProof/>
        </w:rPr>
        <w:t xml:space="preserve"> </w:t>
      </w:r>
      <w:r w:rsidRPr="008628D8">
        <w:rPr>
          <w:b/>
          <w:bCs/>
          <w:noProof/>
        </w:rPr>
        <w:t>2021</w:t>
      </w:r>
      <w:r w:rsidRPr="008628D8">
        <w:rPr>
          <w:noProof/>
        </w:rPr>
        <w:t xml:space="preserve">. Eco-evolutionary optimality as a means to improve vegetation and land-surface models. </w:t>
      </w:r>
      <w:r w:rsidRPr="008628D8">
        <w:rPr>
          <w:i/>
          <w:iCs/>
          <w:noProof/>
        </w:rPr>
        <w:t>New Phytologist</w:t>
      </w:r>
      <w:r w:rsidRPr="008628D8">
        <w:rPr>
          <w:noProof/>
        </w:rPr>
        <w:t xml:space="preserve"> </w:t>
      </w:r>
      <w:r w:rsidRPr="008628D8">
        <w:rPr>
          <w:b/>
          <w:bCs/>
          <w:noProof/>
        </w:rPr>
        <w:t>231</w:t>
      </w:r>
      <w:r w:rsidRPr="008628D8">
        <w:rPr>
          <w:noProof/>
        </w:rPr>
        <w:t>: 2125–2141.</w:t>
      </w:r>
    </w:p>
    <w:p w14:paraId="26A56161" w14:textId="77777777" w:rsidR="008628D8" w:rsidRPr="008628D8" w:rsidRDefault="008628D8" w:rsidP="008628D8">
      <w:pPr>
        <w:widowControl w:val="0"/>
        <w:autoSpaceDE w:val="0"/>
        <w:autoSpaceDN w:val="0"/>
        <w:adjustRightInd w:val="0"/>
        <w:spacing w:line="360" w:lineRule="auto"/>
        <w:rPr>
          <w:noProof/>
        </w:rPr>
      </w:pPr>
      <w:r w:rsidRPr="008628D8">
        <w:rPr>
          <w:b/>
          <w:bCs/>
          <w:noProof/>
        </w:rPr>
        <w:t>Hoagland DR, Arnon DI</w:t>
      </w:r>
      <w:r w:rsidRPr="008628D8">
        <w:rPr>
          <w:noProof/>
        </w:rPr>
        <w:t xml:space="preserve">. </w:t>
      </w:r>
      <w:r w:rsidRPr="008628D8">
        <w:rPr>
          <w:b/>
          <w:bCs/>
          <w:noProof/>
        </w:rPr>
        <w:t>1950</w:t>
      </w:r>
      <w:r w:rsidRPr="008628D8">
        <w:rPr>
          <w:noProof/>
        </w:rPr>
        <w:t xml:space="preserve">. The water-culture method for growing plants without soil. </w:t>
      </w:r>
      <w:r w:rsidRPr="008628D8">
        <w:rPr>
          <w:i/>
          <w:iCs/>
          <w:noProof/>
        </w:rPr>
        <w:t>California Agricultural Experiment Station: 347</w:t>
      </w:r>
      <w:r w:rsidRPr="008628D8">
        <w:rPr>
          <w:noProof/>
        </w:rPr>
        <w:t xml:space="preserve"> </w:t>
      </w:r>
      <w:r w:rsidRPr="008628D8">
        <w:rPr>
          <w:b/>
          <w:bCs/>
          <w:noProof/>
        </w:rPr>
        <w:t>347</w:t>
      </w:r>
      <w:r w:rsidRPr="008628D8">
        <w:rPr>
          <w:noProof/>
        </w:rPr>
        <w:t>: 1–32.</w:t>
      </w:r>
    </w:p>
    <w:p w14:paraId="319583E8" w14:textId="77777777" w:rsidR="008628D8" w:rsidRPr="008628D8" w:rsidRDefault="008628D8" w:rsidP="008628D8">
      <w:pPr>
        <w:widowControl w:val="0"/>
        <w:autoSpaceDE w:val="0"/>
        <w:autoSpaceDN w:val="0"/>
        <w:adjustRightInd w:val="0"/>
        <w:spacing w:line="360" w:lineRule="auto"/>
        <w:rPr>
          <w:noProof/>
        </w:rPr>
      </w:pPr>
      <w:r w:rsidRPr="008628D8">
        <w:rPr>
          <w:b/>
          <w:bCs/>
          <w:noProof/>
        </w:rPr>
        <w:t>Hungate BA, Dukes JS, Shaw MR, Luo Y, Field CB</w:t>
      </w:r>
      <w:r w:rsidRPr="008628D8">
        <w:rPr>
          <w:noProof/>
        </w:rPr>
        <w:t xml:space="preserve">. </w:t>
      </w:r>
      <w:r w:rsidRPr="008628D8">
        <w:rPr>
          <w:b/>
          <w:bCs/>
          <w:noProof/>
        </w:rPr>
        <w:t>2003</w:t>
      </w:r>
      <w:r w:rsidRPr="008628D8">
        <w:rPr>
          <w:noProof/>
        </w:rPr>
        <w:t xml:space="preserve">. Nitrogen and climate change. </w:t>
      </w:r>
      <w:r w:rsidRPr="008628D8">
        <w:rPr>
          <w:i/>
          <w:iCs/>
          <w:noProof/>
        </w:rPr>
        <w:t>Science</w:t>
      </w:r>
      <w:r w:rsidRPr="008628D8">
        <w:rPr>
          <w:noProof/>
        </w:rPr>
        <w:t xml:space="preserve"> </w:t>
      </w:r>
      <w:r w:rsidRPr="008628D8">
        <w:rPr>
          <w:b/>
          <w:bCs/>
          <w:noProof/>
        </w:rPr>
        <w:t>302</w:t>
      </w:r>
      <w:r w:rsidRPr="008628D8">
        <w:rPr>
          <w:noProof/>
        </w:rPr>
        <w:t>: 1512–1513.</w:t>
      </w:r>
    </w:p>
    <w:p w14:paraId="4FF22190" w14:textId="77777777" w:rsidR="008628D8" w:rsidRPr="008628D8" w:rsidRDefault="008628D8" w:rsidP="008628D8">
      <w:pPr>
        <w:widowControl w:val="0"/>
        <w:autoSpaceDE w:val="0"/>
        <w:autoSpaceDN w:val="0"/>
        <w:adjustRightInd w:val="0"/>
        <w:spacing w:line="360" w:lineRule="auto"/>
        <w:rPr>
          <w:noProof/>
        </w:rPr>
      </w:pPr>
      <w:r w:rsidRPr="008628D8">
        <w:rPr>
          <w:b/>
          <w:bCs/>
          <w:noProof/>
        </w:rPr>
        <w:t>Katabuchi M</w:t>
      </w:r>
      <w:r w:rsidRPr="008628D8">
        <w:rPr>
          <w:noProof/>
        </w:rPr>
        <w:t xml:space="preserve">. </w:t>
      </w:r>
      <w:r w:rsidRPr="008628D8">
        <w:rPr>
          <w:b/>
          <w:bCs/>
          <w:noProof/>
        </w:rPr>
        <w:t>2015</w:t>
      </w:r>
      <w:r w:rsidRPr="008628D8">
        <w:rPr>
          <w:noProof/>
        </w:rPr>
        <w:t xml:space="preserve">. LeafArea: An R package for rapid digital analysis of leaf area. </w:t>
      </w:r>
      <w:r w:rsidRPr="008628D8">
        <w:rPr>
          <w:i/>
          <w:iCs/>
          <w:noProof/>
        </w:rPr>
        <w:t>Ecological Research</w:t>
      </w:r>
      <w:r w:rsidRPr="008628D8">
        <w:rPr>
          <w:noProof/>
        </w:rPr>
        <w:t xml:space="preserve"> </w:t>
      </w:r>
      <w:r w:rsidRPr="008628D8">
        <w:rPr>
          <w:b/>
          <w:bCs/>
          <w:noProof/>
        </w:rPr>
        <w:t>30</w:t>
      </w:r>
      <w:r w:rsidRPr="008628D8">
        <w:rPr>
          <w:noProof/>
        </w:rPr>
        <w:t>: 1073–1077.</w:t>
      </w:r>
    </w:p>
    <w:p w14:paraId="16FE79B1" w14:textId="77777777" w:rsidR="008628D8" w:rsidRPr="008628D8" w:rsidRDefault="008628D8" w:rsidP="008628D8">
      <w:pPr>
        <w:widowControl w:val="0"/>
        <w:autoSpaceDE w:val="0"/>
        <w:autoSpaceDN w:val="0"/>
        <w:adjustRightInd w:val="0"/>
        <w:spacing w:line="360" w:lineRule="auto"/>
        <w:rPr>
          <w:noProof/>
        </w:rPr>
      </w:pPr>
      <w:r w:rsidRPr="008628D8">
        <w:rPr>
          <w:b/>
          <w:bCs/>
          <w:noProof/>
        </w:rPr>
        <w:t>Kenward MG, Roger JH</w:t>
      </w:r>
      <w:r w:rsidRPr="008628D8">
        <w:rPr>
          <w:noProof/>
        </w:rPr>
        <w:t xml:space="preserve">. </w:t>
      </w:r>
      <w:r w:rsidRPr="008628D8">
        <w:rPr>
          <w:b/>
          <w:bCs/>
          <w:noProof/>
        </w:rPr>
        <w:t>1997</w:t>
      </w:r>
      <w:r w:rsidRPr="008628D8">
        <w:rPr>
          <w:noProof/>
        </w:rPr>
        <w:t xml:space="preserve">. Small Sample Inference for Fixed Effects from Restricted Maximum Likelihood. </w:t>
      </w:r>
      <w:r w:rsidRPr="008628D8">
        <w:rPr>
          <w:i/>
          <w:iCs/>
          <w:noProof/>
        </w:rPr>
        <w:t>Biometrics</w:t>
      </w:r>
      <w:r w:rsidRPr="008628D8">
        <w:rPr>
          <w:noProof/>
        </w:rPr>
        <w:t xml:space="preserve"> </w:t>
      </w:r>
      <w:r w:rsidRPr="008628D8">
        <w:rPr>
          <w:b/>
          <w:bCs/>
          <w:noProof/>
        </w:rPr>
        <w:t>53</w:t>
      </w:r>
      <w:r w:rsidRPr="008628D8">
        <w:rPr>
          <w:noProof/>
        </w:rPr>
        <w:t>: 983.</w:t>
      </w:r>
    </w:p>
    <w:p w14:paraId="3B8F2FC0" w14:textId="77777777" w:rsidR="008628D8" w:rsidRPr="008628D8" w:rsidRDefault="008628D8" w:rsidP="008628D8">
      <w:pPr>
        <w:widowControl w:val="0"/>
        <w:autoSpaceDE w:val="0"/>
        <w:autoSpaceDN w:val="0"/>
        <w:adjustRightInd w:val="0"/>
        <w:spacing w:line="360" w:lineRule="auto"/>
        <w:rPr>
          <w:noProof/>
        </w:rPr>
      </w:pPr>
      <w:r w:rsidRPr="008628D8">
        <w:rPr>
          <w:b/>
          <w:bCs/>
          <w:noProof/>
        </w:rPr>
        <w:t xml:space="preserve">Kou-Giesbrecht S, Arora VK, Seiler C, Arneth A, Falk S, Jain AK, Joos F, Kennedy D, Knauer J, Sitch S, </w:t>
      </w:r>
      <w:r w:rsidRPr="008628D8">
        <w:rPr>
          <w:b/>
          <w:bCs/>
          <w:i/>
          <w:iCs/>
          <w:noProof/>
        </w:rPr>
        <w:t>et al.</w:t>
      </w:r>
      <w:r w:rsidRPr="008628D8">
        <w:rPr>
          <w:noProof/>
        </w:rPr>
        <w:t xml:space="preserve"> </w:t>
      </w:r>
      <w:r w:rsidRPr="008628D8">
        <w:rPr>
          <w:b/>
          <w:bCs/>
          <w:noProof/>
        </w:rPr>
        <w:t>2023</w:t>
      </w:r>
      <w:r w:rsidRPr="008628D8">
        <w:rPr>
          <w:noProof/>
        </w:rPr>
        <w:t xml:space="preserve">. Evaluating nitrogen cycling in terrestrial biosphere models: a disconnect between the carbon and nitrogen cycles. </w:t>
      </w:r>
      <w:r w:rsidRPr="008628D8">
        <w:rPr>
          <w:i/>
          <w:iCs/>
          <w:noProof/>
        </w:rPr>
        <w:t>Earth System Dynamics</w:t>
      </w:r>
      <w:r w:rsidRPr="008628D8">
        <w:rPr>
          <w:noProof/>
        </w:rPr>
        <w:t xml:space="preserve"> </w:t>
      </w:r>
      <w:r w:rsidRPr="008628D8">
        <w:rPr>
          <w:b/>
          <w:bCs/>
          <w:noProof/>
        </w:rPr>
        <w:t>14</w:t>
      </w:r>
      <w:r w:rsidRPr="008628D8">
        <w:rPr>
          <w:noProof/>
        </w:rPr>
        <w:t>: 767–795.</w:t>
      </w:r>
    </w:p>
    <w:p w14:paraId="7F27B848" w14:textId="77777777" w:rsidR="008628D8" w:rsidRPr="008628D8" w:rsidRDefault="008628D8" w:rsidP="008628D8">
      <w:pPr>
        <w:widowControl w:val="0"/>
        <w:autoSpaceDE w:val="0"/>
        <w:autoSpaceDN w:val="0"/>
        <w:adjustRightInd w:val="0"/>
        <w:spacing w:line="360" w:lineRule="auto"/>
        <w:rPr>
          <w:noProof/>
        </w:rPr>
      </w:pPr>
      <w:r w:rsidRPr="008628D8">
        <w:rPr>
          <w:b/>
          <w:bCs/>
          <w:noProof/>
        </w:rPr>
        <w:t>LeBauer DS, Treseder K</w:t>
      </w:r>
      <w:r w:rsidRPr="008628D8">
        <w:rPr>
          <w:noProof/>
        </w:rPr>
        <w:t xml:space="preserve">. </w:t>
      </w:r>
      <w:r w:rsidRPr="008628D8">
        <w:rPr>
          <w:b/>
          <w:bCs/>
          <w:noProof/>
        </w:rPr>
        <w:t>2008</w:t>
      </w:r>
      <w:r w:rsidRPr="008628D8">
        <w:rPr>
          <w:noProof/>
        </w:rPr>
        <w:t xml:space="preserve">. Nitrogen limitation of net primary productivity in terrestrial ecosystems is globally distributed. </w:t>
      </w:r>
      <w:r w:rsidRPr="008628D8">
        <w:rPr>
          <w:i/>
          <w:iCs/>
          <w:noProof/>
        </w:rPr>
        <w:t>Ecology</w:t>
      </w:r>
      <w:r w:rsidRPr="008628D8">
        <w:rPr>
          <w:noProof/>
        </w:rPr>
        <w:t xml:space="preserve"> </w:t>
      </w:r>
      <w:r w:rsidRPr="008628D8">
        <w:rPr>
          <w:b/>
          <w:bCs/>
          <w:noProof/>
        </w:rPr>
        <w:t>89</w:t>
      </w:r>
      <w:r w:rsidRPr="008628D8">
        <w:rPr>
          <w:noProof/>
        </w:rPr>
        <w:t>: 371–379.</w:t>
      </w:r>
    </w:p>
    <w:p w14:paraId="31D592B3" w14:textId="77777777" w:rsidR="008628D8" w:rsidRPr="008628D8" w:rsidRDefault="008628D8" w:rsidP="008628D8">
      <w:pPr>
        <w:widowControl w:val="0"/>
        <w:autoSpaceDE w:val="0"/>
        <w:autoSpaceDN w:val="0"/>
        <w:adjustRightInd w:val="0"/>
        <w:spacing w:line="360" w:lineRule="auto"/>
        <w:rPr>
          <w:noProof/>
        </w:rPr>
      </w:pPr>
      <w:r w:rsidRPr="008628D8">
        <w:rPr>
          <w:b/>
          <w:bCs/>
          <w:noProof/>
        </w:rPr>
        <w:t>Lee TD, Barrott SH, Reich PB</w:t>
      </w:r>
      <w:r w:rsidRPr="008628D8">
        <w:rPr>
          <w:noProof/>
        </w:rPr>
        <w:t xml:space="preserve">. </w:t>
      </w:r>
      <w:r w:rsidRPr="008628D8">
        <w:rPr>
          <w:b/>
          <w:bCs/>
          <w:noProof/>
        </w:rPr>
        <w:t>2011</w:t>
      </w:r>
      <w:r w:rsidRPr="008628D8">
        <w:rPr>
          <w:noProof/>
        </w:rPr>
        <w:t xml:space="preserve">. Photosynthetic responses of 13 grassland species across 11 years of free-air CO2 enrichment is modest, consistent and independent of N supply. </w:t>
      </w:r>
      <w:r w:rsidRPr="008628D8">
        <w:rPr>
          <w:i/>
          <w:iCs/>
          <w:noProof/>
        </w:rPr>
        <w:t>Global Change Biology</w:t>
      </w:r>
      <w:r w:rsidRPr="008628D8">
        <w:rPr>
          <w:noProof/>
        </w:rPr>
        <w:t xml:space="preserve"> </w:t>
      </w:r>
      <w:r w:rsidRPr="008628D8">
        <w:rPr>
          <w:b/>
          <w:bCs/>
          <w:noProof/>
        </w:rPr>
        <w:t>17</w:t>
      </w:r>
      <w:r w:rsidRPr="008628D8">
        <w:rPr>
          <w:noProof/>
        </w:rPr>
        <w:t>: 2893–2904.</w:t>
      </w:r>
    </w:p>
    <w:p w14:paraId="6969B045" w14:textId="77777777" w:rsidR="008628D8" w:rsidRPr="008628D8" w:rsidRDefault="008628D8" w:rsidP="008628D8">
      <w:pPr>
        <w:widowControl w:val="0"/>
        <w:autoSpaceDE w:val="0"/>
        <w:autoSpaceDN w:val="0"/>
        <w:adjustRightInd w:val="0"/>
        <w:spacing w:line="360" w:lineRule="auto"/>
        <w:rPr>
          <w:noProof/>
        </w:rPr>
      </w:pPr>
      <w:r w:rsidRPr="008628D8">
        <w:rPr>
          <w:b/>
          <w:bCs/>
          <w:noProof/>
        </w:rPr>
        <w:t>Lenth R</w:t>
      </w:r>
      <w:r w:rsidRPr="008628D8">
        <w:rPr>
          <w:noProof/>
        </w:rPr>
        <w:t xml:space="preserve">. </w:t>
      </w:r>
      <w:r w:rsidRPr="008628D8">
        <w:rPr>
          <w:b/>
          <w:bCs/>
          <w:noProof/>
        </w:rPr>
        <w:t>2019</w:t>
      </w:r>
      <w:r w:rsidRPr="008628D8">
        <w:rPr>
          <w:noProof/>
        </w:rPr>
        <w:t>. emmeans: estimated marginal means, aka least-squares means.</w:t>
      </w:r>
    </w:p>
    <w:p w14:paraId="169C3FB4" w14:textId="77777777" w:rsidR="008628D8" w:rsidRPr="008628D8" w:rsidRDefault="008628D8" w:rsidP="008628D8">
      <w:pPr>
        <w:widowControl w:val="0"/>
        <w:autoSpaceDE w:val="0"/>
        <w:autoSpaceDN w:val="0"/>
        <w:adjustRightInd w:val="0"/>
        <w:spacing w:line="360" w:lineRule="auto"/>
        <w:rPr>
          <w:noProof/>
        </w:rPr>
      </w:pPr>
      <w:r w:rsidRPr="008628D8">
        <w:rPr>
          <w:b/>
          <w:bCs/>
          <w:noProof/>
        </w:rPr>
        <w:t>Liang J, Qi X, Souza L, Luo Y</w:t>
      </w:r>
      <w:r w:rsidRPr="008628D8">
        <w:rPr>
          <w:noProof/>
        </w:rPr>
        <w:t xml:space="preserve">. </w:t>
      </w:r>
      <w:r w:rsidRPr="008628D8">
        <w:rPr>
          <w:b/>
          <w:bCs/>
          <w:noProof/>
        </w:rPr>
        <w:t>2016</w:t>
      </w:r>
      <w:r w:rsidRPr="008628D8">
        <w:rPr>
          <w:noProof/>
        </w:rPr>
        <w:t xml:space="preserve">. Processes regulating progressive nitrogen limitation under elevated carbon dioxide: a meta-analysis. </w:t>
      </w:r>
      <w:r w:rsidRPr="008628D8">
        <w:rPr>
          <w:i/>
          <w:iCs/>
          <w:noProof/>
        </w:rPr>
        <w:t>Biogeosciences</w:t>
      </w:r>
      <w:r w:rsidRPr="008628D8">
        <w:rPr>
          <w:noProof/>
        </w:rPr>
        <w:t xml:space="preserve"> </w:t>
      </w:r>
      <w:r w:rsidRPr="008628D8">
        <w:rPr>
          <w:b/>
          <w:bCs/>
          <w:noProof/>
        </w:rPr>
        <w:t>13</w:t>
      </w:r>
      <w:r w:rsidRPr="008628D8">
        <w:rPr>
          <w:noProof/>
        </w:rPr>
        <w:t>: 2689–2699.</w:t>
      </w:r>
    </w:p>
    <w:p w14:paraId="0344A0CE" w14:textId="77777777" w:rsidR="008628D8" w:rsidRPr="008628D8" w:rsidRDefault="008628D8" w:rsidP="008628D8">
      <w:pPr>
        <w:widowControl w:val="0"/>
        <w:autoSpaceDE w:val="0"/>
        <w:autoSpaceDN w:val="0"/>
        <w:adjustRightInd w:val="0"/>
        <w:spacing w:line="360" w:lineRule="auto"/>
        <w:rPr>
          <w:noProof/>
        </w:rPr>
      </w:pPr>
      <w:r w:rsidRPr="008628D8">
        <w:rPr>
          <w:b/>
          <w:bCs/>
          <w:noProof/>
        </w:rPr>
        <w:t xml:space="preserve">Liang X, Zhang T, Lu X, Ellsworth DS, BassiriRad H, You C, Wang D, He P, Deng Q, Liu H, </w:t>
      </w:r>
      <w:r w:rsidRPr="008628D8">
        <w:rPr>
          <w:b/>
          <w:bCs/>
          <w:i/>
          <w:iCs/>
          <w:noProof/>
        </w:rPr>
        <w:t>et al.</w:t>
      </w:r>
      <w:r w:rsidRPr="008628D8">
        <w:rPr>
          <w:noProof/>
        </w:rPr>
        <w:t xml:space="preserve"> </w:t>
      </w:r>
      <w:r w:rsidRPr="008628D8">
        <w:rPr>
          <w:b/>
          <w:bCs/>
          <w:noProof/>
        </w:rPr>
        <w:t>2020</w:t>
      </w:r>
      <w:r w:rsidRPr="008628D8">
        <w:rPr>
          <w:noProof/>
        </w:rPr>
        <w:t xml:space="preserve">. Global response patterns of plant photosynthesis to nitrogen addition: A meta‐analysis. </w:t>
      </w:r>
      <w:r w:rsidRPr="008628D8">
        <w:rPr>
          <w:i/>
          <w:iCs/>
          <w:noProof/>
        </w:rPr>
        <w:t>Global Change Biology</w:t>
      </w:r>
      <w:r w:rsidRPr="008628D8">
        <w:rPr>
          <w:noProof/>
        </w:rPr>
        <w:t xml:space="preserve"> </w:t>
      </w:r>
      <w:r w:rsidRPr="008628D8">
        <w:rPr>
          <w:b/>
          <w:bCs/>
          <w:noProof/>
        </w:rPr>
        <w:t>26</w:t>
      </w:r>
      <w:r w:rsidRPr="008628D8">
        <w:rPr>
          <w:noProof/>
        </w:rPr>
        <w:t>: 3585–3600.</w:t>
      </w:r>
    </w:p>
    <w:p w14:paraId="7AD9AC17" w14:textId="77777777" w:rsidR="008628D8" w:rsidRPr="008628D8" w:rsidRDefault="008628D8" w:rsidP="008628D8">
      <w:pPr>
        <w:widowControl w:val="0"/>
        <w:autoSpaceDE w:val="0"/>
        <w:autoSpaceDN w:val="0"/>
        <w:adjustRightInd w:val="0"/>
        <w:spacing w:line="360" w:lineRule="auto"/>
        <w:rPr>
          <w:noProof/>
        </w:rPr>
      </w:pPr>
      <w:r w:rsidRPr="008628D8">
        <w:rPr>
          <w:b/>
          <w:bCs/>
          <w:noProof/>
        </w:rPr>
        <w:t xml:space="preserve">Luo Y, Currie WS, Dukes JS, Finzi AC, Hartwig UA, Hungate BA, McMurtrie RE, Oren R, Parton WJ, Pataki DE, </w:t>
      </w:r>
      <w:r w:rsidRPr="008628D8">
        <w:rPr>
          <w:b/>
          <w:bCs/>
          <w:i/>
          <w:iCs/>
          <w:noProof/>
        </w:rPr>
        <w:t>et al.</w:t>
      </w:r>
      <w:r w:rsidRPr="008628D8">
        <w:rPr>
          <w:noProof/>
        </w:rPr>
        <w:t xml:space="preserve"> </w:t>
      </w:r>
      <w:r w:rsidRPr="008628D8">
        <w:rPr>
          <w:b/>
          <w:bCs/>
          <w:noProof/>
        </w:rPr>
        <w:t>2004</w:t>
      </w:r>
      <w:r w:rsidRPr="008628D8">
        <w:rPr>
          <w:noProof/>
        </w:rPr>
        <w:t xml:space="preserve">. Progressive nitrogen limitation of ecosystem responses to rising atmospheric carbon dioxide. </w:t>
      </w:r>
      <w:r w:rsidRPr="008628D8">
        <w:rPr>
          <w:i/>
          <w:iCs/>
          <w:noProof/>
        </w:rPr>
        <w:t>BioScience</w:t>
      </w:r>
      <w:r w:rsidRPr="008628D8">
        <w:rPr>
          <w:noProof/>
        </w:rPr>
        <w:t xml:space="preserve"> </w:t>
      </w:r>
      <w:r w:rsidRPr="008628D8">
        <w:rPr>
          <w:b/>
          <w:bCs/>
          <w:noProof/>
        </w:rPr>
        <w:t>54</w:t>
      </w:r>
      <w:r w:rsidRPr="008628D8">
        <w:rPr>
          <w:noProof/>
        </w:rPr>
        <w:t>: 731–739.</w:t>
      </w:r>
    </w:p>
    <w:p w14:paraId="0BABE379" w14:textId="77777777" w:rsidR="008628D8" w:rsidRPr="008628D8" w:rsidRDefault="008628D8" w:rsidP="008628D8">
      <w:pPr>
        <w:widowControl w:val="0"/>
        <w:autoSpaceDE w:val="0"/>
        <w:autoSpaceDN w:val="0"/>
        <w:adjustRightInd w:val="0"/>
        <w:spacing w:line="360" w:lineRule="auto"/>
        <w:rPr>
          <w:noProof/>
        </w:rPr>
      </w:pPr>
      <w:r w:rsidRPr="008628D8">
        <w:rPr>
          <w:b/>
          <w:bCs/>
          <w:noProof/>
        </w:rPr>
        <w:t>Luo Y, Field CB, Mooney HA</w:t>
      </w:r>
      <w:r w:rsidRPr="008628D8">
        <w:rPr>
          <w:noProof/>
        </w:rPr>
        <w:t xml:space="preserve">. </w:t>
      </w:r>
      <w:r w:rsidRPr="008628D8">
        <w:rPr>
          <w:b/>
          <w:bCs/>
          <w:noProof/>
        </w:rPr>
        <w:t>1994</w:t>
      </w:r>
      <w:r w:rsidRPr="008628D8">
        <w:rPr>
          <w:noProof/>
        </w:rPr>
        <w:t xml:space="preserve">. Predicting responses of photosynthesis and root fraction to elevated [CO2]a: interactions among carbon, nitrogen, and growth. </w:t>
      </w:r>
      <w:r w:rsidRPr="008628D8">
        <w:rPr>
          <w:i/>
          <w:iCs/>
          <w:noProof/>
        </w:rPr>
        <w:t>Plant, Cell &amp; Environment</w:t>
      </w:r>
      <w:r w:rsidRPr="008628D8">
        <w:rPr>
          <w:noProof/>
        </w:rPr>
        <w:t xml:space="preserve"> </w:t>
      </w:r>
      <w:r w:rsidRPr="008628D8">
        <w:rPr>
          <w:b/>
          <w:bCs/>
          <w:noProof/>
        </w:rPr>
        <w:lastRenderedPageBreak/>
        <w:t>17</w:t>
      </w:r>
      <w:r w:rsidRPr="008628D8">
        <w:rPr>
          <w:noProof/>
        </w:rPr>
        <w:t>: 1195–1204.</w:t>
      </w:r>
    </w:p>
    <w:p w14:paraId="5C425FC3" w14:textId="77777777" w:rsidR="008628D8" w:rsidRPr="008628D8" w:rsidRDefault="008628D8" w:rsidP="008628D8">
      <w:pPr>
        <w:widowControl w:val="0"/>
        <w:autoSpaceDE w:val="0"/>
        <w:autoSpaceDN w:val="0"/>
        <w:adjustRightInd w:val="0"/>
        <w:spacing w:line="360" w:lineRule="auto"/>
        <w:rPr>
          <w:noProof/>
        </w:rPr>
      </w:pPr>
      <w:r w:rsidRPr="008628D8">
        <w:rPr>
          <w:b/>
          <w:bCs/>
          <w:noProof/>
        </w:rPr>
        <w:t xml:space="preserve">Luo X, Keenan TF, Chen JM, Croft H, Prentice IC, Smith NG, Walker AP, Wang H, Wang R, Xu C, </w:t>
      </w:r>
      <w:r w:rsidRPr="008628D8">
        <w:rPr>
          <w:b/>
          <w:bCs/>
          <w:i/>
          <w:iCs/>
          <w:noProof/>
        </w:rPr>
        <w:t>et al.</w:t>
      </w:r>
      <w:r w:rsidRPr="008628D8">
        <w:rPr>
          <w:noProof/>
        </w:rPr>
        <w:t xml:space="preserve"> </w:t>
      </w:r>
      <w:r w:rsidRPr="008628D8">
        <w:rPr>
          <w:b/>
          <w:bCs/>
          <w:noProof/>
        </w:rPr>
        <w:t>2021</w:t>
      </w:r>
      <w:r w:rsidRPr="008628D8">
        <w:rPr>
          <w:noProof/>
        </w:rPr>
        <w:t xml:space="preserve">. Global variation in the fraction of leaf nitrogen allocated to photosynthesis. </w:t>
      </w:r>
      <w:r w:rsidRPr="008628D8">
        <w:rPr>
          <w:i/>
          <w:iCs/>
          <w:noProof/>
        </w:rPr>
        <w:t>Nature Communications</w:t>
      </w:r>
      <w:r w:rsidRPr="008628D8">
        <w:rPr>
          <w:noProof/>
        </w:rPr>
        <w:t xml:space="preserve"> </w:t>
      </w:r>
      <w:r w:rsidRPr="008628D8">
        <w:rPr>
          <w:b/>
          <w:bCs/>
          <w:noProof/>
        </w:rPr>
        <w:t>12</w:t>
      </w:r>
      <w:r w:rsidRPr="008628D8">
        <w:rPr>
          <w:noProof/>
        </w:rPr>
        <w:t>: 4866.</w:t>
      </w:r>
    </w:p>
    <w:p w14:paraId="7960AEA0" w14:textId="77777777" w:rsidR="008628D8" w:rsidRPr="008628D8" w:rsidRDefault="008628D8" w:rsidP="008628D8">
      <w:pPr>
        <w:widowControl w:val="0"/>
        <w:autoSpaceDE w:val="0"/>
        <w:autoSpaceDN w:val="0"/>
        <w:adjustRightInd w:val="0"/>
        <w:spacing w:line="360" w:lineRule="auto"/>
        <w:rPr>
          <w:noProof/>
        </w:rPr>
      </w:pPr>
      <w:r w:rsidRPr="008628D8">
        <w:rPr>
          <w:b/>
          <w:bCs/>
          <w:noProof/>
        </w:rPr>
        <w:t>Maire V, Martre P, Kattge J, Gastal F, Esser G, Fontaine S, Soussana J-F</w:t>
      </w:r>
      <w:r w:rsidRPr="008628D8">
        <w:rPr>
          <w:noProof/>
        </w:rPr>
        <w:t xml:space="preserve">. </w:t>
      </w:r>
      <w:r w:rsidRPr="008628D8">
        <w:rPr>
          <w:b/>
          <w:bCs/>
          <w:noProof/>
        </w:rPr>
        <w:t>2012</w:t>
      </w:r>
      <w:r w:rsidRPr="008628D8">
        <w:rPr>
          <w:noProof/>
        </w:rPr>
        <w:t>. The coordination of leaf photosynthesis links C and N fluxes in C</w:t>
      </w:r>
      <w:r w:rsidRPr="008628D8">
        <w:rPr>
          <w:noProof/>
          <w:vertAlign w:val="subscript"/>
        </w:rPr>
        <w:t>3</w:t>
      </w:r>
      <w:r w:rsidRPr="008628D8">
        <w:rPr>
          <w:noProof/>
        </w:rPr>
        <w:t xml:space="preserve"> plant species (B Bond-Lamberty, Ed.). </w:t>
      </w:r>
      <w:r w:rsidRPr="008628D8">
        <w:rPr>
          <w:i/>
          <w:iCs/>
          <w:noProof/>
        </w:rPr>
        <w:t>PLoS ONE</w:t>
      </w:r>
      <w:r w:rsidRPr="008628D8">
        <w:rPr>
          <w:noProof/>
        </w:rPr>
        <w:t xml:space="preserve"> </w:t>
      </w:r>
      <w:r w:rsidRPr="008628D8">
        <w:rPr>
          <w:b/>
          <w:bCs/>
          <w:noProof/>
        </w:rPr>
        <w:t>7</w:t>
      </w:r>
      <w:r w:rsidRPr="008628D8">
        <w:rPr>
          <w:noProof/>
        </w:rPr>
        <w:t>: e38345.</w:t>
      </w:r>
    </w:p>
    <w:p w14:paraId="0D183AD2" w14:textId="77777777" w:rsidR="008628D8" w:rsidRPr="008628D8" w:rsidRDefault="008628D8" w:rsidP="008628D8">
      <w:pPr>
        <w:widowControl w:val="0"/>
        <w:autoSpaceDE w:val="0"/>
        <w:autoSpaceDN w:val="0"/>
        <w:adjustRightInd w:val="0"/>
        <w:spacing w:line="360" w:lineRule="auto"/>
        <w:rPr>
          <w:noProof/>
        </w:rPr>
      </w:pPr>
      <w:r w:rsidRPr="008628D8">
        <w:rPr>
          <w:b/>
          <w:bCs/>
          <w:noProof/>
        </w:rPr>
        <w:t>Makino A, Harada M, Sato T, Nakano H, Mae T</w:t>
      </w:r>
      <w:r w:rsidRPr="008628D8">
        <w:rPr>
          <w:noProof/>
        </w:rPr>
        <w:t xml:space="preserve">. </w:t>
      </w:r>
      <w:r w:rsidRPr="008628D8">
        <w:rPr>
          <w:b/>
          <w:bCs/>
          <w:noProof/>
        </w:rPr>
        <w:t>1997</w:t>
      </w:r>
      <w:r w:rsidRPr="008628D8">
        <w:rPr>
          <w:noProof/>
        </w:rPr>
        <w:t xml:space="preserve">. Growth and N Allocation in Rice Plants under CO2 Enrichment. </w:t>
      </w:r>
      <w:r w:rsidRPr="008628D8">
        <w:rPr>
          <w:i/>
          <w:iCs/>
          <w:noProof/>
        </w:rPr>
        <w:t>Plant Physiology</w:t>
      </w:r>
      <w:r w:rsidRPr="008628D8">
        <w:rPr>
          <w:noProof/>
        </w:rPr>
        <w:t xml:space="preserve"> </w:t>
      </w:r>
      <w:r w:rsidRPr="008628D8">
        <w:rPr>
          <w:b/>
          <w:bCs/>
          <w:noProof/>
        </w:rPr>
        <w:t>115</w:t>
      </w:r>
      <w:r w:rsidRPr="008628D8">
        <w:rPr>
          <w:noProof/>
        </w:rPr>
        <w:t>: 199–203.</w:t>
      </w:r>
    </w:p>
    <w:p w14:paraId="75954627" w14:textId="77777777" w:rsidR="008628D8" w:rsidRPr="008628D8" w:rsidRDefault="008628D8" w:rsidP="008628D8">
      <w:pPr>
        <w:widowControl w:val="0"/>
        <w:autoSpaceDE w:val="0"/>
        <w:autoSpaceDN w:val="0"/>
        <w:adjustRightInd w:val="0"/>
        <w:spacing w:line="360" w:lineRule="auto"/>
        <w:rPr>
          <w:noProof/>
        </w:rPr>
      </w:pPr>
      <w:r w:rsidRPr="008628D8">
        <w:rPr>
          <w:b/>
          <w:bCs/>
          <w:noProof/>
        </w:rPr>
        <w:t xml:space="preserve">Medlyn BE, Badeck FW, De Pury DGG, Barton CVM, Broadmeadow M, Ceulemans R, De Angelis P, Forstreuter M, Jach ME, Kellomäki S, </w:t>
      </w:r>
      <w:r w:rsidRPr="008628D8">
        <w:rPr>
          <w:b/>
          <w:bCs/>
          <w:i/>
          <w:iCs/>
          <w:noProof/>
        </w:rPr>
        <w:t>et al.</w:t>
      </w:r>
      <w:r w:rsidRPr="008628D8">
        <w:rPr>
          <w:noProof/>
        </w:rPr>
        <w:t xml:space="preserve"> </w:t>
      </w:r>
      <w:r w:rsidRPr="008628D8">
        <w:rPr>
          <w:b/>
          <w:bCs/>
          <w:noProof/>
        </w:rPr>
        <w:t>1999</w:t>
      </w:r>
      <w:r w:rsidRPr="008628D8">
        <w:rPr>
          <w:noProof/>
        </w:rPr>
        <w:t xml:space="preserve">. Effects of elevated [CO2] on photosynthesis in European forest species: A meta-analysis of model parameters. </w:t>
      </w:r>
      <w:r w:rsidRPr="008628D8">
        <w:rPr>
          <w:i/>
          <w:iCs/>
          <w:noProof/>
        </w:rPr>
        <w:t>Plant, Cell and Environment</w:t>
      </w:r>
      <w:r w:rsidRPr="008628D8">
        <w:rPr>
          <w:noProof/>
        </w:rPr>
        <w:t xml:space="preserve"> </w:t>
      </w:r>
      <w:r w:rsidRPr="008628D8">
        <w:rPr>
          <w:b/>
          <w:bCs/>
          <w:noProof/>
        </w:rPr>
        <w:t>22</w:t>
      </w:r>
      <w:r w:rsidRPr="008628D8">
        <w:rPr>
          <w:noProof/>
        </w:rPr>
        <w:t>: 1475–1495.</w:t>
      </w:r>
    </w:p>
    <w:p w14:paraId="7AB14B63" w14:textId="77777777" w:rsidR="008628D8" w:rsidRPr="008628D8" w:rsidRDefault="008628D8" w:rsidP="008628D8">
      <w:pPr>
        <w:widowControl w:val="0"/>
        <w:autoSpaceDE w:val="0"/>
        <w:autoSpaceDN w:val="0"/>
        <w:adjustRightInd w:val="0"/>
        <w:spacing w:line="360" w:lineRule="auto"/>
        <w:rPr>
          <w:noProof/>
        </w:rPr>
      </w:pPr>
      <w:r w:rsidRPr="008628D8">
        <w:rPr>
          <w:b/>
          <w:bCs/>
          <w:noProof/>
        </w:rPr>
        <w:t>Meyerholt J, Sickel K, Zaehle S</w:t>
      </w:r>
      <w:r w:rsidRPr="008628D8">
        <w:rPr>
          <w:noProof/>
        </w:rPr>
        <w:t xml:space="preserve">. </w:t>
      </w:r>
      <w:r w:rsidRPr="008628D8">
        <w:rPr>
          <w:b/>
          <w:bCs/>
          <w:noProof/>
        </w:rPr>
        <w:t>2020</w:t>
      </w:r>
      <w:r w:rsidRPr="008628D8">
        <w:rPr>
          <w:noProof/>
        </w:rPr>
        <w:t xml:space="preserve">. Ensemble projections elucidate effects of uncertainty in terrestrial nitrogen limitation on future carbon uptake. </w:t>
      </w:r>
      <w:r w:rsidRPr="008628D8">
        <w:rPr>
          <w:i/>
          <w:iCs/>
          <w:noProof/>
        </w:rPr>
        <w:t>Global Change Biology</w:t>
      </w:r>
      <w:r w:rsidRPr="008628D8">
        <w:rPr>
          <w:noProof/>
        </w:rPr>
        <w:t xml:space="preserve"> </w:t>
      </w:r>
      <w:r w:rsidRPr="008628D8">
        <w:rPr>
          <w:b/>
          <w:bCs/>
          <w:noProof/>
        </w:rPr>
        <w:t>26</w:t>
      </w:r>
      <w:r w:rsidRPr="008628D8">
        <w:rPr>
          <w:noProof/>
        </w:rPr>
        <w:t>: 3978–3996.</w:t>
      </w:r>
    </w:p>
    <w:p w14:paraId="7EA613AA" w14:textId="77777777" w:rsidR="008628D8" w:rsidRPr="008628D8" w:rsidRDefault="008628D8" w:rsidP="008628D8">
      <w:pPr>
        <w:widowControl w:val="0"/>
        <w:autoSpaceDE w:val="0"/>
        <w:autoSpaceDN w:val="0"/>
        <w:adjustRightInd w:val="0"/>
        <w:spacing w:line="360" w:lineRule="auto"/>
        <w:rPr>
          <w:noProof/>
        </w:rPr>
      </w:pPr>
      <w:r w:rsidRPr="008628D8">
        <w:rPr>
          <w:b/>
          <w:bCs/>
          <w:noProof/>
        </w:rPr>
        <w:t>Moore DJP, Aref S, Ho RM, Pippen JS, Hamilton JG, De Lucia EH</w:t>
      </w:r>
      <w:r w:rsidRPr="008628D8">
        <w:rPr>
          <w:noProof/>
        </w:rPr>
        <w:t xml:space="preserve">. </w:t>
      </w:r>
      <w:r w:rsidRPr="008628D8">
        <w:rPr>
          <w:b/>
          <w:bCs/>
          <w:noProof/>
        </w:rPr>
        <w:t>2006</w:t>
      </w:r>
      <w:r w:rsidRPr="008628D8">
        <w:rPr>
          <w:noProof/>
        </w:rPr>
        <w:t xml:space="preserve">. Annual basal area increment and growth duration of Pinus taeda in response to eight years of free-air carbon dioxide enrichment. </w:t>
      </w:r>
      <w:r w:rsidRPr="008628D8">
        <w:rPr>
          <w:i/>
          <w:iCs/>
          <w:noProof/>
        </w:rPr>
        <w:t>Global Change Biology</w:t>
      </w:r>
      <w:r w:rsidRPr="008628D8">
        <w:rPr>
          <w:noProof/>
        </w:rPr>
        <w:t xml:space="preserve"> </w:t>
      </w:r>
      <w:r w:rsidRPr="008628D8">
        <w:rPr>
          <w:b/>
          <w:bCs/>
          <w:noProof/>
        </w:rPr>
        <w:t>12</w:t>
      </w:r>
      <w:r w:rsidRPr="008628D8">
        <w:rPr>
          <w:noProof/>
        </w:rPr>
        <w:t>: 1367–1377.</w:t>
      </w:r>
    </w:p>
    <w:p w14:paraId="444D66F4" w14:textId="77777777" w:rsidR="008628D8" w:rsidRPr="008628D8" w:rsidRDefault="008628D8" w:rsidP="008628D8">
      <w:pPr>
        <w:widowControl w:val="0"/>
        <w:autoSpaceDE w:val="0"/>
        <w:autoSpaceDN w:val="0"/>
        <w:adjustRightInd w:val="0"/>
        <w:spacing w:line="360" w:lineRule="auto"/>
        <w:rPr>
          <w:noProof/>
        </w:rPr>
      </w:pPr>
      <w:r w:rsidRPr="008628D8">
        <w:rPr>
          <w:b/>
          <w:bCs/>
          <w:noProof/>
        </w:rPr>
        <w:t>Nie M, Lu M, Bell J, Raut S, Pendall E</w:t>
      </w:r>
      <w:r w:rsidRPr="008628D8">
        <w:rPr>
          <w:noProof/>
        </w:rPr>
        <w:t xml:space="preserve">. </w:t>
      </w:r>
      <w:r w:rsidRPr="008628D8">
        <w:rPr>
          <w:b/>
          <w:bCs/>
          <w:noProof/>
        </w:rPr>
        <w:t>2013</w:t>
      </w:r>
      <w:r w:rsidRPr="008628D8">
        <w:rPr>
          <w:noProof/>
        </w:rPr>
        <w:t xml:space="preserve">. Altered root traits due to elevated CO2: A meta-analysis. </w:t>
      </w:r>
      <w:r w:rsidRPr="008628D8">
        <w:rPr>
          <w:i/>
          <w:iCs/>
          <w:noProof/>
        </w:rPr>
        <w:t>Global Ecology and Biogeography</w:t>
      </w:r>
      <w:r w:rsidRPr="008628D8">
        <w:rPr>
          <w:noProof/>
        </w:rPr>
        <w:t xml:space="preserve"> </w:t>
      </w:r>
      <w:r w:rsidRPr="008628D8">
        <w:rPr>
          <w:b/>
          <w:bCs/>
          <w:noProof/>
        </w:rPr>
        <w:t>22</w:t>
      </w:r>
      <w:r w:rsidRPr="008628D8">
        <w:rPr>
          <w:noProof/>
        </w:rPr>
        <w:t>: 1095–1105.</w:t>
      </w:r>
    </w:p>
    <w:p w14:paraId="687384C4" w14:textId="77777777" w:rsidR="008628D8" w:rsidRPr="008628D8" w:rsidRDefault="008628D8" w:rsidP="008628D8">
      <w:pPr>
        <w:widowControl w:val="0"/>
        <w:autoSpaceDE w:val="0"/>
        <w:autoSpaceDN w:val="0"/>
        <w:adjustRightInd w:val="0"/>
        <w:spacing w:line="360" w:lineRule="auto"/>
        <w:rPr>
          <w:noProof/>
        </w:rPr>
      </w:pPr>
      <w:r w:rsidRPr="008628D8">
        <w:rPr>
          <w:b/>
          <w:bCs/>
          <w:noProof/>
        </w:rPr>
        <w:t>Norby RJ, Warren JM, Iversen CM, Medlyn BE, McMurtrie RE</w:t>
      </w:r>
      <w:r w:rsidRPr="008628D8">
        <w:rPr>
          <w:noProof/>
        </w:rPr>
        <w:t xml:space="preserve">. </w:t>
      </w:r>
      <w:r w:rsidRPr="008628D8">
        <w:rPr>
          <w:b/>
          <w:bCs/>
          <w:noProof/>
        </w:rPr>
        <w:t>2010</w:t>
      </w:r>
      <w:r w:rsidRPr="008628D8">
        <w:rPr>
          <w:noProof/>
        </w:rPr>
        <w:t xml:space="preserve">. CO2 enhancement of forest productivity constrained by limited nitrogen availability. </w:t>
      </w:r>
      <w:r w:rsidRPr="008628D8">
        <w:rPr>
          <w:i/>
          <w:iCs/>
          <w:noProof/>
        </w:rPr>
        <w:t>Proceedings of the National Academy of Sciences</w:t>
      </w:r>
      <w:r w:rsidRPr="008628D8">
        <w:rPr>
          <w:noProof/>
        </w:rPr>
        <w:t xml:space="preserve"> </w:t>
      </w:r>
      <w:r w:rsidRPr="008628D8">
        <w:rPr>
          <w:b/>
          <w:bCs/>
          <w:noProof/>
        </w:rPr>
        <w:t>107</w:t>
      </w:r>
      <w:r w:rsidRPr="008628D8">
        <w:rPr>
          <w:noProof/>
        </w:rPr>
        <w:t>: 19368–19373.</w:t>
      </w:r>
    </w:p>
    <w:p w14:paraId="32B94326" w14:textId="77777777" w:rsidR="008628D8" w:rsidRPr="008628D8" w:rsidRDefault="008628D8" w:rsidP="008628D8">
      <w:pPr>
        <w:widowControl w:val="0"/>
        <w:autoSpaceDE w:val="0"/>
        <w:autoSpaceDN w:val="0"/>
        <w:adjustRightInd w:val="0"/>
        <w:spacing w:line="360" w:lineRule="auto"/>
        <w:rPr>
          <w:noProof/>
        </w:rPr>
      </w:pPr>
      <w:r w:rsidRPr="008628D8">
        <w:rPr>
          <w:b/>
          <w:bCs/>
          <w:noProof/>
        </w:rPr>
        <w:t>Oreskes N, Shrader-Frechette K, Belitz K</w:t>
      </w:r>
      <w:r w:rsidRPr="008628D8">
        <w:rPr>
          <w:noProof/>
        </w:rPr>
        <w:t xml:space="preserve">. </w:t>
      </w:r>
      <w:r w:rsidRPr="008628D8">
        <w:rPr>
          <w:b/>
          <w:bCs/>
          <w:noProof/>
        </w:rPr>
        <w:t>1994</w:t>
      </w:r>
      <w:r w:rsidRPr="008628D8">
        <w:rPr>
          <w:noProof/>
        </w:rPr>
        <w:t xml:space="preserve">. Verification, validation, and confirmation of numerical models in the Earth sciences. </w:t>
      </w:r>
      <w:r w:rsidRPr="008628D8">
        <w:rPr>
          <w:i/>
          <w:iCs/>
          <w:noProof/>
        </w:rPr>
        <w:t>Science</w:t>
      </w:r>
      <w:r w:rsidRPr="008628D8">
        <w:rPr>
          <w:noProof/>
        </w:rPr>
        <w:t xml:space="preserve"> </w:t>
      </w:r>
      <w:r w:rsidRPr="008628D8">
        <w:rPr>
          <w:b/>
          <w:bCs/>
          <w:noProof/>
        </w:rPr>
        <w:t>263</w:t>
      </w:r>
      <w:r w:rsidRPr="008628D8">
        <w:rPr>
          <w:noProof/>
        </w:rPr>
        <w:t>: 641–646.</w:t>
      </w:r>
    </w:p>
    <w:p w14:paraId="0851CA85" w14:textId="77777777" w:rsidR="008628D8" w:rsidRPr="008628D8" w:rsidRDefault="008628D8" w:rsidP="008628D8">
      <w:pPr>
        <w:widowControl w:val="0"/>
        <w:autoSpaceDE w:val="0"/>
        <w:autoSpaceDN w:val="0"/>
        <w:adjustRightInd w:val="0"/>
        <w:spacing w:line="360" w:lineRule="auto"/>
        <w:rPr>
          <w:noProof/>
        </w:rPr>
      </w:pPr>
      <w:r w:rsidRPr="008628D8">
        <w:rPr>
          <w:b/>
          <w:bCs/>
          <w:noProof/>
        </w:rPr>
        <w:t xml:space="preserve">Paillassa J, Wright IJ, Prentice IC, Pepin S, Smith NG, Ethier G, Westerband AC, Lamarque LJ, Wang H, Cornwell WK, </w:t>
      </w:r>
      <w:r w:rsidRPr="008628D8">
        <w:rPr>
          <w:b/>
          <w:bCs/>
          <w:i/>
          <w:iCs/>
          <w:noProof/>
        </w:rPr>
        <w:t>et al.</w:t>
      </w:r>
      <w:r w:rsidRPr="008628D8">
        <w:rPr>
          <w:noProof/>
        </w:rPr>
        <w:t xml:space="preserve"> </w:t>
      </w:r>
      <w:r w:rsidRPr="008628D8">
        <w:rPr>
          <w:b/>
          <w:bCs/>
          <w:noProof/>
        </w:rPr>
        <w:t>2020</w:t>
      </w:r>
      <w:r w:rsidRPr="008628D8">
        <w:rPr>
          <w:noProof/>
        </w:rPr>
        <w:t xml:space="preserve">. When and where soil is important to modify the carbon and water economy of leaves. </w:t>
      </w:r>
      <w:r w:rsidRPr="008628D8">
        <w:rPr>
          <w:i/>
          <w:iCs/>
          <w:noProof/>
        </w:rPr>
        <w:t>New Phytologist</w:t>
      </w:r>
      <w:r w:rsidRPr="008628D8">
        <w:rPr>
          <w:noProof/>
        </w:rPr>
        <w:t xml:space="preserve"> </w:t>
      </w:r>
      <w:r w:rsidRPr="008628D8">
        <w:rPr>
          <w:b/>
          <w:bCs/>
          <w:noProof/>
        </w:rPr>
        <w:t>228</w:t>
      </w:r>
      <w:r w:rsidRPr="008628D8">
        <w:rPr>
          <w:noProof/>
        </w:rPr>
        <w:t>: 121–135.</w:t>
      </w:r>
    </w:p>
    <w:p w14:paraId="44D30F42" w14:textId="77777777" w:rsidR="008628D8" w:rsidRPr="008628D8" w:rsidRDefault="008628D8" w:rsidP="008628D8">
      <w:pPr>
        <w:widowControl w:val="0"/>
        <w:autoSpaceDE w:val="0"/>
        <w:autoSpaceDN w:val="0"/>
        <w:adjustRightInd w:val="0"/>
        <w:spacing w:line="360" w:lineRule="auto"/>
        <w:rPr>
          <w:noProof/>
        </w:rPr>
      </w:pPr>
      <w:r w:rsidRPr="008628D8">
        <w:rPr>
          <w:b/>
          <w:bCs/>
          <w:noProof/>
        </w:rPr>
        <w:t>Peng Y, Bloomfield KJ, Cernusak LA, Domingues TF, Prentice IC</w:t>
      </w:r>
      <w:r w:rsidRPr="008628D8">
        <w:rPr>
          <w:noProof/>
        </w:rPr>
        <w:t xml:space="preserve">. </w:t>
      </w:r>
      <w:r w:rsidRPr="008628D8">
        <w:rPr>
          <w:b/>
          <w:bCs/>
          <w:noProof/>
        </w:rPr>
        <w:t>2021</w:t>
      </w:r>
      <w:r w:rsidRPr="008628D8">
        <w:rPr>
          <w:noProof/>
        </w:rPr>
        <w:t xml:space="preserve">. Global climate and nutrient controls of photosynthetic capacity. </w:t>
      </w:r>
      <w:r w:rsidRPr="008628D8">
        <w:rPr>
          <w:i/>
          <w:iCs/>
          <w:noProof/>
        </w:rPr>
        <w:t>Communications Biology</w:t>
      </w:r>
      <w:r w:rsidRPr="008628D8">
        <w:rPr>
          <w:noProof/>
        </w:rPr>
        <w:t xml:space="preserve"> </w:t>
      </w:r>
      <w:r w:rsidRPr="008628D8">
        <w:rPr>
          <w:b/>
          <w:bCs/>
          <w:noProof/>
        </w:rPr>
        <w:t>4</w:t>
      </w:r>
      <w:r w:rsidRPr="008628D8">
        <w:rPr>
          <w:noProof/>
        </w:rPr>
        <w:t>: 462.</w:t>
      </w:r>
    </w:p>
    <w:p w14:paraId="6FFD20A1" w14:textId="77777777" w:rsidR="008628D8" w:rsidRPr="008628D8" w:rsidRDefault="008628D8" w:rsidP="008628D8">
      <w:pPr>
        <w:widowControl w:val="0"/>
        <w:autoSpaceDE w:val="0"/>
        <w:autoSpaceDN w:val="0"/>
        <w:adjustRightInd w:val="0"/>
        <w:spacing w:line="360" w:lineRule="auto"/>
        <w:rPr>
          <w:noProof/>
        </w:rPr>
      </w:pPr>
      <w:r w:rsidRPr="008628D8">
        <w:rPr>
          <w:b/>
          <w:bCs/>
          <w:noProof/>
        </w:rPr>
        <w:t xml:space="preserve">Peng Y, Prentice IC, Bloomfield KJ, Campioli M, Guo Z, Sun Y, Tian D, Wang X, Vicca S, </w:t>
      </w:r>
      <w:r w:rsidRPr="008628D8">
        <w:rPr>
          <w:b/>
          <w:bCs/>
          <w:noProof/>
        </w:rPr>
        <w:lastRenderedPageBreak/>
        <w:t>Stocker BD</w:t>
      </w:r>
      <w:r w:rsidRPr="008628D8">
        <w:rPr>
          <w:noProof/>
        </w:rPr>
        <w:t xml:space="preserve">. </w:t>
      </w:r>
      <w:r w:rsidRPr="008628D8">
        <w:rPr>
          <w:b/>
          <w:bCs/>
          <w:noProof/>
        </w:rPr>
        <w:t>2023</w:t>
      </w:r>
      <w:r w:rsidRPr="008628D8">
        <w:rPr>
          <w:noProof/>
        </w:rPr>
        <w:t xml:space="preserve">. Global terrestrial nitrogen uptake and nitrogen use efficiency. </w:t>
      </w:r>
      <w:r w:rsidRPr="008628D8">
        <w:rPr>
          <w:i/>
          <w:iCs/>
          <w:noProof/>
        </w:rPr>
        <w:t>Journal of Ecology</w:t>
      </w:r>
      <w:r w:rsidRPr="008628D8">
        <w:rPr>
          <w:noProof/>
        </w:rPr>
        <w:t>: 1–18.</w:t>
      </w:r>
    </w:p>
    <w:p w14:paraId="5CD9AF88" w14:textId="77777777" w:rsidR="008628D8" w:rsidRPr="008628D8" w:rsidRDefault="008628D8" w:rsidP="008628D8">
      <w:pPr>
        <w:widowControl w:val="0"/>
        <w:autoSpaceDE w:val="0"/>
        <w:autoSpaceDN w:val="0"/>
        <w:adjustRightInd w:val="0"/>
        <w:spacing w:line="360" w:lineRule="auto"/>
        <w:rPr>
          <w:noProof/>
        </w:rPr>
      </w:pPr>
      <w:r w:rsidRPr="008628D8">
        <w:rPr>
          <w:b/>
          <w:bCs/>
          <w:noProof/>
        </w:rPr>
        <w:t>Perkowski EA, Waring EF, Smith NG</w:t>
      </w:r>
      <w:r w:rsidRPr="008628D8">
        <w:rPr>
          <w:noProof/>
        </w:rPr>
        <w:t xml:space="preserve">. </w:t>
      </w:r>
      <w:r w:rsidRPr="008628D8">
        <w:rPr>
          <w:b/>
          <w:bCs/>
          <w:noProof/>
        </w:rPr>
        <w:t>2021</w:t>
      </w:r>
      <w:r w:rsidRPr="008628D8">
        <w:rPr>
          <w:noProof/>
        </w:rPr>
        <w:t xml:space="preserve">. Root mass carbon costs to acquire nitrogen are determined by nitrogen and light availability in two species with different nitrogen acquisition strategies (A Rogers, Ed.). </w:t>
      </w:r>
      <w:r w:rsidRPr="008628D8">
        <w:rPr>
          <w:i/>
          <w:iCs/>
          <w:noProof/>
        </w:rPr>
        <w:t>Journal of Experimental Botany</w:t>
      </w:r>
      <w:r w:rsidRPr="008628D8">
        <w:rPr>
          <w:noProof/>
        </w:rPr>
        <w:t xml:space="preserve"> </w:t>
      </w:r>
      <w:r w:rsidRPr="008628D8">
        <w:rPr>
          <w:b/>
          <w:bCs/>
          <w:noProof/>
        </w:rPr>
        <w:t>72</w:t>
      </w:r>
      <w:r w:rsidRPr="008628D8">
        <w:rPr>
          <w:noProof/>
        </w:rPr>
        <w:t>: 5766–5776.</w:t>
      </w:r>
    </w:p>
    <w:p w14:paraId="262FD5BD" w14:textId="77777777" w:rsidR="008628D8" w:rsidRPr="008628D8" w:rsidRDefault="008628D8" w:rsidP="008628D8">
      <w:pPr>
        <w:widowControl w:val="0"/>
        <w:autoSpaceDE w:val="0"/>
        <w:autoSpaceDN w:val="0"/>
        <w:adjustRightInd w:val="0"/>
        <w:spacing w:line="360" w:lineRule="auto"/>
        <w:rPr>
          <w:noProof/>
        </w:rPr>
      </w:pPr>
      <w:r w:rsidRPr="008628D8">
        <w:rPr>
          <w:b/>
          <w:bCs/>
          <w:noProof/>
        </w:rPr>
        <w:t>Poorter H, Knopf O, Wright IJ, Temme AA, Hogewoning SW, Graf A, Cernusak LA, Pons TL</w:t>
      </w:r>
      <w:r w:rsidRPr="008628D8">
        <w:rPr>
          <w:noProof/>
        </w:rPr>
        <w:t xml:space="preserve">. </w:t>
      </w:r>
      <w:r w:rsidRPr="008628D8">
        <w:rPr>
          <w:b/>
          <w:bCs/>
          <w:noProof/>
        </w:rPr>
        <w:t>2022</w:t>
      </w:r>
      <w:r w:rsidRPr="008628D8">
        <w:rPr>
          <w:noProof/>
        </w:rPr>
        <w:t>. A meta-analysis of responses of C</w:t>
      </w:r>
      <w:r w:rsidRPr="008628D8">
        <w:rPr>
          <w:noProof/>
          <w:vertAlign w:val="subscript"/>
        </w:rPr>
        <w:t>3</w:t>
      </w:r>
      <w:r w:rsidRPr="008628D8">
        <w:rPr>
          <w:noProof/>
        </w:rPr>
        <w:t xml:space="preserve"> plants to atmospheric CO</w:t>
      </w:r>
      <w:r w:rsidRPr="008628D8">
        <w:rPr>
          <w:noProof/>
          <w:vertAlign w:val="subscript"/>
        </w:rPr>
        <w:t>2</w:t>
      </w:r>
      <w:r w:rsidRPr="008628D8">
        <w:rPr>
          <w:noProof/>
        </w:rPr>
        <w:t xml:space="preserve">: dose–response curves for 85 traits ranging from the molecular to the whole-plant level. </w:t>
      </w:r>
      <w:r w:rsidRPr="008628D8">
        <w:rPr>
          <w:i/>
          <w:iCs/>
          <w:noProof/>
        </w:rPr>
        <w:t>New Phytologist</w:t>
      </w:r>
      <w:r w:rsidRPr="008628D8">
        <w:rPr>
          <w:noProof/>
        </w:rPr>
        <w:t xml:space="preserve"> </w:t>
      </w:r>
      <w:r w:rsidRPr="008628D8">
        <w:rPr>
          <w:b/>
          <w:bCs/>
          <w:noProof/>
        </w:rPr>
        <w:t>233</w:t>
      </w:r>
      <w:r w:rsidRPr="008628D8">
        <w:rPr>
          <w:noProof/>
        </w:rPr>
        <w:t>: 1560–1596.</w:t>
      </w:r>
    </w:p>
    <w:p w14:paraId="14278BA1" w14:textId="77777777" w:rsidR="008628D8" w:rsidRPr="008628D8" w:rsidRDefault="008628D8" w:rsidP="008628D8">
      <w:pPr>
        <w:widowControl w:val="0"/>
        <w:autoSpaceDE w:val="0"/>
        <w:autoSpaceDN w:val="0"/>
        <w:adjustRightInd w:val="0"/>
        <w:spacing w:line="360" w:lineRule="auto"/>
        <w:rPr>
          <w:noProof/>
        </w:rPr>
      </w:pPr>
      <w:r w:rsidRPr="008628D8">
        <w:rPr>
          <w:b/>
          <w:bCs/>
          <w:noProof/>
        </w:rPr>
        <w:t>Prentice IC, Dong N, Gleason SM, Maire V, Wright IJ</w:t>
      </w:r>
      <w:r w:rsidRPr="008628D8">
        <w:rPr>
          <w:noProof/>
        </w:rPr>
        <w:t xml:space="preserve">. </w:t>
      </w:r>
      <w:r w:rsidRPr="008628D8">
        <w:rPr>
          <w:b/>
          <w:bCs/>
          <w:noProof/>
        </w:rPr>
        <w:t>2014</w:t>
      </w:r>
      <w:r w:rsidRPr="008628D8">
        <w:rPr>
          <w:noProof/>
        </w:rPr>
        <w:t xml:space="preserve">. Balancing the costs of carbon gain and water transport: testing a new theoretical framework for plant functional ecology. </w:t>
      </w:r>
      <w:r w:rsidRPr="008628D8">
        <w:rPr>
          <w:i/>
          <w:iCs/>
          <w:noProof/>
        </w:rPr>
        <w:t>Ecology Letters</w:t>
      </w:r>
      <w:r w:rsidRPr="008628D8">
        <w:rPr>
          <w:noProof/>
        </w:rPr>
        <w:t xml:space="preserve"> </w:t>
      </w:r>
      <w:r w:rsidRPr="008628D8">
        <w:rPr>
          <w:b/>
          <w:bCs/>
          <w:noProof/>
        </w:rPr>
        <w:t>17</w:t>
      </w:r>
      <w:r w:rsidRPr="008628D8">
        <w:rPr>
          <w:noProof/>
        </w:rPr>
        <w:t>: 82–91.</w:t>
      </w:r>
    </w:p>
    <w:p w14:paraId="4C245C68" w14:textId="77777777" w:rsidR="008628D8" w:rsidRPr="008628D8" w:rsidRDefault="008628D8" w:rsidP="008628D8">
      <w:pPr>
        <w:widowControl w:val="0"/>
        <w:autoSpaceDE w:val="0"/>
        <w:autoSpaceDN w:val="0"/>
        <w:adjustRightInd w:val="0"/>
        <w:spacing w:line="360" w:lineRule="auto"/>
        <w:rPr>
          <w:noProof/>
        </w:rPr>
      </w:pPr>
      <w:r w:rsidRPr="008628D8">
        <w:rPr>
          <w:b/>
          <w:bCs/>
          <w:noProof/>
        </w:rPr>
        <w:t>Prentice IC, Liang X, Medlyn BE, Wang Y-P</w:t>
      </w:r>
      <w:r w:rsidRPr="008628D8">
        <w:rPr>
          <w:noProof/>
        </w:rPr>
        <w:t xml:space="preserve">. </w:t>
      </w:r>
      <w:r w:rsidRPr="008628D8">
        <w:rPr>
          <w:b/>
          <w:bCs/>
          <w:noProof/>
        </w:rPr>
        <w:t>2015</w:t>
      </w:r>
      <w:r w:rsidRPr="008628D8">
        <w:rPr>
          <w:noProof/>
        </w:rPr>
        <w:t xml:space="preserve">. Reliable, robust and realistic: The three R’s of next-generation land-surface modelling. </w:t>
      </w:r>
      <w:r w:rsidRPr="008628D8">
        <w:rPr>
          <w:i/>
          <w:iCs/>
          <w:noProof/>
        </w:rPr>
        <w:t>Atmospheric Chemistry and Physics</w:t>
      </w:r>
      <w:r w:rsidRPr="008628D8">
        <w:rPr>
          <w:noProof/>
        </w:rPr>
        <w:t xml:space="preserve"> </w:t>
      </w:r>
      <w:r w:rsidRPr="008628D8">
        <w:rPr>
          <w:b/>
          <w:bCs/>
          <w:noProof/>
        </w:rPr>
        <w:t>15</w:t>
      </w:r>
      <w:r w:rsidRPr="008628D8">
        <w:rPr>
          <w:noProof/>
        </w:rPr>
        <w:t>: 5987–6005.</w:t>
      </w:r>
    </w:p>
    <w:p w14:paraId="29F9CF1C" w14:textId="77777777" w:rsidR="008628D8" w:rsidRPr="008628D8" w:rsidRDefault="008628D8" w:rsidP="008628D8">
      <w:pPr>
        <w:widowControl w:val="0"/>
        <w:autoSpaceDE w:val="0"/>
        <w:autoSpaceDN w:val="0"/>
        <w:adjustRightInd w:val="0"/>
        <w:spacing w:line="360" w:lineRule="auto"/>
        <w:rPr>
          <w:noProof/>
        </w:rPr>
      </w:pPr>
      <w:r w:rsidRPr="008628D8">
        <w:rPr>
          <w:b/>
          <w:bCs/>
          <w:noProof/>
        </w:rPr>
        <w:t>Querejeta JI, Prieto I, Armas C, Casanoves F, Diémé JS, Diouf M, Yossi H, Kaya B, Pugnaire FI, Rusch GM</w:t>
      </w:r>
      <w:r w:rsidRPr="008628D8">
        <w:rPr>
          <w:noProof/>
        </w:rPr>
        <w:t xml:space="preserve">. </w:t>
      </w:r>
      <w:r w:rsidRPr="008628D8">
        <w:rPr>
          <w:b/>
          <w:bCs/>
          <w:noProof/>
        </w:rPr>
        <w:t>2022</w:t>
      </w:r>
      <w:r w:rsidRPr="008628D8">
        <w:rPr>
          <w:noProof/>
        </w:rPr>
        <w:t xml:space="preserve">. Higher leaf nitrogen content is linked to tighter stomatal regulation of transpiration and more efficient water use across dryland trees. </w:t>
      </w:r>
      <w:r w:rsidRPr="008628D8">
        <w:rPr>
          <w:i/>
          <w:iCs/>
          <w:noProof/>
        </w:rPr>
        <w:t>New Phytologist</w:t>
      </w:r>
      <w:r w:rsidRPr="008628D8">
        <w:rPr>
          <w:noProof/>
        </w:rPr>
        <w:t xml:space="preserve"> </w:t>
      </w:r>
      <w:r w:rsidRPr="008628D8">
        <w:rPr>
          <w:b/>
          <w:bCs/>
          <w:noProof/>
        </w:rPr>
        <w:t>235</w:t>
      </w:r>
      <w:r w:rsidRPr="008628D8">
        <w:rPr>
          <w:noProof/>
        </w:rPr>
        <w:t>: 1351–1364.</w:t>
      </w:r>
    </w:p>
    <w:p w14:paraId="6F8B2A07" w14:textId="77777777" w:rsidR="008628D8" w:rsidRPr="008628D8" w:rsidRDefault="008628D8" w:rsidP="008628D8">
      <w:pPr>
        <w:widowControl w:val="0"/>
        <w:autoSpaceDE w:val="0"/>
        <w:autoSpaceDN w:val="0"/>
        <w:adjustRightInd w:val="0"/>
        <w:spacing w:line="360" w:lineRule="auto"/>
        <w:rPr>
          <w:noProof/>
        </w:rPr>
      </w:pPr>
      <w:r w:rsidRPr="008628D8">
        <w:rPr>
          <w:b/>
          <w:bCs/>
          <w:noProof/>
        </w:rPr>
        <w:t>R Core Team</w:t>
      </w:r>
      <w:r w:rsidRPr="008628D8">
        <w:rPr>
          <w:noProof/>
        </w:rPr>
        <w:t xml:space="preserve">. </w:t>
      </w:r>
      <w:r w:rsidRPr="008628D8">
        <w:rPr>
          <w:b/>
          <w:bCs/>
          <w:noProof/>
        </w:rPr>
        <w:t>2021</w:t>
      </w:r>
      <w:r w:rsidRPr="008628D8">
        <w:rPr>
          <w:noProof/>
        </w:rPr>
        <w:t>. R: A language and environment for statistical computing.</w:t>
      </w:r>
    </w:p>
    <w:p w14:paraId="48D84BF9" w14:textId="77777777" w:rsidR="008628D8" w:rsidRPr="008628D8" w:rsidRDefault="008628D8" w:rsidP="008628D8">
      <w:pPr>
        <w:widowControl w:val="0"/>
        <w:autoSpaceDE w:val="0"/>
        <w:autoSpaceDN w:val="0"/>
        <w:adjustRightInd w:val="0"/>
        <w:spacing w:line="360" w:lineRule="auto"/>
        <w:rPr>
          <w:noProof/>
        </w:rPr>
      </w:pPr>
      <w:r w:rsidRPr="008628D8">
        <w:rPr>
          <w:b/>
          <w:bCs/>
          <w:noProof/>
        </w:rPr>
        <w:t>Reich PB, Hobbie SE, Lee T, Ellsworth DS, West JB, Tilman D, Knops JMH, Naeem S, Trost J</w:t>
      </w:r>
      <w:r w:rsidRPr="008628D8">
        <w:rPr>
          <w:noProof/>
        </w:rPr>
        <w:t xml:space="preserve">. </w:t>
      </w:r>
      <w:r w:rsidRPr="008628D8">
        <w:rPr>
          <w:b/>
          <w:bCs/>
          <w:noProof/>
        </w:rPr>
        <w:t>2006</w:t>
      </w:r>
      <w:r w:rsidRPr="008628D8">
        <w:rPr>
          <w:noProof/>
        </w:rPr>
        <w:t>. Nitrogen limitation constrains sustainability of ecosystem response to CO</w:t>
      </w:r>
      <w:r w:rsidRPr="008628D8">
        <w:rPr>
          <w:noProof/>
          <w:vertAlign w:val="subscript"/>
        </w:rPr>
        <w:t>2</w:t>
      </w:r>
      <w:r w:rsidRPr="008628D8">
        <w:rPr>
          <w:noProof/>
        </w:rPr>
        <w:t xml:space="preserve">. </w:t>
      </w:r>
      <w:r w:rsidRPr="008628D8">
        <w:rPr>
          <w:i/>
          <w:iCs/>
          <w:noProof/>
        </w:rPr>
        <w:t>Nature</w:t>
      </w:r>
      <w:r w:rsidRPr="008628D8">
        <w:rPr>
          <w:noProof/>
        </w:rPr>
        <w:t xml:space="preserve"> </w:t>
      </w:r>
      <w:r w:rsidRPr="008628D8">
        <w:rPr>
          <w:b/>
          <w:bCs/>
          <w:noProof/>
        </w:rPr>
        <w:t>440</w:t>
      </w:r>
      <w:r w:rsidRPr="008628D8">
        <w:rPr>
          <w:noProof/>
        </w:rPr>
        <w:t>: 922–925.</w:t>
      </w:r>
    </w:p>
    <w:p w14:paraId="2CE76BFF" w14:textId="77777777" w:rsidR="008628D8" w:rsidRPr="008628D8" w:rsidRDefault="008628D8" w:rsidP="008628D8">
      <w:pPr>
        <w:widowControl w:val="0"/>
        <w:autoSpaceDE w:val="0"/>
        <w:autoSpaceDN w:val="0"/>
        <w:adjustRightInd w:val="0"/>
        <w:spacing w:line="360" w:lineRule="auto"/>
        <w:rPr>
          <w:noProof/>
        </w:rPr>
      </w:pPr>
      <w:r w:rsidRPr="008628D8">
        <w:rPr>
          <w:b/>
          <w:bCs/>
          <w:noProof/>
        </w:rPr>
        <w:t>Rogers A</w:t>
      </w:r>
      <w:r w:rsidRPr="008628D8">
        <w:rPr>
          <w:noProof/>
        </w:rPr>
        <w:t xml:space="preserve">. </w:t>
      </w:r>
      <w:r w:rsidRPr="008628D8">
        <w:rPr>
          <w:b/>
          <w:bCs/>
          <w:noProof/>
        </w:rPr>
        <w:t>2014</w:t>
      </w:r>
      <w:r w:rsidRPr="008628D8">
        <w:rPr>
          <w:noProof/>
        </w:rPr>
        <w:t xml:space="preserve">. The use and misuse of Vc, max in Earth System Models. </w:t>
      </w:r>
      <w:r w:rsidRPr="008628D8">
        <w:rPr>
          <w:i/>
          <w:iCs/>
          <w:noProof/>
        </w:rPr>
        <w:t>Photosynthesis Research</w:t>
      </w:r>
      <w:r w:rsidRPr="008628D8">
        <w:rPr>
          <w:noProof/>
        </w:rPr>
        <w:t xml:space="preserve"> </w:t>
      </w:r>
      <w:r w:rsidRPr="008628D8">
        <w:rPr>
          <w:b/>
          <w:bCs/>
          <w:noProof/>
        </w:rPr>
        <w:t>119</w:t>
      </w:r>
      <w:r w:rsidRPr="008628D8">
        <w:rPr>
          <w:noProof/>
        </w:rPr>
        <w:t>: 15–29.</w:t>
      </w:r>
    </w:p>
    <w:p w14:paraId="4526D5A0" w14:textId="77777777" w:rsidR="008628D8" w:rsidRPr="008628D8" w:rsidRDefault="008628D8" w:rsidP="008628D8">
      <w:pPr>
        <w:widowControl w:val="0"/>
        <w:autoSpaceDE w:val="0"/>
        <w:autoSpaceDN w:val="0"/>
        <w:adjustRightInd w:val="0"/>
        <w:spacing w:line="360" w:lineRule="auto"/>
        <w:rPr>
          <w:noProof/>
        </w:rPr>
      </w:pPr>
      <w:r w:rsidRPr="008628D8">
        <w:rPr>
          <w:b/>
          <w:bCs/>
          <w:noProof/>
        </w:rPr>
        <w:t xml:space="preserve">Rogers A, Medlyn BE, Dukes JS, Bonan GB, Caemmerer S, Dietze MC, Kattge J, Leakey ADB, Mercado LM, Niinemets Ü, </w:t>
      </w:r>
      <w:r w:rsidRPr="008628D8">
        <w:rPr>
          <w:b/>
          <w:bCs/>
          <w:i/>
          <w:iCs/>
          <w:noProof/>
        </w:rPr>
        <w:t>et al.</w:t>
      </w:r>
      <w:r w:rsidRPr="008628D8">
        <w:rPr>
          <w:noProof/>
        </w:rPr>
        <w:t xml:space="preserve"> </w:t>
      </w:r>
      <w:r w:rsidRPr="008628D8">
        <w:rPr>
          <w:b/>
          <w:bCs/>
          <w:noProof/>
        </w:rPr>
        <w:t>2017</w:t>
      </w:r>
      <w:r w:rsidRPr="008628D8">
        <w:rPr>
          <w:noProof/>
        </w:rPr>
        <w:t xml:space="preserve">. A roadmap for improving the representation of photosynthesis in Earth system models. </w:t>
      </w:r>
      <w:r w:rsidRPr="008628D8">
        <w:rPr>
          <w:i/>
          <w:iCs/>
          <w:noProof/>
        </w:rPr>
        <w:t>New Phytologist</w:t>
      </w:r>
      <w:r w:rsidRPr="008628D8">
        <w:rPr>
          <w:noProof/>
        </w:rPr>
        <w:t xml:space="preserve"> </w:t>
      </w:r>
      <w:r w:rsidRPr="008628D8">
        <w:rPr>
          <w:b/>
          <w:bCs/>
          <w:noProof/>
        </w:rPr>
        <w:t>213</w:t>
      </w:r>
      <w:r w:rsidRPr="008628D8">
        <w:rPr>
          <w:noProof/>
        </w:rPr>
        <w:t>: 22–42.</w:t>
      </w:r>
    </w:p>
    <w:p w14:paraId="7DDE399B" w14:textId="77777777" w:rsidR="008628D8" w:rsidRPr="008628D8" w:rsidRDefault="008628D8" w:rsidP="008628D8">
      <w:pPr>
        <w:widowControl w:val="0"/>
        <w:autoSpaceDE w:val="0"/>
        <w:autoSpaceDN w:val="0"/>
        <w:adjustRightInd w:val="0"/>
        <w:spacing w:line="360" w:lineRule="auto"/>
        <w:rPr>
          <w:noProof/>
        </w:rPr>
      </w:pPr>
      <w:r w:rsidRPr="008628D8">
        <w:rPr>
          <w:b/>
          <w:bCs/>
          <w:noProof/>
        </w:rPr>
        <w:t>Saathoff AJ, Welles J</w:t>
      </w:r>
      <w:r w:rsidRPr="008628D8">
        <w:rPr>
          <w:noProof/>
        </w:rPr>
        <w:t xml:space="preserve">. </w:t>
      </w:r>
      <w:r w:rsidRPr="008628D8">
        <w:rPr>
          <w:b/>
          <w:bCs/>
          <w:noProof/>
        </w:rPr>
        <w:t>2021</w:t>
      </w:r>
      <w:r w:rsidRPr="008628D8">
        <w:rPr>
          <w:noProof/>
        </w:rPr>
        <w:t xml:space="preserve">. Gas exchange measurements in the unsteady state. </w:t>
      </w:r>
      <w:r w:rsidRPr="008628D8">
        <w:rPr>
          <w:i/>
          <w:iCs/>
          <w:noProof/>
        </w:rPr>
        <w:t>Plant Cell and Environment</w:t>
      </w:r>
      <w:r w:rsidRPr="008628D8">
        <w:rPr>
          <w:noProof/>
        </w:rPr>
        <w:t xml:space="preserve"> </w:t>
      </w:r>
      <w:r w:rsidRPr="008628D8">
        <w:rPr>
          <w:b/>
          <w:bCs/>
          <w:noProof/>
        </w:rPr>
        <w:t>44</w:t>
      </w:r>
      <w:r w:rsidRPr="008628D8">
        <w:rPr>
          <w:noProof/>
        </w:rPr>
        <w:t>: 3509–3523.</w:t>
      </w:r>
    </w:p>
    <w:p w14:paraId="5154F162" w14:textId="77777777" w:rsidR="008628D8" w:rsidRPr="008628D8" w:rsidRDefault="008628D8" w:rsidP="008628D8">
      <w:pPr>
        <w:widowControl w:val="0"/>
        <w:autoSpaceDE w:val="0"/>
        <w:autoSpaceDN w:val="0"/>
        <w:adjustRightInd w:val="0"/>
        <w:spacing w:line="360" w:lineRule="auto"/>
        <w:rPr>
          <w:noProof/>
        </w:rPr>
      </w:pPr>
      <w:r w:rsidRPr="008628D8">
        <w:rPr>
          <w:b/>
          <w:bCs/>
          <w:noProof/>
        </w:rPr>
        <w:t>Sage RF</w:t>
      </w:r>
      <w:r w:rsidRPr="008628D8">
        <w:rPr>
          <w:noProof/>
        </w:rPr>
        <w:t xml:space="preserve">. </w:t>
      </w:r>
      <w:r w:rsidRPr="008628D8">
        <w:rPr>
          <w:b/>
          <w:bCs/>
          <w:noProof/>
        </w:rPr>
        <w:t>1994</w:t>
      </w:r>
      <w:r w:rsidRPr="008628D8">
        <w:rPr>
          <w:noProof/>
        </w:rPr>
        <w:t xml:space="preserve">. Acclimation of photosynthesis to increasing atmospheric CO2: The gas </w:t>
      </w:r>
      <w:r w:rsidRPr="008628D8">
        <w:rPr>
          <w:noProof/>
        </w:rPr>
        <w:lastRenderedPageBreak/>
        <w:t xml:space="preserve">exchange perspective. </w:t>
      </w:r>
      <w:r w:rsidRPr="008628D8">
        <w:rPr>
          <w:i/>
          <w:iCs/>
          <w:noProof/>
        </w:rPr>
        <w:t>Photosynthesis Research</w:t>
      </w:r>
      <w:r w:rsidRPr="008628D8">
        <w:rPr>
          <w:noProof/>
        </w:rPr>
        <w:t xml:space="preserve"> </w:t>
      </w:r>
      <w:r w:rsidRPr="008628D8">
        <w:rPr>
          <w:b/>
          <w:bCs/>
          <w:noProof/>
        </w:rPr>
        <w:t>39</w:t>
      </w:r>
      <w:r w:rsidRPr="008628D8">
        <w:rPr>
          <w:noProof/>
        </w:rPr>
        <w:t>: 351–368.</w:t>
      </w:r>
    </w:p>
    <w:p w14:paraId="42BD2307" w14:textId="77777777" w:rsidR="008628D8" w:rsidRPr="008628D8" w:rsidRDefault="008628D8" w:rsidP="008628D8">
      <w:pPr>
        <w:widowControl w:val="0"/>
        <w:autoSpaceDE w:val="0"/>
        <w:autoSpaceDN w:val="0"/>
        <w:adjustRightInd w:val="0"/>
        <w:spacing w:line="360" w:lineRule="auto"/>
        <w:rPr>
          <w:noProof/>
        </w:rPr>
      </w:pPr>
      <w:r w:rsidRPr="008628D8">
        <w:rPr>
          <w:b/>
          <w:bCs/>
          <w:noProof/>
        </w:rPr>
        <w:t>Schneider CA, Rasband WS, Eliceiri KW</w:t>
      </w:r>
      <w:r w:rsidRPr="008628D8">
        <w:rPr>
          <w:noProof/>
        </w:rPr>
        <w:t xml:space="preserve">. </w:t>
      </w:r>
      <w:r w:rsidRPr="008628D8">
        <w:rPr>
          <w:b/>
          <w:bCs/>
          <w:noProof/>
        </w:rPr>
        <w:t>2012</w:t>
      </w:r>
      <w:r w:rsidRPr="008628D8">
        <w:rPr>
          <w:noProof/>
        </w:rPr>
        <w:t xml:space="preserve">. NIH Image to ImageJ: 25 years of image analysis. </w:t>
      </w:r>
      <w:r w:rsidRPr="008628D8">
        <w:rPr>
          <w:i/>
          <w:iCs/>
          <w:noProof/>
        </w:rPr>
        <w:t>Nature methods</w:t>
      </w:r>
      <w:r w:rsidRPr="008628D8">
        <w:rPr>
          <w:noProof/>
        </w:rPr>
        <w:t xml:space="preserve"> </w:t>
      </w:r>
      <w:r w:rsidRPr="008628D8">
        <w:rPr>
          <w:b/>
          <w:bCs/>
          <w:noProof/>
        </w:rPr>
        <w:t>9</w:t>
      </w:r>
      <w:r w:rsidRPr="008628D8">
        <w:rPr>
          <w:noProof/>
        </w:rPr>
        <w:t>: 671–675.</w:t>
      </w:r>
    </w:p>
    <w:p w14:paraId="6CF5A8FE" w14:textId="77777777" w:rsidR="008628D8" w:rsidRPr="008628D8" w:rsidRDefault="008628D8" w:rsidP="008628D8">
      <w:pPr>
        <w:widowControl w:val="0"/>
        <w:autoSpaceDE w:val="0"/>
        <w:autoSpaceDN w:val="0"/>
        <w:adjustRightInd w:val="0"/>
        <w:spacing w:line="360" w:lineRule="auto"/>
        <w:rPr>
          <w:noProof/>
        </w:rPr>
      </w:pPr>
      <w:r w:rsidRPr="008628D8">
        <w:rPr>
          <w:b/>
          <w:bCs/>
          <w:noProof/>
        </w:rPr>
        <w:t>Scott HG, Smith NG</w:t>
      </w:r>
      <w:r w:rsidRPr="008628D8">
        <w:rPr>
          <w:noProof/>
        </w:rPr>
        <w:t xml:space="preserve">. </w:t>
      </w:r>
      <w:r w:rsidRPr="008628D8">
        <w:rPr>
          <w:b/>
          <w:bCs/>
          <w:noProof/>
        </w:rPr>
        <w:t>2022</w:t>
      </w:r>
      <w:r w:rsidRPr="008628D8">
        <w:rPr>
          <w:noProof/>
        </w:rPr>
        <w:t xml:space="preserve">. A Model of C4 Photosynthetic Acclimation Based on Least-Cost Optimality Theory Suitable for Earth System Model Incorporation. </w:t>
      </w:r>
      <w:r w:rsidRPr="008628D8">
        <w:rPr>
          <w:i/>
          <w:iCs/>
          <w:noProof/>
        </w:rPr>
        <w:t>Journal of Advances in Modeling Earth Systems</w:t>
      </w:r>
      <w:r w:rsidRPr="008628D8">
        <w:rPr>
          <w:noProof/>
        </w:rPr>
        <w:t xml:space="preserve"> </w:t>
      </w:r>
      <w:r w:rsidRPr="008628D8">
        <w:rPr>
          <w:b/>
          <w:bCs/>
          <w:noProof/>
        </w:rPr>
        <w:t>14</w:t>
      </w:r>
      <w:r w:rsidRPr="008628D8">
        <w:rPr>
          <w:noProof/>
        </w:rPr>
        <w:t>: 1–16.</w:t>
      </w:r>
    </w:p>
    <w:p w14:paraId="2761163B" w14:textId="77777777" w:rsidR="008628D8" w:rsidRPr="008628D8" w:rsidRDefault="008628D8" w:rsidP="008628D8">
      <w:pPr>
        <w:widowControl w:val="0"/>
        <w:autoSpaceDE w:val="0"/>
        <w:autoSpaceDN w:val="0"/>
        <w:adjustRightInd w:val="0"/>
        <w:spacing w:line="360" w:lineRule="auto"/>
        <w:rPr>
          <w:noProof/>
        </w:rPr>
      </w:pPr>
      <w:r w:rsidRPr="008628D8">
        <w:rPr>
          <w:b/>
          <w:bCs/>
          <w:noProof/>
        </w:rPr>
        <w:t>Shi M, Fisher JB, Brzostek ER, Phillips RP</w:t>
      </w:r>
      <w:r w:rsidRPr="008628D8">
        <w:rPr>
          <w:noProof/>
        </w:rPr>
        <w:t xml:space="preserve">. </w:t>
      </w:r>
      <w:r w:rsidRPr="008628D8">
        <w:rPr>
          <w:b/>
          <w:bCs/>
          <w:noProof/>
        </w:rPr>
        <w:t>2016</w:t>
      </w:r>
      <w:r w:rsidRPr="008628D8">
        <w:rPr>
          <w:noProof/>
        </w:rPr>
        <w:t xml:space="preserve">. Carbon cost of plant nitrogen acquisition: Global carbon cycle impact from an improved plant nitrogen cycle in the Community Land Model. </w:t>
      </w:r>
      <w:r w:rsidRPr="008628D8">
        <w:rPr>
          <w:i/>
          <w:iCs/>
          <w:noProof/>
        </w:rPr>
        <w:t>Global Change Biology</w:t>
      </w:r>
      <w:r w:rsidRPr="008628D8">
        <w:rPr>
          <w:noProof/>
        </w:rPr>
        <w:t xml:space="preserve"> </w:t>
      </w:r>
      <w:r w:rsidRPr="008628D8">
        <w:rPr>
          <w:b/>
          <w:bCs/>
          <w:noProof/>
        </w:rPr>
        <w:t>22</w:t>
      </w:r>
      <w:r w:rsidRPr="008628D8">
        <w:rPr>
          <w:noProof/>
        </w:rPr>
        <w:t>: 1299–1314.</w:t>
      </w:r>
    </w:p>
    <w:p w14:paraId="529E95F2" w14:textId="77777777" w:rsidR="008628D8" w:rsidRPr="008628D8" w:rsidRDefault="008628D8" w:rsidP="008628D8">
      <w:pPr>
        <w:widowControl w:val="0"/>
        <w:autoSpaceDE w:val="0"/>
        <w:autoSpaceDN w:val="0"/>
        <w:adjustRightInd w:val="0"/>
        <w:spacing w:line="360" w:lineRule="auto"/>
        <w:rPr>
          <w:noProof/>
        </w:rPr>
      </w:pPr>
      <w:r w:rsidRPr="008628D8">
        <w:rPr>
          <w:b/>
          <w:bCs/>
          <w:noProof/>
        </w:rPr>
        <w:t>Smith NG, Dukes JS</w:t>
      </w:r>
      <w:r w:rsidRPr="008628D8">
        <w:rPr>
          <w:noProof/>
        </w:rPr>
        <w:t xml:space="preserve">. </w:t>
      </w:r>
      <w:r w:rsidRPr="008628D8">
        <w:rPr>
          <w:b/>
          <w:bCs/>
          <w:noProof/>
        </w:rPr>
        <w:t>2013</w:t>
      </w:r>
      <w:r w:rsidRPr="008628D8">
        <w:rPr>
          <w:noProof/>
        </w:rPr>
        <w:t xml:space="preserve">. Plant respiration and photosynthesis in global-scale models: incorporating acclimation to temperature and CO 2. </w:t>
      </w:r>
      <w:r w:rsidRPr="008628D8">
        <w:rPr>
          <w:i/>
          <w:iCs/>
          <w:noProof/>
        </w:rPr>
        <w:t>Global Change Biology</w:t>
      </w:r>
      <w:r w:rsidRPr="008628D8">
        <w:rPr>
          <w:noProof/>
        </w:rPr>
        <w:t xml:space="preserve"> </w:t>
      </w:r>
      <w:r w:rsidRPr="008628D8">
        <w:rPr>
          <w:b/>
          <w:bCs/>
          <w:noProof/>
        </w:rPr>
        <w:t>19</w:t>
      </w:r>
      <w:r w:rsidRPr="008628D8">
        <w:rPr>
          <w:noProof/>
        </w:rPr>
        <w:t>: 45–63.</w:t>
      </w:r>
    </w:p>
    <w:p w14:paraId="28EB4DD1" w14:textId="77777777" w:rsidR="008628D8" w:rsidRPr="008628D8" w:rsidRDefault="008628D8" w:rsidP="008628D8">
      <w:pPr>
        <w:widowControl w:val="0"/>
        <w:autoSpaceDE w:val="0"/>
        <w:autoSpaceDN w:val="0"/>
        <w:adjustRightInd w:val="0"/>
        <w:spacing w:line="360" w:lineRule="auto"/>
        <w:rPr>
          <w:noProof/>
        </w:rPr>
      </w:pPr>
      <w:r w:rsidRPr="008628D8">
        <w:rPr>
          <w:b/>
          <w:bCs/>
          <w:noProof/>
        </w:rPr>
        <w:t>Smith NG, Keenan TF</w:t>
      </w:r>
      <w:r w:rsidRPr="008628D8">
        <w:rPr>
          <w:noProof/>
        </w:rPr>
        <w:t xml:space="preserve">. </w:t>
      </w:r>
      <w:r w:rsidRPr="008628D8">
        <w:rPr>
          <w:b/>
          <w:bCs/>
          <w:noProof/>
        </w:rPr>
        <w:t>2020</w:t>
      </w:r>
      <w:r w:rsidRPr="008628D8">
        <w:rPr>
          <w:noProof/>
        </w:rPr>
        <w:t>. Mechanisms underlying leaf photosynthetic acclimation to warming and elevated CO</w:t>
      </w:r>
      <w:r w:rsidRPr="008628D8">
        <w:rPr>
          <w:noProof/>
          <w:vertAlign w:val="subscript"/>
        </w:rPr>
        <w:t>2</w:t>
      </w:r>
      <w:r w:rsidRPr="008628D8">
        <w:rPr>
          <w:noProof/>
        </w:rPr>
        <w:t xml:space="preserve"> as inferred from least‐cost optimality theory. </w:t>
      </w:r>
      <w:r w:rsidRPr="008628D8">
        <w:rPr>
          <w:i/>
          <w:iCs/>
          <w:noProof/>
        </w:rPr>
        <w:t>Global Change Biology</w:t>
      </w:r>
      <w:r w:rsidRPr="008628D8">
        <w:rPr>
          <w:noProof/>
        </w:rPr>
        <w:t xml:space="preserve"> </w:t>
      </w:r>
      <w:r w:rsidRPr="008628D8">
        <w:rPr>
          <w:b/>
          <w:bCs/>
          <w:noProof/>
        </w:rPr>
        <w:t>26</w:t>
      </w:r>
      <w:r w:rsidRPr="008628D8">
        <w:rPr>
          <w:noProof/>
        </w:rPr>
        <w:t>: 5202–5216.</w:t>
      </w:r>
    </w:p>
    <w:p w14:paraId="661509CA" w14:textId="77777777" w:rsidR="008628D8" w:rsidRPr="008628D8" w:rsidRDefault="008628D8" w:rsidP="008628D8">
      <w:pPr>
        <w:widowControl w:val="0"/>
        <w:autoSpaceDE w:val="0"/>
        <w:autoSpaceDN w:val="0"/>
        <w:adjustRightInd w:val="0"/>
        <w:spacing w:line="360" w:lineRule="auto"/>
        <w:rPr>
          <w:noProof/>
        </w:rPr>
      </w:pPr>
      <w:r w:rsidRPr="008628D8">
        <w:rPr>
          <w:b/>
          <w:bCs/>
          <w:noProof/>
        </w:rPr>
        <w:t xml:space="preserve">Smith NG, Keenan TF, Prentice IC, Wang H, Wright IJ, Niinemets Ü, Crous KY, Domingues TF, Guerrieri R, Ishida F oko, </w:t>
      </w:r>
      <w:r w:rsidRPr="008628D8">
        <w:rPr>
          <w:b/>
          <w:bCs/>
          <w:i/>
          <w:iCs/>
          <w:noProof/>
        </w:rPr>
        <w:t>et al.</w:t>
      </w:r>
      <w:r w:rsidRPr="008628D8">
        <w:rPr>
          <w:noProof/>
        </w:rPr>
        <w:t xml:space="preserve"> </w:t>
      </w:r>
      <w:r w:rsidRPr="008628D8">
        <w:rPr>
          <w:b/>
          <w:bCs/>
          <w:noProof/>
        </w:rPr>
        <w:t>2019</w:t>
      </w:r>
      <w:r w:rsidRPr="008628D8">
        <w:rPr>
          <w:noProof/>
        </w:rPr>
        <w:t xml:space="preserve">. Global photosynthetic capacity is optimized to the environment (S Niu, Ed.). </w:t>
      </w:r>
      <w:r w:rsidRPr="008628D8">
        <w:rPr>
          <w:i/>
          <w:iCs/>
          <w:noProof/>
        </w:rPr>
        <w:t>Ecology Letters</w:t>
      </w:r>
      <w:r w:rsidRPr="008628D8">
        <w:rPr>
          <w:noProof/>
        </w:rPr>
        <w:t xml:space="preserve"> </w:t>
      </w:r>
      <w:r w:rsidRPr="008628D8">
        <w:rPr>
          <w:b/>
          <w:bCs/>
          <w:noProof/>
        </w:rPr>
        <w:t>22</w:t>
      </w:r>
      <w:r w:rsidRPr="008628D8">
        <w:rPr>
          <w:noProof/>
        </w:rPr>
        <w:t>: 506–517.</w:t>
      </w:r>
    </w:p>
    <w:p w14:paraId="5025736E" w14:textId="77777777" w:rsidR="008628D8" w:rsidRPr="008628D8" w:rsidRDefault="008628D8" w:rsidP="008628D8">
      <w:pPr>
        <w:widowControl w:val="0"/>
        <w:autoSpaceDE w:val="0"/>
        <w:autoSpaceDN w:val="0"/>
        <w:adjustRightInd w:val="0"/>
        <w:spacing w:line="360" w:lineRule="auto"/>
        <w:rPr>
          <w:noProof/>
        </w:rPr>
      </w:pPr>
      <w:r w:rsidRPr="008628D8">
        <w:rPr>
          <w:b/>
          <w:bCs/>
          <w:noProof/>
        </w:rPr>
        <w:t>Smith SE, Read DJ</w:t>
      </w:r>
      <w:r w:rsidRPr="008628D8">
        <w:rPr>
          <w:noProof/>
        </w:rPr>
        <w:t xml:space="preserve">. </w:t>
      </w:r>
      <w:r w:rsidRPr="008628D8">
        <w:rPr>
          <w:b/>
          <w:bCs/>
          <w:noProof/>
        </w:rPr>
        <w:t>2008</w:t>
      </w:r>
      <w:r w:rsidRPr="008628D8">
        <w:rPr>
          <w:noProof/>
        </w:rPr>
        <w:t xml:space="preserve">. </w:t>
      </w:r>
      <w:r w:rsidRPr="008628D8">
        <w:rPr>
          <w:i/>
          <w:iCs/>
          <w:noProof/>
        </w:rPr>
        <w:t>Mycorrhizal Symbiosis</w:t>
      </w:r>
      <w:r w:rsidRPr="008628D8">
        <w:rPr>
          <w:noProof/>
        </w:rPr>
        <w:t>.</w:t>
      </w:r>
    </w:p>
    <w:p w14:paraId="47CA3620" w14:textId="77777777" w:rsidR="008628D8" w:rsidRPr="008628D8" w:rsidRDefault="008628D8" w:rsidP="008628D8">
      <w:pPr>
        <w:widowControl w:val="0"/>
        <w:autoSpaceDE w:val="0"/>
        <w:autoSpaceDN w:val="0"/>
        <w:adjustRightInd w:val="0"/>
        <w:spacing w:line="360" w:lineRule="auto"/>
        <w:rPr>
          <w:noProof/>
        </w:rPr>
      </w:pPr>
      <w:r w:rsidRPr="008628D8">
        <w:rPr>
          <w:b/>
          <w:bCs/>
          <w:noProof/>
        </w:rPr>
        <w:t>Stocker BD, Wang H, Smith NG, Harrison SP, Keenan TF, Sandoval D, Davis T, Prentice IC</w:t>
      </w:r>
      <w:r w:rsidRPr="008628D8">
        <w:rPr>
          <w:noProof/>
        </w:rPr>
        <w:t xml:space="preserve">. </w:t>
      </w:r>
      <w:r w:rsidRPr="008628D8">
        <w:rPr>
          <w:b/>
          <w:bCs/>
          <w:noProof/>
        </w:rPr>
        <w:t>2020</w:t>
      </w:r>
      <w:r w:rsidRPr="008628D8">
        <w:rPr>
          <w:noProof/>
        </w:rPr>
        <w:t xml:space="preserve">. P-model v1.0: An optimality-based light use efficiency model for simulating ecosystem gross primary production. </w:t>
      </w:r>
      <w:r w:rsidRPr="008628D8">
        <w:rPr>
          <w:i/>
          <w:iCs/>
          <w:noProof/>
        </w:rPr>
        <w:t>Geoscientific Model Development</w:t>
      </w:r>
      <w:r w:rsidRPr="008628D8">
        <w:rPr>
          <w:noProof/>
        </w:rPr>
        <w:t xml:space="preserve"> </w:t>
      </w:r>
      <w:r w:rsidRPr="008628D8">
        <w:rPr>
          <w:b/>
          <w:bCs/>
          <w:noProof/>
        </w:rPr>
        <w:t>13</w:t>
      </w:r>
      <w:r w:rsidRPr="008628D8">
        <w:rPr>
          <w:noProof/>
        </w:rPr>
        <w:t>: 1545–1581.</w:t>
      </w:r>
    </w:p>
    <w:p w14:paraId="338B4A6F" w14:textId="77777777" w:rsidR="008628D8" w:rsidRPr="008628D8" w:rsidRDefault="008628D8" w:rsidP="008628D8">
      <w:pPr>
        <w:widowControl w:val="0"/>
        <w:autoSpaceDE w:val="0"/>
        <w:autoSpaceDN w:val="0"/>
        <w:adjustRightInd w:val="0"/>
        <w:spacing w:line="360" w:lineRule="auto"/>
        <w:rPr>
          <w:noProof/>
        </w:rPr>
      </w:pPr>
      <w:r w:rsidRPr="008628D8">
        <w:rPr>
          <w:b/>
          <w:bCs/>
          <w:noProof/>
        </w:rPr>
        <w:t>Terrer C, Vicca S, Hungate BA, Phillips RP, Prentice IC</w:t>
      </w:r>
      <w:r w:rsidRPr="008628D8">
        <w:rPr>
          <w:noProof/>
        </w:rPr>
        <w:t xml:space="preserve">. </w:t>
      </w:r>
      <w:r w:rsidRPr="008628D8">
        <w:rPr>
          <w:b/>
          <w:bCs/>
          <w:noProof/>
        </w:rPr>
        <w:t>2016</w:t>
      </w:r>
      <w:r w:rsidRPr="008628D8">
        <w:rPr>
          <w:noProof/>
        </w:rPr>
        <w:t xml:space="preserve">. Mycorrhizal association as a primary control of the CO2 fertilization effect. </w:t>
      </w:r>
      <w:r w:rsidRPr="008628D8">
        <w:rPr>
          <w:i/>
          <w:iCs/>
          <w:noProof/>
        </w:rPr>
        <w:t>Science</w:t>
      </w:r>
      <w:r w:rsidRPr="008628D8">
        <w:rPr>
          <w:noProof/>
        </w:rPr>
        <w:t xml:space="preserve"> </w:t>
      </w:r>
      <w:r w:rsidRPr="008628D8">
        <w:rPr>
          <w:b/>
          <w:bCs/>
          <w:noProof/>
        </w:rPr>
        <w:t>353</w:t>
      </w:r>
      <w:r w:rsidRPr="008628D8">
        <w:rPr>
          <w:noProof/>
        </w:rPr>
        <w:t>: 72–74.</w:t>
      </w:r>
    </w:p>
    <w:p w14:paraId="01B351E1" w14:textId="77777777" w:rsidR="008628D8" w:rsidRPr="008628D8" w:rsidRDefault="008628D8" w:rsidP="008628D8">
      <w:pPr>
        <w:widowControl w:val="0"/>
        <w:autoSpaceDE w:val="0"/>
        <w:autoSpaceDN w:val="0"/>
        <w:adjustRightInd w:val="0"/>
        <w:spacing w:line="360" w:lineRule="auto"/>
        <w:rPr>
          <w:noProof/>
        </w:rPr>
      </w:pPr>
      <w:r w:rsidRPr="008628D8">
        <w:rPr>
          <w:b/>
          <w:bCs/>
          <w:noProof/>
        </w:rPr>
        <w:t>Terrer C, Vicca S, Stocker BD, Hungate BA, Phillips RP, Reich PB, Finzi AC, Prentice IC</w:t>
      </w:r>
      <w:r w:rsidRPr="008628D8">
        <w:rPr>
          <w:noProof/>
        </w:rPr>
        <w:t xml:space="preserve">. </w:t>
      </w:r>
      <w:r w:rsidRPr="008628D8">
        <w:rPr>
          <w:b/>
          <w:bCs/>
          <w:noProof/>
        </w:rPr>
        <w:t>2018</w:t>
      </w:r>
      <w:r w:rsidRPr="008628D8">
        <w:rPr>
          <w:noProof/>
        </w:rPr>
        <w:t>. Ecosystem responses to elevated CO</w:t>
      </w:r>
      <w:r w:rsidRPr="008628D8">
        <w:rPr>
          <w:noProof/>
          <w:vertAlign w:val="subscript"/>
        </w:rPr>
        <w:t>2</w:t>
      </w:r>
      <w:r w:rsidRPr="008628D8">
        <w:rPr>
          <w:noProof/>
        </w:rPr>
        <w:t xml:space="preserve"> governed by plant–soil interactions and the cost of nitrogen acquisition. </w:t>
      </w:r>
      <w:r w:rsidRPr="008628D8">
        <w:rPr>
          <w:i/>
          <w:iCs/>
          <w:noProof/>
        </w:rPr>
        <w:t>New Phytologist</w:t>
      </w:r>
      <w:r w:rsidRPr="008628D8">
        <w:rPr>
          <w:noProof/>
        </w:rPr>
        <w:t xml:space="preserve"> </w:t>
      </w:r>
      <w:r w:rsidRPr="008628D8">
        <w:rPr>
          <w:b/>
          <w:bCs/>
          <w:noProof/>
        </w:rPr>
        <w:t>217</w:t>
      </w:r>
      <w:r w:rsidRPr="008628D8">
        <w:rPr>
          <w:noProof/>
        </w:rPr>
        <w:t>: 507–522.</w:t>
      </w:r>
    </w:p>
    <w:p w14:paraId="5758D823" w14:textId="77777777" w:rsidR="008628D8" w:rsidRPr="008628D8" w:rsidRDefault="008628D8" w:rsidP="008628D8">
      <w:pPr>
        <w:widowControl w:val="0"/>
        <w:autoSpaceDE w:val="0"/>
        <w:autoSpaceDN w:val="0"/>
        <w:adjustRightInd w:val="0"/>
        <w:spacing w:line="360" w:lineRule="auto"/>
        <w:rPr>
          <w:noProof/>
        </w:rPr>
      </w:pPr>
      <w:r w:rsidRPr="008628D8">
        <w:rPr>
          <w:b/>
          <w:bCs/>
          <w:noProof/>
        </w:rPr>
        <w:t>Vitousek PM, Howarth RW</w:t>
      </w:r>
      <w:r w:rsidRPr="008628D8">
        <w:rPr>
          <w:noProof/>
        </w:rPr>
        <w:t xml:space="preserve">. </w:t>
      </w:r>
      <w:r w:rsidRPr="008628D8">
        <w:rPr>
          <w:b/>
          <w:bCs/>
          <w:noProof/>
        </w:rPr>
        <w:t>1991</w:t>
      </w:r>
      <w:r w:rsidRPr="008628D8">
        <w:rPr>
          <w:noProof/>
        </w:rPr>
        <w:t xml:space="preserve">. Nitrogen limitation on land and in the sea: How can it occur? </w:t>
      </w:r>
      <w:r w:rsidRPr="008628D8">
        <w:rPr>
          <w:i/>
          <w:iCs/>
          <w:noProof/>
        </w:rPr>
        <w:t>Biogeochemistry</w:t>
      </w:r>
      <w:r w:rsidRPr="008628D8">
        <w:rPr>
          <w:noProof/>
        </w:rPr>
        <w:t xml:space="preserve"> </w:t>
      </w:r>
      <w:r w:rsidRPr="008628D8">
        <w:rPr>
          <w:b/>
          <w:bCs/>
          <w:noProof/>
        </w:rPr>
        <w:t>13</w:t>
      </w:r>
      <w:r w:rsidRPr="008628D8">
        <w:rPr>
          <w:noProof/>
        </w:rPr>
        <w:t>: 87–115.</w:t>
      </w:r>
    </w:p>
    <w:p w14:paraId="0668A7CA" w14:textId="77777777" w:rsidR="008628D8" w:rsidRPr="008628D8" w:rsidRDefault="008628D8" w:rsidP="008628D8">
      <w:pPr>
        <w:widowControl w:val="0"/>
        <w:autoSpaceDE w:val="0"/>
        <w:autoSpaceDN w:val="0"/>
        <w:adjustRightInd w:val="0"/>
        <w:spacing w:line="360" w:lineRule="auto"/>
        <w:rPr>
          <w:noProof/>
        </w:rPr>
      </w:pPr>
      <w:r w:rsidRPr="008628D8">
        <w:rPr>
          <w:b/>
          <w:bCs/>
          <w:noProof/>
        </w:rPr>
        <w:t>Walker AP, Beckerman AP, Gu L, Kattge J, Cernusak LA, Domingues TF, Scales JC, Wohlfahrt G, Wullschleger SD, Woodward FI</w:t>
      </w:r>
      <w:r w:rsidRPr="008628D8">
        <w:rPr>
          <w:noProof/>
        </w:rPr>
        <w:t xml:space="preserve">. </w:t>
      </w:r>
      <w:r w:rsidRPr="008628D8">
        <w:rPr>
          <w:b/>
          <w:bCs/>
          <w:noProof/>
        </w:rPr>
        <w:t>2014</w:t>
      </w:r>
      <w:r w:rsidRPr="008628D8">
        <w:rPr>
          <w:noProof/>
        </w:rPr>
        <w:t>. The relationship of leaf photosynthetic traits - Vcmax and Jmax - to leaf nitrogen, leaf phosphorus, and specific leaf area: a meta-</w:t>
      </w:r>
      <w:r w:rsidRPr="008628D8">
        <w:rPr>
          <w:noProof/>
        </w:rPr>
        <w:lastRenderedPageBreak/>
        <w:t xml:space="preserve">analysis and modeling study. </w:t>
      </w:r>
      <w:r w:rsidRPr="008628D8">
        <w:rPr>
          <w:i/>
          <w:iCs/>
          <w:noProof/>
        </w:rPr>
        <w:t>Ecology and Evolution</w:t>
      </w:r>
      <w:r w:rsidRPr="008628D8">
        <w:rPr>
          <w:noProof/>
        </w:rPr>
        <w:t xml:space="preserve"> </w:t>
      </w:r>
      <w:r w:rsidRPr="008628D8">
        <w:rPr>
          <w:b/>
          <w:bCs/>
          <w:noProof/>
        </w:rPr>
        <w:t>4</w:t>
      </w:r>
      <w:r w:rsidRPr="008628D8">
        <w:rPr>
          <w:noProof/>
        </w:rPr>
        <w:t>: 3218–3235.</w:t>
      </w:r>
    </w:p>
    <w:p w14:paraId="77F9982B" w14:textId="77777777" w:rsidR="008628D8" w:rsidRPr="008628D8" w:rsidRDefault="008628D8" w:rsidP="008628D8">
      <w:pPr>
        <w:widowControl w:val="0"/>
        <w:autoSpaceDE w:val="0"/>
        <w:autoSpaceDN w:val="0"/>
        <w:adjustRightInd w:val="0"/>
        <w:spacing w:line="360" w:lineRule="auto"/>
        <w:rPr>
          <w:noProof/>
        </w:rPr>
      </w:pPr>
      <w:r w:rsidRPr="008628D8">
        <w:rPr>
          <w:b/>
          <w:bCs/>
          <w:noProof/>
        </w:rPr>
        <w:t>Wang H, Prentice IC, Keenan TF, Davis TW, Wright IJ, Cornwell WK, Evans BJ, Peng C</w:t>
      </w:r>
      <w:r w:rsidRPr="008628D8">
        <w:rPr>
          <w:noProof/>
        </w:rPr>
        <w:t xml:space="preserve">. </w:t>
      </w:r>
      <w:r w:rsidRPr="008628D8">
        <w:rPr>
          <w:b/>
          <w:bCs/>
          <w:noProof/>
        </w:rPr>
        <w:t>2017</w:t>
      </w:r>
      <w:r w:rsidRPr="008628D8">
        <w:rPr>
          <w:noProof/>
        </w:rPr>
        <w:t xml:space="preserve">. Towards a universal model for carbon dioxide uptake by plants. </w:t>
      </w:r>
      <w:r w:rsidRPr="008628D8">
        <w:rPr>
          <w:i/>
          <w:iCs/>
          <w:noProof/>
        </w:rPr>
        <w:t>Nature Plants</w:t>
      </w:r>
      <w:r w:rsidRPr="008628D8">
        <w:rPr>
          <w:noProof/>
        </w:rPr>
        <w:t xml:space="preserve"> </w:t>
      </w:r>
      <w:r w:rsidRPr="008628D8">
        <w:rPr>
          <w:b/>
          <w:bCs/>
          <w:noProof/>
        </w:rPr>
        <w:t>3</w:t>
      </w:r>
      <w:r w:rsidRPr="008628D8">
        <w:rPr>
          <w:noProof/>
        </w:rPr>
        <w:t>: 734–741.</w:t>
      </w:r>
    </w:p>
    <w:p w14:paraId="3D4F94C5" w14:textId="77777777" w:rsidR="008628D8" w:rsidRPr="008628D8" w:rsidRDefault="008628D8" w:rsidP="008628D8">
      <w:pPr>
        <w:widowControl w:val="0"/>
        <w:autoSpaceDE w:val="0"/>
        <w:autoSpaceDN w:val="0"/>
        <w:adjustRightInd w:val="0"/>
        <w:spacing w:line="360" w:lineRule="auto"/>
        <w:rPr>
          <w:noProof/>
        </w:rPr>
      </w:pPr>
      <w:r w:rsidRPr="008628D8">
        <w:rPr>
          <w:b/>
          <w:bCs/>
          <w:noProof/>
        </w:rPr>
        <w:t>Waring EF, Perkowski EA, Smith NG</w:t>
      </w:r>
      <w:r w:rsidRPr="008628D8">
        <w:rPr>
          <w:noProof/>
        </w:rPr>
        <w:t xml:space="preserve">. </w:t>
      </w:r>
      <w:r w:rsidRPr="008628D8">
        <w:rPr>
          <w:b/>
          <w:bCs/>
          <w:noProof/>
        </w:rPr>
        <w:t>2023</w:t>
      </w:r>
      <w:r w:rsidRPr="008628D8">
        <w:rPr>
          <w:noProof/>
        </w:rPr>
        <w:t xml:space="preserve">. Soil nitrogen fertilization reduces relative leaf nitrogen allocation to photosynthesis (A Rogers, Ed.). </w:t>
      </w:r>
      <w:r w:rsidRPr="008628D8">
        <w:rPr>
          <w:i/>
          <w:iCs/>
          <w:noProof/>
        </w:rPr>
        <w:t>Journal of Experimental Botany</w:t>
      </w:r>
      <w:r w:rsidRPr="008628D8">
        <w:rPr>
          <w:noProof/>
        </w:rPr>
        <w:t xml:space="preserve"> </w:t>
      </w:r>
      <w:r w:rsidRPr="008628D8">
        <w:rPr>
          <w:b/>
          <w:bCs/>
          <w:noProof/>
        </w:rPr>
        <w:t>74</w:t>
      </w:r>
      <w:r w:rsidRPr="008628D8">
        <w:rPr>
          <w:noProof/>
        </w:rPr>
        <w:t>: 5166–5180.</w:t>
      </w:r>
    </w:p>
    <w:p w14:paraId="310B19D1" w14:textId="77777777" w:rsidR="008628D8" w:rsidRPr="008628D8" w:rsidRDefault="008628D8" w:rsidP="008628D8">
      <w:pPr>
        <w:widowControl w:val="0"/>
        <w:autoSpaceDE w:val="0"/>
        <w:autoSpaceDN w:val="0"/>
        <w:adjustRightInd w:val="0"/>
        <w:spacing w:line="360" w:lineRule="auto"/>
        <w:rPr>
          <w:noProof/>
        </w:rPr>
      </w:pPr>
      <w:r w:rsidRPr="008628D8">
        <w:rPr>
          <w:b/>
          <w:bCs/>
          <w:noProof/>
        </w:rPr>
        <w:t>Wellburn AR</w:t>
      </w:r>
      <w:r w:rsidRPr="008628D8">
        <w:rPr>
          <w:noProof/>
        </w:rPr>
        <w:t xml:space="preserve">. </w:t>
      </w:r>
      <w:r w:rsidRPr="008628D8">
        <w:rPr>
          <w:b/>
          <w:bCs/>
          <w:noProof/>
        </w:rPr>
        <w:t>1994</w:t>
      </w:r>
      <w:r w:rsidRPr="008628D8">
        <w:rPr>
          <w:noProof/>
        </w:rPr>
        <w:t xml:space="preserve">. The spectral determination of chlorophylls a and b, as well as total carotenoids, using various solvents with spectrophotometers of different resolution. </w:t>
      </w:r>
      <w:r w:rsidRPr="008628D8">
        <w:rPr>
          <w:i/>
          <w:iCs/>
          <w:noProof/>
        </w:rPr>
        <w:t>Journal of Plant Physiology</w:t>
      </w:r>
      <w:r w:rsidRPr="008628D8">
        <w:rPr>
          <w:noProof/>
        </w:rPr>
        <w:t xml:space="preserve"> </w:t>
      </w:r>
      <w:r w:rsidRPr="008628D8">
        <w:rPr>
          <w:b/>
          <w:bCs/>
          <w:noProof/>
        </w:rPr>
        <w:t>144</w:t>
      </w:r>
      <w:r w:rsidRPr="008628D8">
        <w:rPr>
          <w:noProof/>
        </w:rPr>
        <w:t>: 307–313.</w:t>
      </w:r>
    </w:p>
    <w:p w14:paraId="11EA2F03" w14:textId="77777777" w:rsidR="008628D8" w:rsidRPr="008628D8" w:rsidRDefault="008628D8" w:rsidP="008628D8">
      <w:pPr>
        <w:widowControl w:val="0"/>
        <w:autoSpaceDE w:val="0"/>
        <w:autoSpaceDN w:val="0"/>
        <w:adjustRightInd w:val="0"/>
        <w:spacing w:line="360" w:lineRule="auto"/>
        <w:rPr>
          <w:noProof/>
        </w:rPr>
      </w:pPr>
      <w:r w:rsidRPr="008628D8">
        <w:rPr>
          <w:b/>
          <w:bCs/>
          <w:noProof/>
        </w:rPr>
        <w:t xml:space="preserve">Westerband AC, Wright IJ, Maire V, Paillassa J, Prentice IC, Atkin OK, Bloomfield KJ, Cernusak LA, Dong N, Gleason SM, </w:t>
      </w:r>
      <w:r w:rsidRPr="008628D8">
        <w:rPr>
          <w:b/>
          <w:bCs/>
          <w:i/>
          <w:iCs/>
          <w:noProof/>
        </w:rPr>
        <w:t>et al.</w:t>
      </w:r>
      <w:r w:rsidRPr="008628D8">
        <w:rPr>
          <w:noProof/>
        </w:rPr>
        <w:t xml:space="preserve"> </w:t>
      </w:r>
      <w:r w:rsidRPr="008628D8">
        <w:rPr>
          <w:b/>
          <w:bCs/>
          <w:noProof/>
        </w:rPr>
        <w:t>2023</w:t>
      </w:r>
      <w:r w:rsidRPr="008628D8">
        <w:rPr>
          <w:noProof/>
        </w:rPr>
        <w:t xml:space="preserve">. Coordination of photosynthetic traits across soil and climate gradients. </w:t>
      </w:r>
      <w:r w:rsidRPr="008628D8">
        <w:rPr>
          <w:i/>
          <w:iCs/>
          <w:noProof/>
        </w:rPr>
        <w:t>Global Change Biology</w:t>
      </w:r>
      <w:r w:rsidRPr="008628D8">
        <w:rPr>
          <w:noProof/>
        </w:rPr>
        <w:t xml:space="preserve"> </w:t>
      </w:r>
      <w:r w:rsidRPr="008628D8">
        <w:rPr>
          <w:b/>
          <w:bCs/>
          <w:noProof/>
        </w:rPr>
        <w:t>29</w:t>
      </w:r>
      <w:r w:rsidRPr="008628D8">
        <w:rPr>
          <w:noProof/>
        </w:rPr>
        <w:t>: 856–873.</w:t>
      </w:r>
    </w:p>
    <w:p w14:paraId="601A2F86" w14:textId="77777777" w:rsidR="008628D8" w:rsidRPr="008628D8" w:rsidRDefault="008628D8" w:rsidP="008628D8">
      <w:pPr>
        <w:widowControl w:val="0"/>
        <w:autoSpaceDE w:val="0"/>
        <w:autoSpaceDN w:val="0"/>
        <w:adjustRightInd w:val="0"/>
        <w:spacing w:line="360" w:lineRule="auto"/>
        <w:rPr>
          <w:noProof/>
        </w:rPr>
      </w:pPr>
      <w:r w:rsidRPr="008628D8">
        <w:rPr>
          <w:b/>
          <w:bCs/>
          <w:noProof/>
        </w:rPr>
        <w:t>Wieder WR, Cleveland CC, Smith WK, Todd-Brown K</w:t>
      </w:r>
      <w:r w:rsidRPr="008628D8">
        <w:rPr>
          <w:noProof/>
        </w:rPr>
        <w:t xml:space="preserve">. </w:t>
      </w:r>
      <w:r w:rsidRPr="008628D8">
        <w:rPr>
          <w:b/>
          <w:bCs/>
          <w:noProof/>
        </w:rPr>
        <w:t>2015</w:t>
      </w:r>
      <w:r w:rsidRPr="008628D8">
        <w:rPr>
          <w:noProof/>
        </w:rPr>
        <w:t xml:space="preserve">. Future productivity and carbon storage limited by terrestrial nutrient availability. </w:t>
      </w:r>
      <w:r w:rsidRPr="008628D8">
        <w:rPr>
          <w:i/>
          <w:iCs/>
          <w:noProof/>
        </w:rPr>
        <w:t>Nature Geoscience</w:t>
      </w:r>
      <w:r w:rsidRPr="008628D8">
        <w:rPr>
          <w:noProof/>
        </w:rPr>
        <w:t xml:space="preserve"> </w:t>
      </w:r>
      <w:r w:rsidRPr="008628D8">
        <w:rPr>
          <w:b/>
          <w:bCs/>
          <w:noProof/>
        </w:rPr>
        <w:t>8</w:t>
      </w:r>
      <w:r w:rsidRPr="008628D8">
        <w:rPr>
          <w:noProof/>
        </w:rPr>
        <w:t>: 441–444.</w:t>
      </w:r>
    </w:p>
    <w:p w14:paraId="679E12AD" w14:textId="77777777" w:rsidR="008628D8" w:rsidRPr="008628D8" w:rsidRDefault="008628D8" w:rsidP="008628D8">
      <w:pPr>
        <w:widowControl w:val="0"/>
        <w:autoSpaceDE w:val="0"/>
        <w:autoSpaceDN w:val="0"/>
        <w:adjustRightInd w:val="0"/>
        <w:spacing w:line="360" w:lineRule="auto"/>
        <w:rPr>
          <w:noProof/>
        </w:rPr>
      </w:pPr>
      <w:r w:rsidRPr="008628D8">
        <w:rPr>
          <w:b/>
          <w:bCs/>
          <w:noProof/>
        </w:rPr>
        <w:t>Wright IJ, Reich PB, Westoby M</w:t>
      </w:r>
      <w:r w:rsidRPr="008628D8">
        <w:rPr>
          <w:noProof/>
        </w:rPr>
        <w:t xml:space="preserve">. </w:t>
      </w:r>
      <w:r w:rsidRPr="008628D8">
        <w:rPr>
          <w:b/>
          <w:bCs/>
          <w:noProof/>
        </w:rPr>
        <w:t>2003</w:t>
      </w:r>
      <w:r w:rsidRPr="008628D8">
        <w:rPr>
          <w:noProof/>
        </w:rPr>
        <w:t xml:space="preserve">. Least-cost input mixtures of water and nitrogen for photosynthesis. </w:t>
      </w:r>
      <w:r w:rsidRPr="008628D8">
        <w:rPr>
          <w:i/>
          <w:iCs/>
          <w:noProof/>
        </w:rPr>
        <w:t>The American Naturalist</w:t>
      </w:r>
      <w:r w:rsidRPr="008628D8">
        <w:rPr>
          <w:noProof/>
        </w:rPr>
        <w:t xml:space="preserve"> </w:t>
      </w:r>
      <w:r w:rsidRPr="008628D8">
        <w:rPr>
          <w:b/>
          <w:bCs/>
          <w:noProof/>
        </w:rPr>
        <w:t>161</w:t>
      </w:r>
      <w:r w:rsidRPr="008628D8">
        <w:rPr>
          <w:noProof/>
        </w:rPr>
        <w:t>: 98–111.</w:t>
      </w:r>
    </w:p>
    <w:p w14:paraId="363F5F60" w14:textId="77777777" w:rsidR="008628D8" w:rsidRPr="008628D8" w:rsidRDefault="008628D8" w:rsidP="008628D8">
      <w:pPr>
        <w:widowControl w:val="0"/>
        <w:autoSpaceDE w:val="0"/>
        <w:autoSpaceDN w:val="0"/>
        <w:adjustRightInd w:val="0"/>
        <w:spacing w:line="360" w:lineRule="auto"/>
        <w:rPr>
          <w:noProof/>
        </w:rPr>
      </w:pPr>
      <w:r w:rsidRPr="008628D8">
        <w:rPr>
          <w:b/>
          <w:bCs/>
          <w:noProof/>
        </w:rPr>
        <w:t xml:space="preserve">Zaehle S, Medlyn BE, De Kauwe MG, Walker AP, Dietze MC, Hickler T, Luo Y, Wang YP, El-Masri B, Thornton P, </w:t>
      </w:r>
      <w:r w:rsidRPr="008628D8">
        <w:rPr>
          <w:b/>
          <w:bCs/>
          <w:i/>
          <w:iCs/>
          <w:noProof/>
        </w:rPr>
        <w:t>et al.</w:t>
      </w:r>
      <w:r w:rsidRPr="008628D8">
        <w:rPr>
          <w:noProof/>
        </w:rPr>
        <w:t xml:space="preserve"> </w:t>
      </w:r>
      <w:r w:rsidRPr="008628D8">
        <w:rPr>
          <w:b/>
          <w:bCs/>
          <w:noProof/>
        </w:rPr>
        <w:t>2014</w:t>
      </w:r>
      <w:r w:rsidRPr="008628D8">
        <w:rPr>
          <w:noProof/>
        </w:rPr>
        <w:t xml:space="preserve">. Evaluation of 11 terrestrial carbon-nitrogen cycle models against observations from two temperate Free-Air CO2 Enrichment studies. </w:t>
      </w:r>
      <w:r w:rsidRPr="008628D8">
        <w:rPr>
          <w:i/>
          <w:iCs/>
          <w:noProof/>
        </w:rPr>
        <w:t>New Phytologist</w:t>
      </w:r>
      <w:r w:rsidRPr="008628D8">
        <w:rPr>
          <w:noProof/>
        </w:rPr>
        <w:t xml:space="preserve"> </w:t>
      </w:r>
      <w:r w:rsidRPr="008628D8">
        <w:rPr>
          <w:b/>
          <w:bCs/>
          <w:noProof/>
        </w:rPr>
        <w:t>202</w:t>
      </w:r>
      <w:r w:rsidRPr="008628D8">
        <w:rPr>
          <w:noProof/>
        </w:rPr>
        <w:t>: 803–822.</w:t>
      </w:r>
    </w:p>
    <w:p w14:paraId="59680A8D" w14:textId="383AA843" w:rsidR="007A3065" w:rsidRPr="007A3065" w:rsidRDefault="007A3065" w:rsidP="008628D8">
      <w:pPr>
        <w:widowControl w:val="0"/>
        <w:autoSpaceDE w:val="0"/>
        <w:autoSpaceDN w:val="0"/>
        <w:adjustRightInd w:val="0"/>
        <w:spacing w:line="360" w:lineRule="auto"/>
        <w:rPr>
          <w:b/>
          <w:bCs/>
        </w:rPr>
      </w:pPr>
      <w:r>
        <w:rPr>
          <w:b/>
          <w:bCs/>
        </w:rPr>
        <w:fldChar w:fldCharType="end"/>
      </w:r>
    </w:p>
    <w:sectPr w:rsidR="007A3065" w:rsidRPr="007A3065" w:rsidSect="00E4124F">
      <w:footerReference w:type="even" r:id="rId18"/>
      <w:footerReference w:type="default" r:id="rId19"/>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7" w:author="Nick Smith" w:date="2023-11-13T13:29:00Z" w:initials="NGS">
    <w:p w14:paraId="2343FC16" w14:textId="6910E9F4" w:rsidR="005D1A23" w:rsidRDefault="005D1A23">
      <w:pPr>
        <w:pStyle w:val="CommentText"/>
      </w:pPr>
      <w:r>
        <w:rPr>
          <w:rStyle w:val="CommentReference"/>
        </w:rPr>
        <w:annotationRef/>
      </w:r>
      <w:r>
        <w:t>Fine to do this, but I feel like I most commonly see PNUE reported in per g N (doesn’t make a difference for the analyses of course)</w:t>
      </w:r>
    </w:p>
  </w:comment>
  <w:comment w:id="21" w:author="Nick Smith" w:date="2023-11-13T13:34:00Z" w:initials="NGS">
    <w:p w14:paraId="0D16587D" w14:textId="02479345" w:rsidR="00CD486C" w:rsidRDefault="00CD486C">
      <w:pPr>
        <w:pStyle w:val="CommentText"/>
      </w:pPr>
      <w:r>
        <w:rPr>
          <w:rStyle w:val="CommentReference"/>
        </w:rPr>
        <w:annotationRef/>
      </w:r>
      <w:r>
        <w:t>This is very minor, but Nref and B are very uninformative abbreviations. This might be an opportunity to redefine them using something more informati</w:t>
      </w:r>
      <w:r w:rsidR="00F20B50">
        <w:t>ve (e.g., Ndirect, Nfixation)</w:t>
      </w:r>
    </w:p>
  </w:comment>
  <w:comment w:id="22" w:author="Perkowski, Evan A" w:date="2023-11-13T15:19:00Z" w:initials="PEA">
    <w:p w14:paraId="73150ECF" w14:textId="77777777" w:rsidR="00121E9D" w:rsidRDefault="00121E9D" w:rsidP="007979E7">
      <w:r>
        <w:rPr>
          <w:rStyle w:val="CommentReference"/>
        </w:rPr>
        <w:annotationRef/>
      </w:r>
      <w:r>
        <w:rPr>
          <w:color w:val="000000"/>
          <w:sz w:val="20"/>
          <w:szCs w:val="20"/>
        </w:rPr>
        <w:t>Agreed, fixed!</w:t>
      </w:r>
    </w:p>
  </w:comment>
  <w:comment w:id="76" w:author="Nick Smith" w:date="2023-11-13T13:46:00Z" w:initials="NGS">
    <w:p w14:paraId="366A94E1" w14:textId="03945F43" w:rsidR="009E20A9" w:rsidRDefault="009E20A9">
      <w:pPr>
        <w:pStyle w:val="CommentText"/>
      </w:pPr>
      <w:r>
        <w:rPr>
          <w:rStyle w:val="CommentReference"/>
        </w:rPr>
        <w:annotationRef/>
      </w:r>
      <w:r>
        <w:t>Just catching this now, but you may want to call this “soil N fertilization” throughout or just “soil N” to avoid confusion with CO2 “fertilization” which is commonly used in the literature</w:t>
      </w:r>
    </w:p>
  </w:comment>
  <w:comment w:id="118" w:author="Nick Smith" w:date="2023-11-13T13:57:00Z" w:initials="NGS">
    <w:p w14:paraId="7371365B" w14:textId="331F1167" w:rsidR="009903F6" w:rsidRDefault="009903F6">
      <w:pPr>
        <w:pStyle w:val="CommentText"/>
      </w:pPr>
      <w:r>
        <w:rPr>
          <w:rStyle w:val="CommentReference"/>
        </w:rPr>
        <w:annotationRef/>
      </w:r>
      <w:r>
        <w:t>Will want to at least briefly mention what was driving this</w:t>
      </w:r>
    </w:p>
  </w:comment>
  <w:comment w:id="172" w:author="Nick Smith" w:date="2023-11-13T13:57:00Z" w:initials="NGS">
    <w:p w14:paraId="30F3CF85" w14:textId="72340BA1" w:rsidR="003D5934" w:rsidRDefault="003D5934">
      <w:pPr>
        <w:pStyle w:val="CommentText"/>
      </w:pPr>
      <w:r>
        <w:rPr>
          <w:rStyle w:val="CommentReference"/>
        </w:rPr>
        <w:annotationRef/>
      </w:r>
      <w:r>
        <w:t>Will want to at least briefly mention what was driving this</w:t>
      </w:r>
    </w:p>
  </w:comment>
  <w:comment w:id="180" w:author="Nick Smith" w:date="2023-11-13T14:15:00Z" w:initials="NGS">
    <w:p w14:paraId="59DDFBC8" w14:textId="6C799890" w:rsidR="009D476A" w:rsidRDefault="009D476A">
      <w:pPr>
        <w:pStyle w:val="CommentText"/>
      </w:pPr>
      <w:r>
        <w:rPr>
          <w:rStyle w:val="CommentReference"/>
        </w:rPr>
        <w:annotationRef/>
      </w:r>
      <w:r>
        <w:t>See comment above about keeping this consistent</w:t>
      </w:r>
    </w:p>
  </w:comment>
  <w:comment w:id="181" w:author="Perkowski, Evan A [2]" w:date="2023-11-13T15:42:00Z" w:initials="EP">
    <w:p w14:paraId="60DA0D4C" w14:textId="77777777" w:rsidR="00C52877" w:rsidRDefault="00C52877" w:rsidP="00506782">
      <w:r>
        <w:rPr>
          <w:rStyle w:val="CommentReference"/>
        </w:rPr>
        <w:annotationRef/>
      </w:r>
      <w:r>
        <w:rPr>
          <w:color w:val="000000"/>
          <w:sz w:val="20"/>
          <w:szCs w:val="20"/>
        </w:rPr>
        <w:t>Changed here and throughout!</w:t>
      </w:r>
    </w:p>
  </w:comment>
  <w:comment w:id="182" w:author="Perkowski, Evan A" w:date="2023-11-07T12:19:00Z" w:initials="PEA">
    <w:p w14:paraId="042A8100" w14:textId="083A81FE" w:rsidR="00B36775" w:rsidRDefault="00B36775" w:rsidP="00B36775">
      <w:r>
        <w:rPr>
          <w:rStyle w:val="CommentReference"/>
        </w:rPr>
        <w:annotationRef/>
      </w:r>
      <w:r>
        <w:rPr>
          <w:color w:val="000000"/>
          <w:sz w:val="20"/>
          <w:szCs w:val="20"/>
        </w:rPr>
        <w:t>Feel free to tack on any references here if any come to mind</w:t>
      </w:r>
    </w:p>
  </w:comment>
  <w:comment w:id="183" w:author="Nick Smith" w:date="2023-11-13T14:16:00Z" w:initials="NGS">
    <w:p w14:paraId="739D12AC" w14:textId="56A17489" w:rsidR="0079506B" w:rsidRDefault="0079506B">
      <w:pPr>
        <w:pStyle w:val="CommentText"/>
      </w:pPr>
      <w:r>
        <w:rPr>
          <w:rStyle w:val="CommentReference"/>
        </w:rPr>
        <w:annotationRef/>
      </w:r>
      <w:r>
        <w:t>Norby 2010</w:t>
      </w:r>
      <w:r w:rsidR="00FB203E">
        <w:t>, Hungate 2005</w:t>
      </w:r>
      <w:r>
        <w:t>…also we reviewed a lot of the PNL literature</w:t>
      </w:r>
      <w:r w:rsidR="00FB203E">
        <w:t xml:space="preserve"> prior to 2013</w:t>
      </w:r>
      <w:r>
        <w:t xml:space="preserve"> here: </w:t>
      </w:r>
      <w:r w:rsidR="00FB203E" w:rsidRPr="00FB203E">
        <w:t>https://onlinelibrary.wiley.com/doi/full/10.1111/j.1365-2486.2012.02797.x</w:t>
      </w:r>
    </w:p>
  </w:comment>
  <w:comment w:id="184" w:author="Nick Smith" w:date="2023-11-13T14:18:00Z" w:initials="NGS">
    <w:p w14:paraId="721E6DAC" w14:textId="420B66AF" w:rsidR="002C1BAE" w:rsidRDefault="002C1BAE">
      <w:pPr>
        <w:pStyle w:val="CommentText"/>
      </w:pPr>
      <w:r>
        <w:rPr>
          <w:rStyle w:val="CommentReference"/>
        </w:rPr>
        <w:annotationRef/>
      </w:r>
      <w:r>
        <w:t>Super long sentence. Consider braking this up</w:t>
      </w:r>
    </w:p>
  </w:comment>
  <w:comment w:id="185" w:author="Perkowski, Evan A" w:date="2023-11-14T15:14:00Z" w:initials="PEA">
    <w:p w14:paraId="06E7CC5B" w14:textId="77777777" w:rsidR="008628D8" w:rsidRDefault="008628D8" w:rsidP="00AD5A61">
      <w:r>
        <w:rPr>
          <w:rStyle w:val="CommentReference"/>
        </w:rPr>
        <w:annotationRef/>
      </w:r>
      <w:r>
        <w:rPr>
          <w:color w:val="000000"/>
          <w:sz w:val="20"/>
          <w:szCs w:val="20"/>
        </w:rPr>
        <w:t>Done!</w:t>
      </w:r>
    </w:p>
  </w:comment>
  <w:comment w:id="188" w:author="Nick Smith" w:date="2023-11-13T14:19:00Z" w:initials="NGS">
    <w:p w14:paraId="272BBB83" w14:textId="5D96B593" w:rsidR="00CA1D2A" w:rsidRDefault="00CA1D2A">
      <w:pPr>
        <w:pStyle w:val="CommentText"/>
      </w:pPr>
      <w:r>
        <w:rPr>
          <w:rStyle w:val="CommentReference"/>
        </w:rPr>
        <w:annotationRef/>
      </w:r>
      <w:r>
        <w:t>Could pepper in citations that support these finding throughout this paragraph rather than lumping them all at the beginning of the paragraph</w:t>
      </w:r>
    </w:p>
  </w:comment>
  <w:comment w:id="189" w:author="Nick Smith" w:date="2023-11-13T14:21:00Z" w:initials="NGS">
    <w:p w14:paraId="45019BA1" w14:textId="7C6E69C7" w:rsidR="003E241B" w:rsidRDefault="003E241B">
      <w:pPr>
        <w:pStyle w:val="CommentText"/>
      </w:pPr>
      <w:r>
        <w:rPr>
          <w:rStyle w:val="CommentReference"/>
        </w:rPr>
        <w:annotationRef/>
      </w:r>
      <w:r>
        <w:t>No need to repeat the results I don’t think</w:t>
      </w:r>
    </w:p>
  </w:comment>
  <w:comment w:id="199" w:author="Nick Smith" w:date="2023-11-13T14:22:00Z" w:initials="NGS">
    <w:p w14:paraId="2A1EA5A5" w14:textId="173A5214" w:rsidR="003E241B" w:rsidRDefault="003E241B">
      <w:pPr>
        <w:pStyle w:val="CommentText"/>
      </w:pPr>
      <w:r>
        <w:rPr>
          <w:rStyle w:val="CommentReference"/>
        </w:rPr>
        <w:annotationRef/>
      </w:r>
      <w:r>
        <w:t>Are these results also supported by past studies? I assume so, but this is not apparent here. Relatedly, you will probably want to include citations from SoyFACE if not already here</w:t>
      </w:r>
    </w:p>
  </w:comment>
  <w:comment w:id="201" w:author="Nick Smith" w:date="2023-11-13T14:25:00Z" w:initials="NGS">
    <w:p w14:paraId="342B3BEC" w14:textId="66DE3963" w:rsidR="004968DF" w:rsidRDefault="004968DF">
      <w:pPr>
        <w:pStyle w:val="CommentText"/>
      </w:pPr>
      <w:r>
        <w:rPr>
          <w:rStyle w:val="CommentReference"/>
        </w:rPr>
        <w:annotationRef/>
      </w:r>
      <w:r>
        <w:t>Cite some examples here? Could use the box from the N review. I think many use Kattge (2009) or Walker (2014)</w:t>
      </w:r>
      <w:r w:rsidR="00EC3B8F">
        <w:t xml:space="preserve"> so these may be worth mentioning</w:t>
      </w:r>
    </w:p>
  </w:comment>
  <w:comment w:id="202" w:author="Nick Smith" w:date="2023-11-13T14:26:00Z" w:initials="NGS">
    <w:p w14:paraId="570F9A1A" w14:textId="5C07F7C3" w:rsidR="009D75B4" w:rsidRDefault="009D75B4">
      <w:pPr>
        <w:pStyle w:val="CommentText"/>
      </w:pPr>
      <w:r>
        <w:rPr>
          <w:rStyle w:val="CommentReference"/>
        </w:rPr>
        <w:annotationRef/>
      </w:r>
      <w:r>
        <w:t>Throughout, you might consider replacing “soil N fertilization” with “N availability”</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343FC16" w15:done="0"/>
  <w15:commentEx w15:paraId="0D16587D" w15:done="1"/>
  <w15:commentEx w15:paraId="73150ECF" w15:paraIdParent="0D16587D" w15:done="1"/>
  <w15:commentEx w15:paraId="366A94E1" w15:done="0"/>
  <w15:commentEx w15:paraId="7371365B" w15:done="1"/>
  <w15:commentEx w15:paraId="30F3CF85" w15:done="1"/>
  <w15:commentEx w15:paraId="59DDFBC8" w15:done="1"/>
  <w15:commentEx w15:paraId="60DA0D4C" w15:paraIdParent="59DDFBC8" w15:done="1"/>
  <w15:commentEx w15:paraId="042A8100" w15:done="1"/>
  <w15:commentEx w15:paraId="739D12AC" w15:paraIdParent="042A8100" w15:done="1"/>
  <w15:commentEx w15:paraId="721E6DAC" w15:done="1"/>
  <w15:commentEx w15:paraId="06E7CC5B" w15:paraIdParent="721E6DAC" w15:done="1"/>
  <w15:commentEx w15:paraId="272BBB83" w15:done="0"/>
  <w15:commentEx w15:paraId="45019BA1" w15:done="1"/>
  <w15:commentEx w15:paraId="2A1EA5A5" w15:done="0"/>
  <w15:commentEx w15:paraId="342B3BEC" w15:done="0"/>
  <w15:commentEx w15:paraId="570F9A1A"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5CF74EFE" w16cex:dateUtc="2023-11-13T21:19:00Z"/>
  <w16cex:commentExtensible w16cex:durableId="4DAF13B5" w16cex:dateUtc="2023-11-13T21:42:00Z"/>
  <w16cex:commentExtensible w16cex:durableId="6D771BC8" w16cex:dateUtc="2023-11-07T18:19:00Z"/>
  <w16cex:commentExtensible w16cex:durableId="3788CA3D" w16cex:dateUtc="2023-11-14T21:1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343FC16" w16cid:durableId="28FCA33D"/>
  <w16cid:commentId w16cid:paraId="0D16587D" w16cid:durableId="28FCA456"/>
  <w16cid:commentId w16cid:paraId="73150ECF" w16cid:durableId="5CF74EFE"/>
  <w16cid:commentId w16cid:paraId="366A94E1" w16cid:durableId="28FCA748"/>
  <w16cid:commentId w16cid:paraId="7371365B" w16cid:durableId="28FCA9BC"/>
  <w16cid:commentId w16cid:paraId="30F3CF85" w16cid:durableId="28FCA9CE"/>
  <w16cid:commentId w16cid:paraId="59DDFBC8" w16cid:durableId="28FCADF8"/>
  <w16cid:commentId w16cid:paraId="60DA0D4C" w16cid:durableId="4DAF13B5"/>
  <w16cid:commentId w16cid:paraId="042A8100" w16cid:durableId="6D771BC8"/>
  <w16cid:commentId w16cid:paraId="739D12AC" w16cid:durableId="28FCAE3B"/>
  <w16cid:commentId w16cid:paraId="721E6DAC" w16cid:durableId="28FCAEC6"/>
  <w16cid:commentId w16cid:paraId="06E7CC5B" w16cid:durableId="3788CA3D"/>
  <w16cid:commentId w16cid:paraId="272BBB83" w16cid:durableId="28FCAEEC"/>
  <w16cid:commentId w16cid:paraId="45019BA1" w16cid:durableId="28FCAF5E"/>
  <w16cid:commentId w16cid:paraId="2A1EA5A5" w16cid:durableId="28FCAFBD"/>
  <w16cid:commentId w16cid:paraId="342B3BEC" w16cid:durableId="28FCB054"/>
  <w16cid:commentId w16cid:paraId="570F9A1A" w16cid:durableId="28FCB0A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384B823" w14:textId="77777777" w:rsidR="0080067D" w:rsidRDefault="0080067D" w:rsidP="00BE0B5B">
      <w:r>
        <w:separator/>
      </w:r>
    </w:p>
  </w:endnote>
  <w:endnote w:type="continuationSeparator" w:id="0">
    <w:p w14:paraId="19BE2D67" w14:textId="77777777" w:rsidR="0080067D" w:rsidRDefault="0080067D" w:rsidP="00BE0B5B">
      <w:r>
        <w:continuationSeparator/>
      </w:r>
    </w:p>
  </w:endnote>
  <w:endnote w:type="continuationNotice" w:id="1">
    <w:p w14:paraId="51CCF410" w14:textId="77777777" w:rsidR="0080067D" w:rsidRDefault="0080067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imes New Roman (Body CS)">
    <w:altName w:val="Times New Roman"/>
    <w:panose1 w:val="020B0604020202020204"/>
    <w:charset w:val="00"/>
    <w:family w:val="roman"/>
    <w:pitch w:val="variable"/>
    <w:sig w:usb0="E0002AEF" w:usb1="C0007841"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735703158"/>
      <w:docPartObj>
        <w:docPartGallery w:val="Page Numbers (Bottom of Page)"/>
        <w:docPartUnique/>
      </w:docPartObj>
    </w:sdtPr>
    <w:sdtContent>
      <w:p w14:paraId="3A73DB8D" w14:textId="77777777" w:rsidR="00B36775" w:rsidRDefault="00B36775" w:rsidP="005165D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38</w:t>
        </w:r>
        <w:r>
          <w:rPr>
            <w:rStyle w:val="PageNumber"/>
          </w:rPr>
          <w:fldChar w:fldCharType="end"/>
        </w:r>
      </w:p>
    </w:sdtContent>
  </w:sdt>
  <w:p w14:paraId="09BA7CA7" w14:textId="77777777" w:rsidR="00B36775" w:rsidRDefault="00B36775" w:rsidP="00BE0B5B">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662270523"/>
      <w:docPartObj>
        <w:docPartGallery w:val="Page Numbers (Bottom of Page)"/>
        <w:docPartUnique/>
      </w:docPartObj>
    </w:sdtPr>
    <w:sdtContent>
      <w:p w14:paraId="67ECB901" w14:textId="77777777" w:rsidR="00B36775" w:rsidRDefault="00B36775" w:rsidP="005165D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57</w:t>
        </w:r>
        <w:r>
          <w:rPr>
            <w:rStyle w:val="PageNumber"/>
          </w:rPr>
          <w:fldChar w:fldCharType="end"/>
        </w:r>
      </w:p>
    </w:sdtContent>
  </w:sdt>
  <w:p w14:paraId="7F82599D" w14:textId="77777777" w:rsidR="00B36775" w:rsidRDefault="00B36775" w:rsidP="00BE0B5B">
    <w:pPr>
      <w:pStyle w:val="Footer"/>
      <w:ind w:right="360"/>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21897271"/>
      <w:docPartObj>
        <w:docPartGallery w:val="Page Numbers (Bottom of Page)"/>
        <w:docPartUnique/>
      </w:docPartObj>
    </w:sdtPr>
    <w:sdtContent>
      <w:p w14:paraId="5713DEFE" w14:textId="7F0BAE10" w:rsidR="00B36775" w:rsidRDefault="00B36775" w:rsidP="005165D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38</w:t>
        </w:r>
        <w:r>
          <w:rPr>
            <w:rStyle w:val="PageNumber"/>
          </w:rPr>
          <w:fldChar w:fldCharType="end"/>
        </w:r>
      </w:p>
    </w:sdtContent>
  </w:sdt>
  <w:p w14:paraId="2790772C" w14:textId="77777777" w:rsidR="00B36775" w:rsidRDefault="00B36775" w:rsidP="00BE0B5B">
    <w:pPr>
      <w:pStyle w:val="Footer"/>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355925014"/>
      <w:docPartObj>
        <w:docPartGallery w:val="Page Numbers (Bottom of Page)"/>
        <w:docPartUnique/>
      </w:docPartObj>
    </w:sdtPr>
    <w:sdtContent>
      <w:p w14:paraId="283990ED" w14:textId="1A688B6D" w:rsidR="00B36775" w:rsidRDefault="00B36775" w:rsidP="005165D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57</w:t>
        </w:r>
        <w:r>
          <w:rPr>
            <w:rStyle w:val="PageNumber"/>
          </w:rPr>
          <w:fldChar w:fldCharType="end"/>
        </w:r>
      </w:p>
    </w:sdtContent>
  </w:sdt>
  <w:p w14:paraId="526B0D6E" w14:textId="77777777" w:rsidR="00B36775" w:rsidRDefault="00B36775" w:rsidP="00BE0B5B">
    <w:pPr>
      <w:pStyle w:val="Footer"/>
      <w:ind w:right="360"/>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1FBEE0B" w14:textId="77777777" w:rsidR="0080067D" w:rsidRDefault="0080067D" w:rsidP="00BE0B5B">
      <w:r>
        <w:separator/>
      </w:r>
    </w:p>
  </w:footnote>
  <w:footnote w:type="continuationSeparator" w:id="0">
    <w:p w14:paraId="41203A58" w14:textId="77777777" w:rsidR="0080067D" w:rsidRDefault="0080067D" w:rsidP="00BE0B5B">
      <w:r>
        <w:continuationSeparator/>
      </w:r>
    </w:p>
  </w:footnote>
  <w:footnote w:type="continuationNotice" w:id="1">
    <w:p w14:paraId="02D7943B" w14:textId="77777777" w:rsidR="0080067D" w:rsidRDefault="0080067D"/>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F93387"/>
    <w:multiLevelType w:val="hybridMultilevel"/>
    <w:tmpl w:val="55EE0DBE"/>
    <w:lvl w:ilvl="0" w:tplc="312A831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71F6655"/>
    <w:multiLevelType w:val="hybridMultilevel"/>
    <w:tmpl w:val="7AC45882"/>
    <w:lvl w:ilvl="0" w:tplc="47F6011A">
      <w:start w:val="5"/>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52A552CC"/>
    <w:multiLevelType w:val="hybridMultilevel"/>
    <w:tmpl w:val="F254295A"/>
    <w:lvl w:ilvl="0" w:tplc="F8405EF2">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3" w15:restartNumberingAfterBreak="0">
    <w:nsid w:val="7BEC4F4C"/>
    <w:multiLevelType w:val="hybridMultilevel"/>
    <w:tmpl w:val="6D0A73EC"/>
    <w:lvl w:ilvl="0" w:tplc="64B8627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218279606">
    <w:abstractNumId w:val="1"/>
  </w:num>
  <w:num w:numId="2" w16cid:durableId="794720336">
    <w:abstractNumId w:val="2"/>
  </w:num>
  <w:num w:numId="3" w16cid:durableId="1679768846">
    <w:abstractNumId w:val="0"/>
  </w:num>
  <w:num w:numId="4" w16cid:durableId="1444884271">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Perkowski, Evan A">
    <w15:presenceInfo w15:providerId="AD" w15:userId="S::evan.a.perkowski@ttu.edu::60f99932-1f8b-47fd-ae71-548bdb6d48d3"/>
  </w15:person>
  <w15:person w15:author="Perkowski, Evan A [2]">
    <w15:presenceInfo w15:providerId="AD" w15:userId="S::Evan.A.Perkowski@ttu.edu::60f99932-1f8b-47fd-ae71-548bdb6d48d3"/>
  </w15:person>
  <w15:person w15:author="Nick Smith">
    <w15:presenceInfo w15:providerId="None" w15:userId="Nick Smith"/>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20"/>
  <w:proofState w:spelling="clean" w:grammar="clean"/>
  <w:trackRevisions/>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60BAC"/>
    <w:rsid w:val="00001696"/>
    <w:rsid w:val="000019E6"/>
    <w:rsid w:val="00002D87"/>
    <w:rsid w:val="0000566D"/>
    <w:rsid w:val="00006317"/>
    <w:rsid w:val="00010153"/>
    <w:rsid w:val="0001120C"/>
    <w:rsid w:val="00015825"/>
    <w:rsid w:val="00020C30"/>
    <w:rsid w:val="000211B3"/>
    <w:rsid w:val="000219AB"/>
    <w:rsid w:val="00026C8C"/>
    <w:rsid w:val="00031209"/>
    <w:rsid w:val="000332A3"/>
    <w:rsid w:val="0003383C"/>
    <w:rsid w:val="00034BE9"/>
    <w:rsid w:val="00036C09"/>
    <w:rsid w:val="000400F5"/>
    <w:rsid w:val="0004189D"/>
    <w:rsid w:val="00041C72"/>
    <w:rsid w:val="000423CB"/>
    <w:rsid w:val="0004272F"/>
    <w:rsid w:val="00044D53"/>
    <w:rsid w:val="00045972"/>
    <w:rsid w:val="00045A3C"/>
    <w:rsid w:val="00046738"/>
    <w:rsid w:val="00050001"/>
    <w:rsid w:val="0005043C"/>
    <w:rsid w:val="000512E4"/>
    <w:rsid w:val="00051881"/>
    <w:rsid w:val="000547B6"/>
    <w:rsid w:val="00054CA3"/>
    <w:rsid w:val="00055330"/>
    <w:rsid w:val="0005753A"/>
    <w:rsid w:val="00057A94"/>
    <w:rsid w:val="0006395A"/>
    <w:rsid w:val="00066136"/>
    <w:rsid w:val="000662B7"/>
    <w:rsid w:val="000669D2"/>
    <w:rsid w:val="00075638"/>
    <w:rsid w:val="00080052"/>
    <w:rsid w:val="00080462"/>
    <w:rsid w:val="00080815"/>
    <w:rsid w:val="00080DA4"/>
    <w:rsid w:val="000818A4"/>
    <w:rsid w:val="000820D8"/>
    <w:rsid w:val="00082C95"/>
    <w:rsid w:val="00084BF6"/>
    <w:rsid w:val="00085CE6"/>
    <w:rsid w:val="00086BD0"/>
    <w:rsid w:val="00087855"/>
    <w:rsid w:val="00091C08"/>
    <w:rsid w:val="00093B18"/>
    <w:rsid w:val="00094296"/>
    <w:rsid w:val="0009584F"/>
    <w:rsid w:val="000978B2"/>
    <w:rsid w:val="000A0799"/>
    <w:rsid w:val="000A0C47"/>
    <w:rsid w:val="000A41E5"/>
    <w:rsid w:val="000A594C"/>
    <w:rsid w:val="000A6A68"/>
    <w:rsid w:val="000B0379"/>
    <w:rsid w:val="000B115A"/>
    <w:rsid w:val="000B123A"/>
    <w:rsid w:val="000B2094"/>
    <w:rsid w:val="000B36E1"/>
    <w:rsid w:val="000B5223"/>
    <w:rsid w:val="000C1924"/>
    <w:rsid w:val="000C327A"/>
    <w:rsid w:val="000C589C"/>
    <w:rsid w:val="000D7431"/>
    <w:rsid w:val="000E230D"/>
    <w:rsid w:val="000E2550"/>
    <w:rsid w:val="000E361E"/>
    <w:rsid w:val="000E3820"/>
    <w:rsid w:val="000E3911"/>
    <w:rsid w:val="000E4E85"/>
    <w:rsid w:val="000E596A"/>
    <w:rsid w:val="000E5AA1"/>
    <w:rsid w:val="000E7383"/>
    <w:rsid w:val="000F10BF"/>
    <w:rsid w:val="000F1776"/>
    <w:rsid w:val="000F676D"/>
    <w:rsid w:val="000F7B4F"/>
    <w:rsid w:val="0010020A"/>
    <w:rsid w:val="0010020B"/>
    <w:rsid w:val="001011B9"/>
    <w:rsid w:val="001041A7"/>
    <w:rsid w:val="001055F3"/>
    <w:rsid w:val="00106DB4"/>
    <w:rsid w:val="001074C6"/>
    <w:rsid w:val="00121C8E"/>
    <w:rsid w:val="00121E9D"/>
    <w:rsid w:val="00122838"/>
    <w:rsid w:val="00122B78"/>
    <w:rsid w:val="00123221"/>
    <w:rsid w:val="001234AF"/>
    <w:rsid w:val="0012364D"/>
    <w:rsid w:val="00123E1C"/>
    <w:rsid w:val="0012440D"/>
    <w:rsid w:val="00124B3D"/>
    <w:rsid w:val="00124EC9"/>
    <w:rsid w:val="00125923"/>
    <w:rsid w:val="001262D1"/>
    <w:rsid w:val="00127F5D"/>
    <w:rsid w:val="001306A2"/>
    <w:rsid w:val="00131D02"/>
    <w:rsid w:val="001333E6"/>
    <w:rsid w:val="00133763"/>
    <w:rsid w:val="001339A7"/>
    <w:rsid w:val="00136839"/>
    <w:rsid w:val="00142602"/>
    <w:rsid w:val="0014361B"/>
    <w:rsid w:val="00145DC4"/>
    <w:rsid w:val="00147425"/>
    <w:rsid w:val="00151116"/>
    <w:rsid w:val="00153CB5"/>
    <w:rsid w:val="001548CA"/>
    <w:rsid w:val="00154EF2"/>
    <w:rsid w:val="00156B55"/>
    <w:rsid w:val="00156E39"/>
    <w:rsid w:val="001574F8"/>
    <w:rsid w:val="00157D71"/>
    <w:rsid w:val="0016059D"/>
    <w:rsid w:val="00163151"/>
    <w:rsid w:val="00165C21"/>
    <w:rsid w:val="00172DAF"/>
    <w:rsid w:val="0017359D"/>
    <w:rsid w:val="00174799"/>
    <w:rsid w:val="00175025"/>
    <w:rsid w:val="00176591"/>
    <w:rsid w:val="00183498"/>
    <w:rsid w:val="001842B5"/>
    <w:rsid w:val="00184366"/>
    <w:rsid w:val="001861D2"/>
    <w:rsid w:val="001901C7"/>
    <w:rsid w:val="00190698"/>
    <w:rsid w:val="00190790"/>
    <w:rsid w:val="001910D3"/>
    <w:rsid w:val="00195444"/>
    <w:rsid w:val="0019627D"/>
    <w:rsid w:val="001A172F"/>
    <w:rsid w:val="001A2E18"/>
    <w:rsid w:val="001A5315"/>
    <w:rsid w:val="001B30C4"/>
    <w:rsid w:val="001B39C3"/>
    <w:rsid w:val="001B6725"/>
    <w:rsid w:val="001C077E"/>
    <w:rsid w:val="001C0D32"/>
    <w:rsid w:val="001D2389"/>
    <w:rsid w:val="001D42A7"/>
    <w:rsid w:val="001D456F"/>
    <w:rsid w:val="001D4A26"/>
    <w:rsid w:val="001D4D48"/>
    <w:rsid w:val="001D7D17"/>
    <w:rsid w:val="001D7FCE"/>
    <w:rsid w:val="001E026E"/>
    <w:rsid w:val="001E1033"/>
    <w:rsid w:val="001E2ECB"/>
    <w:rsid w:val="001E5EF9"/>
    <w:rsid w:val="001F25D4"/>
    <w:rsid w:val="001F5181"/>
    <w:rsid w:val="001F5239"/>
    <w:rsid w:val="001F5AAB"/>
    <w:rsid w:val="002034D4"/>
    <w:rsid w:val="002058B5"/>
    <w:rsid w:val="00205A6B"/>
    <w:rsid w:val="0020690A"/>
    <w:rsid w:val="002109ED"/>
    <w:rsid w:val="002141C8"/>
    <w:rsid w:val="00215BF0"/>
    <w:rsid w:val="00216795"/>
    <w:rsid w:val="002167E7"/>
    <w:rsid w:val="002228AE"/>
    <w:rsid w:val="002249B6"/>
    <w:rsid w:val="002251B8"/>
    <w:rsid w:val="00232D38"/>
    <w:rsid w:val="0023654B"/>
    <w:rsid w:val="00236A53"/>
    <w:rsid w:val="002400DF"/>
    <w:rsid w:val="002412E3"/>
    <w:rsid w:val="00242D25"/>
    <w:rsid w:val="00243B3D"/>
    <w:rsid w:val="00245011"/>
    <w:rsid w:val="0024558A"/>
    <w:rsid w:val="00246A88"/>
    <w:rsid w:val="00247CFD"/>
    <w:rsid w:val="00250F92"/>
    <w:rsid w:val="00251593"/>
    <w:rsid w:val="002521FB"/>
    <w:rsid w:val="0025296B"/>
    <w:rsid w:val="00256F75"/>
    <w:rsid w:val="00261FAA"/>
    <w:rsid w:val="002635B5"/>
    <w:rsid w:val="00263CE3"/>
    <w:rsid w:val="0026406F"/>
    <w:rsid w:val="00265007"/>
    <w:rsid w:val="00267A0A"/>
    <w:rsid w:val="002717C4"/>
    <w:rsid w:val="00272CBE"/>
    <w:rsid w:val="00273F0F"/>
    <w:rsid w:val="00275063"/>
    <w:rsid w:val="0027665D"/>
    <w:rsid w:val="00280679"/>
    <w:rsid w:val="00281071"/>
    <w:rsid w:val="00281236"/>
    <w:rsid w:val="002812F5"/>
    <w:rsid w:val="002832C4"/>
    <w:rsid w:val="00283988"/>
    <w:rsid w:val="00284815"/>
    <w:rsid w:val="00285915"/>
    <w:rsid w:val="002861E9"/>
    <w:rsid w:val="00287136"/>
    <w:rsid w:val="00287B75"/>
    <w:rsid w:val="00290BBE"/>
    <w:rsid w:val="002910D2"/>
    <w:rsid w:val="00292428"/>
    <w:rsid w:val="00292DF1"/>
    <w:rsid w:val="00294559"/>
    <w:rsid w:val="002948B1"/>
    <w:rsid w:val="002970B1"/>
    <w:rsid w:val="00297869"/>
    <w:rsid w:val="002A1426"/>
    <w:rsid w:val="002A3A1F"/>
    <w:rsid w:val="002A3C9A"/>
    <w:rsid w:val="002A7A28"/>
    <w:rsid w:val="002B07ED"/>
    <w:rsid w:val="002B2015"/>
    <w:rsid w:val="002B2280"/>
    <w:rsid w:val="002B4483"/>
    <w:rsid w:val="002B4DBF"/>
    <w:rsid w:val="002B6575"/>
    <w:rsid w:val="002B78C1"/>
    <w:rsid w:val="002C0F1F"/>
    <w:rsid w:val="002C1BAE"/>
    <w:rsid w:val="002C30A0"/>
    <w:rsid w:val="002C360E"/>
    <w:rsid w:val="002C3997"/>
    <w:rsid w:val="002C409B"/>
    <w:rsid w:val="002C5F8C"/>
    <w:rsid w:val="002C6004"/>
    <w:rsid w:val="002C6B27"/>
    <w:rsid w:val="002C7F94"/>
    <w:rsid w:val="002D0632"/>
    <w:rsid w:val="002D30AB"/>
    <w:rsid w:val="002D4F74"/>
    <w:rsid w:val="002D71CB"/>
    <w:rsid w:val="002D7891"/>
    <w:rsid w:val="002D7CDA"/>
    <w:rsid w:val="002D7E7F"/>
    <w:rsid w:val="002E00E5"/>
    <w:rsid w:val="002E018C"/>
    <w:rsid w:val="002E1766"/>
    <w:rsid w:val="002E199F"/>
    <w:rsid w:val="002E2834"/>
    <w:rsid w:val="002E28D6"/>
    <w:rsid w:val="002E464E"/>
    <w:rsid w:val="002F20C3"/>
    <w:rsid w:val="002F24E0"/>
    <w:rsid w:val="002F2DC4"/>
    <w:rsid w:val="002F4382"/>
    <w:rsid w:val="002F469E"/>
    <w:rsid w:val="002F63B5"/>
    <w:rsid w:val="00300B3B"/>
    <w:rsid w:val="00301A93"/>
    <w:rsid w:val="0030200F"/>
    <w:rsid w:val="00302C3B"/>
    <w:rsid w:val="00303961"/>
    <w:rsid w:val="00305ABA"/>
    <w:rsid w:val="00314876"/>
    <w:rsid w:val="00316D11"/>
    <w:rsid w:val="00317070"/>
    <w:rsid w:val="00320015"/>
    <w:rsid w:val="00320878"/>
    <w:rsid w:val="0032204D"/>
    <w:rsid w:val="0032333E"/>
    <w:rsid w:val="00325067"/>
    <w:rsid w:val="0033090F"/>
    <w:rsid w:val="00331CD4"/>
    <w:rsid w:val="00332B6F"/>
    <w:rsid w:val="003350A2"/>
    <w:rsid w:val="00336994"/>
    <w:rsid w:val="0033783A"/>
    <w:rsid w:val="00337C49"/>
    <w:rsid w:val="00337D70"/>
    <w:rsid w:val="00340628"/>
    <w:rsid w:val="003413F5"/>
    <w:rsid w:val="00341F10"/>
    <w:rsid w:val="0034311D"/>
    <w:rsid w:val="00346EE6"/>
    <w:rsid w:val="0034779A"/>
    <w:rsid w:val="003519F7"/>
    <w:rsid w:val="00351A3C"/>
    <w:rsid w:val="00351DA7"/>
    <w:rsid w:val="00355F99"/>
    <w:rsid w:val="00356F52"/>
    <w:rsid w:val="00357D8C"/>
    <w:rsid w:val="003609D0"/>
    <w:rsid w:val="003620C0"/>
    <w:rsid w:val="003703E2"/>
    <w:rsid w:val="00370533"/>
    <w:rsid w:val="0037141F"/>
    <w:rsid w:val="00371536"/>
    <w:rsid w:val="00372843"/>
    <w:rsid w:val="00373E72"/>
    <w:rsid w:val="00375E1D"/>
    <w:rsid w:val="00376836"/>
    <w:rsid w:val="00376F21"/>
    <w:rsid w:val="00377A13"/>
    <w:rsid w:val="00377D70"/>
    <w:rsid w:val="003810C5"/>
    <w:rsid w:val="003816DF"/>
    <w:rsid w:val="00381E31"/>
    <w:rsid w:val="00382296"/>
    <w:rsid w:val="00385BDF"/>
    <w:rsid w:val="003866F7"/>
    <w:rsid w:val="00387225"/>
    <w:rsid w:val="0039000C"/>
    <w:rsid w:val="003904E2"/>
    <w:rsid w:val="00391BFD"/>
    <w:rsid w:val="0039373C"/>
    <w:rsid w:val="00394108"/>
    <w:rsid w:val="00394DD5"/>
    <w:rsid w:val="003A0A21"/>
    <w:rsid w:val="003A20C6"/>
    <w:rsid w:val="003A28AA"/>
    <w:rsid w:val="003A66AF"/>
    <w:rsid w:val="003B0521"/>
    <w:rsid w:val="003B1E1A"/>
    <w:rsid w:val="003B4535"/>
    <w:rsid w:val="003B50BD"/>
    <w:rsid w:val="003B540C"/>
    <w:rsid w:val="003B55BE"/>
    <w:rsid w:val="003B790E"/>
    <w:rsid w:val="003C0382"/>
    <w:rsid w:val="003C1692"/>
    <w:rsid w:val="003C181F"/>
    <w:rsid w:val="003C1A57"/>
    <w:rsid w:val="003C1F67"/>
    <w:rsid w:val="003C6CE0"/>
    <w:rsid w:val="003D0A1E"/>
    <w:rsid w:val="003D4E39"/>
    <w:rsid w:val="003D5934"/>
    <w:rsid w:val="003E241B"/>
    <w:rsid w:val="003E505B"/>
    <w:rsid w:val="003E5E1E"/>
    <w:rsid w:val="003F07DD"/>
    <w:rsid w:val="003F0E69"/>
    <w:rsid w:val="003F1DED"/>
    <w:rsid w:val="003F3B22"/>
    <w:rsid w:val="003F462B"/>
    <w:rsid w:val="003F48ED"/>
    <w:rsid w:val="003F5359"/>
    <w:rsid w:val="004014B1"/>
    <w:rsid w:val="0040360C"/>
    <w:rsid w:val="00405D03"/>
    <w:rsid w:val="00405D41"/>
    <w:rsid w:val="0040672C"/>
    <w:rsid w:val="00406F0B"/>
    <w:rsid w:val="00407E89"/>
    <w:rsid w:val="00410300"/>
    <w:rsid w:val="004177E2"/>
    <w:rsid w:val="00417DED"/>
    <w:rsid w:val="00417E55"/>
    <w:rsid w:val="00421518"/>
    <w:rsid w:val="004303BB"/>
    <w:rsid w:val="0043306A"/>
    <w:rsid w:val="00434188"/>
    <w:rsid w:val="00434316"/>
    <w:rsid w:val="00444BB3"/>
    <w:rsid w:val="00445043"/>
    <w:rsid w:val="004453B9"/>
    <w:rsid w:val="00451F94"/>
    <w:rsid w:val="00452144"/>
    <w:rsid w:val="00452313"/>
    <w:rsid w:val="00454C35"/>
    <w:rsid w:val="00460B65"/>
    <w:rsid w:val="00461CE8"/>
    <w:rsid w:val="00461D5E"/>
    <w:rsid w:val="004651F5"/>
    <w:rsid w:val="004669F0"/>
    <w:rsid w:val="00467857"/>
    <w:rsid w:val="00467CC6"/>
    <w:rsid w:val="00470A8B"/>
    <w:rsid w:val="00470E54"/>
    <w:rsid w:val="004722BD"/>
    <w:rsid w:val="00473A0B"/>
    <w:rsid w:val="00475A2D"/>
    <w:rsid w:val="004770DE"/>
    <w:rsid w:val="00477DA9"/>
    <w:rsid w:val="004834AB"/>
    <w:rsid w:val="0048595F"/>
    <w:rsid w:val="004859F9"/>
    <w:rsid w:val="00486308"/>
    <w:rsid w:val="00487452"/>
    <w:rsid w:val="004903FB"/>
    <w:rsid w:val="00491376"/>
    <w:rsid w:val="00491BF7"/>
    <w:rsid w:val="00494087"/>
    <w:rsid w:val="004963E1"/>
    <w:rsid w:val="0049650C"/>
    <w:rsid w:val="004968DF"/>
    <w:rsid w:val="00496C09"/>
    <w:rsid w:val="00497794"/>
    <w:rsid w:val="004A090D"/>
    <w:rsid w:val="004A1014"/>
    <w:rsid w:val="004A246A"/>
    <w:rsid w:val="004A3596"/>
    <w:rsid w:val="004A3AB0"/>
    <w:rsid w:val="004A5405"/>
    <w:rsid w:val="004A672D"/>
    <w:rsid w:val="004A7C65"/>
    <w:rsid w:val="004B00C5"/>
    <w:rsid w:val="004B1A9B"/>
    <w:rsid w:val="004B2C0F"/>
    <w:rsid w:val="004B3806"/>
    <w:rsid w:val="004B70BE"/>
    <w:rsid w:val="004C2086"/>
    <w:rsid w:val="004C2592"/>
    <w:rsid w:val="004C51F0"/>
    <w:rsid w:val="004D0A75"/>
    <w:rsid w:val="004D2EA7"/>
    <w:rsid w:val="004D6870"/>
    <w:rsid w:val="004D6B48"/>
    <w:rsid w:val="004D6B5F"/>
    <w:rsid w:val="004D7035"/>
    <w:rsid w:val="004D7455"/>
    <w:rsid w:val="004D7D18"/>
    <w:rsid w:val="004E1107"/>
    <w:rsid w:val="004E14A4"/>
    <w:rsid w:val="004E18EF"/>
    <w:rsid w:val="004E480B"/>
    <w:rsid w:val="004F317C"/>
    <w:rsid w:val="004F5BC3"/>
    <w:rsid w:val="004F6BB5"/>
    <w:rsid w:val="004F6F25"/>
    <w:rsid w:val="00500DA3"/>
    <w:rsid w:val="00501525"/>
    <w:rsid w:val="00501794"/>
    <w:rsid w:val="00502333"/>
    <w:rsid w:val="00503895"/>
    <w:rsid w:val="00505254"/>
    <w:rsid w:val="00505C0F"/>
    <w:rsid w:val="005066B8"/>
    <w:rsid w:val="00507F9F"/>
    <w:rsid w:val="0051167C"/>
    <w:rsid w:val="00515179"/>
    <w:rsid w:val="00515251"/>
    <w:rsid w:val="00515E51"/>
    <w:rsid w:val="005165DF"/>
    <w:rsid w:val="00516C72"/>
    <w:rsid w:val="005174AF"/>
    <w:rsid w:val="0052089E"/>
    <w:rsid w:val="00521148"/>
    <w:rsid w:val="00521356"/>
    <w:rsid w:val="005214B3"/>
    <w:rsid w:val="00522989"/>
    <w:rsid w:val="005265AD"/>
    <w:rsid w:val="00526A21"/>
    <w:rsid w:val="00526FCA"/>
    <w:rsid w:val="00527403"/>
    <w:rsid w:val="005303D8"/>
    <w:rsid w:val="00530F50"/>
    <w:rsid w:val="005353CC"/>
    <w:rsid w:val="0053755A"/>
    <w:rsid w:val="0054191E"/>
    <w:rsid w:val="00542E86"/>
    <w:rsid w:val="005459FB"/>
    <w:rsid w:val="005507AE"/>
    <w:rsid w:val="00550C18"/>
    <w:rsid w:val="00550E69"/>
    <w:rsid w:val="00552979"/>
    <w:rsid w:val="00553024"/>
    <w:rsid w:val="00553450"/>
    <w:rsid w:val="0055374C"/>
    <w:rsid w:val="00553FA0"/>
    <w:rsid w:val="00555B50"/>
    <w:rsid w:val="00557DC7"/>
    <w:rsid w:val="00561C30"/>
    <w:rsid w:val="00566D07"/>
    <w:rsid w:val="00566E7E"/>
    <w:rsid w:val="00571302"/>
    <w:rsid w:val="005740D3"/>
    <w:rsid w:val="00580565"/>
    <w:rsid w:val="00581F5B"/>
    <w:rsid w:val="0058238C"/>
    <w:rsid w:val="005826E7"/>
    <w:rsid w:val="00585F07"/>
    <w:rsid w:val="00585FD9"/>
    <w:rsid w:val="0058618A"/>
    <w:rsid w:val="00586385"/>
    <w:rsid w:val="00586C46"/>
    <w:rsid w:val="00586DCC"/>
    <w:rsid w:val="00586DDB"/>
    <w:rsid w:val="005879E8"/>
    <w:rsid w:val="005A0CF6"/>
    <w:rsid w:val="005A31EF"/>
    <w:rsid w:val="005A3AD9"/>
    <w:rsid w:val="005A4720"/>
    <w:rsid w:val="005A5181"/>
    <w:rsid w:val="005A591B"/>
    <w:rsid w:val="005A7F37"/>
    <w:rsid w:val="005B0115"/>
    <w:rsid w:val="005B13AA"/>
    <w:rsid w:val="005B2A43"/>
    <w:rsid w:val="005B353A"/>
    <w:rsid w:val="005B3634"/>
    <w:rsid w:val="005B6D76"/>
    <w:rsid w:val="005C2C60"/>
    <w:rsid w:val="005C3139"/>
    <w:rsid w:val="005C33F1"/>
    <w:rsid w:val="005C59EC"/>
    <w:rsid w:val="005C770D"/>
    <w:rsid w:val="005D0370"/>
    <w:rsid w:val="005D0864"/>
    <w:rsid w:val="005D1684"/>
    <w:rsid w:val="005D1A23"/>
    <w:rsid w:val="005D1ED2"/>
    <w:rsid w:val="005D4DBE"/>
    <w:rsid w:val="005D5416"/>
    <w:rsid w:val="005D7DFD"/>
    <w:rsid w:val="005E067B"/>
    <w:rsid w:val="005E1806"/>
    <w:rsid w:val="005E2D78"/>
    <w:rsid w:val="005E71A8"/>
    <w:rsid w:val="005F3A28"/>
    <w:rsid w:val="005F5CD8"/>
    <w:rsid w:val="005F6310"/>
    <w:rsid w:val="00604604"/>
    <w:rsid w:val="00604DE5"/>
    <w:rsid w:val="00605B35"/>
    <w:rsid w:val="00607093"/>
    <w:rsid w:val="00613BC3"/>
    <w:rsid w:val="00613F7E"/>
    <w:rsid w:val="0061578C"/>
    <w:rsid w:val="00615C40"/>
    <w:rsid w:val="00616ADB"/>
    <w:rsid w:val="006223F4"/>
    <w:rsid w:val="006235F7"/>
    <w:rsid w:val="00623A54"/>
    <w:rsid w:val="0062409B"/>
    <w:rsid w:val="0062783E"/>
    <w:rsid w:val="00633A9D"/>
    <w:rsid w:val="00634F94"/>
    <w:rsid w:val="00635A97"/>
    <w:rsid w:val="006368CD"/>
    <w:rsid w:val="006371F3"/>
    <w:rsid w:val="0063735F"/>
    <w:rsid w:val="006415D1"/>
    <w:rsid w:val="00642488"/>
    <w:rsid w:val="00642CD7"/>
    <w:rsid w:val="00644F08"/>
    <w:rsid w:val="006460A8"/>
    <w:rsid w:val="006541FE"/>
    <w:rsid w:val="006564D7"/>
    <w:rsid w:val="006568EB"/>
    <w:rsid w:val="0065690A"/>
    <w:rsid w:val="006615BE"/>
    <w:rsid w:val="00661657"/>
    <w:rsid w:val="00661F5E"/>
    <w:rsid w:val="00664286"/>
    <w:rsid w:val="00664380"/>
    <w:rsid w:val="0066572C"/>
    <w:rsid w:val="00665887"/>
    <w:rsid w:val="006662C1"/>
    <w:rsid w:val="006664D7"/>
    <w:rsid w:val="006675DB"/>
    <w:rsid w:val="00670974"/>
    <w:rsid w:val="006721AE"/>
    <w:rsid w:val="00672FFC"/>
    <w:rsid w:val="006738D3"/>
    <w:rsid w:val="0067614B"/>
    <w:rsid w:val="0067746E"/>
    <w:rsid w:val="00677713"/>
    <w:rsid w:val="00680137"/>
    <w:rsid w:val="0068205E"/>
    <w:rsid w:val="00683E3B"/>
    <w:rsid w:val="0068430A"/>
    <w:rsid w:val="00687193"/>
    <w:rsid w:val="0068792E"/>
    <w:rsid w:val="006938AD"/>
    <w:rsid w:val="00693B51"/>
    <w:rsid w:val="0069616B"/>
    <w:rsid w:val="006969E8"/>
    <w:rsid w:val="00696F95"/>
    <w:rsid w:val="006A5D69"/>
    <w:rsid w:val="006B0B80"/>
    <w:rsid w:val="006B2378"/>
    <w:rsid w:val="006B2DB0"/>
    <w:rsid w:val="006B355B"/>
    <w:rsid w:val="006B3850"/>
    <w:rsid w:val="006B69F0"/>
    <w:rsid w:val="006B6A57"/>
    <w:rsid w:val="006B6C39"/>
    <w:rsid w:val="006B7362"/>
    <w:rsid w:val="006C0B91"/>
    <w:rsid w:val="006C1C54"/>
    <w:rsid w:val="006C797A"/>
    <w:rsid w:val="006C7FA6"/>
    <w:rsid w:val="006D1D6B"/>
    <w:rsid w:val="006D612A"/>
    <w:rsid w:val="006D749C"/>
    <w:rsid w:val="006E540D"/>
    <w:rsid w:val="006E5E37"/>
    <w:rsid w:val="006E5F23"/>
    <w:rsid w:val="006E6BE9"/>
    <w:rsid w:val="006E6FC2"/>
    <w:rsid w:val="006E79CE"/>
    <w:rsid w:val="006F27A7"/>
    <w:rsid w:val="006F3920"/>
    <w:rsid w:val="006F48E3"/>
    <w:rsid w:val="006F60E2"/>
    <w:rsid w:val="006F6132"/>
    <w:rsid w:val="0070331F"/>
    <w:rsid w:val="00703991"/>
    <w:rsid w:val="00703E4B"/>
    <w:rsid w:val="00704074"/>
    <w:rsid w:val="007041ED"/>
    <w:rsid w:val="00705318"/>
    <w:rsid w:val="007072E7"/>
    <w:rsid w:val="007076C3"/>
    <w:rsid w:val="00707A3E"/>
    <w:rsid w:val="00713D98"/>
    <w:rsid w:val="007151C8"/>
    <w:rsid w:val="00715811"/>
    <w:rsid w:val="007234EF"/>
    <w:rsid w:val="00723D95"/>
    <w:rsid w:val="00724561"/>
    <w:rsid w:val="00725F33"/>
    <w:rsid w:val="007267BF"/>
    <w:rsid w:val="007355FD"/>
    <w:rsid w:val="00735D27"/>
    <w:rsid w:val="00737D2B"/>
    <w:rsid w:val="00740198"/>
    <w:rsid w:val="007417EA"/>
    <w:rsid w:val="00743689"/>
    <w:rsid w:val="00747F6E"/>
    <w:rsid w:val="00755ED5"/>
    <w:rsid w:val="00755EEE"/>
    <w:rsid w:val="0075744C"/>
    <w:rsid w:val="00760E6C"/>
    <w:rsid w:val="00760E9F"/>
    <w:rsid w:val="00761635"/>
    <w:rsid w:val="00766769"/>
    <w:rsid w:val="00770577"/>
    <w:rsid w:val="00771388"/>
    <w:rsid w:val="00776971"/>
    <w:rsid w:val="00780902"/>
    <w:rsid w:val="007838B4"/>
    <w:rsid w:val="00785CB0"/>
    <w:rsid w:val="007910E7"/>
    <w:rsid w:val="007919BE"/>
    <w:rsid w:val="00792211"/>
    <w:rsid w:val="0079452B"/>
    <w:rsid w:val="0079506B"/>
    <w:rsid w:val="007954B2"/>
    <w:rsid w:val="00796C8A"/>
    <w:rsid w:val="007A1589"/>
    <w:rsid w:val="007A3065"/>
    <w:rsid w:val="007A39EE"/>
    <w:rsid w:val="007A4021"/>
    <w:rsid w:val="007A4FD5"/>
    <w:rsid w:val="007A52C3"/>
    <w:rsid w:val="007A539F"/>
    <w:rsid w:val="007A63A2"/>
    <w:rsid w:val="007B230F"/>
    <w:rsid w:val="007B4C3C"/>
    <w:rsid w:val="007B5D9F"/>
    <w:rsid w:val="007B67A6"/>
    <w:rsid w:val="007B7012"/>
    <w:rsid w:val="007C320B"/>
    <w:rsid w:val="007C399D"/>
    <w:rsid w:val="007D015E"/>
    <w:rsid w:val="007D04D7"/>
    <w:rsid w:val="007D21EF"/>
    <w:rsid w:val="007D61F4"/>
    <w:rsid w:val="007D627F"/>
    <w:rsid w:val="007E1953"/>
    <w:rsid w:val="007F2EA3"/>
    <w:rsid w:val="007F325C"/>
    <w:rsid w:val="007F4D5E"/>
    <w:rsid w:val="007F5545"/>
    <w:rsid w:val="007F6722"/>
    <w:rsid w:val="007F75AE"/>
    <w:rsid w:val="007F7A3D"/>
    <w:rsid w:val="0080067D"/>
    <w:rsid w:val="00800EAC"/>
    <w:rsid w:val="008033B1"/>
    <w:rsid w:val="00803997"/>
    <w:rsid w:val="0080450B"/>
    <w:rsid w:val="00806FBC"/>
    <w:rsid w:val="0080702B"/>
    <w:rsid w:val="008073FA"/>
    <w:rsid w:val="008100A4"/>
    <w:rsid w:val="00812F1B"/>
    <w:rsid w:val="0081474A"/>
    <w:rsid w:val="00816C54"/>
    <w:rsid w:val="00816CB1"/>
    <w:rsid w:val="00816D9F"/>
    <w:rsid w:val="008200C1"/>
    <w:rsid w:val="008201B4"/>
    <w:rsid w:val="00820422"/>
    <w:rsid w:val="008207A4"/>
    <w:rsid w:val="00820E42"/>
    <w:rsid w:val="00821781"/>
    <w:rsid w:val="00821D9F"/>
    <w:rsid w:val="00823CBA"/>
    <w:rsid w:val="00823D51"/>
    <w:rsid w:val="0083016C"/>
    <w:rsid w:val="00833876"/>
    <w:rsid w:val="008352DC"/>
    <w:rsid w:val="00835DAF"/>
    <w:rsid w:val="00842356"/>
    <w:rsid w:val="008439F1"/>
    <w:rsid w:val="008447A3"/>
    <w:rsid w:val="00844BAC"/>
    <w:rsid w:val="00845B96"/>
    <w:rsid w:val="008475A3"/>
    <w:rsid w:val="00852399"/>
    <w:rsid w:val="00852873"/>
    <w:rsid w:val="008528B4"/>
    <w:rsid w:val="00853C83"/>
    <w:rsid w:val="008577F9"/>
    <w:rsid w:val="008628D8"/>
    <w:rsid w:val="0086376C"/>
    <w:rsid w:val="0086387E"/>
    <w:rsid w:val="00863C2A"/>
    <w:rsid w:val="008659BC"/>
    <w:rsid w:val="00865A1C"/>
    <w:rsid w:val="00865D14"/>
    <w:rsid w:val="00867DE7"/>
    <w:rsid w:val="00870551"/>
    <w:rsid w:val="008729A7"/>
    <w:rsid w:val="00872C16"/>
    <w:rsid w:val="00872C47"/>
    <w:rsid w:val="00875F70"/>
    <w:rsid w:val="00877DC9"/>
    <w:rsid w:val="008815D6"/>
    <w:rsid w:val="00887B00"/>
    <w:rsid w:val="00890610"/>
    <w:rsid w:val="00897146"/>
    <w:rsid w:val="008A112A"/>
    <w:rsid w:val="008A144F"/>
    <w:rsid w:val="008A30D2"/>
    <w:rsid w:val="008A40EC"/>
    <w:rsid w:val="008A4617"/>
    <w:rsid w:val="008A55D4"/>
    <w:rsid w:val="008A6F85"/>
    <w:rsid w:val="008A72C3"/>
    <w:rsid w:val="008B067B"/>
    <w:rsid w:val="008B2EC1"/>
    <w:rsid w:val="008B5D7E"/>
    <w:rsid w:val="008B6132"/>
    <w:rsid w:val="008B66B5"/>
    <w:rsid w:val="008C07F6"/>
    <w:rsid w:val="008C30BF"/>
    <w:rsid w:val="008C5417"/>
    <w:rsid w:val="008C7A0B"/>
    <w:rsid w:val="008D0949"/>
    <w:rsid w:val="008D0AFB"/>
    <w:rsid w:val="008D224C"/>
    <w:rsid w:val="008D4ED6"/>
    <w:rsid w:val="008E01D4"/>
    <w:rsid w:val="008E19CC"/>
    <w:rsid w:val="008E2093"/>
    <w:rsid w:val="008E306E"/>
    <w:rsid w:val="008E6ED4"/>
    <w:rsid w:val="008F1A48"/>
    <w:rsid w:val="008F3B5E"/>
    <w:rsid w:val="008F3F02"/>
    <w:rsid w:val="008F3FB9"/>
    <w:rsid w:val="008F475B"/>
    <w:rsid w:val="00901166"/>
    <w:rsid w:val="00902118"/>
    <w:rsid w:val="0090281E"/>
    <w:rsid w:val="00905FE5"/>
    <w:rsid w:val="009063DF"/>
    <w:rsid w:val="0091040E"/>
    <w:rsid w:val="009114C6"/>
    <w:rsid w:val="009129C7"/>
    <w:rsid w:val="00912E94"/>
    <w:rsid w:val="00913A0C"/>
    <w:rsid w:val="0091564E"/>
    <w:rsid w:val="00923070"/>
    <w:rsid w:val="00924281"/>
    <w:rsid w:val="00925685"/>
    <w:rsid w:val="00930214"/>
    <w:rsid w:val="00930CCC"/>
    <w:rsid w:val="009333E9"/>
    <w:rsid w:val="009337CA"/>
    <w:rsid w:val="00935CA0"/>
    <w:rsid w:val="00937B7E"/>
    <w:rsid w:val="00937CF8"/>
    <w:rsid w:val="00937E80"/>
    <w:rsid w:val="009412FD"/>
    <w:rsid w:val="00943993"/>
    <w:rsid w:val="009440BC"/>
    <w:rsid w:val="0094665C"/>
    <w:rsid w:val="00947C22"/>
    <w:rsid w:val="0095073C"/>
    <w:rsid w:val="00952D7C"/>
    <w:rsid w:val="00954F62"/>
    <w:rsid w:val="00955DC4"/>
    <w:rsid w:val="00956621"/>
    <w:rsid w:val="009574E3"/>
    <w:rsid w:val="00961490"/>
    <w:rsid w:val="00961A01"/>
    <w:rsid w:val="00963F35"/>
    <w:rsid w:val="009667C6"/>
    <w:rsid w:val="00967480"/>
    <w:rsid w:val="00970172"/>
    <w:rsid w:val="00970BD3"/>
    <w:rsid w:val="00971319"/>
    <w:rsid w:val="009778E7"/>
    <w:rsid w:val="00980A65"/>
    <w:rsid w:val="00980D8C"/>
    <w:rsid w:val="00980F05"/>
    <w:rsid w:val="00981CE9"/>
    <w:rsid w:val="00981DB0"/>
    <w:rsid w:val="009850F3"/>
    <w:rsid w:val="00987F77"/>
    <w:rsid w:val="009903F6"/>
    <w:rsid w:val="00991413"/>
    <w:rsid w:val="009914B7"/>
    <w:rsid w:val="00995626"/>
    <w:rsid w:val="00997121"/>
    <w:rsid w:val="00997502"/>
    <w:rsid w:val="009B0345"/>
    <w:rsid w:val="009B053E"/>
    <w:rsid w:val="009B2B3C"/>
    <w:rsid w:val="009B33AE"/>
    <w:rsid w:val="009B4AC9"/>
    <w:rsid w:val="009B70D0"/>
    <w:rsid w:val="009B7C4B"/>
    <w:rsid w:val="009C01D4"/>
    <w:rsid w:val="009C0896"/>
    <w:rsid w:val="009C0B25"/>
    <w:rsid w:val="009C1236"/>
    <w:rsid w:val="009C15F7"/>
    <w:rsid w:val="009C3547"/>
    <w:rsid w:val="009C354F"/>
    <w:rsid w:val="009C5B7C"/>
    <w:rsid w:val="009D1515"/>
    <w:rsid w:val="009D1592"/>
    <w:rsid w:val="009D28AD"/>
    <w:rsid w:val="009D476A"/>
    <w:rsid w:val="009D6030"/>
    <w:rsid w:val="009D75B4"/>
    <w:rsid w:val="009E0A98"/>
    <w:rsid w:val="009E20A9"/>
    <w:rsid w:val="009E41D6"/>
    <w:rsid w:val="009E4ECB"/>
    <w:rsid w:val="009E6F1A"/>
    <w:rsid w:val="009E743C"/>
    <w:rsid w:val="009E7D7D"/>
    <w:rsid w:val="009E7F8B"/>
    <w:rsid w:val="009F0412"/>
    <w:rsid w:val="009F20B5"/>
    <w:rsid w:val="009F608B"/>
    <w:rsid w:val="009F7EA9"/>
    <w:rsid w:val="00A032AE"/>
    <w:rsid w:val="00A03B58"/>
    <w:rsid w:val="00A04E6F"/>
    <w:rsid w:val="00A05AED"/>
    <w:rsid w:val="00A05BE3"/>
    <w:rsid w:val="00A05E8B"/>
    <w:rsid w:val="00A074E8"/>
    <w:rsid w:val="00A075E5"/>
    <w:rsid w:val="00A07D88"/>
    <w:rsid w:val="00A10887"/>
    <w:rsid w:val="00A120CC"/>
    <w:rsid w:val="00A13318"/>
    <w:rsid w:val="00A138FA"/>
    <w:rsid w:val="00A13D14"/>
    <w:rsid w:val="00A14A1D"/>
    <w:rsid w:val="00A17308"/>
    <w:rsid w:val="00A222F5"/>
    <w:rsid w:val="00A22632"/>
    <w:rsid w:val="00A2354B"/>
    <w:rsid w:val="00A24228"/>
    <w:rsid w:val="00A24410"/>
    <w:rsid w:val="00A25862"/>
    <w:rsid w:val="00A26874"/>
    <w:rsid w:val="00A32073"/>
    <w:rsid w:val="00A32217"/>
    <w:rsid w:val="00A3247E"/>
    <w:rsid w:val="00A33030"/>
    <w:rsid w:val="00A333A1"/>
    <w:rsid w:val="00A3384B"/>
    <w:rsid w:val="00A3578E"/>
    <w:rsid w:val="00A35C81"/>
    <w:rsid w:val="00A37024"/>
    <w:rsid w:val="00A42D68"/>
    <w:rsid w:val="00A444B1"/>
    <w:rsid w:val="00A47808"/>
    <w:rsid w:val="00A50445"/>
    <w:rsid w:val="00A50E11"/>
    <w:rsid w:val="00A552FE"/>
    <w:rsid w:val="00A56495"/>
    <w:rsid w:val="00A56938"/>
    <w:rsid w:val="00A56FC6"/>
    <w:rsid w:val="00A5727F"/>
    <w:rsid w:val="00A601C7"/>
    <w:rsid w:val="00A618EC"/>
    <w:rsid w:val="00A61AA9"/>
    <w:rsid w:val="00A624CA"/>
    <w:rsid w:val="00A62C66"/>
    <w:rsid w:val="00A63B5B"/>
    <w:rsid w:val="00A66582"/>
    <w:rsid w:val="00A6737F"/>
    <w:rsid w:val="00A67FF2"/>
    <w:rsid w:val="00A71347"/>
    <w:rsid w:val="00A73375"/>
    <w:rsid w:val="00A73915"/>
    <w:rsid w:val="00A742CF"/>
    <w:rsid w:val="00A765F4"/>
    <w:rsid w:val="00A77E36"/>
    <w:rsid w:val="00A8087E"/>
    <w:rsid w:val="00A81196"/>
    <w:rsid w:val="00A81418"/>
    <w:rsid w:val="00A827A6"/>
    <w:rsid w:val="00A84320"/>
    <w:rsid w:val="00A86196"/>
    <w:rsid w:val="00A87C8A"/>
    <w:rsid w:val="00A92732"/>
    <w:rsid w:val="00A93E41"/>
    <w:rsid w:val="00A949F6"/>
    <w:rsid w:val="00A97A48"/>
    <w:rsid w:val="00AA2C0D"/>
    <w:rsid w:val="00AA3BD4"/>
    <w:rsid w:val="00AA3FD0"/>
    <w:rsid w:val="00AA7C18"/>
    <w:rsid w:val="00AC0888"/>
    <w:rsid w:val="00AC1998"/>
    <w:rsid w:val="00AC21AF"/>
    <w:rsid w:val="00AC4F80"/>
    <w:rsid w:val="00AD0879"/>
    <w:rsid w:val="00AD3279"/>
    <w:rsid w:val="00AD3EBB"/>
    <w:rsid w:val="00AD4FAC"/>
    <w:rsid w:val="00AD577B"/>
    <w:rsid w:val="00AD5C31"/>
    <w:rsid w:val="00AD72DC"/>
    <w:rsid w:val="00AE001C"/>
    <w:rsid w:val="00AE4643"/>
    <w:rsid w:val="00AE65CA"/>
    <w:rsid w:val="00AE67B1"/>
    <w:rsid w:val="00AE7E6C"/>
    <w:rsid w:val="00AF072D"/>
    <w:rsid w:val="00AF1373"/>
    <w:rsid w:val="00AF2A44"/>
    <w:rsid w:val="00AF2CCC"/>
    <w:rsid w:val="00AF35EB"/>
    <w:rsid w:val="00AF4FD7"/>
    <w:rsid w:val="00AF5222"/>
    <w:rsid w:val="00AF64B8"/>
    <w:rsid w:val="00B01F60"/>
    <w:rsid w:val="00B02E83"/>
    <w:rsid w:val="00B06493"/>
    <w:rsid w:val="00B06EA8"/>
    <w:rsid w:val="00B07CDD"/>
    <w:rsid w:val="00B10813"/>
    <w:rsid w:val="00B10E4B"/>
    <w:rsid w:val="00B12B67"/>
    <w:rsid w:val="00B13D25"/>
    <w:rsid w:val="00B1542B"/>
    <w:rsid w:val="00B155C2"/>
    <w:rsid w:val="00B17280"/>
    <w:rsid w:val="00B17316"/>
    <w:rsid w:val="00B216DB"/>
    <w:rsid w:val="00B23B07"/>
    <w:rsid w:val="00B2438E"/>
    <w:rsid w:val="00B25841"/>
    <w:rsid w:val="00B26AEE"/>
    <w:rsid w:val="00B26FCB"/>
    <w:rsid w:val="00B27A13"/>
    <w:rsid w:val="00B27FEF"/>
    <w:rsid w:val="00B34DD7"/>
    <w:rsid w:val="00B35183"/>
    <w:rsid w:val="00B36775"/>
    <w:rsid w:val="00B36FAB"/>
    <w:rsid w:val="00B37AE3"/>
    <w:rsid w:val="00B414FF"/>
    <w:rsid w:val="00B416B8"/>
    <w:rsid w:val="00B417BE"/>
    <w:rsid w:val="00B419BC"/>
    <w:rsid w:val="00B41F70"/>
    <w:rsid w:val="00B44916"/>
    <w:rsid w:val="00B44DD6"/>
    <w:rsid w:val="00B46229"/>
    <w:rsid w:val="00B47CE7"/>
    <w:rsid w:val="00B530B9"/>
    <w:rsid w:val="00B55F48"/>
    <w:rsid w:val="00B56F8E"/>
    <w:rsid w:val="00B61A2F"/>
    <w:rsid w:val="00B64198"/>
    <w:rsid w:val="00B66115"/>
    <w:rsid w:val="00B66D80"/>
    <w:rsid w:val="00B70BA3"/>
    <w:rsid w:val="00B71392"/>
    <w:rsid w:val="00B75339"/>
    <w:rsid w:val="00B76367"/>
    <w:rsid w:val="00B7658C"/>
    <w:rsid w:val="00B76D20"/>
    <w:rsid w:val="00B810B8"/>
    <w:rsid w:val="00B812A5"/>
    <w:rsid w:val="00B82937"/>
    <w:rsid w:val="00B862FE"/>
    <w:rsid w:val="00B865D9"/>
    <w:rsid w:val="00B869C1"/>
    <w:rsid w:val="00B90948"/>
    <w:rsid w:val="00B91F60"/>
    <w:rsid w:val="00B94216"/>
    <w:rsid w:val="00B96C5E"/>
    <w:rsid w:val="00BA14BF"/>
    <w:rsid w:val="00BA3A8F"/>
    <w:rsid w:val="00BA3F45"/>
    <w:rsid w:val="00BA4317"/>
    <w:rsid w:val="00BA5DF5"/>
    <w:rsid w:val="00BA7638"/>
    <w:rsid w:val="00BA78E8"/>
    <w:rsid w:val="00BB00AD"/>
    <w:rsid w:val="00BB1B0B"/>
    <w:rsid w:val="00BB589B"/>
    <w:rsid w:val="00BB79CA"/>
    <w:rsid w:val="00BB7BBB"/>
    <w:rsid w:val="00BC0547"/>
    <w:rsid w:val="00BC1339"/>
    <w:rsid w:val="00BC1341"/>
    <w:rsid w:val="00BC2471"/>
    <w:rsid w:val="00BC4D5A"/>
    <w:rsid w:val="00BC57CC"/>
    <w:rsid w:val="00BC5C34"/>
    <w:rsid w:val="00BC73C6"/>
    <w:rsid w:val="00BC7806"/>
    <w:rsid w:val="00BD1726"/>
    <w:rsid w:val="00BD33C0"/>
    <w:rsid w:val="00BD3F18"/>
    <w:rsid w:val="00BD4C63"/>
    <w:rsid w:val="00BD5F2B"/>
    <w:rsid w:val="00BD6A90"/>
    <w:rsid w:val="00BD6EBA"/>
    <w:rsid w:val="00BE0B5B"/>
    <w:rsid w:val="00BE41BE"/>
    <w:rsid w:val="00BE4981"/>
    <w:rsid w:val="00BE72C0"/>
    <w:rsid w:val="00BE7451"/>
    <w:rsid w:val="00BF10D0"/>
    <w:rsid w:val="00BF2EA2"/>
    <w:rsid w:val="00BF4EFD"/>
    <w:rsid w:val="00BF6D9A"/>
    <w:rsid w:val="00C01A04"/>
    <w:rsid w:val="00C01F98"/>
    <w:rsid w:val="00C05A1D"/>
    <w:rsid w:val="00C0699A"/>
    <w:rsid w:val="00C1153D"/>
    <w:rsid w:val="00C1195F"/>
    <w:rsid w:val="00C147D0"/>
    <w:rsid w:val="00C1544C"/>
    <w:rsid w:val="00C155CB"/>
    <w:rsid w:val="00C17C3A"/>
    <w:rsid w:val="00C21007"/>
    <w:rsid w:val="00C21DD2"/>
    <w:rsid w:val="00C234F0"/>
    <w:rsid w:val="00C23E47"/>
    <w:rsid w:val="00C2454B"/>
    <w:rsid w:val="00C2542B"/>
    <w:rsid w:val="00C306F4"/>
    <w:rsid w:val="00C31060"/>
    <w:rsid w:val="00C32BD8"/>
    <w:rsid w:val="00C33F4D"/>
    <w:rsid w:val="00C34C61"/>
    <w:rsid w:val="00C358CC"/>
    <w:rsid w:val="00C36D50"/>
    <w:rsid w:val="00C42E33"/>
    <w:rsid w:val="00C42EDA"/>
    <w:rsid w:val="00C43709"/>
    <w:rsid w:val="00C45DC2"/>
    <w:rsid w:val="00C50703"/>
    <w:rsid w:val="00C519FB"/>
    <w:rsid w:val="00C51FCC"/>
    <w:rsid w:val="00C52877"/>
    <w:rsid w:val="00C5316B"/>
    <w:rsid w:val="00C54EE1"/>
    <w:rsid w:val="00C557BB"/>
    <w:rsid w:val="00C559DA"/>
    <w:rsid w:val="00C602A1"/>
    <w:rsid w:val="00C6230A"/>
    <w:rsid w:val="00C62694"/>
    <w:rsid w:val="00C633A2"/>
    <w:rsid w:val="00C63CDB"/>
    <w:rsid w:val="00C6423C"/>
    <w:rsid w:val="00C6573F"/>
    <w:rsid w:val="00C66EF6"/>
    <w:rsid w:val="00C71098"/>
    <w:rsid w:val="00C71894"/>
    <w:rsid w:val="00C73D22"/>
    <w:rsid w:val="00C75827"/>
    <w:rsid w:val="00C7722A"/>
    <w:rsid w:val="00C77766"/>
    <w:rsid w:val="00C7794E"/>
    <w:rsid w:val="00C8032D"/>
    <w:rsid w:val="00C80512"/>
    <w:rsid w:val="00C8074D"/>
    <w:rsid w:val="00C83AE3"/>
    <w:rsid w:val="00C84C35"/>
    <w:rsid w:val="00C84F89"/>
    <w:rsid w:val="00C902FD"/>
    <w:rsid w:val="00C91DC8"/>
    <w:rsid w:val="00C93B64"/>
    <w:rsid w:val="00C93B84"/>
    <w:rsid w:val="00C94130"/>
    <w:rsid w:val="00C95B8D"/>
    <w:rsid w:val="00CA0B71"/>
    <w:rsid w:val="00CA10F5"/>
    <w:rsid w:val="00CA1D2A"/>
    <w:rsid w:val="00CA3CB2"/>
    <w:rsid w:val="00CA4033"/>
    <w:rsid w:val="00CA5B6D"/>
    <w:rsid w:val="00CA7E62"/>
    <w:rsid w:val="00CB183B"/>
    <w:rsid w:val="00CB2C5B"/>
    <w:rsid w:val="00CB4E13"/>
    <w:rsid w:val="00CB5C46"/>
    <w:rsid w:val="00CB6CDF"/>
    <w:rsid w:val="00CC07AC"/>
    <w:rsid w:val="00CC2899"/>
    <w:rsid w:val="00CC3C8B"/>
    <w:rsid w:val="00CC4250"/>
    <w:rsid w:val="00CC6AE8"/>
    <w:rsid w:val="00CD368B"/>
    <w:rsid w:val="00CD486C"/>
    <w:rsid w:val="00CD6CA5"/>
    <w:rsid w:val="00CE02BB"/>
    <w:rsid w:val="00CE087E"/>
    <w:rsid w:val="00CE09F1"/>
    <w:rsid w:val="00CE1F28"/>
    <w:rsid w:val="00CE2816"/>
    <w:rsid w:val="00CE622F"/>
    <w:rsid w:val="00CE7C55"/>
    <w:rsid w:val="00CF12A0"/>
    <w:rsid w:val="00CF1697"/>
    <w:rsid w:val="00CF2A0F"/>
    <w:rsid w:val="00CF38BE"/>
    <w:rsid w:val="00CF3DB6"/>
    <w:rsid w:val="00CF4C98"/>
    <w:rsid w:val="00CF6F88"/>
    <w:rsid w:val="00CF7D47"/>
    <w:rsid w:val="00CF7E32"/>
    <w:rsid w:val="00D0044D"/>
    <w:rsid w:val="00D0395C"/>
    <w:rsid w:val="00D06283"/>
    <w:rsid w:val="00D06603"/>
    <w:rsid w:val="00D06E10"/>
    <w:rsid w:val="00D07CFA"/>
    <w:rsid w:val="00D11FFD"/>
    <w:rsid w:val="00D13D0F"/>
    <w:rsid w:val="00D1548D"/>
    <w:rsid w:val="00D17CD5"/>
    <w:rsid w:val="00D2002D"/>
    <w:rsid w:val="00D20F47"/>
    <w:rsid w:val="00D23E29"/>
    <w:rsid w:val="00D30311"/>
    <w:rsid w:val="00D33CED"/>
    <w:rsid w:val="00D34D2F"/>
    <w:rsid w:val="00D40F7F"/>
    <w:rsid w:val="00D47386"/>
    <w:rsid w:val="00D4788C"/>
    <w:rsid w:val="00D52184"/>
    <w:rsid w:val="00D52B93"/>
    <w:rsid w:val="00D607CC"/>
    <w:rsid w:val="00D60D5F"/>
    <w:rsid w:val="00D6169F"/>
    <w:rsid w:val="00D6180E"/>
    <w:rsid w:val="00D646BA"/>
    <w:rsid w:val="00D669E9"/>
    <w:rsid w:val="00D67B50"/>
    <w:rsid w:val="00D71956"/>
    <w:rsid w:val="00D71F3A"/>
    <w:rsid w:val="00D73AEB"/>
    <w:rsid w:val="00D74537"/>
    <w:rsid w:val="00D74B1E"/>
    <w:rsid w:val="00D760FB"/>
    <w:rsid w:val="00D765D3"/>
    <w:rsid w:val="00D7723F"/>
    <w:rsid w:val="00D819F6"/>
    <w:rsid w:val="00D82CDD"/>
    <w:rsid w:val="00D83236"/>
    <w:rsid w:val="00D83996"/>
    <w:rsid w:val="00D83A10"/>
    <w:rsid w:val="00D84AD9"/>
    <w:rsid w:val="00D867FF"/>
    <w:rsid w:val="00D875B0"/>
    <w:rsid w:val="00D87895"/>
    <w:rsid w:val="00D924B1"/>
    <w:rsid w:val="00D96051"/>
    <w:rsid w:val="00D97F62"/>
    <w:rsid w:val="00DA1161"/>
    <w:rsid w:val="00DA1D34"/>
    <w:rsid w:val="00DA2323"/>
    <w:rsid w:val="00DA258F"/>
    <w:rsid w:val="00DA5F83"/>
    <w:rsid w:val="00DA6299"/>
    <w:rsid w:val="00DA6D24"/>
    <w:rsid w:val="00DB047A"/>
    <w:rsid w:val="00DB1511"/>
    <w:rsid w:val="00DB1DDA"/>
    <w:rsid w:val="00DB2FF2"/>
    <w:rsid w:val="00DB33A8"/>
    <w:rsid w:val="00DB48AC"/>
    <w:rsid w:val="00DB4AC0"/>
    <w:rsid w:val="00DB667C"/>
    <w:rsid w:val="00DB6DDF"/>
    <w:rsid w:val="00DB7CDA"/>
    <w:rsid w:val="00DC0D36"/>
    <w:rsid w:val="00DC1D72"/>
    <w:rsid w:val="00DD0204"/>
    <w:rsid w:val="00DD269A"/>
    <w:rsid w:val="00DD4139"/>
    <w:rsid w:val="00DD7652"/>
    <w:rsid w:val="00DD79E2"/>
    <w:rsid w:val="00DD7CBB"/>
    <w:rsid w:val="00DE0CDB"/>
    <w:rsid w:val="00DE117E"/>
    <w:rsid w:val="00DE2858"/>
    <w:rsid w:val="00DE2B27"/>
    <w:rsid w:val="00DE3434"/>
    <w:rsid w:val="00DE75A7"/>
    <w:rsid w:val="00DF14FC"/>
    <w:rsid w:val="00DF28B1"/>
    <w:rsid w:val="00DF3F53"/>
    <w:rsid w:val="00DF4AA8"/>
    <w:rsid w:val="00DF4B2D"/>
    <w:rsid w:val="00DF6B8A"/>
    <w:rsid w:val="00DF6D16"/>
    <w:rsid w:val="00DF7D3B"/>
    <w:rsid w:val="00E003AD"/>
    <w:rsid w:val="00E01058"/>
    <w:rsid w:val="00E05308"/>
    <w:rsid w:val="00E05E41"/>
    <w:rsid w:val="00E06DE0"/>
    <w:rsid w:val="00E070C2"/>
    <w:rsid w:val="00E07307"/>
    <w:rsid w:val="00E07DCD"/>
    <w:rsid w:val="00E14EDC"/>
    <w:rsid w:val="00E15940"/>
    <w:rsid w:val="00E163F9"/>
    <w:rsid w:val="00E17E57"/>
    <w:rsid w:val="00E22EA1"/>
    <w:rsid w:val="00E249F0"/>
    <w:rsid w:val="00E25436"/>
    <w:rsid w:val="00E260EF"/>
    <w:rsid w:val="00E302CB"/>
    <w:rsid w:val="00E31D2E"/>
    <w:rsid w:val="00E33115"/>
    <w:rsid w:val="00E33E5F"/>
    <w:rsid w:val="00E400F5"/>
    <w:rsid w:val="00E40882"/>
    <w:rsid w:val="00E4124F"/>
    <w:rsid w:val="00E4133D"/>
    <w:rsid w:val="00E42A95"/>
    <w:rsid w:val="00E435A0"/>
    <w:rsid w:val="00E44B18"/>
    <w:rsid w:val="00E44C70"/>
    <w:rsid w:val="00E4717B"/>
    <w:rsid w:val="00E50380"/>
    <w:rsid w:val="00E549C0"/>
    <w:rsid w:val="00E56CFB"/>
    <w:rsid w:val="00E570BC"/>
    <w:rsid w:val="00E60183"/>
    <w:rsid w:val="00E60355"/>
    <w:rsid w:val="00E60BAC"/>
    <w:rsid w:val="00E60FB9"/>
    <w:rsid w:val="00E620AE"/>
    <w:rsid w:val="00E62AC7"/>
    <w:rsid w:val="00E648B5"/>
    <w:rsid w:val="00E6494C"/>
    <w:rsid w:val="00E6497C"/>
    <w:rsid w:val="00E64D01"/>
    <w:rsid w:val="00E668F0"/>
    <w:rsid w:val="00E71668"/>
    <w:rsid w:val="00E716AF"/>
    <w:rsid w:val="00E72169"/>
    <w:rsid w:val="00E7240F"/>
    <w:rsid w:val="00E80627"/>
    <w:rsid w:val="00E842AD"/>
    <w:rsid w:val="00E84ABC"/>
    <w:rsid w:val="00E84DE3"/>
    <w:rsid w:val="00E86DC3"/>
    <w:rsid w:val="00E9046A"/>
    <w:rsid w:val="00E90732"/>
    <w:rsid w:val="00E90F4A"/>
    <w:rsid w:val="00E915DF"/>
    <w:rsid w:val="00E949C2"/>
    <w:rsid w:val="00E95B59"/>
    <w:rsid w:val="00EA1004"/>
    <w:rsid w:val="00EA2AAD"/>
    <w:rsid w:val="00EA3BC7"/>
    <w:rsid w:val="00EA4C01"/>
    <w:rsid w:val="00EA4D14"/>
    <w:rsid w:val="00EA6947"/>
    <w:rsid w:val="00EA79A6"/>
    <w:rsid w:val="00EB18AF"/>
    <w:rsid w:val="00EB416F"/>
    <w:rsid w:val="00EC06BA"/>
    <w:rsid w:val="00EC1B16"/>
    <w:rsid w:val="00EC32C3"/>
    <w:rsid w:val="00EC3B8F"/>
    <w:rsid w:val="00ED51AF"/>
    <w:rsid w:val="00ED7444"/>
    <w:rsid w:val="00EE0719"/>
    <w:rsid w:val="00EE099C"/>
    <w:rsid w:val="00EE1204"/>
    <w:rsid w:val="00EE1CA8"/>
    <w:rsid w:val="00EE2EE3"/>
    <w:rsid w:val="00EF408A"/>
    <w:rsid w:val="00EF5DBE"/>
    <w:rsid w:val="00EF62B4"/>
    <w:rsid w:val="00EF7B26"/>
    <w:rsid w:val="00F01F5F"/>
    <w:rsid w:val="00F0205D"/>
    <w:rsid w:val="00F04421"/>
    <w:rsid w:val="00F06C56"/>
    <w:rsid w:val="00F10005"/>
    <w:rsid w:val="00F10394"/>
    <w:rsid w:val="00F10E09"/>
    <w:rsid w:val="00F1123A"/>
    <w:rsid w:val="00F1197A"/>
    <w:rsid w:val="00F13DB8"/>
    <w:rsid w:val="00F143DF"/>
    <w:rsid w:val="00F150DD"/>
    <w:rsid w:val="00F20B50"/>
    <w:rsid w:val="00F20E8E"/>
    <w:rsid w:val="00F2174F"/>
    <w:rsid w:val="00F21916"/>
    <w:rsid w:val="00F24E28"/>
    <w:rsid w:val="00F3041E"/>
    <w:rsid w:val="00F30FAA"/>
    <w:rsid w:val="00F32084"/>
    <w:rsid w:val="00F34930"/>
    <w:rsid w:val="00F3585E"/>
    <w:rsid w:val="00F360D7"/>
    <w:rsid w:val="00F36270"/>
    <w:rsid w:val="00F41081"/>
    <w:rsid w:val="00F41342"/>
    <w:rsid w:val="00F41D8E"/>
    <w:rsid w:val="00F42BEB"/>
    <w:rsid w:val="00F44405"/>
    <w:rsid w:val="00F46820"/>
    <w:rsid w:val="00F47DE9"/>
    <w:rsid w:val="00F502E7"/>
    <w:rsid w:val="00F52F42"/>
    <w:rsid w:val="00F53A19"/>
    <w:rsid w:val="00F55823"/>
    <w:rsid w:val="00F56D6E"/>
    <w:rsid w:val="00F57B03"/>
    <w:rsid w:val="00F60974"/>
    <w:rsid w:val="00F6100C"/>
    <w:rsid w:val="00F61AC3"/>
    <w:rsid w:val="00F641B0"/>
    <w:rsid w:val="00F65028"/>
    <w:rsid w:val="00F664F8"/>
    <w:rsid w:val="00F669C6"/>
    <w:rsid w:val="00F6719A"/>
    <w:rsid w:val="00F672E5"/>
    <w:rsid w:val="00F70890"/>
    <w:rsid w:val="00F73079"/>
    <w:rsid w:val="00F77E0B"/>
    <w:rsid w:val="00F83BCB"/>
    <w:rsid w:val="00F854A8"/>
    <w:rsid w:val="00F86B92"/>
    <w:rsid w:val="00F86D81"/>
    <w:rsid w:val="00F917B0"/>
    <w:rsid w:val="00F91834"/>
    <w:rsid w:val="00F92734"/>
    <w:rsid w:val="00F93A34"/>
    <w:rsid w:val="00F95CFC"/>
    <w:rsid w:val="00F95DC3"/>
    <w:rsid w:val="00F9641A"/>
    <w:rsid w:val="00F97E90"/>
    <w:rsid w:val="00FA1024"/>
    <w:rsid w:val="00FA1B8A"/>
    <w:rsid w:val="00FA3450"/>
    <w:rsid w:val="00FA34EF"/>
    <w:rsid w:val="00FA4910"/>
    <w:rsid w:val="00FA54F5"/>
    <w:rsid w:val="00FA6BCF"/>
    <w:rsid w:val="00FA736A"/>
    <w:rsid w:val="00FA7EF0"/>
    <w:rsid w:val="00FB203E"/>
    <w:rsid w:val="00FB32C8"/>
    <w:rsid w:val="00FB37A9"/>
    <w:rsid w:val="00FB58C3"/>
    <w:rsid w:val="00FB6C66"/>
    <w:rsid w:val="00FB6D69"/>
    <w:rsid w:val="00FB74AE"/>
    <w:rsid w:val="00FB7FB7"/>
    <w:rsid w:val="00FC1C50"/>
    <w:rsid w:val="00FC282C"/>
    <w:rsid w:val="00FC6B3C"/>
    <w:rsid w:val="00FD27D6"/>
    <w:rsid w:val="00FD32AD"/>
    <w:rsid w:val="00FD380A"/>
    <w:rsid w:val="00FD5755"/>
    <w:rsid w:val="00FD6F52"/>
    <w:rsid w:val="00FD7556"/>
    <w:rsid w:val="00FE014F"/>
    <w:rsid w:val="00FE03A3"/>
    <w:rsid w:val="00FE4058"/>
    <w:rsid w:val="00FE6647"/>
    <w:rsid w:val="00FE6EE1"/>
    <w:rsid w:val="00FF177E"/>
    <w:rsid w:val="00FF3996"/>
    <w:rsid w:val="00FF41F2"/>
    <w:rsid w:val="00FF5651"/>
    <w:rsid w:val="00FF769B"/>
    <w:rsid w:val="00FF7D7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659D108C"/>
  <w14:defaultImageDpi w14:val="32767"/>
  <w15:chartTrackingRefBased/>
  <w15:docId w15:val="{811B2E17-3DCF-2C47-835D-1047632E36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Body CS)"/>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F4382"/>
    <w:rPr>
      <w:rFonts w:eastAsia="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F42BEB"/>
    <w:rPr>
      <w:sz w:val="16"/>
      <w:szCs w:val="16"/>
    </w:rPr>
  </w:style>
  <w:style w:type="paragraph" w:styleId="CommentText">
    <w:name w:val="annotation text"/>
    <w:basedOn w:val="Normal"/>
    <w:link w:val="CommentTextChar"/>
    <w:uiPriority w:val="99"/>
    <w:unhideWhenUsed/>
    <w:rsid w:val="00F42BEB"/>
    <w:rPr>
      <w:sz w:val="20"/>
      <w:szCs w:val="20"/>
    </w:rPr>
  </w:style>
  <w:style w:type="character" w:customStyle="1" w:styleId="CommentTextChar">
    <w:name w:val="Comment Text Char"/>
    <w:basedOn w:val="DefaultParagraphFont"/>
    <w:link w:val="CommentText"/>
    <w:uiPriority w:val="99"/>
    <w:rsid w:val="00F42BEB"/>
    <w:rPr>
      <w:rFonts w:eastAsia="Times New Roman" w:cs="Times New Roman"/>
      <w:sz w:val="20"/>
      <w:szCs w:val="20"/>
    </w:rPr>
  </w:style>
  <w:style w:type="character" w:styleId="PlaceholderText">
    <w:name w:val="Placeholder Text"/>
    <w:basedOn w:val="DefaultParagraphFont"/>
    <w:uiPriority w:val="99"/>
    <w:semiHidden/>
    <w:rsid w:val="00D74B1E"/>
    <w:rPr>
      <w:color w:val="808080"/>
    </w:rPr>
  </w:style>
  <w:style w:type="character" w:styleId="LineNumber">
    <w:name w:val="line number"/>
    <w:basedOn w:val="DefaultParagraphFont"/>
    <w:uiPriority w:val="99"/>
    <w:semiHidden/>
    <w:unhideWhenUsed/>
    <w:rsid w:val="005B0115"/>
  </w:style>
  <w:style w:type="paragraph" w:styleId="CommentSubject">
    <w:name w:val="annotation subject"/>
    <w:basedOn w:val="CommentText"/>
    <w:next w:val="CommentText"/>
    <w:link w:val="CommentSubjectChar"/>
    <w:uiPriority w:val="99"/>
    <w:semiHidden/>
    <w:unhideWhenUsed/>
    <w:rsid w:val="00247CFD"/>
    <w:rPr>
      <w:b/>
      <w:bCs/>
    </w:rPr>
  </w:style>
  <w:style w:type="character" w:customStyle="1" w:styleId="CommentSubjectChar">
    <w:name w:val="Comment Subject Char"/>
    <w:basedOn w:val="CommentTextChar"/>
    <w:link w:val="CommentSubject"/>
    <w:uiPriority w:val="99"/>
    <w:semiHidden/>
    <w:rsid w:val="00247CFD"/>
    <w:rPr>
      <w:rFonts w:eastAsia="Times New Roman" w:cs="Times New Roman"/>
      <w:b/>
      <w:bCs/>
      <w:sz w:val="20"/>
      <w:szCs w:val="20"/>
    </w:rPr>
  </w:style>
  <w:style w:type="paragraph" w:styleId="PlainText">
    <w:name w:val="Plain Text"/>
    <w:basedOn w:val="Normal"/>
    <w:link w:val="PlainTextChar"/>
    <w:uiPriority w:val="99"/>
    <w:unhideWhenUsed/>
    <w:rsid w:val="00C71098"/>
    <w:rPr>
      <w:rFonts w:ascii="Consolas" w:eastAsiaTheme="minorHAnsi" w:hAnsi="Consolas" w:cs="Consolas"/>
      <w:sz w:val="21"/>
      <w:szCs w:val="21"/>
    </w:rPr>
  </w:style>
  <w:style w:type="character" w:customStyle="1" w:styleId="PlainTextChar">
    <w:name w:val="Plain Text Char"/>
    <w:basedOn w:val="DefaultParagraphFont"/>
    <w:link w:val="PlainText"/>
    <w:uiPriority w:val="99"/>
    <w:rsid w:val="00C71098"/>
    <w:rPr>
      <w:rFonts w:ascii="Consolas" w:hAnsi="Consolas" w:cs="Consolas"/>
      <w:sz w:val="21"/>
      <w:szCs w:val="21"/>
    </w:rPr>
  </w:style>
  <w:style w:type="paragraph" w:styleId="Header">
    <w:name w:val="header"/>
    <w:basedOn w:val="Normal"/>
    <w:link w:val="HeaderChar"/>
    <w:uiPriority w:val="99"/>
    <w:unhideWhenUsed/>
    <w:rsid w:val="00BE0B5B"/>
    <w:pPr>
      <w:tabs>
        <w:tab w:val="center" w:pos="4680"/>
        <w:tab w:val="right" w:pos="9360"/>
      </w:tabs>
    </w:pPr>
  </w:style>
  <w:style w:type="character" w:customStyle="1" w:styleId="HeaderChar">
    <w:name w:val="Header Char"/>
    <w:basedOn w:val="DefaultParagraphFont"/>
    <w:link w:val="Header"/>
    <w:uiPriority w:val="99"/>
    <w:rsid w:val="00BE0B5B"/>
    <w:rPr>
      <w:rFonts w:eastAsia="Times New Roman" w:cs="Times New Roman"/>
    </w:rPr>
  </w:style>
  <w:style w:type="paragraph" w:styleId="Footer">
    <w:name w:val="footer"/>
    <w:basedOn w:val="Normal"/>
    <w:link w:val="FooterChar"/>
    <w:uiPriority w:val="99"/>
    <w:unhideWhenUsed/>
    <w:rsid w:val="00BE0B5B"/>
    <w:pPr>
      <w:tabs>
        <w:tab w:val="center" w:pos="4680"/>
        <w:tab w:val="right" w:pos="9360"/>
      </w:tabs>
    </w:pPr>
  </w:style>
  <w:style w:type="character" w:customStyle="1" w:styleId="FooterChar">
    <w:name w:val="Footer Char"/>
    <w:basedOn w:val="DefaultParagraphFont"/>
    <w:link w:val="Footer"/>
    <w:uiPriority w:val="99"/>
    <w:rsid w:val="00BE0B5B"/>
    <w:rPr>
      <w:rFonts w:eastAsia="Times New Roman" w:cs="Times New Roman"/>
    </w:rPr>
  </w:style>
  <w:style w:type="character" w:styleId="PageNumber">
    <w:name w:val="page number"/>
    <w:basedOn w:val="DefaultParagraphFont"/>
    <w:uiPriority w:val="99"/>
    <w:semiHidden/>
    <w:unhideWhenUsed/>
    <w:rsid w:val="00BE0B5B"/>
  </w:style>
  <w:style w:type="paragraph" w:styleId="ListParagraph">
    <w:name w:val="List Paragraph"/>
    <w:basedOn w:val="Normal"/>
    <w:uiPriority w:val="34"/>
    <w:qFormat/>
    <w:rsid w:val="001D4D48"/>
    <w:pPr>
      <w:ind w:left="720"/>
      <w:contextualSpacing/>
    </w:pPr>
  </w:style>
  <w:style w:type="paragraph" w:styleId="BalloonText">
    <w:name w:val="Balloon Text"/>
    <w:basedOn w:val="Normal"/>
    <w:link w:val="BalloonTextChar"/>
    <w:uiPriority w:val="99"/>
    <w:semiHidden/>
    <w:unhideWhenUsed/>
    <w:rsid w:val="00F24E28"/>
    <w:rPr>
      <w:sz w:val="18"/>
      <w:szCs w:val="18"/>
    </w:rPr>
  </w:style>
  <w:style w:type="character" w:customStyle="1" w:styleId="BalloonTextChar">
    <w:name w:val="Balloon Text Char"/>
    <w:basedOn w:val="DefaultParagraphFont"/>
    <w:link w:val="BalloonText"/>
    <w:uiPriority w:val="99"/>
    <w:semiHidden/>
    <w:rsid w:val="00F24E28"/>
    <w:rPr>
      <w:rFonts w:eastAsia="Times New Roman" w:cs="Times New Roman"/>
      <w:sz w:val="18"/>
      <w:szCs w:val="18"/>
    </w:rPr>
  </w:style>
  <w:style w:type="paragraph" w:styleId="Revision">
    <w:name w:val="Revision"/>
    <w:hidden/>
    <w:uiPriority w:val="99"/>
    <w:semiHidden/>
    <w:rsid w:val="00444BB3"/>
    <w:rPr>
      <w:rFonts w:eastAsia="Times New Roman" w:cs="Times New Roman"/>
    </w:rPr>
  </w:style>
  <w:style w:type="character" w:styleId="Emphasis">
    <w:name w:val="Emphasis"/>
    <w:basedOn w:val="DefaultParagraphFont"/>
    <w:uiPriority w:val="20"/>
    <w:qFormat/>
    <w:rsid w:val="00D0044D"/>
    <w:rPr>
      <w:i/>
      <w:iCs/>
    </w:rPr>
  </w:style>
  <w:style w:type="character" w:styleId="Hyperlink">
    <w:name w:val="Hyperlink"/>
    <w:basedOn w:val="DefaultParagraphFont"/>
    <w:uiPriority w:val="99"/>
    <w:unhideWhenUsed/>
    <w:rsid w:val="004A3AB0"/>
    <w:rPr>
      <w:color w:val="0563C1" w:themeColor="hyperlink"/>
      <w:u w:val="single"/>
    </w:rPr>
  </w:style>
  <w:style w:type="character" w:styleId="UnresolvedMention">
    <w:name w:val="Unresolved Mention"/>
    <w:basedOn w:val="DefaultParagraphFont"/>
    <w:uiPriority w:val="99"/>
    <w:semiHidden/>
    <w:unhideWhenUsed/>
    <w:rsid w:val="004A3AB0"/>
    <w:rPr>
      <w:color w:val="605E5C"/>
      <w:shd w:val="clear" w:color="auto" w:fill="E1DFDD"/>
    </w:rPr>
  </w:style>
  <w:style w:type="table" w:styleId="TableGrid">
    <w:name w:val="Table Grid"/>
    <w:basedOn w:val="TableNormal"/>
    <w:uiPriority w:val="39"/>
    <w:rsid w:val="0008081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974">
      <w:bodyDiv w:val="1"/>
      <w:marLeft w:val="0"/>
      <w:marRight w:val="0"/>
      <w:marTop w:val="0"/>
      <w:marBottom w:val="0"/>
      <w:divBdr>
        <w:top w:val="none" w:sz="0" w:space="0" w:color="auto"/>
        <w:left w:val="none" w:sz="0" w:space="0" w:color="auto"/>
        <w:bottom w:val="none" w:sz="0" w:space="0" w:color="auto"/>
        <w:right w:val="none" w:sz="0" w:space="0" w:color="auto"/>
      </w:divBdr>
    </w:div>
    <w:div w:id="277910">
      <w:bodyDiv w:val="1"/>
      <w:marLeft w:val="0"/>
      <w:marRight w:val="0"/>
      <w:marTop w:val="0"/>
      <w:marBottom w:val="0"/>
      <w:divBdr>
        <w:top w:val="none" w:sz="0" w:space="0" w:color="auto"/>
        <w:left w:val="none" w:sz="0" w:space="0" w:color="auto"/>
        <w:bottom w:val="none" w:sz="0" w:space="0" w:color="auto"/>
        <w:right w:val="none" w:sz="0" w:space="0" w:color="auto"/>
      </w:divBdr>
    </w:div>
    <w:div w:id="3554058">
      <w:bodyDiv w:val="1"/>
      <w:marLeft w:val="0"/>
      <w:marRight w:val="0"/>
      <w:marTop w:val="0"/>
      <w:marBottom w:val="0"/>
      <w:divBdr>
        <w:top w:val="none" w:sz="0" w:space="0" w:color="auto"/>
        <w:left w:val="none" w:sz="0" w:space="0" w:color="auto"/>
        <w:bottom w:val="none" w:sz="0" w:space="0" w:color="auto"/>
        <w:right w:val="none" w:sz="0" w:space="0" w:color="auto"/>
      </w:divBdr>
    </w:div>
    <w:div w:id="5982428">
      <w:bodyDiv w:val="1"/>
      <w:marLeft w:val="0"/>
      <w:marRight w:val="0"/>
      <w:marTop w:val="0"/>
      <w:marBottom w:val="0"/>
      <w:divBdr>
        <w:top w:val="none" w:sz="0" w:space="0" w:color="auto"/>
        <w:left w:val="none" w:sz="0" w:space="0" w:color="auto"/>
        <w:bottom w:val="none" w:sz="0" w:space="0" w:color="auto"/>
        <w:right w:val="none" w:sz="0" w:space="0" w:color="auto"/>
      </w:divBdr>
    </w:div>
    <w:div w:id="7024453">
      <w:bodyDiv w:val="1"/>
      <w:marLeft w:val="0"/>
      <w:marRight w:val="0"/>
      <w:marTop w:val="0"/>
      <w:marBottom w:val="0"/>
      <w:divBdr>
        <w:top w:val="none" w:sz="0" w:space="0" w:color="auto"/>
        <w:left w:val="none" w:sz="0" w:space="0" w:color="auto"/>
        <w:bottom w:val="none" w:sz="0" w:space="0" w:color="auto"/>
        <w:right w:val="none" w:sz="0" w:space="0" w:color="auto"/>
      </w:divBdr>
    </w:div>
    <w:div w:id="10231145">
      <w:bodyDiv w:val="1"/>
      <w:marLeft w:val="0"/>
      <w:marRight w:val="0"/>
      <w:marTop w:val="0"/>
      <w:marBottom w:val="0"/>
      <w:divBdr>
        <w:top w:val="none" w:sz="0" w:space="0" w:color="auto"/>
        <w:left w:val="none" w:sz="0" w:space="0" w:color="auto"/>
        <w:bottom w:val="none" w:sz="0" w:space="0" w:color="auto"/>
        <w:right w:val="none" w:sz="0" w:space="0" w:color="auto"/>
      </w:divBdr>
    </w:div>
    <w:div w:id="13777117">
      <w:bodyDiv w:val="1"/>
      <w:marLeft w:val="0"/>
      <w:marRight w:val="0"/>
      <w:marTop w:val="0"/>
      <w:marBottom w:val="0"/>
      <w:divBdr>
        <w:top w:val="none" w:sz="0" w:space="0" w:color="auto"/>
        <w:left w:val="none" w:sz="0" w:space="0" w:color="auto"/>
        <w:bottom w:val="none" w:sz="0" w:space="0" w:color="auto"/>
        <w:right w:val="none" w:sz="0" w:space="0" w:color="auto"/>
      </w:divBdr>
    </w:div>
    <w:div w:id="13964837">
      <w:bodyDiv w:val="1"/>
      <w:marLeft w:val="0"/>
      <w:marRight w:val="0"/>
      <w:marTop w:val="0"/>
      <w:marBottom w:val="0"/>
      <w:divBdr>
        <w:top w:val="none" w:sz="0" w:space="0" w:color="auto"/>
        <w:left w:val="none" w:sz="0" w:space="0" w:color="auto"/>
        <w:bottom w:val="none" w:sz="0" w:space="0" w:color="auto"/>
        <w:right w:val="none" w:sz="0" w:space="0" w:color="auto"/>
      </w:divBdr>
    </w:div>
    <w:div w:id="17317522">
      <w:bodyDiv w:val="1"/>
      <w:marLeft w:val="0"/>
      <w:marRight w:val="0"/>
      <w:marTop w:val="0"/>
      <w:marBottom w:val="0"/>
      <w:divBdr>
        <w:top w:val="none" w:sz="0" w:space="0" w:color="auto"/>
        <w:left w:val="none" w:sz="0" w:space="0" w:color="auto"/>
        <w:bottom w:val="none" w:sz="0" w:space="0" w:color="auto"/>
        <w:right w:val="none" w:sz="0" w:space="0" w:color="auto"/>
      </w:divBdr>
    </w:div>
    <w:div w:id="17389572">
      <w:bodyDiv w:val="1"/>
      <w:marLeft w:val="0"/>
      <w:marRight w:val="0"/>
      <w:marTop w:val="0"/>
      <w:marBottom w:val="0"/>
      <w:divBdr>
        <w:top w:val="none" w:sz="0" w:space="0" w:color="auto"/>
        <w:left w:val="none" w:sz="0" w:space="0" w:color="auto"/>
        <w:bottom w:val="none" w:sz="0" w:space="0" w:color="auto"/>
        <w:right w:val="none" w:sz="0" w:space="0" w:color="auto"/>
      </w:divBdr>
    </w:div>
    <w:div w:id="19281510">
      <w:bodyDiv w:val="1"/>
      <w:marLeft w:val="0"/>
      <w:marRight w:val="0"/>
      <w:marTop w:val="0"/>
      <w:marBottom w:val="0"/>
      <w:divBdr>
        <w:top w:val="none" w:sz="0" w:space="0" w:color="auto"/>
        <w:left w:val="none" w:sz="0" w:space="0" w:color="auto"/>
        <w:bottom w:val="none" w:sz="0" w:space="0" w:color="auto"/>
        <w:right w:val="none" w:sz="0" w:space="0" w:color="auto"/>
      </w:divBdr>
    </w:div>
    <w:div w:id="20135818">
      <w:bodyDiv w:val="1"/>
      <w:marLeft w:val="0"/>
      <w:marRight w:val="0"/>
      <w:marTop w:val="0"/>
      <w:marBottom w:val="0"/>
      <w:divBdr>
        <w:top w:val="none" w:sz="0" w:space="0" w:color="auto"/>
        <w:left w:val="none" w:sz="0" w:space="0" w:color="auto"/>
        <w:bottom w:val="none" w:sz="0" w:space="0" w:color="auto"/>
        <w:right w:val="none" w:sz="0" w:space="0" w:color="auto"/>
      </w:divBdr>
    </w:div>
    <w:div w:id="20983516">
      <w:bodyDiv w:val="1"/>
      <w:marLeft w:val="0"/>
      <w:marRight w:val="0"/>
      <w:marTop w:val="0"/>
      <w:marBottom w:val="0"/>
      <w:divBdr>
        <w:top w:val="none" w:sz="0" w:space="0" w:color="auto"/>
        <w:left w:val="none" w:sz="0" w:space="0" w:color="auto"/>
        <w:bottom w:val="none" w:sz="0" w:space="0" w:color="auto"/>
        <w:right w:val="none" w:sz="0" w:space="0" w:color="auto"/>
      </w:divBdr>
    </w:div>
    <w:div w:id="21439871">
      <w:bodyDiv w:val="1"/>
      <w:marLeft w:val="0"/>
      <w:marRight w:val="0"/>
      <w:marTop w:val="0"/>
      <w:marBottom w:val="0"/>
      <w:divBdr>
        <w:top w:val="none" w:sz="0" w:space="0" w:color="auto"/>
        <w:left w:val="none" w:sz="0" w:space="0" w:color="auto"/>
        <w:bottom w:val="none" w:sz="0" w:space="0" w:color="auto"/>
        <w:right w:val="none" w:sz="0" w:space="0" w:color="auto"/>
      </w:divBdr>
    </w:div>
    <w:div w:id="23674800">
      <w:bodyDiv w:val="1"/>
      <w:marLeft w:val="0"/>
      <w:marRight w:val="0"/>
      <w:marTop w:val="0"/>
      <w:marBottom w:val="0"/>
      <w:divBdr>
        <w:top w:val="none" w:sz="0" w:space="0" w:color="auto"/>
        <w:left w:val="none" w:sz="0" w:space="0" w:color="auto"/>
        <w:bottom w:val="none" w:sz="0" w:space="0" w:color="auto"/>
        <w:right w:val="none" w:sz="0" w:space="0" w:color="auto"/>
      </w:divBdr>
    </w:div>
    <w:div w:id="24869837">
      <w:bodyDiv w:val="1"/>
      <w:marLeft w:val="0"/>
      <w:marRight w:val="0"/>
      <w:marTop w:val="0"/>
      <w:marBottom w:val="0"/>
      <w:divBdr>
        <w:top w:val="none" w:sz="0" w:space="0" w:color="auto"/>
        <w:left w:val="none" w:sz="0" w:space="0" w:color="auto"/>
        <w:bottom w:val="none" w:sz="0" w:space="0" w:color="auto"/>
        <w:right w:val="none" w:sz="0" w:space="0" w:color="auto"/>
      </w:divBdr>
    </w:div>
    <w:div w:id="25563991">
      <w:bodyDiv w:val="1"/>
      <w:marLeft w:val="0"/>
      <w:marRight w:val="0"/>
      <w:marTop w:val="0"/>
      <w:marBottom w:val="0"/>
      <w:divBdr>
        <w:top w:val="none" w:sz="0" w:space="0" w:color="auto"/>
        <w:left w:val="none" w:sz="0" w:space="0" w:color="auto"/>
        <w:bottom w:val="none" w:sz="0" w:space="0" w:color="auto"/>
        <w:right w:val="none" w:sz="0" w:space="0" w:color="auto"/>
      </w:divBdr>
    </w:div>
    <w:div w:id="28605368">
      <w:bodyDiv w:val="1"/>
      <w:marLeft w:val="0"/>
      <w:marRight w:val="0"/>
      <w:marTop w:val="0"/>
      <w:marBottom w:val="0"/>
      <w:divBdr>
        <w:top w:val="none" w:sz="0" w:space="0" w:color="auto"/>
        <w:left w:val="none" w:sz="0" w:space="0" w:color="auto"/>
        <w:bottom w:val="none" w:sz="0" w:space="0" w:color="auto"/>
        <w:right w:val="none" w:sz="0" w:space="0" w:color="auto"/>
      </w:divBdr>
    </w:div>
    <w:div w:id="31156929">
      <w:bodyDiv w:val="1"/>
      <w:marLeft w:val="0"/>
      <w:marRight w:val="0"/>
      <w:marTop w:val="0"/>
      <w:marBottom w:val="0"/>
      <w:divBdr>
        <w:top w:val="none" w:sz="0" w:space="0" w:color="auto"/>
        <w:left w:val="none" w:sz="0" w:space="0" w:color="auto"/>
        <w:bottom w:val="none" w:sz="0" w:space="0" w:color="auto"/>
        <w:right w:val="none" w:sz="0" w:space="0" w:color="auto"/>
      </w:divBdr>
    </w:div>
    <w:div w:id="31224979">
      <w:bodyDiv w:val="1"/>
      <w:marLeft w:val="0"/>
      <w:marRight w:val="0"/>
      <w:marTop w:val="0"/>
      <w:marBottom w:val="0"/>
      <w:divBdr>
        <w:top w:val="none" w:sz="0" w:space="0" w:color="auto"/>
        <w:left w:val="none" w:sz="0" w:space="0" w:color="auto"/>
        <w:bottom w:val="none" w:sz="0" w:space="0" w:color="auto"/>
        <w:right w:val="none" w:sz="0" w:space="0" w:color="auto"/>
      </w:divBdr>
    </w:div>
    <w:div w:id="33041811">
      <w:bodyDiv w:val="1"/>
      <w:marLeft w:val="0"/>
      <w:marRight w:val="0"/>
      <w:marTop w:val="0"/>
      <w:marBottom w:val="0"/>
      <w:divBdr>
        <w:top w:val="none" w:sz="0" w:space="0" w:color="auto"/>
        <w:left w:val="none" w:sz="0" w:space="0" w:color="auto"/>
        <w:bottom w:val="none" w:sz="0" w:space="0" w:color="auto"/>
        <w:right w:val="none" w:sz="0" w:space="0" w:color="auto"/>
      </w:divBdr>
    </w:div>
    <w:div w:id="36054552">
      <w:bodyDiv w:val="1"/>
      <w:marLeft w:val="0"/>
      <w:marRight w:val="0"/>
      <w:marTop w:val="0"/>
      <w:marBottom w:val="0"/>
      <w:divBdr>
        <w:top w:val="none" w:sz="0" w:space="0" w:color="auto"/>
        <w:left w:val="none" w:sz="0" w:space="0" w:color="auto"/>
        <w:bottom w:val="none" w:sz="0" w:space="0" w:color="auto"/>
        <w:right w:val="none" w:sz="0" w:space="0" w:color="auto"/>
      </w:divBdr>
    </w:div>
    <w:div w:id="36323747">
      <w:bodyDiv w:val="1"/>
      <w:marLeft w:val="0"/>
      <w:marRight w:val="0"/>
      <w:marTop w:val="0"/>
      <w:marBottom w:val="0"/>
      <w:divBdr>
        <w:top w:val="none" w:sz="0" w:space="0" w:color="auto"/>
        <w:left w:val="none" w:sz="0" w:space="0" w:color="auto"/>
        <w:bottom w:val="none" w:sz="0" w:space="0" w:color="auto"/>
        <w:right w:val="none" w:sz="0" w:space="0" w:color="auto"/>
      </w:divBdr>
    </w:div>
    <w:div w:id="37359071">
      <w:bodyDiv w:val="1"/>
      <w:marLeft w:val="0"/>
      <w:marRight w:val="0"/>
      <w:marTop w:val="0"/>
      <w:marBottom w:val="0"/>
      <w:divBdr>
        <w:top w:val="none" w:sz="0" w:space="0" w:color="auto"/>
        <w:left w:val="none" w:sz="0" w:space="0" w:color="auto"/>
        <w:bottom w:val="none" w:sz="0" w:space="0" w:color="auto"/>
        <w:right w:val="none" w:sz="0" w:space="0" w:color="auto"/>
      </w:divBdr>
    </w:div>
    <w:div w:id="38554463">
      <w:bodyDiv w:val="1"/>
      <w:marLeft w:val="0"/>
      <w:marRight w:val="0"/>
      <w:marTop w:val="0"/>
      <w:marBottom w:val="0"/>
      <w:divBdr>
        <w:top w:val="none" w:sz="0" w:space="0" w:color="auto"/>
        <w:left w:val="none" w:sz="0" w:space="0" w:color="auto"/>
        <w:bottom w:val="none" w:sz="0" w:space="0" w:color="auto"/>
        <w:right w:val="none" w:sz="0" w:space="0" w:color="auto"/>
      </w:divBdr>
    </w:div>
    <w:div w:id="39130006">
      <w:bodyDiv w:val="1"/>
      <w:marLeft w:val="0"/>
      <w:marRight w:val="0"/>
      <w:marTop w:val="0"/>
      <w:marBottom w:val="0"/>
      <w:divBdr>
        <w:top w:val="none" w:sz="0" w:space="0" w:color="auto"/>
        <w:left w:val="none" w:sz="0" w:space="0" w:color="auto"/>
        <w:bottom w:val="none" w:sz="0" w:space="0" w:color="auto"/>
        <w:right w:val="none" w:sz="0" w:space="0" w:color="auto"/>
      </w:divBdr>
    </w:div>
    <w:div w:id="39403887">
      <w:bodyDiv w:val="1"/>
      <w:marLeft w:val="0"/>
      <w:marRight w:val="0"/>
      <w:marTop w:val="0"/>
      <w:marBottom w:val="0"/>
      <w:divBdr>
        <w:top w:val="none" w:sz="0" w:space="0" w:color="auto"/>
        <w:left w:val="none" w:sz="0" w:space="0" w:color="auto"/>
        <w:bottom w:val="none" w:sz="0" w:space="0" w:color="auto"/>
        <w:right w:val="none" w:sz="0" w:space="0" w:color="auto"/>
      </w:divBdr>
    </w:div>
    <w:div w:id="39986036">
      <w:bodyDiv w:val="1"/>
      <w:marLeft w:val="0"/>
      <w:marRight w:val="0"/>
      <w:marTop w:val="0"/>
      <w:marBottom w:val="0"/>
      <w:divBdr>
        <w:top w:val="none" w:sz="0" w:space="0" w:color="auto"/>
        <w:left w:val="none" w:sz="0" w:space="0" w:color="auto"/>
        <w:bottom w:val="none" w:sz="0" w:space="0" w:color="auto"/>
        <w:right w:val="none" w:sz="0" w:space="0" w:color="auto"/>
      </w:divBdr>
    </w:div>
    <w:div w:id="41177682">
      <w:bodyDiv w:val="1"/>
      <w:marLeft w:val="0"/>
      <w:marRight w:val="0"/>
      <w:marTop w:val="0"/>
      <w:marBottom w:val="0"/>
      <w:divBdr>
        <w:top w:val="none" w:sz="0" w:space="0" w:color="auto"/>
        <w:left w:val="none" w:sz="0" w:space="0" w:color="auto"/>
        <w:bottom w:val="none" w:sz="0" w:space="0" w:color="auto"/>
        <w:right w:val="none" w:sz="0" w:space="0" w:color="auto"/>
      </w:divBdr>
    </w:div>
    <w:div w:id="42145572">
      <w:bodyDiv w:val="1"/>
      <w:marLeft w:val="0"/>
      <w:marRight w:val="0"/>
      <w:marTop w:val="0"/>
      <w:marBottom w:val="0"/>
      <w:divBdr>
        <w:top w:val="none" w:sz="0" w:space="0" w:color="auto"/>
        <w:left w:val="none" w:sz="0" w:space="0" w:color="auto"/>
        <w:bottom w:val="none" w:sz="0" w:space="0" w:color="auto"/>
        <w:right w:val="none" w:sz="0" w:space="0" w:color="auto"/>
      </w:divBdr>
    </w:div>
    <w:div w:id="49110149">
      <w:bodyDiv w:val="1"/>
      <w:marLeft w:val="0"/>
      <w:marRight w:val="0"/>
      <w:marTop w:val="0"/>
      <w:marBottom w:val="0"/>
      <w:divBdr>
        <w:top w:val="none" w:sz="0" w:space="0" w:color="auto"/>
        <w:left w:val="none" w:sz="0" w:space="0" w:color="auto"/>
        <w:bottom w:val="none" w:sz="0" w:space="0" w:color="auto"/>
        <w:right w:val="none" w:sz="0" w:space="0" w:color="auto"/>
      </w:divBdr>
    </w:div>
    <w:div w:id="51468116">
      <w:bodyDiv w:val="1"/>
      <w:marLeft w:val="0"/>
      <w:marRight w:val="0"/>
      <w:marTop w:val="0"/>
      <w:marBottom w:val="0"/>
      <w:divBdr>
        <w:top w:val="none" w:sz="0" w:space="0" w:color="auto"/>
        <w:left w:val="none" w:sz="0" w:space="0" w:color="auto"/>
        <w:bottom w:val="none" w:sz="0" w:space="0" w:color="auto"/>
        <w:right w:val="none" w:sz="0" w:space="0" w:color="auto"/>
      </w:divBdr>
    </w:div>
    <w:div w:id="52386416">
      <w:bodyDiv w:val="1"/>
      <w:marLeft w:val="0"/>
      <w:marRight w:val="0"/>
      <w:marTop w:val="0"/>
      <w:marBottom w:val="0"/>
      <w:divBdr>
        <w:top w:val="none" w:sz="0" w:space="0" w:color="auto"/>
        <w:left w:val="none" w:sz="0" w:space="0" w:color="auto"/>
        <w:bottom w:val="none" w:sz="0" w:space="0" w:color="auto"/>
        <w:right w:val="none" w:sz="0" w:space="0" w:color="auto"/>
      </w:divBdr>
    </w:div>
    <w:div w:id="54790652">
      <w:bodyDiv w:val="1"/>
      <w:marLeft w:val="0"/>
      <w:marRight w:val="0"/>
      <w:marTop w:val="0"/>
      <w:marBottom w:val="0"/>
      <w:divBdr>
        <w:top w:val="none" w:sz="0" w:space="0" w:color="auto"/>
        <w:left w:val="none" w:sz="0" w:space="0" w:color="auto"/>
        <w:bottom w:val="none" w:sz="0" w:space="0" w:color="auto"/>
        <w:right w:val="none" w:sz="0" w:space="0" w:color="auto"/>
      </w:divBdr>
    </w:div>
    <w:div w:id="57487095">
      <w:bodyDiv w:val="1"/>
      <w:marLeft w:val="0"/>
      <w:marRight w:val="0"/>
      <w:marTop w:val="0"/>
      <w:marBottom w:val="0"/>
      <w:divBdr>
        <w:top w:val="none" w:sz="0" w:space="0" w:color="auto"/>
        <w:left w:val="none" w:sz="0" w:space="0" w:color="auto"/>
        <w:bottom w:val="none" w:sz="0" w:space="0" w:color="auto"/>
        <w:right w:val="none" w:sz="0" w:space="0" w:color="auto"/>
      </w:divBdr>
    </w:div>
    <w:div w:id="58288401">
      <w:bodyDiv w:val="1"/>
      <w:marLeft w:val="0"/>
      <w:marRight w:val="0"/>
      <w:marTop w:val="0"/>
      <w:marBottom w:val="0"/>
      <w:divBdr>
        <w:top w:val="none" w:sz="0" w:space="0" w:color="auto"/>
        <w:left w:val="none" w:sz="0" w:space="0" w:color="auto"/>
        <w:bottom w:val="none" w:sz="0" w:space="0" w:color="auto"/>
        <w:right w:val="none" w:sz="0" w:space="0" w:color="auto"/>
      </w:divBdr>
    </w:div>
    <w:div w:id="59134338">
      <w:bodyDiv w:val="1"/>
      <w:marLeft w:val="0"/>
      <w:marRight w:val="0"/>
      <w:marTop w:val="0"/>
      <w:marBottom w:val="0"/>
      <w:divBdr>
        <w:top w:val="none" w:sz="0" w:space="0" w:color="auto"/>
        <w:left w:val="none" w:sz="0" w:space="0" w:color="auto"/>
        <w:bottom w:val="none" w:sz="0" w:space="0" w:color="auto"/>
        <w:right w:val="none" w:sz="0" w:space="0" w:color="auto"/>
      </w:divBdr>
    </w:div>
    <w:div w:id="60370027">
      <w:bodyDiv w:val="1"/>
      <w:marLeft w:val="0"/>
      <w:marRight w:val="0"/>
      <w:marTop w:val="0"/>
      <w:marBottom w:val="0"/>
      <w:divBdr>
        <w:top w:val="none" w:sz="0" w:space="0" w:color="auto"/>
        <w:left w:val="none" w:sz="0" w:space="0" w:color="auto"/>
        <w:bottom w:val="none" w:sz="0" w:space="0" w:color="auto"/>
        <w:right w:val="none" w:sz="0" w:space="0" w:color="auto"/>
      </w:divBdr>
    </w:div>
    <w:div w:id="61023188">
      <w:bodyDiv w:val="1"/>
      <w:marLeft w:val="0"/>
      <w:marRight w:val="0"/>
      <w:marTop w:val="0"/>
      <w:marBottom w:val="0"/>
      <w:divBdr>
        <w:top w:val="none" w:sz="0" w:space="0" w:color="auto"/>
        <w:left w:val="none" w:sz="0" w:space="0" w:color="auto"/>
        <w:bottom w:val="none" w:sz="0" w:space="0" w:color="auto"/>
        <w:right w:val="none" w:sz="0" w:space="0" w:color="auto"/>
      </w:divBdr>
    </w:div>
    <w:div w:id="62141569">
      <w:bodyDiv w:val="1"/>
      <w:marLeft w:val="0"/>
      <w:marRight w:val="0"/>
      <w:marTop w:val="0"/>
      <w:marBottom w:val="0"/>
      <w:divBdr>
        <w:top w:val="none" w:sz="0" w:space="0" w:color="auto"/>
        <w:left w:val="none" w:sz="0" w:space="0" w:color="auto"/>
        <w:bottom w:val="none" w:sz="0" w:space="0" w:color="auto"/>
        <w:right w:val="none" w:sz="0" w:space="0" w:color="auto"/>
      </w:divBdr>
    </w:div>
    <w:div w:id="63913032">
      <w:bodyDiv w:val="1"/>
      <w:marLeft w:val="0"/>
      <w:marRight w:val="0"/>
      <w:marTop w:val="0"/>
      <w:marBottom w:val="0"/>
      <w:divBdr>
        <w:top w:val="none" w:sz="0" w:space="0" w:color="auto"/>
        <w:left w:val="none" w:sz="0" w:space="0" w:color="auto"/>
        <w:bottom w:val="none" w:sz="0" w:space="0" w:color="auto"/>
        <w:right w:val="none" w:sz="0" w:space="0" w:color="auto"/>
      </w:divBdr>
    </w:div>
    <w:div w:id="64913102">
      <w:bodyDiv w:val="1"/>
      <w:marLeft w:val="0"/>
      <w:marRight w:val="0"/>
      <w:marTop w:val="0"/>
      <w:marBottom w:val="0"/>
      <w:divBdr>
        <w:top w:val="none" w:sz="0" w:space="0" w:color="auto"/>
        <w:left w:val="none" w:sz="0" w:space="0" w:color="auto"/>
        <w:bottom w:val="none" w:sz="0" w:space="0" w:color="auto"/>
        <w:right w:val="none" w:sz="0" w:space="0" w:color="auto"/>
      </w:divBdr>
    </w:div>
    <w:div w:id="66221905">
      <w:bodyDiv w:val="1"/>
      <w:marLeft w:val="0"/>
      <w:marRight w:val="0"/>
      <w:marTop w:val="0"/>
      <w:marBottom w:val="0"/>
      <w:divBdr>
        <w:top w:val="none" w:sz="0" w:space="0" w:color="auto"/>
        <w:left w:val="none" w:sz="0" w:space="0" w:color="auto"/>
        <w:bottom w:val="none" w:sz="0" w:space="0" w:color="auto"/>
        <w:right w:val="none" w:sz="0" w:space="0" w:color="auto"/>
      </w:divBdr>
    </w:div>
    <w:div w:id="67269364">
      <w:bodyDiv w:val="1"/>
      <w:marLeft w:val="0"/>
      <w:marRight w:val="0"/>
      <w:marTop w:val="0"/>
      <w:marBottom w:val="0"/>
      <w:divBdr>
        <w:top w:val="none" w:sz="0" w:space="0" w:color="auto"/>
        <w:left w:val="none" w:sz="0" w:space="0" w:color="auto"/>
        <w:bottom w:val="none" w:sz="0" w:space="0" w:color="auto"/>
        <w:right w:val="none" w:sz="0" w:space="0" w:color="auto"/>
      </w:divBdr>
    </w:div>
    <w:div w:id="68772984">
      <w:bodyDiv w:val="1"/>
      <w:marLeft w:val="0"/>
      <w:marRight w:val="0"/>
      <w:marTop w:val="0"/>
      <w:marBottom w:val="0"/>
      <w:divBdr>
        <w:top w:val="none" w:sz="0" w:space="0" w:color="auto"/>
        <w:left w:val="none" w:sz="0" w:space="0" w:color="auto"/>
        <w:bottom w:val="none" w:sz="0" w:space="0" w:color="auto"/>
        <w:right w:val="none" w:sz="0" w:space="0" w:color="auto"/>
      </w:divBdr>
    </w:div>
    <w:div w:id="69861806">
      <w:bodyDiv w:val="1"/>
      <w:marLeft w:val="0"/>
      <w:marRight w:val="0"/>
      <w:marTop w:val="0"/>
      <w:marBottom w:val="0"/>
      <w:divBdr>
        <w:top w:val="none" w:sz="0" w:space="0" w:color="auto"/>
        <w:left w:val="none" w:sz="0" w:space="0" w:color="auto"/>
        <w:bottom w:val="none" w:sz="0" w:space="0" w:color="auto"/>
        <w:right w:val="none" w:sz="0" w:space="0" w:color="auto"/>
      </w:divBdr>
    </w:div>
    <w:div w:id="70583544">
      <w:bodyDiv w:val="1"/>
      <w:marLeft w:val="0"/>
      <w:marRight w:val="0"/>
      <w:marTop w:val="0"/>
      <w:marBottom w:val="0"/>
      <w:divBdr>
        <w:top w:val="none" w:sz="0" w:space="0" w:color="auto"/>
        <w:left w:val="none" w:sz="0" w:space="0" w:color="auto"/>
        <w:bottom w:val="none" w:sz="0" w:space="0" w:color="auto"/>
        <w:right w:val="none" w:sz="0" w:space="0" w:color="auto"/>
      </w:divBdr>
    </w:div>
    <w:div w:id="72312956">
      <w:bodyDiv w:val="1"/>
      <w:marLeft w:val="0"/>
      <w:marRight w:val="0"/>
      <w:marTop w:val="0"/>
      <w:marBottom w:val="0"/>
      <w:divBdr>
        <w:top w:val="none" w:sz="0" w:space="0" w:color="auto"/>
        <w:left w:val="none" w:sz="0" w:space="0" w:color="auto"/>
        <w:bottom w:val="none" w:sz="0" w:space="0" w:color="auto"/>
        <w:right w:val="none" w:sz="0" w:space="0" w:color="auto"/>
      </w:divBdr>
    </w:div>
    <w:div w:id="72968855">
      <w:bodyDiv w:val="1"/>
      <w:marLeft w:val="0"/>
      <w:marRight w:val="0"/>
      <w:marTop w:val="0"/>
      <w:marBottom w:val="0"/>
      <w:divBdr>
        <w:top w:val="none" w:sz="0" w:space="0" w:color="auto"/>
        <w:left w:val="none" w:sz="0" w:space="0" w:color="auto"/>
        <w:bottom w:val="none" w:sz="0" w:space="0" w:color="auto"/>
        <w:right w:val="none" w:sz="0" w:space="0" w:color="auto"/>
      </w:divBdr>
    </w:div>
    <w:div w:id="75709001">
      <w:bodyDiv w:val="1"/>
      <w:marLeft w:val="0"/>
      <w:marRight w:val="0"/>
      <w:marTop w:val="0"/>
      <w:marBottom w:val="0"/>
      <w:divBdr>
        <w:top w:val="none" w:sz="0" w:space="0" w:color="auto"/>
        <w:left w:val="none" w:sz="0" w:space="0" w:color="auto"/>
        <w:bottom w:val="none" w:sz="0" w:space="0" w:color="auto"/>
        <w:right w:val="none" w:sz="0" w:space="0" w:color="auto"/>
      </w:divBdr>
    </w:div>
    <w:div w:id="76026309">
      <w:bodyDiv w:val="1"/>
      <w:marLeft w:val="0"/>
      <w:marRight w:val="0"/>
      <w:marTop w:val="0"/>
      <w:marBottom w:val="0"/>
      <w:divBdr>
        <w:top w:val="none" w:sz="0" w:space="0" w:color="auto"/>
        <w:left w:val="none" w:sz="0" w:space="0" w:color="auto"/>
        <w:bottom w:val="none" w:sz="0" w:space="0" w:color="auto"/>
        <w:right w:val="none" w:sz="0" w:space="0" w:color="auto"/>
      </w:divBdr>
    </w:div>
    <w:div w:id="76487302">
      <w:bodyDiv w:val="1"/>
      <w:marLeft w:val="0"/>
      <w:marRight w:val="0"/>
      <w:marTop w:val="0"/>
      <w:marBottom w:val="0"/>
      <w:divBdr>
        <w:top w:val="none" w:sz="0" w:space="0" w:color="auto"/>
        <w:left w:val="none" w:sz="0" w:space="0" w:color="auto"/>
        <w:bottom w:val="none" w:sz="0" w:space="0" w:color="auto"/>
        <w:right w:val="none" w:sz="0" w:space="0" w:color="auto"/>
      </w:divBdr>
    </w:div>
    <w:div w:id="76942214">
      <w:bodyDiv w:val="1"/>
      <w:marLeft w:val="0"/>
      <w:marRight w:val="0"/>
      <w:marTop w:val="0"/>
      <w:marBottom w:val="0"/>
      <w:divBdr>
        <w:top w:val="none" w:sz="0" w:space="0" w:color="auto"/>
        <w:left w:val="none" w:sz="0" w:space="0" w:color="auto"/>
        <w:bottom w:val="none" w:sz="0" w:space="0" w:color="auto"/>
        <w:right w:val="none" w:sz="0" w:space="0" w:color="auto"/>
      </w:divBdr>
    </w:div>
    <w:div w:id="77024023">
      <w:bodyDiv w:val="1"/>
      <w:marLeft w:val="0"/>
      <w:marRight w:val="0"/>
      <w:marTop w:val="0"/>
      <w:marBottom w:val="0"/>
      <w:divBdr>
        <w:top w:val="none" w:sz="0" w:space="0" w:color="auto"/>
        <w:left w:val="none" w:sz="0" w:space="0" w:color="auto"/>
        <w:bottom w:val="none" w:sz="0" w:space="0" w:color="auto"/>
        <w:right w:val="none" w:sz="0" w:space="0" w:color="auto"/>
      </w:divBdr>
    </w:div>
    <w:div w:id="79062976">
      <w:bodyDiv w:val="1"/>
      <w:marLeft w:val="0"/>
      <w:marRight w:val="0"/>
      <w:marTop w:val="0"/>
      <w:marBottom w:val="0"/>
      <w:divBdr>
        <w:top w:val="none" w:sz="0" w:space="0" w:color="auto"/>
        <w:left w:val="none" w:sz="0" w:space="0" w:color="auto"/>
        <w:bottom w:val="none" w:sz="0" w:space="0" w:color="auto"/>
        <w:right w:val="none" w:sz="0" w:space="0" w:color="auto"/>
      </w:divBdr>
    </w:div>
    <w:div w:id="79758924">
      <w:bodyDiv w:val="1"/>
      <w:marLeft w:val="0"/>
      <w:marRight w:val="0"/>
      <w:marTop w:val="0"/>
      <w:marBottom w:val="0"/>
      <w:divBdr>
        <w:top w:val="none" w:sz="0" w:space="0" w:color="auto"/>
        <w:left w:val="none" w:sz="0" w:space="0" w:color="auto"/>
        <w:bottom w:val="none" w:sz="0" w:space="0" w:color="auto"/>
        <w:right w:val="none" w:sz="0" w:space="0" w:color="auto"/>
      </w:divBdr>
    </w:div>
    <w:div w:id="80030232">
      <w:bodyDiv w:val="1"/>
      <w:marLeft w:val="0"/>
      <w:marRight w:val="0"/>
      <w:marTop w:val="0"/>
      <w:marBottom w:val="0"/>
      <w:divBdr>
        <w:top w:val="none" w:sz="0" w:space="0" w:color="auto"/>
        <w:left w:val="none" w:sz="0" w:space="0" w:color="auto"/>
        <w:bottom w:val="none" w:sz="0" w:space="0" w:color="auto"/>
        <w:right w:val="none" w:sz="0" w:space="0" w:color="auto"/>
      </w:divBdr>
    </w:div>
    <w:div w:id="80369618">
      <w:bodyDiv w:val="1"/>
      <w:marLeft w:val="0"/>
      <w:marRight w:val="0"/>
      <w:marTop w:val="0"/>
      <w:marBottom w:val="0"/>
      <w:divBdr>
        <w:top w:val="none" w:sz="0" w:space="0" w:color="auto"/>
        <w:left w:val="none" w:sz="0" w:space="0" w:color="auto"/>
        <w:bottom w:val="none" w:sz="0" w:space="0" w:color="auto"/>
        <w:right w:val="none" w:sz="0" w:space="0" w:color="auto"/>
      </w:divBdr>
    </w:div>
    <w:div w:id="82999739">
      <w:bodyDiv w:val="1"/>
      <w:marLeft w:val="0"/>
      <w:marRight w:val="0"/>
      <w:marTop w:val="0"/>
      <w:marBottom w:val="0"/>
      <w:divBdr>
        <w:top w:val="none" w:sz="0" w:space="0" w:color="auto"/>
        <w:left w:val="none" w:sz="0" w:space="0" w:color="auto"/>
        <w:bottom w:val="none" w:sz="0" w:space="0" w:color="auto"/>
        <w:right w:val="none" w:sz="0" w:space="0" w:color="auto"/>
      </w:divBdr>
    </w:div>
    <w:div w:id="83232272">
      <w:bodyDiv w:val="1"/>
      <w:marLeft w:val="0"/>
      <w:marRight w:val="0"/>
      <w:marTop w:val="0"/>
      <w:marBottom w:val="0"/>
      <w:divBdr>
        <w:top w:val="none" w:sz="0" w:space="0" w:color="auto"/>
        <w:left w:val="none" w:sz="0" w:space="0" w:color="auto"/>
        <w:bottom w:val="none" w:sz="0" w:space="0" w:color="auto"/>
        <w:right w:val="none" w:sz="0" w:space="0" w:color="auto"/>
      </w:divBdr>
    </w:div>
    <w:div w:id="84303036">
      <w:bodyDiv w:val="1"/>
      <w:marLeft w:val="0"/>
      <w:marRight w:val="0"/>
      <w:marTop w:val="0"/>
      <w:marBottom w:val="0"/>
      <w:divBdr>
        <w:top w:val="none" w:sz="0" w:space="0" w:color="auto"/>
        <w:left w:val="none" w:sz="0" w:space="0" w:color="auto"/>
        <w:bottom w:val="none" w:sz="0" w:space="0" w:color="auto"/>
        <w:right w:val="none" w:sz="0" w:space="0" w:color="auto"/>
      </w:divBdr>
    </w:div>
    <w:div w:id="84345648">
      <w:bodyDiv w:val="1"/>
      <w:marLeft w:val="0"/>
      <w:marRight w:val="0"/>
      <w:marTop w:val="0"/>
      <w:marBottom w:val="0"/>
      <w:divBdr>
        <w:top w:val="none" w:sz="0" w:space="0" w:color="auto"/>
        <w:left w:val="none" w:sz="0" w:space="0" w:color="auto"/>
        <w:bottom w:val="none" w:sz="0" w:space="0" w:color="auto"/>
        <w:right w:val="none" w:sz="0" w:space="0" w:color="auto"/>
      </w:divBdr>
    </w:div>
    <w:div w:id="85611708">
      <w:bodyDiv w:val="1"/>
      <w:marLeft w:val="0"/>
      <w:marRight w:val="0"/>
      <w:marTop w:val="0"/>
      <w:marBottom w:val="0"/>
      <w:divBdr>
        <w:top w:val="none" w:sz="0" w:space="0" w:color="auto"/>
        <w:left w:val="none" w:sz="0" w:space="0" w:color="auto"/>
        <w:bottom w:val="none" w:sz="0" w:space="0" w:color="auto"/>
        <w:right w:val="none" w:sz="0" w:space="0" w:color="auto"/>
      </w:divBdr>
    </w:div>
    <w:div w:id="86662800">
      <w:bodyDiv w:val="1"/>
      <w:marLeft w:val="0"/>
      <w:marRight w:val="0"/>
      <w:marTop w:val="0"/>
      <w:marBottom w:val="0"/>
      <w:divBdr>
        <w:top w:val="none" w:sz="0" w:space="0" w:color="auto"/>
        <w:left w:val="none" w:sz="0" w:space="0" w:color="auto"/>
        <w:bottom w:val="none" w:sz="0" w:space="0" w:color="auto"/>
        <w:right w:val="none" w:sz="0" w:space="0" w:color="auto"/>
      </w:divBdr>
    </w:div>
    <w:div w:id="87312897">
      <w:bodyDiv w:val="1"/>
      <w:marLeft w:val="0"/>
      <w:marRight w:val="0"/>
      <w:marTop w:val="0"/>
      <w:marBottom w:val="0"/>
      <w:divBdr>
        <w:top w:val="none" w:sz="0" w:space="0" w:color="auto"/>
        <w:left w:val="none" w:sz="0" w:space="0" w:color="auto"/>
        <w:bottom w:val="none" w:sz="0" w:space="0" w:color="auto"/>
        <w:right w:val="none" w:sz="0" w:space="0" w:color="auto"/>
      </w:divBdr>
    </w:div>
    <w:div w:id="90007907">
      <w:bodyDiv w:val="1"/>
      <w:marLeft w:val="0"/>
      <w:marRight w:val="0"/>
      <w:marTop w:val="0"/>
      <w:marBottom w:val="0"/>
      <w:divBdr>
        <w:top w:val="none" w:sz="0" w:space="0" w:color="auto"/>
        <w:left w:val="none" w:sz="0" w:space="0" w:color="auto"/>
        <w:bottom w:val="none" w:sz="0" w:space="0" w:color="auto"/>
        <w:right w:val="none" w:sz="0" w:space="0" w:color="auto"/>
      </w:divBdr>
    </w:div>
    <w:div w:id="91436265">
      <w:bodyDiv w:val="1"/>
      <w:marLeft w:val="0"/>
      <w:marRight w:val="0"/>
      <w:marTop w:val="0"/>
      <w:marBottom w:val="0"/>
      <w:divBdr>
        <w:top w:val="none" w:sz="0" w:space="0" w:color="auto"/>
        <w:left w:val="none" w:sz="0" w:space="0" w:color="auto"/>
        <w:bottom w:val="none" w:sz="0" w:space="0" w:color="auto"/>
        <w:right w:val="none" w:sz="0" w:space="0" w:color="auto"/>
      </w:divBdr>
    </w:div>
    <w:div w:id="92239370">
      <w:bodyDiv w:val="1"/>
      <w:marLeft w:val="0"/>
      <w:marRight w:val="0"/>
      <w:marTop w:val="0"/>
      <w:marBottom w:val="0"/>
      <w:divBdr>
        <w:top w:val="none" w:sz="0" w:space="0" w:color="auto"/>
        <w:left w:val="none" w:sz="0" w:space="0" w:color="auto"/>
        <w:bottom w:val="none" w:sz="0" w:space="0" w:color="auto"/>
        <w:right w:val="none" w:sz="0" w:space="0" w:color="auto"/>
      </w:divBdr>
    </w:div>
    <w:div w:id="92554510">
      <w:bodyDiv w:val="1"/>
      <w:marLeft w:val="0"/>
      <w:marRight w:val="0"/>
      <w:marTop w:val="0"/>
      <w:marBottom w:val="0"/>
      <w:divBdr>
        <w:top w:val="none" w:sz="0" w:space="0" w:color="auto"/>
        <w:left w:val="none" w:sz="0" w:space="0" w:color="auto"/>
        <w:bottom w:val="none" w:sz="0" w:space="0" w:color="auto"/>
        <w:right w:val="none" w:sz="0" w:space="0" w:color="auto"/>
      </w:divBdr>
    </w:div>
    <w:div w:id="93786799">
      <w:bodyDiv w:val="1"/>
      <w:marLeft w:val="0"/>
      <w:marRight w:val="0"/>
      <w:marTop w:val="0"/>
      <w:marBottom w:val="0"/>
      <w:divBdr>
        <w:top w:val="none" w:sz="0" w:space="0" w:color="auto"/>
        <w:left w:val="none" w:sz="0" w:space="0" w:color="auto"/>
        <w:bottom w:val="none" w:sz="0" w:space="0" w:color="auto"/>
        <w:right w:val="none" w:sz="0" w:space="0" w:color="auto"/>
      </w:divBdr>
    </w:div>
    <w:div w:id="98375535">
      <w:bodyDiv w:val="1"/>
      <w:marLeft w:val="0"/>
      <w:marRight w:val="0"/>
      <w:marTop w:val="0"/>
      <w:marBottom w:val="0"/>
      <w:divBdr>
        <w:top w:val="none" w:sz="0" w:space="0" w:color="auto"/>
        <w:left w:val="none" w:sz="0" w:space="0" w:color="auto"/>
        <w:bottom w:val="none" w:sz="0" w:space="0" w:color="auto"/>
        <w:right w:val="none" w:sz="0" w:space="0" w:color="auto"/>
      </w:divBdr>
    </w:div>
    <w:div w:id="101540218">
      <w:bodyDiv w:val="1"/>
      <w:marLeft w:val="0"/>
      <w:marRight w:val="0"/>
      <w:marTop w:val="0"/>
      <w:marBottom w:val="0"/>
      <w:divBdr>
        <w:top w:val="none" w:sz="0" w:space="0" w:color="auto"/>
        <w:left w:val="none" w:sz="0" w:space="0" w:color="auto"/>
        <w:bottom w:val="none" w:sz="0" w:space="0" w:color="auto"/>
        <w:right w:val="none" w:sz="0" w:space="0" w:color="auto"/>
      </w:divBdr>
    </w:div>
    <w:div w:id="103039202">
      <w:bodyDiv w:val="1"/>
      <w:marLeft w:val="0"/>
      <w:marRight w:val="0"/>
      <w:marTop w:val="0"/>
      <w:marBottom w:val="0"/>
      <w:divBdr>
        <w:top w:val="none" w:sz="0" w:space="0" w:color="auto"/>
        <w:left w:val="none" w:sz="0" w:space="0" w:color="auto"/>
        <w:bottom w:val="none" w:sz="0" w:space="0" w:color="auto"/>
        <w:right w:val="none" w:sz="0" w:space="0" w:color="auto"/>
      </w:divBdr>
    </w:div>
    <w:div w:id="106589360">
      <w:bodyDiv w:val="1"/>
      <w:marLeft w:val="0"/>
      <w:marRight w:val="0"/>
      <w:marTop w:val="0"/>
      <w:marBottom w:val="0"/>
      <w:divBdr>
        <w:top w:val="none" w:sz="0" w:space="0" w:color="auto"/>
        <w:left w:val="none" w:sz="0" w:space="0" w:color="auto"/>
        <w:bottom w:val="none" w:sz="0" w:space="0" w:color="auto"/>
        <w:right w:val="none" w:sz="0" w:space="0" w:color="auto"/>
      </w:divBdr>
    </w:div>
    <w:div w:id="107506453">
      <w:bodyDiv w:val="1"/>
      <w:marLeft w:val="0"/>
      <w:marRight w:val="0"/>
      <w:marTop w:val="0"/>
      <w:marBottom w:val="0"/>
      <w:divBdr>
        <w:top w:val="none" w:sz="0" w:space="0" w:color="auto"/>
        <w:left w:val="none" w:sz="0" w:space="0" w:color="auto"/>
        <w:bottom w:val="none" w:sz="0" w:space="0" w:color="auto"/>
        <w:right w:val="none" w:sz="0" w:space="0" w:color="auto"/>
      </w:divBdr>
    </w:div>
    <w:div w:id="107819560">
      <w:bodyDiv w:val="1"/>
      <w:marLeft w:val="0"/>
      <w:marRight w:val="0"/>
      <w:marTop w:val="0"/>
      <w:marBottom w:val="0"/>
      <w:divBdr>
        <w:top w:val="none" w:sz="0" w:space="0" w:color="auto"/>
        <w:left w:val="none" w:sz="0" w:space="0" w:color="auto"/>
        <w:bottom w:val="none" w:sz="0" w:space="0" w:color="auto"/>
        <w:right w:val="none" w:sz="0" w:space="0" w:color="auto"/>
      </w:divBdr>
    </w:div>
    <w:div w:id="114641543">
      <w:bodyDiv w:val="1"/>
      <w:marLeft w:val="0"/>
      <w:marRight w:val="0"/>
      <w:marTop w:val="0"/>
      <w:marBottom w:val="0"/>
      <w:divBdr>
        <w:top w:val="none" w:sz="0" w:space="0" w:color="auto"/>
        <w:left w:val="none" w:sz="0" w:space="0" w:color="auto"/>
        <w:bottom w:val="none" w:sz="0" w:space="0" w:color="auto"/>
        <w:right w:val="none" w:sz="0" w:space="0" w:color="auto"/>
      </w:divBdr>
    </w:div>
    <w:div w:id="115372168">
      <w:bodyDiv w:val="1"/>
      <w:marLeft w:val="0"/>
      <w:marRight w:val="0"/>
      <w:marTop w:val="0"/>
      <w:marBottom w:val="0"/>
      <w:divBdr>
        <w:top w:val="none" w:sz="0" w:space="0" w:color="auto"/>
        <w:left w:val="none" w:sz="0" w:space="0" w:color="auto"/>
        <w:bottom w:val="none" w:sz="0" w:space="0" w:color="auto"/>
        <w:right w:val="none" w:sz="0" w:space="0" w:color="auto"/>
      </w:divBdr>
    </w:div>
    <w:div w:id="117114071">
      <w:bodyDiv w:val="1"/>
      <w:marLeft w:val="0"/>
      <w:marRight w:val="0"/>
      <w:marTop w:val="0"/>
      <w:marBottom w:val="0"/>
      <w:divBdr>
        <w:top w:val="none" w:sz="0" w:space="0" w:color="auto"/>
        <w:left w:val="none" w:sz="0" w:space="0" w:color="auto"/>
        <w:bottom w:val="none" w:sz="0" w:space="0" w:color="auto"/>
        <w:right w:val="none" w:sz="0" w:space="0" w:color="auto"/>
      </w:divBdr>
    </w:div>
    <w:div w:id="119612766">
      <w:bodyDiv w:val="1"/>
      <w:marLeft w:val="0"/>
      <w:marRight w:val="0"/>
      <w:marTop w:val="0"/>
      <w:marBottom w:val="0"/>
      <w:divBdr>
        <w:top w:val="none" w:sz="0" w:space="0" w:color="auto"/>
        <w:left w:val="none" w:sz="0" w:space="0" w:color="auto"/>
        <w:bottom w:val="none" w:sz="0" w:space="0" w:color="auto"/>
        <w:right w:val="none" w:sz="0" w:space="0" w:color="auto"/>
      </w:divBdr>
    </w:div>
    <w:div w:id="121728685">
      <w:bodyDiv w:val="1"/>
      <w:marLeft w:val="0"/>
      <w:marRight w:val="0"/>
      <w:marTop w:val="0"/>
      <w:marBottom w:val="0"/>
      <w:divBdr>
        <w:top w:val="none" w:sz="0" w:space="0" w:color="auto"/>
        <w:left w:val="none" w:sz="0" w:space="0" w:color="auto"/>
        <w:bottom w:val="none" w:sz="0" w:space="0" w:color="auto"/>
        <w:right w:val="none" w:sz="0" w:space="0" w:color="auto"/>
      </w:divBdr>
    </w:div>
    <w:div w:id="125244453">
      <w:bodyDiv w:val="1"/>
      <w:marLeft w:val="0"/>
      <w:marRight w:val="0"/>
      <w:marTop w:val="0"/>
      <w:marBottom w:val="0"/>
      <w:divBdr>
        <w:top w:val="none" w:sz="0" w:space="0" w:color="auto"/>
        <w:left w:val="none" w:sz="0" w:space="0" w:color="auto"/>
        <w:bottom w:val="none" w:sz="0" w:space="0" w:color="auto"/>
        <w:right w:val="none" w:sz="0" w:space="0" w:color="auto"/>
      </w:divBdr>
    </w:div>
    <w:div w:id="126826861">
      <w:bodyDiv w:val="1"/>
      <w:marLeft w:val="0"/>
      <w:marRight w:val="0"/>
      <w:marTop w:val="0"/>
      <w:marBottom w:val="0"/>
      <w:divBdr>
        <w:top w:val="none" w:sz="0" w:space="0" w:color="auto"/>
        <w:left w:val="none" w:sz="0" w:space="0" w:color="auto"/>
        <w:bottom w:val="none" w:sz="0" w:space="0" w:color="auto"/>
        <w:right w:val="none" w:sz="0" w:space="0" w:color="auto"/>
      </w:divBdr>
    </w:div>
    <w:div w:id="130289265">
      <w:bodyDiv w:val="1"/>
      <w:marLeft w:val="0"/>
      <w:marRight w:val="0"/>
      <w:marTop w:val="0"/>
      <w:marBottom w:val="0"/>
      <w:divBdr>
        <w:top w:val="none" w:sz="0" w:space="0" w:color="auto"/>
        <w:left w:val="none" w:sz="0" w:space="0" w:color="auto"/>
        <w:bottom w:val="none" w:sz="0" w:space="0" w:color="auto"/>
        <w:right w:val="none" w:sz="0" w:space="0" w:color="auto"/>
      </w:divBdr>
    </w:div>
    <w:div w:id="130756529">
      <w:bodyDiv w:val="1"/>
      <w:marLeft w:val="0"/>
      <w:marRight w:val="0"/>
      <w:marTop w:val="0"/>
      <w:marBottom w:val="0"/>
      <w:divBdr>
        <w:top w:val="none" w:sz="0" w:space="0" w:color="auto"/>
        <w:left w:val="none" w:sz="0" w:space="0" w:color="auto"/>
        <w:bottom w:val="none" w:sz="0" w:space="0" w:color="auto"/>
        <w:right w:val="none" w:sz="0" w:space="0" w:color="auto"/>
      </w:divBdr>
    </w:div>
    <w:div w:id="133184833">
      <w:bodyDiv w:val="1"/>
      <w:marLeft w:val="0"/>
      <w:marRight w:val="0"/>
      <w:marTop w:val="0"/>
      <w:marBottom w:val="0"/>
      <w:divBdr>
        <w:top w:val="none" w:sz="0" w:space="0" w:color="auto"/>
        <w:left w:val="none" w:sz="0" w:space="0" w:color="auto"/>
        <w:bottom w:val="none" w:sz="0" w:space="0" w:color="auto"/>
        <w:right w:val="none" w:sz="0" w:space="0" w:color="auto"/>
      </w:divBdr>
    </w:div>
    <w:div w:id="135883232">
      <w:bodyDiv w:val="1"/>
      <w:marLeft w:val="0"/>
      <w:marRight w:val="0"/>
      <w:marTop w:val="0"/>
      <w:marBottom w:val="0"/>
      <w:divBdr>
        <w:top w:val="none" w:sz="0" w:space="0" w:color="auto"/>
        <w:left w:val="none" w:sz="0" w:space="0" w:color="auto"/>
        <w:bottom w:val="none" w:sz="0" w:space="0" w:color="auto"/>
        <w:right w:val="none" w:sz="0" w:space="0" w:color="auto"/>
      </w:divBdr>
    </w:div>
    <w:div w:id="137190015">
      <w:bodyDiv w:val="1"/>
      <w:marLeft w:val="0"/>
      <w:marRight w:val="0"/>
      <w:marTop w:val="0"/>
      <w:marBottom w:val="0"/>
      <w:divBdr>
        <w:top w:val="none" w:sz="0" w:space="0" w:color="auto"/>
        <w:left w:val="none" w:sz="0" w:space="0" w:color="auto"/>
        <w:bottom w:val="none" w:sz="0" w:space="0" w:color="auto"/>
        <w:right w:val="none" w:sz="0" w:space="0" w:color="auto"/>
      </w:divBdr>
    </w:div>
    <w:div w:id="137499421">
      <w:bodyDiv w:val="1"/>
      <w:marLeft w:val="0"/>
      <w:marRight w:val="0"/>
      <w:marTop w:val="0"/>
      <w:marBottom w:val="0"/>
      <w:divBdr>
        <w:top w:val="none" w:sz="0" w:space="0" w:color="auto"/>
        <w:left w:val="none" w:sz="0" w:space="0" w:color="auto"/>
        <w:bottom w:val="none" w:sz="0" w:space="0" w:color="auto"/>
        <w:right w:val="none" w:sz="0" w:space="0" w:color="auto"/>
      </w:divBdr>
      <w:divsChild>
        <w:div w:id="976256120">
          <w:marLeft w:val="480"/>
          <w:marRight w:val="0"/>
          <w:marTop w:val="0"/>
          <w:marBottom w:val="0"/>
          <w:divBdr>
            <w:top w:val="none" w:sz="0" w:space="0" w:color="auto"/>
            <w:left w:val="none" w:sz="0" w:space="0" w:color="auto"/>
            <w:bottom w:val="none" w:sz="0" w:space="0" w:color="auto"/>
            <w:right w:val="none" w:sz="0" w:space="0" w:color="auto"/>
          </w:divBdr>
        </w:div>
        <w:div w:id="1188300413">
          <w:marLeft w:val="480"/>
          <w:marRight w:val="0"/>
          <w:marTop w:val="0"/>
          <w:marBottom w:val="0"/>
          <w:divBdr>
            <w:top w:val="none" w:sz="0" w:space="0" w:color="auto"/>
            <w:left w:val="none" w:sz="0" w:space="0" w:color="auto"/>
            <w:bottom w:val="none" w:sz="0" w:space="0" w:color="auto"/>
            <w:right w:val="none" w:sz="0" w:space="0" w:color="auto"/>
          </w:divBdr>
        </w:div>
        <w:div w:id="1775249027">
          <w:marLeft w:val="480"/>
          <w:marRight w:val="0"/>
          <w:marTop w:val="0"/>
          <w:marBottom w:val="0"/>
          <w:divBdr>
            <w:top w:val="none" w:sz="0" w:space="0" w:color="auto"/>
            <w:left w:val="none" w:sz="0" w:space="0" w:color="auto"/>
            <w:bottom w:val="none" w:sz="0" w:space="0" w:color="auto"/>
            <w:right w:val="none" w:sz="0" w:space="0" w:color="auto"/>
          </w:divBdr>
        </w:div>
        <w:div w:id="1893535325">
          <w:marLeft w:val="480"/>
          <w:marRight w:val="0"/>
          <w:marTop w:val="0"/>
          <w:marBottom w:val="0"/>
          <w:divBdr>
            <w:top w:val="none" w:sz="0" w:space="0" w:color="auto"/>
            <w:left w:val="none" w:sz="0" w:space="0" w:color="auto"/>
            <w:bottom w:val="none" w:sz="0" w:space="0" w:color="auto"/>
            <w:right w:val="none" w:sz="0" w:space="0" w:color="auto"/>
          </w:divBdr>
        </w:div>
        <w:div w:id="13582501">
          <w:marLeft w:val="480"/>
          <w:marRight w:val="0"/>
          <w:marTop w:val="0"/>
          <w:marBottom w:val="0"/>
          <w:divBdr>
            <w:top w:val="none" w:sz="0" w:space="0" w:color="auto"/>
            <w:left w:val="none" w:sz="0" w:space="0" w:color="auto"/>
            <w:bottom w:val="none" w:sz="0" w:space="0" w:color="auto"/>
            <w:right w:val="none" w:sz="0" w:space="0" w:color="auto"/>
          </w:divBdr>
        </w:div>
        <w:div w:id="89007753">
          <w:marLeft w:val="480"/>
          <w:marRight w:val="0"/>
          <w:marTop w:val="0"/>
          <w:marBottom w:val="0"/>
          <w:divBdr>
            <w:top w:val="none" w:sz="0" w:space="0" w:color="auto"/>
            <w:left w:val="none" w:sz="0" w:space="0" w:color="auto"/>
            <w:bottom w:val="none" w:sz="0" w:space="0" w:color="auto"/>
            <w:right w:val="none" w:sz="0" w:space="0" w:color="auto"/>
          </w:divBdr>
        </w:div>
        <w:div w:id="1602032450">
          <w:marLeft w:val="480"/>
          <w:marRight w:val="0"/>
          <w:marTop w:val="0"/>
          <w:marBottom w:val="0"/>
          <w:divBdr>
            <w:top w:val="none" w:sz="0" w:space="0" w:color="auto"/>
            <w:left w:val="none" w:sz="0" w:space="0" w:color="auto"/>
            <w:bottom w:val="none" w:sz="0" w:space="0" w:color="auto"/>
            <w:right w:val="none" w:sz="0" w:space="0" w:color="auto"/>
          </w:divBdr>
        </w:div>
        <w:div w:id="1794520683">
          <w:marLeft w:val="480"/>
          <w:marRight w:val="0"/>
          <w:marTop w:val="0"/>
          <w:marBottom w:val="0"/>
          <w:divBdr>
            <w:top w:val="none" w:sz="0" w:space="0" w:color="auto"/>
            <w:left w:val="none" w:sz="0" w:space="0" w:color="auto"/>
            <w:bottom w:val="none" w:sz="0" w:space="0" w:color="auto"/>
            <w:right w:val="none" w:sz="0" w:space="0" w:color="auto"/>
          </w:divBdr>
        </w:div>
        <w:div w:id="852646472">
          <w:marLeft w:val="480"/>
          <w:marRight w:val="0"/>
          <w:marTop w:val="0"/>
          <w:marBottom w:val="0"/>
          <w:divBdr>
            <w:top w:val="none" w:sz="0" w:space="0" w:color="auto"/>
            <w:left w:val="none" w:sz="0" w:space="0" w:color="auto"/>
            <w:bottom w:val="none" w:sz="0" w:space="0" w:color="auto"/>
            <w:right w:val="none" w:sz="0" w:space="0" w:color="auto"/>
          </w:divBdr>
        </w:div>
        <w:div w:id="555749247">
          <w:marLeft w:val="480"/>
          <w:marRight w:val="0"/>
          <w:marTop w:val="0"/>
          <w:marBottom w:val="0"/>
          <w:divBdr>
            <w:top w:val="none" w:sz="0" w:space="0" w:color="auto"/>
            <w:left w:val="none" w:sz="0" w:space="0" w:color="auto"/>
            <w:bottom w:val="none" w:sz="0" w:space="0" w:color="auto"/>
            <w:right w:val="none" w:sz="0" w:space="0" w:color="auto"/>
          </w:divBdr>
        </w:div>
        <w:div w:id="2094468035">
          <w:marLeft w:val="480"/>
          <w:marRight w:val="0"/>
          <w:marTop w:val="0"/>
          <w:marBottom w:val="0"/>
          <w:divBdr>
            <w:top w:val="none" w:sz="0" w:space="0" w:color="auto"/>
            <w:left w:val="none" w:sz="0" w:space="0" w:color="auto"/>
            <w:bottom w:val="none" w:sz="0" w:space="0" w:color="auto"/>
            <w:right w:val="none" w:sz="0" w:space="0" w:color="auto"/>
          </w:divBdr>
        </w:div>
        <w:div w:id="965698524">
          <w:marLeft w:val="480"/>
          <w:marRight w:val="0"/>
          <w:marTop w:val="0"/>
          <w:marBottom w:val="0"/>
          <w:divBdr>
            <w:top w:val="none" w:sz="0" w:space="0" w:color="auto"/>
            <w:left w:val="none" w:sz="0" w:space="0" w:color="auto"/>
            <w:bottom w:val="none" w:sz="0" w:space="0" w:color="auto"/>
            <w:right w:val="none" w:sz="0" w:space="0" w:color="auto"/>
          </w:divBdr>
        </w:div>
        <w:div w:id="482084950">
          <w:marLeft w:val="480"/>
          <w:marRight w:val="0"/>
          <w:marTop w:val="0"/>
          <w:marBottom w:val="0"/>
          <w:divBdr>
            <w:top w:val="none" w:sz="0" w:space="0" w:color="auto"/>
            <w:left w:val="none" w:sz="0" w:space="0" w:color="auto"/>
            <w:bottom w:val="none" w:sz="0" w:space="0" w:color="auto"/>
            <w:right w:val="none" w:sz="0" w:space="0" w:color="auto"/>
          </w:divBdr>
        </w:div>
        <w:div w:id="1692343885">
          <w:marLeft w:val="480"/>
          <w:marRight w:val="0"/>
          <w:marTop w:val="0"/>
          <w:marBottom w:val="0"/>
          <w:divBdr>
            <w:top w:val="none" w:sz="0" w:space="0" w:color="auto"/>
            <w:left w:val="none" w:sz="0" w:space="0" w:color="auto"/>
            <w:bottom w:val="none" w:sz="0" w:space="0" w:color="auto"/>
            <w:right w:val="none" w:sz="0" w:space="0" w:color="auto"/>
          </w:divBdr>
        </w:div>
        <w:div w:id="59519777">
          <w:marLeft w:val="480"/>
          <w:marRight w:val="0"/>
          <w:marTop w:val="0"/>
          <w:marBottom w:val="0"/>
          <w:divBdr>
            <w:top w:val="none" w:sz="0" w:space="0" w:color="auto"/>
            <w:left w:val="none" w:sz="0" w:space="0" w:color="auto"/>
            <w:bottom w:val="none" w:sz="0" w:space="0" w:color="auto"/>
            <w:right w:val="none" w:sz="0" w:space="0" w:color="auto"/>
          </w:divBdr>
        </w:div>
        <w:div w:id="103311191">
          <w:marLeft w:val="480"/>
          <w:marRight w:val="0"/>
          <w:marTop w:val="0"/>
          <w:marBottom w:val="0"/>
          <w:divBdr>
            <w:top w:val="none" w:sz="0" w:space="0" w:color="auto"/>
            <w:left w:val="none" w:sz="0" w:space="0" w:color="auto"/>
            <w:bottom w:val="none" w:sz="0" w:space="0" w:color="auto"/>
            <w:right w:val="none" w:sz="0" w:space="0" w:color="auto"/>
          </w:divBdr>
        </w:div>
        <w:div w:id="179899894">
          <w:marLeft w:val="480"/>
          <w:marRight w:val="0"/>
          <w:marTop w:val="0"/>
          <w:marBottom w:val="0"/>
          <w:divBdr>
            <w:top w:val="none" w:sz="0" w:space="0" w:color="auto"/>
            <w:left w:val="none" w:sz="0" w:space="0" w:color="auto"/>
            <w:bottom w:val="none" w:sz="0" w:space="0" w:color="auto"/>
            <w:right w:val="none" w:sz="0" w:space="0" w:color="auto"/>
          </w:divBdr>
        </w:div>
        <w:div w:id="654378004">
          <w:marLeft w:val="480"/>
          <w:marRight w:val="0"/>
          <w:marTop w:val="0"/>
          <w:marBottom w:val="0"/>
          <w:divBdr>
            <w:top w:val="none" w:sz="0" w:space="0" w:color="auto"/>
            <w:left w:val="none" w:sz="0" w:space="0" w:color="auto"/>
            <w:bottom w:val="none" w:sz="0" w:space="0" w:color="auto"/>
            <w:right w:val="none" w:sz="0" w:space="0" w:color="auto"/>
          </w:divBdr>
        </w:div>
        <w:div w:id="1777368086">
          <w:marLeft w:val="480"/>
          <w:marRight w:val="0"/>
          <w:marTop w:val="0"/>
          <w:marBottom w:val="0"/>
          <w:divBdr>
            <w:top w:val="none" w:sz="0" w:space="0" w:color="auto"/>
            <w:left w:val="none" w:sz="0" w:space="0" w:color="auto"/>
            <w:bottom w:val="none" w:sz="0" w:space="0" w:color="auto"/>
            <w:right w:val="none" w:sz="0" w:space="0" w:color="auto"/>
          </w:divBdr>
        </w:div>
        <w:div w:id="78450718">
          <w:marLeft w:val="480"/>
          <w:marRight w:val="0"/>
          <w:marTop w:val="0"/>
          <w:marBottom w:val="0"/>
          <w:divBdr>
            <w:top w:val="none" w:sz="0" w:space="0" w:color="auto"/>
            <w:left w:val="none" w:sz="0" w:space="0" w:color="auto"/>
            <w:bottom w:val="none" w:sz="0" w:space="0" w:color="auto"/>
            <w:right w:val="none" w:sz="0" w:space="0" w:color="auto"/>
          </w:divBdr>
        </w:div>
        <w:div w:id="1816490368">
          <w:marLeft w:val="480"/>
          <w:marRight w:val="0"/>
          <w:marTop w:val="0"/>
          <w:marBottom w:val="0"/>
          <w:divBdr>
            <w:top w:val="none" w:sz="0" w:space="0" w:color="auto"/>
            <w:left w:val="none" w:sz="0" w:space="0" w:color="auto"/>
            <w:bottom w:val="none" w:sz="0" w:space="0" w:color="auto"/>
            <w:right w:val="none" w:sz="0" w:space="0" w:color="auto"/>
          </w:divBdr>
        </w:div>
        <w:div w:id="1429541845">
          <w:marLeft w:val="480"/>
          <w:marRight w:val="0"/>
          <w:marTop w:val="0"/>
          <w:marBottom w:val="0"/>
          <w:divBdr>
            <w:top w:val="none" w:sz="0" w:space="0" w:color="auto"/>
            <w:left w:val="none" w:sz="0" w:space="0" w:color="auto"/>
            <w:bottom w:val="none" w:sz="0" w:space="0" w:color="auto"/>
            <w:right w:val="none" w:sz="0" w:space="0" w:color="auto"/>
          </w:divBdr>
        </w:div>
        <w:div w:id="1753620892">
          <w:marLeft w:val="480"/>
          <w:marRight w:val="0"/>
          <w:marTop w:val="0"/>
          <w:marBottom w:val="0"/>
          <w:divBdr>
            <w:top w:val="none" w:sz="0" w:space="0" w:color="auto"/>
            <w:left w:val="none" w:sz="0" w:space="0" w:color="auto"/>
            <w:bottom w:val="none" w:sz="0" w:space="0" w:color="auto"/>
            <w:right w:val="none" w:sz="0" w:space="0" w:color="auto"/>
          </w:divBdr>
        </w:div>
        <w:div w:id="1995571685">
          <w:marLeft w:val="480"/>
          <w:marRight w:val="0"/>
          <w:marTop w:val="0"/>
          <w:marBottom w:val="0"/>
          <w:divBdr>
            <w:top w:val="none" w:sz="0" w:space="0" w:color="auto"/>
            <w:left w:val="none" w:sz="0" w:space="0" w:color="auto"/>
            <w:bottom w:val="none" w:sz="0" w:space="0" w:color="auto"/>
            <w:right w:val="none" w:sz="0" w:space="0" w:color="auto"/>
          </w:divBdr>
        </w:div>
        <w:div w:id="1205945491">
          <w:marLeft w:val="480"/>
          <w:marRight w:val="0"/>
          <w:marTop w:val="0"/>
          <w:marBottom w:val="0"/>
          <w:divBdr>
            <w:top w:val="none" w:sz="0" w:space="0" w:color="auto"/>
            <w:left w:val="none" w:sz="0" w:space="0" w:color="auto"/>
            <w:bottom w:val="none" w:sz="0" w:space="0" w:color="auto"/>
            <w:right w:val="none" w:sz="0" w:space="0" w:color="auto"/>
          </w:divBdr>
        </w:div>
        <w:div w:id="1444180652">
          <w:marLeft w:val="480"/>
          <w:marRight w:val="0"/>
          <w:marTop w:val="0"/>
          <w:marBottom w:val="0"/>
          <w:divBdr>
            <w:top w:val="none" w:sz="0" w:space="0" w:color="auto"/>
            <w:left w:val="none" w:sz="0" w:space="0" w:color="auto"/>
            <w:bottom w:val="none" w:sz="0" w:space="0" w:color="auto"/>
            <w:right w:val="none" w:sz="0" w:space="0" w:color="auto"/>
          </w:divBdr>
        </w:div>
        <w:div w:id="1426610914">
          <w:marLeft w:val="480"/>
          <w:marRight w:val="0"/>
          <w:marTop w:val="0"/>
          <w:marBottom w:val="0"/>
          <w:divBdr>
            <w:top w:val="none" w:sz="0" w:space="0" w:color="auto"/>
            <w:left w:val="none" w:sz="0" w:space="0" w:color="auto"/>
            <w:bottom w:val="none" w:sz="0" w:space="0" w:color="auto"/>
            <w:right w:val="none" w:sz="0" w:space="0" w:color="auto"/>
          </w:divBdr>
        </w:div>
        <w:div w:id="1120994051">
          <w:marLeft w:val="480"/>
          <w:marRight w:val="0"/>
          <w:marTop w:val="0"/>
          <w:marBottom w:val="0"/>
          <w:divBdr>
            <w:top w:val="none" w:sz="0" w:space="0" w:color="auto"/>
            <w:left w:val="none" w:sz="0" w:space="0" w:color="auto"/>
            <w:bottom w:val="none" w:sz="0" w:space="0" w:color="auto"/>
            <w:right w:val="none" w:sz="0" w:space="0" w:color="auto"/>
          </w:divBdr>
        </w:div>
        <w:div w:id="556747843">
          <w:marLeft w:val="480"/>
          <w:marRight w:val="0"/>
          <w:marTop w:val="0"/>
          <w:marBottom w:val="0"/>
          <w:divBdr>
            <w:top w:val="none" w:sz="0" w:space="0" w:color="auto"/>
            <w:left w:val="none" w:sz="0" w:space="0" w:color="auto"/>
            <w:bottom w:val="none" w:sz="0" w:space="0" w:color="auto"/>
            <w:right w:val="none" w:sz="0" w:space="0" w:color="auto"/>
          </w:divBdr>
        </w:div>
        <w:div w:id="1464075259">
          <w:marLeft w:val="480"/>
          <w:marRight w:val="0"/>
          <w:marTop w:val="0"/>
          <w:marBottom w:val="0"/>
          <w:divBdr>
            <w:top w:val="none" w:sz="0" w:space="0" w:color="auto"/>
            <w:left w:val="none" w:sz="0" w:space="0" w:color="auto"/>
            <w:bottom w:val="none" w:sz="0" w:space="0" w:color="auto"/>
            <w:right w:val="none" w:sz="0" w:space="0" w:color="auto"/>
          </w:divBdr>
        </w:div>
        <w:div w:id="990909994">
          <w:marLeft w:val="480"/>
          <w:marRight w:val="0"/>
          <w:marTop w:val="0"/>
          <w:marBottom w:val="0"/>
          <w:divBdr>
            <w:top w:val="none" w:sz="0" w:space="0" w:color="auto"/>
            <w:left w:val="none" w:sz="0" w:space="0" w:color="auto"/>
            <w:bottom w:val="none" w:sz="0" w:space="0" w:color="auto"/>
            <w:right w:val="none" w:sz="0" w:space="0" w:color="auto"/>
          </w:divBdr>
        </w:div>
        <w:div w:id="1315722144">
          <w:marLeft w:val="480"/>
          <w:marRight w:val="0"/>
          <w:marTop w:val="0"/>
          <w:marBottom w:val="0"/>
          <w:divBdr>
            <w:top w:val="none" w:sz="0" w:space="0" w:color="auto"/>
            <w:left w:val="none" w:sz="0" w:space="0" w:color="auto"/>
            <w:bottom w:val="none" w:sz="0" w:space="0" w:color="auto"/>
            <w:right w:val="none" w:sz="0" w:space="0" w:color="auto"/>
          </w:divBdr>
        </w:div>
        <w:div w:id="1205678740">
          <w:marLeft w:val="480"/>
          <w:marRight w:val="0"/>
          <w:marTop w:val="0"/>
          <w:marBottom w:val="0"/>
          <w:divBdr>
            <w:top w:val="none" w:sz="0" w:space="0" w:color="auto"/>
            <w:left w:val="none" w:sz="0" w:space="0" w:color="auto"/>
            <w:bottom w:val="none" w:sz="0" w:space="0" w:color="auto"/>
            <w:right w:val="none" w:sz="0" w:space="0" w:color="auto"/>
          </w:divBdr>
        </w:div>
        <w:div w:id="6906486">
          <w:marLeft w:val="480"/>
          <w:marRight w:val="0"/>
          <w:marTop w:val="0"/>
          <w:marBottom w:val="0"/>
          <w:divBdr>
            <w:top w:val="none" w:sz="0" w:space="0" w:color="auto"/>
            <w:left w:val="none" w:sz="0" w:space="0" w:color="auto"/>
            <w:bottom w:val="none" w:sz="0" w:space="0" w:color="auto"/>
            <w:right w:val="none" w:sz="0" w:space="0" w:color="auto"/>
          </w:divBdr>
        </w:div>
        <w:div w:id="1928732035">
          <w:marLeft w:val="480"/>
          <w:marRight w:val="0"/>
          <w:marTop w:val="0"/>
          <w:marBottom w:val="0"/>
          <w:divBdr>
            <w:top w:val="none" w:sz="0" w:space="0" w:color="auto"/>
            <w:left w:val="none" w:sz="0" w:space="0" w:color="auto"/>
            <w:bottom w:val="none" w:sz="0" w:space="0" w:color="auto"/>
            <w:right w:val="none" w:sz="0" w:space="0" w:color="auto"/>
          </w:divBdr>
        </w:div>
        <w:div w:id="976842052">
          <w:marLeft w:val="480"/>
          <w:marRight w:val="0"/>
          <w:marTop w:val="0"/>
          <w:marBottom w:val="0"/>
          <w:divBdr>
            <w:top w:val="none" w:sz="0" w:space="0" w:color="auto"/>
            <w:left w:val="none" w:sz="0" w:space="0" w:color="auto"/>
            <w:bottom w:val="none" w:sz="0" w:space="0" w:color="auto"/>
            <w:right w:val="none" w:sz="0" w:space="0" w:color="auto"/>
          </w:divBdr>
        </w:div>
        <w:div w:id="1876843297">
          <w:marLeft w:val="480"/>
          <w:marRight w:val="0"/>
          <w:marTop w:val="0"/>
          <w:marBottom w:val="0"/>
          <w:divBdr>
            <w:top w:val="none" w:sz="0" w:space="0" w:color="auto"/>
            <w:left w:val="none" w:sz="0" w:space="0" w:color="auto"/>
            <w:bottom w:val="none" w:sz="0" w:space="0" w:color="auto"/>
            <w:right w:val="none" w:sz="0" w:space="0" w:color="auto"/>
          </w:divBdr>
        </w:div>
        <w:div w:id="526719510">
          <w:marLeft w:val="480"/>
          <w:marRight w:val="0"/>
          <w:marTop w:val="0"/>
          <w:marBottom w:val="0"/>
          <w:divBdr>
            <w:top w:val="none" w:sz="0" w:space="0" w:color="auto"/>
            <w:left w:val="none" w:sz="0" w:space="0" w:color="auto"/>
            <w:bottom w:val="none" w:sz="0" w:space="0" w:color="auto"/>
            <w:right w:val="none" w:sz="0" w:space="0" w:color="auto"/>
          </w:divBdr>
        </w:div>
        <w:div w:id="1231698314">
          <w:marLeft w:val="480"/>
          <w:marRight w:val="0"/>
          <w:marTop w:val="0"/>
          <w:marBottom w:val="0"/>
          <w:divBdr>
            <w:top w:val="none" w:sz="0" w:space="0" w:color="auto"/>
            <w:left w:val="none" w:sz="0" w:space="0" w:color="auto"/>
            <w:bottom w:val="none" w:sz="0" w:space="0" w:color="auto"/>
            <w:right w:val="none" w:sz="0" w:space="0" w:color="auto"/>
          </w:divBdr>
        </w:div>
        <w:div w:id="192502017">
          <w:marLeft w:val="480"/>
          <w:marRight w:val="0"/>
          <w:marTop w:val="0"/>
          <w:marBottom w:val="0"/>
          <w:divBdr>
            <w:top w:val="none" w:sz="0" w:space="0" w:color="auto"/>
            <w:left w:val="none" w:sz="0" w:space="0" w:color="auto"/>
            <w:bottom w:val="none" w:sz="0" w:space="0" w:color="auto"/>
            <w:right w:val="none" w:sz="0" w:space="0" w:color="auto"/>
          </w:divBdr>
        </w:div>
        <w:div w:id="197283636">
          <w:marLeft w:val="480"/>
          <w:marRight w:val="0"/>
          <w:marTop w:val="0"/>
          <w:marBottom w:val="0"/>
          <w:divBdr>
            <w:top w:val="none" w:sz="0" w:space="0" w:color="auto"/>
            <w:left w:val="none" w:sz="0" w:space="0" w:color="auto"/>
            <w:bottom w:val="none" w:sz="0" w:space="0" w:color="auto"/>
            <w:right w:val="none" w:sz="0" w:space="0" w:color="auto"/>
          </w:divBdr>
        </w:div>
        <w:div w:id="783959944">
          <w:marLeft w:val="480"/>
          <w:marRight w:val="0"/>
          <w:marTop w:val="0"/>
          <w:marBottom w:val="0"/>
          <w:divBdr>
            <w:top w:val="none" w:sz="0" w:space="0" w:color="auto"/>
            <w:left w:val="none" w:sz="0" w:space="0" w:color="auto"/>
            <w:bottom w:val="none" w:sz="0" w:space="0" w:color="auto"/>
            <w:right w:val="none" w:sz="0" w:space="0" w:color="auto"/>
          </w:divBdr>
        </w:div>
        <w:div w:id="1492407087">
          <w:marLeft w:val="480"/>
          <w:marRight w:val="0"/>
          <w:marTop w:val="0"/>
          <w:marBottom w:val="0"/>
          <w:divBdr>
            <w:top w:val="none" w:sz="0" w:space="0" w:color="auto"/>
            <w:left w:val="none" w:sz="0" w:space="0" w:color="auto"/>
            <w:bottom w:val="none" w:sz="0" w:space="0" w:color="auto"/>
            <w:right w:val="none" w:sz="0" w:space="0" w:color="auto"/>
          </w:divBdr>
        </w:div>
        <w:div w:id="1450323565">
          <w:marLeft w:val="480"/>
          <w:marRight w:val="0"/>
          <w:marTop w:val="0"/>
          <w:marBottom w:val="0"/>
          <w:divBdr>
            <w:top w:val="none" w:sz="0" w:space="0" w:color="auto"/>
            <w:left w:val="none" w:sz="0" w:space="0" w:color="auto"/>
            <w:bottom w:val="none" w:sz="0" w:space="0" w:color="auto"/>
            <w:right w:val="none" w:sz="0" w:space="0" w:color="auto"/>
          </w:divBdr>
        </w:div>
        <w:div w:id="494222841">
          <w:marLeft w:val="480"/>
          <w:marRight w:val="0"/>
          <w:marTop w:val="0"/>
          <w:marBottom w:val="0"/>
          <w:divBdr>
            <w:top w:val="none" w:sz="0" w:space="0" w:color="auto"/>
            <w:left w:val="none" w:sz="0" w:space="0" w:color="auto"/>
            <w:bottom w:val="none" w:sz="0" w:space="0" w:color="auto"/>
            <w:right w:val="none" w:sz="0" w:space="0" w:color="auto"/>
          </w:divBdr>
        </w:div>
        <w:div w:id="405959208">
          <w:marLeft w:val="480"/>
          <w:marRight w:val="0"/>
          <w:marTop w:val="0"/>
          <w:marBottom w:val="0"/>
          <w:divBdr>
            <w:top w:val="none" w:sz="0" w:space="0" w:color="auto"/>
            <w:left w:val="none" w:sz="0" w:space="0" w:color="auto"/>
            <w:bottom w:val="none" w:sz="0" w:space="0" w:color="auto"/>
            <w:right w:val="none" w:sz="0" w:space="0" w:color="auto"/>
          </w:divBdr>
        </w:div>
        <w:div w:id="408385757">
          <w:marLeft w:val="480"/>
          <w:marRight w:val="0"/>
          <w:marTop w:val="0"/>
          <w:marBottom w:val="0"/>
          <w:divBdr>
            <w:top w:val="none" w:sz="0" w:space="0" w:color="auto"/>
            <w:left w:val="none" w:sz="0" w:space="0" w:color="auto"/>
            <w:bottom w:val="none" w:sz="0" w:space="0" w:color="auto"/>
            <w:right w:val="none" w:sz="0" w:space="0" w:color="auto"/>
          </w:divBdr>
        </w:div>
        <w:div w:id="1946887148">
          <w:marLeft w:val="480"/>
          <w:marRight w:val="0"/>
          <w:marTop w:val="0"/>
          <w:marBottom w:val="0"/>
          <w:divBdr>
            <w:top w:val="none" w:sz="0" w:space="0" w:color="auto"/>
            <w:left w:val="none" w:sz="0" w:space="0" w:color="auto"/>
            <w:bottom w:val="none" w:sz="0" w:space="0" w:color="auto"/>
            <w:right w:val="none" w:sz="0" w:space="0" w:color="auto"/>
          </w:divBdr>
        </w:div>
        <w:div w:id="763915325">
          <w:marLeft w:val="480"/>
          <w:marRight w:val="0"/>
          <w:marTop w:val="0"/>
          <w:marBottom w:val="0"/>
          <w:divBdr>
            <w:top w:val="none" w:sz="0" w:space="0" w:color="auto"/>
            <w:left w:val="none" w:sz="0" w:space="0" w:color="auto"/>
            <w:bottom w:val="none" w:sz="0" w:space="0" w:color="auto"/>
            <w:right w:val="none" w:sz="0" w:space="0" w:color="auto"/>
          </w:divBdr>
        </w:div>
        <w:div w:id="233200296">
          <w:marLeft w:val="480"/>
          <w:marRight w:val="0"/>
          <w:marTop w:val="0"/>
          <w:marBottom w:val="0"/>
          <w:divBdr>
            <w:top w:val="none" w:sz="0" w:space="0" w:color="auto"/>
            <w:left w:val="none" w:sz="0" w:space="0" w:color="auto"/>
            <w:bottom w:val="none" w:sz="0" w:space="0" w:color="auto"/>
            <w:right w:val="none" w:sz="0" w:space="0" w:color="auto"/>
          </w:divBdr>
        </w:div>
        <w:div w:id="238176765">
          <w:marLeft w:val="480"/>
          <w:marRight w:val="0"/>
          <w:marTop w:val="0"/>
          <w:marBottom w:val="0"/>
          <w:divBdr>
            <w:top w:val="none" w:sz="0" w:space="0" w:color="auto"/>
            <w:left w:val="none" w:sz="0" w:space="0" w:color="auto"/>
            <w:bottom w:val="none" w:sz="0" w:space="0" w:color="auto"/>
            <w:right w:val="none" w:sz="0" w:space="0" w:color="auto"/>
          </w:divBdr>
        </w:div>
        <w:div w:id="252976403">
          <w:marLeft w:val="480"/>
          <w:marRight w:val="0"/>
          <w:marTop w:val="0"/>
          <w:marBottom w:val="0"/>
          <w:divBdr>
            <w:top w:val="none" w:sz="0" w:space="0" w:color="auto"/>
            <w:left w:val="none" w:sz="0" w:space="0" w:color="auto"/>
            <w:bottom w:val="none" w:sz="0" w:space="0" w:color="auto"/>
            <w:right w:val="none" w:sz="0" w:space="0" w:color="auto"/>
          </w:divBdr>
        </w:div>
        <w:div w:id="1758481442">
          <w:marLeft w:val="480"/>
          <w:marRight w:val="0"/>
          <w:marTop w:val="0"/>
          <w:marBottom w:val="0"/>
          <w:divBdr>
            <w:top w:val="none" w:sz="0" w:space="0" w:color="auto"/>
            <w:left w:val="none" w:sz="0" w:space="0" w:color="auto"/>
            <w:bottom w:val="none" w:sz="0" w:space="0" w:color="auto"/>
            <w:right w:val="none" w:sz="0" w:space="0" w:color="auto"/>
          </w:divBdr>
        </w:div>
        <w:div w:id="1622884255">
          <w:marLeft w:val="480"/>
          <w:marRight w:val="0"/>
          <w:marTop w:val="0"/>
          <w:marBottom w:val="0"/>
          <w:divBdr>
            <w:top w:val="none" w:sz="0" w:space="0" w:color="auto"/>
            <w:left w:val="none" w:sz="0" w:space="0" w:color="auto"/>
            <w:bottom w:val="none" w:sz="0" w:space="0" w:color="auto"/>
            <w:right w:val="none" w:sz="0" w:space="0" w:color="auto"/>
          </w:divBdr>
        </w:div>
        <w:div w:id="1632898663">
          <w:marLeft w:val="480"/>
          <w:marRight w:val="0"/>
          <w:marTop w:val="0"/>
          <w:marBottom w:val="0"/>
          <w:divBdr>
            <w:top w:val="none" w:sz="0" w:space="0" w:color="auto"/>
            <w:left w:val="none" w:sz="0" w:space="0" w:color="auto"/>
            <w:bottom w:val="none" w:sz="0" w:space="0" w:color="auto"/>
            <w:right w:val="none" w:sz="0" w:space="0" w:color="auto"/>
          </w:divBdr>
        </w:div>
        <w:div w:id="159974874">
          <w:marLeft w:val="480"/>
          <w:marRight w:val="0"/>
          <w:marTop w:val="0"/>
          <w:marBottom w:val="0"/>
          <w:divBdr>
            <w:top w:val="none" w:sz="0" w:space="0" w:color="auto"/>
            <w:left w:val="none" w:sz="0" w:space="0" w:color="auto"/>
            <w:bottom w:val="none" w:sz="0" w:space="0" w:color="auto"/>
            <w:right w:val="none" w:sz="0" w:space="0" w:color="auto"/>
          </w:divBdr>
        </w:div>
        <w:div w:id="2026010297">
          <w:marLeft w:val="480"/>
          <w:marRight w:val="0"/>
          <w:marTop w:val="0"/>
          <w:marBottom w:val="0"/>
          <w:divBdr>
            <w:top w:val="none" w:sz="0" w:space="0" w:color="auto"/>
            <w:left w:val="none" w:sz="0" w:space="0" w:color="auto"/>
            <w:bottom w:val="none" w:sz="0" w:space="0" w:color="auto"/>
            <w:right w:val="none" w:sz="0" w:space="0" w:color="auto"/>
          </w:divBdr>
        </w:div>
        <w:div w:id="951279248">
          <w:marLeft w:val="480"/>
          <w:marRight w:val="0"/>
          <w:marTop w:val="0"/>
          <w:marBottom w:val="0"/>
          <w:divBdr>
            <w:top w:val="none" w:sz="0" w:space="0" w:color="auto"/>
            <w:left w:val="none" w:sz="0" w:space="0" w:color="auto"/>
            <w:bottom w:val="none" w:sz="0" w:space="0" w:color="auto"/>
            <w:right w:val="none" w:sz="0" w:space="0" w:color="auto"/>
          </w:divBdr>
        </w:div>
        <w:div w:id="1654330596">
          <w:marLeft w:val="480"/>
          <w:marRight w:val="0"/>
          <w:marTop w:val="0"/>
          <w:marBottom w:val="0"/>
          <w:divBdr>
            <w:top w:val="none" w:sz="0" w:space="0" w:color="auto"/>
            <w:left w:val="none" w:sz="0" w:space="0" w:color="auto"/>
            <w:bottom w:val="none" w:sz="0" w:space="0" w:color="auto"/>
            <w:right w:val="none" w:sz="0" w:space="0" w:color="auto"/>
          </w:divBdr>
        </w:div>
        <w:div w:id="117574376">
          <w:marLeft w:val="480"/>
          <w:marRight w:val="0"/>
          <w:marTop w:val="0"/>
          <w:marBottom w:val="0"/>
          <w:divBdr>
            <w:top w:val="none" w:sz="0" w:space="0" w:color="auto"/>
            <w:left w:val="none" w:sz="0" w:space="0" w:color="auto"/>
            <w:bottom w:val="none" w:sz="0" w:space="0" w:color="auto"/>
            <w:right w:val="none" w:sz="0" w:space="0" w:color="auto"/>
          </w:divBdr>
        </w:div>
        <w:div w:id="28066640">
          <w:marLeft w:val="480"/>
          <w:marRight w:val="0"/>
          <w:marTop w:val="0"/>
          <w:marBottom w:val="0"/>
          <w:divBdr>
            <w:top w:val="none" w:sz="0" w:space="0" w:color="auto"/>
            <w:left w:val="none" w:sz="0" w:space="0" w:color="auto"/>
            <w:bottom w:val="none" w:sz="0" w:space="0" w:color="auto"/>
            <w:right w:val="none" w:sz="0" w:space="0" w:color="auto"/>
          </w:divBdr>
        </w:div>
        <w:div w:id="1774864136">
          <w:marLeft w:val="480"/>
          <w:marRight w:val="0"/>
          <w:marTop w:val="0"/>
          <w:marBottom w:val="0"/>
          <w:divBdr>
            <w:top w:val="none" w:sz="0" w:space="0" w:color="auto"/>
            <w:left w:val="none" w:sz="0" w:space="0" w:color="auto"/>
            <w:bottom w:val="none" w:sz="0" w:space="0" w:color="auto"/>
            <w:right w:val="none" w:sz="0" w:space="0" w:color="auto"/>
          </w:divBdr>
        </w:div>
        <w:div w:id="198667410">
          <w:marLeft w:val="480"/>
          <w:marRight w:val="0"/>
          <w:marTop w:val="0"/>
          <w:marBottom w:val="0"/>
          <w:divBdr>
            <w:top w:val="none" w:sz="0" w:space="0" w:color="auto"/>
            <w:left w:val="none" w:sz="0" w:space="0" w:color="auto"/>
            <w:bottom w:val="none" w:sz="0" w:space="0" w:color="auto"/>
            <w:right w:val="none" w:sz="0" w:space="0" w:color="auto"/>
          </w:divBdr>
        </w:div>
        <w:div w:id="1305699765">
          <w:marLeft w:val="480"/>
          <w:marRight w:val="0"/>
          <w:marTop w:val="0"/>
          <w:marBottom w:val="0"/>
          <w:divBdr>
            <w:top w:val="none" w:sz="0" w:space="0" w:color="auto"/>
            <w:left w:val="none" w:sz="0" w:space="0" w:color="auto"/>
            <w:bottom w:val="none" w:sz="0" w:space="0" w:color="auto"/>
            <w:right w:val="none" w:sz="0" w:space="0" w:color="auto"/>
          </w:divBdr>
        </w:div>
        <w:div w:id="1731727537">
          <w:marLeft w:val="480"/>
          <w:marRight w:val="0"/>
          <w:marTop w:val="0"/>
          <w:marBottom w:val="0"/>
          <w:divBdr>
            <w:top w:val="none" w:sz="0" w:space="0" w:color="auto"/>
            <w:left w:val="none" w:sz="0" w:space="0" w:color="auto"/>
            <w:bottom w:val="none" w:sz="0" w:space="0" w:color="auto"/>
            <w:right w:val="none" w:sz="0" w:space="0" w:color="auto"/>
          </w:divBdr>
        </w:div>
        <w:div w:id="1472674901">
          <w:marLeft w:val="480"/>
          <w:marRight w:val="0"/>
          <w:marTop w:val="0"/>
          <w:marBottom w:val="0"/>
          <w:divBdr>
            <w:top w:val="none" w:sz="0" w:space="0" w:color="auto"/>
            <w:left w:val="none" w:sz="0" w:space="0" w:color="auto"/>
            <w:bottom w:val="none" w:sz="0" w:space="0" w:color="auto"/>
            <w:right w:val="none" w:sz="0" w:space="0" w:color="auto"/>
          </w:divBdr>
        </w:div>
        <w:div w:id="757365933">
          <w:marLeft w:val="480"/>
          <w:marRight w:val="0"/>
          <w:marTop w:val="0"/>
          <w:marBottom w:val="0"/>
          <w:divBdr>
            <w:top w:val="none" w:sz="0" w:space="0" w:color="auto"/>
            <w:left w:val="none" w:sz="0" w:space="0" w:color="auto"/>
            <w:bottom w:val="none" w:sz="0" w:space="0" w:color="auto"/>
            <w:right w:val="none" w:sz="0" w:space="0" w:color="auto"/>
          </w:divBdr>
        </w:div>
        <w:div w:id="811093807">
          <w:marLeft w:val="480"/>
          <w:marRight w:val="0"/>
          <w:marTop w:val="0"/>
          <w:marBottom w:val="0"/>
          <w:divBdr>
            <w:top w:val="none" w:sz="0" w:space="0" w:color="auto"/>
            <w:left w:val="none" w:sz="0" w:space="0" w:color="auto"/>
            <w:bottom w:val="none" w:sz="0" w:space="0" w:color="auto"/>
            <w:right w:val="none" w:sz="0" w:space="0" w:color="auto"/>
          </w:divBdr>
        </w:div>
        <w:div w:id="1741555213">
          <w:marLeft w:val="480"/>
          <w:marRight w:val="0"/>
          <w:marTop w:val="0"/>
          <w:marBottom w:val="0"/>
          <w:divBdr>
            <w:top w:val="none" w:sz="0" w:space="0" w:color="auto"/>
            <w:left w:val="none" w:sz="0" w:space="0" w:color="auto"/>
            <w:bottom w:val="none" w:sz="0" w:space="0" w:color="auto"/>
            <w:right w:val="none" w:sz="0" w:space="0" w:color="auto"/>
          </w:divBdr>
        </w:div>
        <w:div w:id="974068750">
          <w:marLeft w:val="480"/>
          <w:marRight w:val="0"/>
          <w:marTop w:val="0"/>
          <w:marBottom w:val="0"/>
          <w:divBdr>
            <w:top w:val="none" w:sz="0" w:space="0" w:color="auto"/>
            <w:left w:val="none" w:sz="0" w:space="0" w:color="auto"/>
            <w:bottom w:val="none" w:sz="0" w:space="0" w:color="auto"/>
            <w:right w:val="none" w:sz="0" w:space="0" w:color="auto"/>
          </w:divBdr>
        </w:div>
        <w:div w:id="1651669531">
          <w:marLeft w:val="480"/>
          <w:marRight w:val="0"/>
          <w:marTop w:val="0"/>
          <w:marBottom w:val="0"/>
          <w:divBdr>
            <w:top w:val="none" w:sz="0" w:space="0" w:color="auto"/>
            <w:left w:val="none" w:sz="0" w:space="0" w:color="auto"/>
            <w:bottom w:val="none" w:sz="0" w:space="0" w:color="auto"/>
            <w:right w:val="none" w:sz="0" w:space="0" w:color="auto"/>
          </w:divBdr>
        </w:div>
        <w:div w:id="2047749936">
          <w:marLeft w:val="480"/>
          <w:marRight w:val="0"/>
          <w:marTop w:val="0"/>
          <w:marBottom w:val="0"/>
          <w:divBdr>
            <w:top w:val="none" w:sz="0" w:space="0" w:color="auto"/>
            <w:left w:val="none" w:sz="0" w:space="0" w:color="auto"/>
            <w:bottom w:val="none" w:sz="0" w:space="0" w:color="auto"/>
            <w:right w:val="none" w:sz="0" w:space="0" w:color="auto"/>
          </w:divBdr>
        </w:div>
        <w:div w:id="1593204170">
          <w:marLeft w:val="480"/>
          <w:marRight w:val="0"/>
          <w:marTop w:val="0"/>
          <w:marBottom w:val="0"/>
          <w:divBdr>
            <w:top w:val="none" w:sz="0" w:space="0" w:color="auto"/>
            <w:left w:val="none" w:sz="0" w:space="0" w:color="auto"/>
            <w:bottom w:val="none" w:sz="0" w:space="0" w:color="auto"/>
            <w:right w:val="none" w:sz="0" w:space="0" w:color="auto"/>
          </w:divBdr>
        </w:div>
        <w:div w:id="547840211">
          <w:marLeft w:val="480"/>
          <w:marRight w:val="0"/>
          <w:marTop w:val="0"/>
          <w:marBottom w:val="0"/>
          <w:divBdr>
            <w:top w:val="none" w:sz="0" w:space="0" w:color="auto"/>
            <w:left w:val="none" w:sz="0" w:space="0" w:color="auto"/>
            <w:bottom w:val="none" w:sz="0" w:space="0" w:color="auto"/>
            <w:right w:val="none" w:sz="0" w:space="0" w:color="auto"/>
          </w:divBdr>
        </w:div>
        <w:div w:id="431783506">
          <w:marLeft w:val="480"/>
          <w:marRight w:val="0"/>
          <w:marTop w:val="0"/>
          <w:marBottom w:val="0"/>
          <w:divBdr>
            <w:top w:val="none" w:sz="0" w:space="0" w:color="auto"/>
            <w:left w:val="none" w:sz="0" w:space="0" w:color="auto"/>
            <w:bottom w:val="none" w:sz="0" w:space="0" w:color="auto"/>
            <w:right w:val="none" w:sz="0" w:space="0" w:color="auto"/>
          </w:divBdr>
        </w:div>
        <w:div w:id="1218324172">
          <w:marLeft w:val="480"/>
          <w:marRight w:val="0"/>
          <w:marTop w:val="0"/>
          <w:marBottom w:val="0"/>
          <w:divBdr>
            <w:top w:val="none" w:sz="0" w:space="0" w:color="auto"/>
            <w:left w:val="none" w:sz="0" w:space="0" w:color="auto"/>
            <w:bottom w:val="none" w:sz="0" w:space="0" w:color="auto"/>
            <w:right w:val="none" w:sz="0" w:space="0" w:color="auto"/>
          </w:divBdr>
        </w:div>
        <w:div w:id="19012795">
          <w:marLeft w:val="480"/>
          <w:marRight w:val="0"/>
          <w:marTop w:val="0"/>
          <w:marBottom w:val="0"/>
          <w:divBdr>
            <w:top w:val="none" w:sz="0" w:space="0" w:color="auto"/>
            <w:left w:val="none" w:sz="0" w:space="0" w:color="auto"/>
            <w:bottom w:val="none" w:sz="0" w:space="0" w:color="auto"/>
            <w:right w:val="none" w:sz="0" w:space="0" w:color="auto"/>
          </w:divBdr>
        </w:div>
        <w:div w:id="896668970">
          <w:marLeft w:val="480"/>
          <w:marRight w:val="0"/>
          <w:marTop w:val="0"/>
          <w:marBottom w:val="0"/>
          <w:divBdr>
            <w:top w:val="none" w:sz="0" w:space="0" w:color="auto"/>
            <w:left w:val="none" w:sz="0" w:space="0" w:color="auto"/>
            <w:bottom w:val="none" w:sz="0" w:space="0" w:color="auto"/>
            <w:right w:val="none" w:sz="0" w:space="0" w:color="auto"/>
          </w:divBdr>
        </w:div>
        <w:div w:id="138378750">
          <w:marLeft w:val="480"/>
          <w:marRight w:val="0"/>
          <w:marTop w:val="0"/>
          <w:marBottom w:val="0"/>
          <w:divBdr>
            <w:top w:val="none" w:sz="0" w:space="0" w:color="auto"/>
            <w:left w:val="none" w:sz="0" w:space="0" w:color="auto"/>
            <w:bottom w:val="none" w:sz="0" w:space="0" w:color="auto"/>
            <w:right w:val="none" w:sz="0" w:space="0" w:color="auto"/>
          </w:divBdr>
        </w:div>
        <w:div w:id="531845935">
          <w:marLeft w:val="480"/>
          <w:marRight w:val="0"/>
          <w:marTop w:val="0"/>
          <w:marBottom w:val="0"/>
          <w:divBdr>
            <w:top w:val="none" w:sz="0" w:space="0" w:color="auto"/>
            <w:left w:val="none" w:sz="0" w:space="0" w:color="auto"/>
            <w:bottom w:val="none" w:sz="0" w:space="0" w:color="auto"/>
            <w:right w:val="none" w:sz="0" w:space="0" w:color="auto"/>
          </w:divBdr>
        </w:div>
        <w:div w:id="1361929155">
          <w:marLeft w:val="480"/>
          <w:marRight w:val="0"/>
          <w:marTop w:val="0"/>
          <w:marBottom w:val="0"/>
          <w:divBdr>
            <w:top w:val="none" w:sz="0" w:space="0" w:color="auto"/>
            <w:left w:val="none" w:sz="0" w:space="0" w:color="auto"/>
            <w:bottom w:val="none" w:sz="0" w:space="0" w:color="auto"/>
            <w:right w:val="none" w:sz="0" w:space="0" w:color="auto"/>
          </w:divBdr>
        </w:div>
        <w:div w:id="1294825206">
          <w:marLeft w:val="480"/>
          <w:marRight w:val="0"/>
          <w:marTop w:val="0"/>
          <w:marBottom w:val="0"/>
          <w:divBdr>
            <w:top w:val="none" w:sz="0" w:space="0" w:color="auto"/>
            <w:left w:val="none" w:sz="0" w:space="0" w:color="auto"/>
            <w:bottom w:val="none" w:sz="0" w:space="0" w:color="auto"/>
            <w:right w:val="none" w:sz="0" w:space="0" w:color="auto"/>
          </w:divBdr>
        </w:div>
        <w:div w:id="1858813442">
          <w:marLeft w:val="480"/>
          <w:marRight w:val="0"/>
          <w:marTop w:val="0"/>
          <w:marBottom w:val="0"/>
          <w:divBdr>
            <w:top w:val="none" w:sz="0" w:space="0" w:color="auto"/>
            <w:left w:val="none" w:sz="0" w:space="0" w:color="auto"/>
            <w:bottom w:val="none" w:sz="0" w:space="0" w:color="auto"/>
            <w:right w:val="none" w:sz="0" w:space="0" w:color="auto"/>
          </w:divBdr>
        </w:div>
        <w:div w:id="1580291136">
          <w:marLeft w:val="480"/>
          <w:marRight w:val="0"/>
          <w:marTop w:val="0"/>
          <w:marBottom w:val="0"/>
          <w:divBdr>
            <w:top w:val="none" w:sz="0" w:space="0" w:color="auto"/>
            <w:left w:val="none" w:sz="0" w:space="0" w:color="auto"/>
            <w:bottom w:val="none" w:sz="0" w:space="0" w:color="auto"/>
            <w:right w:val="none" w:sz="0" w:space="0" w:color="auto"/>
          </w:divBdr>
        </w:div>
        <w:div w:id="1015112006">
          <w:marLeft w:val="480"/>
          <w:marRight w:val="0"/>
          <w:marTop w:val="0"/>
          <w:marBottom w:val="0"/>
          <w:divBdr>
            <w:top w:val="none" w:sz="0" w:space="0" w:color="auto"/>
            <w:left w:val="none" w:sz="0" w:space="0" w:color="auto"/>
            <w:bottom w:val="none" w:sz="0" w:space="0" w:color="auto"/>
            <w:right w:val="none" w:sz="0" w:space="0" w:color="auto"/>
          </w:divBdr>
        </w:div>
        <w:div w:id="1628050198">
          <w:marLeft w:val="480"/>
          <w:marRight w:val="0"/>
          <w:marTop w:val="0"/>
          <w:marBottom w:val="0"/>
          <w:divBdr>
            <w:top w:val="none" w:sz="0" w:space="0" w:color="auto"/>
            <w:left w:val="none" w:sz="0" w:space="0" w:color="auto"/>
            <w:bottom w:val="none" w:sz="0" w:space="0" w:color="auto"/>
            <w:right w:val="none" w:sz="0" w:space="0" w:color="auto"/>
          </w:divBdr>
        </w:div>
        <w:div w:id="1129208912">
          <w:marLeft w:val="480"/>
          <w:marRight w:val="0"/>
          <w:marTop w:val="0"/>
          <w:marBottom w:val="0"/>
          <w:divBdr>
            <w:top w:val="none" w:sz="0" w:space="0" w:color="auto"/>
            <w:left w:val="none" w:sz="0" w:space="0" w:color="auto"/>
            <w:bottom w:val="none" w:sz="0" w:space="0" w:color="auto"/>
            <w:right w:val="none" w:sz="0" w:space="0" w:color="auto"/>
          </w:divBdr>
        </w:div>
        <w:div w:id="402290879">
          <w:marLeft w:val="480"/>
          <w:marRight w:val="0"/>
          <w:marTop w:val="0"/>
          <w:marBottom w:val="0"/>
          <w:divBdr>
            <w:top w:val="none" w:sz="0" w:space="0" w:color="auto"/>
            <w:left w:val="none" w:sz="0" w:space="0" w:color="auto"/>
            <w:bottom w:val="none" w:sz="0" w:space="0" w:color="auto"/>
            <w:right w:val="none" w:sz="0" w:space="0" w:color="auto"/>
          </w:divBdr>
        </w:div>
        <w:div w:id="1957324229">
          <w:marLeft w:val="480"/>
          <w:marRight w:val="0"/>
          <w:marTop w:val="0"/>
          <w:marBottom w:val="0"/>
          <w:divBdr>
            <w:top w:val="none" w:sz="0" w:space="0" w:color="auto"/>
            <w:left w:val="none" w:sz="0" w:space="0" w:color="auto"/>
            <w:bottom w:val="none" w:sz="0" w:space="0" w:color="auto"/>
            <w:right w:val="none" w:sz="0" w:space="0" w:color="auto"/>
          </w:divBdr>
        </w:div>
        <w:div w:id="1800025951">
          <w:marLeft w:val="480"/>
          <w:marRight w:val="0"/>
          <w:marTop w:val="0"/>
          <w:marBottom w:val="0"/>
          <w:divBdr>
            <w:top w:val="none" w:sz="0" w:space="0" w:color="auto"/>
            <w:left w:val="none" w:sz="0" w:space="0" w:color="auto"/>
            <w:bottom w:val="none" w:sz="0" w:space="0" w:color="auto"/>
            <w:right w:val="none" w:sz="0" w:space="0" w:color="auto"/>
          </w:divBdr>
        </w:div>
        <w:div w:id="1315835588">
          <w:marLeft w:val="480"/>
          <w:marRight w:val="0"/>
          <w:marTop w:val="0"/>
          <w:marBottom w:val="0"/>
          <w:divBdr>
            <w:top w:val="none" w:sz="0" w:space="0" w:color="auto"/>
            <w:left w:val="none" w:sz="0" w:space="0" w:color="auto"/>
            <w:bottom w:val="none" w:sz="0" w:space="0" w:color="auto"/>
            <w:right w:val="none" w:sz="0" w:space="0" w:color="auto"/>
          </w:divBdr>
        </w:div>
        <w:div w:id="1903560883">
          <w:marLeft w:val="480"/>
          <w:marRight w:val="0"/>
          <w:marTop w:val="0"/>
          <w:marBottom w:val="0"/>
          <w:divBdr>
            <w:top w:val="none" w:sz="0" w:space="0" w:color="auto"/>
            <w:left w:val="none" w:sz="0" w:space="0" w:color="auto"/>
            <w:bottom w:val="none" w:sz="0" w:space="0" w:color="auto"/>
            <w:right w:val="none" w:sz="0" w:space="0" w:color="auto"/>
          </w:divBdr>
        </w:div>
        <w:div w:id="893397057">
          <w:marLeft w:val="480"/>
          <w:marRight w:val="0"/>
          <w:marTop w:val="0"/>
          <w:marBottom w:val="0"/>
          <w:divBdr>
            <w:top w:val="none" w:sz="0" w:space="0" w:color="auto"/>
            <w:left w:val="none" w:sz="0" w:space="0" w:color="auto"/>
            <w:bottom w:val="none" w:sz="0" w:space="0" w:color="auto"/>
            <w:right w:val="none" w:sz="0" w:space="0" w:color="auto"/>
          </w:divBdr>
        </w:div>
        <w:div w:id="1618561349">
          <w:marLeft w:val="480"/>
          <w:marRight w:val="0"/>
          <w:marTop w:val="0"/>
          <w:marBottom w:val="0"/>
          <w:divBdr>
            <w:top w:val="none" w:sz="0" w:space="0" w:color="auto"/>
            <w:left w:val="none" w:sz="0" w:space="0" w:color="auto"/>
            <w:bottom w:val="none" w:sz="0" w:space="0" w:color="auto"/>
            <w:right w:val="none" w:sz="0" w:space="0" w:color="auto"/>
          </w:divBdr>
        </w:div>
      </w:divsChild>
    </w:div>
    <w:div w:id="139469132">
      <w:bodyDiv w:val="1"/>
      <w:marLeft w:val="0"/>
      <w:marRight w:val="0"/>
      <w:marTop w:val="0"/>
      <w:marBottom w:val="0"/>
      <w:divBdr>
        <w:top w:val="none" w:sz="0" w:space="0" w:color="auto"/>
        <w:left w:val="none" w:sz="0" w:space="0" w:color="auto"/>
        <w:bottom w:val="none" w:sz="0" w:space="0" w:color="auto"/>
        <w:right w:val="none" w:sz="0" w:space="0" w:color="auto"/>
      </w:divBdr>
    </w:div>
    <w:div w:id="139857233">
      <w:bodyDiv w:val="1"/>
      <w:marLeft w:val="0"/>
      <w:marRight w:val="0"/>
      <w:marTop w:val="0"/>
      <w:marBottom w:val="0"/>
      <w:divBdr>
        <w:top w:val="none" w:sz="0" w:space="0" w:color="auto"/>
        <w:left w:val="none" w:sz="0" w:space="0" w:color="auto"/>
        <w:bottom w:val="none" w:sz="0" w:space="0" w:color="auto"/>
        <w:right w:val="none" w:sz="0" w:space="0" w:color="auto"/>
      </w:divBdr>
    </w:div>
    <w:div w:id="140774514">
      <w:bodyDiv w:val="1"/>
      <w:marLeft w:val="0"/>
      <w:marRight w:val="0"/>
      <w:marTop w:val="0"/>
      <w:marBottom w:val="0"/>
      <w:divBdr>
        <w:top w:val="none" w:sz="0" w:space="0" w:color="auto"/>
        <w:left w:val="none" w:sz="0" w:space="0" w:color="auto"/>
        <w:bottom w:val="none" w:sz="0" w:space="0" w:color="auto"/>
        <w:right w:val="none" w:sz="0" w:space="0" w:color="auto"/>
      </w:divBdr>
    </w:div>
    <w:div w:id="141236052">
      <w:bodyDiv w:val="1"/>
      <w:marLeft w:val="0"/>
      <w:marRight w:val="0"/>
      <w:marTop w:val="0"/>
      <w:marBottom w:val="0"/>
      <w:divBdr>
        <w:top w:val="none" w:sz="0" w:space="0" w:color="auto"/>
        <w:left w:val="none" w:sz="0" w:space="0" w:color="auto"/>
        <w:bottom w:val="none" w:sz="0" w:space="0" w:color="auto"/>
        <w:right w:val="none" w:sz="0" w:space="0" w:color="auto"/>
      </w:divBdr>
    </w:div>
    <w:div w:id="141312771">
      <w:bodyDiv w:val="1"/>
      <w:marLeft w:val="0"/>
      <w:marRight w:val="0"/>
      <w:marTop w:val="0"/>
      <w:marBottom w:val="0"/>
      <w:divBdr>
        <w:top w:val="none" w:sz="0" w:space="0" w:color="auto"/>
        <w:left w:val="none" w:sz="0" w:space="0" w:color="auto"/>
        <w:bottom w:val="none" w:sz="0" w:space="0" w:color="auto"/>
        <w:right w:val="none" w:sz="0" w:space="0" w:color="auto"/>
      </w:divBdr>
    </w:div>
    <w:div w:id="141428786">
      <w:bodyDiv w:val="1"/>
      <w:marLeft w:val="0"/>
      <w:marRight w:val="0"/>
      <w:marTop w:val="0"/>
      <w:marBottom w:val="0"/>
      <w:divBdr>
        <w:top w:val="none" w:sz="0" w:space="0" w:color="auto"/>
        <w:left w:val="none" w:sz="0" w:space="0" w:color="auto"/>
        <w:bottom w:val="none" w:sz="0" w:space="0" w:color="auto"/>
        <w:right w:val="none" w:sz="0" w:space="0" w:color="auto"/>
      </w:divBdr>
    </w:div>
    <w:div w:id="142813332">
      <w:bodyDiv w:val="1"/>
      <w:marLeft w:val="0"/>
      <w:marRight w:val="0"/>
      <w:marTop w:val="0"/>
      <w:marBottom w:val="0"/>
      <w:divBdr>
        <w:top w:val="none" w:sz="0" w:space="0" w:color="auto"/>
        <w:left w:val="none" w:sz="0" w:space="0" w:color="auto"/>
        <w:bottom w:val="none" w:sz="0" w:space="0" w:color="auto"/>
        <w:right w:val="none" w:sz="0" w:space="0" w:color="auto"/>
      </w:divBdr>
    </w:div>
    <w:div w:id="142819568">
      <w:bodyDiv w:val="1"/>
      <w:marLeft w:val="0"/>
      <w:marRight w:val="0"/>
      <w:marTop w:val="0"/>
      <w:marBottom w:val="0"/>
      <w:divBdr>
        <w:top w:val="none" w:sz="0" w:space="0" w:color="auto"/>
        <w:left w:val="none" w:sz="0" w:space="0" w:color="auto"/>
        <w:bottom w:val="none" w:sz="0" w:space="0" w:color="auto"/>
        <w:right w:val="none" w:sz="0" w:space="0" w:color="auto"/>
      </w:divBdr>
    </w:div>
    <w:div w:id="151798334">
      <w:bodyDiv w:val="1"/>
      <w:marLeft w:val="0"/>
      <w:marRight w:val="0"/>
      <w:marTop w:val="0"/>
      <w:marBottom w:val="0"/>
      <w:divBdr>
        <w:top w:val="none" w:sz="0" w:space="0" w:color="auto"/>
        <w:left w:val="none" w:sz="0" w:space="0" w:color="auto"/>
        <w:bottom w:val="none" w:sz="0" w:space="0" w:color="auto"/>
        <w:right w:val="none" w:sz="0" w:space="0" w:color="auto"/>
      </w:divBdr>
    </w:div>
    <w:div w:id="154224307">
      <w:bodyDiv w:val="1"/>
      <w:marLeft w:val="0"/>
      <w:marRight w:val="0"/>
      <w:marTop w:val="0"/>
      <w:marBottom w:val="0"/>
      <w:divBdr>
        <w:top w:val="none" w:sz="0" w:space="0" w:color="auto"/>
        <w:left w:val="none" w:sz="0" w:space="0" w:color="auto"/>
        <w:bottom w:val="none" w:sz="0" w:space="0" w:color="auto"/>
        <w:right w:val="none" w:sz="0" w:space="0" w:color="auto"/>
      </w:divBdr>
    </w:div>
    <w:div w:id="154297367">
      <w:bodyDiv w:val="1"/>
      <w:marLeft w:val="0"/>
      <w:marRight w:val="0"/>
      <w:marTop w:val="0"/>
      <w:marBottom w:val="0"/>
      <w:divBdr>
        <w:top w:val="none" w:sz="0" w:space="0" w:color="auto"/>
        <w:left w:val="none" w:sz="0" w:space="0" w:color="auto"/>
        <w:bottom w:val="none" w:sz="0" w:space="0" w:color="auto"/>
        <w:right w:val="none" w:sz="0" w:space="0" w:color="auto"/>
      </w:divBdr>
      <w:divsChild>
        <w:div w:id="1081829502">
          <w:marLeft w:val="480"/>
          <w:marRight w:val="0"/>
          <w:marTop w:val="0"/>
          <w:marBottom w:val="0"/>
          <w:divBdr>
            <w:top w:val="none" w:sz="0" w:space="0" w:color="auto"/>
            <w:left w:val="none" w:sz="0" w:space="0" w:color="auto"/>
            <w:bottom w:val="none" w:sz="0" w:space="0" w:color="auto"/>
            <w:right w:val="none" w:sz="0" w:space="0" w:color="auto"/>
          </w:divBdr>
        </w:div>
        <w:div w:id="1147169860">
          <w:marLeft w:val="480"/>
          <w:marRight w:val="0"/>
          <w:marTop w:val="0"/>
          <w:marBottom w:val="0"/>
          <w:divBdr>
            <w:top w:val="none" w:sz="0" w:space="0" w:color="auto"/>
            <w:left w:val="none" w:sz="0" w:space="0" w:color="auto"/>
            <w:bottom w:val="none" w:sz="0" w:space="0" w:color="auto"/>
            <w:right w:val="none" w:sz="0" w:space="0" w:color="auto"/>
          </w:divBdr>
        </w:div>
        <w:div w:id="115612581">
          <w:marLeft w:val="480"/>
          <w:marRight w:val="0"/>
          <w:marTop w:val="0"/>
          <w:marBottom w:val="0"/>
          <w:divBdr>
            <w:top w:val="none" w:sz="0" w:space="0" w:color="auto"/>
            <w:left w:val="none" w:sz="0" w:space="0" w:color="auto"/>
            <w:bottom w:val="none" w:sz="0" w:space="0" w:color="auto"/>
            <w:right w:val="none" w:sz="0" w:space="0" w:color="auto"/>
          </w:divBdr>
        </w:div>
        <w:div w:id="294334989">
          <w:marLeft w:val="480"/>
          <w:marRight w:val="0"/>
          <w:marTop w:val="0"/>
          <w:marBottom w:val="0"/>
          <w:divBdr>
            <w:top w:val="none" w:sz="0" w:space="0" w:color="auto"/>
            <w:left w:val="none" w:sz="0" w:space="0" w:color="auto"/>
            <w:bottom w:val="none" w:sz="0" w:space="0" w:color="auto"/>
            <w:right w:val="none" w:sz="0" w:space="0" w:color="auto"/>
          </w:divBdr>
        </w:div>
        <w:div w:id="868952110">
          <w:marLeft w:val="480"/>
          <w:marRight w:val="0"/>
          <w:marTop w:val="0"/>
          <w:marBottom w:val="0"/>
          <w:divBdr>
            <w:top w:val="none" w:sz="0" w:space="0" w:color="auto"/>
            <w:left w:val="none" w:sz="0" w:space="0" w:color="auto"/>
            <w:bottom w:val="none" w:sz="0" w:space="0" w:color="auto"/>
            <w:right w:val="none" w:sz="0" w:space="0" w:color="auto"/>
          </w:divBdr>
        </w:div>
        <w:div w:id="1852990712">
          <w:marLeft w:val="480"/>
          <w:marRight w:val="0"/>
          <w:marTop w:val="0"/>
          <w:marBottom w:val="0"/>
          <w:divBdr>
            <w:top w:val="none" w:sz="0" w:space="0" w:color="auto"/>
            <w:left w:val="none" w:sz="0" w:space="0" w:color="auto"/>
            <w:bottom w:val="none" w:sz="0" w:space="0" w:color="auto"/>
            <w:right w:val="none" w:sz="0" w:space="0" w:color="auto"/>
          </w:divBdr>
        </w:div>
        <w:div w:id="326246361">
          <w:marLeft w:val="480"/>
          <w:marRight w:val="0"/>
          <w:marTop w:val="0"/>
          <w:marBottom w:val="0"/>
          <w:divBdr>
            <w:top w:val="none" w:sz="0" w:space="0" w:color="auto"/>
            <w:left w:val="none" w:sz="0" w:space="0" w:color="auto"/>
            <w:bottom w:val="none" w:sz="0" w:space="0" w:color="auto"/>
            <w:right w:val="none" w:sz="0" w:space="0" w:color="auto"/>
          </w:divBdr>
        </w:div>
        <w:div w:id="1635090395">
          <w:marLeft w:val="480"/>
          <w:marRight w:val="0"/>
          <w:marTop w:val="0"/>
          <w:marBottom w:val="0"/>
          <w:divBdr>
            <w:top w:val="none" w:sz="0" w:space="0" w:color="auto"/>
            <w:left w:val="none" w:sz="0" w:space="0" w:color="auto"/>
            <w:bottom w:val="none" w:sz="0" w:space="0" w:color="auto"/>
            <w:right w:val="none" w:sz="0" w:space="0" w:color="auto"/>
          </w:divBdr>
        </w:div>
        <w:div w:id="546911495">
          <w:marLeft w:val="480"/>
          <w:marRight w:val="0"/>
          <w:marTop w:val="0"/>
          <w:marBottom w:val="0"/>
          <w:divBdr>
            <w:top w:val="none" w:sz="0" w:space="0" w:color="auto"/>
            <w:left w:val="none" w:sz="0" w:space="0" w:color="auto"/>
            <w:bottom w:val="none" w:sz="0" w:space="0" w:color="auto"/>
            <w:right w:val="none" w:sz="0" w:space="0" w:color="auto"/>
          </w:divBdr>
        </w:div>
        <w:div w:id="1562905252">
          <w:marLeft w:val="480"/>
          <w:marRight w:val="0"/>
          <w:marTop w:val="0"/>
          <w:marBottom w:val="0"/>
          <w:divBdr>
            <w:top w:val="none" w:sz="0" w:space="0" w:color="auto"/>
            <w:left w:val="none" w:sz="0" w:space="0" w:color="auto"/>
            <w:bottom w:val="none" w:sz="0" w:space="0" w:color="auto"/>
            <w:right w:val="none" w:sz="0" w:space="0" w:color="auto"/>
          </w:divBdr>
        </w:div>
        <w:div w:id="1127359834">
          <w:marLeft w:val="480"/>
          <w:marRight w:val="0"/>
          <w:marTop w:val="0"/>
          <w:marBottom w:val="0"/>
          <w:divBdr>
            <w:top w:val="none" w:sz="0" w:space="0" w:color="auto"/>
            <w:left w:val="none" w:sz="0" w:space="0" w:color="auto"/>
            <w:bottom w:val="none" w:sz="0" w:space="0" w:color="auto"/>
            <w:right w:val="none" w:sz="0" w:space="0" w:color="auto"/>
          </w:divBdr>
        </w:div>
        <w:div w:id="14887217">
          <w:marLeft w:val="480"/>
          <w:marRight w:val="0"/>
          <w:marTop w:val="0"/>
          <w:marBottom w:val="0"/>
          <w:divBdr>
            <w:top w:val="none" w:sz="0" w:space="0" w:color="auto"/>
            <w:left w:val="none" w:sz="0" w:space="0" w:color="auto"/>
            <w:bottom w:val="none" w:sz="0" w:space="0" w:color="auto"/>
            <w:right w:val="none" w:sz="0" w:space="0" w:color="auto"/>
          </w:divBdr>
        </w:div>
        <w:div w:id="1155413822">
          <w:marLeft w:val="480"/>
          <w:marRight w:val="0"/>
          <w:marTop w:val="0"/>
          <w:marBottom w:val="0"/>
          <w:divBdr>
            <w:top w:val="none" w:sz="0" w:space="0" w:color="auto"/>
            <w:left w:val="none" w:sz="0" w:space="0" w:color="auto"/>
            <w:bottom w:val="none" w:sz="0" w:space="0" w:color="auto"/>
            <w:right w:val="none" w:sz="0" w:space="0" w:color="auto"/>
          </w:divBdr>
        </w:div>
        <w:div w:id="1472822023">
          <w:marLeft w:val="480"/>
          <w:marRight w:val="0"/>
          <w:marTop w:val="0"/>
          <w:marBottom w:val="0"/>
          <w:divBdr>
            <w:top w:val="none" w:sz="0" w:space="0" w:color="auto"/>
            <w:left w:val="none" w:sz="0" w:space="0" w:color="auto"/>
            <w:bottom w:val="none" w:sz="0" w:space="0" w:color="auto"/>
            <w:right w:val="none" w:sz="0" w:space="0" w:color="auto"/>
          </w:divBdr>
        </w:div>
        <w:div w:id="1465386486">
          <w:marLeft w:val="480"/>
          <w:marRight w:val="0"/>
          <w:marTop w:val="0"/>
          <w:marBottom w:val="0"/>
          <w:divBdr>
            <w:top w:val="none" w:sz="0" w:space="0" w:color="auto"/>
            <w:left w:val="none" w:sz="0" w:space="0" w:color="auto"/>
            <w:bottom w:val="none" w:sz="0" w:space="0" w:color="auto"/>
            <w:right w:val="none" w:sz="0" w:space="0" w:color="auto"/>
          </w:divBdr>
        </w:div>
        <w:div w:id="690959692">
          <w:marLeft w:val="480"/>
          <w:marRight w:val="0"/>
          <w:marTop w:val="0"/>
          <w:marBottom w:val="0"/>
          <w:divBdr>
            <w:top w:val="none" w:sz="0" w:space="0" w:color="auto"/>
            <w:left w:val="none" w:sz="0" w:space="0" w:color="auto"/>
            <w:bottom w:val="none" w:sz="0" w:space="0" w:color="auto"/>
            <w:right w:val="none" w:sz="0" w:space="0" w:color="auto"/>
          </w:divBdr>
        </w:div>
        <w:div w:id="909651548">
          <w:marLeft w:val="480"/>
          <w:marRight w:val="0"/>
          <w:marTop w:val="0"/>
          <w:marBottom w:val="0"/>
          <w:divBdr>
            <w:top w:val="none" w:sz="0" w:space="0" w:color="auto"/>
            <w:left w:val="none" w:sz="0" w:space="0" w:color="auto"/>
            <w:bottom w:val="none" w:sz="0" w:space="0" w:color="auto"/>
            <w:right w:val="none" w:sz="0" w:space="0" w:color="auto"/>
          </w:divBdr>
        </w:div>
        <w:div w:id="93597470">
          <w:marLeft w:val="480"/>
          <w:marRight w:val="0"/>
          <w:marTop w:val="0"/>
          <w:marBottom w:val="0"/>
          <w:divBdr>
            <w:top w:val="none" w:sz="0" w:space="0" w:color="auto"/>
            <w:left w:val="none" w:sz="0" w:space="0" w:color="auto"/>
            <w:bottom w:val="none" w:sz="0" w:space="0" w:color="auto"/>
            <w:right w:val="none" w:sz="0" w:space="0" w:color="auto"/>
          </w:divBdr>
        </w:div>
        <w:div w:id="515004900">
          <w:marLeft w:val="480"/>
          <w:marRight w:val="0"/>
          <w:marTop w:val="0"/>
          <w:marBottom w:val="0"/>
          <w:divBdr>
            <w:top w:val="none" w:sz="0" w:space="0" w:color="auto"/>
            <w:left w:val="none" w:sz="0" w:space="0" w:color="auto"/>
            <w:bottom w:val="none" w:sz="0" w:space="0" w:color="auto"/>
            <w:right w:val="none" w:sz="0" w:space="0" w:color="auto"/>
          </w:divBdr>
        </w:div>
        <w:div w:id="552155954">
          <w:marLeft w:val="480"/>
          <w:marRight w:val="0"/>
          <w:marTop w:val="0"/>
          <w:marBottom w:val="0"/>
          <w:divBdr>
            <w:top w:val="none" w:sz="0" w:space="0" w:color="auto"/>
            <w:left w:val="none" w:sz="0" w:space="0" w:color="auto"/>
            <w:bottom w:val="none" w:sz="0" w:space="0" w:color="auto"/>
            <w:right w:val="none" w:sz="0" w:space="0" w:color="auto"/>
          </w:divBdr>
        </w:div>
        <w:div w:id="30882450">
          <w:marLeft w:val="480"/>
          <w:marRight w:val="0"/>
          <w:marTop w:val="0"/>
          <w:marBottom w:val="0"/>
          <w:divBdr>
            <w:top w:val="none" w:sz="0" w:space="0" w:color="auto"/>
            <w:left w:val="none" w:sz="0" w:space="0" w:color="auto"/>
            <w:bottom w:val="none" w:sz="0" w:space="0" w:color="auto"/>
            <w:right w:val="none" w:sz="0" w:space="0" w:color="auto"/>
          </w:divBdr>
        </w:div>
        <w:div w:id="135801424">
          <w:marLeft w:val="480"/>
          <w:marRight w:val="0"/>
          <w:marTop w:val="0"/>
          <w:marBottom w:val="0"/>
          <w:divBdr>
            <w:top w:val="none" w:sz="0" w:space="0" w:color="auto"/>
            <w:left w:val="none" w:sz="0" w:space="0" w:color="auto"/>
            <w:bottom w:val="none" w:sz="0" w:space="0" w:color="auto"/>
            <w:right w:val="none" w:sz="0" w:space="0" w:color="auto"/>
          </w:divBdr>
        </w:div>
        <w:div w:id="1560896192">
          <w:marLeft w:val="480"/>
          <w:marRight w:val="0"/>
          <w:marTop w:val="0"/>
          <w:marBottom w:val="0"/>
          <w:divBdr>
            <w:top w:val="none" w:sz="0" w:space="0" w:color="auto"/>
            <w:left w:val="none" w:sz="0" w:space="0" w:color="auto"/>
            <w:bottom w:val="none" w:sz="0" w:space="0" w:color="auto"/>
            <w:right w:val="none" w:sz="0" w:space="0" w:color="auto"/>
          </w:divBdr>
        </w:div>
        <w:div w:id="160123669">
          <w:marLeft w:val="480"/>
          <w:marRight w:val="0"/>
          <w:marTop w:val="0"/>
          <w:marBottom w:val="0"/>
          <w:divBdr>
            <w:top w:val="none" w:sz="0" w:space="0" w:color="auto"/>
            <w:left w:val="none" w:sz="0" w:space="0" w:color="auto"/>
            <w:bottom w:val="none" w:sz="0" w:space="0" w:color="auto"/>
            <w:right w:val="none" w:sz="0" w:space="0" w:color="auto"/>
          </w:divBdr>
        </w:div>
        <w:div w:id="2105179904">
          <w:marLeft w:val="480"/>
          <w:marRight w:val="0"/>
          <w:marTop w:val="0"/>
          <w:marBottom w:val="0"/>
          <w:divBdr>
            <w:top w:val="none" w:sz="0" w:space="0" w:color="auto"/>
            <w:left w:val="none" w:sz="0" w:space="0" w:color="auto"/>
            <w:bottom w:val="none" w:sz="0" w:space="0" w:color="auto"/>
            <w:right w:val="none" w:sz="0" w:space="0" w:color="auto"/>
          </w:divBdr>
        </w:div>
        <w:div w:id="1553497547">
          <w:marLeft w:val="480"/>
          <w:marRight w:val="0"/>
          <w:marTop w:val="0"/>
          <w:marBottom w:val="0"/>
          <w:divBdr>
            <w:top w:val="none" w:sz="0" w:space="0" w:color="auto"/>
            <w:left w:val="none" w:sz="0" w:space="0" w:color="auto"/>
            <w:bottom w:val="none" w:sz="0" w:space="0" w:color="auto"/>
            <w:right w:val="none" w:sz="0" w:space="0" w:color="auto"/>
          </w:divBdr>
        </w:div>
        <w:div w:id="2144346263">
          <w:marLeft w:val="480"/>
          <w:marRight w:val="0"/>
          <w:marTop w:val="0"/>
          <w:marBottom w:val="0"/>
          <w:divBdr>
            <w:top w:val="none" w:sz="0" w:space="0" w:color="auto"/>
            <w:left w:val="none" w:sz="0" w:space="0" w:color="auto"/>
            <w:bottom w:val="none" w:sz="0" w:space="0" w:color="auto"/>
            <w:right w:val="none" w:sz="0" w:space="0" w:color="auto"/>
          </w:divBdr>
        </w:div>
        <w:div w:id="1660422853">
          <w:marLeft w:val="480"/>
          <w:marRight w:val="0"/>
          <w:marTop w:val="0"/>
          <w:marBottom w:val="0"/>
          <w:divBdr>
            <w:top w:val="none" w:sz="0" w:space="0" w:color="auto"/>
            <w:left w:val="none" w:sz="0" w:space="0" w:color="auto"/>
            <w:bottom w:val="none" w:sz="0" w:space="0" w:color="auto"/>
            <w:right w:val="none" w:sz="0" w:space="0" w:color="auto"/>
          </w:divBdr>
        </w:div>
        <w:div w:id="1150174722">
          <w:marLeft w:val="480"/>
          <w:marRight w:val="0"/>
          <w:marTop w:val="0"/>
          <w:marBottom w:val="0"/>
          <w:divBdr>
            <w:top w:val="none" w:sz="0" w:space="0" w:color="auto"/>
            <w:left w:val="none" w:sz="0" w:space="0" w:color="auto"/>
            <w:bottom w:val="none" w:sz="0" w:space="0" w:color="auto"/>
            <w:right w:val="none" w:sz="0" w:space="0" w:color="auto"/>
          </w:divBdr>
        </w:div>
        <w:div w:id="1527795052">
          <w:marLeft w:val="480"/>
          <w:marRight w:val="0"/>
          <w:marTop w:val="0"/>
          <w:marBottom w:val="0"/>
          <w:divBdr>
            <w:top w:val="none" w:sz="0" w:space="0" w:color="auto"/>
            <w:left w:val="none" w:sz="0" w:space="0" w:color="auto"/>
            <w:bottom w:val="none" w:sz="0" w:space="0" w:color="auto"/>
            <w:right w:val="none" w:sz="0" w:space="0" w:color="auto"/>
          </w:divBdr>
        </w:div>
        <w:div w:id="1174951180">
          <w:marLeft w:val="480"/>
          <w:marRight w:val="0"/>
          <w:marTop w:val="0"/>
          <w:marBottom w:val="0"/>
          <w:divBdr>
            <w:top w:val="none" w:sz="0" w:space="0" w:color="auto"/>
            <w:left w:val="none" w:sz="0" w:space="0" w:color="auto"/>
            <w:bottom w:val="none" w:sz="0" w:space="0" w:color="auto"/>
            <w:right w:val="none" w:sz="0" w:space="0" w:color="auto"/>
          </w:divBdr>
        </w:div>
        <w:div w:id="1446072201">
          <w:marLeft w:val="480"/>
          <w:marRight w:val="0"/>
          <w:marTop w:val="0"/>
          <w:marBottom w:val="0"/>
          <w:divBdr>
            <w:top w:val="none" w:sz="0" w:space="0" w:color="auto"/>
            <w:left w:val="none" w:sz="0" w:space="0" w:color="auto"/>
            <w:bottom w:val="none" w:sz="0" w:space="0" w:color="auto"/>
            <w:right w:val="none" w:sz="0" w:space="0" w:color="auto"/>
          </w:divBdr>
        </w:div>
        <w:div w:id="1388912180">
          <w:marLeft w:val="480"/>
          <w:marRight w:val="0"/>
          <w:marTop w:val="0"/>
          <w:marBottom w:val="0"/>
          <w:divBdr>
            <w:top w:val="none" w:sz="0" w:space="0" w:color="auto"/>
            <w:left w:val="none" w:sz="0" w:space="0" w:color="auto"/>
            <w:bottom w:val="none" w:sz="0" w:space="0" w:color="auto"/>
            <w:right w:val="none" w:sz="0" w:space="0" w:color="auto"/>
          </w:divBdr>
        </w:div>
        <w:div w:id="814227148">
          <w:marLeft w:val="480"/>
          <w:marRight w:val="0"/>
          <w:marTop w:val="0"/>
          <w:marBottom w:val="0"/>
          <w:divBdr>
            <w:top w:val="none" w:sz="0" w:space="0" w:color="auto"/>
            <w:left w:val="none" w:sz="0" w:space="0" w:color="auto"/>
            <w:bottom w:val="none" w:sz="0" w:space="0" w:color="auto"/>
            <w:right w:val="none" w:sz="0" w:space="0" w:color="auto"/>
          </w:divBdr>
        </w:div>
        <w:div w:id="422606633">
          <w:marLeft w:val="480"/>
          <w:marRight w:val="0"/>
          <w:marTop w:val="0"/>
          <w:marBottom w:val="0"/>
          <w:divBdr>
            <w:top w:val="none" w:sz="0" w:space="0" w:color="auto"/>
            <w:left w:val="none" w:sz="0" w:space="0" w:color="auto"/>
            <w:bottom w:val="none" w:sz="0" w:space="0" w:color="auto"/>
            <w:right w:val="none" w:sz="0" w:space="0" w:color="auto"/>
          </w:divBdr>
        </w:div>
        <w:div w:id="350880549">
          <w:marLeft w:val="480"/>
          <w:marRight w:val="0"/>
          <w:marTop w:val="0"/>
          <w:marBottom w:val="0"/>
          <w:divBdr>
            <w:top w:val="none" w:sz="0" w:space="0" w:color="auto"/>
            <w:left w:val="none" w:sz="0" w:space="0" w:color="auto"/>
            <w:bottom w:val="none" w:sz="0" w:space="0" w:color="auto"/>
            <w:right w:val="none" w:sz="0" w:space="0" w:color="auto"/>
          </w:divBdr>
        </w:div>
        <w:div w:id="605387951">
          <w:marLeft w:val="480"/>
          <w:marRight w:val="0"/>
          <w:marTop w:val="0"/>
          <w:marBottom w:val="0"/>
          <w:divBdr>
            <w:top w:val="none" w:sz="0" w:space="0" w:color="auto"/>
            <w:left w:val="none" w:sz="0" w:space="0" w:color="auto"/>
            <w:bottom w:val="none" w:sz="0" w:space="0" w:color="auto"/>
            <w:right w:val="none" w:sz="0" w:space="0" w:color="auto"/>
          </w:divBdr>
        </w:div>
        <w:div w:id="1967001867">
          <w:marLeft w:val="480"/>
          <w:marRight w:val="0"/>
          <w:marTop w:val="0"/>
          <w:marBottom w:val="0"/>
          <w:divBdr>
            <w:top w:val="none" w:sz="0" w:space="0" w:color="auto"/>
            <w:left w:val="none" w:sz="0" w:space="0" w:color="auto"/>
            <w:bottom w:val="none" w:sz="0" w:space="0" w:color="auto"/>
            <w:right w:val="none" w:sz="0" w:space="0" w:color="auto"/>
          </w:divBdr>
        </w:div>
        <w:div w:id="1459572269">
          <w:marLeft w:val="480"/>
          <w:marRight w:val="0"/>
          <w:marTop w:val="0"/>
          <w:marBottom w:val="0"/>
          <w:divBdr>
            <w:top w:val="none" w:sz="0" w:space="0" w:color="auto"/>
            <w:left w:val="none" w:sz="0" w:space="0" w:color="auto"/>
            <w:bottom w:val="none" w:sz="0" w:space="0" w:color="auto"/>
            <w:right w:val="none" w:sz="0" w:space="0" w:color="auto"/>
          </w:divBdr>
        </w:div>
        <w:div w:id="1052465379">
          <w:marLeft w:val="480"/>
          <w:marRight w:val="0"/>
          <w:marTop w:val="0"/>
          <w:marBottom w:val="0"/>
          <w:divBdr>
            <w:top w:val="none" w:sz="0" w:space="0" w:color="auto"/>
            <w:left w:val="none" w:sz="0" w:space="0" w:color="auto"/>
            <w:bottom w:val="none" w:sz="0" w:space="0" w:color="auto"/>
            <w:right w:val="none" w:sz="0" w:space="0" w:color="auto"/>
          </w:divBdr>
        </w:div>
        <w:div w:id="449936310">
          <w:marLeft w:val="480"/>
          <w:marRight w:val="0"/>
          <w:marTop w:val="0"/>
          <w:marBottom w:val="0"/>
          <w:divBdr>
            <w:top w:val="none" w:sz="0" w:space="0" w:color="auto"/>
            <w:left w:val="none" w:sz="0" w:space="0" w:color="auto"/>
            <w:bottom w:val="none" w:sz="0" w:space="0" w:color="auto"/>
            <w:right w:val="none" w:sz="0" w:space="0" w:color="auto"/>
          </w:divBdr>
        </w:div>
        <w:div w:id="820780106">
          <w:marLeft w:val="480"/>
          <w:marRight w:val="0"/>
          <w:marTop w:val="0"/>
          <w:marBottom w:val="0"/>
          <w:divBdr>
            <w:top w:val="none" w:sz="0" w:space="0" w:color="auto"/>
            <w:left w:val="none" w:sz="0" w:space="0" w:color="auto"/>
            <w:bottom w:val="none" w:sz="0" w:space="0" w:color="auto"/>
            <w:right w:val="none" w:sz="0" w:space="0" w:color="auto"/>
          </w:divBdr>
        </w:div>
        <w:div w:id="1302541559">
          <w:marLeft w:val="480"/>
          <w:marRight w:val="0"/>
          <w:marTop w:val="0"/>
          <w:marBottom w:val="0"/>
          <w:divBdr>
            <w:top w:val="none" w:sz="0" w:space="0" w:color="auto"/>
            <w:left w:val="none" w:sz="0" w:space="0" w:color="auto"/>
            <w:bottom w:val="none" w:sz="0" w:space="0" w:color="auto"/>
            <w:right w:val="none" w:sz="0" w:space="0" w:color="auto"/>
          </w:divBdr>
        </w:div>
        <w:div w:id="55930999">
          <w:marLeft w:val="480"/>
          <w:marRight w:val="0"/>
          <w:marTop w:val="0"/>
          <w:marBottom w:val="0"/>
          <w:divBdr>
            <w:top w:val="none" w:sz="0" w:space="0" w:color="auto"/>
            <w:left w:val="none" w:sz="0" w:space="0" w:color="auto"/>
            <w:bottom w:val="none" w:sz="0" w:space="0" w:color="auto"/>
            <w:right w:val="none" w:sz="0" w:space="0" w:color="auto"/>
          </w:divBdr>
        </w:div>
        <w:div w:id="1058625141">
          <w:marLeft w:val="480"/>
          <w:marRight w:val="0"/>
          <w:marTop w:val="0"/>
          <w:marBottom w:val="0"/>
          <w:divBdr>
            <w:top w:val="none" w:sz="0" w:space="0" w:color="auto"/>
            <w:left w:val="none" w:sz="0" w:space="0" w:color="auto"/>
            <w:bottom w:val="none" w:sz="0" w:space="0" w:color="auto"/>
            <w:right w:val="none" w:sz="0" w:space="0" w:color="auto"/>
          </w:divBdr>
        </w:div>
        <w:div w:id="1998067136">
          <w:marLeft w:val="480"/>
          <w:marRight w:val="0"/>
          <w:marTop w:val="0"/>
          <w:marBottom w:val="0"/>
          <w:divBdr>
            <w:top w:val="none" w:sz="0" w:space="0" w:color="auto"/>
            <w:left w:val="none" w:sz="0" w:space="0" w:color="auto"/>
            <w:bottom w:val="none" w:sz="0" w:space="0" w:color="auto"/>
            <w:right w:val="none" w:sz="0" w:space="0" w:color="auto"/>
          </w:divBdr>
        </w:div>
        <w:div w:id="1756710725">
          <w:marLeft w:val="480"/>
          <w:marRight w:val="0"/>
          <w:marTop w:val="0"/>
          <w:marBottom w:val="0"/>
          <w:divBdr>
            <w:top w:val="none" w:sz="0" w:space="0" w:color="auto"/>
            <w:left w:val="none" w:sz="0" w:space="0" w:color="auto"/>
            <w:bottom w:val="none" w:sz="0" w:space="0" w:color="auto"/>
            <w:right w:val="none" w:sz="0" w:space="0" w:color="auto"/>
          </w:divBdr>
        </w:div>
        <w:div w:id="752819423">
          <w:marLeft w:val="480"/>
          <w:marRight w:val="0"/>
          <w:marTop w:val="0"/>
          <w:marBottom w:val="0"/>
          <w:divBdr>
            <w:top w:val="none" w:sz="0" w:space="0" w:color="auto"/>
            <w:left w:val="none" w:sz="0" w:space="0" w:color="auto"/>
            <w:bottom w:val="none" w:sz="0" w:space="0" w:color="auto"/>
            <w:right w:val="none" w:sz="0" w:space="0" w:color="auto"/>
          </w:divBdr>
        </w:div>
        <w:div w:id="724839644">
          <w:marLeft w:val="480"/>
          <w:marRight w:val="0"/>
          <w:marTop w:val="0"/>
          <w:marBottom w:val="0"/>
          <w:divBdr>
            <w:top w:val="none" w:sz="0" w:space="0" w:color="auto"/>
            <w:left w:val="none" w:sz="0" w:space="0" w:color="auto"/>
            <w:bottom w:val="none" w:sz="0" w:space="0" w:color="auto"/>
            <w:right w:val="none" w:sz="0" w:space="0" w:color="auto"/>
          </w:divBdr>
        </w:div>
        <w:div w:id="2022001079">
          <w:marLeft w:val="480"/>
          <w:marRight w:val="0"/>
          <w:marTop w:val="0"/>
          <w:marBottom w:val="0"/>
          <w:divBdr>
            <w:top w:val="none" w:sz="0" w:space="0" w:color="auto"/>
            <w:left w:val="none" w:sz="0" w:space="0" w:color="auto"/>
            <w:bottom w:val="none" w:sz="0" w:space="0" w:color="auto"/>
            <w:right w:val="none" w:sz="0" w:space="0" w:color="auto"/>
          </w:divBdr>
        </w:div>
        <w:div w:id="415321562">
          <w:marLeft w:val="480"/>
          <w:marRight w:val="0"/>
          <w:marTop w:val="0"/>
          <w:marBottom w:val="0"/>
          <w:divBdr>
            <w:top w:val="none" w:sz="0" w:space="0" w:color="auto"/>
            <w:left w:val="none" w:sz="0" w:space="0" w:color="auto"/>
            <w:bottom w:val="none" w:sz="0" w:space="0" w:color="auto"/>
            <w:right w:val="none" w:sz="0" w:space="0" w:color="auto"/>
          </w:divBdr>
        </w:div>
        <w:div w:id="1262297825">
          <w:marLeft w:val="480"/>
          <w:marRight w:val="0"/>
          <w:marTop w:val="0"/>
          <w:marBottom w:val="0"/>
          <w:divBdr>
            <w:top w:val="none" w:sz="0" w:space="0" w:color="auto"/>
            <w:left w:val="none" w:sz="0" w:space="0" w:color="auto"/>
            <w:bottom w:val="none" w:sz="0" w:space="0" w:color="auto"/>
            <w:right w:val="none" w:sz="0" w:space="0" w:color="auto"/>
          </w:divBdr>
        </w:div>
        <w:div w:id="691884896">
          <w:marLeft w:val="480"/>
          <w:marRight w:val="0"/>
          <w:marTop w:val="0"/>
          <w:marBottom w:val="0"/>
          <w:divBdr>
            <w:top w:val="none" w:sz="0" w:space="0" w:color="auto"/>
            <w:left w:val="none" w:sz="0" w:space="0" w:color="auto"/>
            <w:bottom w:val="none" w:sz="0" w:space="0" w:color="auto"/>
            <w:right w:val="none" w:sz="0" w:space="0" w:color="auto"/>
          </w:divBdr>
        </w:div>
        <w:div w:id="568426011">
          <w:marLeft w:val="480"/>
          <w:marRight w:val="0"/>
          <w:marTop w:val="0"/>
          <w:marBottom w:val="0"/>
          <w:divBdr>
            <w:top w:val="none" w:sz="0" w:space="0" w:color="auto"/>
            <w:left w:val="none" w:sz="0" w:space="0" w:color="auto"/>
            <w:bottom w:val="none" w:sz="0" w:space="0" w:color="auto"/>
            <w:right w:val="none" w:sz="0" w:space="0" w:color="auto"/>
          </w:divBdr>
        </w:div>
        <w:div w:id="1861967563">
          <w:marLeft w:val="480"/>
          <w:marRight w:val="0"/>
          <w:marTop w:val="0"/>
          <w:marBottom w:val="0"/>
          <w:divBdr>
            <w:top w:val="none" w:sz="0" w:space="0" w:color="auto"/>
            <w:left w:val="none" w:sz="0" w:space="0" w:color="auto"/>
            <w:bottom w:val="none" w:sz="0" w:space="0" w:color="auto"/>
            <w:right w:val="none" w:sz="0" w:space="0" w:color="auto"/>
          </w:divBdr>
        </w:div>
        <w:div w:id="888612153">
          <w:marLeft w:val="480"/>
          <w:marRight w:val="0"/>
          <w:marTop w:val="0"/>
          <w:marBottom w:val="0"/>
          <w:divBdr>
            <w:top w:val="none" w:sz="0" w:space="0" w:color="auto"/>
            <w:left w:val="none" w:sz="0" w:space="0" w:color="auto"/>
            <w:bottom w:val="none" w:sz="0" w:space="0" w:color="auto"/>
            <w:right w:val="none" w:sz="0" w:space="0" w:color="auto"/>
          </w:divBdr>
        </w:div>
        <w:div w:id="386346431">
          <w:marLeft w:val="480"/>
          <w:marRight w:val="0"/>
          <w:marTop w:val="0"/>
          <w:marBottom w:val="0"/>
          <w:divBdr>
            <w:top w:val="none" w:sz="0" w:space="0" w:color="auto"/>
            <w:left w:val="none" w:sz="0" w:space="0" w:color="auto"/>
            <w:bottom w:val="none" w:sz="0" w:space="0" w:color="auto"/>
            <w:right w:val="none" w:sz="0" w:space="0" w:color="auto"/>
          </w:divBdr>
        </w:div>
        <w:div w:id="537007433">
          <w:marLeft w:val="480"/>
          <w:marRight w:val="0"/>
          <w:marTop w:val="0"/>
          <w:marBottom w:val="0"/>
          <w:divBdr>
            <w:top w:val="none" w:sz="0" w:space="0" w:color="auto"/>
            <w:left w:val="none" w:sz="0" w:space="0" w:color="auto"/>
            <w:bottom w:val="none" w:sz="0" w:space="0" w:color="auto"/>
            <w:right w:val="none" w:sz="0" w:space="0" w:color="auto"/>
          </w:divBdr>
        </w:div>
        <w:div w:id="266544921">
          <w:marLeft w:val="480"/>
          <w:marRight w:val="0"/>
          <w:marTop w:val="0"/>
          <w:marBottom w:val="0"/>
          <w:divBdr>
            <w:top w:val="none" w:sz="0" w:space="0" w:color="auto"/>
            <w:left w:val="none" w:sz="0" w:space="0" w:color="auto"/>
            <w:bottom w:val="none" w:sz="0" w:space="0" w:color="auto"/>
            <w:right w:val="none" w:sz="0" w:space="0" w:color="auto"/>
          </w:divBdr>
        </w:div>
        <w:div w:id="34932820">
          <w:marLeft w:val="480"/>
          <w:marRight w:val="0"/>
          <w:marTop w:val="0"/>
          <w:marBottom w:val="0"/>
          <w:divBdr>
            <w:top w:val="none" w:sz="0" w:space="0" w:color="auto"/>
            <w:left w:val="none" w:sz="0" w:space="0" w:color="auto"/>
            <w:bottom w:val="none" w:sz="0" w:space="0" w:color="auto"/>
            <w:right w:val="none" w:sz="0" w:space="0" w:color="auto"/>
          </w:divBdr>
        </w:div>
        <w:div w:id="429664271">
          <w:marLeft w:val="480"/>
          <w:marRight w:val="0"/>
          <w:marTop w:val="0"/>
          <w:marBottom w:val="0"/>
          <w:divBdr>
            <w:top w:val="none" w:sz="0" w:space="0" w:color="auto"/>
            <w:left w:val="none" w:sz="0" w:space="0" w:color="auto"/>
            <w:bottom w:val="none" w:sz="0" w:space="0" w:color="auto"/>
            <w:right w:val="none" w:sz="0" w:space="0" w:color="auto"/>
          </w:divBdr>
        </w:div>
        <w:div w:id="1277253040">
          <w:marLeft w:val="480"/>
          <w:marRight w:val="0"/>
          <w:marTop w:val="0"/>
          <w:marBottom w:val="0"/>
          <w:divBdr>
            <w:top w:val="none" w:sz="0" w:space="0" w:color="auto"/>
            <w:left w:val="none" w:sz="0" w:space="0" w:color="auto"/>
            <w:bottom w:val="none" w:sz="0" w:space="0" w:color="auto"/>
            <w:right w:val="none" w:sz="0" w:space="0" w:color="auto"/>
          </w:divBdr>
        </w:div>
        <w:div w:id="1505783878">
          <w:marLeft w:val="480"/>
          <w:marRight w:val="0"/>
          <w:marTop w:val="0"/>
          <w:marBottom w:val="0"/>
          <w:divBdr>
            <w:top w:val="none" w:sz="0" w:space="0" w:color="auto"/>
            <w:left w:val="none" w:sz="0" w:space="0" w:color="auto"/>
            <w:bottom w:val="none" w:sz="0" w:space="0" w:color="auto"/>
            <w:right w:val="none" w:sz="0" w:space="0" w:color="auto"/>
          </w:divBdr>
        </w:div>
        <w:div w:id="1442798630">
          <w:marLeft w:val="480"/>
          <w:marRight w:val="0"/>
          <w:marTop w:val="0"/>
          <w:marBottom w:val="0"/>
          <w:divBdr>
            <w:top w:val="none" w:sz="0" w:space="0" w:color="auto"/>
            <w:left w:val="none" w:sz="0" w:space="0" w:color="auto"/>
            <w:bottom w:val="none" w:sz="0" w:space="0" w:color="auto"/>
            <w:right w:val="none" w:sz="0" w:space="0" w:color="auto"/>
          </w:divBdr>
        </w:div>
        <w:div w:id="908346696">
          <w:marLeft w:val="480"/>
          <w:marRight w:val="0"/>
          <w:marTop w:val="0"/>
          <w:marBottom w:val="0"/>
          <w:divBdr>
            <w:top w:val="none" w:sz="0" w:space="0" w:color="auto"/>
            <w:left w:val="none" w:sz="0" w:space="0" w:color="auto"/>
            <w:bottom w:val="none" w:sz="0" w:space="0" w:color="auto"/>
            <w:right w:val="none" w:sz="0" w:space="0" w:color="auto"/>
          </w:divBdr>
        </w:div>
        <w:div w:id="2010867308">
          <w:marLeft w:val="480"/>
          <w:marRight w:val="0"/>
          <w:marTop w:val="0"/>
          <w:marBottom w:val="0"/>
          <w:divBdr>
            <w:top w:val="none" w:sz="0" w:space="0" w:color="auto"/>
            <w:left w:val="none" w:sz="0" w:space="0" w:color="auto"/>
            <w:bottom w:val="none" w:sz="0" w:space="0" w:color="auto"/>
            <w:right w:val="none" w:sz="0" w:space="0" w:color="auto"/>
          </w:divBdr>
        </w:div>
        <w:div w:id="1990673036">
          <w:marLeft w:val="480"/>
          <w:marRight w:val="0"/>
          <w:marTop w:val="0"/>
          <w:marBottom w:val="0"/>
          <w:divBdr>
            <w:top w:val="none" w:sz="0" w:space="0" w:color="auto"/>
            <w:left w:val="none" w:sz="0" w:space="0" w:color="auto"/>
            <w:bottom w:val="none" w:sz="0" w:space="0" w:color="auto"/>
            <w:right w:val="none" w:sz="0" w:space="0" w:color="auto"/>
          </w:divBdr>
        </w:div>
        <w:div w:id="85883429">
          <w:marLeft w:val="480"/>
          <w:marRight w:val="0"/>
          <w:marTop w:val="0"/>
          <w:marBottom w:val="0"/>
          <w:divBdr>
            <w:top w:val="none" w:sz="0" w:space="0" w:color="auto"/>
            <w:left w:val="none" w:sz="0" w:space="0" w:color="auto"/>
            <w:bottom w:val="none" w:sz="0" w:space="0" w:color="auto"/>
            <w:right w:val="none" w:sz="0" w:space="0" w:color="auto"/>
          </w:divBdr>
        </w:div>
        <w:div w:id="102002396">
          <w:marLeft w:val="480"/>
          <w:marRight w:val="0"/>
          <w:marTop w:val="0"/>
          <w:marBottom w:val="0"/>
          <w:divBdr>
            <w:top w:val="none" w:sz="0" w:space="0" w:color="auto"/>
            <w:left w:val="none" w:sz="0" w:space="0" w:color="auto"/>
            <w:bottom w:val="none" w:sz="0" w:space="0" w:color="auto"/>
            <w:right w:val="none" w:sz="0" w:space="0" w:color="auto"/>
          </w:divBdr>
        </w:div>
        <w:div w:id="226038615">
          <w:marLeft w:val="480"/>
          <w:marRight w:val="0"/>
          <w:marTop w:val="0"/>
          <w:marBottom w:val="0"/>
          <w:divBdr>
            <w:top w:val="none" w:sz="0" w:space="0" w:color="auto"/>
            <w:left w:val="none" w:sz="0" w:space="0" w:color="auto"/>
            <w:bottom w:val="none" w:sz="0" w:space="0" w:color="auto"/>
            <w:right w:val="none" w:sz="0" w:space="0" w:color="auto"/>
          </w:divBdr>
        </w:div>
        <w:div w:id="1906380034">
          <w:marLeft w:val="480"/>
          <w:marRight w:val="0"/>
          <w:marTop w:val="0"/>
          <w:marBottom w:val="0"/>
          <w:divBdr>
            <w:top w:val="none" w:sz="0" w:space="0" w:color="auto"/>
            <w:left w:val="none" w:sz="0" w:space="0" w:color="auto"/>
            <w:bottom w:val="none" w:sz="0" w:space="0" w:color="auto"/>
            <w:right w:val="none" w:sz="0" w:space="0" w:color="auto"/>
          </w:divBdr>
        </w:div>
        <w:div w:id="526870404">
          <w:marLeft w:val="480"/>
          <w:marRight w:val="0"/>
          <w:marTop w:val="0"/>
          <w:marBottom w:val="0"/>
          <w:divBdr>
            <w:top w:val="none" w:sz="0" w:space="0" w:color="auto"/>
            <w:left w:val="none" w:sz="0" w:space="0" w:color="auto"/>
            <w:bottom w:val="none" w:sz="0" w:space="0" w:color="auto"/>
            <w:right w:val="none" w:sz="0" w:space="0" w:color="auto"/>
          </w:divBdr>
        </w:div>
        <w:div w:id="1785660249">
          <w:marLeft w:val="480"/>
          <w:marRight w:val="0"/>
          <w:marTop w:val="0"/>
          <w:marBottom w:val="0"/>
          <w:divBdr>
            <w:top w:val="none" w:sz="0" w:space="0" w:color="auto"/>
            <w:left w:val="none" w:sz="0" w:space="0" w:color="auto"/>
            <w:bottom w:val="none" w:sz="0" w:space="0" w:color="auto"/>
            <w:right w:val="none" w:sz="0" w:space="0" w:color="auto"/>
          </w:divBdr>
        </w:div>
        <w:div w:id="1812400325">
          <w:marLeft w:val="480"/>
          <w:marRight w:val="0"/>
          <w:marTop w:val="0"/>
          <w:marBottom w:val="0"/>
          <w:divBdr>
            <w:top w:val="none" w:sz="0" w:space="0" w:color="auto"/>
            <w:left w:val="none" w:sz="0" w:space="0" w:color="auto"/>
            <w:bottom w:val="none" w:sz="0" w:space="0" w:color="auto"/>
            <w:right w:val="none" w:sz="0" w:space="0" w:color="auto"/>
          </w:divBdr>
        </w:div>
        <w:div w:id="1770931340">
          <w:marLeft w:val="480"/>
          <w:marRight w:val="0"/>
          <w:marTop w:val="0"/>
          <w:marBottom w:val="0"/>
          <w:divBdr>
            <w:top w:val="none" w:sz="0" w:space="0" w:color="auto"/>
            <w:left w:val="none" w:sz="0" w:space="0" w:color="auto"/>
            <w:bottom w:val="none" w:sz="0" w:space="0" w:color="auto"/>
            <w:right w:val="none" w:sz="0" w:space="0" w:color="auto"/>
          </w:divBdr>
        </w:div>
        <w:div w:id="1231767599">
          <w:marLeft w:val="480"/>
          <w:marRight w:val="0"/>
          <w:marTop w:val="0"/>
          <w:marBottom w:val="0"/>
          <w:divBdr>
            <w:top w:val="none" w:sz="0" w:space="0" w:color="auto"/>
            <w:left w:val="none" w:sz="0" w:space="0" w:color="auto"/>
            <w:bottom w:val="none" w:sz="0" w:space="0" w:color="auto"/>
            <w:right w:val="none" w:sz="0" w:space="0" w:color="auto"/>
          </w:divBdr>
        </w:div>
        <w:div w:id="1588536553">
          <w:marLeft w:val="480"/>
          <w:marRight w:val="0"/>
          <w:marTop w:val="0"/>
          <w:marBottom w:val="0"/>
          <w:divBdr>
            <w:top w:val="none" w:sz="0" w:space="0" w:color="auto"/>
            <w:left w:val="none" w:sz="0" w:space="0" w:color="auto"/>
            <w:bottom w:val="none" w:sz="0" w:space="0" w:color="auto"/>
            <w:right w:val="none" w:sz="0" w:space="0" w:color="auto"/>
          </w:divBdr>
        </w:div>
        <w:div w:id="248539444">
          <w:marLeft w:val="480"/>
          <w:marRight w:val="0"/>
          <w:marTop w:val="0"/>
          <w:marBottom w:val="0"/>
          <w:divBdr>
            <w:top w:val="none" w:sz="0" w:space="0" w:color="auto"/>
            <w:left w:val="none" w:sz="0" w:space="0" w:color="auto"/>
            <w:bottom w:val="none" w:sz="0" w:space="0" w:color="auto"/>
            <w:right w:val="none" w:sz="0" w:space="0" w:color="auto"/>
          </w:divBdr>
        </w:div>
        <w:div w:id="131680109">
          <w:marLeft w:val="480"/>
          <w:marRight w:val="0"/>
          <w:marTop w:val="0"/>
          <w:marBottom w:val="0"/>
          <w:divBdr>
            <w:top w:val="none" w:sz="0" w:space="0" w:color="auto"/>
            <w:left w:val="none" w:sz="0" w:space="0" w:color="auto"/>
            <w:bottom w:val="none" w:sz="0" w:space="0" w:color="auto"/>
            <w:right w:val="none" w:sz="0" w:space="0" w:color="auto"/>
          </w:divBdr>
        </w:div>
        <w:div w:id="1204708666">
          <w:marLeft w:val="480"/>
          <w:marRight w:val="0"/>
          <w:marTop w:val="0"/>
          <w:marBottom w:val="0"/>
          <w:divBdr>
            <w:top w:val="none" w:sz="0" w:space="0" w:color="auto"/>
            <w:left w:val="none" w:sz="0" w:space="0" w:color="auto"/>
            <w:bottom w:val="none" w:sz="0" w:space="0" w:color="auto"/>
            <w:right w:val="none" w:sz="0" w:space="0" w:color="auto"/>
          </w:divBdr>
        </w:div>
        <w:div w:id="344553190">
          <w:marLeft w:val="480"/>
          <w:marRight w:val="0"/>
          <w:marTop w:val="0"/>
          <w:marBottom w:val="0"/>
          <w:divBdr>
            <w:top w:val="none" w:sz="0" w:space="0" w:color="auto"/>
            <w:left w:val="none" w:sz="0" w:space="0" w:color="auto"/>
            <w:bottom w:val="none" w:sz="0" w:space="0" w:color="auto"/>
            <w:right w:val="none" w:sz="0" w:space="0" w:color="auto"/>
          </w:divBdr>
        </w:div>
        <w:div w:id="239557825">
          <w:marLeft w:val="480"/>
          <w:marRight w:val="0"/>
          <w:marTop w:val="0"/>
          <w:marBottom w:val="0"/>
          <w:divBdr>
            <w:top w:val="none" w:sz="0" w:space="0" w:color="auto"/>
            <w:left w:val="none" w:sz="0" w:space="0" w:color="auto"/>
            <w:bottom w:val="none" w:sz="0" w:space="0" w:color="auto"/>
            <w:right w:val="none" w:sz="0" w:space="0" w:color="auto"/>
          </w:divBdr>
        </w:div>
        <w:div w:id="1833524634">
          <w:marLeft w:val="480"/>
          <w:marRight w:val="0"/>
          <w:marTop w:val="0"/>
          <w:marBottom w:val="0"/>
          <w:divBdr>
            <w:top w:val="none" w:sz="0" w:space="0" w:color="auto"/>
            <w:left w:val="none" w:sz="0" w:space="0" w:color="auto"/>
            <w:bottom w:val="none" w:sz="0" w:space="0" w:color="auto"/>
            <w:right w:val="none" w:sz="0" w:space="0" w:color="auto"/>
          </w:divBdr>
        </w:div>
        <w:div w:id="2042050107">
          <w:marLeft w:val="480"/>
          <w:marRight w:val="0"/>
          <w:marTop w:val="0"/>
          <w:marBottom w:val="0"/>
          <w:divBdr>
            <w:top w:val="none" w:sz="0" w:space="0" w:color="auto"/>
            <w:left w:val="none" w:sz="0" w:space="0" w:color="auto"/>
            <w:bottom w:val="none" w:sz="0" w:space="0" w:color="auto"/>
            <w:right w:val="none" w:sz="0" w:space="0" w:color="auto"/>
          </w:divBdr>
        </w:div>
        <w:div w:id="5638489">
          <w:marLeft w:val="480"/>
          <w:marRight w:val="0"/>
          <w:marTop w:val="0"/>
          <w:marBottom w:val="0"/>
          <w:divBdr>
            <w:top w:val="none" w:sz="0" w:space="0" w:color="auto"/>
            <w:left w:val="none" w:sz="0" w:space="0" w:color="auto"/>
            <w:bottom w:val="none" w:sz="0" w:space="0" w:color="auto"/>
            <w:right w:val="none" w:sz="0" w:space="0" w:color="auto"/>
          </w:divBdr>
        </w:div>
        <w:div w:id="835196306">
          <w:marLeft w:val="480"/>
          <w:marRight w:val="0"/>
          <w:marTop w:val="0"/>
          <w:marBottom w:val="0"/>
          <w:divBdr>
            <w:top w:val="none" w:sz="0" w:space="0" w:color="auto"/>
            <w:left w:val="none" w:sz="0" w:space="0" w:color="auto"/>
            <w:bottom w:val="none" w:sz="0" w:space="0" w:color="auto"/>
            <w:right w:val="none" w:sz="0" w:space="0" w:color="auto"/>
          </w:divBdr>
        </w:div>
        <w:div w:id="335617553">
          <w:marLeft w:val="480"/>
          <w:marRight w:val="0"/>
          <w:marTop w:val="0"/>
          <w:marBottom w:val="0"/>
          <w:divBdr>
            <w:top w:val="none" w:sz="0" w:space="0" w:color="auto"/>
            <w:left w:val="none" w:sz="0" w:space="0" w:color="auto"/>
            <w:bottom w:val="none" w:sz="0" w:space="0" w:color="auto"/>
            <w:right w:val="none" w:sz="0" w:space="0" w:color="auto"/>
          </w:divBdr>
        </w:div>
        <w:div w:id="290327298">
          <w:marLeft w:val="480"/>
          <w:marRight w:val="0"/>
          <w:marTop w:val="0"/>
          <w:marBottom w:val="0"/>
          <w:divBdr>
            <w:top w:val="none" w:sz="0" w:space="0" w:color="auto"/>
            <w:left w:val="none" w:sz="0" w:space="0" w:color="auto"/>
            <w:bottom w:val="none" w:sz="0" w:space="0" w:color="auto"/>
            <w:right w:val="none" w:sz="0" w:space="0" w:color="auto"/>
          </w:divBdr>
        </w:div>
        <w:div w:id="1739395628">
          <w:marLeft w:val="480"/>
          <w:marRight w:val="0"/>
          <w:marTop w:val="0"/>
          <w:marBottom w:val="0"/>
          <w:divBdr>
            <w:top w:val="none" w:sz="0" w:space="0" w:color="auto"/>
            <w:left w:val="none" w:sz="0" w:space="0" w:color="auto"/>
            <w:bottom w:val="none" w:sz="0" w:space="0" w:color="auto"/>
            <w:right w:val="none" w:sz="0" w:space="0" w:color="auto"/>
          </w:divBdr>
        </w:div>
        <w:div w:id="808017266">
          <w:marLeft w:val="480"/>
          <w:marRight w:val="0"/>
          <w:marTop w:val="0"/>
          <w:marBottom w:val="0"/>
          <w:divBdr>
            <w:top w:val="none" w:sz="0" w:space="0" w:color="auto"/>
            <w:left w:val="none" w:sz="0" w:space="0" w:color="auto"/>
            <w:bottom w:val="none" w:sz="0" w:space="0" w:color="auto"/>
            <w:right w:val="none" w:sz="0" w:space="0" w:color="auto"/>
          </w:divBdr>
        </w:div>
        <w:div w:id="258025942">
          <w:marLeft w:val="480"/>
          <w:marRight w:val="0"/>
          <w:marTop w:val="0"/>
          <w:marBottom w:val="0"/>
          <w:divBdr>
            <w:top w:val="none" w:sz="0" w:space="0" w:color="auto"/>
            <w:left w:val="none" w:sz="0" w:space="0" w:color="auto"/>
            <w:bottom w:val="none" w:sz="0" w:space="0" w:color="auto"/>
            <w:right w:val="none" w:sz="0" w:space="0" w:color="auto"/>
          </w:divBdr>
        </w:div>
        <w:div w:id="182481122">
          <w:marLeft w:val="480"/>
          <w:marRight w:val="0"/>
          <w:marTop w:val="0"/>
          <w:marBottom w:val="0"/>
          <w:divBdr>
            <w:top w:val="none" w:sz="0" w:space="0" w:color="auto"/>
            <w:left w:val="none" w:sz="0" w:space="0" w:color="auto"/>
            <w:bottom w:val="none" w:sz="0" w:space="0" w:color="auto"/>
            <w:right w:val="none" w:sz="0" w:space="0" w:color="auto"/>
          </w:divBdr>
        </w:div>
        <w:div w:id="964115770">
          <w:marLeft w:val="480"/>
          <w:marRight w:val="0"/>
          <w:marTop w:val="0"/>
          <w:marBottom w:val="0"/>
          <w:divBdr>
            <w:top w:val="none" w:sz="0" w:space="0" w:color="auto"/>
            <w:left w:val="none" w:sz="0" w:space="0" w:color="auto"/>
            <w:bottom w:val="none" w:sz="0" w:space="0" w:color="auto"/>
            <w:right w:val="none" w:sz="0" w:space="0" w:color="auto"/>
          </w:divBdr>
        </w:div>
        <w:div w:id="2064060409">
          <w:marLeft w:val="480"/>
          <w:marRight w:val="0"/>
          <w:marTop w:val="0"/>
          <w:marBottom w:val="0"/>
          <w:divBdr>
            <w:top w:val="none" w:sz="0" w:space="0" w:color="auto"/>
            <w:left w:val="none" w:sz="0" w:space="0" w:color="auto"/>
            <w:bottom w:val="none" w:sz="0" w:space="0" w:color="auto"/>
            <w:right w:val="none" w:sz="0" w:space="0" w:color="auto"/>
          </w:divBdr>
        </w:div>
        <w:div w:id="1232539336">
          <w:marLeft w:val="480"/>
          <w:marRight w:val="0"/>
          <w:marTop w:val="0"/>
          <w:marBottom w:val="0"/>
          <w:divBdr>
            <w:top w:val="none" w:sz="0" w:space="0" w:color="auto"/>
            <w:left w:val="none" w:sz="0" w:space="0" w:color="auto"/>
            <w:bottom w:val="none" w:sz="0" w:space="0" w:color="auto"/>
            <w:right w:val="none" w:sz="0" w:space="0" w:color="auto"/>
          </w:divBdr>
        </w:div>
      </w:divsChild>
    </w:div>
    <w:div w:id="155657852">
      <w:bodyDiv w:val="1"/>
      <w:marLeft w:val="0"/>
      <w:marRight w:val="0"/>
      <w:marTop w:val="0"/>
      <w:marBottom w:val="0"/>
      <w:divBdr>
        <w:top w:val="none" w:sz="0" w:space="0" w:color="auto"/>
        <w:left w:val="none" w:sz="0" w:space="0" w:color="auto"/>
        <w:bottom w:val="none" w:sz="0" w:space="0" w:color="auto"/>
        <w:right w:val="none" w:sz="0" w:space="0" w:color="auto"/>
      </w:divBdr>
    </w:div>
    <w:div w:id="156043067">
      <w:bodyDiv w:val="1"/>
      <w:marLeft w:val="0"/>
      <w:marRight w:val="0"/>
      <w:marTop w:val="0"/>
      <w:marBottom w:val="0"/>
      <w:divBdr>
        <w:top w:val="none" w:sz="0" w:space="0" w:color="auto"/>
        <w:left w:val="none" w:sz="0" w:space="0" w:color="auto"/>
        <w:bottom w:val="none" w:sz="0" w:space="0" w:color="auto"/>
        <w:right w:val="none" w:sz="0" w:space="0" w:color="auto"/>
      </w:divBdr>
    </w:div>
    <w:div w:id="161891758">
      <w:bodyDiv w:val="1"/>
      <w:marLeft w:val="0"/>
      <w:marRight w:val="0"/>
      <w:marTop w:val="0"/>
      <w:marBottom w:val="0"/>
      <w:divBdr>
        <w:top w:val="none" w:sz="0" w:space="0" w:color="auto"/>
        <w:left w:val="none" w:sz="0" w:space="0" w:color="auto"/>
        <w:bottom w:val="none" w:sz="0" w:space="0" w:color="auto"/>
        <w:right w:val="none" w:sz="0" w:space="0" w:color="auto"/>
      </w:divBdr>
    </w:div>
    <w:div w:id="162167403">
      <w:bodyDiv w:val="1"/>
      <w:marLeft w:val="0"/>
      <w:marRight w:val="0"/>
      <w:marTop w:val="0"/>
      <w:marBottom w:val="0"/>
      <w:divBdr>
        <w:top w:val="none" w:sz="0" w:space="0" w:color="auto"/>
        <w:left w:val="none" w:sz="0" w:space="0" w:color="auto"/>
        <w:bottom w:val="none" w:sz="0" w:space="0" w:color="auto"/>
        <w:right w:val="none" w:sz="0" w:space="0" w:color="auto"/>
      </w:divBdr>
    </w:div>
    <w:div w:id="166484211">
      <w:bodyDiv w:val="1"/>
      <w:marLeft w:val="0"/>
      <w:marRight w:val="0"/>
      <w:marTop w:val="0"/>
      <w:marBottom w:val="0"/>
      <w:divBdr>
        <w:top w:val="none" w:sz="0" w:space="0" w:color="auto"/>
        <w:left w:val="none" w:sz="0" w:space="0" w:color="auto"/>
        <w:bottom w:val="none" w:sz="0" w:space="0" w:color="auto"/>
        <w:right w:val="none" w:sz="0" w:space="0" w:color="auto"/>
      </w:divBdr>
    </w:div>
    <w:div w:id="167067514">
      <w:bodyDiv w:val="1"/>
      <w:marLeft w:val="0"/>
      <w:marRight w:val="0"/>
      <w:marTop w:val="0"/>
      <w:marBottom w:val="0"/>
      <w:divBdr>
        <w:top w:val="none" w:sz="0" w:space="0" w:color="auto"/>
        <w:left w:val="none" w:sz="0" w:space="0" w:color="auto"/>
        <w:bottom w:val="none" w:sz="0" w:space="0" w:color="auto"/>
        <w:right w:val="none" w:sz="0" w:space="0" w:color="auto"/>
      </w:divBdr>
      <w:divsChild>
        <w:div w:id="1863274859">
          <w:marLeft w:val="480"/>
          <w:marRight w:val="0"/>
          <w:marTop w:val="0"/>
          <w:marBottom w:val="0"/>
          <w:divBdr>
            <w:top w:val="none" w:sz="0" w:space="0" w:color="auto"/>
            <w:left w:val="none" w:sz="0" w:space="0" w:color="auto"/>
            <w:bottom w:val="none" w:sz="0" w:space="0" w:color="auto"/>
            <w:right w:val="none" w:sz="0" w:space="0" w:color="auto"/>
          </w:divBdr>
        </w:div>
        <w:div w:id="104078176">
          <w:marLeft w:val="480"/>
          <w:marRight w:val="0"/>
          <w:marTop w:val="0"/>
          <w:marBottom w:val="0"/>
          <w:divBdr>
            <w:top w:val="none" w:sz="0" w:space="0" w:color="auto"/>
            <w:left w:val="none" w:sz="0" w:space="0" w:color="auto"/>
            <w:bottom w:val="none" w:sz="0" w:space="0" w:color="auto"/>
            <w:right w:val="none" w:sz="0" w:space="0" w:color="auto"/>
          </w:divBdr>
        </w:div>
        <w:div w:id="1232352516">
          <w:marLeft w:val="480"/>
          <w:marRight w:val="0"/>
          <w:marTop w:val="0"/>
          <w:marBottom w:val="0"/>
          <w:divBdr>
            <w:top w:val="none" w:sz="0" w:space="0" w:color="auto"/>
            <w:left w:val="none" w:sz="0" w:space="0" w:color="auto"/>
            <w:bottom w:val="none" w:sz="0" w:space="0" w:color="auto"/>
            <w:right w:val="none" w:sz="0" w:space="0" w:color="auto"/>
          </w:divBdr>
        </w:div>
        <w:div w:id="1962377128">
          <w:marLeft w:val="480"/>
          <w:marRight w:val="0"/>
          <w:marTop w:val="0"/>
          <w:marBottom w:val="0"/>
          <w:divBdr>
            <w:top w:val="none" w:sz="0" w:space="0" w:color="auto"/>
            <w:left w:val="none" w:sz="0" w:space="0" w:color="auto"/>
            <w:bottom w:val="none" w:sz="0" w:space="0" w:color="auto"/>
            <w:right w:val="none" w:sz="0" w:space="0" w:color="auto"/>
          </w:divBdr>
        </w:div>
        <w:div w:id="1835992380">
          <w:marLeft w:val="480"/>
          <w:marRight w:val="0"/>
          <w:marTop w:val="0"/>
          <w:marBottom w:val="0"/>
          <w:divBdr>
            <w:top w:val="none" w:sz="0" w:space="0" w:color="auto"/>
            <w:left w:val="none" w:sz="0" w:space="0" w:color="auto"/>
            <w:bottom w:val="none" w:sz="0" w:space="0" w:color="auto"/>
            <w:right w:val="none" w:sz="0" w:space="0" w:color="auto"/>
          </w:divBdr>
        </w:div>
        <w:div w:id="1747267016">
          <w:marLeft w:val="480"/>
          <w:marRight w:val="0"/>
          <w:marTop w:val="0"/>
          <w:marBottom w:val="0"/>
          <w:divBdr>
            <w:top w:val="none" w:sz="0" w:space="0" w:color="auto"/>
            <w:left w:val="none" w:sz="0" w:space="0" w:color="auto"/>
            <w:bottom w:val="none" w:sz="0" w:space="0" w:color="auto"/>
            <w:right w:val="none" w:sz="0" w:space="0" w:color="auto"/>
          </w:divBdr>
        </w:div>
        <w:div w:id="1694651040">
          <w:marLeft w:val="480"/>
          <w:marRight w:val="0"/>
          <w:marTop w:val="0"/>
          <w:marBottom w:val="0"/>
          <w:divBdr>
            <w:top w:val="none" w:sz="0" w:space="0" w:color="auto"/>
            <w:left w:val="none" w:sz="0" w:space="0" w:color="auto"/>
            <w:bottom w:val="none" w:sz="0" w:space="0" w:color="auto"/>
            <w:right w:val="none" w:sz="0" w:space="0" w:color="auto"/>
          </w:divBdr>
        </w:div>
        <w:div w:id="1723551966">
          <w:marLeft w:val="480"/>
          <w:marRight w:val="0"/>
          <w:marTop w:val="0"/>
          <w:marBottom w:val="0"/>
          <w:divBdr>
            <w:top w:val="none" w:sz="0" w:space="0" w:color="auto"/>
            <w:left w:val="none" w:sz="0" w:space="0" w:color="auto"/>
            <w:bottom w:val="none" w:sz="0" w:space="0" w:color="auto"/>
            <w:right w:val="none" w:sz="0" w:space="0" w:color="auto"/>
          </w:divBdr>
        </w:div>
        <w:div w:id="1882664129">
          <w:marLeft w:val="480"/>
          <w:marRight w:val="0"/>
          <w:marTop w:val="0"/>
          <w:marBottom w:val="0"/>
          <w:divBdr>
            <w:top w:val="none" w:sz="0" w:space="0" w:color="auto"/>
            <w:left w:val="none" w:sz="0" w:space="0" w:color="auto"/>
            <w:bottom w:val="none" w:sz="0" w:space="0" w:color="auto"/>
            <w:right w:val="none" w:sz="0" w:space="0" w:color="auto"/>
          </w:divBdr>
        </w:div>
        <w:div w:id="4333881">
          <w:marLeft w:val="480"/>
          <w:marRight w:val="0"/>
          <w:marTop w:val="0"/>
          <w:marBottom w:val="0"/>
          <w:divBdr>
            <w:top w:val="none" w:sz="0" w:space="0" w:color="auto"/>
            <w:left w:val="none" w:sz="0" w:space="0" w:color="auto"/>
            <w:bottom w:val="none" w:sz="0" w:space="0" w:color="auto"/>
            <w:right w:val="none" w:sz="0" w:space="0" w:color="auto"/>
          </w:divBdr>
        </w:div>
        <w:div w:id="399642521">
          <w:marLeft w:val="480"/>
          <w:marRight w:val="0"/>
          <w:marTop w:val="0"/>
          <w:marBottom w:val="0"/>
          <w:divBdr>
            <w:top w:val="none" w:sz="0" w:space="0" w:color="auto"/>
            <w:left w:val="none" w:sz="0" w:space="0" w:color="auto"/>
            <w:bottom w:val="none" w:sz="0" w:space="0" w:color="auto"/>
            <w:right w:val="none" w:sz="0" w:space="0" w:color="auto"/>
          </w:divBdr>
        </w:div>
        <w:div w:id="1565533028">
          <w:marLeft w:val="480"/>
          <w:marRight w:val="0"/>
          <w:marTop w:val="0"/>
          <w:marBottom w:val="0"/>
          <w:divBdr>
            <w:top w:val="none" w:sz="0" w:space="0" w:color="auto"/>
            <w:left w:val="none" w:sz="0" w:space="0" w:color="auto"/>
            <w:bottom w:val="none" w:sz="0" w:space="0" w:color="auto"/>
            <w:right w:val="none" w:sz="0" w:space="0" w:color="auto"/>
          </w:divBdr>
        </w:div>
        <w:div w:id="1190559175">
          <w:marLeft w:val="480"/>
          <w:marRight w:val="0"/>
          <w:marTop w:val="0"/>
          <w:marBottom w:val="0"/>
          <w:divBdr>
            <w:top w:val="none" w:sz="0" w:space="0" w:color="auto"/>
            <w:left w:val="none" w:sz="0" w:space="0" w:color="auto"/>
            <w:bottom w:val="none" w:sz="0" w:space="0" w:color="auto"/>
            <w:right w:val="none" w:sz="0" w:space="0" w:color="auto"/>
          </w:divBdr>
        </w:div>
        <w:div w:id="2077244564">
          <w:marLeft w:val="480"/>
          <w:marRight w:val="0"/>
          <w:marTop w:val="0"/>
          <w:marBottom w:val="0"/>
          <w:divBdr>
            <w:top w:val="none" w:sz="0" w:space="0" w:color="auto"/>
            <w:left w:val="none" w:sz="0" w:space="0" w:color="auto"/>
            <w:bottom w:val="none" w:sz="0" w:space="0" w:color="auto"/>
            <w:right w:val="none" w:sz="0" w:space="0" w:color="auto"/>
          </w:divBdr>
        </w:div>
        <w:div w:id="460735823">
          <w:marLeft w:val="480"/>
          <w:marRight w:val="0"/>
          <w:marTop w:val="0"/>
          <w:marBottom w:val="0"/>
          <w:divBdr>
            <w:top w:val="none" w:sz="0" w:space="0" w:color="auto"/>
            <w:left w:val="none" w:sz="0" w:space="0" w:color="auto"/>
            <w:bottom w:val="none" w:sz="0" w:space="0" w:color="auto"/>
            <w:right w:val="none" w:sz="0" w:space="0" w:color="auto"/>
          </w:divBdr>
        </w:div>
        <w:div w:id="173342993">
          <w:marLeft w:val="480"/>
          <w:marRight w:val="0"/>
          <w:marTop w:val="0"/>
          <w:marBottom w:val="0"/>
          <w:divBdr>
            <w:top w:val="none" w:sz="0" w:space="0" w:color="auto"/>
            <w:left w:val="none" w:sz="0" w:space="0" w:color="auto"/>
            <w:bottom w:val="none" w:sz="0" w:space="0" w:color="auto"/>
            <w:right w:val="none" w:sz="0" w:space="0" w:color="auto"/>
          </w:divBdr>
        </w:div>
        <w:div w:id="1822499811">
          <w:marLeft w:val="480"/>
          <w:marRight w:val="0"/>
          <w:marTop w:val="0"/>
          <w:marBottom w:val="0"/>
          <w:divBdr>
            <w:top w:val="none" w:sz="0" w:space="0" w:color="auto"/>
            <w:left w:val="none" w:sz="0" w:space="0" w:color="auto"/>
            <w:bottom w:val="none" w:sz="0" w:space="0" w:color="auto"/>
            <w:right w:val="none" w:sz="0" w:space="0" w:color="auto"/>
          </w:divBdr>
        </w:div>
        <w:div w:id="1036587003">
          <w:marLeft w:val="480"/>
          <w:marRight w:val="0"/>
          <w:marTop w:val="0"/>
          <w:marBottom w:val="0"/>
          <w:divBdr>
            <w:top w:val="none" w:sz="0" w:space="0" w:color="auto"/>
            <w:left w:val="none" w:sz="0" w:space="0" w:color="auto"/>
            <w:bottom w:val="none" w:sz="0" w:space="0" w:color="auto"/>
            <w:right w:val="none" w:sz="0" w:space="0" w:color="auto"/>
          </w:divBdr>
        </w:div>
        <w:div w:id="319046691">
          <w:marLeft w:val="480"/>
          <w:marRight w:val="0"/>
          <w:marTop w:val="0"/>
          <w:marBottom w:val="0"/>
          <w:divBdr>
            <w:top w:val="none" w:sz="0" w:space="0" w:color="auto"/>
            <w:left w:val="none" w:sz="0" w:space="0" w:color="auto"/>
            <w:bottom w:val="none" w:sz="0" w:space="0" w:color="auto"/>
            <w:right w:val="none" w:sz="0" w:space="0" w:color="auto"/>
          </w:divBdr>
        </w:div>
        <w:div w:id="363361721">
          <w:marLeft w:val="480"/>
          <w:marRight w:val="0"/>
          <w:marTop w:val="0"/>
          <w:marBottom w:val="0"/>
          <w:divBdr>
            <w:top w:val="none" w:sz="0" w:space="0" w:color="auto"/>
            <w:left w:val="none" w:sz="0" w:space="0" w:color="auto"/>
            <w:bottom w:val="none" w:sz="0" w:space="0" w:color="auto"/>
            <w:right w:val="none" w:sz="0" w:space="0" w:color="auto"/>
          </w:divBdr>
        </w:div>
        <w:div w:id="1773739897">
          <w:marLeft w:val="480"/>
          <w:marRight w:val="0"/>
          <w:marTop w:val="0"/>
          <w:marBottom w:val="0"/>
          <w:divBdr>
            <w:top w:val="none" w:sz="0" w:space="0" w:color="auto"/>
            <w:left w:val="none" w:sz="0" w:space="0" w:color="auto"/>
            <w:bottom w:val="none" w:sz="0" w:space="0" w:color="auto"/>
            <w:right w:val="none" w:sz="0" w:space="0" w:color="auto"/>
          </w:divBdr>
        </w:div>
        <w:div w:id="99491221">
          <w:marLeft w:val="480"/>
          <w:marRight w:val="0"/>
          <w:marTop w:val="0"/>
          <w:marBottom w:val="0"/>
          <w:divBdr>
            <w:top w:val="none" w:sz="0" w:space="0" w:color="auto"/>
            <w:left w:val="none" w:sz="0" w:space="0" w:color="auto"/>
            <w:bottom w:val="none" w:sz="0" w:space="0" w:color="auto"/>
            <w:right w:val="none" w:sz="0" w:space="0" w:color="auto"/>
          </w:divBdr>
        </w:div>
        <w:div w:id="1733653897">
          <w:marLeft w:val="480"/>
          <w:marRight w:val="0"/>
          <w:marTop w:val="0"/>
          <w:marBottom w:val="0"/>
          <w:divBdr>
            <w:top w:val="none" w:sz="0" w:space="0" w:color="auto"/>
            <w:left w:val="none" w:sz="0" w:space="0" w:color="auto"/>
            <w:bottom w:val="none" w:sz="0" w:space="0" w:color="auto"/>
            <w:right w:val="none" w:sz="0" w:space="0" w:color="auto"/>
          </w:divBdr>
        </w:div>
        <w:div w:id="716050015">
          <w:marLeft w:val="480"/>
          <w:marRight w:val="0"/>
          <w:marTop w:val="0"/>
          <w:marBottom w:val="0"/>
          <w:divBdr>
            <w:top w:val="none" w:sz="0" w:space="0" w:color="auto"/>
            <w:left w:val="none" w:sz="0" w:space="0" w:color="auto"/>
            <w:bottom w:val="none" w:sz="0" w:space="0" w:color="auto"/>
            <w:right w:val="none" w:sz="0" w:space="0" w:color="auto"/>
          </w:divBdr>
        </w:div>
        <w:div w:id="1700011147">
          <w:marLeft w:val="480"/>
          <w:marRight w:val="0"/>
          <w:marTop w:val="0"/>
          <w:marBottom w:val="0"/>
          <w:divBdr>
            <w:top w:val="none" w:sz="0" w:space="0" w:color="auto"/>
            <w:left w:val="none" w:sz="0" w:space="0" w:color="auto"/>
            <w:bottom w:val="none" w:sz="0" w:space="0" w:color="auto"/>
            <w:right w:val="none" w:sz="0" w:space="0" w:color="auto"/>
          </w:divBdr>
        </w:div>
        <w:div w:id="158156577">
          <w:marLeft w:val="480"/>
          <w:marRight w:val="0"/>
          <w:marTop w:val="0"/>
          <w:marBottom w:val="0"/>
          <w:divBdr>
            <w:top w:val="none" w:sz="0" w:space="0" w:color="auto"/>
            <w:left w:val="none" w:sz="0" w:space="0" w:color="auto"/>
            <w:bottom w:val="none" w:sz="0" w:space="0" w:color="auto"/>
            <w:right w:val="none" w:sz="0" w:space="0" w:color="auto"/>
          </w:divBdr>
        </w:div>
        <w:div w:id="1215510476">
          <w:marLeft w:val="480"/>
          <w:marRight w:val="0"/>
          <w:marTop w:val="0"/>
          <w:marBottom w:val="0"/>
          <w:divBdr>
            <w:top w:val="none" w:sz="0" w:space="0" w:color="auto"/>
            <w:left w:val="none" w:sz="0" w:space="0" w:color="auto"/>
            <w:bottom w:val="none" w:sz="0" w:space="0" w:color="auto"/>
            <w:right w:val="none" w:sz="0" w:space="0" w:color="auto"/>
          </w:divBdr>
        </w:div>
        <w:div w:id="752320151">
          <w:marLeft w:val="480"/>
          <w:marRight w:val="0"/>
          <w:marTop w:val="0"/>
          <w:marBottom w:val="0"/>
          <w:divBdr>
            <w:top w:val="none" w:sz="0" w:space="0" w:color="auto"/>
            <w:left w:val="none" w:sz="0" w:space="0" w:color="auto"/>
            <w:bottom w:val="none" w:sz="0" w:space="0" w:color="auto"/>
            <w:right w:val="none" w:sz="0" w:space="0" w:color="auto"/>
          </w:divBdr>
        </w:div>
        <w:div w:id="103691233">
          <w:marLeft w:val="480"/>
          <w:marRight w:val="0"/>
          <w:marTop w:val="0"/>
          <w:marBottom w:val="0"/>
          <w:divBdr>
            <w:top w:val="none" w:sz="0" w:space="0" w:color="auto"/>
            <w:left w:val="none" w:sz="0" w:space="0" w:color="auto"/>
            <w:bottom w:val="none" w:sz="0" w:space="0" w:color="auto"/>
            <w:right w:val="none" w:sz="0" w:space="0" w:color="auto"/>
          </w:divBdr>
        </w:div>
        <w:div w:id="1650746343">
          <w:marLeft w:val="480"/>
          <w:marRight w:val="0"/>
          <w:marTop w:val="0"/>
          <w:marBottom w:val="0"/>
          <w:divBdr>
            <w:top w:val="none" w:sz="0" w:space="0" w:color="auto"/>
            <w:left w:val="none" w:sz="0" w:space="0" w:color="auto"/>
            <w:bottom w:val="none" w:sz="0" w:space="0" w:color="auto"/>
            <w:right w:val="none" w:sz="0" w:space="0" w:color="auto"/>
          </w:divBdr>
        </w:div>
        <w:div w:id="1012682360">
          <w:marLeft w:val="480"/>
          <w:marRight w:val="0"/>
          <w:marTop w:val="0"/>
          <w:marBottom w:val="0"/>
          <w:divBdr>
            <w:top w:val="none" w:sz="0" w:space="0" w:color="auto"/>
            <w:left w:val="none" w:sz="0" w:space="0" w:color="auto"/>
            <w:bottom w:val="none" w:sz="0" w:space="0" w:color="auto"/>
            <w:right w:val="none" w:sz="0" w:space="0" w:color="auto"/>
          </w:divBdr>
        </w:div>
        <w:div w:id="1681857603">
          <w:marLeft w:val="480"/>
          <w:marRight w:val="0"/>
          <w:marTop w:val="0"/>
          <w:marBottom w:val="0"/>
          <w:divBdr>
            <w:top w:val="none" w:sz="0" w:space="0" w:color="auto"/>
            <w:left w:val="none" w:sz="0" w:space="0" w:color="auto"/>
            <w:bottom w:val="none" w:sz="0" w:space="0" w:color="auto"/>
            <w:right w:val="none" w:sz="0" w:space="0" w:color="auto"/>
          </w:divBdr>
        </w:div>
        <w:div w:id="1309943951">
          <w:marLeft w:val="480"/>
          <w:marRight w:val="0"/>
          <w:marTop w:val="0"/>
          <w:marBottom w:val="0"/>
          <w:divBdr>
            <w:top w:val="none" w:sz="0" w:space="0" w:color="auto"/>
            <w:left w:val="none" w:sz="0" w:space="0" w:color="auto"/>
            <w:bottom w:val="none" w:sz="0" w:space="0" w:color="auto"/>
            <w:right w:val="none" w:sz="0" w:space="0" w:color="auto"/>
          </w:divBdr>
        </w:div>
        <w:div w:id="28800164">
          <w:marLeft w:val="480"/>
          <w:marRight w:val="0"/>
          <w:marTop w:val="0"/>
          <w:marBottom w:val="0"/>
          <w:divBdr>
            <w:top w:val="none" w:sz="0" w:space="0" w:color="auto"/>
            <w:left w:val="none" w:sz="0" w:space="0" w:color="auto"/>
            <w:bottom w:val="none" w:sz="0" w:space="0" w:color="auto"/>
            <w:right w:val="none" w:sz="0" w:space="0" w:color="auto"/>
          </w:divBdr>
        </w:div>
        <w:div w:id="1600403572">
          <w:marLeft w:val="480"/>
          <w:marRight w:val="0"/>
          <w:marTop w:val="0"/>
          <w:marBottom w:val="0"/>
          <w:divBdr>
            <w:top w:val="none" w:sz="0" w:space="0" w:color="auto"/>
            <w:left w:val="none" w:sz="0" w:space="0" w:color="auto"/>
            <w:bottom w:val="none" w:sz="0" w:space="0" w:color="auto"/>
            <w:right w:val="none" w:sz="0" w:space="0" w:color="auto"/>
          </w:divBdr>
        </w:div>
        <w:div w:id="1363749985">
          <w:marLeft w:val="480"/>
          <w:marRight w:val="0"/>
          <w:marTop w:val="0"/>
          <w:marBottom w:val="0"/>
          <w:divBdr>
            <w:top w:val="none" w:sz="0" w:space="0" w:color="auto"/>
            <w:left w:val="none" w:sz="0" w:space="0" w:color="auto"/>
            <w:bottom w:val="none" w:sz="0" w:space="0" w:color="auto"/>
            <w:right w:val="none" w:sz="0" w:space="0" w:color="auto"/>
          </w:divBdr>
        </w:div>
        <w:div w:id="478809686">
          <w:marLeft w:val="480"/>
          <w:marRight w:val="0"/>
          <w:marTop w:val="0"/>
          <w:marBottom w:val="0"/>
          <w:divBdr>
            <w:top w:val="none" w:sz="0" w:space="0" w:color="auto"/>
            <w:left w:val="none" w:sz="0" w:space="0" w:color="auto"/>
            <w:bottom w:val="none" w:sz="0" w:space="0" w:color="auto"/>
            <w:right w:val="none" w:sz="0" w:space="0" w:color="auto"/>
          </w:divBdr>
        </w:div>
        <w:div w:id="219292547">
          <w:marLeft w:val="480"/>
          <w:marRight w:val="0"/>
          <w:marTop w:val="0"/>
          <w:marBottom w:val="0"/>
          <w:divBdr>
            <w:top w:val="none" w:sz="0" w:space="0" w:color="auto"/>
            <w:left w:val="none" w:sz="0" w:space="0" w:color="auto"/>
            <w:bottom w:val="none" w:sz="0" w:space="0" w:color="auto"/>
            <w:right w:val="none" w:sz="0" w:space="0" w:color="auto"/>
          </w:divBdr>
        </w:div>
        <w:div w:id="1812668653">
          <w:marLeft w:val="480"/>
          <w:marRight w:val="0"/>
          <w:marTop w:val="0"/>
          <w:marBottom w:val="0"/>
          <w:divBdr>
            <w:top w:val="none" w:sz="0" w:space="0" w:color="auto"/>
            <w:left w:val="none" w:sz="0" w:space="0" w:color="auto"/>
            <w:bottom w:val="none" w:sz="0" w:space="0" w:color="auto"/>
            <w:right w:val="none" w:sz="0" w:space="0" w:color="auto"/>
          </w:divBdr>
        </w:div>
        <w:div w:id="1017275873">
          <w:marLeft w:val="480"/>
          <w:marRight w:val="0"/>
          <w:marTop w:val="0"/>
          <w:marBottom w:val="0"/>
          <w:divBdr>
            <w:top w:val="none" w:sz="0" w:space="0" w:color="auto"/>
            <w:left w:val="none" w:sz="0" w:space="0" w:color="auto"/>
            <w:bottom w:val="none" w:sz="0" w:space="0" w:color="auto"/>
            <w:right w:val="none" w:sz="0" w:space="0" w:color="auto"/>
          </w:divBdr>
        </w:div>
        <w:div w:id="150685251">
          <w:marLeft w:val="480"/>
          <w:marRight w:val="0"/>
          <w:marTop w:val="0"/>
          <w:marBottom w:val="0"/>
          <w:divBdr>
            <w:top w:val="none" w:sz="0" w:space="0" w:color="auto"/>
            <w:left w:val="none" w:sz="0" w:space="0" w:color="auto"/>
            <w:bottom w:val="none" w:sz="0" w:space="0" w:color="auto"/>
            <w:right w:val="none" w:sz="0" w:space="0" w:color="auto"/>
          </w:divBdr>
        </w:div>
        <w:div w:id="521088202">
          <w:marLeft w:val="480"/>
          <w:marRight w:val="0"/>
          <w:marTop w:val="0"/>
          <w:marBottom w:val="0"/>
          <w:divBdr>
            <w:top w:val="none" w:sz="0" w:space="0" w:color="auto"/>
            <w:left w:val="none" w:sz="0" w:space="0" w:color="auto"/>
            <w:bottom w:val="none" w:sz="0" w:space="0" w:color="auto"/>
            <w:right w:val="none" w:sz="0" w:space="0" w:color="auto"/>
          </w:divBdr>
        </w:div>
        <w:div w:id="1149858881">
          <w:marLeft w:val="480"/>
          <w:marRight w:val="0"/>
          <w:marTop w:val="0"/>
          <w:marBottom w:val="0"/>
          <w:divBdr>
            <w:top w:val="none" w:sz="0" w:space="0" w:color="auto"/>
            <w:left w:val="none" w:sz="0" w:space="0" w:color="auto"/>
            <w:bottom w:val="none" w:sz="0" w:space="0" w:color="auto"/>
            <w:right w:val="none" w:sz="0" w:space="0" w:color="auto"/>
          </w:divBdr>
        </w:div>
        <w:div w:id="380324396">
          <w:marLeft w:val="480"/>
          <w:marRight w:val="0"/>
          <w:marTop w:val="0"/>
          <w:marBottom w:val="0"/>
          <w:divBdr>
            <w:top w:val="none" w:sz="0" w:space="0" w:color="auto"/>
            <w:left w:val="none" w:sz="0" w:space="0" w:color="auto"/>
            <w:bottom w:val="none" w:sz="0" w:space="0" w:color="auto"/>
            <w:right w:val="none" w:sz="0" w:space="0" w:color="auto"/>
          </w:divBdr>
        </w:div>
        <w:div w:id="608700511">
          <w:marLeft w:val="480"/>
          <w:marRight w:val="0"/>
          <w:marTop w:val="0"/>
          <w:marBottom w:val="0"/>
          <w:divBdr>
            <w:top w:val="none" w:sz="0" w:space="0" w:color="auto"/>
            <w:left w:val="none" w:sz="0" w:space="0" w:color="auto"/>
            <w:bottom w:val="none" w:sz="0" w:space="0" w:color="auto"/>
            <w:right w:val="none" w:sz="0" w:space="0" w:color="auto"/>
          </w:divBdr>
        </w:div>
        <w:div w:id="1063720444">
          <w:marLeft w:val="480"/>
          <w:marRight w:val="0"/>
          <w:marTop w:val="0"/>
          <w:marBottom w:val="0"/>
          <w:divBdr>
            <w:top w:val="none" w:sz="0" w:space="0" w:color="auto"/>
            <w:left w:val="none" w:sz="0" w:space="0" w:color="auto"/>
            <w:bottom w:val="none" w:sz="0" w:space="0" w:color="auto"/>
            <w:right w:val="none" w:sz="0" w:space="0" w:color="auto"/>
          </w:divBdr>
        </w:div>
        <w:div w:id="2096198393">
          <w:marLeft w:val="480"/>
          <w:marRight w:val="0"/>
          <w:marTop w:val="0"/>
          <w:marBottom w:val="0"/>
          <w:divBdr>
            <w:top w:val="none" w:sz="0" w:space="0" w:color="auto"/>
            <w:left w:val="none" w:sz="0" w:space="0" w:color="auto"/>
            <w:bottom w:val="none" w:sz="0" w:space="0" w:color="auto"/>
            <w:right w:val="none" w:sz="0" w:space="0" w:color="auto"/>
          </w:divBdr>
        </w:div>
        <w:div w:id="1645887767">
          <w:marLeft w:val="480"/>
          <w:marRight w:val="0"/>
          <w:marTop w:val="0"/>
          <w:marBottom w:val="0"/>
          <w:divBdr>
            <w:top w:val="none" w:sz="0" w:space="0" w:color="auto"/>
            <w:left w:val="none" w:sz="0" w:space="0" w:color="auto"/>
            <w:bottom w:val="none" w:sz="0" w:space="0" w:color="auto"/>
            <w:right w:val="none" w:sz="0" w:space="0" w:color="auto"/>
          </w:divBdr>
        </w:div>
        <w:div w:id="722948788">
          <w:marLeft w:val="480"/>
          <w:marRight w:val="0"/>
          <w:marTop w:val="0"/>
          <w:marBottom w:val="0"/>
          <w:divBdr>
            <w:top w:val="none" w:sz="0" w:space="0" w:color="auto"/>
            <w:left w:val="none" w:sz="0" w:space="0" w:color="auto"/>
            <w:bottom w:val="none" w:sz="0" w:space="0" w:color="auto"/>
            <w:right w:val="none" w:sz="0" w:space="0" w:color="auto"/>
          </w:divBdr>
        </w:div>
        <w:div w:id="1401445096">
          <w:marLeft w:val="480"/>
          <w:marRight w:val="0"/>
          <w:marTop w:val="0"/>
          <w:marBottom w:val="0"/>
          <w:divBdr>
            <w:top w:val="none" w:sz="0" w:space="0" w:color="auto"/>
            <w:left w:val="none" w:sz="0" w:space="0" w:color="auto"/>
            <w:bottom w:val="none" w:sz="0" w:space="0" w:color="auto"/>
            <w:right w:val="none" w:sz="0" w:space="0" w:color="auto"/>
          </w:divBdr>
        </w:div>
        <w:div w:id="579102379">
          <w:marLeft w:val="480"/>
          <w:marRight w:val="0"/>
          <w:marTop w:val="0"/>
          <w:marBottom w:val="0"/>
          <w:divBdr>
            <w:top w:val="none" w:sz="0" w:space="0" w:color="auto"/>
            <w:left w:val="none" w:sz="0" w:space="0" w:color="auto"/>
            <w:bottom w:val="none" w:sz="0" w:space="0" w:color="auto"/>
            <w:right w:val="none" w:sz="0" w:space="0" w:color="auto"/>
          </w:divBdr>
        </w:div>
        <w:div w:id="1523587415">
          <w:marLeft w:val="480"/>
          <w:marRight w:val="0"/>
          <w:marTop w:val="0"/>
          <w:marBottom w:val="0"/>
          <w:divBdr>
            <w:top w:val="none" w:sz="0" w:space="0" w:color="auto"/>
            <w:left w:val="none" w:sz="0" w:space="0" w:color="auto"/>
            <w:bottom w:val="none" w:sz="0" w:space="0" w:color="auto"/>
            <w:right w:val="none" w:sz="0" w:space="0" w:color="auto"/>
          </w:divBdr>
        </w:div>
        <w:div w:id="755325916">
          <w:marLeft w:val="480"/>
          <w:marRight w:val="0"/>
          <w:marTop w:val="0"/>
          <w:marBottom w:val="0"/>
          <w:divBdr>
            <w:top w:val="none" w:sz="0" w:space="0" w:color="auto"/>
            <w:left w:val="none" w:sz="0" w:space="0" w:color="auto"/>
            <w:bottom w:val="none" w:sz="0" w:space="0" w:color="auto"/>
            <w:right w:val="none" w:sz="0" w:space="0" w:color="auto"/>
          </w:divBdr>
        </w:div>
        <w:div w:id="752354366">
          <w:marLeft w:val="480"/>
          <w:marRight w:val="0"/>
          <w:marTop w:val="0"/>
          <w:marBottom w:val="0"/>
          <w:divBdr>
            <w:top w:val="none" w:sz="0" w:space="0" w:color="auto"/>
            <w:left w:val="none" w:sz="0" w:space="0" w:color="auto"/>
            <w:bottom w:val="none" w:sz="0" w:space="0" w:color="auto"/>
            <w:right w:val="none" w:sz="0" w:space="0" w:color="auto"/>
          </w:divBdr>
        </w:div>
        <w:div w:id="943264839">
          <w:marLeft w:val="480"/>
          <w:marRight w:val="0"/>
          <w:marTop w:val="0"/>
          <w:marBottom w:val="0"/>
          <w:divBdr>
            <w:top w:val="none" w:sz="0" w:space="0" w:color="auto"/>
            <w:left w:val="none" w:sz="0" w:space="0" w:color="auto"/>
            <w:bottom w:val="none" w:sz="0" w:space="0" w:color="auto"/>
            <w:right w:val="none" w:sz="0" w:space="0" w:color="auto"/>
          </w:divBdr>
        </w:div>
        <w:div w:id="1887987922">
          <w:marLeft w:val="480"/>
          <w:marRight w:val="0"/>
          <w:marTop w:val="0"/>
          <w:marBottom w:val="0"/>
          <w:divBdr>
            <w:top w:val="none" w:sz="0" w:space="0" w:color="auto"/>
            <w:left w:val="none" w:sz="0" w:space="0" w:color="auto"/>
            <w:bottom w:val="none" w:sz="0" w:space="0" w:color="auto"/>
            <w:right w:val="none" w:sz="0" w:space="0" w:color="auto"/>
          </w:divBdr>
        </w:div>
        <w:div w:id="1846509342">
          <w:marLeft w:val="480"/>
          <w:marRight w:val="0"/>
          <w:marTop w:val="0"/>
          <w:marBottom w:val="0"/>
          <w:divBdr>
            <w:top w:val="none" w:sz="0" w:space="0" w:color="auto"/>
            <w:left w:val="none" w:sz="0" w:space="0" w:color="auto"/>
            <w:bottom w:val="none" w:sz="0" w:space="0" w:color="auto"/>
            <w:right w:val="none" w:sz="0" w:space="0" w:color="auto"/>
          </w:divBdr>
        </w:div>
        <w:div w:id="1212964415">
          <w:marLeft w:val="480"/>
          <w:marRight w:val="0"/>
          <w:marTop w:val="0"/>
          <w:marBottom w:val="0"/>
          <w:divBdr>
            <w:top w:val="none" w:sz="0" w:space="0" w:color="auto"/>
            <w:left w:val="none" w:sz="0" w:space="0" w:color="auto"/>
            <w:bottom w:val="none" w:sz="0" w:space="0" w:color="auto"/>
            <w:right w:val="none" w:sz="0" w:space="0" w:color="auto"/>
          </w:divBdr>
        </w:div>
        <w:div w:id="1221281931">
          <w:marLeft w:val="480"/>
          <w:marRight w:val="0"/>
          <w:marTop w:val="0"/>
          <w:marBottom w:val="0"/>
          <w:divBdr>
            <w:top w:val="none" w:sz="0" w:space="0" w:color="auto"/>
            <w:left w:val="none" w:sz="0" w:space="0" w:color="auto"/>
            <w:bottom w:val="none" w:sz="0" w:space="0" w:color="auto"/>
            <w:right w:val="none" w:sz="0" w:space="0" w:color="auto"/>
          </w:divBdr>
        </w:div>
        <w:div w:id="575823661">
          <w:marLeft w:val="480"/>
          <w:marRight w:val="0"/>
          <w:marTop w:val="0"/>
          <w:marBottom w:val="0"/>
          <w:divBdr>
            <w:top w:val="none" w:sz="0" w:space="0" w:color="auto"/>
            <w:left w:val="none" w:sz="0" w:space="0" w:color="auto"/>
            <w:bottom w:val="none" w:sz="0" w:space="0" w:color="auto"/>
            <w:right w:val="none" w:sz="0" w:space="0" w:color="auto"/>
          </w:divBdr>
        </w:div>
        <w:div w:id="1703281602">
          <w:marLeft w:val="480"/>
          <w:marRight w:val="0"/>
          <w:marTop w:val="0"/>
          <w:marBottom w:val="0"/>
          <w:divBdr>
            <w:top w:val="none" w:sz="0" w:space="0" w:color="auto"/>
            <w:left w:val="none" w:sz="0" w:space="0" w:color="auto"/>
            <w:bottom w:val="none" w:sz="0" w:space="0" w:color="auto"/>
            <w:right w:val="none" w:sz="0" w:space="0" w:color="auto"/>
          </w:divBdr>
        </w:div>
        <w:div w:id="658583788">
          <w:marLeft w:val="480"/>
          <w:marRight w:val="0"/>
          <w:marTop w:val="0"/>
          <w:marBottom w:val="0"/>
          <w:divBdr>
            <w:top w:val="none" w:sz="0" w:space="0" w:color="auto"/>
            <w:left w:val="none" w:sz="0" w:space="0" w:color="auto"/>
            <w:bottom w:val="none" w:sz="0" w:space="0" w:color="auto"/>
            <w:right w:val="none" w:sz="0" w:space="0" w:color="auto"/>
          </w:divBdr>
        </w:div>
        <w:div w:id="1796944148">
          <w:marLeft w:val="480"/>
          <w:marRight w:val="0"/>
          <w:marTop w:val="0"/>
          <w:marBottom w:val="0"/>
          <w:divBdr>
            <w:top w:val="none" w:sz="0" w:space="0" w:color="auto"/>
            <w:left w:val="none" w:sz="0" w:space="0" w:color="auto"/>
            <w:bottom w:val="none" w:sz="0" w:space="0" w:color="auto"/>
            <w:right w:val="none" w:sz="0" w:space="0" w:color="auto"/>
          </w:divBdr>
        </w:div>
        <w:div w:id="1766917249">
          <w:marLeft w:val="480"/>
          <w:marRight w:val="0"/>
          <w:marTop w:val="0"/>
          <w:marBottom w:val="0"/>
          <w:divBdr>
            <w:top w:val="none" w:sz="0" w:space="0" w:color="auto"/>
            <w:left w:val="none" w:sz="0" w:space="0" w:color="auto"/>
            <w:bottom w:val="none" w:sz="0" w:space="0" w:color="auto"/>
            <w:right w:val="none" w:sz="0" w:space="0" w:color="auto"/>
          </w:divBdr>
        </w:div>
        <w:div w:id="1462184913">
          <w:marLeft w:val="480"/>
          <w:marRight w:val="0"/>
          <w:marTop w:val="0"/>
          <w:marBottom w:val="0"/>
          <w:divBdr>
            <w:top w:val="none" w:sz="0" w:space="0" w:color="auto"/>
            <w:left w:val="none" w:sz="0" w:space="0" w:color="auto"/>
            <w:bottom w:val="none" w:sz="0" w:space="0" w:color="auto"/>
            <w:right w:val="none" w:sz="0" w:space="0" w:color="auto"/>
          </w:divBdr>
        </w:div>
        <w:div w:id="270430476">
          <w:marLeft w:val="480"/>
          <w:marRight w:val="0"/>
          <w:marTop w:val="0"/>
          <w:marBottom w:val="0"/>
          <w:divBdr>
            <w:top w:val="none" w:sz="0" w:space="0" w:color="auto"/>
            <w:left w:val="none" w:sz="0" w:space="0" w:color="auto"/>
            <w:bottom w:val="none" w:sz="0" w:space="0" w:color="auto"/>
            <w:right w:val="none" w:sz="0" w:space="0" w:color="auto"/>
          </w:divBdr>
        </w:div>
        <w:div w:id="119887946">
          <w:marLeft w:val="480"/>
          <w:marRight w:val="0"/>
          <w:marTop w:val="0"/>
          <w:marBottom w:val="0"/>
          <w:divBdr>
            <w:top w:val="none" w:sz="0" w:space="0" w:color="auto"/>
            <w:left w:val="none" w:sz="0" w:space="0" w:color="auto"/>
            <w:bottom w:val="none" w:sz="0" w:space="0" w:color="auto"/>
            <w:right w:val="none" w:sz="0" w:space="0" w:color="auto"/>
          </w:divBdr>
        </w:div>
        <w:div w:id="1021473335">
          <w:marLeft w:val="480"/>
          <w:marRight w:val="0"/>
          <w:marTop w:val="0"/>
          <w:marBottom w:val="0"/>
          <w:divBdr>
            <w:top w:val="none" w:sz="0" w:space="0" w:color="auto"/>
            <w:left w:val="none" w:sz="0" w:space="0" w:color="auto"/>
            <w:bottom w:val="none" w:sz="0" w:space="0" w:color="auto"/>
            <w:right w:val="none" w:sz="0" w:space="0" w:color="auto"/>
          </w:divBdr>
        </w:div>
        <w:div w:id="1386568585">
          <w:marLeft w:val="480"/>
          <w:marRight w:val="0"/>
          <w:marTop w:val="0"/>
          <w:marBottom w:val="0"/>
          <w:divBdr>
            <w:top w:val="none" w:sz="0" w:space="0" w:color="auto"/>
            <w:left w:val="none" w:sz="0" w:space="0" w:color="auto"/>
            <w:bottom w:val="none" w:sz="0" w:space="0" w:color="auto"/>
            <w:right w:val="none" w:sz="0" w:space="0" w:color="auto"/>
          </w:divBdr>
        </w:div>
        <w:div w:id="1132288074">
          <w:marLeft w:val="480"/>
          <w:marRight w:val="0"/>
          <w:marTop w:val="0"/>
          <w:marBottom w:val="0"/>
          <w:divBdr>
            <w:top w:val="none" w:sz="0" w:space="0" w:color="auto"/>
            <w:left w:val="none" w:sz="0" w:space="0" w:color="auto"/>
            <w:bottom w:val="none" w:sz="0" w:space="0" w:color="auto"/>
            <w:right w:val="none" w:sz="0" w:space="0" w:color="auto"/>
          </w:divBdr>
        </w:div>
        <w:div w:id="789859513">
          <w:marLeft w:val="480"/>
          <w:marRight w:val="0"/>
          <w:marTop w:val="0"/>
          <w:marBottom w:val="0"/>
          <w:divBdr>
            <w:top w:val="none" w:sz="0" w:space="0" w:color="auto"/>
            <w:left w:val="none" w:sz="0" w:space="0" w:color="auto"/>
            <w:bottom w:val="none" w:sz="0" w:space="0" w:color="auto"/>
            <w:right w:val="none" w:sz="0" w:space="0" w:color="auto"/>
          </w:divBdr>
        </w:div>
        <w:div w:id="1844053729">
          <w:marLeft w:val="480"/>
          <w:marRight w:val="0"/>
          <w:marTop w:val="0"/>
          <w:marBottom w:val="0"/>
          <w:divBdr>
            <w:top w:val="none" w:sz="0" w:space="0" w:color="auto"/>
            <w:left w:val="none" w:sz="0" w:space="0" w:color="auto"/>
            <w:bottom w:val="none" w:sz="0" w:space="0" w:color="auto"/>
            <w:right w:val="none" w:sz="0" w:space="0" w:color="auto"/>
          </w:divBdr>
        </w:div>
        <w:div w:id="2079400818">
          <w:marLeft w:val="480"/>
          <w:marRight w:val="0"/>
          <w:marTop w:val="0"/>
          <w:marBottom w:val="0"/>
          <w:divBdr>
            <w:top w:val="none" w:sz="0" w:space="0" w:color="auto"/>
            <w:left w:val="none" w:sz="0" w:space="0" w:color="auto"/>
            <w:bottom w:val="none" w:sz="0" w:space="0" w:color="auto"/>
            <w:right w:val="none" w:sz="0" w:space="0" w:color="auto"/>
          </w:divBdr>
        </w:div>
        <w:div w:id="1819877354">
          <w:marLeft w:val="480"/>
          <w:marRight w:val="0"/>
          <w:marTop w:val="0"/>
          <w:marBottom w:val="0"/>
          <w:divBdr>
            <w:top w:val="none" w:sz="0" w:space="0" w:color="auto"/>
            <w:left w:val="none" w:sz="0" w:space="0" w:color="auto"/>
            <w:bottom w:val="none" w:sz="0" w:space="0" w:color="auto"/>
            <w:right w:val="none" w:sz="0" w:space="0" w:color="auto"/>
          </w:divBdr>
        </w:div>
        <w:div w:id="1951039420">
          <w:marLeft w:val="480"/>
          <w:marRight w:val="0"/>
          <w:marTop w:val="0"/>
          <w:marBottom w:val="0"/>
          <w:divBdr>
            <w:top w:val="none" w:sz="0" w:space="0" w:color="auto"/>
            <w:left w:val="none" w:sz="0" w:space="0" w:color="auto"/>
            <w:bottom w:val="none" w:sz="0" w:space="0" w:color="auto"/>
            <w:right w:val="none" w:sz="0" w:space="0" w:color="auto"/>
          </w:divBdr>
        </w:div>
        <w:div w:id="1864248361">
          <w:marLeft w:val="480"/>
          <w:marRight w:val="0"/>
          <w:marTop w:val="0"/>
          <w:marBottom w:val="0"/>
          <w:divBdr>
            <w:top w:val="none" w:sz="0" w:space="0" w:color="auto"/>
            <w:left w:val="none" w:sz="0" w:space="0" w:color="auto"/>
            <w:bottom w:val="none" w:sz="0" w:space="0" w:color="auto"/>
            <w:right w:val="none" w:sz="0" w:space="0" w:color="auto"/>
          </w:divBdr>
        </w:div>
        <w:div w:id="1217358369">
          <w:marLeft w:val="480"/>
          <w:marRight w:val="0"/>
          <w:marTop w:val="0"/>
          <w:marBottom w:val="0"/>
          <w:divBdr>
            <w:top w:val="none" w:sz="0" w:space="0" w:color="auto"/>
            <w:left w:val="none" w:sz="0" w:space="0" w:color="auto"/>
            <w:bottom w:val="none" w:sz="0" w:space="0" w:color="auto"/>
            <w:right w:val="none" w:sz="0" w:space="0" w:color="auto"/>
          </w:divBdr>
        </w:div>
        <w:div w:id="769474355">
          <w:marLeft w:val="480"/>
          <w:marRight w:val="0"/>
          <w:marTop w:val="0"/>
          <w:marBottom w:val="0"/>
          <w:divBdr>
            <w:top w:val="none" w:sz="0" w:space="0" w:color="auto"/>
            <w:left w:val="none" w:sz="0" w:space="0" w:color="auto"/>
            <w:bottom w:val="none" w:sz="0" w:space="0" w:color="auto"/>
            <w:right w:val="none" w:sz="0" w:space="0" w:color="auto"/>
          </w:divBdr>
        </w:div>
        <w:div w:id="268244332">
          <w:marLeft w:val="480"/>
          <w:marRight w:val="0"/>
          <w:marTop w:val="0"/>
          <w:marBottom w:val="0"/>
          <w:divBdr>
            <w:top w:val="none" w:sz="0" w:space="0" w:color="auto"/>
            <w:left w:val="none" w:sz="0" w:space="0" w:color="auto"/>
            <w:bottom w:val="none" w:sz="0" w:space="0" w:color="auto"/>
            <w:right w:val="none" w:sz="0" w:space="0" w:color="auto"/>
          </w:divBdr>
        </w:div>
        <w:div w:id="1670600679">
          <w:marLeft w:val="480"/>
          <w:marRight w:val="0"/>
          <w:marTop w:val="0"/>
          <w:marBottom w:val="0"/>
          <w:divBdr>
            <w:top w:val="none" w:sz="0" w:space="0" w:color="auto"/>
            <w:left w:val="none" w:sz="0" w:space="0" w:color="auto"/>
            <w:bottom w:val="none" w:sz="0" w:space="0" w:color="auto"/>
            <w:right w:val="none" w:sz="0" w:space="0" w:color="auto"/>
          </w:divBdr>
        </w:div>
        <w:div w:id="1516840055">
          <w:marLeft w:val="480"/>
          <w:marRight w:val="0"/>
          <w:marTop w:val="0"/>
          <w:marBottom w:val="0"/>
          <w:divBdr>
            <w:top w:val="none" w:sz="0" w:space="0" w:color="auto"/>
            <w:left w:val="none" w:sz="0" w:space="0" w:color="auto"/>
            <w:bottom w:val="none" w:sz="0" w:space="0" w:color="auto"/>
            <w:right w:val="none" w:sz="0" w:space="0" w:color="auto"/>
          </w:divBdr>
        </w:div>
        <w:div w:id="213201177">
          <w:marLeft w:val="480"/>
          <w:marRight w:val="0"/>
          <w:marTop w:val="0"/>
          <w:marBottom w:val="0"/>
          <w:divBdr>
            <w:top w:val="none" w:sz="0" w:space="0" w:color="auto"/>
            <w:left w:val="none" w:sz="0" w:space="0" w:color="auto"/>
            <w:bottom w:val="none" w:sz="0" w:space="0" w:color="auto"/>
            <w:right w:val="none" w:sz="0" w:space="0" w:color="auto"/>
          </w:divBdr>
        </w:div>
        <w:div w:id="790365398">
          <w:marLeft w:val="480"/>
          <w:marRight w:val="0"/>
          <w:marTop w:val="0"/>
          <w:marBottom w:val="0"/>
          <w:divBdr>
            <w:top w:val="none" w:sz="0" w:space="0" w:color="auto"/>
            <w:left w:val="none" w:sz="0" w:space="0" w:color="auto"/>
            <w:bottom w:val="none" w:sz="0" w:space="0" w:color="auto"/>
            <w:right w:val="none" w:sz="0" w:space="0" w:color="auto"/>
          </w:divBdr>
        </w:div>
        <w:div w:id="539323736">
          <w:marLeft w:val="480"/>
          <w:marRight w:val="0"/>
          <w:marTop w:val="0"/>
          <w:marBottom w:val="0"/>
          <w:divBdr>
            <w:top w:val="none" w:sz="0" w:space="0" w:color="auto"/>
            <w:left w:val="none" w:sz="0" w:space="0" w:color="auto"/>
            <w:bottom w:val="none" w:sz="0" w:space="0" w:color="auto"/>
            <w:right w:val="none" w:sz="0" w:space="0" w:color="auto"/>
          </w:divBdr>
        </w:div>
        <w:div w:id="2083484022">
          <w:marLeft w:val="480"/>
          <w:marRight w:val="0"/>
          <w:marTop w:val="0"/>
          <w:marBottom w:val="0"/>
          <w:divBdr>
            <w:top w:val="none" w:sz="0" w:space="0" w:color="auto"/>
            <w:left w:val="none" w:sz="0" w:space="0" w:color="auto"/>
            <w:bottom w:val="none" w:sz="0" w:space="0" w:color="auto"/>
            <w:right w:val="none" w:sz="0" w:space="0" w:color="auto"/>
          </w:divBdr>
        </w:div>
        <w:div w:id="1945070890">
          <w:marLeft w:val="480"/>
          <w:marRight w:val="0"/>
          <w:marTop w:val="0"/>
          <w:marBottom w:val="0"/>
          <w:divBdr>
            <w:top w:val="none" w:sz="0" w:space="0" w:color="auto"/>
            <w:left w:val="none" w:sz="0" w:space="0" w:color="auto"/>
            <w:bottom w:val="none" w:sz="0" w:space="0" w:color="auto"/>
            <w:right w:val="none" w:sz="0" w:space="0" w:color="auto"/>
          </w:divBdr>
        </w:div>
        <w:div w:id="179854160">
          <w:marLeft w:val="480"/>
          <w:marRight w:val="0"/>
          <w:marTop w:val="0"/>
          <w:marBottom w:val="0"/>
          <w:divBdr>
            <w:top w:val="none" w:sz="0" w:space="0" w:color="auto"/>
            <w:left w:val="none" w:sz="0" w:space="0" w:color="auto"/>
            <w:bottom w:val="none" w:sz="0" w:space="0" w:color="auto"/>
            <w:right w:val="none" w:sz="0" w:space="0" w:color="auto"/>
          </w:divBdr>
        </w:div>
        <w:div w:id="956763006">
          <w:marLeft w:val="480"/>
          <w:marRight w:val="0"/>
          <w:marTop w:val="0"/>
          <w:marBottom w:val="0"/>
          <w:divBdr>
            <w:top w:val="none" w:sz="0" w:space="0" w:color="auto"/>
            <w:left w:val="none" w:sz="0" w:space="0" w:color="auto"/>
            <w:bottom w:val="none" w:sz="0" w:space="0" w:color="auto"/>
            <w:right w:val="none" w:sz="0" w:space="0" w:color="auto"/>
          </w:divBdr>
        </w:div>
        <w:div w:id="1571186604">
          <w:marLeft w:val="480"/>
          <w:marRight w:val="0"/>
          <w:marTop w:val="0"/>
          <w:marBottom w:val="0"/>
          <w:divBdr>
            <w:top w:val="none" w:sz="0" w:space="0" w:color="auto"/>
            <w:left w:val="none" w:sz="0" w:space="0" w:color="auto"/>
            <w:bottom w:val="none" w:sz="0" w:space="0" w:color="auto"/>
            <w:right w:val="none" w:sz="0" w:space="0" w:color="auto"/>
          </w:divBdr>
        </w:div>
        <w:div w:id="1420910525">
          <w:marLeft w:val="480"/>
          <w:marRight w:val="0"/>
          <w:marTop w:val="0"/>
          <w:marBottom w:val="0"/>
          <w:divBdr>
            <w:top w:val="none" w:sz="0" w:space="0" w:color="auto"/>
            <w:left w:val="none" w:sz="0" w:space="0" w:color="auto"/>
            <w:bottom w:val="none" w:sz="0" w:space="0" w:color="auto"/>
            <w:right w:val="none" w:sz="0" w:space="0" w:color="auto"/>
          </w:divBdr>
        </w:div>
        <w:div w:id="215048645">
          <w:marLeft w:val="480"/>
          <w:marRight w:val="0"/>
          <w:marTop w:val="0"/>
          <w:marBottom w:val="0"/>
          <w:divBdr>
            <w:top w:val="none" w:sz="0" w:space="0" w:color="auto"/>
            <w:left w:val="none" w:sz="0" w:space="0" w:color="auto"/>
            <w:bottom w:val="none" w:sz="0" w:space="0" w:color="auto"/>
            <w:right w:val="none" w:sz="0" w:space="0" w:color="auto"/>
          </w:divBdr>
        </w:div>
        <w:div w:id="1786851546">
          <w:marLeft w:val="480"/>
          <w:marRight w:val="0"/>
          <w:marTop w:val="0"/>
          <w:marBottom w:val="0"/>
          <w:divBdr>
            <w:top w:val="none" w:sz="0" w:space="0" w:color="auto"/>
            <w:left w:val="none" w:sz="0" w:space="0" w:color="auto"/>
            <w:bottom w:val="none" w:sz="0" w:space="0" w:color="auto"/>
            <w:right w:val="none" w:sz="0" w:space="0" w:color="auto"/>
          </w:divBdr>
        </w:div>
        <w:div w:id="812063892">
          <w:marLeft w:val="480"/>
          <w:marRight w:val="0"/>
          <w:marTop w:val="0"/>
          <w:marBottom w:val="0"/>
          <w:divBdr>
            <w:top w:val="none" w:sz="0" w:space="0" w:color="auto"/>
            <w:left w:val="none" w:sz="0" w:space="0" w:color="auto"/>
            <w:bottom w:val="none" w:sz="0" w:space="0" w:color="auto"/>
            <w:right w:val="none" w:sz="0" w:space="0" w:color="auto"/>
          </w:divBdr>
        </w:div>
        <w:div w:id="1987004275">
          <w:marLeft w:val="480"/>
          <w:marRight w:val="0"/>
          <w:marTop w:val="0"/>
          <w:marBottom w:val="0"/>
          <w:divBdr>
            <w:top w:val="none" w:sz="0" w:space="0" w:color="auto"/>
            <w:left w:val="none" w:sz="0" w:space="0" w:color="auto"/>
            <w:bottom w:val="none" w:sz="0" w:space="0" w:color="auto"/>
            <w:right w:val="none" w:sz="0" w:space="0" w:color="auto"/>
          </w:divBdr>
        </w:div>
        <w:div w:id="369915937">
          <w:marLeft w:val="480"/>
          <w:marRight w:val="0"/>
          <w:marTop w:val="0"/>
          <w:marBottom w:val="0"/>
          <w:divBdr>
            <w:top w:val="none" w:sz="0" w:space="0" w:color="auto"/>
            <w:left w:val="none" w:sz="0" w:space="0" w:color="auto"/>
            <w:bottom w:val="none" w:sz="0" w:space="0" w:color="auto"/>
            <w:right w:val="none" w:sz="0" w:space="0" w:color="auto"/>
          </w:divBdr>
        </w:div>
        <w:div w:id="1021980532">
          <w:marLeft w:val="480"/>
          <w:marRight w:val="0"/>
          <w:marTop w:val="0"/>
          <w:marBottom w:val="0"/>
          <w:divBdr>
            <w:top w:val="none" w:sz="0" w:space="0" w:color="auto"/>
            <w:left w:val="none" w:sz="0" w:space="0" w:color="auto"/>
            <w:bottom w:val="none" w:sz="0" w:space="0" w:color="auto"/>
            <w:right w:val="none" w:sz="0" w:space="0" w:color="auto"/>
          </w:divBdr>
        </w:div>
      </w:divsChild>
    </w:div>
    <w:div w:id="167182929">
      <w:bodyDiv w:val="1"/>
      <w:marLeft w:val="0"/>
      <w:marRight w:val="0"/>
      <w:marTop w:val="0"/>
      <w:marBottom w:val="0"/>
      <w:divBdr>
        <w:top w:val="none" w:sz="0" w:space="0" w:color="auto"/>
        <w:left w:val="none" w:sz="0" w:space="0" w:color="auto"/>
        <w:bottom w:val="none" w:sz="0" w:space="0" w:color="auto"/>
        <w:right w:val="none" w:sz="0" w:space="0" w:color="auto"/>
      </w:divBdr>
    </w:div>
    <w:div w:id="167404595">
      <w:bodyDiv w:val="1"/>
      <w:marLeft w:val="0"/>
      <w:marRight w:val="0"/>
      <w:marTop w:val="0"/>
      <w:marBottom w:val="0"/>
      <w:divBdr>
        <w:top w:val="none" w:sz="0" w:space="0" w:color="auto"/>
        <w:left w:val="none" w:sz="0" w:space="0" w:color="auto"/>
        <w:bottom w:val="none" w:sz="0" w:space="0" w:color="auto"/>
        <w:right w:val="none" w:sz="0" w:space="0" w:color="auto"/>
      </w:divBdr>
    </w:div>
    <w:div w:id="168522437">
      <w:bodyDiv w:val="1"/>
      <w:marLeft w:val="0"/>
      <w:marRight w:val="0"/>
      <w:marTop w:val="0"/>
      <w:marBottom w:val="0"/>
      <w:divBdr>
        <w:top w:val="none" w:sz="0" w:space="0" w:color="auto"/>
        <w:left w:val="none" w:sz="0" w:space="0" w:color="auto"/>
        <w:bottom w:val="none" w:sz="0" w:space="0" w:color="auto"/>
        <w:right w:val="none" w:sz="0" w:space="0" w:color="auto"/>
      </w:divBdr>
    </w:div>
    <w:div w:id="169490304">
      <w:bodyDiv w:val="1"/>
      <w:marLeft w:val="0"/>
      <w:marRight w:val="0"/>
      <w:marTop w:val="0"/>
      <w:marBottom w:val="0"/>
      <w:divBdr>
        <w:top w:val="none" w:sz="0" w:space="0" w:color="auto"/>
        <w:left w:val="none" w:sz="0" w:space="0" w:color="auto"/>
        <w:bottom w:val="none" w:sz="0" w:space="0" w:color="auto"/>
        <w:right w:val="none" w:sz="0" w:space="0" w:color="auto"/>
      </w:divBdr>
    </w:div>
    <w:div w:id="170267760">
      <w:bodyDiv w:val="1"/>
      <w:marLeft w:val="0"/>
      <w:marRight w:val="0"/>
      <w:marTop w:val="0"/>
      <w:marBottom w:val="0"/>
      <w:divBdr>
        <w:top w:val="none" w:sz="0" w:space="0" w:color="auto"/>
        <w:left w:val="none" w:sz="0" w:space="0" w:color="auto"/>
        <w:bottom w:val="none" w:sz="0" w:space="0" w:color="auto"/>
        <w:right w:val="none" w:sz="0" w:space="0" w:color="auto"/>
      </w:divBdr>
    </w:div>
    <w:div w:id="171074451">
      <w:bodyDiv w:val="1"/>
      <w:marLeft w:val="0"/>
      <w:marRight w:val="0"/>
      <w:marTop w:val="0"/>
      <w:marBottom w:val="0"/>
      <w:divBdr>
        <w:top w:val="none" w:sz="0" w:space="0" w:color="auto"/>
        <w:left w:val="none" w:sz="0" w:space="0" w:color="auto"/>
        <w:bottom w:val="none" w:sz="0" w:space="0" w:color="auto"/>
        <w:right w:val="none" w:sz="0" w:space="0" w:color="auto"/>
      </w:divBdr>
    </w:div>
    <w:div w:id="175314823">
      <w:bodyDiv w:val="1"/>
      <w:marLeft w:val="0"/>
      <w:marRight w:val="0"/>
      <w:marTop w:val="0"/>
      <w:marBottom w:val="0"/>
      <w:divBdr>
        <w:top w:val="none" w:sz="0" w:space="0" w:color="auto"/>
        <w:left w:val="none" w:sz="0" w:space="0" w:color="auto"/>
        <w:bottom w:val="none" w:sz="0" w:space="0" w:color="auto"/>
        <w:right w:val="none" w:sz="0" w:space="0" w:color="auto"/>
      </w:divBdr>
    </w:div>
    <w:div w:id="175464756">
      <w:bodyDiv w:val="1"/>
      <w:marLeft w:val="0"/>
      <w:marRight w:val="0"/>
      <w:marTop w:val="0"/>
      <w:marBottom w:val="0"/>
      <w:divBdr>
        <w:top w:val="none" w:sz="0" w:space="0" w:color="auto"/>
        <w:left w:val="none" w:sz="0" w:space="0" w:color="auto"/>
        <w:bottom w:val="none" w:sz="0" w:space="0" w:color="auto"/>
        <w:right w:val="none" w:sz="0" w:space="0" w:color="auto"/>
      </w:divBdr>
    </w:div>
    <w:div w:id="178812249">
      <w:bodyDiv w:val="1"/>
      <w:marLeft w:val="0"/>
      <w:marRight w:val="0"/>
      <w:marTop w:val="0"/>
      <w:marBottom w:val="0"/>
      <w:divBdr>
        <w:top w:val="none" w:sz="0" w:space="0" w:color="auto"/>
        <w:left w:val="none" w:sz="0" w:space="0" w:color="auto"/>
        <w:bottom w:val="none" w:sz="0" w:space="0" w:color="auto"/>
        <w:right w:val="none" w:sz="0" w:space="0" w:color="auto"/>
      </w:divBdr>
    </w:div>
    <w:div w:id="179246829">
      <w:bodyDiv w:val="1"/>
      <w:marLeft w:val="0"/>
      <w:marRight w:val="0"/>
      <w:marTop w:val="0"/>
      <w:marBottom w:val="0"/>
      <w:divBdr>
        <w:top w:val="none" w:sz="0" w:space="0" w:color="auto"/>
        <w:left w:val="none" w:sz="0" w:space="0" w:color="auto"/>
        <w:bottom w:val="none" w:sz="0" w:space="0" w:color="auto"/>
        <w:right w:val="none" w:sz="0" w:space="0" w:color="auto"/>
      </w:divBdr>
    </w:div>
    <w:div w:id="180630485">
      <w:bodyDiv w:val="1"/>
      <w:marLeft w:val="0"/>
      <w:marRight w:val="0"/>
      <w:marTop w:val="0"/>
      <w:marBottom w:val="0"/>
      <w:divBdr>
        <w:top w:val="none" w:sz="0" w:space="0" w:color="auto"/>
        <w:left w:val="none" w:sz="0" w:space="0" w:color="auto"/>
        <w:bottom w:val="none" w:sz="0" w:space="0" w:color="auto"/>
        <w:right w:val="none" w:sz="0" w:space="0" w:color="auto"/>
      </w:divBdr>
    </w:div>
    <w:div w:id="182669407">
      <w:bodyDiv w:val="1"/>
      <w:marLeft w:val="0"/>
      <w:marRight w:val="0"/>
      <w:marTop w:val="0"/>
      <w:marBottom w:val="0"/>
      <w:divBdr>
        <w:top w:val="none" w:sz="0" w:space="0" w:color="auto"/>
        <w:left w:val="none" w:sz="0" w:space="0" w:color="auto"/>
        <w:bottom w:val="none" w:sz="0" w:space="0" w:color="auto"/>
        <w:right w:val="none" w:sz="0" w:space="0" w:color="auto"/>
      </w:divBdr>
    </w:div>
    <w:div w:id="182864245">
      <w:bodyDiv w:val="1"/>
      <w:marLeft w:val="0"/>
      <w:marRight w:val="0"/>
      <w:marTop w:val="0"/>
      <w:marBottom w:val="0"/>
      <w:divBdr>
        <w:top w:val="none" w:sz="0" w:space="0" w:color="auto"/>
        <w:left w:val="none" w:sz="0" w:space="0" w:color="auto"/>
        <w:bottom w:val="none" w:sz="0" w:space="0" w:color="auto"/>
        <w:right w:val="none" w:sz="0" w:space="0" w:color="auto"/>
      </w:divBdr>
    </w:div>
    <w:div w:id="183254025">
      <w:bodyDiv w:val="1"/>
      <w:marLeft w:val="0"/>
      <w:marRight w:val="0"/>
      <w:marTop w:val="0"/>
      <w:marBottom w:val="0"/>
      <w:divBdr>
        <w:top w:val="none" w:sz="0" w:space="0" w:color="auto"/>
        <w:left w:val="none" w:sz="0" w:space="0" w:color="auto"/>
        <w:bottom w:val="none" w:sz="0" w:space="0" w:color="auto"/>
        <w:right w:val="none" w:sz="0" w:space="0" w:color="auto"/>
      </w:divBdr>
    </w:div>
    <w:div w:id="183596937">
      <w:bodyDiv w:val="1"/>
      <w:marLeft w:val="0"/>
      <w:marRight w:val="0"/>
      <w:marTop w:val="0"/>
      <w:marBottom w:val="0"/>
      <w:divBdr>
        <w:top w:val="none" w:sz="0" w:space="0" w:color="auto"/>
        <w:left w:val="none" w:sz="0" w:space="0" w:color="auto"/>
        <w:bottom w:val="none" w:sz="0" w:space="0" w:color="auto"/>
        <w:right w:val="none" w:sz="0" w:space="0" w:color="auto"/>
      </w:divBdr>
    </w:div>
    <w:div w:id="184559277">
      <w:bodyDiv w:val="1"/>
      <w:marLeft w:val="0"/>
      <w:marRight w:val="0"/>
      <w:marTop w:val="0"/>
      <w:marBottom w:val="0"/>
      <w:divBdr>
        <w:top w:val="none" w:sz="0" w:space="0" w:color="auto"/>
        <w:left w:val="none" w:sz="0" w:space="0" w:color="auto"/>
        <w:bottom w:val="none" w:sz="0" w:space="0" w:color="auto"/>
        <w:right w:val="none" w:sz="0" w:space="0" w:color="auto"/>
      </w:divBdr>
    </w:div>
    <w:div w:id="185759097">
      <w:bodyDiv w:val="1"/>
      <w:marLeft w:val="0"/>
      <w:marRight w:val="0"/>
      <w:marTop w:val="0"/>
      <w:marBottom w:val="0"/>
      <w:divBdr>
        <w:top w:val="none" w:sz="0" w:space="0" w:color="auto"/>
        <w:left w:val="none" w:sz="0" w:space="0" w:color="auto"/>
        <w:bottom w:val="none" w:sz="0" w:space="0" w:color="auto"/>
        <w:right w:val="none" w:sz="0" w:space="0" w:color="auto"/>
      </w:divBdr>
    </w:div>
    <w:div w:id="186260347">
      <w:bodyDiv w:val="1"/>
      <w:marLeft w:val="0"/>
      <w:marRight w:val="0"/>
      <w:marTop w:val="0"/>
      <w:marBottom w:val="0"/>
      <w:divBdr>
        <w:top w:val="none" w:sz="0" w:space="0" w:color="auto"/>
        <w:left w:val="none" w:sz="0" w:space="0" w:color="auto"/>
        <w:bottom w:val="none" w:sz="0" w:space="0" w:color="auto"/>
        <w:right w:val="none" w:sz="0" w:space="0" w:color="auto"/>
      </w:divBdr>
    </w:div>
    <w:div w:id="187566596">
      <w:bodyDiv w:val="1"/>
      <w:marLeft w:val="0"/>
      <w:marRight w:val="0"/>
      <w:marTop w:val="0"/>
      <w:marBottom w:val="0"/>
      <w:divBdr>
        <w:top w:val="none" w:sz="0" w:space="0" w:color="auto"/>
        <w:left w:val="none" w:sz="0" w:space="0" w:color="auto"/>
        <w:bottom w:val="none" w:sz="0" w:space="0" w:color="auto"/>
        <w:right w:val="none" w:sz="0" w:space="0" w:color="auto"/>
      </w:divBdr>
      <w:divsChild>
        <w:div w:id="189726933">
          <w:marLeft w:val="480"/>
          <w:marRight w:val="0"/>
          <w:marTop w:val="0"/>
          <w:marBottom w:val="0"/>
          <w:divBdr>
            <w:top w:val="none" w:sz="0" w:space="0" w:color="auto"/>
            <w:left w:val="none" w:sz="0" w:space="0" w:color="auto"/>
            <w:bottom w:val="none" w:sz="0" w:space="0" w:color="auto"/>
            <w:right w:val="none" w:sz="0" w:space="0" w:color="auto"/>
          </w:divBdr>
        </w:div>
        <w:div w:id="1775861120">
          <w:marLeft w:val="480"/>
          <w:marRight w:val="0"/>
          <w:marTop w:val="0"/>
          <w:marBottom w:val="0"/>
          <w:divBdr>
            <w:top w:val="none" w:sz="0" w:space="0" w:color="auto"/>
            <w:left w:val="none" w:sz="0" w:space="0" w:color="auto"/>
            <w:bottom w:val="none" w:sz="0" w:space="0" w:color="auto"/>
            <w:right w:val="none" w:sz="0" w:space="0" w:color="auto"/>
          </w:divBdr>
        </w:div>
        <w:div w:id="1040085927">
          <w:marLeft w:val="480"/>
          <w:marRight w:val="0"/>
          <w:marTop w:val="0"/>
          <w:marBottom w:val="0"/>
          <w:divBdr>
            <w:top w:val="none" w:sz="0" w:space="0" w:color="auto"/>
            <w:left w:val="none" w:sz="0" w:space="0" w:color="auto"/>
            <w:bottom w:val="none" w:sz="0" w:space="0" w:color="auto"/>
            <w:right w:val="none" w:sz="0" w:space="0" w:color="auto"/>
          </w:divBdr>
        </w:div>
        <w:div w:id="2087220777">
          <w:marLeft w:val="480"/>
          <w:marRight w:val="0"/>
          <w:marTop w:val="0"/>
          <w:marBottom w:val="0"/>
          <w:divBdr>
            <w:top w:val="none" w:sz="0" w:space="0" w:color="auto"/>
            <w:left w:val="none" w:sz="0" w:space="0" w:color="auto"/>
            <w:bottom w:val="none" w:sz="0" w:space="0" w:color="auto"/>
            <w:right w:val="none" w:sz="0" w:space="0" w:color="auto"/>
          </w:divBdr>
        </w:div>
        <w:div w:id="1076517560">
          <w:marLeft w:val="480"/>
          <w:marRight w:val="0"/>
          <w:marTop w:val="0"/>
          <w:marBottom w:val="0"/>
          <w:divBdr>
            <w:top w:val="none" w:sz="0" w:space="0" w:color="auto"/>
            <w:left w:val="none" w:sz="0" w:space="0" w:color="auto"/>
            <w:bottom w:val="none" w:sz="0" w:space="0" w:color="auto"/>
            <w:right w:val="none" w:sz="0" w:space="0" w:color="auto"/>
          </w:divBdr>
        </w:div>
        <w:div w:id="1632125857">
          <w:marLeft w:val="480"/>
          <w:marRight w:val="0"/>
          <w:marTop w:val="0"/>
          <w:marBottom w:val="0"/>
          <w:divBdr>
            <w:top w:val="none" w:sz="0" w:space="0" w:color="auto"/>
            <w:left w:val="none" w:sz="0" w:space="0" w:color="auto"/>
            <w:bottom w:val="none" w:sz="0" w:space="0" w:color="auto"/>
            <w:right w:val="none" w:sz="0" w:space="0" w:color="auto"/>
          </w:divBdr>
        </w:div>
        <w:div w:id="314800680">
          <w:marLeft w:val="480"/>
          <w:marRight w:val="0"/>
          <w:marTop w:val="0"/>
          <w:marBottom w:val="0"/>
          <w:divBdr>
            <w:top w:val="none" w:sz="0" w:space="0" w:color="auto"/>
            <w:left w:val="none" w:sz="0" w:space="0" w:color="auto"/>
            <w:bottom w:val="none" w:sz="0" w:space="0" w:color="auto"/>
            <w:right w:val="none" w:sz="0" w:space="0" w:color="auto"/>
          </w:divBdr>
        </w:div>
        <w:div w:id="2020112424">
          <w:marLeft w:val="480"/>
          <w:marRight w:val="0"/>
          <w:marTop w:val="0"/>
          <w:marBottom w:val="0"/>
          <w:divBdr>
            <w:top w:val="none" w:sz="0" w:space="0" w:color="auto"/>
            <w:left w:val="none" w:sz="0" w:space="0" w:color="auto"/>
            <w:bottom w:val="none" w:sz="0" w:space="0" w:color="auto"/>
            <w:right w:val="none" w:sz="0" w:space="0" w:color="auto"/>
          </w:divBdr>
        </w:div>
        <w:div w:id="939067581">
          <w:marLeft w:val="480"/>
          <w:marRight w:val="0"/>
          <w:marTop w:val="0"/>
          <w:marBottom w:val="0"/>
          <w:divBdr>
            <w:top w:val="none" w:sz="0" w:space="0" w:color="auto"/>
            <w:left w:val="none" w:sz="0" w:space="0" w:color="auto"/>
            <w:bottom w:val="none" w:sz="0" w:space="0" w:color="auto"/>
            <w:right w:val="none" w:sz="0" w:space="0" w:color="auto"/>
          </w:divBdr>
        </w:div>
        <w:div w:id="1338073063">
          <w:marLeft w:val="480"/>
          <w:marRight w:val="0"/>
          <w:marTop w:val="0"/>
          <w:marBottom w:val="0"/>
          <w:divBdr>
            <w:top w:val="none" w:sz="0" w:space="0" w:color="auto"/>
            <w:left w:val="none" w:sz="0" w:space="0" w:color="auto"/>
            <w:bottom w:val="none" w:sz="0" w:space="0" w:color="auto"/>
            <w:right w:val="none" w:sz="0" w:space="0" w:color="auto"/>
          </w:divBdr>
        </w:div>
        <w:div w:id="1445464866">
          <w:marLeft w:val="480"/>
          <w:marRight w:val="0"/>
          <w:marTop w:val="0"/>
          <w:marBottom w:val="0"/>
          <w:divBdr>
            <w:top w:val="none" w:sz="0" w:space="0" w:color="auto"/>
            <w:left w:val="none" w:sz="0" w:space="0" w:color="auto"/>
            <w:bottom w:val="none" w:sz="0" w:space="0" w:color="auto"/>
            <w:right w:val="none" w:sz="0" w:space="0" w:color="auto"/>
          </w:divBdr>
        </w:div>
        <w:div w:id="585577363">
          <w:marLeft w:val="480"/>
          <w:marRight w:val="0"/>
          <w:marTop w:val="0"/>
          <w:marBottom w:val="0"/>
          <w:divBdr>
            <w:top w:val="none" w:sz="0" w:space="0" w:color="auto"/>
            <w:left w:val="none" w:sz="0" w:space="0" w:color="auto"/>
            <w:bottom w:val="none" w:sz="0" w:space="0" w:color="auto"/>
            <w:right w:val="none" w:sz="0" w:space="0" w:color="auto"/>
          </w:divBdr>
        </w:div>
        <w:div w:id="708532411">
          <w:marLeft w:val="480"/>
          <w:marRight w:val="0"/>
          <w:marTop w:val="0"/>
          <w:marBottom w:val="0"/>
          <w:divBdr>
            <w:top w:val="none" w:sz="0" w:space="0" w:color="auto"/>
            <w:left w:val="none" w:sz="0" w:space="0" w:color="auto"/>
            <w:bottom w:val="none" w:sz="0" w:space="0" w:color="auto"/>
            <w:right w:val="none" w:sz="0" w:space="0" w:color="auto"/>
          </w:divBdr>
        </w:div>
        <w:div w:id="666321765">
          <w:marLeft w:val="480"/>
          <w:marRight w:val="0"/>
          <w:marTop w:val="0"/>
          <w:marBottom w:val="0"/>
          <w:divBdr>
            <w:top w:val="none" w:sz="0" w:space="0" w:color="auto"/>
            <w:left w:val="none" w:sz="0" w:space="0" w:color="auto"/>
            <w:bottom w:val="none" w:sz="0" w:space="0" w:color="auto"/>
            <w:right w:val="none" w:sz="0" w:space="0" w:color="auto"/>
          </w:divBdr>
        </w:div>
        <w:div w:id="187645662">
          <w:marLeft w:val="480"/>
          <w:marRight w:val="0"/>
          <w:marTop w:val="0"/>
          <w:marBottom w:val="0"/>
          <w:divBdr>
            <w:top w:val="none" w:sz="0" w:space="0" w:color="auto"/>
            <w:left w:val="none" w:sz="0" w:space="0" w:color="auto"/>
            <w:bottom w:val="none" w:sz="0" w:space="0" w:color="auto"/>
            <w:right w:val="none" w:sz="0" w:space="0" w:color="auto"/>
          </w:divBdr>
        </w:div>
        <w:div w:id="1925141276">
          <w:marLeft w:val="480"/>
          <w:marRight w:val="0"/>
          <w:marTop w:val="0"/>
          <w:marBottom w:val="0"/>
          <w:divBdr>
            <w:top w:val="none" w:sz="0" w:space="0" w:color="auto"/>
            <w:left w:val="none" w:sz="0" w:space="0" w:color="auto"/>
            <w:bottom w:val="none" w:sz="0" w:space="0" w:color="auto"/>
            <w:right w:val="none" w:sz="0" w:space="0" w:color="auto"/>
          </w:divBdr>
        </w:div>
        <w:div w:id="1829974792">
          <w:marLeft w:val="480"/>
          <w:marRight w:val="0"/>
          <w:marTop w:val="0"/>
          <w:marBottom w:val="0"/>
          <w:divBdr>
            <w:top w:val="none" w:sz="0" w:space="0" w:color="auto"/>
            <w:left w:val="none" w:sz="0" w:space="0" w:color="auto"/>
            <w:bottom w:val="none" w:sz="0" w:space="0" w:color="auto"/>
            <w:right w:val="none" w:sz="0" w:space="0" w:color="auto"/>
          </w:divBdr>
        </w:div>
        <w:div w:id="1567572968">
          <w:marLeft w:val="480"/>
          <w:marRight w:val="0"/>
          <w:marTop w:val="0"/>
          <w:marBottom w:val="0"/>
          <w:divBdr>
            <w:top w:val="none" w:sz="0" w:space="0" w:color="auto"/>
            <w:left w:val="none" w:sz="0" w:space="0" w:color="auto"/>
            <w:bottom w:val="none" w:sz="0" w:space="0" w:color="auto"/>
            <w:right w:val="none" w:sz="0" w:space="0" w:color="auto"/>
          </w:divBdr>
        </w:div>
        <w:div w:id="869492225">
          <w:marLeft w:val="480"/>
          <w:marRight w:val="0"/>
          <w:marTop w:val="0"/>
          <w:marBottom w:val="0"/>
          <w:divBdr>
            <w:top w:val="none" w:sz="0" w:space="0" w:color="auto"/>
            <w:left w:val="none" w:sz="0" w:space="0" w:color="auto"/>
            <w:bottom w:val="none" w:sz="0" w:space="0" w:color="auto"/>
            <w:right w:val="none" w:sz="0" w:space="0" w:color="auto"/>
          </w:divBdr>
        </w:div>
        <w:div w:id="1508404570">
          <w:marLeft w:val="480"/>
          <w:marRight w:val="0"/>
          <w:marTop w:val="0"/>
          <w:marBottom w:val="0"/>
          <w:divBdr>
            <w:top w:val="none" w:sz="0" w:space="0" w:color="auto"/>
            <w:left w:val="none" w:sz="0" w:space="0" w:color="auto"/>
            <w:bottom w:val="none" w:sz="0" w:space="0" w:color="auto"/>
            <w:right w:val="none" w:sz="0" w:space="0" w:color="auto"/>
          </w:divBdr>
        </w:div>
        <w:div w:id="833300608">
          <w:marLeft w:val="480"/>
          <w:marRight w:val="0"/>
          <w:marTop w:val="0"/>
          <w:marBottom w:val="0"/>
          <w:divBdr>
            <w:top w:val="none" w:sz="0" w:space="0" w:color="auto"/>
            <w:left w:val="none" w:sz="0" w:space="0" w:color="auto"/>
            <w:bottom w:val="none" w:sz="0" w:space="0" w:color="auto"/>
            <w:right w:val="none" w:sz="0" w:space="0" w:color="auto"/>
          </w:divBdr>
        </w:div>
        <w:div w:id="1093864694">
          <w:marLeft w:val="480"/>
          <w:marRight w:val="0"/>
          <w:marTop w:val="0"/>
          <w:marBottom w:val="0"/>
          <w:divBdr>
            <w:top w:val="none" w:sz="0" w:space="0" w:color="auto"/>
            <w:left w:val="none" w:sz="0" w:space="0" w:color="auto"/>
            <w:bottom w:val="none" w:sz="0" w:space="0" w:color="auto"/>
            <w:right w:val="none" w:sz="0" w:space="0" w:color="auto"/>
          </w:divBdr>
        </w:div>
        <w:div w:id="983504808">
          <w:marLeft w:val="480"/>
          <w:marRight w:val="0"/>
          <w:marTop w:val="0"/>
          <w:marBottom w:val="0"/>
          <w:divBdr>
            <w:top w:val="none" w:sz="0" w:space="0" w:color="auto"/>
            <w:left w:val="none" w:sz="0" w:space="0" w:color="auto"/>
            <w:bottom w:val="none" w:sz="0" w:space="0" w:color="auto"/>
            <w:right w:val="none" w:sz="0" w:space="0" w:color="auto"/>
          </w:divBdr>
        </w:div>
        <w:div w:id="384716441">
          <w:marLeft w:val="480"/>
          <w:marRight w:val="0"/>
          <w:marTop w:val="0"/>
          <w:marBottom w:val="0"/>
          <w:divBdr>
            <w:top w:val="none" w:sz="0" w:space="0" w:color="auto"/>
            <w:left w:val="none" w:sz="0" w:space="0" w:color="auto"/>
            <w:bottom w:val="none" w:sz="0" w:space="0" w:color="auto"/>
            <w:right w:val="none" w:sz="0" w:space="0" w:color="auto"/>
          </w:divBdr>
        </w:div>
        <w:div w:id="1626547201">
          <w:marLeft w:val="480"/>
          <w:marRight w:val="0"/>
          <w:marTop w:val="0"/>
          <w:marBottom w:val="0"/>
          <w:divBdr>
            <w:top w:val="none" w:sz="0" w:space="0" w:color="auto"/>
            <w:left w:val="none" w:sz="0" w:space="0" w:color="auto"/>
            <w:bottom w:val="none" w:sz="0" w:space="0" w:color="auto"/>
            <w:right w:val="none" w:sz="0" w:space="0" w:color="auto"/>
          </w:divBdr>
        </w:div>
        <w:div w:id="1048651707">
          <w:marLeft w:val="480"/>
          <w:marRight w:val="0"/>
          <w:marTop w:val="0"/>
          <w:marBottom w:val="0"/>
          <w:divBdr>
            <w:top w:val="none" w:sz="0" w:space="0" w:color="auto"/>
            <w:left w:val="none" w:sz="0" w:space="0" w:color="auto"/>
            <w:bottom w:val="none" w:sz="0" w:space="0" w:color="auto"/>
            <w:right w:val="none" w:sz="0" w:space="0" w:color="auto"/>
          </w:divBdr>
        </w:div>
        <w:div w:id="1409310137">
          <w:marLeft w:val="480"/>
          <w:marRight w:val="0"/>
          <w:marTop w:val="0"/>
          <w:marBottom w:val="0"/>
          <w:divBdr>
            <w:top w:val="none" w:sz="0" w:space="0" w:color="auto"/>
            <w:left w:val="none" w:sz="0" w:space="0" w:color="auto"/>
            <w:bottom w:val="none" w:sz="0" w:space="0" w:color="auto"/>
            <w:right w:val="none" w:sz="0" w:space="0" w:color="auto"/>
          </w:divBdr>
        </w:div>
        <w:div w:id="925697878">
          <w:marLeft w:val="480"/>
          <w:marRight w:val="0"/>
          <w:marTop w:val="0"/>
          <w:marBottom w:val="0"/>
          <w:divBdr>
            <w:top w:val="none" w:sz="0" w:space="0" w:color="auto"/>
            <w:left w:val="none" w:sz="0" w:space="0" w:color="auto"/>
            <w:bottom w:val="none" w:sz="0" w:space="0" w:color="auto"/>
            <w:right w:val="none" w:sz="0" w:space="0" w:color="auto"/>
          </w:divBdr>
        </w:div>
        <w:div w:id="2121338451">
          <w:marLeft w:val="480"/>
          <w:marRight w:val="0"/>
          <w:marTop w:val="0"/>
          <w:marBottom w:val="0"/>
          <w:divBdr>
            <w:top w:val="none" w:sz="0" w:space="0" w:color="auto"/>
            <w:left w:val="none" w:sz="0" w:space="0" w:color="auto"/>
            <w:bottom w:val="none" w:sz="0" w:space="0" w:color="auto"/>
            <w:right w:val="none" w:sz="0" w:space="0" w:color="auto"/>
          </w:divBdr>
        </w:div>
        <w:div w:id="398332406">
          <w:marLeft w:val="480"/>
          <w:marRight w:val="0"/>
          <w:marTop w:val="0"/>
          <w:marBottom w:val="0"/>
          <w:divBdr>
            <w:top w:val="none" w:sz="0" w:space="0" w:color="auto"/>
            <w:left w:val="none" w:sz="0" w:space="0" w:color="auto"/>
            <w:bottom w:val="none" w:sz="0" w:space="0" w:color="auto"/>
            <w:right w:val="none" w:sz="0" w:space="0" w:color="auto"/>
          </w:divBdr>
        </w:div>
        <w:div w:id="83306797">
          <w:marLeft w:val="480"/>
          <w:marRight w:val="0"/>
          <w:marTop w:val="0"/>
          <w:marBottom w:val="0"/>
          <w:divBdr>
            <w:top w:val="none" w:sz="0" w:space="0" w:color="auto"/>
            <w:left w:val="none" w:sz="0" w:space="0" w:color="auto"/>
            <w:bottom w:val="none" w:sz="0" w:space="0" w:color="auto"/>
            <w:right w:val="none" w:sz="0" w:space="0" w:color="auto"/>
          </w:divBdr>
        </w:div>
        <w:div w:id="837310761">
          <w:marLeft w:val="480"/>
          <w:marRight w:val="0"/>
          <w:marTop w:val="0"/>
          <w:marBottom w:val="0"/>
          <w:divBdr>
            <w:top w:val="none" w:sz="0" w:space="0" w:color="auto"/>
            <w:left w:val="none" w:sz="0" w:space="0" w:color="auto"/>
            <w:bottom w:val="none" w:sz="0" w:space="0" w:color="auto"/>
            <w:right w:val="none" w:sz="0" w:space="0" w:color="auto"/>
          </w:divBdr>
        </w:div>
        <w:div w:id="723990347">
          <w:marLeft w:val="480"/>
          <w:marRight w:val="0"/>
          <w:marTop w:val="0"/>
          <w:marBottom w:val="0"/>
          <w:divBdr>
            <w:top w:val="none" w:sz="0" w:space="0" w:color="auto"/>
            <w:left w:val="none" w:sz="0" w:space="0" w:color="auto"/>
            <w:bottom w:val="none" w:sz="0" w:space="0" w:color="auto"/>
            <w:right w:val="none" w:sz="0" w:space="0" w:color="auto"/>
          </w:divBdr>
        </w:div>
        <w:div w:id="1179587962">
          <w:marLeft w:val="480"/>
          <w:marRight w:val="0"/>
          <w:marTop w:val="0"/>
          <w:marBottom w:val="0"/>
          <w:divBdr>
            <w:top w:val="none" w:sz="0" w:space="0" w:color="auto"/>
            <w:left w:val="none" w:sz="0" w:space="0" w:color="auto"/>
            <w:bottom w:val="none" w:sz="0" w:space="0" w:color="auto"/>
            <w:right w:val="none" w:sz="0" w:space="0" w:color="auto"/>
          </w:divBdr>
        </w:div>
        <w:div w:id="2143577197">
          <w:marLeft w:val="480"/>
          <w:marRight w:val="0"/>
          <w:marTop w:val="0"/>
          <w:marBottom w:val="0"/>
          <w:divBdr>
            <w:top w:val="none" w:sz="0" w:space="0" w:color="auto"/>
            <w:left w:val="none" w:sz="0" w:space="0" w:color="auto"/>
            <w:bottom w:val="none" w:sz="0" w:space="0" w:color="auto"/>
            <w:right w:val="none" w:sz="0" w:space="0" w:color="auto"/>
          </w:divBdr>
        </w:div>
        <w:div w:id="1061102234">
          <w:marLeft w:val="480"/>
          <w:marRight w:val="0"/>
          <w:marTop w:val="0"/>
          <w:marBottom w:val="0"/>
          <w:divBdr>
            <w:top w:val="none" w:sz="0" w:space="0" w:color="auto"/>
            <w:left w:val="none" w:sz="0" w:space="0" w:color="auto"/>
            <w:bottom w:val="none" w:sz="0" w:space="0" w:color="auto"/>
            <w:right w:val="none" w:sz="0" w:space="0" w:color="auto"/>
          </w:divBdr>
        </w:div>
        <w:div w:id="1873612590">
          <w:marLeft w:val="480"/>
          <w:marRight w:val="0"/>
          <w:marTop w:val="0"/>
          <w:marBottom w:val="0"/>
          <w:divBdr>
            <w:top w:val="none" w:sz="0" w:space="0" w:color="auto"/>
            <w:left w:val="none" w:sz="0" w:space="0" w:color="auto"/>
            <w:bottom w:val="none" w:sz="0" w:space="0" w:color="auto"/>
            <w:right w:val="none" w:sz="0" w:space="0" w:color="auto"/>
          </w:divBdr>
        </w:div>
        <w:div w:id="1868908322">
          <w:marLeft w:val="480"/>
          <w:marRight w:val="0"/>
          <w:marTop w:val="0"/>
          <w:marBottom w:val="0"/>
          <w:divBdr>
            <w:top w:val="none" w:sz="0" w:space="0" w:color="auto"/>
            <w:left w:val="none" w:sz="0" w:space="0" w:color="auto"/>
            <w:bottom w:val="none" w:sz="0" w:space="0" w:color="auto"/>
            <w:right w:val="none" w:sz="0" w:space="0" w:color="auto"/>
          </w:divBdr>
        </w:div>
        <w:div w:id="278100140">
          <w:marLeft w:val="480"/>
          <w:marRight w:val="0"/>
          <w:marTop w:val="0"/>
          <w:marBottom w:val="0"/>
          <w:divBdr>
            <w:top w:val="none" w:sz="0" w:space="0" w:color="auto"/>
            <w:left w:val="none" w:sz="0" w:space="0" w:color="auto"/>
            <w:bottom w:val="none" w:sz="0" w:space="0" w:color="auto"/>
            <w:right w:val="none" w:sz="0" w:space="0" w:color="auto"/>
          </w:divBdr>
        </w:div>
        <w:div w:id="2040814385">
          <w:marLeft w:val="480"/>
          <w:marRight w:val="0"/>
          <w:marTop w:val="0"/>
          <w:marBottom w:val="0"/>
          <w:divBdr>
            <w:top w:val="none" w:sz="0" w:space="0" w:color="auto"/>
            <w:left w:val="none" w:sz="0" w:space="0" w:color="auto"/>
            <w:bottom w:val="none" w:sz="0" w:space="0" w:color="auto"/>
            <w:right w:val="none" w:sz="0" w:space="0" w:color="auto"/>
          </w:divBdr>
        </w:div>
        <w:div w:id="199324306">
          <w:marLeft w:val="480"/>
          <w:marRight w:val="0"/>
          <w:marTop w:val="0"/>
          <w:marBottom w:val="0"/>
          <w:divBdr>
            <w:top w:val="none" w:sz="0" w:space="0" w:color="auto"/>
            <w:left w:val="none" w:sz="0" w:space="0" w:color="auto"/>
            <w:bottom w:val="none" w:sz="0" w:space="0" w:color="auto"/>
            <w:right w:val="none" w:sz="0" w:space="0" w:color="auto"/>
          </w:divBdr>
        </w:div>
        <w:div w:id="1878808466">
          <w:marLeft w:val="480"/>
          <w:marRight w:val="0"/>
          <w:marTop w:val="0"/>
          <w:marBottom w:val="0"/>
          <w:divBdr>
            <w:top w:val="none" w:sz="0" w:space="0" w:color="auto"/>
            <w:left w:val="none" w:sz="0" w:space="0" w:color="auto"/>
            <w:bottom w:val="none" w:sz="0" w:space="0" w:color="auto"/>
            <w:right w:val="none" w:sz="0" w:space="0" w:color="auto"/>
          </w:divBdr>
        </w:div>
        <w:div w:id="682509932">
          <w:marLeft w:val="480"/>
          <w:marRight w:val="0"/>
          <w:marTop w:val="0"/>
          <w:marBottom w:val="0"/>
          <w:divBdr>
            <w:top w:val="none" w:sz="0" w:space="0" w:color="auto"/>
            <w:left w:val="none" w:sz="0" w:space="0" w:color="auto"/>
            <w:bottom w:val="none" w:sz="0" w:space="0" w:color="auto"/>
            <w:right w:val="none" w:sz="0" w:space="0" w:color="auto"/>
          </w:divBdr>
        </w:div>
        <w:div w:id="1091584102">
          <w:marLeft w:val="480"/>
          <w:marRight w:val="0"/>
          <w:marTop w:val="0"/>
          <w:marBottom w:val="0"/>
          <w:divBdr>
            <w:top w:val="none" w:sz="0" w:space="0" w:color="auto"/>
            <w:left w:val="none" w:sz="0" w:space="0" w:color="auto"/>
            <w:bottom w:val="none" w:sz="0" w:space="0" w:color="auto"/>
            <w:right w:val="none" w:sz="0" w:space="0" w:color="auto"/>
          </w:divBdr>
        </w:div>
        <w:div w:id="604194624">
          <w:marLeft w:val="480"/>
          <w:marRight w:val="0"/>
          <w:marTop w:val="0"/>
          <w:marBottom w:val="0"/>
          <w:divBdr>
            <w:top w:val="none" w:sz="0" w:space="0" w:color="auto"/>
            <w:left w:val="none" w:sz="0" w:space="0" w:color="auto"/>
            <w:bottom w:val="none" w:sz="0" w:space="0" w:color="auto"/>
            <w:right w:val="none" w:sz="0" w:space="0" w:color="auto"/>
          </w:divBdr>
        </w:div>
        <w:div w:id="190997130">
          <w:marLeft w:val="480"/>
          <w:marRight w:val="0"/>
          <w:marTop w:val="0"/>
          <w:marBottom w:val="0"/>
          <w:divBdr>
            <w:top w:val="none" w:sz="0" w:space="0" w:color="auto"/>
            <w:left w:val="none" w:sz="0" w:space="0" w:color="auto"/>
            <w:bottom w:val="none" w:sz="0" w:space="0" w:color="auto"/>
            <w:right w:val="none" w:sz="0" w:space="0" w:color="auto"/>
          </w:divBdr>
        </w:div>
        <w:div w:id="1683319314">
          <w:marLeft w:val="480"/>
          <w:marRight w:val="0"/>
          <w:marTop w:val="0"/>
          <w:marBottom w:val="0"/>
          <w:divBdr>
            <w:top w:val="none" w:sz="0" w:space="0" w:color="auto"/>
            <w:left w:val="none" w:sz="0" w:space="0" w:color="auto"/>
            <w:bottom w:val="none" w:sz="0" w:space="0" w:color="auto"/>
            <w:right w:val="none" w:sz="0" w:space="0" w:color="auto"/>
          </w:divBdr>
        </w:div>
        <w:div w:id="1254508666">
          <w:marLeft w:val="480"/>
          <w:marRight w:val="0"/>
          <w:marTop w:val="0"/>
          <w:marBottom w:val="0"/>
          <w:divBdr>
            <w:top w:val="none" w:sz="0" w:space="0" w:color="auto"/>
            <w:left w:val="none" w:sz="0" w:space="0" w:color="auto"/>
            <w:bottom w:val="none" w:sz="0" w:space="0" w:color="auto"/>
            <w:right w:val="none" w:sz="0" w:space="0" w:color="auto"/>
          </w:divBdr>
        </w:div>
        <w:div w:id="2079550759">
          <w:marLeft w:val="480"/>
          <w:marRight w:val="0"/>
          <w:marTop w:val="0"/>
          <w:marBottom w:val="0"/>
          <w:divBdr>
            <w:top w:val="none" w:sz="0" w:space="0" w:color="auto"/>
            <w:left w:val="none" w:sz="0" w:space="0" w:color="auto"/>
            <w:bottom w:val="none" w:sz="0" w:space="0" w:color="auto"/>
            <w:right w:val="none" w:sz="0" w:space="0" w:color="auto"/>
          </w:divBdr>
        </w:div>
        <w:div w:id="388920648">
          <w:marLeft w:val="480"/>
          <w:marRight w:val="0"/>
          <w:marTop w:val="0"/>
          <w:marBottom w:val="0"/>
          <w:divBdr>
            <w:top w:val="none" w:sz="0" w:space="0" w:color="auto"/>
            <w:left w:val="none" w:sz="0" w:space="0" w:color="auto"/>
            <w:bottom w:val="none" w:sz="0" w:space="0" w:color="auto"/>
            <w:right w:val="none" w:sz="0" w:space="0" w:color="auto"/>
          </w:divBdr>
        </w:div>
        <w:div w:id="67386184">
          <w:marLeft w:val="480"/>
          <w:marRight w:val="0"/>
          <w:marTop w:val="0"/>
          <w:marBottom w:val="0"/>
          <w:divBdr>
            <w:top w:val="none" w:sz="0" w:space="0" w:color="auto"/>
            <w:left w:val="none" w:sz="0" w:space="0" w:color="auto"/>
            <w:bottom w:val="none" w:sz="0" w:space="0" w:color="auto"/>
            <w:right w:val="none" w:sz="0" w:space="0" w:color="auto"/>
          </w:divBdr>
        </w:div>
        <w:div w:id="1620801125">
          <w:marLeft w:val="480"/>
          <w:marRight w:val="0"/>
          <w:marTop w:val="0"/>
          <w:marBottom w:val="0"/>
          <w:divBdr>
            <w:top w:val="none" w:sz="0" w:space="0" w:color="auto"/>
            <w:left w:val="none" w:sz="0" w:space="0" w:color="auto"/>
            <w:bottom w:val="none" w:sz="0" w:space="0" w:color="auto"/>
            <w:right w:val="none" w:sz="0" w:space="0" w:color="auto"/>
          </w:divBdr>
        </w:div>
        <w:div w:id="788936378">
          <w:marLeft w:val="480"/>
          <w:marRight w:val="0"/>
          <w:marTop w:val="0"/>
          <w:marBottom w:val="0"/>
          <w:divBdr>
            <w:top w:val="none" w:sz="0" w:space="0" w:color="auto"/>
            <w:left w:val="none" w:sz="0" w:space="0" w:color="auto"/>
            <w:bottom w:val="none" w:sz="0" w:space="0" w:color="auto"/>
            <w:right w:val="none" w:sz="0" w:space="0" w:color="auto"/>
          </w:divBdr>
        </w:div>
        <w:div w:id="685250877">
          <w:marLeft w:val="480"/>
          <w:marRight w:val="0"/>
          <w:marTop w:val="0"/>
          <w:marBottom w:val="0"/>
          <w:divBdr>
            <w:top w:val="none" w:sz="0" w:space="0" w:color="auto"/>
            <w:left w:val="none" w:sz="0" w:space="0" w:color="auto"/>
            <w:bottom w:val="none" w:sz="0" w:space="0" w:color="auto"/>
            <w:right w:val="none" w:sz="0" w:space="0" w:color="auto"/>
          </w:divBdr>
        </w:div>
        <w:div w:id="1485002791">
          <w:marLeft w:val="480"/>
          <w:marRight w:val="0"/>
          <w:marTop w:val="0"/>
          <w:marBottom w:val="0"/>
          <w:divBdr>
            <w:top w:val="none" w:sz="0" w:space="0" w:color="auto"/>
            <w:left w:val="none" w:sz="0" w:space="0" w:color="auto"/>
            <w:bottom w:val="none" w:sz="0" w:space="0" w:color="auto"/>
            <w:right w:val="none" w:sz="0" w:space="0" w:color="auto"/>
          </w:divBdr>
        </w:div>
        <w:div w:id="1843423905">
          <w:marLeft w:val="480"/>
          <w:marRight w:val="0"/>
          <w:marTop w:val="0"/>
          <w:marBottom w:val="0"/>
          <w:divBdr>
            <w:top w:val="none" w:sz="0" w:space="0" w:color="auto"/>
            <w:left w:val="none" w:sz="0" w:space="0" w:color="auto"/>
            <w:bottom w:val="none" w:sz="0" w:space="0" w:color="auto"/>
            <w:right w:val="none" w:sz="0" w:space="0" w:color="auto"/>
          </w:divBdr>
        </w:div>
        <w:div w:id="1281643178">
          <w:marLeft w:val="480"/>
          <w:marRight w:val="0"/>
          <w:marTop w:val="0"/>
          <w:marBottom w:val="0"/>
          <w:divBdr>
            <w:top w:val="none" w:sz="0" w:space="0" w:color="auto"/>
            <w:left w:val="none" w:sz="0" w:space="0" w:color="auto"/>
            <w:bottom w:val="none" w:sz="0" w:space="0" w:color="auto"/>
            <w:right w:val="none" w:sz="0" w:space="0" w:color="auto"/>
          </w:divBdr>
        </w:div>
        <w:div w:id="1411151497">
          <w:marLeft w:val="480"/>
          <w:marRight w:val="0"/>
          <w:marTop w:val="0"/>
          <w:marBottom w:val="0"/>
          <w:divBdr>
            <w:top w:val="none" w:sz="0" w:space="0" w:color="auto"/>
            <w:left w:val="none" w:sz="0" w:space="0" w:color="auto"/>
            <w:bottom w:val="none" w:sz="0" w:space="0" w:color="auto"/>
            <w:right w:val="none" w:sz="0" w:space="0" w:color="auto"/>
          </w:divBdr>
        </w:div>
        <w:div w:id="2119594012">
          <w:marLeft w:val="480"/>
          <w:marRight w:val="0"/>
          <w:marTop w:val="0"/>
          <w:marBottom w:val="0"/>
          <w:divBdr>
            <w:top w:val="none" w:sz="0" w:space="0" w:color="auto"/>
            <w:left w:val="none" w:sz="0" w:space="0" w:color="auto"/>
            <w:bottom w:val="none" w:sz="0" w:space="0" w:color="auto"/>
            <w:right w:val="none" w:sz="0" w:space="0" w:color="auto"/>
          </w:divBdr>
        </w:div>
        <w:div w:id="355470337">
          <w:marLeft w:val="480"/>
          <w:marRight w:val="0"/>
          <w:marTop w:val="0"/>
          <w:marBottom w:val="0"/>
          <w:divBdr>
            <w:top w:val="none" w:sz="0" w:space="0" w:color="auto"/>
            <w:left w:val="none" w:sz="0" w:space="0" w:color="auto"/>
            <w:bottom w:val="none" w:sz="0" w:space="0" w:color="auto"/>
            <w:right w:val="none" w:sz="0" w:space="0" w:color="auto"/>
          </w:divBdr>
        </w:div>
        <w:div w:id="177473282">
          <w:marLeft w:val="480"/>
          <w:marRight w:val="0"/>
          <w:marTop w:val="0"/>
          <w:marBottom w:val="0"/>
          <w:divBdr>
            <w:top w:val="none" w:sz="0" w:space="0" w:color="auto"/>
            <w:left w:val="none" w:sz="0" w:space="0" w:color="auto"/>
            <w:bottom w:val="none" w:sz="0" w:space="0" w:color="auto"/>
            <w:right w:val="none" w:sz="0" w:space="0" w:color="auto"/>
          </w:divBdr>
        </w:div>
        <w:div w:id="1583835859">
          <w:marLeft w:val="480"/>
          <w:marRight w:val="0"/>
          <w:marTop w:val="0"/>
          <w:marBottom w:val="0"/>
          <w:divBdr>
            <w:top w:val="none" w:sz="0" w:space="0" w:color="auto"/>
            <w:left w:val="none" w:sz="0" w:space="0" w:color="auto"/>
            <w:bottom w:val="none" w:sz="0" w:space="0" w:color="auto"/>
            <w:right w:val="none" w:sz="0" w:space="0" w:color="auto"/>
          </w:divBdr>
        </w:div>
        <w:div w:id="939803038">
          <w:marLeft w:val="480"/>
          <w:marRight w:val="0"/>
          <w:marTop w:val="0"/>
          <w:marBottom w:val="0"/>
          <w:divBdr>
            <w:top w:val="none" w:sz="0" w:space="0" w:color="auto"/>
            <w:left w:val="none" w:sz="0" w:space="0" w:color="auto"/>
            <w:bottom w:val="none" w:sz="0" w:space="0" w:color="auto"/>
            <w:right w:val="none" w:sz="0" w:space="0" w:color="auto"/>
          </w:divBdr>
        </w:div>
        <w:div w:id="1983731383">
          <w:marLeft w:val="480"/>
          <w:marRight w:val="0"/>
          <w:marTop w:val="0"/>
          <w:marBottom w:val="0"/>
          <w:divBdr>
            <w:top w:val="none" w:sz="0" w:space="0" w:color="auto"/>
            <w:left w:val="none" w:sz="0" w:space="0" w:color="auto"/>
            <w:bottom w:val="none" w:sz="0" w:space="0" w:color="auto"/>
            <w:right w:val="none" w:sz="0" w:space="0" w:color="auto"/>
          </w:divBdr>
        </w:div>
        <w:div w:id="1374235012">
          <w:marLeft w:val="480"/>
          <w:marRight w:val="0"/>
          <w:marTop w:val="0"/>
          <w:marBottom w:val="0"/>
          <w:divBdr>
            <w:top w:val="none" w:sz="0" w:space="0" w:color="auto"/>
            <w:left w:val="none" w:sz="0" w:space="0" w:color="auto"/>
            <w:bottom w:val="none" w:sz="0" w:space="0" w:color="auto"/>
            <w:right w:val="none" w:sz="0" w:space="0" w:color="auto"/>
          </w:divBdr>
        </w:div>
        <w:div w:id="1026061992">
          <w:marLeft w:val="480"/>
          <w:marRight w:val="0"/>
          <w:marTop w:val="0"/>
          <w:marBottom w:val="0"/>
          <w:divBdr>
            <w:top w:val="none" w:sz="0" w:space="0" w:color="auto"/>
            <w:left w:val="none" w:sz="0" w:space="0" w:color="auto"/>
            <w:bottom w:val="none" w:sz="0" w:space="0" w:color="auto"/>
            <w:right w:val="none" w:sz="0" w:space="0" w:color="auto"/>
          </w:divBdr>
        </w:div>
        <w:div w:id="869882783">
          <w:marLeft w:val="480"/>
          <w:marRight w:val="0"/>
          <w:marTop w:val="0"/>
          <w:marBottom w:val="0"/>
          <w:divBdr>
            <w:top w:val="none" w:sz="0" w:space="0" w:color="auto"/>
            <w:left w:val="none" w:sz="0" w:space="0" w:color="auto"/>
            <w:bottom w:val="none" w:sz="0" w:space="0" w:color="auto"/>
            <w:right w:val="none" w:sz="0" w:space="0" w:color="auto"/>
          </w:divBdr>
        </w:div>
        <w:div w:id="338460283">
          <w:marLeft w:val="480"/>
          <w:marRight w:val="0"/>
          <w:marTop w:val="0"/>
          <w:marBottom w:val="0"/>
          <w:divBdr>
            <w:top w:val="none" w:sz="0" w:space="0" w:color="auto"/>
            <w:left w:val="none" w:sz="0" w:space="0" w:color="auto"/>
            <w:bottom w:val="none" w:sz="0" w:space="0" w:color="auto"/>
            <w:right w:val="none" w:sz="0" w:space="0" w:color="auto"/>
          </w:divBdr>
        </w:div>
        <w:div w:id="1695300403">
          <w:marLeft w:val="480"/>
          <w:marRight w:val="0"/>
          <w:marTop w:val="0"/>
          <w:marBottom w:val="0"/>
          <w:divBdr>
            <w:top w:val="none" w:sz="0" w:space="0" w:color="auto"/>
            <w:left w:val="none" w:sz="0" w:space="0" w:color="auto"/>
            <w:bottom w:val="none" w:sz="0" w:space="0" w:color="auto"/>
            <w:right w:val="none" w:sz="0" w:space="0" w:color="auto"/>
          </w:divBdr>
        </w:div>
        <w:div w:id="551580508">
          <w:marLeft w:val="480"/>
          <w:marRight w:val="0"/>
          <w:marTop w:val="0"/>
          <w:marBottom w:val="0"/>
          <w:divBdr>
            <w:top w:val="none" w:sz="0" w:space="0" w:color="auto"/>
            <w:left w:val="none" w:sz="0" w:space="0" w:color="auto"/>
            <w:bottom w:val="none" w:sz="0" w:space="0" w:color="auto"/>
            <w:right w:val="none" w:sz="0" w:space="0" w:color="auto"/>
          </w:divBdr>
        </w:div>
        <w:div w:id="1229808778">
          <w:marLeft w:val="480"/>
          <w:marRight w:val="0"/>
          <w:marTop w:val="0"/>
          <w:marBottom w:val="0"/>
          <w:divBdr>
            <w:top w:val="none" w:sz="0" w:space="0" w:color="auto"/>
            <w:left w:val="none" w:sz="0" w:space="0" w:color="auto"/>
            <w:bottom w:val="none" w:sz="0" w:space="0" w:color="auto"/>
            <w:right w:val="none" w:sz="0" w:space="0" w:color="auto"/>
          </w:divBdr>
        </w:div>
        <w:div w:id="589316497">
          <w:marLeft w:val="480"/>
          <w:marRight w:val="0"/>
          <w:marTop w:val="0"/>
          <w:marBottom w:val="0"/>
          <w:divBdr>
            <w:top w:val="none" w:sz="0" w:space="0" w:color="auto"/>
            <w:left w:val="none" w:sz="0" w:space="0" w:color="auto"/>
            <w:bottom w:val="none" w:sz="0" w:space="0" w:color="auto"/>
            <w:right w:val="none" w:sz="0" w:space="0" w:color="auto"/>
          </w:divBdr>
        </w:div>
        <w:div w:id="24598286">
          <w:marLeft w:val="480"/>
          <w:marRight w:val="0"/>
          <w:marTop w:val="0"/>
          <w:marBottom w:val="0"/>
          <w:divBdr>
            <w:top w:val="none" w:sz="0" w:space="0" w:color="auto"/>
            <w:left w:val="none" w:sz="0" w:space="0" w:color="auto"/>
            <w:bottom w:val="none" w:sz="0" w:space="0" w:color="auto"/>
            <w:right w:val="none" w:sz="0" w:space="0" w:color="auto"/>
          </w:divBdr>
        </w:div>
        <w:div w:id="1564366435">
          <w:marLeft w:val="480"/>
          <w:marRight w:val="0"/>
          <w:marTop w:val="0"/>
          <w:marBottom w:val="0"/>
          <w:divBdr>
            <w:top w:val="none" w:sz="0" w:space="0" w:color="auto"/>
            <w:left w:val="none" w:sz="0" w:space="0" w:color="auto"/>
            <w:bottom w:val="none" w:sz="0" w:space="0" w:color="auto"/>
            <w:right w:val="none" w:sz="0" w:space="0" w:color="auto"/>
          </w:divBdr>
        </w:div>
        <w:div w:id="1060590984">
          <w:marLeft w:val="480"/>
          <w:marRight w:val="0"/>
          <w:marTop w:val="0"/>
          <w:marBottom w:val="0"/>
          <w:divBdr>
            <w:top w:val="none" w:sz="0" w:space="0" w:color="auto"/>
            <w:left w:val="none" w:sz="0" w:space="0" w:color="auto"/>
            <w:bottom w:val="none" w:sz="0" w:space="0" w:color="auto"/>
            <w:right w:val="none" w:sz="0" w:space="0" w:color="auto"/>
          </w:divBdr>
        </w:div>
        <w:div w:id="1576280448">
          <w:marLeft w:val="480"/>
          <w:marRight w:val="0"/>
          <w:marTop w:val="0"/>
          <w:marBottom w:val="0"/>
          <w:divBdr>
            <w:top w:val="none" w:sz="0" w:space="0" w:color="auto"/>
            <w:left w:val="none" w:sz="0" w:space="0" w:color="auto"/>
            <w:bottom w:val="none" w:sz="0" w:space="0" w:color="auto"/>
            <w:right w:val="none" w:sz="0" w:space="0" w:color="auto"/>
          </w:divBdr>
        </w:div>
        <w:div w:id="794635456">
          <w:marLeft w:val="480"/>
          <w:marRight w:val="0"/>
          <w:marTop w:val="0"/>
          <w:marBottom w:val="0"/>
          <w:divBdr>
            <w:top w:val="none" w:sz="0" w:space="0" w:color="auto"/>
            <w:left w:val="none" w:sz="0" w:space="0" w:color="auto"/>
            <w:bottom w:val="none" w:sz="0" w:space="0" w:color="auto"/>
            <w:right w:val="none" w:sz="0" w:space="0" w:color="auto"/>
          </w:divBdr>
        </w:div>
        <w:div w:id="1685663593">
          <w:marLeft w:val="480"/>
          <w:marRight w:val="0"/>
          <w:marTop w:val="0"/>
          <w:marBottom w:val="0"/>
          <w:divBdr>
            <w:top w:val="none" w:sz="0" w:space="0" w:color="auto"/>
            <w:left w:val="none" w:sz="0" w:space="0" w:color="auto"/>
            <w:bottom w:val="none" w:sz="0" w:space="0" w:color="auto"/>
            <w:right w:val="none" w:sz="0" w:space="0" w:color="auto"/>
          </w:divBdr>
        </w:div>
        <w:div w:id="1710957312">
          <w:marLeft w:val="480"/>
          <w:marRight w:val="0"/>
          <w:marTop w:val="0"/>
          <w:marBottom w:val="0"/>
          <w:divBdr>
            <w:top w:val="none" w:sz="0" w:space="0" w:color="auto"/>
            <w:left w:val="none" w:sz="0" w:space="0" w:color="auto"/>
            <w:bottom w:val="none" w:sz="0" w:space="0" w:color="auto"/>
            <w:right w:val="none" w:sz="0" w:space="0" w:color="auto"/>
          </w:divBdr>
        </w:div>
        <w:div w:id="1127432756">
          <w:marLeft w:val="480"/>
          <w:marRight w:val="0"/>
          <w:marTop w:val="0"/>
          <w:marBottom w:val="0"/>
          <w:divBdr>
            <w:top w:val="none" w:sz="0" w:space="0" w:color="auto"/>
            <w:left w:val="none" w:sz="0" w:space="0" w:color="auto"/>
            <w:bottom w:val="none" w:sz="0" w:space="0" w:color="auto"/>
            <w:right w:val="none" w:sz="0" w:space="0" w:color="auto"/>
          </w:divBdr>
        </w:div>
        <w:div w:id="1535120111">
          <w:marLeft w:val="480"/>
          <w:marRight w:val="0"/>
          <w:marTop w:val="0"/>
          <w:marBottom w:val="0"/>
          <w:divBdr>
            <w:top w:val="none" w:sz="0" w:space="0" w:color="auto"/>
            <w:left w:val="none" w:sz="0" w:space="0" w:color="auto"/>
            <w:bottom w:val="none" w:sz="0" w:space="0" w:color="auto"/>
            <w:right w:val="none" w:sz="0" w:space="0" w:color="auto"/>
          </w:divBdr>
        </w:div>
        <w:div w:id="1458111278">
          <w:marLeft w:val="480"/>
          <w:marRight w:val="0"/>
          <w:marTop w:val="0"/>
          <w:marBottom w:val="0"/>
          <w:divBdr>
            <w:top w:val="none" w:sz="0" w:space="0" w:color="auto"/>
            <w:left w:val="none" w:sz="0" w:space="0" w:color="auto"/>
            <w:bottom w:val="none" w:sz="0" w:space="0" w:color="auto"/>
            <w:right w:val="none" w:sz="0" w:space="0" w:color="auto"/>
          </w:divBdr>
        </w:div>
        <w:div w:id="2028361945">
          <w:marLeft w:val="480"/>
          <w:marRight w:val="0"/>
          <w:marTop w:val="0"/>
          <w:marBottom w:val="0"/>
          <w:divBdr>
            <w:top w:val="none" w:sz="0" w:space="0" w:color="auto"/>
            <w:left w:val="none" w:sz="0" w:space="0" w:color="auto"/>
            <w:bottom w:val="none" w:sz="0" w:space="0" w:color="auto"/>
            <w:right w:val="none" w:sz="0" w:space="0" w:color="auto"/>
          </w:divBdr>
        </w:div>
        <w:div w:id="411388335">
          <w:marLeft w:val="480"/>
          <w:marRight w:val="0"/>
          <w:marTop w:val="0"/>
          <w:marBottom w:val="0"/>
          <w:divBdr>
            <w:top w:val="none" w:sz="0" w:space="0" w:color="auto"/>
            <w:left w:val="none" w:sz="0" w:space="0" w:color="auto"/>
            <w:bottom w:val="none" w:sz="0" w:space="0" w:color="auto"/>
            <w:right w:val="none" w:sz="0" w:space="0" w:color="auto"/>
          </w:divBdr>
        </w:div>
        <w:div w:id="1761949085">
          <w:marLeft w:val="480"/>
          <w:marRight w:val="0"/>
          <w:marTop w:val="0"/>
          <w:marBottom w:val="0"/>
          <w:divBdr>
            <w:top w:val="none" w:sz="0" w:space="0" w:color="auto"/>
            <w:left w:val="none" w:sz="0" w:space="0" w:color="auto"/>
            <w:bottom w:val="none" w:sz="0" w:space="0" w:color="auto"/>
            <w:right w:val="none" w:sz="0" w:space="0" w:color="auto"/>
          </w:divBdr>
        </w:div>
        <w:div w:id="1853639850">
          <w:marLeft w:val="480"/>
          <w:marRight w:val="0"/>
          <w:marTop w:val="0"/>
          <w:marBottom w:val="0"/>
          <w:divBdr>
            <w:top w:val="none" w:sz="0" w:space="0" w:color="auto"/>
            <w:left w:val="none" w:sz="0" w:space="0" w:color="auto"/>
            <w:bottom w:val="none" w:sz="0" w:space="0" w:color="auto"/>
            <w:right w:val="none" w:sz="0" w:space="0" w:color="auto"/>
          </w:divBdr>
        </w:div>
        <w:div w:id="1091314026">
          <w:marLeft w:val="480"/>
          <w:marRight w:val="0"/>
          <w:marTop w:val="0"/>
          <w:marBottom w:val="0"/>
          <w:divBdr>
            <w:top w:val="none" w:sz="0" w:space="0" w:color="auto"/>
            <w:left w:val="none" w:sz="0" w:space="0" w:color="auto"/>
            <w:bottom w:val="none" w:sz="0" w:space="0" w:color="auto"/>
            <w:right w:val="none" w:sz="0" w:space="0" w:color="auto"/>
          </w:divBdr>
        </w:div>
        <w:div w:id="1956672080">
          <w:marLeft w:val="480"/>
          <w:marRight w:val="0"/>
          <w:marTop w:val="0"/>
          <w:marBottom w:val="0"/>
          <w:divBdr>
            <w:top w:val="none" w:sz="0" w:space="0" w:color="auto"/>
            <w:left w:val="none" w:sz="0" w:space="0" w:color="auto"/>
            <w:bottom w:val="none" w:sz="0" w:space="0" w:color="auto"/>
            <w:right w:val="none" w:sz="0" w:space="0" w:color="auto"/>
          </w:divBdr>
        </w:div>
        <w:div w:id="86386230">
          <w:marLeft w:val="480"/>
          <w:marRight w:val="0"/>
          <w:marTop w:val="0"/>
          <w:marBottom w:val="0"/>
          <w:divBdr>
            <w:top w:val="none" w:sz="0" w:space="0" w:color="auto"/>
            <w:left w:val="none" w:sz="0" w:space="0" w:color="auto"/>
            <w:bottom w:val="none" w:sz="0" w:space="0" w:color="auto"/>
            <w:right w:val="none" w:sz="0" w:space="0" w:color="auto"/>
          </w:divBdr>
        </w:div>
        <w:div w:id="100540802">
          <w:marLeft w:val="480"/>
          <w:marRight w:val="0"/>
          <w:marTop w:val="0"/>
          <w:marBottom w:val="0"/>
          <w:divBdr>
            <w:top w:val="none" w:sz="0" w:space="0" w:color="auto"/>
            <w:left w:val="none" w:sz="0" w:space="0" w:color="auto"/>
            <w:bottom w:val="none" w:sz="0" w:space="0" w:color="auto"/>
            <w:right w:val="none" w:sz="0" w:space="0" w:color="auto"/>
          </w:divBdr>
        </w:div>
        <w:div w:id="23100972">
          <w:marLeft w:val="480"/>
          <w:marRight w:val="0"/>
          <w:marTop w:val="0"/>
          <w:marBottom w:val="0"/>
          <w:divBdr>
            <w:top w:val="none" w:sz="0" w:space="0" w:color="auto"/>
            <w:left w:val="none" w:sz="0" w:space="0" w:color="auto"/>
            <w:bottom w:val="none" w:sz="0" w:space="0" w:color="auto"/>
            <w:right w:val="none" w:sz="0" w:space="0" w:color="auto"/>
          </w:divBdr>
        </w:div>
        <w:div w:id="2119792969">
          <w:marLeft w:val="480"/>
          <w:marRight w:val="0"/>
          <w:marTop w:val="0"/>
          <w:marBottom w:val="0"/>
          <w:divBdr>
            <w:top w:val="none" w:sz="0" w:space="0" w:color="auto"/>
            <w:left w:val="none" w:sz="0" w:space="0" w:color="auto"/>
            <w:bottom w:val="none" w:sz="0" w:space="0" w:color="auto"/>
            <w:right w:val="none" w:sz="0" w:space="0" w:color="auto"/>
          </w:divBdr>
        </w:div>
        <w:div w:id="2133984615">
          <w:marLeft w:val="480"/>
          <w:marRight w:val="0"/>
          <w:marTop w:val="0"/>
          <w:marBottom w:val="0"/>
          <w:divBdr>
            <w:top w:val="none" w:sz="0" w:space="0" w:color="auto"/>
            <w:left w:val="none" w:sz="0" w:space="0" w:color="auto"/>
            <w:bottom w:val="none" w:sz="0" w:space="0" w:color="auto"/>
            <w:right w:val="none" w:sz="0" w:space="0" w:color="auto"/>
          </w:divBdr>
        </w:div>
        <w:div w:id="1451392515">
          <w:marLeft w:val="480"/>
          <w:marRight w:val="0"/>
          <w:marTop w:val="0"/>
          <w:marBottom w:val="0"/>
          <w:divBdr>
            <w:top w:val="none" w:sz="0" w:space="0" w:color="auto"/>
            <w:left w:val="none" w:sz="0" w:space="0" w:color="auto"/>
            <w:bottom w:val="none" w:sz="0" w:space="0" w:color="auto"/>
            <w:right w:val="none" w:sz="0" w:space="0" w:color="auto"/>
          </w:divBdr>
        </w:div>
        <w:div w:id="1893733006">
          <w:marLeft w:val="480"/>
          <w:marRight w:val="0"/>
          <w:marTop w:val="0"/>
          <w:marBottom w:val="0"/>
          <w:divBdr>
            <w:top w:val="none" w:sz="0" w:space="0" w:color="auto"/>
            <w:left w:val="none" w:sz="0" w:space="0" w:color="auto"/>
            <w:bottom w:val="none" w:sz="0" w:space="0" w:color="auto"/>
            <w:right w:val="none" w:sz="0" w:space="0" w:color="auto"/>
          </w:divBdr>
        </w:div>
        <w:div w:id="1504860677">
          <w:marLeft w:val="480"/>
          <w:marRight w:val="0"/>
          <w:marTop w:val="0"/>
          <w:marBottom w:val="0"/>
          <w:divBdr>
            <w:top w:val="none" w:sz="0" w:space="0" w:color="auto"/>
            <w:left w:val="none" w:sz="0" w:space="0" w:color="auto"/>
            <w:bottom w:val="none" w:sz="0" w:space="0" w:color="auto"/>
            <w:right w:val="none" w:sz="0" w:space="0" w:color="auto"/>
          </w:divBdr>
        </w:div>
      </w:divsChild>
    </w:div>
    <w:div w:id="190456564">
      <w:bodyDiv w:val="1"/>
      <w:marLeft w:val="0"/>
      <w:marRight w:val="0"/>
      <w:marTop w:val="0"/>
      <w:marBottom w:val="0"/>
      <w:divBdr>
        <w:top w:val="none" w:sz="0" w:space="0" w:color="auto"/>
        <w:left w:val="none" w:sz="0" w:space="0" w:color="auto"/>
        <w:bottom w:val="none" w:sz="0" w:space="0" w:color="auto"/>
        <w:right w:val="none" w:sz="0" w:space="0" w:color="auto"/>
      </w:divBdr>
    </w:div>
    <w:div w:id="193156490">
      <w:bodyDiv w:val="1"/>
      <w:marLeft w:val="0"/>
      <w:marRight w:val="0"/>
      <w:marTop w:val="0"/>
      <w:marBottom w:val="0"/>
      <w:divBdr>
        <w:top w:val="none" w:sz="0" w:space="0" w:color="auto"/>
        <w:left w:val="none" w:sz="0" w:space="0" w:color="auto"/>
        <w:bottom w:val="none" w:sz="0" w:space="0" w:color="auto"/>
        <w:right w:val="none" w:sz="0" w:space="0" w:color="auto"/>
      </w:divBdr>
    </w:div>
    <w:div w:id="195194497">
      <w:bodyDiv w:val="1"/>
      <w:marLeft w:val="0"/>
      <w:marRight w:val="0"/>
      <w:marTop w:val="0"/>
      <w:marBottom w:val="0"/>
      <w:divBdr>
        <w:top w:val="none" w:sz="0" w:space="0" w:color="auto"/>
        <w:left w:val="none" w:sz="0" w:space="0" w:color="auto"/>
        <w:bottom w:val="none" w:sz="0" w:space="0" w:color="auto"/>
        <w:right w:val="none" w:sz="0" w:space="0" w:color="auto"/>
      </w:divBdr>
    </w:div>
    <w:div w:id="197200859">
      <w:bodyDiv w:val="1"/>
      <w:marLeft w:val="0"/>
      <w:marRight w:val="0"/>
      <w:marTop w:val="0"/>
      <w:marBottom w:val="0"/>
      <w:divBdr>
        <w:top w:val="none" w:sz="0" w:space="0" w:color="auto"/>
        <w:left w:val="none" w:sz="0" w:space="0" w:color="auto"/>
        <w:bottom w:val="none" w:sz="0" w:space="0" w:color="auto"/>
        <w:right w:val="none" w:sz="0" w:space="0" w:color="auto"/>
      </w:divBdr>
      <w:divsChild>
        <w:div w:id="515578623">
          <w:marLeft w:val="480"/>
          <w:marRight w:val="0"/>
          <w:marTop w:val="0"/>
          <w:marBottom w:val="0"/>
          <w:divBdr>
            <w:top w:val="none" w:sz="0" w:space="0" w:color="auto"/>
            <w:left w:val="none" w:sz="0" w:space="0" w:color="auto"/>
            <w:bottom w:val="none" w:sz="0" w:space="0" w:color="auto"/>
            <w:right w:val="none" w:sz="0" w:space="0" w:color="auto"/>
          </w:divBdr>
        </w:div>
        <w:div w:id="739791438">
          <w:marLeft w:val="480"/>
          <w:marRight w:val="0"/>
          <w:marTop w:val="0"/>
          <w:marBottom w:val="0"/>
          <w:divBdr>
            <w:top w:val="none" w:sz="0" w:space="0" w:color="auto"/>
            <w:left w:val="none" w:sz="0" w:space="0" w:color="auto"/>
            <w:bottom w:val="none" w:sz="0" w:space="0" w:color="auto"/>
            <w:right w:val="none" w:sz="0" w:space="0" w:color="auto"/>
          </w:divBdr>
        </w:div>
        <w:div w:id="484785822">
          <w:marLeft w:val="480"/>
          <w:marRight w:val="0"/>
          <w:marTop w:val="0"/>
          <w:marBottom w:val="0"/>
          <w:divBdr>
            <w:top w:val="none" w:sz="0" w:space="0" w:color="auto"/>
            <w:left w:val="none" w:sz="0" w:space="0" w:color="auto"/>
            <w:bottom w:val="none" w:sz="0" w:space="0" w:color="auto"/>
            <w:right w:val="none" w:sz="0" w:space="0" w:color="auto"/>
          </w:divBdr>
        </w:div>
        <w:div w:id="1572495435">
          <w:marLeft w:val="480"/>
          <w:marRight w:val="0"/>
          <w:marTop w:val="0"/>
          <w:marBottom w:val="0"/>
          <w:divBdr>
            <w:top w:val="none" w:sz="0" w:space="0" w:color="auto"/>
            <w:left w:val="none" w:sz="0" w:space="0" w:color="auto"/>
            <w:bottom w:val="none" w:sz="0" w:space="0" w:color="auto"/>
            <w:right w:val="none" w:sz="0" w:space="0" w:color="auto"/>
          </w:divBdr>
        </w:div>
        <w:div w:id="1317808026">
          <w:marLeft w:val="480"/>
          <w:marRight w:val="0"/>
          <w:marTop w:val="0"/>
          <w:marBottom w:val="0"/>
          <w:divBdr>
            <w:top w:val="none" w:sz="0" w:space="0" w:color="auto"/>
            <w:left w:val="none" w:sz="0" w:space="0" w:color="auto"/>
            <w:bottom w:val="none" w:sz="0" w:space="0" w:color="auto"/>
            <w:right w:val="none" w:sz="0" w:space="0" w:color="auto"/>
          </w:divBdr>
        </w:div>
        <w:div w:id="1531066637">
          <w:marLeft w:val="480"/>
          <w:marRight w:val="0"/>
          <w:marTop w:val="0"/>
          <w:marBottom w:val="0"/>
          <w:divBdr>
            <w:top w:val="none" w:sz="0" w:space="0" w:color="auto"/>
            <w:left w:val="none" w:sz="0" w:space="0" w:color="auto"/>
            <w:bottom w:val="none" w:sz="0" w:space="0" w:color="auto"/>
            <w:right w:val="none" w:sz="0" w:space="0" w:color="auto"/>
          </w:divBdr>
        </w:div>
        <w:div w:id="1316956186">
          <w:marLeft w:val="480"/>
          <w:marRight w:val="0"/>
          <w:marTop w:val="0"/>
          <w:marBottom w:val="0"/>
          <w:divBdr>
            <w:top w:val="none" w:sz="0" w:space="0" w:color="auto"/>
            <w:left w:val="none" w:sz="0" w:space="0" w:color="auto"/>
            <w:bottom w:val="none" w:sz="0" w:space="0" w:color="auto"/>
            <w:right w:val="none" w:sz="0" w:space="0" w:color="auto"/>
          </w:divBdr>
        </w:div>
        <w:div w:id="2074572435">
          <w:marLeft w:val="480"/>
          <w:marRight w:val="0"/>
          <w:marTop w:val="0"/>
          <w:marBottom w:val="0"/>
          <w:divBdr>
            <w:top w:val="none" w:sz="0" w:space="0" w:color="auto"/>
            <w:left w:val="none" w:sz="0" w:space="0" w:color="auto"/>
            <w:bottom w:val="none" w:sz="0" w:space="0" w:color="auto"/>
            <w:right w:val="none" w:sz="0" w:space="0" w:color="auto"/>
          </w:divBdr>
        </w:div>
        <w:div w:id="398405653">
          <w:marLeft w:val="480"/>
          <w:marRight w:val="0"/>
          <w:marTop w:val="0"/>
          <w:marBottom w:val="0"/>
          <w:divBdr>
            <w:top w:val="none" w:sz="0" w:space="0" w:color="auto"/>
            <w:left w:val="none" w:sz="0" w:space="0" w:color="auto"/>
            <w:bottom w:val="none" w:sz="0" w:space="0" w:color="auto"/>
            <w:right w:val="none" w:sz="0" w:space="0" w:color="auto"/>
          </w:divBdr>
        </w:div>
        <w:div w:id="529882385">
          <w:marLeft w:val="480"/>
          <w:marRight w:val="0"/>
          <w:marTop w:val="0"/>
          <w:marBottom w:val="0"/>
          <w:divBdr>
            <w:top w:val="none" w:sz="0" w:space="0" w:color="auto"/>
            <w:left w:val="none" w:sz="0" w:space="0" w:color="auto"/>
            <w:bottom w:val="none" w:sz="0" w:space="0" w:color="auto"/>
            <w:right w:val="none" w:sz="0" w:space="0" w:color="auto"/>
          </w:divBdr>
        </w:div>
        <w:div w:id="1715419878">
          <w:marLeft w:val="480"/>
          <w:marRight w:val="0"/>
          <w:marTop w:val="0"/>
          <w:marBottom w:val="0"/>
          <w:divBdr>
            <w:top w:val="none" w:sz="0" w:space="0" w:color="auto"/>
            <w:left w:val="none" w:sz="0" w:space="0" w:color="auto"/>
            <w:bottom w:val="none" w:sz="0" w:space="0" w:color="auto"/>
            <w:right w:val="none" w:sz="0" w:space="0" w:color="auto"/>
          </w:divBdr>
        </w:div>
        <w:div w:id="725448150">
          <w:marLeft w:val="480"/>
          <w:marRight w:val="0"/>
          <w:marTop w:val="0"/>
          <w:marBottom w:val="0"/>
          <w:divBdr>
            <w:top w:val="none" w:sz="0" w:space="0" w:color="auto"/>
            <w:left w:val="none" w:sz="0" w:space="0" w:color="auto"/>
            <w:bottom w:val="none" w:sz="0" w:space="0" w:color="auto"/>
            <w:right w:val="none" w:sz="0" w:space="0" w:color="auto"/>
          </w:divBdr>
        </w:div>
        <w:div w:id="1209024592">
          <w:marLeft w:val="480"/>
          <w:marRight w:val="0"/>
          <w:marTop w:val="0"/>
          <w:marBottom w:val="0"/>
          <w:divBdr>
            <w:top w:val="none" w:sz="0" w:space="0" w:color="auto"/>
            <w:left w:val="none" w:sz="0" w:space="0" w:color="auto"/>
            <w:bottom w:val="none" w:sz="0" w:space="0" w:color="auto"/>
            <w:right w:val="none" w:sz="0" w:space="0" w:color="auto"/>
          </w:divBdr>
        </w:div>
        <w:div w:id="1391344997">
          <w:marLeft w:val="480"/>
          <w:marRight w:val="0"/>
          <w:marTop w:val="0"/>
          <w:marBottom w:val="0"/>
          <w:divBdr>
            <w:top w:val="none" w:sz="0" w:space="0" w:color="auto"/>
            <w:left w:val="none" w:sz="0" w:space="0" w:color="auto"/>
            <w:bottom w:val="none" w:sz="0" w:space="0" w:color="auto"/>
            <w:right w:val="none" w:sz="0" w:space="0" w:color="auto"/>
          </w:divBdr>
        </w:div>
        <w:div w:id="1768306490">
          <w:marLeft w:val="480"/>
          <w:marRight w:val="0"/>
          <w:marTop w:val="0"/>
          <w:marBottom w:val="0"/>
          <w:divBdr>
            <w:top w:val="none" w:sz="0" w:space="0" w:color="auto"/>
            <w:left w:val="none" w:sz="0" w:space="0" w:color="auto"/>
            <w:bottom w:val="none" w:sz="0" w:space="0" w:color="auto"/>
            <w:right w:val="none" w:sz="0" w:space="0" w:color="auto"/>
          </w:divBdr>
        </w:div>
        <w:div w:id="1023289078">
          <w:marLeft w:val="480"/>
          <w:marRight w:val="0"/>
          <w:marTop w:val="0"/>
          <w:marBottom w:val="0"/>
          <w:divBdr>
            <w:top w:val="none" w:sz="0" w:space="0" w:color="auto"/>
            <w:left w:val="none" w:sz="0" w:space="0" w:color="auto"/>
            <w:bottom w:val="none" w:sz="0" w:space="0" w:color="auto"/>
            <w:right w:val="none" w:sz="0" w:space="0" w:color="auto"/>
          </w:divBdr>
        </w:div>
        <w:div w:id="924337014">
          <w:marLeft w:val="480"/>
          <w:marRight w:val="0"/>
          <w:marTop w:val="0"/>
          <w:marBottom w:val="0"/>
          <w:divBdr>
            <w:top w:val="none" w:sz="0" w:space="0" w:color="auto"/>
            <w:left w:val="none" w:sz="0" w:space="0" w:color="auto"/>
            <w:bottom w:val="none" w:sz="0" w:space="0" w:color="auto"/>
            <w:right w:val="none" w:sz="0" w:space="0" w:color="auto"/>
          </w:divBdr>
        </w:div>
        <w:div w:id="640119378">
          <w:marLeft w:val="480"/>
          <w:marRight w:val="0"/>
          <w:marTop w:val="0"/>
          <w:marBottom w:val="0"/>
          <w:divBdr>
            <w:top w:val="none" w:sz="0" w:space="0" w:color="auto"/>
            <w:left w:val="none" w:sz="0" w:space="0" w:color="auto"/>
            <w:bottom w:val="none" w:sz="0" w:space="0" w:color="auto"/>
            <w:right w:val="none" w:sz="0" w:space="0" w:color="auto"/>
          </w:divBdr>
        </w:div>
        <w:div w:id="1769958093">
          <w:marLeft w:val="480"/>
          <w:marRight w:val="0"/>
          <w:marTop w:val="0"/>
          <w:marBottom w:val="0"/>
          <w:divBdr>
            <w:top w:val="none" w:sz="0" w:space="0" w:color="auto"/>
            <w:left w:val="none" w:sz="0" w:space="0" w:color="auto"/>
            <w:bottom w:val="none" w:sz="0" w:space="0" w:color="auto"/>
            <w:right w:val="none" w:sz="0" w:space="0" w:color="auto"/>
          </w:divBdr>
        </w:div>
        <w:div w:id="1910070917">
          <w:marLeft w:val="480"/>
          <w:marRight w:val="0"/>
          <w:marTop w:val="0"/>
          <w:marBottom w:val="0"/>
          <w:divBdr>
            <w:top w:val="none" w:sz="0" w:space="0" w:color="auto"/>
            <w:left w:val="none" w:sz="0" w:space="0" w:color="auto"/>
            <w:bottom w:val="none" w:sz="0" w:space="0" w:color="auto"/>
            <w:right w:val="none" w:sz="0" w:space="0" w:color="auto"/>
          </w:divBdr>
        </w:div>
        <w:div w:id="674461212">
          <w:marLeft w:val="480"/>
          <w:marRight w:val="0"/>
          <w:marTop w:val="0"/>
          <w:marBottom w:val="0"/>
          <w:divBdr>
            <w:top w:val="none" w:sz="0" w:space="0" w:color="auto"/>
            <w:left w:val="none" w:sz="0" w:space="0" w:color="auto"/>
            <w:bottom w:val="none" w:sz="0" w:space="0" w:color="auto"/>
            <w:right w:val="none" w:sz="0" w:space="0" w:color="auto"/>
          </w:divBdr>
        </w:div>
        <w:div w:id="1188983212">
          <w:marLeft w:val="480"/>
          <w:marRight w:val="0"/>
          <w:marTop w:val="0"/>
          <w:marBottom w:val="0"/>
          <w:divBdr>
            <w:top w:val="none" w:sz="0" w:space="0" w:color="auto"/>
            <w:left w:val="none" w:sz="0" w:space="0" w:color="auto"/>
            <w:bottom w:val="none" w:sz="0" w:space="0" w:color="auto"/>
            <w:right w:val="none" w:sz="0" w:space="0" w:color="auto"/>
          </w:divBdr>
        </w:div>
        <w:div w:id="270628448">
          <w:marLeft w:val="480"/>
          <w:marRight w:val="0"/>
          <w:marTop w:val="0"/>
          <w:marBottom w:val="0"/>
          <w:divBdr>
            <w:top w:val="none" w:sz="0" w:space="0" w:color="auto"/>
            <w:left w:val="none" w:sz="0" w:space="0" w:color="auto"/>
            <w:bottom w:val="none" w:sz="0" w:space="0" w:color="auto"/>
            <w:right w:val="none" w:sz="0" w:space="0" w:color="auto"/>
          </w:divBdr>
        </w:div>
        <w:div w:id="2049450775">
          <w:marLeft w:val="480"/>
          <w:marRight w:val="0"/>
          <w:marTop w:val="0"/>
          <w:marBottom w:val="0"/>
          <w:divBdr>
            <w:top w:val="none" w:sz="0" w:space="0" w:color="auto"/>
            <w:left w:val="none" w:sz="0" w:space="0" w:color="auto"/>
            <w:bottom w:val="none" w:sz="0" w:space="0" w:color="auto"/>
            <w:right w:val="none" w:sz="0" w:space="0" w:color="auto"/>
          </w:divBdr>
        </w:div>
        <w:div w:id="1317107315">
          <w:marLeft w:val="480"/>
          <w:marRight w:val="0"/>
          <w:marTop w:val="0"/>
          <w:marBottom w:val="0"/>
          <w:divBdr>
            <w:top w:val="none" w:sz="0" w:space="0" w:color="auto"/>
            <w:left w:val="none" w:sz="0" w:space="0" w:color="auto"/>
            <w:bottom w:val="none" w:sz="0" w:space="0" w:color="auto"/>
            <w:right w:val="none" w:sz="0" w:space="0" w:color="auto"/>
          </w:divBdr>
        </w:div>
        <w:div w:id="1356887387">
          <w:marLeft w:val="480"/>
          <w:marRight w:val="0"/>
          <w:marTop w:val="0"/>
          <w:marBottom w:val="0"/>
          <w:divBdr>
            <w:top w:val="none" w:sz="0" w:space="0" w:color="auto"/>
            <w:left w:val="none" w:sz="0" w:space="0" w:color="auto"/>
            <w:bottom w:val="none" w:sz="0" w:space="0" w:color="auto"/>
            <w:right w:val="none" w:sz="0" w:space="0" w:color="auto"/>
          </w:divBdr>
        </w:div>
        <w:div w:id="1158808219">
          <w:marLeft w:val="480"/>
          <w:marRight w:val="0"/>
          <w:marTop w:val="0"/>
          <w:marBottom w:val="0"/>
          <w:divBdr>
            <w:top w:val="none" w:sz="0" w:space="0" w:color="auto"/>
            <w:left w:val="none" w:sz="0" w:space="0" w:color="auto"/>
            <w:bottom w:val="none" w:sz="0" w:space="0" w:color="auto"/>
            <w:right w:val="none" w:sz="0" w:space="0" w:color="auto"/>
          </w:divBdr>
        </w:div>
        <w:div w:id="256795235">
          <w:marLeft w:val="480"/>
          <w:marRight w:val="0"/>
          <w:marTop w:val="0"/>
          <w:marBottom w:val="0"/>
          <w:divBdr>
            <w:top w:val="none" w:sz="0" w:space="0" w:color="auto"/>
            <w:left w:val="none" w:sz="0" w:space="0" w:color="auto"/>
            <w:bottom w:val="none" w:sz="0" w:space="0" w:color="auto"/>
            <w:right w:val="none" w:sz="0" w:space="0" w:color="auto"/>
          </w:divBdr>
        </w:div>
        <w:div w:id="44640919">
          <w:marLeft w:val="480"/>
          <w:marRight w:val="0"/>
          <w:marTop w:val="0"/>
          <w:marBottom w:val="0"/>
          <w:divBdr>
            <w:top w:val="none" w:sz="0" w:space="0" w:color="auto"/>
            <w:left w:val="none" w:sz="0" w:space="0" w:color="auto"/>
            <w:bottom w:val="none" w:sz="0" w:space="0" w:color="auto"/>
            <w:right w:val="none" w:sz="0" w:space="0" w:color="auto"/>
          </w:divBdr>
        </w:div>
        <w:div w:id="1739286044">
          <w:marLeft w:val="480"/>
          <w:marRight w:val="0"/>
          <w:marTop w:val="0"/>
          <w:marBottom w:val="0"/>
          <w:divBdr>
            <w:top w:val="none" w:sz="0" w:space="0" w:color="auto"/>
            <w:left w:val="none" w:sz="0" w:space="0" w:color="auto"/>
            <w:bottom w:val="none" w:sz="0" w:space="0" w:color="auto"/>
            <w:right w:val="none" w:sz="0" w:space="0" w:color="auto"/>
          </w:divBdr>
        </w:div>
        <w:div w:id="1959947234">
          <w:marLeft w:val="480"/>
          <w:marRight w:val="0"/>
          <w:marTop w:val="0"/>
          <w:marBottom w:val="0"/>
          <w:divBdr>
            <w:top w:val="none" w:sz="0" w:space="0" w:color="auto"/>
            <w:left w:val="none" w:sz="0" w:space="0" w:color="auto"/>
            <w:bottom w:val="none" w:sz="0" w:space="0" w:color="auto"/>
            <w:right w:val="none" w:sz="0" w:space="0" w:color="auto"/>
          </w:divBdr>
        </w:div>
        <w:div w:id="1753429281">
          <w:marLeft w:val="480"/>
          <w:marRight w:val="0"/>
          <w:marTop w:val="0"/>
          <w:marBottom w:val="0"/>
          <w:divBdr>
            <w:top w:val="none" w:sz="0" w:space="0" w:color="auto"/>
            <w:left w:val="none" w:sz="0" w:space="0" w:color="auto"/>
            <w:bottom w:val="none" w:sz="0" w:space="0" w:color="auto"/>
            <w:right w:val="none" w:sz="0" w:space="0" w:color="auto"/>
          </w:divBdr>
        </w:div>
        <w:div w:id="1446462884">
          <w:marLeft w:val="480"/>
          <w:marRight w:val="0"/>
          <w:marTop w:val="0"/>
          <w:marBottom w:val="0"/>
          <w:divBdr>
            <w:top w:val="none" w:sz="0" w:space="0" w:color="auto"/>
            <w:left w:val="none" w:sz="0" w:space="0" w:color="auto"/>
            <w:bottom w:val="none" w:sz="0" w:space="0" w:color="auto"/>
            <w:right w:val="none" w:sz="0" w:space="0" w:color="auto"/>
          </w:divBdr>
        </w:div>
        <w:div w:id="1313751810">
          <w:marLeft w:val="480"/>
          <w:marRight w:val="0"/>
          <w:marTop w:val="0"/>
          <w:marBottom w:val="0"/>
          <w:divBdr>
            <w:top w:val="none" w:sz="0" w:space="0" w:color="auto"/>
            <w:left w:val="none" w:sz="0" w:space="0" w:color="auto"/>
            <w:bottom w:val="none" w:sz="0" w:space="0" w:color="auto"/>
            <w:right w:val="none" w:sz="0" w:space="0" w:color="auto"/>
          </w:divBdr>
        </w:div>
        <w:div w:id="834954801">
          <w:marLeft w:val="480"/>
          <w:marRight w:val="0"/>
          <w:marTop w:val="0"/>
          <w:marBottom w:val="0"/>
          <w:divBdr>
            <w:top w:val="none" w:sz="0" w:space="0" w:color="auto"/>
            <w:left w:val="none" w:sz="0" w:space="0" w:color="auto"/>
            <w:bottom w:val="none" w:sz="0" w:space="0" w:color="auto"/>
            <w:right w:val="none" w:sz="0" w:space="0" w:color="auto"/>
          </w:divBdr>
        </w:div>
        <w:div w:id="262887158">
          <w:marLeft w:val="480"/>
          <w:marRight w:val="0"/>
          <w:marTop w:val="0"/>
          <w:marBottom w:val="0"/>
          <w:divBdr>
            <w:top w:val="none" w:sz="0" w:space="0" w:color="auto"/>
            <w:left w:val="none" w:sz="0" w:space="0" w:color="auto"/>
            <w:bottom w:val="none" w:sz="0" w:space="0" w:color="auto"/>
            <w:right w:val="none" w:sz="0" w:space="0" w:color="auto"/>
          </w:divBdr>
        </w:div>
        <w:div w:id="721487885">
          <w:marLeft w:val="480"/>
          <w:marRight w:val="0"/>
          <w:marTop w:val="0"/>
          <w:marBottom w:val="0"/>
          <w:divBdr>
            <w:top w:val="none" w:sz="0" w:space="0" w:color="auto"/>
            <w:left w:val="none" w:sz="0" w:space="0" w:color="auto"/>
            <w:bottom w:val="none" w:sz="0" w:space="0" w:color="auto"/>
            <w:right w:val="none" w:sz="0" w:space="0" w:color="auto"/>
          </w:divBdr>
        </w:div>
        <w:div w:id="1694572588">
          <w:marLeft w:val="480"/>
          <w:marRight w:val="0"/>
          <w:marTop w:val="0"/>
          <w:marBottom w:val="0"/>
          <w:divBdr>
            <w:top w:val="none" w:sz="0" w:space="0" w:color="auto"/>
            <w:left w:val="none" w:sz="0" w:space="0" w:color="auto"/>
            <w:bottom w:val="none" w:sz="0" w:space="0" w:color="auto"/>
            <w:right w:val="none" w:sz="0" w:space="0" w:color="auto"/>
          </w:divBdr>
        </w:div>
        <w:div w:id="992216896">
          <w:marLeft w:val="480"/>
          <w:marRight w:val="0"/>
          <w:marTop w:val="0"/>
          <w:marBottom w:val="0"/>
          <w:divBdr>
            <w:top w:val="none" w:sz="0" w:space="0" w:color="auto"/>
            <w:left w:val="none" w:sz="0" w:space="0" w:color="auto"/>
            <w:bottom w:val="none" w:sz="0" w:space="0" w:color="auto"/>
            <w:right w:val="none" w:sz="0" w:space="0" w:color="auto"/>
          </w:divBdr>
        </w:div>
        <w:div w:id="588273020">
          <w:marLeft w:val="480"/>
          <w:marRight w:val="0"/>
          <w:marTop w:val="0"/>
          <w:marBottom w:val="0"/>
          <w:divBdr>
            <w:top w:val="none" w:sz="0" w:space="0" w:color="auto"/>
            <w:left w:val="none" w:sz="0" w:space="0" w:color="auto"/>
            <w:bottom w:val="none" w:sz="0" w:space="0" w:color="auto"/>
            <w:right w:val="none" w:sz="0" w:space="0" w:color="auto"/>
          </w:divBdr>
        </w:div>
        <w:div w:id="554389062">
          <w:marLeft w:val="480"/>
          <w:marRight w:val="0"/>
          <w:marTop w:val="0"/>
          <w:marBottom w:val="0"/>
          <w:divBdr>
            <w:top w:val="none" w:sz="0" w:space="0" w:color="auto"/>
            <w:left w:val="none" w:sz="0" w:space="0" w:color="auto"/>
            <w:bottom w:val="none" w:sz="0" w:space="0" w:color="auto"/>
            <w:right w:val="none" w:sz="0" w:space="0" w:color="auto"/>
          </w:divBdr>
        </w:div>
        <w:div w:id="1689336114">
          <w:marLeft w:val="480"/>
          <w:marRight w:val="0"/>
          <w:marTop w:val="0"/>
          <w:marBottom w:val="0"/>
          <w:divBdr>
            <w:top w:val="none" w:sz="0" w:space="0" w:color="auto"/>
            <w:left w:val="none" w:sz="0" w:space="0" w:color="auto"/>
            <w:bottom w:val="none" w:sz="0" w:space="0" w:color="auto"/>
            <w:right w:val="none" w:sz="0" w:space="0" w:color="auto"/>
          </w:divBdr>
        </w:div>
        <w:div w:id="1331367147">
          <w:marLeft w:val="480"/>
          <w:marRight w:val="0"/>
          <w:marTop w:val="0"/>
          <w:marBottom w:val="0"/>
          <w:divBdr>
            <w:top w:val="none" w:sz="0" w:space="0" w:color="auto"/>
            <w:left w:val="none" w:sz="0" w:space="0" w:color="auto"/>
            <w:bottom w:val="none" w:sz="0" w:space="0" w:color="auto"/>
            <w:right w:val="none" w:sz="0" w:space="0" w:color="auto"/>
          </w:divBdr>
        </w:div>
        <w:div w:id="293679651">
          <w:marLeft w:val="480"/>
          <w:marRight w:val="0"/>
          <w:marTop w:val="0"/>
          <w:marBottom w:val="0"/>
          <w:divBdr>
            <w:top w:val="none" w:sz="0" w:space="0" w:color="auto"/>
            <w:left w:val="none" w:sz="0" w:space="0" w:color="auto"/>
            <w:bottom w:val="none" w:sz="0" w:space="0" w:color="auto"/>
            <w:right w:val="none" w:sz="0" w:space="0" w:color="auto"/>
          </w:divBdr>
        </w:div>
        <w:div w:id="2098863237">
          <w:marLeft w:val="480"/>
          <w:marRight w:val="0"/>
          <w:marTop w:val="0"/>
          <w:marBottom w:val="0"/>
          <w:divBdr>
            <w:top w:val="none" w:sz="0" w:space="0" w:color="auto"/>
            <w:left w:val="none" w:sz="0" w:space="0" w:color="auto"/>
            <w:bottom w:val="none" w:sz="0" w:space="0" w:color="auto"/>
            <w:right w:val="none" w:sz="0" w:space="0" w:color="auto"/>
          </w:divBdr>
        </w:div>
        <w:div w:id="406459976">
          <w:marLeft w:val="480"/>
          <w:marRight w:val="0"/>
          <w:marTop w:val="0"/>
          <w:marBottom w:val="0"/>
          <w:divBdr>
            <w:top w:val="none" w:sz="0" w:space="0" w:color="auto"/>
            <w:left w:val="none" w:sz="0" w:space="0" w:color="auto"/>
            <w:bottom w:val="none" w:sz="0" w:space="0" w:color="auto"/>
            <w:right w:val="none" w:sz="0" w:space="0" w:color="auto"/>
          </w:divBdr>
        </w:div>
        <w:div w:id="1484740432">
          <w:marLeft w:val="480"/>
          <w:marRight w:val="0"/>
          <w:marTop w:val="0"/>
          <w:marBottom w:val="0"/>
          <w:divBdr>
            <w:top w:val="none" w:sz="0" w:space="0" w:color="auto"/>
            <w:left w:val="none" w:sz="0" w:space="0" w:color="auto"/>
            <w:bottom w:val="none" w:sz="0" w:space="0" w:color="auto"/>
            <w:right w:val="none" w:sz="0" w:space="0" w:color="auto"/>
          </w:divBdr>
        </w:div>
        <w:div w:id="1074353748">
          <w:marLeft w:val="480"/>
          <w:marRight w:val="0"/>
          <w:marTop w:val="0"/>
          <w:marBottom w:val="0"/>
          <w:divBdr>
            <w:top w:val="none" w:sz="0" w:space="0" w:color="auto"/>
            <w:left w:val="none" w:sz="0" w:space="0" w:color="auto"/>
            <w:bottom w:val="none" w:sz="0" w:space="0" w:color="auto"/>
            <w:right w:val="none" w:sz="0" w:space="0" w:color="auto"/>
          </w:divBdr>
        </w:div>
        <w:div w:id="1865512293">
          <w:marLeft w:val="480"/>
          <w:marRight w:val="0"/>
          <w:marTop w:val="0"/>
          <w:marBottom w:val="0"/>
          <w:divBdr>
            <w:top w:val="none" w:sz="0" w:space="0" w:color="auto"/>
            <w:left w:val="none" w:sz="0" w:space="0" w:color="auto"/>
            <w:bottom w:val="none" w:sz="0" w:space="0" w:color="auto"/>
            <w:right w:val="none" w:sz="0" w:space="0" w:color="auto"/>
          </w:divBdr>
        </w:div>
        <w:div w:id="1322536951">
          <w:marLeft w:val="480"/>
          <w:marRight w:val="0"/>
          <w:marTop w:val="0"/>
          <w:marBottom w:val="0"/>
          <w:divBdr>
            <w:top w:val="none" w:sz="0" w:space="0" w:color="auto"/>
            <w:left w:val="none" w:sz="0" w:space="0" w:color="auto"/>
            <w:bottom w:val="none" w:sz="0" w:space="0" w:color="auto"/>
            <w:right w:val="none" w:sz="0" w:space="0" w:color="auto"/>
          </w:divBdr>
        </w:div>
        <w:div w:id="1242834666">
          <w:marLeft w:val="480"/>
          <w:marRight w:val="0"/>
          <w:marTop w:val="0"/>
          <w:marBottom w:val="0"/>
          <w:divBdr>
            <w:top w:val="none" w:sz="0" w:space="0" w:color="auto"/>
            <w:left w:val="none" w:sz="0" w:space="0" w:color="auto"/>
            <w:bottom w:val="none" w:sz="0" w:space="0" w:color="auto"/>
            <w:right w:val="none" w:sz="0" w:space="0" w:color="auto"/>
          </w:divBdr>
        </w:div>
        <w:div w:id="1715740113">
          <w:marLeft w:val="480"/>
          <w:marRight w:val="0"/>
          <w:marTop w:val="0"/>
          <w:marBottom w:val="0"/>
          <w:divBdr>
            <w:top w:val="none" w:sz="0" w:space="0" w:color="auto"/>
            <w:left w:val="none" w:sz="0" w:space="0" w:color="auto"/>
            <w:bottom w:val="none" w:sz="0" w:space="0" w:color="auto"/>
            <w:right w:val="none" w:sz="0" w:space="0" w:color="auto"/>
          </w:divBdr>
        </w:div>
        <w:div w:id="2007517166">
          <w:marLeft w:val="480"/>
          <w:marRight w:val="0"/>
          <w:marTop w:val="0"/>
          <w:marBottom w:val="0"/>
          <w:divBdr>
            <w:top w:val="none" w:sz="0" w:space="0" w:color="auto"/>
            <w:left w:val="none" w:sz="0" w:space="0" w:color="auto"/>
            <w:bottom w:val="none" w:sz="0" w:space="0" w:color="auto"/>
            <w:right w:val="none" w:sz="0" w:space="0" w:color="auto"/>
          </w:divBdr>
        </w:div>
        <w:div w:id="252786536">
          <w:marLeft w:val="480"/>
          <w:marRight w:val="0"/>
          <w:marTop w:val="0"/>
          <w:marBottom w:val="0"/>
          <w:divBdr>
            <w:top w:val="none" w:sz="0" w:space="0" w:color="auto"/>
            <w:left w:val="none" w:sz="0" w:space="0" w:color="auto"/>
            <w:bottom w:val="none" w:sz="0" w:space="0" w:color="auto"/>
            <w:right w:val="none" w:sz="0" w:space="0" w:color="auto"/>
          </w:divBdr>
        </w:div>
        <w:div w:id="843668584">
          <w:marLeft w:val="480"/>
          <w:marRight w:val="0"/>
          <w:marTop w:val="0"/>
          <w:marBottom w:val="0"/>
          <w:divBdr>
            <w:top w:val="none" w:sz="0" w:space="0" w:color="auto"/>
            <w:left w:val="none" w:sz="0" w:space="0" w:color="auto"/>
            <w:bottom w:val="none" w:sz="0" w:space="0" w:color="auto"/>
            <w:right w:val="none" w:sz="0" w:space="0" w:color="auto"/>
          </w:divBdr>
        </w:div>
        <w:div w:id="819225336">
          <w:marLeft w:val="480"/>
          <w:marRight w:val="0"/>
          <w:marTop w:val="0"/>
          <w:marBottom w:val="0"/>
          <w:divBdr>
            <w:top w:val="none" w:sz="0" w:space="0" w:color="auto"/>
            <w:left w:val="none" w:sz="0" w:space="0" w:color="auto"/>
            <w:bottom w:val="none" w:sz="0" w:space="0" w:color="auto"/>
            <w:right w:val="none" w:sz="0" w:space="0" w:color="auto"/>
          </w:divBdr>
        </w:div>
        <w:div w:id="1687831123">
          <w:marLeft w:val="480"/>
          <w:marRight w:val="0"/>
          <w:marTop w:val="0"/>
          <w:marBottom w:val="0"/>
          <w:divBdr>
            <w:top w:val="none" w:sz="0" w:space="0" w:color="auto"/>
            <w:left w:val="none" w:sz="0" w:space="0" w:color="auto"/>
            <w:bottom w:val="none" w:sz="0" w:space="0" w:color="auto"/>
            <w:right w:val="none" w:sz="0" w:space="0" w:color="auto"/>
          </w:divBdr>
        </w:div>
        <w:div w:id="118306861">
          <w:marLeft w:val="480"/>
          <w:marRight w:val="0"/>
          <w:marTop w:val="0"/>
          <w:marBottom w:val="0"/>
          <w:divBdr>
            <w:top w:val="none" w:sz="0" w:space="0" w:color="auto"/>
            <w:left w:val="none" w:sz="0" w:space="0" w:color="auto"/>
            <w:bottom w:val="none" w:sz="0" w:space="0" w:color="auto"/>
            <w:right w:val="none" w:sz="0" w:space="0" w:color="auto"/>
          </w:divBdr>
        </w:div>
        <w:div w:id="863638850">
          <w:marLeft w:val="480"/>
          <w:marRight w:val="0"/>
          <w:marTop w:val="0"/>
          <w:marBottom w:val="0"/>
          <w:divBdr>
            <w:top w:val="none" w:sz="0" w:space="0" w:color="auto"/>
            <w:left w:val="none" w:sz="0" w:space="0" w:color="auto"/>
            <w:bottom w:val="none" w:sz="0" w:space="0" w:color="auto"/>
            <w:right w:val="none" w:sz="0" w:space="0" w:color="auto"/>
          </w:divBdr>
        </w:div>
        <w:div w:id="185871269">
          <w:marLeft w:val="480"/>
          <w:marRight w:val="0"/>
          <w:marTop w:val="0"/>
          <w:marBottom w:val="0"/>
          <w:divBdr>
            <w:top w:val="none" w:sz="0" w:space="0" w:color="auto"/>
            <w:left w:val="none" w:sz="0" w:space="0" w:color="auto"/>
            <w:bottom w:val="none" w:sz="0" w:space="0" w:color="auto"/>
            <w:right w:val="none" w:sz="0" w:space="0" w:color="auto"/>
          </w:divBdr>
        </w:div>
        <w:div w:id="1978876162">
          <w:marLeft w:val="480"/>
          <w:marRight w:val="0"/>
          <w:marTop w:val="0"/>
          <w:marBottom w:val="0"/>
          <w:divBdr>
            <w:top w:val="none" w:sz="0" w:space="0" w:color="auto"/>
            <w:left w:val="none" w:sz="0" w:space="0" w:color="auto"/>
            <w:bottom w:val="none" w:sz="0" w:space="0" w:color="auto"/>
            <w:right w:val="none" w:sz="0" w:space="0" w:color="auto"/>
          </w:divBdr>
        </w:div>
        <w:div w:id="2066174701">
          <w:marLeft w:val="480"/>
          <w:marRight w:val="0"/>
          <w:marTop w:val="0"/>
          <w:marBottom w:val="0"/>
          <w:divBdr>
            <w:top w:val="none" w:sz="0" w:space="0" w:color="auto"/>
            <w:left w:val="none" w:sz="0" w:space="0" w:color="auto"/>
            <w:bottom w:val="none" w:sz="0" w:space="0" w:color="auto"/>
            <w:right w:val="none" w:sz="0" w:space="0" w:color="auto"/>
          </w:divBdr>
        </w:div>
        <w:div w:id="1940331455">
          <w:marLeft w:val="480"/>
          <w:marRight w:val="0"/>
          <w:marTop w:val="0"/>
          <w:marBottom w:val="0"/>
          <w:divBdr>
            <w:top w:val="none" w:sz="0" w:space="0" w:color="auto"/>
            <w:left w:val="none" w:sz="0" w:space="0" w:color="auto"/>
            <w:bottom w:val="none" w:sz="0" w:space="0" w:color="auto"/>
            <w:right w:val="none" w:sz="0" w:space="0" w:color="auto"/>
          </w:divBdr>
        </w:div>
        <w:div w:id="2058433925">
          <w:marLeft w:val="480"/>
          <w:marRight w:val="0"/>
          <w:marTop w:val="0"/>
          <w:marBottom w:val="0"/>
          <w:divBdr>
            <w:top w:val="none" w:sz="0" w:space="0" w:color="auto"/>
            <w:left w:val="none" w:sz="0" w:space="0" w:color="auto"/>
            <w:bottom w:val="none" w:sz="0" w:space="0" w:color="auto"/>
            <w:right w:val="none" w:sz="0" w:space="0" w:color="auto"/>
          </w:divBdr>
        </w:div>
        <w:div w:id="1420251516">
          <w:marLeft w:val="480"/>
          <w:marRight w:val="0"/>
          <w:marTop w:val="0"/>
          <w:marBottom w:val="0"/>
          <w:divBdr>
            <w:top w:val="none" w:sz="0" w:space="0" w:color="auto"/>
            <w:left w:val="none" w:sz="0" w:space="0" w:color="auto"/>
            <w:bottom w:val="none" w:sz="0" w:space="0" w:color="auto"/>
            <w:right w:val="none" w:sz="0" w:space="0" w:color="auto"/>
          </w:divBdr>
        </w:div>
        <w:div w:id="873076679">
          <w:marLeft w:val="480"/>
          <w:marRight w:val="0"/>
          <w:marTop w:val="0"/>
          <w:marBottom w:val="0"/>
          <w:divBdr>
            <w:top w:val="none" w:sz="0" w:space="0" w:color="auto"/>
            <w:left w:val="none" w:sz="0" w:space="0" w:color="auto"/>
            <w:bottom w:val="none" w:sz="0" w:space="0" w:color="auto"/>
            <w:right w:val="none" w:sz="0" w:space="0" w:color="auto"/>
          </w:divBdr>
        </w:div>
        <w:div w:id="1190141257">
          <w:marLeft w:val="480"/>
          <w:marRight w:val="0"/>
          <w:marTop w:val="0"/>
          <w:marBottom w:val="0"/>
          <w:divBdr>
            <w:top w:val="none" w:sz="0" w:space="0" w:color="auto"/>
            <w:left w:val="none" w:sz="0" w:space="0" w:color="auto"/>
            <w:bottom w:val="none" w:sz="0" w:space="0" w:color="auto"/>
            <w:right w:val="none" w:sz="0" w:space="0" w:color="auto"/>
          </w:divBdr>
        </w:div>
        <w:div w:id="129130197">
          <w:marLeft w:val="480"/>
          <w:marRight w:val="0"/>
          <w:marTop w:val="0"/>
          <w:marBottom w:val="0"/>
          <w:divBdr>
            <w:top w:val="none" w:sz="0" w:space="0" w:color="auto"/>
            <w:left w:val="none" w:sz="0" w:space="0" w:color="auto"/>
            <w:bottom w:val="none" w:sz="0" w:space="0" w:color="auto"/>
            <w:right w:val="none" w:sz="0" w:space="0" w:color="auto"/>
          </w:divBdr>
        </w:div>
        <w:div w:id="1194728004">
          <w:marLeft w:val="480"/>
          <w:marRight w:val="0"/>
          <w:marTop w:val="0"/>
          <w:marBottom w:val="0"/>
          <w:divBdr>
            <w:top w:val="none" w:sz="0" w:space="0" w:color="auto"/>
            <w:left w:val="none" w:sz="0" w:space="0" w:color="auto"/>
            <w:bottom w:val="none" w:sz="0" w:space="0" w:color="auto"/>
            <w:right w:val="none" w:sz="0" w:space="0" w:color="auto"/>
          </w:divBdr>
        </w:div>
        <w:div w:id="651447072">
          <w:marLeft w:val="480"/>
          <w:marRight w:val="0"/>
          <w:marTop w:val="0"/>
          <w:marBottom w:val="0"/>
          <w:divBdr>
            <w:top w:val="none" w:sz="0" w:space="0" w:color="auto"/>
            <w:left w:val="none" w:sz="0" w:space="0" w:color="auto"/>
            <w:bottom w:val="none" w:sz="0" w:space="0" w:color="auto"/>
            <w:right w:val="none" w:sz="0" w:space="0" w:color="auto"/>
          </w:divBdr>
        </w:div>
        <w:div w:id="903642475">
          <w:marLeft w:val="480"/>
          <w:marRight w:val="0"/>
          <w:marTop w:val="0"/>
          <w:marBottom w:val="0"/>
          <w:divBdr>
            <w:top w:val="none" w:sz="0" w:space="0" w:color="auto"/>
            <w:left w:val="none" w:sz="0" w:space="0" w:color="auto"/>
            <w:bottom w:val="none" w:sz="0" w:space="0" w:color="auto"/>
            <w:right w:val="none" w:sz="0" w:space="0" w:color="auto"/>
          </w:divBdr>
        </w:div>
        <w:div w:id="827864648">
          <w:marLeft w:val="480"/>
          <w:marRight w:val="0"/>
          <w:marTop w:val="0"/>
          <w:marBottom w:val="0"/>
          <w:divBdr>
            <w:top w:val="none" w:sz="0" w:space="0" w:color="auto"/>
            <w:left w:val="none" w:sz="0" w:space="0" w:color="auto"/>
            <w:bottom w:val="none" w:sz="0" w:space="0" w:color="auto"/>
            <w:right w:val="none" w:sz="0" w:space="0" w:color="auto"/>
          </w:divBdr>
        </w:div>
        <w:div w:id="2086225335">
          <w:marLeft w:val="480"/>
          <w:marRight w:val="0"/>
          <w:marTop w:val="0"/>
          <w:marBottom w:val="0"/>
          <w:divBdr>
            <w:top w:val="none" w:sz="0" w:space="0" w:color="auto"/>
            <w:left w:val="none" w:sz="0" w:space="0" w:color="auto"/>
            <w:bottom w:val="none" w:sz="0" w:space="0" w:color="auto"/>
            <w:right w:val="none" w:sz="0" w:space="0" w:color="auto"/>
          </w:divBdr>
        </w:div>
        <w:div w:id="463960335">
          <w:marLeft w:val="480"/>
          <w:marRight w:val="0"/>
          <w:marTop w:val="0"/>
          <w:marBottom w:val="0"/>
          <w:divBdr>
            <w:top w:val="none" w:sz="0" w:space="0" w:color="auto"/>
            <w:left w:val="none" w:sz="0" w:space="0" w:color="auto"/>
            <w:bottom w:val="none" w:sz="0" w:space="0" w:color="auto"/>
            <w:right w:val="none" w:sz="0" w:space="0" w:color="auto"/>
          </w:divBdr>
        </w:div>
        <w:div w:id="1763186079">
          <w:marLeft w:val="480"/>
          <w:marRight w:val="0"/>
          <w:marTop w:val="0"/>
          <w:marBottom w:val="0"/>
          <w:divBdr>
            <w:top w:val="none" w:sz="0" w:space="0" w:color="auto"/>
            <w:left w:val="none" w:sz="0" w:space="0" w:color="auto"/>
            <w:bottom w:val="none" w:sz="0" w:space="0" w:color="auto"/>
            <w:right w:val="none" w:sz="0" w:space="0" w:color="auto"/>
          </w:divBdr>
        </w:div>
        <w:div w:id="2029216709">
          <w:marLeft w:val="480"/>
          <w:marRight w:val="0"/>
          <w:marTop w:val="0"/>
          <w:marBottom w:val="0"/>
          <w:divBdr>
            <w:top w:val="none" w:sz="0" w:space="0" w:color="auto"/>
            <w:left w:val="none" w:sz="0" w:space="0" w:color="auto"/>
            <w:bottom w:val="none" w:sz="0" w:space="0" w:color="auto"/>
            <w:right w:val="none" w:sz="0" w:space="0" w:color="auto"/>
          </w:divBdr>
        </w:div>
        <w:div w:id="440733463">
          <w:marLeft w:val="480"/>
          <w:marRight w:val="0"/>
          <w:marTop w:val="0"/>
          <w:marBottom w:val="0"/>
          <w:divBdr>
            <w:top w:val="none" w:sz="0" w:space="0" w:color="auto"/>
            <w:left w:val="none" w:sz="0" w:space="0" w:color="auto"/>
            <w:bottom w:val="none" w:sz="0" w:space="0" w:color="auto"/>
            <w:right w:val="none" w:sz="0" w:space="0" w:color="auto"/>
          </w:divBdr>
        </w:div>
        <w:div w:id="1979677251">
          <w:marLeft w:val="480"/>
          <w:marRight w:val="0"/>
          <w:marTop w:val="0"/>
          <w:marBottom w:val="0"/>
          <w:divBdr>
            <w:top w:val="none" w:sz="0" w:space="0" w:color="auto"/>
            <w:left w:val="none" w:sz="0" w:space="0" w:color="auto"/>
            <w:bottom w:val="none" w:sz="0" w:space="0" w:color="auto"/>
            <w:right w:val="none" w:sz="0" w:space="0" w:color="auto"/>
          </w:divBdr>
        </w:div>
        <w:div w:id="87193097">
          <w:marLeft w:val="480"/>
          <w:marRight w:val="0"/>
          <w:marTop w:val="0"/>
          <w:marBottom w:val="0"/>
          <w:divBdr>
            <w:top w:val="none" w:sz="0" w:space="0" w:color="auto"/>
            <w:left w:val="none" w:sz="0" w:space="0" w:color="auto"/>
            <w:bottom w:val="none" w:sz="0" w:space="0" w:color="auto"/>
            <w:right w:val="none" w:sz="0" w:space="0" w:color="auto"/>
          </w:divBdr>
        </w:div>
        <w:div w:id="1969161625">
          <w:marLeft w:val="480"/>
          <w:marRight w:val="0"/>
          <w:marTop w:val="0"/>
          <w:marBottom w:val="0"/>
          <w:divBdr>
            <w:top w:val="none" w:sz="0" w:space="0" w:color="auto"/>
            <w:left w:val="none" w:sz="0" w:space="0" w:color="auto"/>
            <w:bottom w:val="none" w:sz="0" w:space="0" w:color="auto"/>
            <w:right w:val="none" w:sz="0" w:space="0" w:color="auto"/>
          </w:divBdr>
        </w:div>
        <w:div w:id="1411273258">
          <w:marLeft w:val="480"/>
          <w:marRight w:val="0"/>
          <w:marTop w:val="0"/>
          <w:marBottom w:val="0"/>
          <w:divBdr>
            <w:top w:val="none" w:sz="0" w:space="0" w:color="auto"/>
            <w:left w:val="none" w:sz="0" w:space="0" w:color="auto"/>
            <w:bottom w:val="none" w:sz="0" w:space="0" w:color="auto"/>
            <w:right w:val="none" w:sz="0" w:space="0" w:color="auto"/>
          </w:divBdr>
        </w:div>
        <w:div w:id="1047953095">
          <w:marLeft w:val="480"/>
          <w:marRight w:val="0"/>
          <w:marTop w:val="0"/>
          <w:marBottom w:val="0"/>
          <w:divBdr>
            <w:top w:val="none" w:sz="0" w:space="0" w:color="auto"/>
            <w:left w:val="none" w:sz="0" w:space="0" w:color="auto"/>
            <w:bottom w:val="none" w:sz="0" w:space="0" w:color="auto"/>
            <w:right w:val="none" w:sz="0" w:space="0" w:color="auto"/>
          </w:divBdr>
        </w:div>
        <w:div w:id="1487895876">
          <w:marLeft w:val="480"/>
          <w:marRight w:val="0"/>
          <w:marTop w:val="0"/>
          <w:marBottom w:val="0"/>
          <w:divBdr>
            <w:top w:val="none" w:sz="0" w:space="0" w:color="auto"/>
            <w:left w:val="none" w:sz="0" w:space="0" w:color="auto"/>
            <w:bottom w:val="none" w:sz="0" w:space="0" w:color="auto"/>
            <w:right w:val="none" w:sz="0" w:space="0" w:color="auto"/>
          </w:divBdr>
        </w:div>
        <w:div w:id="972254114">
          <w:marLeft w:val="480"/>
          <w:marRight w:val="0"/>
          <w:marTop w:val="0"/>
          <w:marBottom w:val="0"/>
          <w:divBdr>
            <w:top w:val="none" w:sz="0" w:space="0" w:color="auto"/>
            <w:left w:val="none" w:sz="0" w:space="0" w:color="auto"/>
            <w:bottom w:val="none" w:sz="0" w:space="0" w:color="auto"/>
            <w:right w:val="none" w:sz="0" w:space="0" w:color="auto"/>
          </w:divBdr>
        </w:div>
        <w:div w:id="1376152334">
          <w:marLeft w:val="480"/>
          <w:marRight w:val="0"/>
          <w:marTop w:val="0"/>
          <w:marBottom w:val="0"/>
          <w:divBdr>
            <w:top w:val="none" w:sz="0" w:space="0" w:color="auto"/>
            <w:left w:val="none" w:sz="0" w:space="0" w:color="auto"/>
            <w:bottom w:val="none" w:sz="0" w:space="0" w:color="auto"/>
            <w:right w:val="none" w:sz="0" w:space="0" w:color="auto"/>
          </w:divBdr>
        </w:div>
        <w:div w:id="494298300">
          <w:marLeft w:val="480"/>
          <w:marRight w:val="0"/>
          <w:marTop w:val="0"/>
          <w:marBottom w:val="0"/>
          <w:divBdr>
            <w:top w:val="none" w:sz="0" w:space="0" w:color="auto"/>
            <w:left w:val="none" w:sz="0" w:space="0" w:color="auto"/>
            <w:bottom w:val="none" w:sz="0" w:space="0" w:color="auto"/>
            <w:right w:val="none" w:sz="0" w:space="0" w:color="auto"/>
          </w:divBdr>
        </w:div>
        <w:div w:id="865021213">
          <w:marLeft w:val="480"/>
          <w:marRight w:val="0"/>
          <w:marTop w:val="0"/>
          <w:marBottom w:val="0"/>
          <w:divBdr>
            <w:top w:val="none" w:sz="0" w:space="0" w:color="auto"/>
            <w:left w:val="none" w:sz="0" w:space="0" w:color="auto"/>
            <w:bottom w:val="none" w:sz="0" w:space="0" w:color="auto"/>
            <w:right w:val="none" w:sz="0" w:space="0" w:color="auto"/>
          </w:divBdr>
        </w:div>
        <w:div w:id="1097671083">
          <w:marLeft w:val="480"/>
          <w:marRight w:val="0"/>
          <w:marTop w:val="0"/>
          <w:marBottom w:val="0"/>
          <w:divBdr>
            <w:top w:val="none" w:sz="0" w:space="0" w:color="auto"/>
            <w:left w:val="none" w:sz="0" w:space="0" w:color="auto"/>
            <w:bottom w:val="none" w:sz="0" w:space="0" w:color="auto"/>
            <w:right w:val="none" w:sz="0" w:space="0" w:color="auto"/>
          </w:divBdr>
        </w:div>
        <w:div w:id="785202103">
          <w:marLeft w:val="480"/>
          <w:marRight w:val="0"/>
          <w:marTop w:val="0"/>
          <w:marBottom w:val="0"/>
          <w:divBdr>
            <w:top w:val="none" w:sz="0" w:space="0" w:color="auto"/>
            <w:left w:val="none" w:sz="0" w:space="0" w:color="auto"/>
            <w:bottom w:val="none" w:sz="0" w:space="0" w:color="auto"/>
            <w:right w:val="none" w:sz="0" w:space="0" w:color="auto"/>
          </w:divBdr>
        </w:div>
        <w:div w:id="1758482055">
          <w:marLeft w:val="480"/>
          <w:marRight w:val="0"/>
          <w:marTop w:val="0"/>
          <w:marBottom w:val="0"/>
          <w:divBdr>
            <w:top w:val="none" w:sz="0" w:space="0" w:color="auto"/>
            <w:left w:val="none" w:sz="0" w:space="0" w:color="auto"/>
            <w:bottom w:val="none" w:sz="0" w:space="0" w:color="auto"/>
            <w:right w:val="none" w:sz="0" w:space="0" w:color="auto"/>
          </w:divBdr>
        </w:div>
        <w:div w:id="616104822">
          <w:marLeft w:val="480"/>
          <w:marRight w:val="0"/>
          <w:marTop w:val="0"/>
          <w:marBottom w:val="0"/>
          <w:divBdr>
            <w:top w:val="none" w:sz="0" w:space="0" w:color="auto"/>
            <w:left w:val="none" w:sz="0" w:space="0" w:color="auto"/>
            <w:bottom w:val="none" w:sz="0" w:space="0" w:color="auto"/>
            <w:right w:val="none" w:sz="0" w:space="0" w:color="auto"/>
          </w:divBdr>
        </w:div>
        <w:div w:id="1283072987">
          <w:marLeft w:val="480"/>
          <w:marRight w:val="0"/>
          <w:marTop w:val="0"/>
          <w:marBottom w:val="0"/>
          <w:divBdr>
            <w:top w:val="none" w:sz="0" w:space="0" w:color="auto"/>
            <w:left w:val="none" w:sz="0" w:space="0" w:color="auto"/>
            <w:bottom w:val="none" w:sz="0" w:space="0" w:color="auto"/>
            <w:right w:val="none" w:sz="0" w:space="0" w:color="auto"/>
          </w:divBdr>
        </w:div>
        <w:div w:id="584460148">
          <w:marLeft w:val="480"/>
          <w:marRight w:val="0"/>
          <w:marTop w:val="0"/>
          <w:marBottom w:val="0"/>
          <w:divBdr>
            <w:top w:val="none" w:sz="0" w:space="0" w:color="auto"/>
            <w:left w:val="none" w:sz="0" w:space="0" w:color="auto"/>
            <w:bottom w:val="none" w:sz="0" w:space="0" w:color="auto"/>
            <w:right w:val="none" w:sz="0" w:space="0" w:color="auto"/>
          </w:divBdr>
        </w:div>
        <w:div w:id="362488463">
          <w:marLeft w:val="480"/>
          <w:marRight w:val="0"/>
          <w:marTop w:val="0"/>
          <w:marBottom w:val="0"/>
          <w:divBdr>
            <w:top w:val="none" w:sz="0" w:space="0" w:color="auto"/>
            <w:left w:val="none" w:sz="0" w:space="0" w:color="auto"/>
            <w:bottom w:val="none" w:sz="0" w:space="0" w:color="auto"/>
            <w:right w:val="none" w:sz="0" w:space="0" w:color="auto"/>
          </w:divBdr>
        </w:div>
        <w:div w:id="1200818350">
          <w:marLeft w:val="480"/>
          <w:marRight w:val="0"/>
          <w:marTop w:val="0"/>
          <w:marBottom w:val="0"/>
          <w:divBdr>
            <w:top w:val="none" w:sz="0" w:space="0" w:color="auto"/>
            <w:left w:val="none" w:sz="0" w:space="0" w:color="auto"/>
            <w:bottom w:val="none" w:sz="0" w:space="0" w:color="auto"/>
            <w:right w:val="none" w:sz="0" w:space="0" w:color="auto"/>
          </w:divBdr>
        </w:div>
      </w:divsChild>
    </w:div>
    <w:div w:id="197548469">
      <w:bodyDiv w:val="1"/>
      <w:marLeft w:val="0"/>
      <w:marRight w:val="0"/>
      <w:marTop w:val="0"/>
      <w:marBottom w:val="0"/>
      <w:divBdr>
        <w:top w:val="none" w:sz="0" w:space="0" w:color="auto"/>
        <w:left w:val="none" w:sz="0" w:space="0" w:color="auto"/>
        <w:bottom w:val="none" w:sz="0" w:space="0" w:color="auto"/>
        <w:right w:val="none" w:sz="0" w:space="0" w:color="auto"/>
      </w:divBdr>
    </w:div>
    <w:div w:id="200358909">
      <w:bodyDiv w:val="1"/>
      <w:marLeft w:val="0"/>
      <w:marRight w:val="0"/>
      <w:marTop w:val="0"/>
      <w:marBottom w:val="0"/>
      <w:divBdr>
        <w:top w:val="none" w:sz="0" w:space="0" w:color="auto"/>
        <w:left w:val="none" w:sz="0" w:space="0" w:color="auto"/>
        <w:bottom w:val="none" w:sz="0" w:space="0" w:color="auto"/>
        <w:right w:val="none" w:sz="0" w:space="0" w:color="auto"/>
      </w:divBdr>
    </w:div>
    <w:div w:id="201016184">
      <w:bodyDiv w:val="1"/>
      <w:marLeft w:val="0"/>
      <w:marRight w:val="0"/>
      <w:marTop w:val="0"/>
      <w:marBottom w:val="0"/>
      <w:divBdr>
        <w:top w:val="none" w:sz="0" w:space="0" w:color="auto"/>
        <w:left w:val="none" w:sz="0" w:space="0" w:color="auto"/>
        <w:bottom w:val="none" w:sz="0" w:space="0" w:color="auto"/>
        <w:right w:val="none" w:sz="0" w:space="0" w:color="auto"/>
      </w:divBdr>
    </w:div>
    <w:div w:id="201066181">
      <w:bodyDiv w:val="1"/>
      <w:marLeft w:val="0"/>
      <w:marRight w:val="0"/>
      <w:marTop w:val="0"/>
      <w:marBottom w:val="0"/>
      <w:divBdr>
        <w:top w:val="none" w:sz="0" w:space="0" w:color="auto"/>
        <w:left w:val="none" w:sz="0" w:space="0" w:color="auto"/>
        <w:bottom w:val="none" w:sz="0" w:space="0" w:color="auto"/>
        <w:right w:val="none" w:sz="0" w:space="0" w:color="auto"/>
      </w:divBdr>
    </w:div>
    <w:div w:id="204409600">
      <w:bodyDiv w:val="1"/>
      <w:marLeft w:val="0"/>
      <w:marRight w:val="0"/>
      <w:marTop w:val="0"/>
      <w:marBottom w:val="0"/>
      <w:divBdr>
        <w:top w:val="none" w:sz="0" w:space="0" w:color="auto"/>
        <w:left w:val="none" w:sz="0" w:space="0" w:color="auto"/>
        <w:bottom w:val="none" w:sz="0" w:space="0" w:color="auto"/>
        <w:right w:val="none" w:sz="0" w:space="0" w:color="auto"/>
      </w:divBdr>
    </w:div>
    <w:div w:id="206064394">
      <w:bodyDiv w:val="1"/>
      <w:marLeft w:val="0"/>
      <w:marRight w:val="0"/>
      <w:marTop w:val="0"/>
      <w:marBottom w:val="0"/>
      <w:divBdr>
        <w:top w:val="none" w:sz="0" w:space="0" w:color="auto"/>
        <w:left w:val="none" w:sz="0" w:space="0" w:color="auto"/>
        <w:bottom w:val="none" w:sz="0" w:space="0" w:color="auto"/>
        <w:right w:val="none" w:sz="0" w:space="0" w:color="auto"/>
      </w:divBdr>
    </w:div>
    <w:div w:id="206576814">
      <w:bodyDiv w:val="1"/>
      <w:marLeft w:val="0"/>
      <w:marRight w:val="0"/>
      <w:marTop w:val="0"/>
      <w:marBottom w:val="0"/>
      <w:divBdr>
        <w:top w:val="none" w:sz="0" w:space="0" w:color="auto"/>
        <w:left w:val="none" w:sz="0" w:space="0" w:color="auto"/>
        <w:bottom w:val="none" w:sz="0" w:space="0" w:color="auto"/>
        <w:right w:val="none" w:sz="0" w:space="0" w:color="auto"/>
      </w:divBdr>
    </w:div>
    <w:div w:id="206720570">
      <w:bodyDiv w:val="1"/>
      <w:marLeft w:val="0"/>
      <w:marRight w:val="0"/>
      <w:marTop w:val="0"/>
      <w:marBottom w:val="0"/>
      <w:divBdr>
        <w:top w:val="none" w:sz="0" w:space="0" w:color="auto"/>
        <w:left w:val="none" w:sz="0" w:space="0" w:color="auto"/>
        <w:bottom w:val="none" w:sz="0" w:space="0" w:color="auto"/>
        <w:right w:val="none" w:sz="0" w:space="0" w:color="auto"/>
      </w:divBdr>
    </w:div>
    <w:div w:id="207255952">
      <w:bodyDiv w:val="1"/>
      <w:marLeft w:val="0"/>
      <w:marRight w:val="0"/>
      <w:marTop w:val="0"/>
      <w:marBottom w:val="0"/>
      <w:divBdr>
        <w:top w:val="none" w:sz="0" w:space="0" w:color="auto"/>
        <w:left w:val="none" w:sz="0" w:space="0" w:color="auto"/>
        <w:bottom w:val="none" w:sz="0" w:space="0" w:color="auto"/>
        <w:right w:val="none" w:sz="0" w:space="0" w:color="auto"/>
      </w:divBdr>
    </w:div>
    <w:div w:id="207885213">
      <w:bodyDiv w:val="1"/>
      <w:marLeft w:val="0"/>
      <w:marRight w:val="0"/>
      <w:marTop w:val="0"/>
      <w:marBottom w:val="0"/>
      <w:divBdr>
        <w:top w:val="none" w:sz="0" w:space="0" w:color="auto"/>
        <w:left w:val="none" w:sz="0" w:space="0" w:color="auto"/>
        <w:bottom w:val="none" w:sz="0" w:space="0" w:color="auto"/>
        <w:right w:val="none" w:sz="0" w:space="0" w:color="auto"/>
      </w:divBdr>
    </w:div>
    <w:div w:id="208152692">
      <w:bodyDiv w:val="1"/>
      <w:marLeft w:val="0"/>
      <w:marRight w:val="0"/>
      <w:marTop w:val="0"/>
      <w:marBottom w:val="0"/>
      <w:divBdr>
        <w:top w:val="none" w:sz="0" w:space="0" w:color="auto"/>
        <w:left w:val="none" w:sz="0" w:space="0" w:color="auto"/>
        <w:bottom w:val="none" w:sz="0" w:space="0" w:color="auto"/>
        <w:right w:val="none" w:sz="0" w:space="0" w:color="auto"/>
      </w:divBdr>
    </w:div>
    <w:div w:id="209192093">
      <w:bodyDiv w:val="1"/>
      <w:marLeft w:val="0"/>
      <w:marRight w:val="0"/>
      <w:marTop w:val="0"/>
      <w:marBottom w:val="0"/>
      <w:divBdr>
        <w:top w:val="none" w:sz="0" w:space="0" w:color="auto"/>
        <w:left w:val="none" w:sz="0" w:space="0" w:color="auto"/>
        <w:bottom w:val="none" w:sz="0" w:space="0" w:color="auto"/>
        <w:right w:val="none" w:sz="0" w:space="0" w:color="auto"/>
      </w:divBdr>
    </w:div>
    <w:div w:id="213546115">
      <w:bodyDiv w:val="1"/>
      <w:marLeft w:val="0"/>
      <w:marRight w:val="0"/>
      <w:marTop w:val="0"/>
      <w:marBottom w:val="0"/>
      <w:divBdr>
        <w:top w:val="none" w:sz="0" w:space="0" w:color="auto"/>
        <w:left w:val="none" w:sz="0" w:space="0" w:color="auto"/>
        <w:bottom w:val="none" w:sz="0" w:space="0" w:color="auto"/>
        <w:right w:val="none" w:sz="0" w:space="0" w:color="auto"/>
      </w:divBdr>
    </w:div>
    <w:div w:id="214194983">
      <w:bodyDiv w:val="1"/>
      <w:marLeft w:val="0"/>
      <w:marRight w:val="0"/>
      <w:marTop w:val="0"/>
      <w:marBottom w:val="0"/>
      <w:divBdr>
        <w:top w:val="none" w:sz="0" w:space="0" w:color="auto"/>
        <w:left w:val="none" w:sz="0" w:space="0" w:color="auto"/>
        <w:bottom w:val="none" w:sz="0" w:space="0" w:color="auto"/>
        <w:right w:val="none" w:sz="0" w:space="0" w:color="auto"/>
      </w:divBdr>
      <w:divsChild>
        <w:div w:id="194657282">
          <w:marLeft w:val="480"/>
          <w:marRight w:val="0"/>
          <w:marTop w:val="0"/>
          <w:marBottom w:val="0"/>
          <w:divBdr>
            <w:top w:val="none" w:sz="0" w:space="0" w:color="auto"/>
            <w:left w:val="none" w:sz="0" w:space="0" w:color="auto"/>
            <w:bottom w:val="none" w:sz="0" w:space="0" w:color="auto"/>
            <w:right w:val="none" w:sz="0" w:space="0" w:color="auto"/>
          </w:divBdr>
        </w:div>
        <w:div w:id="552038070">
          <w:marLeft w:val="480"/>
          <w:marRight w:val="0"/>
          <w:marTop w:val="0"/>
          <w:marBottom w:val="0"/>
          <w:divBdr>
            <w:top w:val="none" w:sz="0" w:space="0" w:color="auto"/>
            <w:left w:val="none" w:sz="0" w:space="0" w:color="auto"/>
            <w:bottom w:val="none" w:sz="0" w:space="0" w:color="auto"/>
            <w:right w:val="none" w:sz="0" w:space="0" w:color="auto"/>
          </w:divBdr>
        </w:div>
        <w:div w:id="1796371120">
          <w:marLeft w:val="480"/>
          <w:marRight w:val="0"/>
          <w:marTop w:val="0"/>
          <w:marBottom w:val="0"/>
          <w:divBdr>
            <w:top w:val="none" w:sz="0" w:space="0" w:color="auto"/>
            <w:left w:val="none" w:sz="0" w:space="0" w:color="auto"/>
            <w:bottom w:val="none" w:sz="0" w:space="0" w:color="auto"/>
            <w:right w:val="none" w:sz="0" w:space="0" w:color="auto"/>
          </w:divBdr>
        </w:div>
        <w:div w:id="1783449880">
          <w:marLeft w:val="480"/>
          <w:marRight w:val="0"/>
          <w:marTop w:val="0"/>
          <w:marBottom w:val="0"/>
          <w:divBdr>
            <w:top w:val="none" w:sz="0" w:space="0" w:color="auto"/>
            <w:left w:val="none" w:sz="0" w:space="0" w:color="auto"/>
            <w:bottom w:val="none" w:sz="0" w:space="0" w:color="auto"/>
            <w:right w:val="none" w:sz="0" w:space="0" w:color="auto"/>
          </w:divBdr>
        </w:div>
        <w:div w:id="776557302">
          <w:marLeft w:val="480"/>
          <w:marRight w:val="0"/>
          <w:marTop w:val="0"/>
          <w:marBottom w:val="0"/>
          <w:divBdr>
            <w:top w:val="none" w:sz="0" w:space="0" w:color="auto"/>
            <w:left w:val="none" w:sz="0" w:space="0" w:color="auto"/>
            <w:bottom w:val="none" w:sz="0" w:space="0" w:color="auto"/>
            <w:right w:val="none" w:sz="0" w:space="0" w:color="auto"/>
          </w:divBdr>
        </w:div>
        <w:div w:id="1453355706">
          <w:marLeft w:val="480"/>
          <w:marRight w:val="0"/>
          <w:marTop w:val="0"/>
          <w:marBottom w:val="0"/>
          <w:divBdr>
            <w:top w:val="none" w:sz="0" w:space="0" w:color="auto"/>
            <w:left w:val="none" w:sz="0" w:space="0" w:color="auto"/>
            <w:bottom w:val="none" w:sz="0" w:space="0" w:color="auto"/>
            <w:right w:val="none" w:sz="0" w:space="0" w:color="auto"/>
          </w:divBdr>
        </w:div>
        <w:div w:id="2006325568">
          <w:marLeft w:val="480"/>
          <w:marRight w:val="0"/>
          <w:marTop w:val="0"/>
          <w:marBottom w:val="0"/>
          <w:divBdr>
            <w:top w:val="none" w:sz="0" w:space="0" w:color="auto"/>
            <w:left w:val="none" w:sz="0" w:space="0" w:color="auto"/>
            <w:bottom w:val="none" w:sz="0" w:space="0" w:color="auto"/>
            <w:right w:val="none" w:sz="0" w:space="0" w:color="auto"/>
          </w:divBdr>
        </w:div>
        <w:div w:id="720053574">
          <w:marLeft w:val="480"/>
          <w:marRight w:val="0"/>
          <w:marTop w:val="0"/>
          <w:marBottom w:val="0"/>
          <w:divBdr>
            <w:top w:val="none" w:sz="0" w:space="0" w:color="auto"/>
            <w:left w:val="none" w:sz="0" w:space="0" w:color="auto"/>
            <w:bottom w:val="none" w:sz="0" w:space="0" w:color="auto"/>
            <w:right w:val="none" w:sz="0" w:space="0" w:color="auto"/>
          </w:divBdr>
        </w:div>
        <w:div w:id="118302783">
          <w:marLeft w:val="480"/>
          <w:marRight w:val="0"/>
          <w:marTop w:val="0"/>
          <w:marBottom w:val="0"/>
          <w:divBdr>
            <w:top w:val="none" w:sz="0" w:space="0" w:color="auto"/>
            <w:left w:val="none" w:sz="0" w:space="0" w:color="auto"/>
            <w:bottom w:val="none" w:sz="0" w:space="0" w:color="auto"/>
            <w:right w:val="none" w:sz="0" w:space="0" w:color="auto"/>
          </w:divBdr>
        </w:div>
        <w:div w:id="486213447">
          <w:marLeft w:val="480"/>
          <w:marRight w:val="0"/>
          <w:marTop w:val="0"/>
          <w:marBottom w:val="0"/>
          <w:divBdr>
            <w:top w:val="none" w:sz="0" w:space="0" w:color="auto"/>
            <w:left w:val="none" w:sz="0" w:space="0" w:color="auto"/>
            <w:bottom w:val="none" w:sz="0" w:space="0" w:color="auto"/>
            <w:right w:val="none" w:sz="0" w:space="0" w:color="auto"/>
          </w:divBdr>
        </w:div>
        <w:div w:id="1146896876">
          <w:marLeft w:val="480"/>
          <w:marRight w:val="0"/>
          <w:marTop w:val="0"/>
          <w:marBottom w:val="0"/>
          <w:divBdr>
            <w:top w:val="none" w:sz="0" w:space="0" w:color="auto"/>
            <w:left w:val="none" w:sz="0" w:space="0" w:color="auto"/>
            <w:bottom w:val="none" w:sz="0" w:space="0" w:color="auto"/>
            <w:right w:val="none" w:sz="0" w:space="0" w:color="auto"/>
          </w:divBdr>
        </w:div>
        <w:div w:id="555624421">
          <w:marLeft w:val="480"/>
          <w:marRight w:val="0"/>
          <w:marTop w:val="0"/>
          <w:marBottom w:val="0"/>
          <w:divBdr>
            <w:top w:val="none" w:sz="0" w:space="0" w:color="auto"/>
            <w:left w:val="none" w:sz="0" w:space="0" w:color="auto"/>
            <w:bottom w:val="none" w:sz="0" w:space="0" w:color="auto"/>
            <w:right w:val="none" w:sz="0" w:space="0" w:color="auto"/>
          </w:divBdr>
        </w:div>
        <w:div w:id="221404819">
          <w:marLeft w:val="480"/>
          <w:marRight w:val="0"/>
          <w:marTop w:val="0"/>
          <w:marBottom w:val="0"/>
          <w:divBdr>
            <w:top w:val="none" w:sz="0" w:space="0" w:color="auto"/>
            <w:left w:val="none" w:sz="0" w:space="0" w:color="auto"/>
            <w:bottom w:val="none" w:sz="0" w:space="0" w:color="auto"/>
            <w:right w:val="none" w:sz="0" w:space="0" w:color="auto"/>
          </w:divBdr>
        </w:div>
        <w:div w:id="1258515643">
          <w:marLeft w:val="480"/>
          <w:marRight w:val="0"/>
          <w:marTop w:val="0"/>
          <w:marBottom w:val="0"/>
          <w:divBdr>
            <w:top w:val="none" w:sz="0" w:space="0" w:color="auto"/>
            <w:left w:val="none" w:sz="0" w:space="0" w:color="auto"/>
            <w:bottom w:val="none" w:sz="0" w:space="0" w:color="auto"/>
            <w:right w:val="none" w:sz="0" w:space="0" w:color="auto"/>
          </w:divBdr>
        </w:div>
        <w:div w:id="1665935531">
          <w:marLeft w:val="480"/>
          <w:marRight w:val="0"/>
          <w:marTop w:val="0"/>
          <w:marBottom w:val="0"/>
          <w:divBdr>
            <w:top w:val="none" w:sz="0" w:space="0" w:color="auto"/>
            <w:left w:val="none" w:sz="0" w:space="0" w:color="auto"/>
            <w:bottom w:val="none" w:sz="0" w:space="0" w:color="auto"/>
            <w:right w:val="none" w:sz="0" w:space="0" w:color="auto"/>
          </w:divBdr>
        </w:div>
        <w:div w:id="715004567">
          <w:marLeft w:val="480"/>
          <w:marRight w:val="0"/>
          <w:marTop w:val="0"/>
          <w:marBottom w:val="0"/>
          <w:divBdr>
            <w:top w:val="none" w:sz="0" w:space="0" w:color="auto"/>
            <w:left w:val="none" w:sz="0" w:space="0" w:color="auto"/>
            <w:bottom w:val="none" w:sz="0" w:space="0" w:color="auto"/>
            <w:right w:val="none" w:sz="0" w:space="0" w:color="auto"/>
          </w:divBdr>
        </w:div>
        <w:div w:id="685400700">
          <w:marLeft w:val="480"/>
          <w:marRight w:val="0"/>
          <w:marTop w:val="0"/>
          <w:marBottom w:val="0"/>
          <w:divBdr>
            <w:top w:val="none" w:sz="0" w:space="0" w:color="auto"/>
            <w:left w:val="none" w:sz="0" w:space="0" w:color="auto"/>
            <w:bottom w:val="none" w:sz="0" w:space="0" w:color="auto"/>
            <w:right w:val="none" w:sz="0" w:space="0" w:color="auto"/>
          </w:divBdr>
        </w:div>
        <w:div w:id="1413815649">
          <w:marLeft w:val="480"/>
          <w:marRight w:val="0"/>
          <w:marTop w:val="0"/>
          <w:marBottom w:val="0"/>
          <w:divBdr>
            <w:top w:val="none" w:sz="0" w:space="0" w:color="auto"/>
            <w:left w:val="none" w:sz="0" w:space="0" w:color="auto"/>
            <w:bottom w:val="none" w:sz="0" w:space="0" w:color="auto"/>
            <w:right w:val="none" w:sz="0" w:space="0" w:color="auto"/>
          </w:divBdr>
        </w:div>
        <w:div w:id="264045995">
          <w:marLeft w:val="480"/>
          <w:marRight w:val="0"/>
          <w:marTop w:val="0"/>
          <w:marBottom w:val="0"/>
          <w:divBdr>
            <w:top w:val="none" w:sz="0" w:space="0" w:color="auto"/>
            <w:left w:val="none" w:sz="0" w:space="0" w:color="auto"/>
            <w:bottom w:val="none" w:sz="0" w:space="0" w:color="auto"/>
            <w:right w:val="none" w:sz="0" w:space="0" w:color="auto"/>
          </w:divBdr>
        </w:div>
        <w:div w:id="30301717">
          <w:marLeft w:val="480"/>
          <w:marRight w:val="0"/>
          <w:marTop w:val="0"/>
          <w:marBottom w:val="0"/>
          <w:divBdr>
            <w:top w:val="none" w:sz="0" w:space="0" w:color="auto"/>
            <w:left w:val="none" w:sz="0" w:space="0" w:color="auto"/>
            <w:bottom w:val="none" w:sz="0" w:space="0" w:color="auto"/>
            <w:right w:val="none" w:sz="0" w:space="0" w:color="auto"/>
          </w:divBdr>
        </w:div>
        <w:div w:id="2015910297">
          <w:marLeft w:val="480"/>
          <w:marRight w:val="0"/>
          <w:marTop w:val="0"/>
          <w:marBottom w:val="0"/>
          <w:divBdr>
            <w:top w:val="none" w:sz="0" w:space="0" w:color="auto"/>
            <w:left w:val="none" w:sz="0" w:space="0" w:color="auto"/>
            <w:bottom w:val="none" w:sz="0" w:space="0" w:color="auto"/>
            <w:right w:val="none" w:sz="0" w:space="0" w:color="auto"/>
          </w:divBdr>
        </w:div>
        <w:div w:id="1522165510">
          <w:marLeft w:val="480"/>
          <w:marRight w:val="0"/>
          <w:marTop w:val="0"/>
          <w:marBottom w:val="0"/>
          <w:divBdr>
            <w:top w:val="none" w:sz="0" w:space="0" w:color="auto"/>
            <w:left w:val="none" w:sz="0" w:space="0" w:color="auto"/>
            <w:bottom w:val="none" w:sz="0" w:space="0" w:color="auto"/>
            <w:right w:val="none" w:sz="0" w:space="0" w:color="auto"/>
          </w:divBdr>
        </w:div>
        <w:div w:id="1896700579">
          <w:marLeft w:val="480"/>
          <w:marRight w:val="0"/>
          <w:marTop w:val="0"/>
          <w:marBottom w:val="0"/>
          <w:divBdr>
            <w:top w:val="none" w:sz="0" w:space="0" w:color="auto"/>
            <w:left w:val="none" w:sz="0" w:space="0" w:color="auto"/>
            <w:bottom w:val="none" w:sz="0" w:space="0" w:color="auto"/>
            <w:right w:val="none" w:sz="0" w:space="0" w:color="auto"/>
          </w:divBdr>
        </w:div>
        <w:div w:id="1370885352">
          <w:marLeft w:val="480"/>
          <w:marRight w:val="0"/>
          <w:marTop w:val="0"/>
          <w:marBottom w:val="0"/>
          <w:divBdr>
            <w:top w:val="none" w:sz="0" w:space="0" w:color="auto"/>
            <w:left w:val="none" w:sz="0" w:space="0" w:color="auto"/>
            <w:bottom w:val="none" w:sz="0" w:space="0" w:color="auto"/>
            <w:right w:val="none" w:sz="0" w:space="0" w:color="auto"/>
          </w:divBdr>
        </w:div>
        <w:div w:id="909385987">
          <w:marLeft w:val="480"/>
          <w:marRight w:val="0"/>
          <w:marTop w:val="0"/>
          <w:marBottom w:val="0"/>
          <w:divBdr>
            <w:top w:val="none" w:sz="0" w:space="0" w:color="auto"/>
            <w:left w:val="none" w:sz="0" w:space="0" w:color="auto"/>
            <w:bottom w:val="none" w:sz="0" w:space="0" w:color="auto"/>
            <w:right w:val="none" w:sz="0" w:space="0" w:color="auto"/>
          </w:divBdr>
        </w:div>
        <w:div w:id="49699002">
          <w:marLeft w:val="480"/>
          <w:marRight w:val="0"/>
          <w:marTop w:val="0"/>
          <w:marBottom w:val="0"/>
          <w:divBdr>
            <w:top w:val="none" w:sz="0" w:space="0" w:color="auto"/>
            <w:left w:val="none" w:sz="0" w:space="0" w:color="auto"/>
            <w:bottom w:val="none" w:sz="0" w:space="0" w:color="auto"/>
            <w:right w:val="none" w:sz="0" w:space="0" w:color="auto"/>
          </w:divBdr>
        </w:div>
        <w:div w:id="2002462390">
          <w:marLeft w:val="480"/>
          <w:marRight w:val="0"/>
          <w:marTop w:val="0"/>
          <w:marBottom w:val="0"/>
          <w:divBdr>
            <w:top w:val="none" w:sz="0" w:space="0" w:color="auto"/>
            <w:left w:val="none" w:sz="0" w:space="0" w:color="auto"/>
            <w:bottom w:val="none" w:sz="0" w:space="0" w:color="auto"/>
            <w:right w:val="none" w:sz="0" w:space="0" w:color="auto"/>
          </w:divBdr>
        </w:div>
        <w:div w:id="466171829">
          <w:marLeft w:val="480"/>
          <w:marRight w:val="0"/>
          <w:marTop w:val="0"/>
          <w:marBottom w:val="0"/>
          <w:divBdr>
            <w:top w:val="none" w:sz="0" w:space="0" w:color="auto"/>
            <w:left w:val="none" w:sz="0" w:space="0" w:color="auto"/>
            <w:bottom w:val="none" w:sz="0" w:space="0" w:color="auto"/>
            <w:right w:val="none" w:sz="0" w:space="0" w:color="auto"/>
          </w:divBdr>
        </w:div>
        <w:div w:id="1162239631">
          <w:marLeft w:val="480"/>
          <w:marRight w:val="0"/>
          <w:marTop w:val="0"/>
          <w:marBottom w:val="0"/>
          <w:divBdr>
            <w:top w:val="none" w:sz="0" w:space="0" w:color="auto"/>
            <w:left w:val="none" w:sz="0" w:space="0" w:color="auto"/>
            <w:bottom w:val="none" w:sz="0" w:space="0" w:color="auto"/>
            <w:right w:val="none" w:sz="0" w:space="0" w:color="auto"/>
          </w:divBdr>
        </w:div>
        <w:div w:id="1131747088">
          <w:marLeft w:val="480"/>
          <w:marRight w:val="0"/>
          <w:marTop w:val="0"/>
          <w:marBottom w:val="0"/>
          <w:divBdr>
            <w:top w:val="none" w:sz="0" w:space="0" w:color="auto"/>
            <w:left w:val="none" w:sz="0" w:space="0" w:color="auto"/>
            <w:bottom w:val="none" w:sz="0" w:space="0" w:color="auto"/>
            <w:right w:val="none" w:sz="0" w:space="0" w:color="auto"/>
          </w:divBdr>
        </w:div>
        <w:div w:id="1086075713">
          <w:marLeft w:val="480"/>
          <w:marRight w:val="0"/>
          <w:marTop w:val="0"/>
          <w:marBottom w:val="0"/>
          <w:divBdr>
            <w:top w:val="none" w:sz="0" w:space="0" w:color="auto"/>
            <w:left w:val="none" w:sz="0" w:space="0" w:color="auto"/>
            <w:bottom w:val="none" w:sz="0" w:space="0" w:color="auto"/>
            <w:right w:val="none" w:sz="0" w:space="0" w:color="auto"/>
          </w:divBdr>
        </w:div>
        <w:div w:id="1234925766">
          <w:marLeft w:val="480"/>
          <w:marRight w:val="0"/>
          <w:marTop w:val="0"/>
          <w:marBottom w:val="0"/>
          <w:divBdr>
            <w:top w:val="none" w:sz="0" w:space="0" w:color="auto"/>
            <w:left w:val="none" w:sz="0" w:space="0" w:color="auto"/>
            <w:bottom w:val="none" w:sz="0" w:space="0" w:color="auto"/>
            <w:right w:val="none" w:sz="0" w:space="0" w:color="auto"/>
          </w:divBdr>
        </w:div>
        <w:div w:id="1876653186">
          <w:marLeft w:val="480"/>
          <w:marRight w:val="0"/>
          <w:marTop w:val="0"/>
          <w:marBottom w:val="0"/>
          <w:divBdr>
            <w:top w:val="none" w:sz="0" w:space="0" w:color="auto"/>
            <w:left w:val="none" w:sz="0" w:space="0" w:color="auto"/>
            <w:bottom w:val="none" w:sz="0" w:space="0" w:color="auto"/>
            <w:right w:val="none" w:sz="0" w:space="0" w:color="auto"/>
          </w:divBdr>
        </w:div>
        <w:div w:id="1095781586">
          <w:marLeft w:val="480"/>
          <w:marRight w:val="0"/>
          <w:marTop w:val="0"/>
          <w:marBottom w:val="0"/>
          <w:divBdr>
            <w:top w:val="none" w:sz="0" w:space="0" w:color="auto"/>
            <w:left w:val="none" w:sz="0" w:space="0" w:color="auto"/>
            <w:bottom w:val="none" w:sz="0" w:space="0" w:color="auto"/>
            <w:right w:val="none" w:sz="0" w:space="0" w:color="auto"/>
          </w:divBdr>
        </w:div>
        <w:div w:id="973753339">
          <w:marLeft w:val="480"/>
          <w:marRight w:val="0"/>
          <w:marTop w:val="0"/>
          <w:marBottom w:val="0"/>
          <w:divBdr>
            <w:top w:val="none" w:sz="0" w:space="0" w:color="auto"/>
            <w:left w:val="none" w:sz="0" w:space="0" w:color="auto"/>
            <w:bottom w:val="none" w:sz="0" w:space="0" w:color="auto"/>
            <w:right w:val="none" w:sz="0" w:space="0" w:color="auto"/>
          </w:divBdr>
        </w:div>
        <w:div w:id="2050953194">
          <w:marLeft w:val="480"/>
          <w:marRight w:val="0"/>
          <w:marTop w:val="0"/>
          <w:marBottom w:val="0"/>
          <w:divBdr>
            <w:top w:val="none" w:sz="0" w:space="0" w:color="auto"/>
            <w:left w:val="none" w:sz="0" w:space="0" w:color="auto"/>
            <w:bottom w:val="none" w:sz="0" w:space="0" w:color="auto"/>
            <w:right w:val="none" w:sz="0" w:space="0" w:color="auto"/>
          </w:divBdr>
        </w:div>
        <w:div w:id="358243296">
          <w:marLeft w:val="480"/>
          <w:marRight w:val="0"/>
          <w:marTop w:val="0"/>
          <w:marBottom w:val="0"/>
          <w:divBdr>
            <w:top w:val="none" w:sz="0" w:space="0" w:color="auto"/>
            <w:left w:val="none" w:sz="0" w:space="0" w:color="auto"/>
            <w:bottom w:val="none" w:sz="0" w:space="0" w:color="auto"/>
            <w:right w:val="none" w:sz="0" w:space="0" w:color="auto"/>
          </w:divBdr>
        </w:div>
        <w:div w:id="920219759">
          <w:marLeft w:val="480"/>
          <w:marRight w:val="0"/>
          <w:marTop w:val="0"/>
          <w:marBottom w:val="0"/>
          <w:divBdr>
            <w:top w:val="none" w:sz="0" w:space="0" w:color="auto"/>
            <w:left w:val="none" w:sz="0" w:space="0" w:color="auto"/>
            <w:bottom w:val="none" w:sz="0" w:space="0" w:color="auto"/>
            <w:right w:val="none" w:sz="0" w:space="0" w:color="auto"/>
          </w:divBdr>
        </w:div>
        <w:div w:id="141237215">
          <w:marLeft w:val="480"/>
          <w:marRight w:val="0"/>
          <w:marTop w:val="0"/>
          <w:marBottom w:val="0"/>
          <w:divBdr>
            <w:top w:val="none" w:sz="0" w:space="0" w:color="auto"/>
            <w:left w:val="none" w:sz="0" w:space="0" w:color="auto"/>
            <w:bottom w:val="none" w:sz="0" w:space="0" w:color="auto"/>
            <w:right w:val="none" w:sz="0" w:space="0" w:color="auto"/>
          </w:divBdr>
        </w:div>
        <w:div w:id="1478568669">
          <w:marLeft w:val="480"/>
          <w:marRight w:val="0"/>
          <w:marTop w:val="0"/>
          <w:marBottom w:val="0"/>
          <w:divBdr>
            <w:top w:val="none" w:sz="0" w:space="0" w:color="auto"/>
            <w:left w:val="none" w:sz="0" w:space="0" w:color="auto"/>
            <w:bottom w:val="none" w:sz="0" w:space="0" w:color="auto"/>
            <w:right w:val="none" w:sz="0" w:space="0" w:color="auto"/>
          </w:divBdr>
        </w:div>
        <w:div w:id="1670060832">
          <w:marLeft w:val="480"/>
          <w:marRight w:val="0"/>
          <w:marTop w:val="0"/>
          <w:marBottom w:val="0"/>
          <w:divBdr>
            <w:top w:val="none" w:sz="0" w:space="0" w:color="auto"/>
            <w:left w:val="none" w:sz="0" w:space="0" w:color="auto"/>
            <w:bottom w:val="none" w:sz="0" w:space="0" w:color="auto"/>
            <w:right w:val="none" w:sz="0" w:space="0" w:color="auto"/>
          </w:divBdr>
        </w:div>
        <w:div w:id="520707349">
          <w:marLeft w:val="480"/>
          <w:marRight w:val="0"/>
          <w:marTop w:val="0"/>
          <w:marBottom w:val="0"/>
          <w:divBdr>
            <w:top w:val="none" w:sz="0" w:space="0" w:color="auto"/>
            <w:left w:val="none" w:sz="0" w:space="0" w:color="auto"/>
            <w:bottom w:val="none" w:sz="0" w:space="0" w:color="auto"/>
            <w:right w:val="none" w:sz="0" w:space="0" w:color="auto"/>
          </w:divBdr>
        </w:div>
        <w:div w:id="585722489">
          <w:marLeft w:val="480"/>
          <w:marRight w:val="0"/>
          <w:marTop w:val="0"/>
          <w:marBottom w:val="0"/>
          <w:divBdr>
            <w:top w:val="none" w:sz="0" w:space="0" w:color="auto"/>
            <w:left w:val="none" w:sz="0" w:space="0" w:color="auto"/>
            <w:bottom w:val="none" w:sz="0" w:space="0" w:color="auto"/>
            <w:right w:val="none" w:sz="0" w:space="0" w:color="auto"/>
          </w:divBdr>
        </w:div>
        <w:div w:id="1410467601">
          <w:marLeft w:val="480"/>
          <w:marRight w:val="0"/>
          <w:marTop w:val="0"/>
          <w:marBottom w:val="0"/>
          <w:divBdr>
            <w:top w:val="none" w:sz="0" w:space="0" w:color="auto"/>
            <w:left w:val="none" w:sz="0" w:space="0" w:color="auto"/>
            <w:bottom w:val="none" w:sz="0" w:space="0" w:color="auto"/>
            <w:right w:val="none" w:sz="0" w:space="0" w:color="auto"/>
          </w:divBdr>
        </w:div>
        <w:div w:id="852382294">
          <w:marLeft w:val="480"/>
          <w:marRight w:val="0"/>
          <w:marTop w:val="0"/>
          <w:marBottom w:val="0"/>
          <w:divBdr>
            <w:top w:val="none" w:sz="0" w:space="0" w:color="auto"/>
            <w:left w:val="none" w:sz="0" w:space="0" w:color="auto"/>
            <w:bottom w:val="none" w:sz="0" w:space="0" w:color="auto"/>
            <w:right w:val="none" w:sz="0" w:space="0" w:color="auto"/>
          </w:divBdr>
        </w:div>
        <w:div w:id="1342077289">
          <w:marLeft w:val="480"/>
          <w:marRight w:val="0"/>
          <w:marTop w:val="0"/>
          <w:marBottom w:val="0"/>
          <w:divBdr>
            <w:top w:val="none" w:sz="0" w:space="0" w:color="auto"/>
            <w:left w:val="none" w:sz="0" w:space="0" w:color="auto"/>
            <w:bottom w:val="none" w:sz="0" w:space="0" w:color="auto"/>
            <w:right w:val="none" w:sz="0" w:space="0" w:color="auto"/>
          </w:divBdr>
        </w:div>
        <w:div w:id="1492286681">
          <w:marLeft w:val="480"/>
          <w:marRight w:val="0"/>
          <w:marTop w:val="0"/>
          <w:marBottom w:val="0"/>
          <w:divBdr>
            <w:top w:val="none" w:sz="0" w:space="0" w:color="auto"/>
            <w:left w:val="none" w:sz="0" w:space="0" w:color="auto"/>
            <w:bottom w:val="none" w:sz="0" w:space="0" w:color="auto"/>
            <w:right w:val="none" w:sz="0" w:space="0" w:color="auto"/>
          </w:divBdr>
        </w:div>
        <w:div w:id="1305964034">
          <w:marLeft w:val="480"/>
          <w:marRight w:val="0"/>
          <w:marTop w:val="0"/>
          <w:marBottom w:val="0"/>
          <w:divBdr>
            <w:top w:val="none" w:sz="0" w:space="0" w:color="auto"/>
            <w:left w:val="none" w:sz="0" w:space="0" w:color="auto"/>
            <w:bottom w:val="none" w:sz="0" w:space="0" w:color="auto"/>
            <w:right w:val="none" w:sz="0" w:space="0" w:color="auto"/>
          </w:divBdr>
        </w:div>
        <w:div w:id="1662193010">
          <w:marLeft w:val="480"/>
          <w:marRight w:val="0"/>
          <w:marTop w:val="0"/>
          <w:marBottom w:val="0"/>
          <w:divBdr>
            <w:top w:val="none" w:sz="0" w:space="0" w:color="auto"/>
            <w:left w:val="none" w:sz="0" w:space="0" w:color="auto"/>
            <w:bottom w:val="none" w:sz="0" w:space="0" w:color="auto"/>
            <w:right w:val="none" w:sz="0" w:space="0" w:color="auto"/>
          </w:divBdr>
        </w:div>
        <w:div w:id="1278367589">
          <w:marLeft w:val="480"/>
          <w:marRight w:val="0"/>
          <w:marTop w:val="0"/>
          <w:marBottom w:val="0"/>
          <w:divBdr>
            <w:top w:val="none" w:sz="0" w:space="0" w:color="auto"/>
            <w:left w:val="none" w:sz="0" w:space="0" w:color="auto"/>
            <w:bottom w:val="none" w:sz="0" w:space="0" w:color="auto"/>
            <w:right w:val="none" w:sz="0" w:space="0" w:color="auto"/>
          </w:divBdr>
        </w:div>
        <w:div w:id="1542207525">
          <w:marLeft w:val="480"/>
          <w:marRight w:val="0"/>
          <w:marTop w:val="0"/>
          <w:marBottom w:val="0"/>
          <w:divBdr>
            <w:top w:val="none" w:sz="0" w:space="0" w:color="auto"/>
            <w:left w:val="none" w:sz="0" w:space="0" w:color="auto"/>
            <w:bottom w:val="none" w:sz="0" w:space="0" w:color="auto"/>
            <w:right w:val="none" w:sz="0" w:space="0" w:color="auto"/>
          </w:divBdr>
        </w:div>
        <w:div w:id="201208157">
          <w:marLeft w:val="480"/>
          <w:marRight w:val="0"/>
          <w:marTop w:val="0"/>
          <w:marBottom w:val="0"/>
          <w:divBdr>
            <w:top w:val="none" w:sz="0" w:space="0" w:color="auto"/>
            <w:left w:val="none" w:sz="0" w:space="0" w:color="auto"/>
            <w:bottom w:val="none" w:sz="0" w:space="0" w:color="auto"/>
            <w:right w:val="none" w:sz="0" w:space="0" w:color="auto"/>
          </w:divBdr>
        </w:div>
        <w:div w:id="1397243648">
          <w:marLeft w:val="480"/>
          <w:marRight w:val="0"/>
          <w:marTop w:val="0"/>
          <w:marBottom w:val="0"/>
          <w:divBdr>
            <w:top w:val="none" w:sz="0" w:space="0" w:color="auto"/>
            <w:left w:val="none" w:sz="0" w:space="0" w:color="auto"/>
            <w:bottom w:val="none" w:sz="0" w:space="0" w:color="auto"/>
            <w:right w:val="none" w:sz="0" w:space="0" w:color="auto"/>
          </w:divBdr>
        </w:div>
        <w:div w:id="104469046">
          <w:marLeft w:val="480"/>
          <w:marRight w:val="0"/>
          <w:marTop w:val="0"/>
          <w:marBottom w:val="0"/>
          <w:divBdr>
            <w:top w:val="none" w:sz="0" w:space="0" w:color="auto"/>
            <w:left w:val="none" w:sz="0" w:space="0" w:color="auto"/>
            <w:bottom w:val="none" w:sz="0" w:space="0" w:color="auto"/>
            <w:right w:val="none" w:sz="0" w:space="0" w:color="auto"/>
          </w:divBdr>
        </w:div>
        <w:div w:id="468136724">
          <w:marLeft w:val="480"/>
          <w:marRight w:val="0"/>
          <w:marTop w:val="0"/>
          <w:marBottom w:val="0"/>
          <w:divBdr>
            <w:top w:val="none" w:sz="0" w:space="0" w:color="auto"/>
            <w:left w:val="none" w:sz="0" w:space="0" w:color="auto"/>
            <w:bottom w:val="none" w:sz="0" w:space="0" w:color="auto"/>
            <w:right w:val="none" w:sz="0" w:space="0" w:color="auto"/>
          </w:divBdr>
        </w:div>
        <w:div w:id="685718440">
          <w:marLeft w:val="480"/>
          <w:marRight w:val="0"/>
          <w:marTop w:val="0"/>
          <w:marBottom w:val="0"/>
          <w:divBdr>
            <w:top w:val="none" w:sz="0" w:space="0" w:color="auto"/>
            <w:left w:val="none" w:sz="0" w:space="0" w:color="auto"/>
            <w:bottom w:val="none" w:sz="0" w:space="0" w:color="auto"/>
            <w:right w:val="none" w:sz="0" w:space="0" w:color="auto"/>
          </w:divBdr>
        </w:div>
        <w:div w:id="995886944">
          <w:marLeft w:val="480"/>
          <w:marRight w:val="0"/>
          <w:marTop w:val="0"/>
          <w:marBottom w:val="0"/>
          <w:divBdr>
            <w:top w:val="none" w:sz="0" w:space="0" w:color="auto"/>
            <w:left w:val="none" w:sz="0" w:space="0" w:color="auto"/>
            <w:bottom w:val="none" w:sz="0" w:space="0" w:color="auto"/>
            <w:right w:val="none" w:sz="0" w:space="0" w:color="auto"/>
          </w:divBdr>
        </w:div>
        <w:div w:id="2096317743">
          <w:marLeft w:val="480"/>
          <w:marRight w:val="0"/>
          <w:marTop w:val="0"/>
          <w:marBottom w:val="0"/>
          <w:divBdr>
            <w:top w:val="none" w:sz="0" w:space="0" w:color="auto"/>
            <w:left w:val="none" w:sz="0" w:space="0" w:color="auto"/>
            <w:bottom w:val="none" w:sz="0" w:space="0" w:color="auto"/>
            <w:right w:val="none" w:sz="0" w:space="0" w:color="auto"/>
          </w:divBdr>
        </w:div>
        <w:div w:id="1122068844">
          <w:marLeft w:val="480"/>
          <w:marRight w:val="0"/>
          <w:marTop w:val="0"/>
          <w:marBottom w:val="0"/>
          <w:divBdr>
            <w:top w:val="none" w:sz="0" w:space="0" w:color="auto"/>
            <w:left w:val="none" w:sz="0" w:space="0" w:color="auto"/>
            <w:bottom w:val="none" w:sz="0" w:space="0" w:color="auto"/>
            <w:right w:val="none" w:sz="0" w:space="0" w:color="auto"/>
          </w:divBdr>
        </w:div>
        <w:div w:id="76559863">
          <w:marLeft w:val="480"/>
          <w:marRight w:val="0"/>
          <w:marTop w:val="0"/>
          <w:marBottom w:val="0"/>
          <w:divBdr>
            <w:top w:val="none" w:sz="0" w:space="0" w:color="auto"/>
            <w:left w:val="none" w:sz="0" w:space="0" w:color="auto"/>
            <w:bottom w:val="none" w:sz="0" w:space="0" w:color="auto"/>
            <w:right w:val="none" w:sz="0" w:space="0" w:color="auto"/>
          </w:divBdr>
        </w:div>
        <w:div w:id="1465000824">
          <w:marLeft w:val="480"/>
          <w:marRight w:val="0"/>
          <w:marTop w:val="0"/>
          <w:marBottom w:val="0"/>
          <w:divBdr>
            <w:top w:val="none" w:sz="0" w:space="0" w:color="auto"/>
            <w:left w:val="none" w:sz="0" w:space="0" w:color="auto"/>
            <w:bottom w:val="none" w:sz="0" w:space="0" w:color="auto"/>
            <w:right w:val="none" w:sz="0" w:space="0" w:color="auto"/>
          </w:divBdr>
        </w:div>
        <w:div w:id="1151870426">
          <w:marLeft w:val="480"/>
          <w:marRight w:val="0"/>
          <w:marTop w:val="0"/>
          <w:marBottom w:val="0"/>
          <w:divBdr>
            <w:top w:val="none" w:sz="0" w:space="0" w:color="auto"/>
            <w:left w:val="none" w:sz="0" w:space="0" w:color="auto"/>
            <w:bottom w:val="none" w:sz="0" w:space="0" w:color="auto"/>
            <w:right w:val="none" w:sz="0" w:space="0" w:color="auto"/>
          </w:divBdr>
        </w:div>
        <w:div w:id="1086995672">
          <w:marLeft w:val="480"/>
          <w:marRight w:val="0"/>
          <w:marTop w:val="0"/>
          <w:marBottom w:val="0"/>
          <w:divBdr>
            <w:top w:val="none" w:sz="0" w:space="0" w:color="auto"/>
            <w:left w:val="none" w:sz="0" w:space="0" w:color="auto"/>
            <w:bottom w:val="none" w:sz="0" w:space="0" w:color="auto"/>
            <w:right w:val="none" w:sz="0" w:space="0" w:color="auto"/>
          </w:divBdr>
        </w:div>
        <w:div w:id="830485081">
          <w:marLeft w:val="480"/>
          <w:marRight w:val="0"/>
          <w:marTop w:val="0"/>
          <w:marBottom w:val="0"/>
          <w:divBdr>
            <w:top w:val="none" w:sz="0" w:space="0" w:color="auto"/>
            <w:left w:val="none" w:sz="0" w:space="0" w:color="auto"/>
            <w:bottom w:val="none" w:sz="0" w:space="0" w:color="auto"/>
            <w:right w:val="none" w:sz="0" w:space="0" w:color="auto"/>
          </w:divBdr>
        </w:div>
        <w:div w:id="194463002">
          <w:marLeft w:val="480"/>
          <w:marRight w:val="0"/>
          <w:marTop w:val="0"/>
          <w:marBottom w:val="0"/>
          <w:divBdr>
            <w:top w:val="none" w:sz="0" w:space="0" w:color="auto"/>
            <w:left w:val="none" w:sz="0" w:space="0" w:color="auto"/>
            <w:bottom w:val="none" w:sz="0" w:space="0" w:color="auto"/>
            <w:right w:val="none" w:sz="0" w:space="0" w:color="auto"/>
          </w:divBdr>
        </w:div>
        <w:div w:id="38208846">
          <w:marLeft w:val="480"/>
          <w:marRight w:val="0"/>
          <w:marTop w:val="0"/>
          <w:marBottom w:val="0"/>
          <w:divBdr>
            <w:top w:val="none" w:sz="0" w:space="0" w:color="auto"/>
            <w:left w:val="none" w:sz="0" w:space="0" w:color="auto"/>
            <w:bottom w:val="none" w:sz="0" w:space="0" w:color="auto"/>
            <w:right w:val="none" w:sz="0" w:space="0" w:color="auto"/>
          </w:divBdr>
        </w:div>
        <w:div w:id="173804346">
          <w:marLeft w:val="480"/>
          <w:marRight w:val="0"/>
          <w:marTop w:val="0"/>
          <w:marBottom w:val="0"/>
          <w:divBdr>
            <w:top w:val="none" w:sz="0" w:space="0" w:color="auto"/>
            <w:left w:val="none" w:sz="0" w:space="0" w:color="auto"/>
            <w:bottom w:val="none" w:sz="0" w:space="0" w:color="auto"/>
            <w:right w:val="none" w:sz="0" w:space="0" w:color="auto"/>
          </w:divBdr>
        </w:div>
        <w:div w:id="1071853930">
          <w:marLeft w:val="480"/>
          <w:marRight w:val="0"/>
          <w:marTop w:val="0"/>
          <w:marBottom w:val="0"/>
          <w:divBdr>
            <w:top w:val="none" w:sz="0" w:space="0" w:color="auto"/>
            <w:left w:val="none" w:sz="0" w:space="0" w:color="auto"/>
            <w:bottom w:val="none" w:sz="0" w:space="0" w:color="auto"/>
            <w:right w:val="none" w:sz="0" w:space="0" w:color="auto"/>
          </w:divBdr>
        </w:div>
        <w:div w:id="1037513188">
          <w:marLeft w:val="480"/>
          <w:marRight w:val="0"/>
          <w:marTop w:val="0"/>
          <w:marBottom w:val="0"/>
          <w:divBdr>
            <w:top w:val="none" w:sz="0" w:space="0" w:color="auto"/>
            <w:left w:val="none" w:sz="0" w:space="0" w:color="auto"/>
            <w:bottom w:val="none" w:sz="0" w:space="0" w:color="auto"/>
            <w:right w:val="none" w:sz="0" w:space="0" w:color="auto"/>
          </w:divBdr>
        </w:div>
        <w:div w:id="18168405">
          <w:marLeft w:val="480"/>
          <w:marRight w:val="0"/>
          <w:marTop w:val="0"/>
          <w:marBottom w:val="0"/>
          <w:divBdr>
            <w:top w:val="none" w:sz="0" w:space="0" w:color="auto"/>
            <w:left w:val="none" w:sz="0" w:space="0" w:color="auto"/>
            <w:bottom w:val="none" w:sz="0" w:space="0" w:color="auto"/>
            <w:right w:val="none" w:sz="0" w:space="0" w:color="auto"/>
          </w:divBdr>
        </w:div>
        <w:div w:id="1911302740">
          <w:marLeft w:val="480"/>
          <w:marRight w:val="0"/>
          <w:marTop w:val="0"/>
          <w:marBottom w:val="0"/>
          <w:divBdr>
            <w:top w:val="none" w:sz="0" w:space="0" w:color="auto"/>
            <w:left w:val="none" w:sz="0" w:space="0" w:color="auto"/>
            <w:bottom w:val="none" w:sz="0" w:space="0" w:color="auto"/>
            <w:right w:val="none" w:sz="0" w:space="0" w:color="auto"/>
          </w:divBdr>
        </w:div>
        <w:div w:id="1698922356">
          <w:marLeft w:val="480"/>
          <w:marRight w:val="0"/>
          <w:marTop w:val="0"/>
          <w:marBottom w:val="0"/>
          <w:divBdr>
            <w:top w:val="none" w:sz="0" w:space="0" w:color="auto"/>
            <w:left w:val="none" w:sz="0" w:space="0" w:color="auto"/>
            <w:bottom w:val="none" w:sz="0" w:space="0" w:color="auto"/>
            <w:right w:val="none" w:sz="0" w:space="0" w:color="auto"/>
          </w:divBdr>
        </w:div>
        <w:div w:id="771899994">
          <w:marLeft w:val="480"/>
          <w:marRight w:val="0"/>
          <w:marTop w:val="0"/>
          <w:marBottom w:val="0"/>
          <w:divBdr>
            <w:top w:val="none" w:sz="0" w:space="0" w:color="auto"/>
            <w:left w:val="none" w:sz="0" w:space="0" w:color="auto"/>
            <w:bottom w:val="none" w:sz="0" w:space="0" w:color="auto"/>
            <w:right w:val="none" w:sz="0" w:space="0" w:color="auto"/>
          </w:divBdr>
        </w:div>
        <w:div w:id="215510047">
          <w:marLeft w:val="480"/>
          <w:marRight w:val="0"/>
          <w:marTop w:val="0"/>
          <w:marBottom w:val="0"/>
          <w:divBdr>
            <w:top w:val="none" w:sz="0" w:space="0" w:color="auto"/>
            <w:left w:val="none" w:sz="0" w:space="0" w:color="auto"/>
            <w:bottom w:val="none" w:sz="0" w:space="0" w:color="auto"/>
            <w:right w:val="none" w:sz="0" w:space="0" w:color="auto"/>
          </w:divBdr>
        </w:div>
        <w:div w:id="321087038">
          <w:marLeft w:val="480"/>
          <w:marRight w:val="0"/>
          <w:marTop w:val="0"/>
          <w:marBottom w:val="0"/>
          <w:divBdr>
            <w:top w:val="none" w:sz="0" w:space="0" w:color="auto"/>
            <w:left w:val="none" w:sz="0" w:space="0" w:color="auto"/>
            <w:bottom w:val="none" w:sz="0" w:space="0" w:color="auto"/>
            <w:right w:val="none" w:sz="0" w:space="0" w:color="auto"/>
          </w:divBdr>
        </w:div>
        <w:div w:id="152961839">
          <w:marLeft w:val="480"/>
          <w:marRight w:val="0"/>
          <w:marTop w:val="0"/>
          <w:marBottom w:val="0"/>
          <w:divBdr>
            <w:top w:val="none" w:sz="0" w:space="0" w:color="auto"/>
            <w:left w:val="none" w:sz="0" w:space="0" w:color="auto"/>
            <w:bottom w:val="none" w:sz="0" w:space="0" w:color="auto"/>
            <w:right w:val="none" w:sz="0" w:space="0" w:color="auto"/>
          </w:divBdr>
        </w:div>
        <w:div w:id="538666732">
          <w:marLeft w:val="480"/>
          <w:marRight w:val="0"/>
          <w:marTop w:val="0"/>
          <w:marBottom w:val="0"/>
          <w:divBdr>
            <w:top w:val="none" w:sz="0" w:space="0" w:color="auto"/>
            <w:left w:val="none" w:sz="0" w:space="0" w:color="auto"/>
            <w:bottom w:val="none" w:sz="0" w:space="0" w:color="auto"/>
            <w:right w:val="none" w:sz="0" w:space="0" w:color="auto"/>
          </w:divBdr>
        </w:div>
        <w:div w:id="412748475">
          <w:marLeft w:val="480"/>
          <w:marRight w:val="0"/>
          <w:marTop w:val="0"/>
          <w:marBottom w:val="0"/>
          <w:divBdr>
            <w:top w:val="none" w:sz="0" w:space="0" w:color="auto"/>
            <w:left w:val="none" w:sz="0" w:space="0" w:color="auto"/>
            <w:bottom w:val="none" w:sz="0" w:space="0" w:color="auto"/>
            <w:right w:val="none" w:sz="0" w:space="0" w:color="auto"/>
          </w:divBdr>
        </w:div>
        <w:div w:id="1117678749">
          <w:marLeft w:val="480"/>
          <w:marRight w:val="0"/>
          <w:marTop w:val="0"/>
          <w:marBottom w:val="0"/>
          <w:divBdr>
            <w:top w:val="none" w:sz="0" w:space="0" w:color="auto"/>
            <w:left w:val="none" w:sz="0" w:space="0" w:color="auto"/>
            <w:bottom w:val="none" w:sz="0" w:space="0" w:color="auto"/>
            <w:right w:val="none" w:sz="0" w:space="0" w:color="auto"/>
          </w:divBdr>
        </w:div>
        <w:div w:id="1552377132">
          <w:marLeft w:val="480"/>
          <w:marRight w:val="0"/>
          <w:marTop w:val="0"/>
          <w:marBottom w:val="0"/>
          <w:divBdr>
            <w:top w:val="none" w:sz="0" w:space="0" w:color="auto"/>
            <w:left w:val="none" w:sz="0" w:space="0" w:color="auto"/>
            <w:bottom w:val="none" w:sz="0" w:space="0" w:color="auto"/>
            <w:right w:val="none" w:sz="0" w:space="0" w:color="auto"/>
          </w:divBdr>
        </w:div>
        <w:div w:id="1972399905">
          <w:marLeft w:val="480"/>
          <w:marRight w:val="0"/>
          <w:marTop w:val="0"/>
          <w:marBottom w:val="0"/>
          <w:divBdr>
            <w:top w:val="none" w:sz="0" w:space="0" w:color="auto"/>
            <w:left w:val="none" w:sz="0" w:space="0" w:color="auto"/>
            <w:bottom w:val="none" w:sz="0" w:space="0" w:color="auto"/>
            <w:right w:val="none" w:sz="0" w:space="0" w:color="auto"/>
          </w:divBdr>
        </w:div>
        <w:div w:id="1690371501">
          <w:marLeft w:val="480"/>
          <w:marRight w:val="0"/>
          <w:marTop w:val="0"/>
          <w:marBottom w:val="0"/>
          <w:divBdr>
            <w:top w:val="none" w:sz="0" w:space="0" w:color="auto"/>
            <w:left w:val="none" w:sz="0" w:space="0" w:color="auto"/>
            <w:bottom w:val="none" w:sz="0" w:space="0" w:color="auto"/>
            <w:right w:val="none" w:sz="0" w:space="0" w:color="auto"/>
          </w:divBdr>
        </w:div>
        <w:div w:id="1442644537">
          <w:marLeft w:val="480"/>
          <w:marRight w:val="0"/>
          <w:marTop w:val="0"/>
          <w:marBottom w:val="0"/>
          <w:divBdr>
            <w:top w:val="none" w:sz="0" w:space="0" w:color="auto"/>
            <w:left w:val="none" w:sz="0" w:space="0" w:color="auto"/>
            <w:bottom w:val="none" w:sz="0" w:space="0" w:color="auto"/>
            <w:right w:val="none" w:sz="0" w:space="0" w:color="auto"/>
          </w:divBdr>
        </w:div>
        <w:div w:id="1498958148">
          <w:marLeft w:val="480"/>
          <w:marRight w:val="0"/>
          <w:marTop w:val="0"/>
          <w:marBottom w:val="0"/>
          <w:divBdr>
            <w:top w:val="none" w:sz="0" w:space="0" w:color="auto"/>
            <w:left w:val="none" w:sz="0" w:space="0" w:color="auto"/>
            <w:bottom w:val="none" w:sz="0" w:space="0" w:color="auto"/>
            <w:right w:val="none" w:sz="0" w:space="0" w:color="auto"/>
          </w:divBdr>
        </w:div>
        <w:div w:id="1494102326">
          <w:marLeft w:val="480"/>
          <w:marRight w:val="0"/>
          <w:marTop w:val="0"/>
          <w:marBottom w:val="0"/>
          <w:divBdr>
            <w:top w:val="none" w:sz="0" w:space="0" w:color="auto"/>
            <w:left w:val="none" w:sz="0" w:space="0" w:color="auto"/>
            <w:bottom w:val="none" w:sz="0" w:space="0" w:color="auto"/>
            <w:right w:val="none" w:sz="0" w:space="0" w:color="auto"/>
          </w:divBdr>
        </w:div>
        <w:div w:id="2025935239">
          <w:marLeft w:val="480"/>
          <w:marRight w:val="0"/>
          <w:marTop w:val="0"/>
          <w:marBottom w:val="0"/>
          <w:divBdr>
            <w:top w:val="none" w:sz="0" w:space="0" w:color="auto"/>
            <w:left w:val="none" w:sz="0" w:space="0" w:color="auto"/>
            <w:bottom w:val="none" w:sz="0" w:space="0" w:color="auto"/>
            <w:right w:val="none" w:sz="0" w:space="0" w:color="auto"/>
          </w:divBdr>
        </w:div>
        <w:div w:id="1034692182">
          <w:marLeft w:val="480"/>
          <w:marRight w:val="0"/>
          <w:marTop w:val="0"/>
          <w:marBottom w:val="0"/>
          <w:divBdr>
            <w:top w:val="none" w:sz="0" w:space="0" w:color="auto"/>
            <w:left w:val="none" w:sz="0" w:space="0" w:color="auto"/>
            <w:bottom w:val="none" w:sz="0" w:space="0" w:color="auto"/>
            <w:right w:val="none" w:sz="0" w:space="0" w:color="auto"/>
          </w:divBdr>
        </w:div>
        <w:div w:id="1307976070">
          <w:marLeft w:val="480"/>
          <w:marRight w:val="0"/>
          <w:marTop w:val="0"/>
          <w:marBottom w:val="0"/>
          <w:divBdr>
            <w:top w:val="none" w:sz="0" w:space="0" w:color="auto"/>
            <w:left w:val="none" w:sz="0" w:space="0" w:color="auto"/>
            <w:bottom w:val="none" w:sz="0" w:space="0" w:color="auto"/>
            <w:right w:val="none" w:sz="0" w:space="0" w:color="auto"/>
          </w:divBdr>
        </w:div>
        <w:div w:id="878204384">
          <w:marLeft w:val="480"/>
          <w:marRight w:val="0"/>
          <w:marTop w:val="0"/>
          <w:marBottom w:val="0"/>
          <w:divBdr>
            <w:top w:val="none" w:sz="0" w:space="0" w:color="auto"/>
            <w:left w:val="none" w:sz="0" w:space="0" w:color="auto"/>
            <w:bottom w:val="none" w:sz="0" w:space="0" w:color="auto"/>
            <w:right w:val="none" w:sz="0" w:space="0" w:color="auto"/>
          </w:divBdr>
        </w:div>
        <w:div w:id="482547162">
          <w:marLeft w:val="480"/>
          <w:marRight w:val="0"/>
          <w:marTop w:val="0"/>
          <w:marBottom w:val="0"/>
          <w:divBdr>
            <w:top w:val="none" w:sz="0" w:space="0" w:color="auto"/>
            <w:left w:val="none" w:sz="0" w:space="0" w:color="auto"/>
            <w:bottom w:val="none" w:sz="0" w:space="0" w:color="auto"/>
            <w:right w:val="none" w:sz="0" w:space="0" w:color="auto"/>
          </w:divBdr>
        </w:div>
        <w:div w:id="1485782653">
          <w:marLeft w:val="480"/>
          <w:marRight w:val="0"/>
          <w:marTop w:val="0"/>
          <w:marBottom w:val="0"/>
          <w:divBdr>
            <w:top w:val="none" w:sz="0" w:space="0" w:color="auto"/>
            <w:left w:val="none" w:sz="0" w:space="0" w:color="auto"/>
            <w:bottom w:val="none" w:sz="0" w:space="0" w:color="auto"/>
            <w:right w:val="none" w:sz="0" w:space="0" w:color="auto"/>
          </w:divBdr>
        </w:div>
        <w:div w:id="1286618999">
          <w:marLeft w:val="480"/>
          <w:marRight w:val="0"/>
          <w:marTop w:val="0"/>
          <w:marBottom w:val="0"/>
          <w:divBdr>
            <w:top w:val="none" w:sz="0" w:space="0" w:color="auto"/>
            <w:left w:val="none" w:sz="0" w:space="0" w:color="auto"/>
            <w:bottom w:val="none" w:sz="0" w:space="0" w:color="auto"/>
            <w:right w:val="none" w:sz="0" w:space="0" w:color="auto"/>
          </w:divBdr>
        </w:div>
        <w:div w:id="1468546838">
          <w:marLeft w:val="480"/>
          <w:marRight w:val="0"/>
          <w:marTop w:val="0"/>
          <w:marBottom w:val="0"/>
          <w:divBdr>
            <w:top w:val="none" w:sz="0" w:space="0" w:color="auto"/>
            <w:left w:val="none" w:sz="0" w:space="0" w:color="auto"/>
            <w:bottom w:val="none" w:sz="0" w:space="0" w:color="auto"/>
            <w:right w:val="none" w:sz="0" w:space="0" w:color="auto"/>
          </w:divBdr>
        </w:div>
        <w:div w:id="1529903111">
          <w:marLeft w:val="480"/>
          <w:marRight w:val="0"/>
          <w:marTop w:val="0"/>
          <w:marBottom w:val="0"/>
          <w:divBdr>
            <w:top w:val="none" w:sz="0" w:space="0" w:color="auto"/>
            <w:left w:val="none" w:sz="0" w:space="0" w:color="auto"/>
            <w:bottom w:val="none" w:sz="0" w:space="0" w:color="auto"/>
            <w:right w:val="none" w:sz="0" w:space="0" w:color="auto"/>
          </w:divBdr>
        </w:div>
        <w:div w:id="1186212499">
          <w:marLeft w:val="480"/>
          <w:marRight w:val="0"/>
          <w:marTop w:val="0"/>
          <w:marBottom w:val="0"/>
          <w:divBdr>
            <w:top w:val="none" w:sz="0" w:space="0" w:color="auto"/>
            <w:left w:val="none" w:sz="0" w:space="0" w:color="auto"/>
            <w:bottom w:val="none" w:sz="0" w:space="0" w:color="auto"/>
            <w:right w:val="none" w:sz="0" w:space="0" w:color="auto"/>
          </w:divBdr>
        </w:div>
        <w:div w:id="1361008580">
          <w:marLeft w:val="480"/>
          <w:marRight w:val="0"/>
          <w:marTop w:val="0"/>
          <w:marBottom w:val="0"/>
          <w:divBdr>
            <w:top w:val="none" w:sz="0" w:space="0" w:color="auto"/>
            <w:left w:val="none" w:sz="0" w:space="0" w:color="auto"/>
            <w:bottom w:val="none" w:sz="0" w:space="0" w:color="auto"/>
            <w:right w:val="none" w:sz="0" w:space="0" w:color="auto"/>
          </w:divBdr>
        </w:div>
      </w:divsChild>
    </w:div>
    <w:div w:id="214704788">
      <w:bodyDiv w:val="1"/>
      <w:marLeft w:val="0"/>
      <w:marRight w:val="0"/>
      <w:marTop w:val="0"/>
      <w:marBottom w:val="0"/>
      <w:divBdr>
        <w:top w:val="none" w:sz="0" w:space="0" w:color="auto"/>
        <w:left w:val="none" w:sz="0" w:space="0" w:color="auto"/>
        <w:bottom w:val="none" w:sz="0" w:space="0" w:color="auto"/>
        <w:right w:val="none" w:sz="0" w:space="0" w:color="auto"/>
      </w:divBdr>
    </w:div>
    <w:div w:id="216552177">
      <w:bodyDiv w:val="1"/>
      <w:marLeft w:val="0"/>
      <w:marRight w:val="0"/>
      <w:marTop w:val="0"/>
      <w:marBottom w:val="0"/>
      <w:divBdr>
        <w:top w:val="none" w:sz="0" w:space="0" w:color="auto"/>
        <w:left w:val="none" w:sz="0" w:space="0" w:color="auto"/>
        <w:bottom w:val="none" w:sz="0" w:space="0" w:color="auto"/>
        <w:right w:val="none" w:sz="0" w:space="0" w:color="auto"/>
      </w:divBdr>
    </w:div>
    <w:div w:id="218440388">
      <w:bodyDiv w:val="1"/>
      <w:marLeft w:val="0"/>
      <w:marRight w:val="0"/>
      <w:marTop w:val="0"/>
      <w:marBottom w:val="0"/>
      <w:divBdr>
        <w:top w:val="none" w:sz="0" w:space="0" w:color="auto"/>
        <w:left w:val="none" w:sz="0" w:space="0" w:color="auto"/>
        <w:bottom w:val="none" w:sz="0" w:space="0" w:color="auto"/>
        <w:right w:val="none" w:sz="0" w:space="0" w:color="auto"/>
      </w:divBdr>
    </w:div>
    <w:div w:id="219025300">
      <w:bodyDiv w:val="1"/>
      <w:marLeft w:val="0"/>
      <w:marRight w:val="0"/>
      <w:marTop w:val="0"/>
      <w:marBottom w:val="0"/>
      <w:divBdr>
        <w:top w:val="none" w:sz="0" w:space="0" w:color="auto"/>
        <w:left w:val="none" w:sz="0" w:space="0" w:color="auto"/>
        <w:bottom w:val="none" w:sz="0" w:space="0" w:color="auto"/>
        <w:right w:val="none" w:sz="0" w:space="0" w:color="auto"/>
      </w:divBdr>
    </w:div>
    <w:div w:id="219250445">
      <w:bodyDiv w:val="1"/>
      <w:marLeft w:val="0"/>
      <w:marRight w:val="0"/>
      <w:marTop w:val="0"/>
      <w:marBottom w:val="0"/>
      <w:divBdr>
        <w:top w:val="none" w:sz="0" w:space="0" w:color="auto"/>
        <w:left w:val="none" w:sz="0" w:space="0" w:color="auto"/>
        <w:bottom w:val="none" w:sz="0" w:space="0" w:color="auto"/>
        <w:right w:val="none" w:sz="0" w:space="0" w:color="auto"/>
      </w:divBdr>
    </w:div>
    <w:div w:id="221214440">
      <w:bodyDiv w:val="1"/>
      <w:marLeft w:val="0"/>
      <w:marRight w:val="0"/>
      <w:marTop w:val="0"/>
      <w:marBottom w:val="0"/>
      <w:divBdr>
        <w:top w:val="none" w:sz="0" w:space="0" w:color="auto"/>
        <w:left w:val="none" w:sz="0" w:space="0" w:color="auto"/>
        <w:bottom w:val="none" w:sz="0" w:space="0" w:color="auto"/>
        <w:right w:val="none" w:sz="0" w:space="0" w:color="auto"/>
      </w:divBdr>
    </w:div>
    <w:div w:id="221215337">
      <w:bodyDiv w:val="1"/>
      <w:marLeft w:val="0"/>
      <w:marRight w:val="0"/>
      <w:marTop w:val="0"/>
      <w:marBottom w:val="0"/>
      <w:divBdr>
        <w:top w:val="none" w:sz="0" w:space="0" w:color="auto"/>
        <w:left w:val="none" w:sz="0" w:space="0" w:color="auto"/>
        <w:bottom w:val="none" w:sz="0" w:space="0" w:color="auto"/>
        <w:right w:val="none" w:sz="0" w:space="0" w:color="auto"/>
      </w:divBdr>
    </w:div>
    <w:div w:id="224684629">
      <w:bodyDiv w:val="1"/>
      <w:marLeft w:val="0"/>
      <w:marRight w:val="0"/>
      <w:marTop w:val="0"/>
      <w:marBottom w:val="0"/>
      <w:divBdr>
        <w:top w:val="none" w:sz="0" w:space="0" w:color="auto"/>
        <w:left w:val="none" w:sz="0" w:space="0" w:color="auto"/>
        <w:bottom w:val="none" w:sz="0" w:space="0" w:color="auto"/>
        <w:right w:val="none" w:sz="0" w:space="0" w:color="auto"/>
      </w:divBdr>
    </w:div>
    <w:div w:id="224950579">
      <w:bodyDiv w:val="1"/>
      <w:marLeft w:val="0"/>
      <w:marRight w:val="0"/>
      <w:marTop w:val="0"/>
      <w:marBottom w:val="0"/>
      <w:divBdr>
        <w:top w:val="none" w:sz="0" w:space="0" w:color="auto"/>
        <w:left w:val="none" w:sz="0" w:space="0" w:color="auto"/>
        <w:bottom w:val="none" w:sz="0" w:space="0" w:color="auto"/>
        <w:right w:val="none" w:sz="0" w:space="0" w:color="auto"/>
      </w:divBdr>
    </w:div>
    <w:div w:id="230433133">
      <w:bodyDiv w:val="1"/>
      <w:marLeft w:val="0"/>
      <w:marRight w:val="0"/>
      <w:marTop w:val="0"/>
      <w:marBottom w:val="0"/>
      <w:divBdr>
        <w:top w:val="none" w:sz="0" w:space="0" w:color="auto"/>
        <w:left w:val="none" w:sz="0" w:space="0" w:color="auto"/>
        <w:bottom w:val="none" w:sz="0" w:space="0" w:color="auto"/>
        <w:right w:val="none" w:sz="0" w:space="0" w:color="auto"/>
      </w:divBdr>
    </w:div>
    <w:div w:id="234517723">
      <w:bodyDiv w:val="1"/>
      <w:marLeft w:val="0"/>
      <w:marRight w:val="0"/>
      <w:marTop w:val="0"/>
      <w:marBottom w:val="0"/>
      <w:divBdr>
        <w:top w:val="none" w:sz="0" w:space="0" w:color="auto"/>
        <w:left w:val="none" w:sz="0" w:space="0" w:color="auto"/>
        <w:bottom w:val="none" w:sz="0" w:space="0" w:color="auto"/>
        <w:right w:val="none" w:sz="0" w:space="0" w:color="auto"/>
      </w:divBdr>
    </w:div>
    <w:div w:id="235747396">
      <w:bodyDiv w:val="1"/>
      <w:marLeft w:val="0"/>
      <w:marRight w:val="0"/>
      <w:marTop w:val="0"/>
      <w:marBottom w:val="0"/>
      <w:divBdr>
        <w:top w:val="none" w:sz="0" w:space="0" w:color="auto"/>
        <w:left w:val="none" w:sz="0" w:space="0" w:color="auto"/>
        <w:bottom w:val="none" w:sz="0" w:space="0" w:color="auto"/>
        <w:right w:val="none" w:sz="0" w:space="0" w:color="auto"/>
      </w:divBdr>
    </w:div>
    <w:div w:id="238633952">
      <w:bodyDiv w:val="1"/>
      <w:marLeft w:val="0"/>
      <w:marRight w:val="0"/>
      <w:marTop w:val="0"/>
      <w:marBottom w:val="0"/>
      <w:divBdr>
        <w:top w:val="none" w:sz="0" w:space="0" w:color="auto"/>
        <w:left w:val="none" w:sz="0" w:space="0" w:color="auto"/>
        <w:bottom w:val="none" w:sz="0" w:space="0" w:color="auto"/>
        <w:right w:val="none" w:sz="0" w:space="0" w:color="auto"/>
      </w:divBdr>
    </w:div>
    <w:div w:id="241305185">
      <w:bodyDiv w:val="1"/>
      <w:marLeft w:val="0"/>
      <w:marRight w:val="0"/>
      <w:marTop w:val="0"/>
      <w:marBottom w:val="0"/>
      <w:divBdr>
        <w:top w:val="none" w:sz="0" w:space="0" w:color="auto"/>
        <w:left w:val="none" w:sz="0" w:space="0" w:color="auto"/>
        <w:bottom w:val="none" w:sz="0" w:space="0" w:color="auto"/>
        <w:right w:val="none" w:sz="0" w:space="0" w:color="auto"/>
      </w:divBdr>
    </w:div>
    <w:div w:id="241721882">
      <w:bodyDiv w:val="1"/>
      <w:marLeft w:val="0"/>
      <w:marRight w:val="0"/>
      <w:marTop w:val="0"/>
      <w:marBottom w:val="0"/>
      <w:divBdr>
        <w:top w:val="none" w:sz="0" w:space="0" w:color="auto"/>
        <w:left w:val="none" w:sz="0" w:space="0" w:color="auto"/>
        <w:bottom w:val="none" w:sz="0" w:space="0" w:color="auto"/>
        <w:right w:val="none" w:sz="0" w:space="0" w:color="auto"/>
      </w:divBdr>
    </w:div>
    <w:div w:id="247272046">
      <w:bodyDiv w:val="1"/>
      <w:marLeft w:val="0"/>
      <w:marRight w:val="0"/>
      <w:marTop w:val="0"/>
      <w:marBottom w:val="0"/>
      <w:divBdr>
        <w:top w:val="none" w:sz="0" w:space="0" w:color="auto"/>
        <w:left w:val="none" w:sz="0" w:space="0" w:color="auto"/>
        <w:bottom w:val="none" w:sz="0" w:space="0" w:color="auto"/>
        <w:right w:val="none" w:sz="0" w:space="0" w:color="auto"/>
      </w:divBdr>
    </w:div>
    <w:div w:id="247279052">
      <w:bodyDiv w:val="1"/>
      <w:marLeft w:val="0"/>
      <w:marRight w:val="0"/>
      <w:marTop w:val="0"/>
      <w:marBottom w:val="0"/>
      <w:divBdr>
        <w:top w:val="none" w:sz="0" w:space="0" w:color="auto"/>
        <w:left w:val="none" w:sz="0" w:space="0" w:color="auto"/>
        <w:bottom w:val="none" w:sz="0" w:space="0" w:color="auto"/>
        <w:right w:val="none" w:sz="0" w:space="0" w:color="auto"/>
      </w:divBdr>
    </w:div>
    <w:div w:id="248545276">
      <w:bodyDiv w:val="1"/>
      <w:marLeft w:val="0"/>
      <w:marRight w:val="0"/>
      <w:marTop w:val="0"/>
      <w:marBottom w:val="0"/>
      <w:divBdr>
        <w:top w:val="none" w:sz="0" w:space="0" w:color="auto"/>
        <w:left w:val="none" w:sz="0" w:space="0" w:color="auto"/>
        <w:bottom w:val="none" w:sz="0" w:space="0" w:color="auto"/>
        <w:right w:val="none" w:sz="0" w:space="0" w:color="auto"/>
      </w:divBdr>
    </w:div>
    <w:div w:id="249849605">
      <w:bodyDiv w:val="1"/>
      <w:marLeft w:val="0"/>
      <w:marRight w:val="0"/>
      <w:marTop w:val="0"/>
      <w:marBottom w:val="0"/>
      <w:divBdr>
        <w:top w:val="none" w:sz="0" w:space="0" w:color="auto"/>
        <w:left w:val="none" w:sz="0" w:space="0" w:color="auto"/>
        <w:bottom w:val="none" w:sz="0" w:space="0" w:color="auto"/>
        <w:right w:val="none" w:sz="0" w:space="0" w:color="auto"/>
      </w:divBdr>
    </w:div>
    <w:div w:id="251165259">
      <w:bodyDiv w:val="1"/>
      <w:marLeft w:val="0"/>
      <w:marRight w:val="0"/>
      <w:marTop w:val="0"/>
      <w:marBottom w:val="0"/>
      <w:divBdr>
        <w:top w:val="none" w:sz="0" w:space="0" w:color="auto"/>
        <w:left w:val="none" w:sz="0" w:space="0" w:color="auto"/>
        <w:bottom w:val="none" w:sz="0" w:space="0" w:color="auto"/>
        <w:right w:val="none" w:sz="0" w:space="0" w:color="auto"/>
      </w:divBdr>
    </w:div>
    <w:div w:id="252204380">
      <w:bodyDiv w:val="1"/>
      <w:marLeft w:val="0"/>
      <w:marRight w:val="0"/>
      <w:marTop w:val="0"/>
      <w:marBottom w:val="0"/>
      <w:divBdr>
        <w:top w:val="none" w:sz="0" w:space="0" w:color="auto"/>
        <w:left w:val="none" w:sz="0" w:space="0" w:color="auto"/>
        <w:bottom w:val="none" w:sz="0" w:space="0" w:color="auto"/>
        <w:right w:val="none" w:sz="0" w:space="0" w:color="auto"/>
      </w:divBdr>
    </w:div>
    <w:div w:id="252474963">
      <w:bodyDiv w:val="1"/>
      <w:marLeft w:val="0"/>
      <w:marRight w:val="0"/>
      <w:marTop w:val="0"/>
      <w:marBottom w:val="0"/>
      <w:divBdr>
        <w:top w:val="none" w:sz="0" w:space="0" w:color="auto"/>
        <w:left w:val="none" w:sz="0" w:space="0" w:color="auto"/>
        <w:bottom w:val="none" w:sz="0" w:space="0" w:color="auto"/>
        <w:right w:val="none" w:sz="0" w:space="0" w:color="auto"/>
      </w:divBdr>
      <w:divsChild>
        <w:div w:id="1354764528">
          <w:marLeft w:val="480"/>
          <w:marRight w:val="0"/>
          <w:marTop w:val="0"/>
          <w:marBottom w:val="0"/>
          <w:divBdr>
            <w:top w:val="none" w:sz="0" w:space="0" w:color="auto"/>
            <w:left w:val="none" w:sz="0" w:space="0" w:color="auto"/>
            <w:bottom w:val="none" w:sz="0" w:space="0" w:color="auto"/>
            <w:right w:val="none" w:sz="0" w:space="0" w:color="auto"/>
          </w:divBdr>
        </w:div>
        <w:div w:id="1650668782">
          <w:marLeft w:val="480"/>
          <w:marRight w:val="0"/>
          <w:marTop w:val="0"/>
          <w:marBottom w:val="0"/>
          <w:divBdr>
            <w:top w:val="none" w:sz="0" w:space="0" w:color="auto"/>
            <w:left w:val="none" w:sz="0" w:space="0" w:color="auto"/>
            <w:bottom w:val="none" w:sz="0" w:space="0" w:color="auto"/>
            <w:right w:val="none" w:sz="0" w:space="0" w:color="auto"/>
          </w:divBdr>
        </w:div>
        <w:div w:id="705639875">
          <w:marLeft w:val="480"/>
          <w:marRight w:val="0"/>
          <w:marTop w:val="0"/>
          <w:marBottom w:val="0"/>
          <w:divBdr>
            <w:top w:val="none" w:sz="0" w:space="0" w:color="auto"/>
            <w:left w:val="none" w:sz="0" w:space="0" w:color="auto"/>
            <w:bottom w:val="none" w:sz="0" w:space="0" w:color="auto"/>
            <w:right w:val="none" w:sz="0" w:space="0" w:color="auto"/>
          </w:divBdr>
        </w:div>
        <w:div w:id="4285284">
          <w:marLeft w:val="480"/>
          <w:marRight w:val="0"/>
          <w:marTop w:val="0"/>
          <w:marBottom w:val="0"/>
          <w:divBdr>
            <w:top w:val="none" w:sz="0" w:space="0" w:color="auto"/>
            <w:left w:val="none" w:sz="0" w:space="0" w:color="auto"/>
            <w:bottom w:val="none" w:sz="0" w:space="0" w:color="auto"/>
            <w:right w:val="none" w:sz="0" w:space="0" w:color="auto"/>
          </w:divBdr>
        </w:div>
        <w:div w:id="201674562">
          <w:marLeft w:val="480"/>
          <w:marRight w:val="0"/>
          <w:marTop w:val="0"/>
          <w:marBottom w:val="0"/>
          <w:divBdr>
            <w:top w:val="none" w:sz="0" w:space="0" w:color="auto"/>
            <w:left w:val="none" w:sz="0" w:space="0" w:color="auto"/>
            <w:bottom w:val="none" w:sz="0" w:space="0" w:color="auto"/>
            <w:right w:val="none" w:sz="0" w:space="0" w:color="auto"/>
          </w:divBdr>
        </w:div>
        <w:div w:id="966593805">
          <w:marLeft w:val="480"/>
          <w:marRight w:val="0"/>
          <w:marTop w:val="0"/>
          <w:marBottom w:val="0"/>
          <w:divBdr>
            <w:top w:val="none" w:sz="0" w:space="0" w:color="auto"/>
            <w:left w:val="none" w:sz="0" w:space="0" w:color="auto"/>
            <w:bottom w:val="none" w:sz="0" w:space="0" w:color="auto"/>
            <w:right w:val="none" w:sz="0" w:space="0" w:color="auto"/>
          </w:divBdr>
        </w:div>
        <w:div w:id="657802994">
          <w:marLeft w:val="480"/>
          <w:marRight w:val="0"/>
          <w:marTop w:val="0"/>
          <w:marBottom w:val="0"/>
          <w:divBdr>
            <w:top w:val="none" w:sz="0" w:space="0" w:color="auto"/>
            <w:left w:val="none" w:sz="0" w:space="0" w:color="auto"/>
            <w:bottom w:val="none" w:sz="0" w:space="0" w:color="auto"/>
            <w:right w:val="none" w:sz="0" w:space="0" w:color="auto"/>
          </w:divBdr>
        </w:div>
        <w:div w:id="1485776300">
          <w:marLeft w:val="480"/>
          <w:marRight w:val="0"/>
          <w:marTop w:val="0"/>
          <w:marBottom w:val="0"/>
          <w:divBdr>
            <w:top w:val="none" w:sz="0" w:space="0" w:color="auto"/>
            <w:left w:val="none" w:sz="0" w:space="0" w:color="auto"/>
            <w:bottom w:val="none" w:sz="0" w:space="0" w:color="auto"/>
            <w:right w:val="none" w:sz="0" w:space="0" w:color="auto"/>
          </w:divBdr>
        </w:div>
        <w:div w:id="1116873632">
          <w:marLeft w:val="480"/>
          <w:marRight w:val="0"/>
          <w:marTop w:val="0"/>
          <w:marBottom w:val="0"/>
          <w:divBdr>
            <w:top w:val="none" w:sz="0" w:space="0" w:color="auto"/>
            <w:left w:val="none" w:sz="0" w:space="0" w:color="auto"/>
            <w:bottom w:val="none" w:sz="0" w:space="0" w:color="auto"/>
            <w:right w:val="none" w:sz="0" w:space="0" w:color="auto"/>
          </w:divBdr>
        </w:div>
        <w:div w:id="1169907965">
          <w:marLeft w:val="480"/>
          <w:marRight w:val="0"/>
          <w:marTop w:val="0"/>
          <w:marBottom w:val="0"/>
          <w:divBdr>
            <w:top w:val="none" w:sz="0" w:space="0" w:color="auto"/>
            <w:left w:val="none" w:sz="0" w:space="0" w:color="auto"/>
            <w:bottom w:val="none" w:sz="0" w:space="0" w:color="auto"/>
            <w:right w:val="none" w:sz="0" w:space="0" w:color="auto"/>
          </w:divBdr>
        </w:div>
        <w:div w:id="1864588504">
          <w:marLeft w:val="480"/>
          <w:marRight w:val="0"/>
          <w:marTop w:val="0"/>
          <w:marBottom w:val="0"/>
          <w:divBdr>
            <w:top w:val="none" w:sz="0" w:space="0" w:color="auto"/>
            <w:left w:val="none" w:sz="0" w:space="0" w:color="auto"/>
            <w:bottom w:val="none" w:sz="0" w:space="0" w:color="auto"/>
            <w:right w:val="none" w:sz="0" w:space="0" w:color="auto"/>
          </w:divBdr>
        </w:div>
        <w:div w:id="1611159195">
          <w:marLeft w:val="480"/>
          <w:marRight w:val="0"/>
          <w:marTop w:val="0"/>
          <w:marBottom w:val="0"/>
          <w:divBdr>
            <w:top w:val="none" w:sz="0" w:space="0" w:color="auto"/>
            <w:left w:val="none" w:sz="0" w:space="0" w:color="auto"/>
            <w:bottom w:val="none" w:sz="0" w:space="0" w:color="auto"/>
            <w:right w:val="none" w:sz="0" w:space="0" w:color="auto"/>
          </w:divBdr>
        </w:div>
        <w:div w:id="361785985">
          <w:marLeft w:val="480"/>
          <w:marRight w:val="0"/>
          <w:marTop w:val="0"/>
          <w:marBottom w:val="0"/>
          <w:divBdr>
            <w:top w:val="none" w:sz="0" w:space="0" w:color="auto"/>
            <w:left w:val="none" w:sz="0" w:space="0" w:color="auto"/>
            <w:bottom w:val="none" w:sz="0" w:space="0" w:color="auto"/>
            <w:right w:val="none" w:sz="0" w:space="0" w:color="auto"/>
          </w:divBdr>
        </w:div>
        <w:div w:id="1895307373">
          <w:marLeft w:val="480"/>
          <w:marRight w:val="0"/>
          <w:marTop w:val="0"/>
          <w:marBottom w:val="0"/>
          <w:divBdr>
            <w:top w:val="none" w:sz="0" w:space="0" w:color="auto"/>
            <w:left w:val="none" w:sz="0" w:space="0" w:color="auto"/>
            <w:bottom w:val="none" w:sz="0" w:space="0" w:color="auto"/>
            <w:right w:val="none" w:sz="0" w:space="0" w:color="auto"/>
          </w:divBdr>
        </w:div>
        <w:div w:id="338583384">
          <w:marLeft w:val="480"/>
          <w:marRight w:val="0"/>
          <w:marTop w:val="0"/>
          <w:marBottom w:val="0"/>
          <w:divBdr>
            <w:top w:val="none" w:sz="0" w:space="0" w:color="auto"/>
            <w:left w:val="none" w:sz="0" w:space="0" w:color="auto"/>
            <w:bottom w:val="none" w:sz="0" w:space="0" w:color="auto"/>
            <w:right w:val="none" w:sz="0" w:space="0" w:color="auto"/>
          </w:divBdr>
        </w:div>
        <w:div w:id="1365135713">
          <w:marLeft w:val="480"/>
          <w:marRight w:val="0"/>
          <w:marTop w:val="0"/>
          <w:marBottom w:val="0"/>
          <w:divBdr>
            <w:top w:val="none" w:sz="0" w:space="0" w:color="auto"/>
            <w:left w:val="none" w:sz="0" w:space="0" w:color="auto"/>
            <w:bottom w:val="none" w:sz="0" w:space="0" w:color="auto"/>
            <w:right w:val="none" w:sz="0" w:space="0" w:color="auto"/>
          </w:divBdr>
        </w:div>
        <w:div w:id="536045685">
          <w:marLeft w:val="480"/>
          <w:marRight w:val="0"/>
          <w:marTop w:val="0"/>
          <w:marBottom w:val="0"/>
          <w:divBdr>
            <w:top w:val="none" w:sz="0" w:space="0" w:color="auto"/>
            <w:left w:val="none" w:sz="0" w:space="0" w:color="auto"/>
            <w:bottom w:val="none" w:sz="0" w:space="0" w:color="auto"/>
            <w:right w:val="none" w:sz="0" w:space="0" w:color="auto"/>
          </w:divBdr>
        </w:div>
        <w:div w:id="2130657287">
          <w:marLeft w:val="480"/>
          <w:marRight w:val="0"/>
          <w:marTop w:val="0"/>
          <w:marBottom w:val="0"/>
          <w:divBdr>
            <w:top w:val="none" w:sz="0" w:space="0" w:color="auto"/>
            <w:left w:val="none" w:sz="0" w:space="0" w:color="auto"/>
            <w:bottom w:val="none" w:sz="0" w:space="0" w:color="auto"/>
            <w:right w:val="none" w:sz="0" w:space="0" w:color="auto"/>
          </w:divBdr>
        </w:div>
        <w:div w:id="1911229515">
          <w:marLeft w:val="480"/>
          <w:marRight w:val="0"/>
          <w:marTop w:val="0"/>
          <w:marBottom w:val="0"/>
          <w:divBdr>
            <w:top w:val="none" w:sz="0" w:space="0" w:color="auto"/>
            <w:left w:val="none" w:sz="0" w:space="0" w:color="auto"/>
            <w:bottom w:val="none" w:sz="0" w:space="0" w:color="auto"/>
            <w:right w:val="none" w:sz="0" w:space="0" w:color="auto"/>
          </w:divBdr>
        </w:div>
        <w:div w:id="419522557">
          <w:marLeft w:val="480"/>
          <w:marRight w:val="0"/>
          <w:marTop w:val="0"/>
          <w:marBottom w:val="0"/>
          <w:divBdr>
            <w:top w:val="none" w:sz="0" w:space="0" w:color="auto"/>
            <w:left w:val="none" w:sz="0" w:space="0" w:color="auto"/>
            <w:bottom w:val="none" w:sz="0" w:space="0" w:color="auto"/>
            <w:right w:val="none" w:sz="0" w:space="0" w:color="auto"/>
          </w:divBdr>
        </w:div>
        <w:div w:id="2104492447">
          <w:marLeft w:val="480"/>
          <w:marRight w:val="0"/>
          <w:marTop w:val="0"/>
          <w:marBottom w:val="0"/>
          <w:divBdr>
            <w:top w:val="none" w:sz="0" w:space="0" w:color="auto"/>
            <w:left w:val="none" w:sz="0" w:space="0" w:color="auto"/>
            <w:bottom w:val="none" w:sz="0" w:space="0" w:color="auto"/>
            <w:right w:val="none" w:sz="0" w:space="0" w:color="auto"/>
          </w:divBdr>
        </w:div>
        <w:div w:id="821310837">
          <w:marLeft w:val="480"/>
          <w:marRight w:val="0"/>
          <w:marTop w:val="0"/>
          <w:marBottom w:val="0"/>
          <w:divBdr>
            <w:top w:val="none" w:sz="0" w:space="0" w:color="auto"/>
            <w:left w:val="none" w:sz="0" w:space="0" w:color="auto"/>
            <w:bottom w:val="none" w:sz="0" w:space="0" w:color="auto"/>
            <w:right w:val="none" w:sz="0" w:space="0" w:color="auto"/>
          </w:divBdr>
        </w:div>
        <w:div w:id="1620990494">
          <w:marLeft w:val="480"/>
          <w:marRight w:val="0"/>
          <w:marTop w:val="0"/>
          <w:marBottom w:val="0"/>
          <w:divBdr>
            <w:top w:val="none" w:sz="0" w:space="0" w:color="auto"/>
            <w:left w:val="none" w:sz="0" w:space="0" w:color="auto"/>
            <w:bottom w:val="none" w:sz="0" w:space="0" w:color="auto"/>
            <w:right w:val="none" w:sz="0" w:space="0" w:color="auto"/>
          </w:divBdr>
        </w:div>
        <w:div w:id="1109549841">
          <w:marLeft w:val="480"/>
          <w:marRight w:val="0"/>
          <w:marTop w:val="0"/>
          <w:marBottom w:val="0"/>
          <w:divBdr>
            <w:top w:val="none" w:sz="0" w:space="0" w:color="auto"/>
            <w:left w:val="none" w:sz="0" w:space="0" w:color="auto"/>
            <w:bottom w:val="none" w:sz="0" w:space="0" w:color="auto"/>
            <w:right w:val="none" w:sz="0" w:space="0" w:color="auto"/>
          </w:divBdr>
        </w:div>
        <w:div w:id="587349358">
          <w:marLeft w:val="480"/>
          <w:marRight w:val="0"/>
          <w:marTop w:val="0"/>
          <w:marBottom w:val="0"/>
          <w:divBdr>
            <w:top w:val="none" w:sz="0" w:space="0" w:color="auto"/>
            <w:left w:val="none" w:sz="0" w:space="0" w:color="auto"/>
            <w:bottom w:val="none" w:sz="0" w:space="0" w:color="auto"/>
            <w:right w:val="none" w:sz="0" w:space="0" w:color="auto"/>
          </w:divBdr>
        </w:div>
        <w:div w:id="987396164">
          <w:marLeft w:val="480"/>
          <w:marRight w:val="0"/>
          <w:marTop w:val="0"/>
          <w:marBottom w:val="0"/>
          <w:divBdr>
            <w:top w:val="none" w:sz="0" w:space="0" w:color="auto"/>
            <w:left w:val="none" w:sz="0" w:space="0" w:color="auto"/>
            <w:bottom w:val="none" w:sz="0" w:space="0" w:color="auto"/>
            <w:right w:val="none" w:sz="0" w:space="0" w:color="auto"/>
          </w:divBdr>
        </w:div>
        <w:div w:id="1810047128">
          <w:marLeft w:val="480"/>
          <w:marRight w:val="0"/>
          <w:marTop w:val="0"/>
          <w:marBottom w:val="0"/>
          <w:divBdr>
            <w:top w:val="none" w:sz="0" w:space="0" w:color="auto"/>
            <w:left w:val="none" w:sz="0" w:space="0" w:color="auto"/>
            <w:bottom w:val="none" w:sz="0" w:space="0" w:color="auto"/>
            <w:right w:val="none" w:sz="0" w:space="0" w:color="auto"/>
          </w:divBdr>
        </w:div>
        <w:div w:id="1739982014">
          <w:marLeft w:val="480"/>
          <w:marRight w:val="0"/>
          <w:marTop w:val="0"/>
          <w:marBottom w:val="0"/>
          <w:divBdr>
            <w:top w:val="none" w:sz="0" w:space="0" w:color="auto"/>
            <w:left w:val="none" w:sz="0" w:space="0" w:color="auto"/>
            <w:bottom w:val="none" w:sz="0" w:space="0" w:color="auto"/>
            <w:right w:val="none" w:sz="0" w:space="0" w:color="auto"/>
          </w:divBdr>
        </w:div>
        <w:div w:id="45183973">
          <w:marLeft w:val="480"/>
          <w:marRight w:val="0"/>
          <w:marTop w:val="0"/>
          <w:marBottom w:val="0"/>
          <w:divBdr>
            <w:top w:val="none" w:sz="0" w:space="0" w:color="auto"/>
            <w:left w:val="none" w:sz="0" w:space="0" w:color="auto"/>
            <w:bottom w:val="none" w:sz="0" w:space="0" w:color="auto"/>
            <w:right w:val="none" w:sz="0" w:space="0" w:color="auto"/>
          </w:divBdr>
        </w:div>
        <w:div w:id="1136525523">
          <w:marLeft w:val="480"/>
          <w:marRight w:val="0"/>
          <w:marTop w:val="0"/>
          <w:marBottom w:val="0"/>
          <w:divBdr>
            <w:top w:val="none" w:sz="0" w:space="0" w:color="auto"/>
            <w:left w:val="none" w:sz="0" w:space="0" w:color="auto"/>
            <w:bottom w:val="none" w:sz="0" w:space="0" w:color="auto"/>
            <w:right w:val="none" w:sz="0" w:space="0" w:color="auto"/>
          </w:divBdr>
        </w:div>
        <w:div w:id="562643134">
          <w:marLeft w:val="480"/>
          <w:marRight w:val="0"/>
          <w:marTop w:val="0"/>
          <w:marBottom w:val="0"/>
          <w:divBdr>
            <w:top w:val="none" w:sz="0" w:space="0" w:color="auto"/>
            <w:left w:val="none" w:sz="0" w:space="0" w:color="auto"/>
            <w:bottom w:val="none" w:sz="0" w:space="0" w:color="auto"/>
            <w:right w:val="none" w:sz="0" w:space="0" w:color="auto"/>
          </w:divBdr>
        </w:div>
        <w:div w:id="1403870810">
          <w:marLeft w:val="480"/>
          <w:marRight w:val="0"/>
          <w:marTop w:val="0"/>
          <w:marBottom w:val="0"/>
          <w:divBdr>
            <w:top w:val="none" w:sz="0" w:space="0" w:color="auto"/>
            <w:left w:val="none" w:sz="0" w:space="0" w:color="auto"/>
            <w:bottom w:val="none" w:sz="0" w:space="0" w:color="auto"/>
            <w:right w:val="none" w:sz="0" w:space="0" w:color="auto"/>
          </w:divBdr>
        </w:div>
        <w:div w:id="1497115547">
          <w:marLeft w:val="480"/>
          <w:marRight w:val="0"/>
          <w:marTop w:val="0"/>
          <w:marBottom w:val="0"/>
          <w:divBdr>
            <w:top w:val="none" w:sz="0" w:space="0" w:color="auto"/>
            <w:left w:val="none" w:sz="0" w:space="0" w:color="auto"/>
            <w:bottom w:val="none" w:sz="0" w:space="0" w:color="auto"/>
            <w:right w:val="none" w:sz="0" w:space="0" w:color="auto"/>
          </w:divBdr>
        </w:div>
        <w:div w:id="1794670023">
          <w:marLeft w:val="480"/>
          <w:marRight w:val="0"/>
          <w:marTop w:val="0"/>
          <w:marBottom w:val="0"/>
          <w:divBdr>
            <w:top w:val="none" w:sz="0" w:space="0" w:color="auto"/>
            <w:left w:val="none" w:sz="0" w:space="0" w:color="auto"/>
            <w:bottom w:val="none" w:sz="0" w:space="0" w:color="auto"/>
            <w:right w:val="none" w:sz="0" w:space="0" w:color="auto"/>
          </w:divBdr>
        </w:div>
        <w:div w:id="2058354717">
          <w:marLeft w:val="480"/>
          <w:marRight w:val="0"/>
          <w:marTop w:val="0"/>
          <w:marBottom w:val="0"/>
          <w:divBdr>
            <w:top w:val="none" w:sz="0" w:space="0" w:color="auto"/>
            <w:left w:val="none" w:sz="0" w:space="0" w:color="auto"/>
            <w:bottom w:val="none" w:sz="0" w:space="0" w:color="auto"/>
            <w:right w:val="none" w:sz="0" w:space="0" w:color="auto"/>
          </w:divBdr>
        </w:div>
        <w:div w:id="1715613444">
          <w:marLeft w:val="480"/>
          <w:marRight w:val="0"/>
          <w:marTop w:val="0"/>
          <w:marBottom w:val="0"/>
          <w:divBdr>
            <w:top w:val="none" w:sz="0" w:space="0" w:color="auto"/>
            <w:left w:val="none" w:sz="0" w:space="0" w:color="auto"/>
            <w:bottom w:val="none" w:sz="0" w:space="0" w:color="auto"/>
            <w:right w:val="none" w:sz="0" w:space="0" w:color="auto"/>
          </w:divBdr>
        </w:div>
        <w:div w:id="1315257828">
          <w:marLeft w:val="480"/>
          <w:marRight w:val="0"/>
          <w:marTop w:val="0"/>
          <w:marBottom w:val="0"/>
          <w:divBdr>
            <w:top w:val="none" w:sz="0" w:space="0" w:color="auto"/>
            <w:left w:val="none" w:sz="0" w:space="0" w:color="auto"/>
            <w:bottom w:val="none" w:sz="0" w:space="0" w:color="auto"/>
            <w:right w:val="none" w:sz="0" w:space="0" w:color="auto"/>
          </w:divBdr>
        </w:div>
        <w:div w:id="1738504564">
          <w:marLeft w:val="480"/>
          <w:marRight w:val="0"/>
          <w:marTop w:val="0"/>
          <w:marBottom w:val="0"/>
          <w:divBdr>
            <w:top w:val="none" w:sz="0" w:space="0" w:color="auto"/>
            <w:left w:val="none" w:sz="0" w:space="0" w:color="auto"/>
            <w:bottom w:val="none" w:sz="0" w:space="0" w:color="auto"/>
            <w:right w:val="none" w:sz="0" w:space="0" w:color="auto"/>
          </w:divBdr>
        </w:div>
        <w:div w:id="147132098">
          <w:marLeft w:val="480"/>
          <w:marRight w:val="0"/>
          <w:marTop w:val="0"/>
          <w:marBottom w:val="0"/>
          <w:divBdr>
            <w:top w:val="none" w:sz="0" w:space="0" w:color="auto"/>
            <w:left w:val="none" w:sz="0" w:space="0" w:color="auto"/>
            <w:bottom w:val="none" w:sz="0" w:space="0" w:color="auto"/>
            <w:right w:val="none" w:sz="0" w:space="0" w:color="auto"/>
          </w:divBdr>
        </w:div>
        <w:div w:id="704259772">
          <w:marLeft w:val="480"/>
          <w:marRight w:val="0"/>
          <w:marTop w:val="0"/>
          <w:marBottom w:val="0"/>
          <w:divBdr>
            <w:top w:val="none" w:sz="0" w:space="0" w:color="auto"/>
            <w:left w:val="none" w:sz="0" w:space="0" w:color="auto"/>
            <w:bottom w:val="none" w:sz="0" w:space="0" w:color="auto"/>
            <w:right w:val="none" w:sz="0" w:space="0" w:color="auto"/>
          </w:divBdr>
        </w:div>
        <w:div w:id="81337570">
          <w:marLeft w:val="480"/>
          <w:marRight w:val="0"/>
          <w:marTop w:val="0"/>
          <w:marBottom w:val="0"/>
          <w:divBdr>
            <w:top w:val="none" w:sz="0" w:space="0" w:color="auto"/>
            <w:left w:val="none" w:sz="0" w:space="0" w:color="auto"/>
            <w:bottom w:val="none" w:sz="0" w:space="0" w:color="auto"/>
            <w:right w:val="none" w:sz="0" w:space="0" w:color="auto"/>
          </w:divBdr>
        </w:div>
        <w:div w:id="582908094">
          <w:marLeft w:val="480"/>
          <w:marRight w:val="0"/>
          <w:marTop w:val="0"/>
          <w:marBottom w:val="0"/>
          <w:divBdr>
            <w:top w:val="none" w:sz="0" w:space="0" w:color="auto"/>
            <w:left w:val="none" w:sz="0" w:space="0" w:color="auto"/>
            <w:bottom w:val="none" w:sz="0" w:space="0" w:color="auto"/>
            <w:right w:val="none" w:sz="0" w:space="0" w:color="auto"/>
          </w:divBdr>
        </w:div>
        <w:div w:id="705299321">
          <w:marLeft w:val="480"/>
          <w:marRight w:val="0"/>
          <w:marTop w:val="0"/>
          <w:marBottom w:val="0"/>
          <w:divBdr>
            <w:top w:val="none" w:sz="0" w:space="0" w:color="auto"/>
            <w:left w:val="none" w:sz="0" w:space="0" w:color="auto"/>
            <w:bottom w:val="none" w:sz="0" w:space="0" w:color="auto"/>
            <w:right w:val="none" w:sz="0" w:space="0" w:color="auto"/>
          </w:divBdr>
        </w:div>
        <w:div w:id="1240023472">
          <w:marLeft w:val="480"/>
          <w:marRight w:val="0"/>
          <w:marTop w:val="0"/>
          <w:marBottom w:val="0"/>
          <w:divBdr>
            <w:top w:val="none" w:sz="0" w:space="0" w:color="auto"/>
            <w:left w:val="none" w:sz="0" w:space="0" w:color="auto"/>
            <w:bottom w:val="none" w:sz="0" w:space="0" w:color="auto"/>
            <w:right w:val="none" w:sz="0" w:space="0" w:color="auto"/>
          </w:divBdr>
        </w:div>
        <w:div w:id="377777941">
          <w:marLeft w:val="480"/>
          <w:marRight w:val="0"/>
          <w:marTop w:val="0"/>
          <w:marBottom w:val="0"/>
          <w:divBdr>
            <w:top w:val="none" w:sz="0" w:space="0" w:color="auto"/>
            <w:left w:val="none" w:sz="0" w:space="0" w:color="auto"/>
            <w:bottom w:val="none" w:sz="0" w:space="0" w:color="auto"/>
            <w:right w:val="none" w:sz="0" w:space="0" w:color="auto"/>
          </w:divBdr>
        </w:div>
        <w:div w:id="687104132">
          <w:marLeft w:val="480"/>
          <w:marRight w:val="0"/>
          <w:marTop w:val="0"/>
          <w:marBottom w:val="0"/>
          <w:divBdr>
            <w:top w:val="none" w:sz="0" w:space="0" w:color="auto"/>
            <w:left w:val="none" w:sz="0" w:space="0" w:color="auto"/>
            <w:bottom w:val="none" w:sz="0" w:space="0" w:color="auto"/>
            <w:right w:val="none" w:sz="0" w:space="0" w:color="auto"/>
          </w:divBdr>
        </w:div>
        <w:div w:id="1414475967">
          <w:marLeft w:val="480"/>
          <w:marRight w:val="0"/>
          <w:marTop w:val="0"/>
          <w:marBottom w:val="0"/>
          <w:divBdr>
            <w:top w:val="none" w:sz="0" w:space="0" w:color="auto"/>
            <w:left w:val="none" w:sz="0" w:space="0" w:color="auto"/>
            <w:bottom w:val="none" w:sz="0" w:space="0" w:color="auto"/>
            <w:right w:val="none" w:sz="0" w:space="0" w:color="auto"/>
          </w:divBdr>
        </w:div>
        <w:div w:id="663247052">
          <w:marLeft w:val="480"/>
          <w:marRight w:val="0"/>
          <w:marTop w:val="0"/>
          <w:marBottom w:val="0"/>
          <w:divBdr>
            <w:top w:val="none" w:sz="0" w:space="0" w:color="auto"/>
            <w:left w:val="none" w:sz="0" w:space="0" w:color="auto"/>
            <w:bottom w:val="none" w:sz="0" w:space="0" w:color="auto"/>
            <w:right w:val="none" w:sz="0" w:space="0" w:color="auto"/>
          </w:divBdr>
        </w:div>
        <w:div w:id="886334744">
          <w:marLeft w:val="480"/>
          <w:marRight w:val="0"/>
          <w:marTop w:val="0"/>
          <w:marBottom w:val="0"/>
          <w:divBdr>
            <w:top w:val="none" w:sz="0" w:space="0" w:color="auto"/>
            <w:left w:val="none" w:sz="0" w:space="0" w:color="auto"/>
            <w:bottom w:val="none" w:sz="0" w:space="0" w:color="auto"/>
            <w:right w:val="none" w:sz="0" w:space="0" w:color="auto"/>
          </w:divBdr>
        </w:div>
        <w:div w:id="48117057">
          <w:marLeft w:val="480"/>
          <w:marRight w:val="0"/>
          <w:marTop w:val="0"/>
          <w:marBottom w:val="0"/>
          <w:divBdr>
            <w:top w:val="none" w:sz="0" w:space="0" w:color="auto"/>
            <w:left w:val="none" w:sz="0" w:space="0" w:color="auto"/>
            <w:bottom w:val="none" w:sz="0" w:space="0" w:color="auto"/>
            <w:right w:val="none" w:sz="0" w:space="0" w:color="auto"/>
          </w:divBdr>
        </w:div>
        <w:div w:id="401105279">
          <w:marLeft w:val="480"/>
          <w:marRight w:val="0"/>
          <w:marTop w:val="0"/>
          <w:marBottom w:val="0"/>
          <w:divBdr>
            <w:top w:val="none" w:sz="0" w:space="0" w:color="auto"/>
            <w:left w:val="none" w:sz="0" w:space="0" w:color="auto"/>
            <w:bottom w:val="none" w:sz="0" w:space="0" w:color="auto"/>
            <w:right w:val="none" w:sz="0" w:space="0" w:color="auto"/>
          </w:divBdr>
        </w:div>
        <w:div w:id="1461607903">
          <w:marLeft w:val="480"/>
          <w:marRight w:val="0"/>
          <w:marTop w:val="0"/>
          <w:marBottom w:val="0"/>
          <w:divBdr>
            <w:top w:val="none" w:sz="0" w:space="0" w:color="auto"/>
            <w:left w:val="none" w:sz="0" w:space="0" w:color="auto"/>
            <w:bottom w:val="none" w:sz="0" w:space="0" w:color="auto"/>
            <w:right w:val="none" w:sz="0" w:space="0" w:color="auto"/>
          </w:divBdr>
        </w:div>
        <w:div w:id="1669357288">
          <w:marLeft w:val="480"/>
          <w:marRight w:val="0"/>
          <w:marTop w:val="0"/>
          <w:marBottom w:val="0"/>
          <w:divBdr>
            <w:top w:val="none" w:sz="0" w:space="0" w:color="auto"/>
            <w:left w:val="none" w:sz="0" w:space="0" w:color="auto"/>
            <w:bottom w:val="none" w:sz="0" w:space="0" w:color="auto"/>
            <w:right w:val="none" w:sz="0" w:space="0" w:color="auto"/>
          </w:divBdr>
        </w:div>
        <w:div w:id="468934228">
          <w:marLeft w:val="480"/>
          <w:marRight w:val="0"/>
          <w:marTop w:val="0"/>
          <w:marBottom w:val="0"/>
          <w:divBdr>
            <w:top w:val="none" w:sz="0" w:space="0" w:color="auto"/>
            <w:left w:val="none" w:sz="0" w:space="0" w:color="auto"/>
            <w:bottom w:val="none" w:sz="0" w:space="0" w:color="auto"/>
            <w:right w:val="none" w:sz="0" w:space="0" w:color="auto"/>
          </w:divBdr>
        </w:div>
        <w:div w:id="1565675917">
          <w:marLeft w:val="480"/>
          <w:marRight w:val="0"/>
          <w:marTop w:val="0"/>
          <w:marBottom w:val="0"/>
          <w:divBdr>
            <w:top w:val="none" w:sz="0" w:space="0" w:color="auto"/>
            <w:left w:val="none" w:sz="0" w:space="0" w:color="auto"/>
            <w:bottom w:val="none" w:sz="0" w:space="0" w:color="auto"/>
            <w:right w:val="none" w:sz="0" w:space="0" w:color="auto"/>
          </w:divBdr>
        </w:div>
        <w:div w:id="605620197">
          <w:marLeft w:val="480"/>
          <w:marRight w:val="0"/>
          <w:marTop w:val="0"/>
          <w:marBottom w:val="0"/>
          <w:divBdr>
            <w:top w:val="none" w:sz="0" w:space="0" w:color="auto"/>
            <w:left w:val="none" w:sz="0" w:space="0" w:color="auto"/>
            <w:bottom w:val="none" w:sz="0" w:space="0" w:color="auto"/>
            <w:right w:val="none" w:sz="0" w:space="0" w:color="auto"/>
          </w:divBdr>
        </w:div>
        <w:div w:id="1612859070">
          <w:marLeft w:val="480"/>
          <w:marRight w:val="0"/>
          <w:marTop w:val="0"/>
          <w:marBottom w:val="0"/>
          <w:divBdr>
            <w:top w:val="none" w:sz="0" w:space="0" w:color="auto"/>
            <w:left w:val="none" w:sz="0" w:space="0" w:color="auto"/>
            <w:bottom w:val="none" w:sz="0" w:space="0" w:color="auto"/>
            <w:right w:val="none" w:sz="0" w:space="0" w:color="auto"/>
          </w:divBdr>
        </w:div>
        <w:div w:id="61410198">
          <w:marLeft w:val="480"/>
          <w:marRight w:val="0"/>
          <w:marTop w:val="0"/>
          <w:marBottom w:val="0"/>
          <w:divBdr>
            <w:top w:val="none" w:sz="0" w:space="0" w:color="auto"/>
            <w:left w:val="none" w:sz="0" w:space="0" w:color="auto"/>
            <w:bottom w:val="none" w:sz="0" w:space="0" w:color="auto"/>
            <w:right w:val="none" w:sz="0" w:space="0" w:color="auto"/>
          </w:divBdr>
        </w:div>
        <w:div w:id="397746815">
          <w:marLeft w:val="480"/>
          <w:marRight w:val="0"/>
          <w:marTop w:val="0"/>
          <w:marBottom w:val="0"/>
          <w:divBdr>
            <w:top w:val="none" w:sz="0" w:space="0" w:color="auto"/>
            <w:left w:val="none" w:sz="0" w:space="0" w:color="auto"/>
            <w:bottom w:val="none" w:sz="0" w:space="0" w:color="auto"/>
            <w:right w:val="none" w:sz="0" w:space="0" w:color="auto"/>
          </w:divBdr>
        </w:div>
        <w:div w:id="104466046">
          <w:marLeft w:val="480"/>
          <w:marRight w:val="0"/>
          <w:marTop w:val="0"/>
          <w:marBottom w:val="0"/>
          <w:divBdr>
            <w:top w:val="none" w:sz="0" w:space="0" w:color="auto"/>
            <w:left w:val="none" w:sz="0" w:space="0" w:color="auto"/>
            <w:bottom w:val="none" w:sz="0" w:space="0" w:color="auto"/>
            <w:right w:val="none" w:sz="0" w:space="0" w:color="auto"/>
          </w:divBdr>
        </w:div>
        <w:div w:id="141313973">
          <w:marLeft w:val="480"/>
          <w:marRight w:val="0"/>
          <w:marTop w:val="0"/>
          <w:marBottom w:val="0"/>
          <w:divBdr>
            <w:top w:val="none" w:sz="0" w:space="0" w:color="auto"/>
            <w:left w:val="none" w:sz="0" w:space="0" w:color="auto"/>
            <w:bottom w:val="none" w:sz="0" w:space="0" w:color="auto"/>
            <w:right w:val="none" w:sz="0" w:space="0" w:color="auto"/>
          </w:divBdr>
        </w:div>
        <w:div w:id="251739312">
          <w:marLeft w:val="480"/>
          <w:marRight w:val="0"/>
          <w:marTop w:val="0"/>
          <w:marBottom w:val="0"/>
          <w:divBdr>
            <w:top w:val="none" w:sz="0" w:space="0" w:color="auto"/>
            <w:left w:val="none" w:sz="0" w:space="0" w:color="auto"/>
            <w:bottom w:val="none" w:sz="0" w:space="0" w:color="auto"/>
            <w:right w:val="none" w:sz="0" w:space="0" w:color="auto"/>
          </w:divBdr>
        </w:div>
        <w:div w:id="1204903927">
          <w:marLeft w:val="480"/>
          <w:marRight w:val="0"/>
          <w:marTop w:val="0"/>
          <w:marBottom w:val="0"/>
          <w:divBdr>
            <w:top w:val="none" w:sz="0" w:space="0" w:color="auto"/>
            <w:left w:val="none" w:sz="0" w:space="0" w:color="auto"/>
            <w:bottom w:val="none" w:sz="0" w:space="0" w:color="auto"/>
            <w:right w:val="none" w:sz="0" w:space="0" w:color="auto"/>
          </w:divBdr>
        </w:div>
        <w:div w:id="665018801">
          <w:marLeft w:val="480"/>
          <w:marRight w:val="0"/>
          <w:marTop w:val="0"/>
          <w:marBottom w:val="0"/>
          <w:divBdr>
            <w:top w:val="none" w:sz="0" w:space="0" w:color="auto"/>
            <w:left w:val="none" w:sz="0" w:space="0" w:color="auto"/>
            <w:bottom w:val="none" w:sz="0" w:space="0" w:color="auto"/>
            <w:right w:val="none" w:sz="0" w:space="0" w:color="auto"/>
          </w:divBdr>
        </w:div>
        <w:div w:id="1748381201">
          <w:marLeft w:val="480"/>
          <w:marRight w:val="0"/>
          <w:marTop w:val="0"/>
          <w:marBottom w:val="0"/>
          <w:divBdr>
            <w:top w:val="none" w:sz="0" w:space="0" w:color="auto"/>
            <w:left w:val="none" w:sz="0" w:space="0" w:color="auto"/>
            <w:bottom w:val="none" w:sz="0" w:space="0" w:color="auto"/>
            <w:right w:val="none" w:sz="0" w:space="0" w:color="auto"/>
          </w:divBdr>
        </w:div>
        <w:div w:id="1331251567">
          <w:marLeft w:val="480"/>
          <w:marRight w:val="0"/>
          <w:marTop w:val="0"/>
          <w:marBottom w:val="0"/>
          <w:divBdr>
            <w:top w:val="none" w:sz="0" w:space="0" w:color="auto"/>
            <w:left w:val="none" w:sz="0" w:space="0" w:color="auto"/>
            <w:bottom w:val="none" w:sz="0" w:space="0" w:color="auto"/>
            <w:right w:val="none" w:sz="0" w:space="0" w:color="auto"/>
          </w:divBdr>
        </w:div>
        <w:div w:id="1053889256">
          <w:marLeft w:val="480"/>
          <w:marRight w:val="0"/>
          <w:marTop w:val="0"/>
          <w:marBottom w:val="0"/>
          <w:divBdr>
            <w:top w:val="none" w:sz="0" w:space="0" w:color="auto"/>
            <w:left w:val="none" w:sz="0" w:space="0" w:color="auto"/>
            <w:bottom w:val="none" w:sz="0" w:space="0" w:color="auto"/>
            <w:right w:val="none" w:sz="0" w:space="0" w:color="auto"/>
          </w:divBdr>
        </w:div>
        <w:div w:id="1643583132">
          <w:marLeft w:val="480"/>
          <w:marRight w:val="0"/>
          <w:marTop w:val="0"/>
          <w:marBottom w:val="0"/>
          <w:divBdr>
            <w:top w:val="none" w:sz="0" w:space="0" w:color="auto"/>
            <w:left w:val="none" w:sz="0" w:space="0" w:color="auto"/>
            <w:bottom w:val="none" w:sz="0" w:space="0" w:color="auto"/>
            <w:right w:val="none" w:sz="0" w:space="0" w:color="auto"/>
          </w:divBdr>
        </w:div>
        <w:div w:id="1523010329">
          <w:marLeft w:val="480"/>
          <w:marRight w:val="0"/>
          <w:marTop w:val="0"/>
          <w:marBottom w:val="0"/>
          <w:divBdr>
            <w:top w:val="none" w:sz="0" w:space="0" w:color="auto"/>
            <w:left w:val="none" w:sz="0" w:space="0" w:color="auto"/>
            <w:bottom w:val="none" w:sz="0" w:space="0" w:color="auto"/>
            <w:right w:val="none" w:sz="0" w:space="0" w:color="auto"/>
          </w:divBdr>
        </w:div>
        <w:div w:id="247424703">
          <w:marLeft w:val="480"/>
          <w:marRight w:val="0"/>
          <w:marTop w:val="0"/>
          <w:marBottom w:val="0"/>
          <w:divBdr>
            <w:top w:val="none" w:sz="0" w:space="0" w:color="auto"/>
            <w:left w:val="none" w:sz="0" w:space="0" w:color="auto"/>
            <w:bottom w:val="none" w:sz="0" w:space="0" w:color="auto"/>
            <w:right w:val="none" w:sz="0" w:space="0" w:color="auto"/>
          </w:divBdr>
        </w:div>
        <w:div w:id="1556745273">
          <w:marLeft w:val="480"/>
          <w:marRight w:val="0"/>
          <w:marTop w:val="0"/>
          <w:marBottom w:val="0"/>
          <w:divBdr>
            <w:top w:val="none" w:sz="0" w:space="0" w:color="auto"/>
            <w:left w:val="none" w:sz="0" w:space="0" w:color="auto"/>
            <w:bottom w:val="none" w:sz="0" w:space="0" w:color="auto"/>
            <w:right w:val="none" w:sz="0" w:space="0" w:color="auto"/>
          </w:divBdr>
        </w:div>
        <w:div w:id="1892039180">
          <w:marLeft w:val="480"/>
          <w:marRight w:val="0"/>
          <w:marTop w:val="0"/>
          <w:marBottom w:val="0"/>
          <w:divBdr>
            <w:top w:val="none" w:sz="0" w:space="0" w:color="auto"/>
            <w:left w:val="none" w:sz="0" w:space="0" w:color="auto"/>
            <w:bottom w:val="none" w:sz="0" w:space="0" w:color="auto"/>
            <w:right w:val="none" w:sz="0" w:space="0" w:color="auto"/>
          </w:divBdr>
        </w:div>
        <w:div w:id="33041240">
          <w:marLeft w:val="480"/>
          <w:marRight w:val="0"/>
          <w:marTop w:val="0"/>
          <w:marBottom w:val="0"/>
          <w:divBdr>
            <w:top w:val="none" w:sz="0" w:space="0" w:color="auto"/>
            <w:left w:val="none" w:sz="0" w:space="0" w:color="auto"/>
            <w:bottom w:val="none" w:sz="0" w:space="0" w:color="auto"/>
            <w:right w:val="none" w:sz="0" w:space="0" w:color="auto"/>
          </w:divBdr>
        </w:div>
        <w:div w:id="1806502688">
          <w:marLeft w:val="480"/>
          <w:marRight w:val="0"/>
          <w:marTop w:val="0"/>
          <w:marBottom w:val="0"/>
          <w:divBdr>
            <w:top w:val="none" w:sz="0" w:space="0" w:color="auto"/>
            <w:left w:val="none" w:sz="0" w:space="0" w:color="auto"/>
            <w:bottom w:val="none" w:sz="0" w:space="0" w:color="auto"/>
            <w:right w:val="none" w:sz="0" w:space="0" w:color="auto"/>
          </w:divBdr>
        </w:div>
        <w:div w:id="1384598031">
          <w:marLeft w:val="480"/>
          <w:marRight w:val="0"/>
          <w:marTop w:val="0"/>
          <w:marBottom w:val="0"/>
          <w:divBdr>
            <w:top w:val="none" w:sz="0" w:space="0" w:color="auto"/>
            <w:left w:val="none" w:sz="0" w:space="0" w:color="auto"/>
            <w:bottom w:val="none" w:sz="0" w:space="0" w:color="auto"/>
            <w:right w:val="none" w:sz="0" w:space="0" w:color="auto"/>
          </w:divBdr>
        </w:div>
        <w:div w:id="1371415591">
          <w:marLeft w:val="480"/>
          <w:marRight w:val="0"/>
          <w:marTop w:val="0"/>
          <w:marBottom w:val="0"/>
          <w:divBdr>
            <w:top w:val="none" w:sz="0" w:space="0" w:color="auto"/>
            <w:left w:val="none" w:sz="0" w:space="0" w:color="auto"/>
            <w:bottom w:val="none" w:sz="0" w:space="0" w:color="auto"/>
            <w:right w:val="none" w:sz="0" w:space="0" w:color="auto"/>
          </w:divBdr>
        </w:div>
        <w:div w:id="6643357">
          <w:marLeft w:val="480"/>
          <w:marRight w:val="0"/>
          <w:marTop w:val="0"/>
          <w:marBottom w:val="0"/>
          <w:divBdr>
            <w:top w:val="none" w:sz="0" w:space="0" w:color="auto"/>
            <w:left w:val="none" w:sz="0" w:space="0" w:color="auto"/>
            <w:bottom w:val="none" w:sz="0" w:space="0" w:color="auto"/>
            <w:right w:val="none" w:sz="0" w:space="0" w:color="auto"/>
          </w:divBdr>
        </w:div>
        <w:div w:id="1175798996">
          <w:marLeft w:val="480"/>
          <w:marRight w:val="0"/>
          <w:marTop w:val="0"/>
          <w:marBottom w:val="0"/>
          <w:divBdr>
            <w:top w:val="none" w:sz="0" w:space="0" w:color="auto"/>
            <w:left w:val="none" w:sz="0" w:space="0" w:color="auto"/>
            <w:bottom w:val="none" w:sz="0" w:space="0" w:color="auto"/>
            <w:right w:val="none" w:sz="0" w:space="0" w:color="auto"/>
          </w:divBdr>
        </w:div>
        <w:div w:id="567150889">
          <w:marLeft w:val="480"/>
          <w:marRight w:val="0"/>
          <w:marTop w:val="0"/>
          <w:marBottom w:val="0"/>
          <w:divBdr>
            <w:top w:val="none" w:sz="0" w:space="0" w:color="auto"/>
            <w:left w:val="none" w:sz="0" w:space="0" w:color="auto"/>
            <w:bottom w:val="none" w:sz="0" w:space="0" w:color="auto"/>
            <w:right w:val="none" w:sz="0" w:space="0" w:color="auto"/>
          </w:divBdr>
        </w:div>
        <w:div w:id="1886284706">
          <w:marLeft w:val="480"/>
          <w:marRight w:val="0"/>
          <w:marTop w:val="0"/>
          <w:marBottom w:val="0"/>
          <w:divBdr>
            <w:top w:val="none" w:sz="0" w:space="0" w:color="auto"/>
            <w:left w:val="none" w:sz="0" w:space="0" w:color="auto"/>
            <w:bottom w:val="none" w:sz="0" w:space="0" w:color="auto"/>
            <w:right w:val="none" w:sz="0" w:space="0" w:color="auto"/>
          </w:divBdr>
        </w:div>
        <w:div w:id="1502358293">
          <w:marLeft w:val="480"/>
          <w:marRight w:val="0"/>
          <w:marTop w:val="0"/>
          <w:marBottom w:val="0"/>
          <w:divBdr>
            <w:top w:val="none" w:sz="0" w:space="0" w:color="auto"/>
            <w:left w:val="none" w:sz="0" w:space="0" w:color="auto"/>
            <w:bottom w:val="none" w:sz="0" w:space="0" w:color="auto"/>
            <w:right w:val="none" w:sz="0" w:space="0" w:color="auto"/>
          </w:divBdr>
        </w:div>
        <w:div w:id="1554731331">
          <w:marLeft w:val="480"/>
          <w:marRight w:val="0"/>
          <w:marTop w:val="0"/>
          <w:marBottom w:val="0"/>
          <w:divBdr>
            <w:top w:val="none" w:sz="0" w:space="0" w:color="auto"/>
            <w:left w:val="none" w:sz="0" w:space="0" w:color="auto"/>
            <w:bottom w:val="none" w:sz="0" w:space="0" w:color="auto"/>
            <w:right w:val="none" w:sz="0" w:space="0" w:color="auto"/>
          </w:divBdr>
        </w:div>
        <w:div w:id="364255672">
          <w:marLeft w:val="480"/>
          <w:marRight w:val="0"/>
          <w:marTop w:val="0"/>
          <w:marBottom w:val="0"/>
          <w:divBdr>
            <w:top w:val="none" w:sz="0" w:space="0" w:color="auto"/>
            <w:left w:val="none" w:sz="0" w:space="0" w:color="auto"/>
            <w:bottom w:val="none" w:sz="0" w:space="0" w:color="auto"/>
            <w:right w:val="none" w:sz="0" w:space="0" w:color="auto"/>
          </w:divBdr>
        </w:div>
        <w:div w:id="1014309981">
          <w:marLeft w:val="480"/>
          <w:marRight w:val="0"/>
          <w:marTop w:val="0"/>
          <w:marBottom w:val="0"/>
          <w:divBdr>
            <w:top w:val="none" w:sz="0" w:space="0" w:color="auto"/>
            <w:left w:val="none" w:sz="0" w:space="0" w:color="auto"/>
            <w:bottom w:val="none" w:sz="0" w:space="0" w:color="auto"/>
            <w:right w:val="none" w:sz="0" w:space="0" w:color="auto"/>
          </w:divBdr>
        </w:div>
        <w:div w:id="390078327">
          <w:marLeft w:val="480"/>
          <w:marRight w:val="0"/>
          <w:marTop w:val="0"/>
          <w:marBottom w:val="0"/>
          <w:divBdr>
            <w:top w:val="none" w:sz="0" w:space="0" w:color="auto"/>
            <w:left w:val="none" w:sz="0" w:space="0" w:color="auto"/>
            <w:bottom w:val="none" w:sz="0" w:space="0" w:color="auto"/>
            <w:right w:val="none" w:sz="0" w:space="0" w:color="auto"/>
          </w:divBdr>
        </w:div>
        <w:div w:id="573048566">
          <w:marLeft w:val="480"/>
          <w:marRight w:val="0"/>
          <w:marTop w:val="0"/>
          <w:marBottom w:val="0"/>
          <w:divBdr>
            <w:top w:val="none" w:sz="0" w:space="0" w:color="auto"/>
            <w:left w:val="none" w:sz="0" w:space="0" w:color="auto"/>
            <w:bottom w:val="none" w:sz="0" w:space="0" w:color="auto"/>
            <w:right w:val="none" w:sz="0" w:space="0" w:color="auto"/>
          </w:divBdr>
        </w:div>
        <w:div w:id="84344924">
          <w:marLeft w:val="480"/>
          <w:marRight w:val="0"/>
          <w:marTop w:val="0"/>
          <w:marBottom w:val="0"/>
          <w:divBdr>
            <w:top w:val="none" w:sz="0" w:space="0" w:color="auto"/>
            <w:left w:val="none" w:sz="0" w:space="0" w:color="auto"/>
            <w:bottom w:val="none" w:sz="0" w:space="0" w:color="auto"/>
            <w:right w:val="none" w:sz="0" w:space="0" w:color="auto"/>
          </w:divBdr>
        </w:div>
        <w:div w:id="1329401983">
          <w:marLeft w:val="480"/>
          <w:marRight w:val="0"/>
          <w:marTop w:val="0"/>
          <w:marBottom w:val="0"/>
          <w:divBdr>
            <w:top w:val="none" w:sz="0" w:space="0" w:color="auto"/>
            <w:left w:val="none" w:sz="0" w:space="0" w:color="auto"/>
            <w:bottom w:val="none" w:sz="0" w:space="0" w:color="auto"/>
            <w:right w:val="none" w:sz="0" w:space="0" w:color="auto"/>
          </w:divBdr>
        </w:div>
        <w:div w:id="1859004531">
          <w:marLeft w:val="480"/>
          <w:marRight w:val="0"/>
          <w:marTop w:val="0"/>
          <w:marBottom w:val="0"/>
          <w:divBdr>
            <w:top w:val="none" w:sz="0" w:space="0" w:color="auto"/>
            <w:left w:val="none" w:sz="0" w:space="0" w:color="auto"/>
            <w:bottom w:val="none" w:sz="0" w:space="0" w:color="auto"/>
            <w:right w:val="none" w:sz="0" w:space="0" w:color="auto"/>
          </w:divBdr>
        </w:div>
        <w:div w:id="1275479396">
          <w:marLeft w:val="480"/>
          <w:marRight w:val="0"/>
          <w:marTop w:val="0"/>
          <w:marBottom w:val="0"/>
          <w:divBdr>
            <w:top w:val="none" w:sz="0" w:space="0" w:color="auto"/>
            <w:left w:val="none" w:sz="0" w:space="0" w:color="auto"/>
            <w:bottom w:val="none" w:sz="0" w:space="0" w:color="auto"/>
            <w:right w:val="none" w:sz="0" w:space="0" w:color="auto"/>
          </w:divBdr>
        </w:div>
        <w:div w:id="836657306">
          <w:marLeft w:val="480"/>
          <w:marRight w:val="0"/>
          <w:marTop w:val="0"/>
          <w:marBottom w:val="0"/>
          <w:divBdr>
            <w:top w:val="none" w:sz="0" w:space="0" w:color="auto"/>
            <w:left w:val="none" w:sz="0" w:space="0" w:color="auto"/>
            <w:bottom w:val="none" w:sz="0" w:space="0" w:color="auto"/>
            <w:right w:val="none" w:sz="0" w:space="0" w:color="auto"/>
          </w:divBdr>
        </w:div>
        <w:div w:id="306327801">
          <w:marLeft w:val="480"/>
          <w:marRight w:val="0"/>
          <w:marTop w:val="0"/>
          <w:marBottom w:val="0"/>
          <w:divBdr>
            <w:top w:val="none" w:sz="0" w:space="0" w:color="auto"/>
            <w:left w:val="none" w:sz="0" w:space="0" w:color="auto"/>
            <w:bottom w:val="none" w:sz="0" w:space="0" w:color="auto"/>
            <w:right w:val="none" w:sz="0" w:space="0" w:color="auto"/>
          </w:divBdr>
        </w:div>
        <w:div w:id="1283996249">
          <w:marLeft w:val="480"/>
          <w:marRight w:val="0"/>
          <w:marTop w:val="0"/>
          <w:marBottom w:val="0"/>
          <w:divBdr>
            <w:top w:val="none" w:sz="0" w:space="0" w:color="auto"/>
            <w:left w:val="none" w:sz="0" w:space="0" w:color="auto"/>
            <w:bottom w:val="none" w:sz="0" w:space="0" w:color="auto"/>
            <w:right w:val="none" w:sz="0" w:space="0" w:color="auto"/>
          </w:divBdr>
        </w:div>
      </w:divsChild>
    </w:div>
    <w:div w:id="252860472">
      <w:bodyDiv w:val="1"/>
      <w:marLeft w:val="0"/>
      <w:marRight w:val="0"/>
      <w:marTop w:val="0"/>
      <w:marBottom w:val="0"/>
      <w:divBdr>
        <w:top w:val="none" w:sz="0" w:space="0" w:color="auto"/>
        <w:left w:val="none" w:sz="0" w:space="0" w:color="auto"/>
        <w:bottom w:val="none" w:sz="0" w:space="0" w:color="auto"/>
        <w:right w:val="none" w:sz="0" w:space="0" w:color="auto"/>
      </w:divBdr>
    </w:div>
    <w:div w:id="253975014">
      <w:bodyDiv w:val="1"/>
      <w:marLeft w:val="0"/>
      <w:marRight w:val="0"/>
      <w:marTop w:val="0"/>
      <w:marBottom w:val="0"/>
      <w:divBdr>
        <w:top w:val="none" w:sz="0" w:space="0" w:color="auto"/>
        <w:left w:val="none" w:sz="0" w:space="0" w:color="auto"/>
        <w:bottom w:val="none" w:sz="0" w:space="0" w:color="auto"/>
        <w:right w:val="none" w:sz="0" w:space="0" w:color="auto"/>
      </w:divBdr>
    </w:div>
    <w:div w:id="256905566">
      <w:bodyDiv w:val="1"/>
      <w:marLeft w:val="0"/>
      <w:marRight w:val="0"/>
      <w:marTop w:val="0"/>
      <w:marBottom w:val="0"/>
      <w:divBdr>
        <w:top w:val="none" w:sz="0" w:space="0" w:color="auto"/>
        <w:left w:val="none" w:sz="0" w:space="0" w:color="auto"/>
        <w:bottom w:val="none" w:sz="0" w:space="0" w:color="auto"/>
        <w:right w:val="none" w:sz="0" w:space="0" w:color="auto"/>
      </w:divBdr>
      <w:divsChild>
        <w:div w:id="487064598">
          <w:marLeft w:val="480"/>
          <w:marRight w:val="0"/>
          <w:marTop w:val="0"/>
          <w:marBottom w:val="0"/>
          <w:divBdr>
            <w:top w:val="none" w:sz="0" w:space="0" w:color="auto"/>
            <w:left w:val="none" w:sz="0" w:space="0" w:color="auto"/>
            <w:bottom w:val="none" w:sz="0" w:space="0" w:color="auto"/>
            <w:right w:val="none" w:sz="0" w:space="0" w:color="auto"/>
          </w:divBdr>
        </w:div>
        <w:div w:id="1179811289">
          <w:marLeft w:val="480"/>
          <w:marRight w:val="0"/>
          <w:marTop w:val="0"/>
          <w:marBottom w:val="0"/>
          <w:divBdr>
            <w:top w:val="none" w:sz="0" w:space="0" w:color="auto"/>
            <w:left w:val="none" w:sz="0" w:space="0" w:color="auto"/>
            <w:bottom w:val="none" w:sz="0" w:space="0" w:color="auto"/>
            <w:right w:val="none" w:sz="0" w:space="0" w:color="auto"/>
          </w:divBdr>
        </w:div>
        <w:div w:id="604656245">
          <w:marLeft w:val="480"/>
          <w:marRight w:val="0"/>
          <w:marTop w:val="0"/>
          <w:marBottom w:val="0"/>
          <w:divBdr>
            <w:top w:val="none" w:sz="0" w:space="0" w:color="auto"/>
            <w:left w:val="none" w:sz="0" w:space="0" w:color="auto"/>
            <w:bottom w:val="none" w:sz="0" w:space="0" w:color="auto"/>
            <w:right w:val="none" w:sz="0" w:space="0" w:color="auto"/>
          </w:divBdr>
        </w:div>
        <w:div w:id="2004619647">
          <w:marLeft w:val="480"/>
          <w:marRight w:val="0"/>
          <w:marTop w:val="0"/>
          <w:marBottom w:val="0"/>
          <w:divBdr>
            <w:top w:val="none" w:sz="0" w:space="0" w:color="auto"/>
            <w:left w:val="none" w:sz="0" w:space="0" w:color="auto"/>
            <w:bottom w:val="none" w:sz="0" w:space="0" w:color="auto"/>
            <w:right w:val="none" w:sz="0" w:space="0" w:color="auto"/>
          </w:divBdr>
        </w:div>
        <w:div w:id="1042946058">
          <w:marLeft w:val="480"/>
          <w:marRight w:val="0"/>
          <w:marTop w:val="0"/>
          <w:marBottom w:val="0"/>
          <w:divBdr>
            <w:top w:val="none" w:sz="0" w:space="0" w:color="auto"/>
            <w:left w:val="none" w:sz="0" w:space="0" w:color="auto"/>
            <w:bottom w:val="none" w:sz="0" w:space="0" w:color="auto"/>
            <w:right w:val="none" w:sz="0" w:space="0" w:color="auto"/>
          </w:divBdr>
        </w:div>
        <w:div w:id="1475832080">
          <w:marLeft w:val="480"/>
          <w:marRight w:val="0"/>
          <w:marTop w:val="0"/>
          <w:marBottom w:val="0"/>
          <w:divBdr>
            <w:top w:val="none" w:sz="0" w:space="0" w:color="auto"/>
            <w:left w:val="none" w:sz="0" w:space="0" w:color="auto"/>
            <w:bottom w:val="none" w:sz="0" w:space="0" w:color="auto"/>
            <w:right w:val="none" w:sz="0" w:space="0" w:color="auto"/>
          </w:divBdr>
        </w:div>
        <w:div w:id="918364184">
          <w:marLeft w:val="480"/>
          <w:marRight w:val="0"/>
          <w:marTop w:val="0"/>
          <w:marBottom w:val="0"/>
          <w:divBdr>
            <w:top w:val="none" w:sz="0" w:space="0" w:color="auto"/>
            <w:left w:val="none" w:sz="0" w:space="0" w:color="auto"/>
            <w:bottom w:val="none" w:sz="0" w:space="0" w:color="auto"/>
            <w:right w:val="none" w:sz="0" w:space="0" w:color="auto"/>
          </w:divBdr>
        </w:div>
        <w:div w:id="1177616808">
          <w:marLeft w:val="480"/>
          <w:marRight w:val="0"/>
          <w:marTop w:val="0"/>
          <w:marBottom w:val="0"/>
          <w:divBdr>
            <w:top w:val="none" w:sz="0" w:space="0" w:color="auto"/>
            <w:left w:val="none" w:sz="0" w:space="0" w:color="auto"/>
            <w:bottom w:val="none" w:sz="0" w:space="0" w:color="auto"/>
            <w:right w:val="none" w:sz="0" w:space="0" w:color="auto"/>
          </w:divBdr>
        </w:div>
        <w:div w:id="426927660">
          <w:marLeft w:val="480"/>
          <w:marRight w:val="0"/>
          <w:marTop w:val="0"/>
          <w:marBottom w:val="0"/>
          <w:divBdr>
            <w:top w:val="none" w:sz="0" w:space="0" w:color="auto"/>
            <w:left w:val="none" w:sz="0" w:space="0" w:color="auto"/>
            <w:bottom w:val="none" w:sz="0" w:space="0" w:color="auto"/>
            <w:right w:val="none" w:sz="0" w:space="0" w:color="auto"/>
          </w:divBdr>
        </w:div>
        <w:div w:id="1497380029">
          <w:marLeft w:val="480"/>
          <w:marRight w:val="0"/>
          <w:marTop w:val="0"/>
          <w:marBottom w:val="0"/>
          <w:divBdr>
            <w:top w:val="none" w:sz="0" w:space="0" w:color="auto"/>
            <w:left w:val="none" w:sz="0" w:space="0" w:color="auto"/>
            <w:bottom w:val="none" w:sz="0" w:space="0" w:color="auto"/>
            <w:right w:val="none" w:sz="0" w:space="0" w:color="auto"/>
          </w:divBdr>
        </w:div>
        <w:div w:id="1329796258">
          <w:marLeft w:val="480"/>
          <w:marRight w:val="0"/>
          <w:marTop w:val="0"/>
          <w:marBottom w:val="0"/>
          <w:divBdr>
            <w:top w:val="none" w:sz="0" w:space="0" w:color="auto"/>
            <w:left w:val="none" w:sz="0" w:space="0" w:color="auto"/>
            <w:bottom w:val="none" w:sz="0" w:space="0" w:color="auto"/>
            <w:right w:val="none" w:sz="0" w:space="0" w:color="auto"/>
          </w:divBdr>
        </w:div>
        <w:div w:id="540364935">
          <w:marLeft w:val="480"/>
          <w:marRight w:val="0"/>
          <w:marTop w:val="0"/>
          <w:marBottom w:val="0"/>
          <w:divBdr>
            <w:top w:val="none" w:sz="0" w:space="0" w:color="auto"/>
            <w:left w:val="none" w:sz="0" w:space="0" w:color="auto"/>
            <w:bottom w:val="none" w:sz="0" w:space="0" w:color="auto"/>
            <w:right w:val="none" w:sz="0" w:space="0" w:color="auto"/>
          </w:divBdr>
        </w:div>
        <w:div w:id="1702708541">
          <w:marLeft w:val="480"/>
          <w:marRight w:val="0"/>
          <w:marTop w:val="0"/>
          <w:marBottom w:val="0"/>
          <w:divBdr>
            <w:top w:val="none" w:sz="0" w:space="0" w:color="auto"/>
            <w:left w:val="none" w:sz="0" w:space="0" w:color="auto"/>
            <w:bottom w:val="none" w:sz="0" w:space="0" w:color="auto"/>
            <w:right w:val="none" w:sz="0" w:space="0" w:color="auto"/>
          </w:divBdr>
        </w:div>
        <w:div w:id="1096511445">
          <w:marLeft w:val="480"/>
          <w:marRight w:val="0"/>
          <w:marTop w:val="0"/>
          <w:marBottom w:val="0"/>
          <w:divBdr>
            <w:top w:val="none" w:sz="0" w:space="0" w:color="auto"/>
            <w:left w:val="none" w:sz="0" w:space="0" w:color="auto"/>
            <w:bottom w:val="none" w:sz="0" w:space="0" w:color="auto"/>
            <w:right w:val="none" w:sz="0" w:space="0" w:color="auto"/>
          </w:divBdr>
        </w:div>
        <w:div w:id="1912620878">
          <w:marLeft w:val="480"/>
          <w:marRight w:val="0"/>
          <w:marTop w:val="0"/>
          <w:marBottom w:val="0"/>
          <w:divBdr>
            <w:top w:val="none" w:sz="0" w:space="0" w:color="auto"/>
            <w:left w:val="none" w:sz="0" w:space="0" w:color="auto"/>
            <w:bottom w:val="none" w:sz="0" w:space="0" w:color="auto"/>
            <w:right w:val="none" w:sz="0" w:space="0" w:color="auto"/>
          </w:divBdr>
        </w:div>
        <w:div w:id="293099001">
          <w:marLeft w:val="480"/>
          <w:marRight w:val="0"/>
          <w:marTop w:val="0"/>
          <w:marBottom w:val="0"/>
          <w:divBdr>
            <w:top w:val="none" w:sz="0" w:space="0" w:color="auto"/>
            <w:left w:val="none" w:sz="0" w:space="0" w:color="auto"/>
            <w:bottom w:val="none" w:sz="0" w:space="0" w:color="auto"/>
            <w:right w:val="none" w:sz="0" w:space="0" w:color="auto"/>
          </w:divBdr>
        </w:div>
        <w:div w:id="1647977742">
          <w:marLeft w:val="480"/>
          <w:marRight w:val="0"/>
          <w:marTop w:val="0"/>
          <w:marBottom w:val="0"/>
          <w:divBdr>
            <w:top w:val="none" w:sz="0" w:space="0" w:color="auto"/>
            <w:left w:val="none" w:sz="0" w:space="0" w:color="auto"/>
            <w:bottom w:val="none" w:sz="0" w:space="0" w:color="auto"/>
            <w:right w:val="none" w:sz="0" w:space="0" w:color="auto"/>
          </w:divBdr>
        </w:div>
        <w:div w:id="460537668">
          <w:marLeft w:val="480"/>
          <w:marRight w:val="0"/>
          <w:marTop w:val="0"/>
          <w:marBottom w:val="0"/>
          <w:divBdr>
            <w:top w:val="none" w:sz="0" w:space="0" w:color="auto"/>
            <w:left w:val="none" w:sz="0" w:space="0" w:color="auto"/>
            <w:bottom w:val="none" w:sz="0" w:space="0" w:color="auto"/>
            <w:right w:val="none" w:sz="0" w:space="0" w:color="auto"/>
          </w:divBdr>
        </w:div>
        <w:div w:id="904603134">
          <w:marLeft w:val="480"/>
          <w:marRight w:val="0"/>
          <w:marTop w:val="0"/>
          <w:marBottom w:val="0"/>
          <w:divBdr>
            <w:top w:val="none" w:sz="0" w:space="0" w:color="auto"/>
            <w:left w:val="none" w:sz="0" w:space="0" w:color="auto"/>
            <w:bottom w:val="none" w:sz="0" w:space="0" w:color="auto"/>
            <w:right w:val="none" w:sz="0" w:space="0" w:color="auto"/>
          </w:divBdr>
        </w:div>
        <w:div w:id="26024859">
          <w:marLeft w:val="480"/>
          <w:marRight w:val="0"/>
          <w:marTop w:val="0"/>
          <w:marBottom w:val="0"/>
          <w:divBdr>
            <w:top w:val="none" w:sz="0" w:space="0" w:color="auto"/>
            <w:left w:val="none" w:sz="0" w:space="0" w:color="auto"/>
            <w:bottom w:val="none" w:sz="0" w:space="0" w:color="auto"/>
            <w:right w:val="none" w:sz="0" w:space="0" w:color="auto"/>
          </w:divBdr>
        </w:div>
        <w:div w:id="114376042">
          <w:marLeft w:val="480"/>
          <w:marRight w:val="0"/>
          <w:marTop w:val="0"/>
          <w:marBottom w:val="0"/>
          <w:divBdr>
            <w:top w:val="none" w:sz="0" w:space="0" w:color="auto"/>
            <w:left w:val="none" w:sz="0" w:space="0" w:color="auto"/>
            <w:bottom w:val="none" w:sz="0" w:space="0" w:color="auto"/>
            <w:right w:val="none" w:sz="0" w:space="0" w:color="auto"/>
          </w:divBdr>
        </w:div>
        <w:div w:id="846988747">
          <w:marLeft w:val="480"/>
          <w:marRight w:val="0"/>
          <w:marTop w:val="0"/>
          <w:marBottom w:val="0"/>
          <w:divBdr>
            <w:top w:val="none" w:sz="0" w:space="0" w:color="auto"/>
            <w:left w:val="none" w:sz="0" w:space="0" w:color="auto"/>
            <w:bottom w:val="none" w:sz="0" w:space="0" w:color="auto"/>
            <w:right w:val="none" w:sz="0" w:space="0" w:color="auto"/>
          </w:divBdr>
        </w:div>
        <w:div w:id="1148589533">
          <w:marLeft w:val="480"/>
          <w:marRight w:val="0"/>
          <w:marTop w:val="0"/>
          <w:marBottom w:val="0"/>
          <w:divBdr>
            <w:top w:val="none" w:sz="0" w:space="0" w:color="auto"/>
            <w:left w:val="none" w:sz="0" w:space="0" w:color="auto"/>
            <w:bottom w:val="none" w:sz="0" w:space="0" w:color="auto"/>
            <w:right w:val="none" w:sz="0" w:space="0" w:color="auto"/>
          </w:divBdr>
        </w:div>
        <w:div w:id="1169562368">
          <w:marLeft w:val="480"/>
          <w:marRight w:val="0"/>
          <w:marTop w:val="0"/>
          <w:marBottom w:val="0"/>
          <w:divBdr>
            <w:top w:val="none" w:sz="0" w:space="0" w:color="auto"/>
            <w:left w:val="none" w:sz="0" w:space="0" w:color="auto"/>
            <w:bottom w:val="none" w:sz="0" w:space="0" w:color="auto"/>
            <w:right w:val="none" w:sz="0" w:space="0" w:color="auto"/>
          </w:divBdr>
        </w:div>
        <w:div w:id="1799180851">
          <w:marLeft w:val="480"/>
          <w:marRight w:val="0"/>
          <w:marTop w:val="0"/>
          <w:marBottom w:val="0"/>
          <w:divBdr>
            <w:top w:val="none" w:sz="0" w:space="0" w:color="auto"/>
            <w:left w:val="none" w:sz="0" w:space="0" w:color="auto"/>
            <w:bottom w:val="none" w:sz="0" w:space="0" w:color="auto"/>
            <w:right w:val="none" w:sz="0" w:space="0" w:color="auto"/>
          </w:divBdr>
        </w:div>
        <w:div w:id="367419436">
          <w:marLeft w:val="480"/>
          <w:marRight w:val="0"/>
          <w:marTop w:val="0"/>
          <w:marBottom w:val="0"/>
          <w:divBdr>
            <w:top w:val="none" w:sz="0" w:space="0" w:color="auto"/>
            <w:left w:val="none" w:sz="0" w:space="0" w:color="auto"/>
            <w:bottom w:val="none" w:sz="0" w:space="0" w:color="auto"/>
            <w:right w:val="none" w:sz="0" w:space="0" w:color="auto"/>
          </w:divBdr>
        </w:div>
        <w:div w:id="524363639">
          <w:marLeft w:val="480"/>
          <w:marRight w:val="0"/>
          <w:marTop w:val="0"/>
          <w:marBottom w:val="0"/>
          <w:divBdr>
            <w:top w:val="none" w:sz="0" w:space="0" w:color="auto"/>
            <w:left w:val="none" w:sz="0" w:space="0" w:color="auto"/>
            <w:bottom w:val="none" w:sz="0" w:space="0" w:color="auto"/>
            <w:right w:val="none" w:sz="0" w:space="0" w:color="auto"/>
          </w:divBdr>
        </w:div>
        <w:div w:id="83572271">
          <w:marLeft w:val="480"/>
          <w:marRight w:val="0"/>
          <w:marTop w:val="0"/>
          <w:marBottom w:val="0"/>
          <w:divBdr>
            <w:top w:val="none" w:sz="0" w:space="0" w:color="auto"/>
            <w:left w:val="none" w:sz="0" w:space="0" w:color="auto"/>
            <w:bottom w:val="none" w:sz="0" w:space="0" w:color="auto"/>
            <w:right w:val="none" w:sz="0" w:space="0" w:color="auto"/>
          </w:divBdr>
        </w:div>
        <w:div w:id="1060833585">
          <w:marLeft w:val="480"/>
          <w:marRight w:val="0"/>
          <w:marTop w:val="0"/>
          <w:marBottom w:val="0"/>
          <w:divBdr>
            <w:top w:val="none" w:sz="0" w:space="0" w:color="auto"/>
            <w:left w:val="none" w:sz="0" w:space="0" w:color="auto"/>
            <w:bottom w:val="none" w:sz="0" w:space="0" w:color="auto"/>
            <w:right w:val="none" w:sz="0" w:space="0" w:color="auto"/>
          </w:divBdr>
        </w:div>
        <w:div w:id="749541049">
          <w:marLeft w:val="480"/>
          <w:marRight w:val="0"/>
          <w:marTop w:val="0"/>
          <w:marBottom w:val="0"/>
          <w:divBdr>
            <w:top w:val="none" w:sz="0" w:space="0" w:color="auto"/>
            <w:left w:val="none" w:sz="0" w:space="0" w:color="auto"/>
            <w:bottom w:val="none" w:sz="0" w:space="0" w:color="auto"/>
            <w:right w:val="none" w:sz="0" w:space="0" w:color="auto"/>
          </w:divBdr>
        </w:div>
        <w:div w:id="954336084">
          <w:marLeft w:val="480"/>
          <w:marRight w:val="0"/>
          <w:marTop w:val="0"/>
          <w:marBottom w:val="0"/>
          <w:divBdr>
            <w:top w:val="none" w:sz="0" w:space="0" w:color="auto"/>
            <w:left w:val="none" w:sz="0" w:space="0" w:color="auto"/>
            <w:bottom w:val="none" w:sz="0" w:space="0" w:color="auto"/>
            <w:right w:val="none" w:sz="0" w:space="0" w:color="auto"/>
          </w:divBdr>
        </w:div>
        <w:div w:id="1005741757">
          <w:marLeft w:val="480"/>
          <w:marRight w:val="0"/>
          <w:marTop w:val="0"/>
          <w:marBottom w:val="0"/>
          <w:divBdr>
            <w:top w:val="none" w:sz="0" w:space="0" w:color="auto"/>
            <w:left w:val="none" w:sz="0" w:space="0" w:color="auto"/>
            <w:bottom w:val="none" w:sz="0" w:space="0" w:color="auto"/>
            <w:right w:val="none" w:sz="0" w:space="0" w:color="auto"/>
          </w:divBdr>
        </w:div>
        <w:div w:id="49771809">
          <w:marLeft w:val="480"/>
          <w:marRight w:val="0"/>
          <w:marTop w:val="0"/>
          <w:marBottom w:val="0"/>
          <w:divBdr>
            <w:top w:val="none" w:sz="0" w:space="0" w:color="auto"/>
            <w:left w:val="none" w:sz="0" w:space="0" w:color="auto"/>
            <w:bottom w:val="none" w:sz="0" w:space="0" w:color="auto"/>
            <w:right w:val="none" w:sz="0" w:space="0" w:color="auto"/>
          </w:divBdr>
        </w:div>
        <w:div w:id="582492220">
          <w:marLeft w:val="480"/>
          <w:marRight w:val="0"/>
          <w:marTop w:val="0"/>
          <w:marBottom w:val="0"/>
          <w:divBdr>
            <w:top w:val="none" w:sz="0" w:space="0" w:color="auto"/>
            <w:left w:val="none" w:sz="0" w:space="0" w:color="auto"/>
            <w:bottom w:val="none" w:sz="0" w:space="0" w:color="auto"/>
            <w:right w:val="none" w:sz="0" w:space="0" w:color="auto"/>
          </w:divBdr>
        </w:div>
        <w:div w:id="512112414">
          <w:marLeft w:val="480"/>
          <w:marRight w:val="0"/>
          <w:marTop w:val="0"/>
          <w:marBottom w:val="0"/>
          <w:divBdr>
            <w:top w:val="none" w:sz="0" w:space="0" w:color="auto"/>
            <w:left w:val="none" w:sz="0" w:space="0" w:color="auto"/>
            <w:bottom w:val="none" w:sz="0" w:space="0" w:color="auto"/>
            <w:right w:val="none" w:sz="0" w:space="0" w:color="auto"/>
          </w:divBdr>
        </w:div>
        <w:div w:id="330959687">
          <w:marLeft w:val="480"/>
          <w:marRight w:val="0"/>
          <w:marTop w:val="0"/>
          <w:marBottom w:val="0"/>
          <w:divBdr>
            <w:top w:val="none" w:sz="0" w:space="0" w:color="auto"/>
            <w:left w:val="none" w:sz="0" w:space="0" w:color="auto"/>
            <w:bottom w:val="none" w:sz="0" w:space="0" w:color="auto"/>
            <w:right w:val="none" w:sz="0" w:space="0" w:color="auto"/>
          </w:divBdr>
        </w:div>
        <w:div w:id="458569301">
          <w:marLeft w:val="480"/>
          <w:marRight w:val="0"/>
          <w:marTop w:val="0"/>
          <w:marBottom w:val="0"/>
          <w:divBdr>
            <w:top w:val="none" w:sz="0" w:space="0" w:color="auto"/>
            <w:left w:val="none" w:sz="0" w:space="0" w:color="auto"/>
            <w:bottom w:val="none" w:sz="0" w:space="0" w:color="auto"/>
            <w:right w:val="none" w:sz="0" w:space="0" w:color="auto"/>
          </w:divBdr>
        </w:div>
        <w:div w:id="1955013474">
          <w:marLeft w:val="480"/>
          <w:marRight w:val="0"/>
          <w:marTop w:val="0"/>
          <w:marBottom w:val="0"/>
          <w:divBdr>
            <w:top w:val="none" w:sz="0" w:space="0" w:color="auto"/>
            <w:left w:val="none" w:sz="0" w:space="0" w:color="auto"/>
            <w:bottom w:val="none" w:sz="0" w:space="0" w:color="auto"/>
            <w:right w:val="none" w:sz="0" w:space="0" w:color="auto"/>
          </w:divBdr>
        </w:div>
        <w:div w:id="35783503">
          <w:marLeft w:val="480"/>
          <w:marRight w:val="0"/>
          <w:marTop w:val="0"/>
          <w:marBottom w:val="0"/>
          <w:divBdr>
            <w:top w:val="none" w:sz="0" w:space="0" w:color="auto"/>
            <w:left w:val="none" w:sz="0" w:space="0" w:color="auto"/>
            <w:bottom w:val="none" w:sz="0" w:space="0" w:color="auto"/>
            <w:right w:val="none" w:sz="0" w:space="0" w:color="auto"/>
          </w:divBdr>
        </w:div>
        <w:div w:id="2023823818">
          <w:marLeft w:val="480"/>
          <w:marRight w:val="0"/>
          <w:marTop w:val="0"/>
          <w:marBottom w:val="0"/>
          <w:divBdr>
            <w:top w:val="none" w:sz="0" w:space="0" w:color="auto"/>
            <w:left w:val="none" w:sz="0" w:space="0" w:color="auto"/>
            <w:bottom w:val="none" w:sz="0" w:space="0" w:color="auto"/>
            <w:right w:val="none" w:sz="0" w:space="0" w:color="auto"/>
          </w:divBdr>
        </w:div>
        <w:div w:id="1793085277">
          <w:marLeft w:val="480"/>
          <w:marRight w:val="0"/>
          <w:marTop w:val="0"/>
          <w:marBottom w:val="0"/>
          <w:divBdr>
            <w:top w:val="none" w:sz="0" w:space="0" w:color="auto"/>
            <w:left w:val="none" w:sz="0" w:space="0" w:color="auto"/>
            <w:bottom w:val="none" w:sz="0" w:space="0" w:color="auto"/>
            <w:right w:val="none" w:sz="0" w:space="0" w:color="auto"/>
          </w:divBdr>
        </w:div>
        <w:div w:id="1035040398">
          <w:marLeft w:val="480"/>
          <w:marRight w:val="0"/>
          <w:marTop w:val="0"/>
          <w:marBottom w:val="0"/>
          <w:divBdr>
            <w:top w:val="none" w:sz="0" w:space="0" w:color="auto"/>
            <w:left w:val="none" w:sz="0" w:space="0" w:color="auto"/>
            <w:bottom w:val="none" w:sz="0" w:space="0" w:color="auto"/>
            <w:right w:val="none" w:sz="0" w:space="0" w:color="auto"/>
          </w:divBdr>
        </w:div>
        <w:div w:id="1397122876">
          <w:marLeft w:val="480"/>
          <w:marRight w:val="0"/>
          <w:marTop w:val="0"/>
          <w:marBottom w:val="0"/>
          <w:divBdr>
            <w:top w:val="none" w:sz="0" w:space="0" w:color="auto"/>
            <w:left w:val="none" w:sz="0" w:space="0" w:color="auto"/>
            <w:bottom w:val="none" w:sz="0" w:space="0" w:color="auto"/>
            <w:right w:val="none" w:sz="0" w:space="0" w:color="auto"/>
          </w:divBdr>
        </w:div>
        <w:div w:id="2116054164">
          <w:marLeft w:val="480"/>
          <w:marRight w:val="0"/>
          <w:marTop w:val="0"/>
          <w:marBottom w:val="0"/>
          <w:divBdr>
            <w:top w:val="none" w:sz="0" w:space="0" w:color="auto"/>
            <w:left w:val="none" w:sz="0" w:space="0" w:color="auto"/>
            <w:bottom w:val="none" w:sz="0" w:space="0" w:color="auto"/>
            <w:right w:val="none" w:sz="0" w:space="0" w:color="auto"/>
          </w:divBdr>
        </w:div>
        <w:div w:id="206917493">
          <w:marLeft w:val="480"/>
          <w:marRight w:val="0"/>
          <w:marTop w:val="0"/>
          <w:marBottom w:val="0"/>
          <w:divBdr>
            <w:top w:val="none" w:sz="0" w:space="0" w:color="auto"/>
            <w:left w:val="none" w:sz="0" w:space="0" w:color="auto"/>
            <w:bottom w:val="none" w:sz="0" w:space="0" w:color="auto"/>
            <w:right w:val="none" w:sz="0" w:space="0" w:color="auto"/>
          </w:divBdr>
        </w:div>
        <w:div w:id="1490485675">
          <w:marLeft w:val="480"/>
          <w:marRight w:val="0"/>
          <w:marTop w:val="0"/>
          <w:marBottom w:val="0"/>
          <w:divBdr>
            <w:top w:val="none" w:sz="0" w:space="0" w:color="auto"/>
            <w:left w:val="none" w:sz="0" w:space="0" w:color="auto"/>
            <w:bottom w:val="none" w:sz="0" w:space="0" w:color="auto"/>
            <w:right w:val="none" w:sz="0" w:space="0" w:color="auto"/>
          </w:divBdr>
        </w:div>
        <w:div w:id="1959681712">
          <w:marLeft w:val="480"/>
          <w:marRight w:val="0"/>
          <w:marTop w:val="0"/>
          <w:marBottom w:val="0"/>
          <w:divBdr>
            <w:top w:val="none" w:sz="0" w:space="0" w:color="auto"/>
            <w:left w:val="none" w:sz="0" w:space="0" w:color="auto"/>
            <w:bottom w:val="none" w:sz="0" w:space="0" w:color="auto"/>
            <w:right w:val="none" w:sz="0" w:space="0" w:color="auto"/>
          </w:divBdr>
        </w:div>
        <w:div w:id="703990822">
          <w:marLeft w:val="480"/>
          <w:marRight w:val="0"/>
          <w:marTop w:val="0"/>
          <w:marBottom w:val="0"/>
          <w:divBdr>
            <w:top w:val="none" w:sz="0" w:space="0" w:color="auto"/>
            <w:left w:val="none" w:sz="0" w:space="0" w:color="auto"/>
            <w:bottom w:val="none" w:sz="0" w:space="0" w:color="auto"/>
            <w:right w:val="none" w:sz="0" w:space="0" w:color="auto"/>
          </w:divBdr>
        </w:div>
        <w:div w:id="459687608">
          <w:marLeft w:val="480"/>
          <w:marRight w:val="0"/>
          <w:marTop w:val="0"/>
          <w:marBottom w:val="0"/>
          <w:divBdr>
            <w:top w:val="none" w:sz="0" w:space="0" w:color="auto"/>
            <w:left w:val="none" w:sz="0" w:space="0" w:color="auto"/>
            <w:bottom w:val="none" w:sz="0" w:space="0" w:color="auto"/>
            <w:right w:val="none" w:sz="0" w:space="0" w:color="auto"/>
          </w:divBdr>
        </w:div>
        <w:div w:id="650912377">
          <w:marLeft w:val="480"/>
          <w:marRight w:val="0"/>
          <w:marTop w:val="0"/>
          <w:marBottom w:val="0"/>
          <w:divBdr>
            <w:top w:val="none" w:sz="0" w:space="0" w:color="auto"/>
            <w:left w:val="none" w:sz="0" w:space="0" w:color="auto"/>
            <w:bottom w:val="none" w:sz="0" w:space="0" w:color="auto"/>
            <w:right w:val="none" w:sz="0" w:space="0" w:color="auto"/>
          </w:divBdr>
        </w:div>
        <w:div w:id="283848616">
          <w:marLeft w:val="480"/>
          <w:marRight w:val="0"/>
          <w:marTop w:val="0"/>
          <w:marBottom w:val="0"/>
          <w:divBdr>
            <w:top w:val="none" w:sz="0" w:space="0" w:color="auto"/>
            <w:left w:val="none" w:sz="0" w:space="0" w:color="auto"/>
            <w:bottom w:val="none" w:sz="0" w:space="0" w:color="auto"/>
            <w:right w:val="none" w:sz="0" w:space="0" w:color="auto"/>
          </w:divBdr>
        </w:div>
        <w:div w:id="1427767685">
          <w:marLeft w:val="480"/>
          <w:marRight w:val="0"/>
          <w:marTop w:val="0"/>
          <w:marBottom w:val="0"/>
          <w:divBdr>
            <w:top w:val="none" w:sz="0" w:space="0" w:color="auto"/>
            <w:left w:val="none" w:sz="0" w:space="0" w:color="auto"/>
            <w:bottom w:val="none" w:sz="0" w:space="0" w:color="auto"/>
            <w:right w:val="none" w:sz="0" w:space="0" w:color="auto"/>
          </w:divBdr>
        </w:div>
        <w:div w:id="1344746555">
          <w:marLeft w:val="480"/>
          <w:marRight w:val="0"/>
          <w:marTop w:val="0"/>
          <w:marBottom w:val="0"/>
          <w:divBdr>
            <w:top w:val="none" w:sz="0" w:space="0" w:color="auto"/>
            <w:left w:val="none" w:sz="0" w:space="0" w:color="auto"/>
            <w:bottom w:val="none" w:sz="0" w:space="0" w:color="auto"/>
            <w:right w:val="none" w:sz="0" w:space="0" w:color="auto"/>
          </w:divBdr>
        </w:div>
        <w:div w:id="1221288453">
          <w:marLeft w:val="480"/>
          <w:marRight w:val="0"/>
          <w:marTop w:val="0"/>
          <w:marBottom w:val="0"/>
          <w:divBdr>
            <w:top w:val="none" w:sz="0" w:space="0" w:color="auto"/>
            <w:left w:val="none" w:sz="0" w:space="0" w:color="auto"/>
            <w:bottom w:val="none" w:sz="0" w:space="0" w:color="auto"/>
            <w:right w:val="none" w:sz="0" w:space="0" w:color="auto"/>
          </w:divBdr>
        </w:div>
        <w:div w:id="1990791605">
          <w:marLeft w:val="480"/>
          <w:marRight w:val="0"/>
          <w:marTop w:val="0"/>
          <w:marBottom w:val="0"/>
          <w:divBdr>
            <w:top w:val="none" w:sz="0" w:space="0" w:color="auto"/>
            <w:left w:val="none" w:sz="0" w:space="0" w:color="auto"/>
            <w:bottom w:val="none" w:sz="0" w:space="0" w:color="auto"/>
            <w:right w:val="none" w:sz="0" w:space="0" w:color="auto"/>
          </w:divBdr>
        </w:div>
        <w:div w:id="1187989201">
          <w:marLeft w:val="480"/>
          <w:marRight w:val="0"/>
          <w:marTop w:val="0"/>
          <w:marBottom w:val="0"/>
          <w:divBdr>
            <w:top w:val="none" w:sz="0" w:space="0" w:color="auto"/>
            <w:left w:val="none" w:sz="0" w:space="0" w:color="auto"/>
            <w:bottom w:val="none" w:sz="0" w:space="0" w:color="auto"/>
            <w:right w:val="none" w:sz="0" w:space="0" w:color="auto"/>
          </w:divBdr>
        </w:div>
        <w:div w:id="1558667009">
          <w:marLeft w:val="480"/>
          <w:marRight w:val="0"/>
          <w:marTop w:val="0"/>
          <w:marBottom w:val="0"/>
          <w:divBdr>
            <w:top w:val="none" w:sz="0" w:space="0" w:color="auto"/>
            <w:left w:val="none" w:sz="0" w:space="0" w:color="auto"/>
            <w:bottom w:val="none" w:sz="0" w:space="0" w:color="auto"/>
            <w:right w:val="none" w:sz="0" w:space="0" w:color="auto"/>
          </w:divBdr>
        </w:div>
        <w:div w:id="1364088550">
          <w:marLeft w:val="480"/>
          <w:marRight w:val="0"/>
          <w:marTop w:val="0"/>
          <w:marBottom w:val="0"/>
          <w:divBdr>
            <w:top w:val="none" w:sz="0" w:space="0" w:color="auto"/>
            <w:left w:val="none" w:sz="0" w:space="0" w:color="auto"/>
            <w:bottom w:val="none" w:sz="0" w:space="0" w:color="auto"/>
            <w:right w:val="none" w:sz="0" w:space="0" w:color="auto"/>
          </w:divBdr>
        </w:div>
        <w:div w:id="1645432642">
          <w:marLeft w:val="480"/>
          <w:marRight w:val="0"/>
          <w:marTop w:val="0"/>
          <w:marBottom w:val="0"/>
          <w:divBdr>
            <w:top w:val="none" w:sz="0" w:space="0" w:color="auto"/>
            <w:left w:val="none" w:sz="0" w:space="0" w:color="auto"/>
            <w:bottom w:val="none" w:sz="0" w:space="0" w:color="auto"/>
            <w:right w:val="none" w:sz="0" w:space="0" w:color="auto"/>
          </w:divBdr>
        </w:div>
        <w:div w:id="693656991">
          <w:marLeft w:val="480"/>
          <w:marRight w:val="0"/>
          <w:marTop w:val="0"/>
          <w:marBottom w:val="0"/>
          <w:divBdr>
            <w:top w:val="none" w:sz="0" w:space="0" w:color="auto"/>
            <w:left w:val="none" w:sz="0" w:space="0" w:color="auto"/>
            <w:bottom w:val="none" w:sz="0" w:space="0" w:color="auto"/>
            <w:right w:val="none" w:sz="0" w:space="0" w:color="auto"/>
          </w:divBdr>
        </w:div>
        <w:div w:id="903444031">
          <w:marLeft w:val="480"/>
          <w:marRight w:val="0"/>
          <w:marTop w:val="0"/>
          <w:marBottom w:val="0"/>
          <w:divBdr>
            <w:top w:val="none" w:sz="0" w:space="0" w:color="auto"/>
            <w:left w:val="none" w:sz="0" w:space="0" w:color="auto"/>
            <w:bottom w:val="none" w:sz="0" w:space="0" w:color="auto"/>
            <w:right w:val="none" w:sz="0" w:space="0" w:color="auto"/>
          </w:divBdr>
        </w:div>
        <w:div w:id="1827084021">
          <w:marLeft w:val="480"/>
          <w:marRight w:val="0"/>
          <w:marTop w:val="0"/>
          <w:marBottom w:val="0"/>
          <w:divBdr>
            <w:top w:val="none" w:sz="0" w:space="0" w:color="auto"/>
            <w:left w:val="none" w:sz="0" w:space="0" w:color="auto"/>
            <w:bottom w:val="none" w:sz="0" w:space="0" w:color="auto"/>
            <w:right w:val="none" w:sz="0" w:space="0" w:color="auto"/>
          </w:divBdr>
        </w:div>
        <w:div w:id="1377508460">
          <w:marLeft w:val="480"/>
          <w:marRight w:val="0"/>
          <w:marTop w:val="0"/>
          <w:marBottom w:val="0"/>
          <w:divBdr>
            <w:top w:val="none" w:sz="0" w:space="0" w:color="auto"/>
            <w:left w:val="none" w:sz="0" w:space="0" w:color="auto"/>
            <w:bottom w:val="none" w:sz="0" w:space="0" w:color="auto"/>
            <w:right w:val="none" w:sz="0" w:space="0" w:color="auto"/>
          </w:divBdr>
        </w:div>
        <w:div w:id="1666198907">
          <w:marLeft w:val="480"/>
          <w:marRight w:val="0"/>
          <w:marTop w:val="0"/>
          <w:marBottom w:val="0"/>
          <w:divBdr>
            <w:top w:val="none" w:sz="0" w:space="0" w:color="auto"/>
            <w:left w:val="none" w:sz="0" w:space="0" w:color="auto"/>
            <w:bottom w:val="none" w:sz="0" w:space="0" w:color="auto"/>
            <w:right w:val="none" w:sz="0" w:space="0" w:color="auto"/>
          </w:divBdr>
        </w:div>
        <w:div w:id="1756776719">
          <w:marLeft w:val="480"/>
          <w:marRight w:val="0"/>
          <w:marTop w:val="0"/>
          <w:marBottom w:val="0"/>
          <w:divBdr>
            <w:top w:val="none" w:sz="0" w:space="0" w:color="auto"/>
            <w:left w:val="none" w:sz="0" w:space="0" w:color="auto"/>
            <w:bottom w:val="none" w:sz="0" w:space="0" w:color="auto"/>
            <w:right w:val="none" w:sz="0" w:space="0" w:color="auto"/>
          </w:divBdr>
        </w:div>
        <w:div w:id="1541237229">
          <w:marLeft w:val="480"/>
          <w:marRight w:val="0"/>
          <w:marTop w:val="0"/>
          <w:marBottom w:val="0"/>
          <w:divBdr>
            <w:top w:val="none" w:sz="0" w:space="0" w:color="auto"/>
            <w:left w:val="none" w:sz="0" w:space="0" w:color="auto"/>
            <w:bottom w:val="none" w:sz="0" w:space="0" w:color="auto"/>
            <w:right w:val="none" w:sz="0" w:space="0" w:color="auto"/>
          </w:divBdr>
        </w:div>
        <w:div w:id="1306278570">
          <w:marLeft w:val="480"/>
          <w:marRight w:val="0"/>
          <w:marTop w:val="0"/>
          <w:marBottom w:val="0"/>
          <w:divBdr>
            <w:top w:val="none" w:sz="0" w:space="0" w:color="auto"/>
            <w:left w:val="none" w:sz="0" w:space="0" w:color="auto"/>
            <w:bottom w:val="none" w:sz="0" w:space="0" w:color="auto"/>
            <w:right w:val="none" w:sz="0" w:space="0" w:color="auto"/>
          </w:divBdr>
        </w:div>
        <w:div w:id="450174221">
          <w:marLeft w:val="480"/>
          <w:marRight w:val="0"/>
          <w:marTop w:val="0"/>
          <w:marBottom w:val="0"/>
          <w:divBdr>
            <w:top w:val="none" w:sz="0" w:space="0" w:color="auto"/>
            <w:left w:val="none" w:sz="0" w:space="0" w:color="auto"/>
            <w:bottom w:val="none" w:sz="0" w:space="0" w:color="auto"/>
            <w:right w:val="none" w:sz="0" w:space="0" w:color="auto"/>
          </w:divBdr>
        </w:div>
        <w:div w:id="135533391">
          <w:marLeft w:val="480"/>
          <w:marRight w:val="0"/>
          <w:marTop w:val="0"/>
          <w:marBottom w:val="0"/>
          <w:divBdr>
            <w:top w:val="none" w:sz="0" w:space="0" w:color="auto"/>
            <w:left w:val="none" w:sz="0" w:space="0" w:color="auto"/>
            <w:bottom w:val="none" w:sz="0" w:space="0" w:color="auto"/>
            <w:right w:val="none" w:sz="0" w:space="0" w:color="auto"/>
          </w:divBdr>
        </w:div>
        <w:div w:id="1194659540">
          <w:marLeft w:val="480"/>
          <w:marRight w:val="0"/>
          <w:marTop w:val="0"/>
          <w:marBottom w:val="0"/>
          <w:divBdr>
            <w:top w:val="none" w:sz="0" w:space="0" w:color="auto"/>
            <w:left w:val="none" w:sz="0" w:space="0" w:color="auto"/>
            <w:bottom w:val="none" w:sz="0" w:space="0" w:color="auto"/>
            <w:right w:val="none" w:sz="0" w:space="0" w:color="auto"/>
          </w:divBdr>
        </w:div>
        <w:div w:id="1858349700">
          <w:marLeft w:val="480"/>
          <w:marRight w:val="0"/>
          <w:marTop w:val="0"/>
          <w:marBottom w:val="0"/>
          <w:divBdr>
            <w:top w:val="none" w:sz="0" w:space="0" w:color="auto"/>
            <w:left w:val="none" w:sz="0" w:space="0" w:color="auto"/>
            <w:bottom w:val="none" w:sz="0" w:space="0" w:color="auto"/>
            <w:right w:val="none" w:sz="0" w:space="0" w:color="auto"/>
          </w:divBdr>
        </w:div>
        <w:div w:id="541527568">
          <w:marLeft w:val="480"/>
          <w:marRight w:val="0"/>
          <w:marTop w:val="0"/>
          <w:marBottom w:val="0"/>
          <w:divBdr>
            <w:top w:val="none" w:sz="0" w:space="0" w:color="auto"/>
            <w:left w:val="none" w:sz="0" w:space="0" w:color="auto"/>
            <w:bottom w:val="none" w:sz="0" w:space="0" w:color="auto"/>
            <w:right w:val="none" w:sz="0" w:space="0" w:color="auto"/>
          </w:divBdr>
        </w:div>
        <w:div w:id="24990915">
          <w:marLeft w:val="480"/>
          <w:marRight w:val="0"/>
          <w:marTop w:val="0"/>
          <w:marBottom w:val="0"/>
          <w:divBdr>
            <w:top w:val="none" w:sz="0" w:space="0" w:color="auto"/>
            <w:left w:val="none" w:sz="0" w:space="0" w:color="auto"/>
            <w:bottom w:val="none" w:sz="0" w:space="0" w:color="auto"/>
            <w:right w:val="none" w:sz="0" w:space="0" w:color="auto"/>
          </w:divBdr>
        </w:div>
        <w:div w:id="1481580001">
          <w:marLeft w:val="480"/>
          <w:marRight w:val="0"/>
          <w:marTop w:val="0"/>
          <w:marBottom w:val="0"/>
          <w:divBdr>
            <w:top w:val="none" w:sz="0" w:space="0" w:color="auto"/>
            <w:left w:val="none" w:sz="0" w:space="0" w:color="auto"/>
            <w:bottom w:val="none" w:sz="0" w:space="0" w:color="auto"/>
            <w:right w:val="none" w:sz="0" w:space="0" w:color="auto"/>
          </w:divBdr>
        </w:div>
        <w:div w:id="1302348205">
          <w:marLeft w:val="480"/>
          <w:marRight w:val="0"/>
          <w:marTop w:val="0"/>
          <w:marBottom w:val="0"/>
          <w:divBdr>
            <w:top w:val="none" w:sz="0" w:space="0" w:color="auto"/>
            <w:left w:val="none" w:sz="0" w:space="0" w:color="auto"/>
            <w:bottom w:val="none" w:sz="0" w:space="0" w:color="auto"/>
            <w:right w:val="none" w:sz="0" w:space="0" w:color="auto"/>
          </w:divBdr>
        </w:div>
        <w:div w:id="541746932">
          <w:marLeft w:val="480"/>
          <w:marRight w:val="0"/>
          <w:marTop w:val="0"/>
          <w:marBottom w:val="0"/>
          <w:divBdr>
            <w:top w:val="none" w:sz="0" w:space="0" w:color="auto"/>
            <w:left w:val="none" w:sz="0" w:space="0" w:color="auto"/>
            <w:bottom w:val="none" w:sz="0" w:space="0" w:color="auto"/>
            <w:right w:val="none" w:sz="0" w:space="0" w:color="auto"/>
          </w:divBdr>
        </w:div>
        <w:div w:id="1107308109">
          <w:marLeft w:val="480"/>
          <w:marRight w:val="0"/>
          <w:marTop w:val="0"/>
          <w:marBottom w:val="0"/>
          <w:divBdr>
            <w:top w:val="none" w:sz="0" w:space="0" w:color="auto"/>
            <w:left w:val="none" w:sz="0" w:space="0" w:color="auto"/>
            <w:bottom w:val="none" w:sz="0" w:space="0" w:color="auto"/>
            <w:right w:val="none" w:sz="0" w:space="0" w:color="auto"/>
          </w:divBdr>
        </w:div>
        <w:div w:id="1469080738">
          <w:marLeft w:val="480"/>
          <w:marRight w:val="0"/>
          <w:marTop w:val="0"/>
          <w:marBottom w:val="0"/>
          <w:divBdr>
            <w:top w:val="none" w:sz="0" w:space="0" w:color="auto"/>
            <w:left w:val="none" w:sz="0" w:space="0" w:color="auto"/>
            <w:bottom w:val="none" w:sz="0" w:space="0" w:color="auto"/>
            <w:right w:val="none" w:sz="0" w:space="0" w:color="auto"/>
          </w:divBdr>
        </w:div>
        <w:div w:id="928657079">
          <w:marLeft w:val="480"/>
          <w:marRight w:val="0"/>
          <w:marTop w:val="0"/>
          <w:marBottom w:val="0"/>
          <w:divBdr>
            <w:top w:val="none" w:sz="0" w:space="0" w:color="auto"/>
            <w:left w:val="none" w:sz="0" w:space="0" w:color="auto"/>
            <w:bottom w:val="none" w:sz="0" w:space="0" w:color="auto"/>
            <w:right w:val="none" w:sz="0" w:space="0" w:color="auto"/>
          </w:divBdr>
        </w:div>
        <w:div w:id="1119304497">
          <w:marLeft w:val="480"/>
          <w:marRight w:val="0"/>
          <w:marTop w:val="0"/>
          <w:marBottom w:val="0"/>
          <w:divBdr>
            <w:top w:val="none" w:sz="0" w:space="0" w:color="auto"/>
            <w:left w:val="none" w:sz="0" w:space="0" w:color="auto"/>
            <w:bottom w:val="none" w:sz="0" w:space="0" w:color="auto"/>
            <w:right w:val="none" w:sz="0" w:space="0" w:color="auto"/>
          </w:divBdr>
        </w:div>
        <w:div w:id="1318533802">
          <w:marLeft w:val="480"/>
          <w:marRight w:val="0"/>
          <w:marTop w:val="0"/>
          <w:marBottom w:val="0"/>
          <w:divBdr>
            <w:top w:val="none" w:sz="0" w:space="0" w:color="auto"/>
            <w:left w:val="none" w:sz="0" w:space="0" w:color="auto"/>
            <w:bottom w:val="none" w:sz="0" w:space="0" w:color="auto"/>
            <w:right w:val="none" w:sz="0" w:space="0" w:color="auto"/>
          </w:divBdr>
        </w:div>
        <w:div w:id="835803624">
          <w:marLeft w:val="480"/>
          <w:marRight w:val="0"/>
          <w:marTop w:val="0"/>
          <w:marBottom w:val="0"/>
          <w:divBdr>
            <w:top w:val="none" w:sz="0" w:space="0" w:color="auto"/>
            <w:left w:val="none" w:sz="0" w:space="0" w:color="auto"/>
            <w:bottom w:val="none" w:sz="0" w:space="0" w:color="auto"/>
            <w:right w:val="none" w:sz="0" w:space="0" w:color="auto"/>
          </w:divBdr>
        </w:div>
        <w:div w:id="1326199397">
          <w:marLeft w:val="480"/>
          <w:marRight w:val="0"/>
          <w:marTop w:val="0"/>
          <w:marBottom w:val="0"/>
          <w:divBdr>
            <w:top w:val="none" w:sz="0" w:space="0" w:color="auto"/>
            <w:left w:val="none" w:sz="0" w:space="0" w:color="auto"/>
            <w:bottom w:val="none" w:sz="0" w:space="0" w:color="auto"/>
            <w:right w:val="none" w:sz="0" w:space="0" w:color="auto"/>
          </w:divBdr>
        </w:div>
        <w:div w:id="1468159730">
          <w:marLeft w:val="480"/>
          <w:marRight w:val="0"/>
          <w:marTop w:val="0"/>
          <w:marBottom w:val="0"/>
          <w:divBdr>
            <w:top w:val="none" w:sz="0" w:space="0" w:color="auto"/>
            <w:left w:val="none" w:sz="0" w:space="0" w:color="auto"/>
            <w:bottom w:val="none" w:sz="0" w:space="0" w:color="auto"/>
            <w:right w:val="none" w:sz="0" w:space="0" w:color="auto"/>
          </w:divBdr>
        </w:div>
        <w:div w:id="505021634">
          <w:marLeft w:val="480"/>
          <w:marRight w:val="0"/>
          <w:marTop w:val="0"/>
          <w:marBottom w:val="0"/>
          <w:divBdr>
            <w:top w:val="none" w:sz="0" w:space="0" w:color="auto"/>
            <w:left w:val="none" w:sz="0" w:space="0" w:color="auto"/>
            <w:bottom w:val="none" w:sz="0" w:space="0" w:color="auto"/>
            <w:right w:val="none" w:sz="0" w:space="0" w:color="auto"/>
          </w:divBdr>
        </w:div>
        <w:div w:id="312608913">
          <w:marLeft w:val="480"/>
          <w:marRight w:val="0"/>
          <w:marTop w:val="0"/>
          <w:marBottom w:val="0"/>
          <w:divBdr>
            <w:top w:val="none" w:sz="0" w:space="0" w:color="auto"/>
            <w:left w:val="none" w:sz="0" w:space="0" w:color="auto"/>
            <w:bottom w:val="none" w:sz="0" w:space="0" w:color="auto"/>
            <w:right w:val="none" w:sz="0" w:space="0" w:color="auto"/>
          </w:divBdr>
        </w:div>
        <w:div w:id="983045837">
          <w:marLeft w:val="480"/>
          <w:marRight w:val="0"/>
          <w:marTop w:val="0"/>
          <w:marBottom w:val="0"/>
          <w:divBdr>
            <w:top w:val="none" w:sz="0" w:space="0" w:color="auto"/>
            <w:left w:val="none" w:sz="0" w:space="0" w:color="auto"/>
            <w:bottom w:val="none" w:sz="0" w:space="0" w:color="auto"/>
            <w:right w:val="none" w:sz="0" w:space="0" w:color="auto"/>
          </w:divBdr>
        </w:div>
        <w:div w:id="1002511923">
          <w:marLeft w:val="480"/>
          <w:marRight w:val="0"/>
          <w:marTop w:val="0"/>
          <w:marBottom w:val="0"/>
          <w:divBdr>
            <w:top w:val="none" w:sz="0" w:space="0" w:color="auto"/>
            <w:left w:val="none" w:sz="0" w:space="0" w:color="auto"/>
            <w:bottom w:val="none" w:sz="0" w:space="0" w:color="auto"/>
            <w:right w:val="none" w:sz="0" w:space="0" w:color="auto"/>
          </w:divBdr>
        </w:div>
        <w:div w:id="410735616">
          <w:marLeft w:val="480"/>
          <w:marRight w:val="0"/>
          <w:marTop w:val="0"/>
          <w:marBottom w:val="0"/>
          <w:divBdr>
            <w:top w:val="none" w:sz="0" w:space="0" w:color="auto"/>
            <w:left w:val="none" w:sz="0" w:space="0" w:color="auto"/>
            <w:bottom w:val="none" w:sz="0" w:space="0" w:color="auto"/>
            <w:right w:val="none" w:sz="0" w:space="0" w:color="auto"/>
          </w:divBdr>
        </w:div>
        <w:div w:id="313989073">
          <w:marLeft w:val="480"/>
          <w:marRight w:val="0"/>
          <w:marTop w:val="0"/>
          <w:marBottom w:val="0"/>
          <w:divBdr>
            <w:top w:val="none" w:sz="0" w:space="0" w:color="auto"/>
            <w:left w:val="none" w:sz="0" w:space="0" w:color="auto"/>
            <w:bottom w:val="none" w:sz="0" w:space="0" w:color="auto"/>
            <w:right w:val="none" w:sz="0" w:space="0" w:color="auto"/>
          </w:divBdr>
        </w:div>
        <w:div w:id="820315022">
          <w:marLeft w:val="480"/>
          <w:marRight w:val="0"/>
          <w:marTop w:val="0"/>
          <w:marBottom w:val="0"/>
          <w:divBdr>
            <w:top w:val="none" w:sz="0" w:space="0" w:color="auto"/>
            <w:left w:val="none" w:sz="0" w:space="0" w:color="auto"/>
            <w:bottom w:val="none" w:sz="0" w:space="0" w:color="auto"/>
            <w:right w:val="none" w:sz="0" w:space="0" w:color="auto"/>
          </w:divBdr>
        </w:div>
        <w:div w:id="1960530003">
          <w:marLeft w:val="480"/>
          <w:marRight w:val="0"/>
          <w:marTop w:val="0"/>
          <w:marBottom w:val="0"/>
          <w:divBdr>
            <w:top w:val="none" w:sz="0" w:space="0" w:color="auto"/>
            <w:left w:val="none" w:sz="0" w:space="0" w:color="auto"/>
            <w:bottom w:val="none" w:sz="0" w:space="0" w:color="auto"/>
            <w:right w:val="none" w:sz="0" w:space="0" w:color="auto"/>
          </w:divBdr>
        </w:div>
        <w:div w:id="610549295">
          <w:marLeft w:val="480"/>
          <w:marRight w:val="0"/>
          <w:marTop w:val="0"/>
          <w:marBottom w:val="0"/>
          <w:divBdr>
            <w:top w:val="none" w:sz="0" w:space="0" w:color="auto"/>
            <w:left w:val="none" w:sz="0" w:space="0" w:color="auto"/>
            <w:bottom w:val="none" w:sz="0" w:space="0" w:color="auto"/>
            <w:right w:val="none" w:sz="0" w:space="0" w:color="auto"/>
          </w:divBdr>
        </w:div>
        <w:div w:id="563872528">
          <w:marLeft w:val="480"/>
          <w:marRight w:val="0"/>
          <w:marTop w:val="0"/>
          <w:marBottom w:val="0"/>
          <w:divBdr>
            <w:top w:val="none" w:sz="0" w:space="0" w:color="auto"/>
            <w:left w:val="none" w:sz="0" w:space="0" w:color="auto"/>
            <w:bottom w:val="none" w:sz="0" w:space="0" w:color="auto"/>
            <w:right w:val="none" w:sz="0" w:space="0" w:color="auto"/>
          </w:divBdr>
        </w:div>
      </w:divsChild>
    </w:div>
    <w:div w:id="260454267">
      <w:bodyDiv w:val="1"/>
      <w:marLeft w:val="0"/>
      <w:marRight w:val="0"/>
      <w:marTop w:val="0"/>
      <w:marBottom w:val="0"/>
      <w:divBdr>
        <w:top w:val="none" w:sz="0" w:space="0" w:color="auto"/>
        <w:left w:val="none" w:sz="0" w:space="0" w:color="auto"/>
        <w:bottom w:val="none" w:sz="0" w:space="0" w:color="auto"/>
        <w:right w:val="none" w:sz="0" w:space="0" w:color="auto"/>
      </w:divBdr>
    </w:div>
    <w:div w:id="262618607">
      <w:bodyDiv w:val="1"/>
      <w:marLeft w:val="0"/>
      <w:marRight w:val="0"/>
      <w:marTop w:val="0"/>
      <w:marBottom w:val="0"/>
      <w:divBdr>
        <w:top w:val="none" w:sz="0" w:space="0" w:color="auto"/>
        <w:left w:val="none" w:sz="0" w:space="0" w:color="auto"/>
        <w:bottom w:val="none" w:sz="0" w:space="0" w:color="auto"/>
        <w:right w:val="none" w:sz="0" w:space="0" w:color="auto"/>
      </w:divBdr>
    </w:div>
    <w:div w:id="263612747">
      <w:bodyDiv w:val="1"/>
      <w:marLeft w:val="0"/>
      <w:marRight w:val="0"/>
      <w:marTop w:val="0"/>
      <w:marBottom w:val="0"/>
      <w:divBdr>
        <w:top w:val="none" w:sz="0" w:space="0" w:color="auto"/>
        <w:left w:val="none" w:sz="0" w:space="0" w:color="auto"/>
        <w:bottom w:val="none" w:sz="0" w:space="0" w:color="auto"/>
        <w:right w:val="none" w:sz="0" w:space="0" w:color="auto"/>
      </w:divBdr>
    </w:div>
    <w:div w:id="264271803">
      <w:bodyDiv w:val="1"/>
      <w:marLeft w:val="0"/>
      <w:marRight w:val="0"/>
      <w:marTop w:val="0"/>
      <w:marBottom w:val="0"/>
      <w:divBdr>
        <w:top w:val="none" w:sz="0" w:space="0" w:color="auto"/>
        <w:left w:val="none" w:sz="0" w:space="0" w:color="auto"/>
        <w:bottom w:val="none" w:sz="0" w:space="0" w:color="auto"/>
        <w:right w:val="none" w:sz="0" w:space="0" w:color="auto"/>
      </w:divBdr>
    </w:div>
    <w:div w:id="265040223">
      <w:bodyDiv w:val="1"/>
      <w:marLeft w:val="0"/>
      <w:marRight w:val="0"/>
      <w:marTop w:val="0"/>
      <w:marBottom w:val="0"/>
      <w:divBdr>
        <w:top w:val="none" w:sz="0" w:space="0" w:color="auto"/>
        <w:left w:val="none" w:sz="0" w:space="0" w:color="auto"/>
        <w:bottom w:val="none" w:sz="0" w:space="0" w:color="auto"/>
        <w:right w:val="none" w:sz="0" w:space="0" w:color="auto"/>
      </w:divBdr>
    </w:div>
    <w:div w:id="266352915">
      <w:bodyDiv w:val="1"/>
      <w:marLeft w:val="0"/>
      <w:marRight w:val="0"/>
      <w:marTop w:val="0"/>
      <w:marBottom w:val="0"/>
      <w:divBdr>
        <w:top w:val="none" w:sz="0" w:space="0" w:color="auto"/>
        <w:left w:val="none" w:sz="0" w:space="0" w:color="auto"/>
        <w:bottom w:val="none" w:sz="0" w:space="0" w:color="auto"/>
        <w:right w:val="none" w:sz="0" w:space="0" w:color="auto"/>
      </w:divBdr>
    </w:div>
    <w:div w:id="266423958">
      <w:bodyDiv w:val="1"/>
      <w:marLeft w:val="0"/>
      <w:marRight w:val="0"/>
      <w:marTop w:val="0"/>
      <w:marBottom w:val="0"/>
      <w:divBdr>
        <w:top w:val="none" w:sz="0" w:space="0" w:color="auto"/>
        <w:left w:val="none" w:sz="0" w:space="0" w:color="auto"/>
        <w:bottom w:val="none" w:sz="0" w:space="0" w:color="auto"/>
        <w:right w:val="none" w:sz="0" w:space="0" w:color="auto"/>
      </w:divBdr>
    </w:div>
    <w:div w:id="267126466">
      <w:bodyDiv w:val="1"/>
      <w:marLeft w:val="0"/>
      <w:marRight w:val="0"/>
      <w:marTop w:val="0"/>
      <w:marBottom w:val="0"/>
      <w:divBdr>
        <w:top w:val="none" w:sz="0" w:space="0" w:color="auto"/>
        <w:left w:val="none" w:sz="0" w:space="0" w:color="auto"/>
        <w:bottom w:val="none" w:sz="0" w:space="0" w:color="auto"/>
        <w:right w:val="none" w:sz="0" w:space="0" w:color="auto"/>
      </w:divBdr>
    </w:div>
    <w:div w:id="270162062">
      <w:bodyDiv w:val="1"/>
      <w:marLeft w:val="0"/>
      <w:marRight w:val="0"/>
      <w:marTop w:val="0"/>
      <w:marBottom w:val="0"/>
      <w:divBdr>
        <w:top w:val="none" w:sz="0" w:space="0" w:color="auto"/>
        <w:left w:val="none" w:sz="0" w:space="0" w:color="auto"/>
        <w:bottom w:val="none" w:sz="0" w:space="0" w:color="auto"/>
        <w:right w:val="none" w:sz="0" w:space="0" w:color="auto"/>
      </w:divBdr>
    </w:div>
    <w:div w:id="271059895">
      <w:bodyDiv w:val="1"/>
      <w:marLeft w:val="0"/>
      <w:marRight w:val="0"/>
      <w:marTop w:val="0"/>
      <w:marBottom w:val="0"/>
      <w:divBdr>
        <w:top w:val="none" w:sz="0" w:space="0" w:color="auto"/>
        <w:left w:val="none" w:sz="0" w:space="0" w:color="auto"/>
        <w:bottom w:val="none" w:sz="0" w:space="0" w:color="auto"/>
        <w:right w:val="none" w:sz="0" w:space="0" w:color="auto"/>
      </w:divBdr>
    </w:div>
    <w:div w:id="272171290">
      <w:bodyDiv w:val="1"/>
      <w:marLeft w:val="0"/>
      <w:marRight w:val="0"/>
      <w:marTop w:val="0"/>
      <w:marBottom w:val="0"/>
      <w:divBdr>
        <w:top w:val="none" w:sz="0" w:space="0" w:color="auto"/>
        <w:left w:val="none" w:sz="0" w:space="0" w:color="auto"/>
        <w:bottom w:val="none" w:sz="0" w:space="0" w:color="auto"/>
        <w:right w:val="none" w:sz="0" w:space="0" w:color="auto"/>
      </w:divBdr>
    </w:div>
    <w:div w:id="273561912">
      <w:bodyDiv w:val="1"/>
      <w:marLeft w:val="0"/>
      <w:marRight w:val="0"/>
      <w:marTop w:val="0"/>
      <w:marBottom w:val="0"/>
      <w:divBdr>
        <w:top w:val="none" w:sz="0" w:space="0" w:color="auto"/>
        <w:left w:val="none" w:sz="0" w:space="0" w:color="auto"/>
        <w:bottom w:val="none" w:sz="0" w:space="0" w:color="auto"/>
        <w:right w:val="none" w:sz="0" w:space="0" w:color="auto"/>
      </w:divBdr>
    </w:div>
    <w:div w:id="274407727">
      <w:bodyDiv w:val="1"/>
      <w:marLeft w:val="0"/>
      <w:marRight w:val="0"/>
      <w:marTop w:val="0"/>
      <w:marBottom w:val="0"/>
      <w:divBdr>
        <w:top w:val="none" w:sz="0" w:space="0" w:color="auto"/>
        <w:left w:val="none" w:sz="0" w:space="0" w:color="auto"/>
        <w:bottom w:val="none" w:sz="0" w:space="0" w:color="auto"/>
        <w:right w:val="none" w:sz="0" w:space="0" w:color="auto"/>
      </w:divBdr>
    </w:div>
    <w:div w:id="275675537">
      <w:bodyDiv w:val="1"/>
      <w:marLeft w:val="0"/>
      <w:marRight w:val="0"/>
      <w:marTop w:val="0"/>
      <w:marBottom w:val="0"/>
      <w:divBdr>
        <w:top w:val="none" w:sz="0" w:space="0" w:color="auto"/>
        <w:left w:val="none" w:sz="0" w:space="0" w:color="auto"/>
        <w:bottom w:val="none" w:sz="0" w:space="0" w:color="auto"/>
        <w:right w:val="none" w:sz="0" w:space="0" w:color="auto"/>
      </w:divBdr>
    </w:div>
    <w:div w:id="277296010">
      <w:bodyDiv w:val="1"/>
      <w:marLeft w:val="0"/>
      <w:marRight w:val="0"/>
      <w:marTop w:val="0"/>
      <w:marBottom w:val="0"/>
      <w:divBdr>
        <w:top w:val="none" w:sz="0" w:space="0" w:color="auto"/>
        <w:left w:val="none" w:sz="0" w:space="0" w:color="auto"/>
        <w:bottom w:val="none" w:sz="0" w:space="0" w:color="auto"/>
        <w:right w:val="none" w:sz="0" w:space="0" w:color="auto"/>
      </w:divBdr>
    </w:div>
    <w:div w:id="278532580">
      <w:bodyDiv w:val="1"/>
      <w:marLeft w:val="0"/>
      <w:marRight w:val="0"/>
      <w:marTop w:val="0"/>
      <w:marBottom w:val="0"/>
      <w:divBdr>
        <w:top w:val="none" w:sz="0" w:space="0" w:color="auto"/>
        <w:left w:val="none" w:sz="0" w:space="0" w:color="auto"/>
        <w:bottom w:val="none" w:sz="0" w:space="0" w:color="auto"/>
        <w:right w:val="none" w:sz="0" w:space="0" w:color="auto"/>
      </w:divBdr>
    </w:div>
    <w:div w:id="279073738">
      <w:bodyDiv w:val="1"/>
      <w:marLeft w:val="0"/>
      <w:marRight w:val="0"/>
      <w:marTop w:val="0"/>
      <w:marBottom w:val="0"/>
      <w:divBdr>
        <w:top w:val="none" w:sz="0" w:space="0" w:color="auto"/>
        <w:left w:val="none" w:sz="0" w:space="0" w:color="auto"/>
        <w:bottom w:val="none" w:sz="0" w:space="0" w:color="auto"/>
        <w:right w:val="none" w:sz="0" w:space="0" w:color="auto"/>
      </w:divBdr>
    </w:div>
    <w:div w:id="282688455">
      <w:bodyDiv w:val="1"/>
      <w:marLeft w:val="0"/>
      <w:marRight w:val="0"/>
      <w:marTop w:val="0"/>
      <w:marBottom w:val="0"/>
      <w:divBdr>
        <w:top w:val="none" w:sz="0" w:space="0" w:color="auto"/>
        <w:left w:val="none" w:sz="0" w:space="0" w:color="auto"/>
        <w:bottom w:val="none" w:sz="0" w:space="0" w:color="auto"/>
        <w:right w:val="none" w:sz="0" w:space="0" w:color="auto"/>
      </w:divBdr>
    </w:div>
    <w:div w:id="283466835">
      <w:bodyDiv w:val="1"/>
      <w:marLeft w:val="0"/>
      <w:marRight w:val="0"/>
      <w:marTop w:val="0"/>
      <w:marBottom w:val="0"/>
      <w:divBdr>
        <w:top w:val="none" w:sz="0" w:space="0" w:color="auto"/>
        <w:left w:val="none" w:sz="0" w:space="0" w:color="auto"/>
        <w:bottom w:val="none" w:sz="0" w:space="0" w:color="auto"/>
        <w:right w:val="none" w:sz="0" w:space="0" w:color="auto"/>
      </w:divBdr>
    </w:div>
    <w:div w:id="284581043">
      <w:bodyDiv w:val="1"/>
      <w:marLeft w:val="0"/>
      <w:marRight w:val="0"/>
      <w:marTop w:val="0"/>
      <w:marBottom w:val="0"/>
      <w:divBdr>
        <w:top w:val="none" w:sz="0" w:space="0" w:color="auto"/>
        <w:left w:val="none" w:sz="0" w:space="0" w:color="auto"/>
        <w:bottom w:val="none" w:sz="0" w:space="0" w:color="auto"/>
        <w:right w:val="none" w:sz="0" w:space="0" w:color="auto"/>
      </w:divBdr>
    </w:div>
    <w:div w:id="286274937">
      <w:bodyDiv w:val="1"/>
      <w:marLeft w:val="0"/>
      <w:marRight w:val="0"/>
      <w:marTop w:val="0"/>
      <w:marBottom w:val="0"/>
      <w:divBdr>
        <w:top w:val="none" w:sz="0" w:space="0" w:color="auto"/>
        <w:left w:val="none" w:sz="0" w:space="0" w:color="auto"/>
        <w:bottom w:val="none" w:sz="0" w:space="0" w:color="auto"/>
        <w:right w:val="none" w:sz="0" w:space="0" w:color="auto"/>
      </w:divBdr>
    </w:div>
    <w:div w:id="290793283">
      <w:bodyDiv w:val="1"/>
      <w:marLeft w:val="0"/>
      <w:marRight w:val="0"/>
      <w:marTop w:val="0"/>
      <w:marBottom w:val="0"/>
      <w:divBdr>
        <w:top w:val="none" w:sz="0" w:space="0" w:color="auto"/>
        <w:left w:val="none" w:sz="0" w:space="0" w:color="auto"/>
        <w:bottom w:val="none" w:sz="0" w:space="0" w:color="auto"/>
        <w:right w:val="none" w:sz="0" w:space="0" w:color="auto"/>
      </w:divBdr>
    </w:div>
    <w:div w:id="290941160">
      <w:bodyDiv w:val="1"/>
      <w:marLeft w:val="0"/>
      <w:marRight w:val="0"/>
      <w:marTop w:val="0"/>
      <w:marBottom w:val="0"/>
      <w:divBdr>
        <w:top w:val="none" w:sz="0" w:space="0" w:color="auto"/>
        <w:left w:val="none" w:sz="0" w:space="0" w:color="auto"/>
        <w:bottom w:val="none" w:sz="0" w:space="0" w:color="auto"/>
        <w:right w:val="none" w:sz="0" w:space="0" w:color="auto"/>
      </w:divBdr>
    </w:div>
    <w:div w:id="294916842">
      <w:bodyDiv w:val="1"/>
      <w:marLeft w:val="0"/>
      <w:marRight w:val="0"/>
      <w:marTop w:val="0"/>
      <w:marBottom w:val="0"/>
      <w:divBdr>
        <w:top w:val="none" w:sz="0" w:space="0" w:color="auto"/>
        <w:left w:val="none" w:sz="0" w:space="0" w:color="auto"/>
        <w:bottom w:val="none" w:sz="0" w:space="0" w:color="auto"/>
        <w:right w:val="none" w:sz="0" w:space="0" w:color="auto"/>
      </w:divBdr>
    </w:div>
    <w:div w:id="296689473">
      <w:bodyDiv w:val="1"/>
      <w:marLeft w:val="0"/>
      <w:marRight w:val="0"/>
      <w:marTop w:val="0"/>
      <w:marBottom w:val="0"/>
      <w:divBdr>
        <w:top w:val="none" w:sz="0" w:space="0" w:color="auto"/>
        <w:left w:val="none" w:sz="0" w:space="0" w:color="auto"/>
        <w:bottom w:val="none" w:sz="0" w:space="0" w:color="auto"/>
        <w:right w:val="none" w:sz="0" w:space="0" w:color="auto"/>
      </w:divBdr>
    </w:div>
    <w:div w:id="298072809">
      <w:bodyDiv w:val="1"/>
      <w:marLeft w:val="0"/>
      <w:marRight w:val="0"/>
      <w:marTop w:val="0"/>
      <w:marBottom w:val="0"/>
      <w:divBdr>
        <w:top w:val="none" w:sz="0" w:space="0" w:color="auto"/>
        <w:left w:val="none" w:sz="0" w:space="0" w:color="auto"/>
        <w:bottom w:val="none" w:sz="0" w:space="0" w:color="auto"/>
        <w:right w:val="none" w:sz="0" w:space="0" w:color="auto"/>
      </w:divBdr>
    </w:div>
    <w:div w:id="299112910">
      <w:bodyDiv w:val="1"/>
      <w:marLeft w:val="0"/>
      <w:marRight w:val="0"/>
      <w:marTop w:val="0"/>
      <w:marBottom w:val="0"/>
      <w:divBdr>
        <w:top w:val="none" w:sz="0" w:space="0" w:color="auto"/>
        <w:left w:val="none" w:sz="0" w:space="0" w:color="auto"/>
        <w:bottom w:val="none" w:sz="0" w:space="0" w:color="auto"/>
        <w:right w:val="none" w:sz="0" w:space="0" w:color="auto"/>
      </w:divBdr>
    </w:div>
    <w:div w:id="299966499">
      <w:bodyDiv w:val="1"/>
      <w:marLeft w:val="0"/>
      <w:marRight w:val="0"/>
      <w:marTop w:val="0"/>
      <w:marBottom w:val="0"/>
      <w:divBdr>
        <w:top w:val="none" w:sz="0" w:space="0" w:color="auto"/>
        <w:left w:val="none" w:sz="0" w:space="0" w:color="auto"/>
        <w:bottom w:val="none" w:sz="0" w:space="0" w:color="auto"/>
        <w:right w:val="none" w:sz="0" w:space="0" w:color="auto"/>
      </w:divBdr>
      <w:divsChild>
        <w:div w:id="28265040">
          <w:marLeft w:val="480"/>
          <w:marRight w:val="0"/>
          <w:marTop w:val="0"/>
          <w:marBottom w:val="0"/>
          <w:divBdr>
            <w:top w:val="none" w:sz="0" w:space="0" w:color="auto"/>
            <w:left w:val="none" w:sz="0" w:space="0" w:color="auto"/>
            <w:bottom w:val="none" w:sz="0" w:space="0" w:color="auto"/>
            <w:right w:val="none" w:sz="0" w:space="0" w:color="auto"/>
          </w:divBdr>
        </w:div>
        <w:div w:id="1908571052">
          <w:marLeft w:val="480"/>
          <w:marRight w:val="0"/>
          <w:marTop w:val="0"/>
          <w:marBottom w:val="0"/>
          <w:divBdr>
            <w:top w:val="none" w:sz="0" w:space="0" w:color="auto"/>
            <w:left w:val="none" w:sz="0" w:space="0" w:color="auto"/>
            <w:bottom w:val="none" w:sz="0" w:space="0" w:color="auto"/>
            <w:right w:val="none" w:sz="0" w:space="0" w:color="auto"/>
          </w:divBdr>
        </w:div>
        <w:div w:id="470950317">
          <w:marLeft w:val="480"/>
          <w:marRight w:val="0"/>
          <w:marTop w:val="0"/>
          <w:marBottom w:val="0"/>
          <w:divBdr>
            <w:top w:val="none" w:sz="0" w:space="0" w:color="auto"/>
            <w:left w:val="none" w:sz="0" w:space="0" w:color="auto"/>
            <w:bottom w:val="none" w:sz="0" w:space="0" w:color="auto"/>
            <w:right w:val="none" w:sz="0" w:space="0" w:color="auto"/>
          </w:divBdr>
        </w:div>
        <w:div w:id="1872764444">
          <w:marLeft w:val="480"/>
          <w:marRight w:val="0"/>
          <w:marTop w:val="0"/>
          <w:marBottom w:val="0"/>
          <w:divBdr>
            <w:top w:val="none" w:sz="0" w:space="0" w:color="auto"/>
            <w:left w:val="none" w:sz="0" w:space="0" w:color="auto"/>
            <w:bottom w:val="none" w:sz="0" w:space="0" w:color="auto"/>
            <w:right w:val="none" w:sz="0" w:space="0" w:color="auto"/>
          </w:divBdr>
        </w:div>
        <w:div w:id="590243682">
          <w:marLeft w:val="480"/>
          <w:marRight w:val="0"/>
          <w:marTop w:val="0"/>
          <w:marBottom w:val="0"/>
          <w:divBdr>
            <w:top w:val="none" w:sz="0" w:space="0" w:color="auto"/>
            <w:left w:val="none" w:sz="0" w:space="0" w:color="auto"/>
            <w:bottom w:val="none" w:sz="0" w:space="0" w:color="auto"/>
            <w:right w:val="none" w:sz="0" w:space="0" w:color="auto"/>
          </w:divBdr>
        </w:div>
        <w:div w:id="1117682103">
          <w:marLeft w:val="480"/>
          <w:marRight w:val="0"/>
          <w:marTop w:val="0"/>
          <w:marBottom w:val="0"/>
          <w:divBdr>
            <w:top w:val="none" w:sz="0" w:space="0" w:color="auto"/>
            <w:left w:val="none" w:sz="0" w:space="0" w:color="auto"/>
            <w:bottom w:val="none" w:sz="0" w:space="0" w:color="auto"/>
            <w:right w:val="none" w:sz="0" w:space="0" w:color="auto"/>
          </w:divBdr>
        </w:div>
        <w:div w:id="294413783">
          <w:marLeft w:val="480"/>
          <w:marRight w:val="0"/>
          <w:marTop w:val="0"/>
          <w:marBottom w:val="0"/>
          <w:divBdr>
            <w:top w:val="none" w:sz="0" w:space="0" w:color="auto"/>
            <w:left w:val="none" w:sz="0" w:space="0" w:color="auto"/>
            <w:bottom w:val="none" w:sz="0" w:space="0" w:color="auto"/>
            <w:right w:val="none" w:sz="0" w:space="0" w:color="auto"/>
          </w:divBdr>
        </w:div>
        <w:div w:id="29108485">
          <w:marLeft w:val="480"/>
          <w:marRight w:val="0"/>
          <w:marTop w:val="0"/>
          <w:marBottom w:val="0"/>
          <w:divBdr>
            <w:top w:val="none" w:sz="0" w:space="0" w:color="auto"/>
            <w:left w:val="none" w:sz="0" w:space="0" w:color="auto"/>
            <w:bottom w:val="none" w:sz="0" w:space="0" w:color="auto"/>
            <w:right w:val="none" w:sz="0" w:space="0" w:color="auto"/>
          </w:divBdr>
        </w:div>
        <w:div w:id="682047435">
          <w:marLeft w:val="480"/>
          <w:marRight w:val="0"/>
          <w:marTop w:val="0"/>
          <w:marBottom w:val="0"/>
          <w:divBdr>
            <w:top w:val="none" w:sz="0" w:space="0" w:color="auto"/>
            <w:left w:val="none" w:sz="0" w:space="0" w:color="auto"/>
            <w:bottom w:val="none" w:sz="0" w:space="0" w:color="auto"/>
            <w:right w:val="none" w:sz="0" w:space="0" w:color="auto"/>
          </w:divBdr>
        </w:div>
        <w:div w:id="213352382">
          <w:marLeft w:val="480"/>
          <w:marRight w:val="0"/>
          <w:marTop w:val="0"/>
          <w:marBottom w:val="0"/>
          <w:divBdr>
            <w:top w:val="none" w:sz="0" w:space="0" w:color="auto"/>
            <w:left w:val="none" w:sz="0" w:space="0" w:color="auto"/>
            <w:bottom w:val="none" w:sz="0" w:space="0" w:color="auto"/>
            <w:right w:val="none" w:sz="0" w:space="0" w:color="auto"/>
          </w:divBdr>
        </w:div>
        <w:div w:id="1365867126">
          <w:marLeft w:val="480"/>
          <w:marRight w:val="0"/>
          <w:marTop w:val="0"/>
          <w:marBottom w:val="0"/>
          <w:divBdr>
            <w:top w:val="none" w:sz="0" w:space="0" w:color="auto"/>
            <w:left w:val="none" w:sz="0" w:space="0" w:color="auto"/>
            <w:bottom w:val="none" w:sz="0" w:space="0" w:color="auto"/>
            <w:right w:val="none" w:sz="0" w:space="0" w:color="auto"/>
          </w:divBdr>
        </w:div>
        <w:div w:id="958292731">
          <w:marLeft w:val="480"/>
          <w:marRight w:val="0"/>
          <w:marTop w:val="0"/>
          <w:marBottom w:val="0"/>
          <w:divBdr>
            <w:top w:val="none" w:sz="0" w:space="0" w:color="auto"/>
            <w:left w:val="none" w:sz="0" w:space="0" w:color="auto"/>
            <w:bottom w:val="none" w:sz="0" w:space="0" w:color="auto"/>
            <w:right w:val="none" w:sz="0" w:space="0" w:color="auto"/>
          </w:divBdr>
        </w:div>
        <w:div w:id="1554459164">
          <w:marLeft w:val="480"/>
          <w:marRight w:val="0"/>
          <w:marTop w:val="0"/>
          <w:marBottom w:val="0"/>
          <w:divBdr>
            <w:top w:val="none" w:sz="0" w:space="0" w:color="auto"/>
            <w:left w:val="none" w:sz="0" w:space="0" w:color="auto"/>
            <w:bottom w:val="none" w:sz="0" w:space="0" w:color="auto"/>
            <w:right w:val="none" w:sz="0" w:space="0" w:color="auto"/>
          </w:divBdr>
        </w:div>
        <w:div w:id="404036702">
          <w:marLeft w:val="480"/>
          <w:marRight w:val="0"/>
          <w:marTop w:val="0"/>
          <w:marBottom w:val="0"/>
          <w:divBdr>
            <w:top w:val="none" w:sz="0" w:space="0" w:color="auto"/>
            <w:left w:val="none" w:sz="0" w:space="0" w:color="auto"/>
            <w:bottom w:val="none" w:sz="0" w:space="0" w:color="auto"/>
            <w:right w:val="none" w:sz="0" w:space="0" w:color="auto"/>
          </w:divBdr>
        </w:div>
        <w:div w:id="1129129379">
          <w:marLeft w:val="480"/>
          <w:marRight w:val="0"/>
          <w:marTop w:val="0"/>
          <w:marBottom w:val="0"/>
          <w:divBdr>
            <w:top w:val="none" w:sz="0" w:space="0" w:color="auto"/>
            <w:left w:val="none" w:sz="0" w:space="0" w:color="auto"/>
            <w:bottom w:val="none" w:sz="0" w:space="0" w:color="auto"/>
            <w:right w:val="none" w:sz="0" w:space="0" w:color="auto"/>
          </w:divBdr>
        </w:div>
        <w:div w:id="1850758198">
          <w:marLeft w:val="480"/>
          <w:marRight w:val="0"/>
          <w:marTop w:val="0"/>
          <w:marBottom w:val="0"/>
          <w:divBdr>
            <w:top w:val="none" w:sz="0" w:space="0" w:color="auto"/>
            <w:left w:val="none" w:sz="0" w:space="0" w:color="auto"/>
            <w:bottom w:val="none" w:sz="0" w:space="0" w:color="auto"/>
            <w:right w:val="none" w:sz="0" w:space="0" w:color="auto"/>
          </w:divBdr>
        </w:div>
        <w:div w:id="1254974559">
          <w:marLeft w:val="480"/>
          <w:marRight w:val="0"/>
          <w:marTop w:val="0"/>
          <w:marBottom w:val="0"/>
          <w:divBdr>
            <w:top w:val="none" w:sz="0" w:space="0" w:color="auto"/>
            <w:left w:val="none" w:sz="0" w:space="0" w:color="auto"/>
            <w:bottom w:val="none" w:sz="0" w:space="0" w:color="auto"/>
            <w:right w:val="none" w:sz="0" w:space="0" w:color="auto"/>
          </w:divBdr>
        </w:div>
        <w:div w:id="1197546093">
          <w:marLeft w:val="480"/>
          <w:marRight w:val="0"/>
          <w:marTop w:val="0"/>
          <w:marBottom w:val="0"/>
          <w:divBdr>
            <w:top w:val="none" w:sz="0" w:space="0" w:color="auto"/>
            <w:left w:val="none" w:sz="0" w:space="0" w:color="auto"/>
            <w:bottom w:val="none" w:sz="0" w:space="0" w:color="auto"/>
            <w:right w:val="none" w:sz="0" w:space="0" w:color="auto"/>
          </w:divBdr>
        </w:div>
        <w:div w:id="1403680046">
          <w:marLeft w:val="480"/>
          <w:marRight w:val="0"/>
          <w:marTop w:val="0"/>
          <w:marBottom w:val="0"/>
          <w:divBdr>
            <w:top w:val="none" w:sz="0" w:space="0" w:color="auto"/>
            <w:left w:val="none" w:sz="0" w:space="0" w:color="auto"/>
            <w:bottom w:val="none" w:sz="0" w:space="0" w:color="auto"/>
            <w:right w:val="none" w:sz="0" w:space="0" w:color="auto"/>
          </w:divBdr>
        </w:div>
        <w:div w:id="302195314">
          <w:marLeft w:val="480"/>
          <w:marRight w:val="0"/>
          <w:marTop w:val="0"/>
          <w:marBottom w:val="0"/>
          <w:divBdr>
            <w:top w:val="none" w:sz="0" w:space="0" w:color="auto"/>
            <w:left w:val="none" w:sz="0" w:space="0" w:color="auto"/>
            <w:bottom w:val="none" w:sz="0" w:space="0" w:color="auto"/>
            <w:right w:val="none" w:sz="0" w:space="0" w:color="auto"/>
          </w:divBdr>
        </w:div>
        <w:div w:id="1939632472">
          <w:marLeft w:val="480"/>
          <w:marRight w:val="0"/>
          <w:marTop w:val="0"/>
          <w:marBottom w:val="0"/>
          <w:divBdr>
            <w:top w:val="none" w:sz="0" w:space="0" w:color="auto"/>
            <w:left w:val="none" w:sz="0" w:space="0" w:color="auto"/>
            <w:bottom w:val="none" w:sz="0" w:space="0" w:color="auto"/>
            <w:right w:val="none" w:sz="0" w:space="0" w:color="auto"/>
          </w:divBdr>
        </w:div>
        <w:div w:id="1920016638">
          <w:marLeft w:val="480"/>
          <w:marRight w:val="0"/>
          <w:marTop w:val="0"/>
          <w:marBottom w:val="0"/>
          <w:divBdr>
            <w:top w:val="none" w:sz="0" w:space="0" w:color="auto"/>
            <w:left w:val="none" w:sz="0" w:space="0" w:color="auto"/>
            <w:bottom w:val="none" w:sz="0" w:space="0" w:color="auto"/>
            <w:right w:val="none" w:sz="0" w:space="0" w:color="auto"/>
          </w:divBdr>
        </w:div>
        <w:div w:id="1238709095">
          <w:marLeft w:val="480"/>
          <w:marRight w:val="0"/>
          <w:marTop w:val="0"/>
          <w:marBottom w:val="0"/>
          <w:divBdr>
            <w:top w:val="none" w:sz="0" w:space="0" w:color="auto"/>
            <w:left w:val="none" w:sz="0" w:space="0" w:color="auto"/>
            <w:bottom w:val="none" w:sz="0" w:space="0" w:color="auto"/>
            <w:right w:val="none" w:sz="0" w:space="0" w:color="auto"/>
          </w:divBdr>
        </w:div>
        <w:div w:id="386150705">
          <w:marLeft w:val="480"/>
          <w:marRight w:val="0"/>
          <w:marTop w:val="0"/>
          <w:marBottom w:val="0"/>
          <w:divBdr>
            <w:top w:val="none" w:sz="0" w:space="0" w:color="auto"/>
            <w:left w:val="none" w:sz="0" w:space="0" w:color="auto"/>
            <w:bottom w:val="none" w:sz="0" w:space="0" w:color="auto"/>
            <w:right w:val="none" w:sz="0" w:space="0" w:color="auto"/>
          </w:divBdr>
        </w:div>
        <w:div w:id="1028680708">
          <w:marLeft w:val="480"/>
          <w:marRight w:val="0"/>
          <w:marTop w:val="0"/>
          <w:marBottom w:val="0"/>
          <w:divBdr>
            <w:top w:val="none" w:sz="0" w:space="0" w:color="auto"/>
            <w:left w:val="none" w:sz="0" w:space="0" w:color="auto"/>
            <w:bottom w:val="none" w:sz="0" w:space="0" w:color="auto"/>
            <w:right w:val="none" w:sz="0" w:space="0" w:color="auto"/>
          </w:divBdr>
        </w:div>
        <w:div w:id="1938706372">
          <w:marLeft w:val="480"/>
          <w:marRight w:val="0"/>
          <w:marTop w:val="0"/>
          <w:marBottom w:val="0"/>
          <w:divBdr>
            <w:top w:val="none" w:sz="0" w:space="0" w:color="auto"/>
            <w:left w:val="none" w:sz="0" w:space="0" w:color="auto"/>
            <w:bottom w:val="none" w:sz="0" w:space="0" w:color="auto"/>
            <w:right w:val="none" w:sz="0" w:space="0" w:color="auto"/>
          </w:divBdr>
        </w:div>
        <w:div w:id="852763609">
          <w:marLeft w:val="480"/>
          <w:marRight w:val="0"/>
          <w:marTop w:val="0"/>
          <w:marBottom w:val="0"/>
          <w:divBdr>
            <w:top w:val="none" w:sz="0" w:space="0" w:color="auto"/>
            <w:left w:val="none" w:sz="0" w:space="0" w:color="auto"/>
            <w:bottom w:val="none" w:sz="0" w:space="0" w:color="auto"/>
            <w:right w:val="none" w:sz="0" w:space="0" w:color="auto"/>
          </w:divBdr>
        </w:div>
        <w:div w:id="1269434986">
          <w:marLeft w:val="480"/>
          <w:marRight w:val="0"/>
          <w:marTop w:val="0"/>
          <w:marBottom w:val="0"/>
          <w:divBdr>
            <w:top w:val="none" w:sz="0" w:space="0" w:color="auto"/>
            <w:left w:val="none" w:sz="0" w:space="0" w:color="auto"/>
            <w:bottom w:val="none" w:sz="0" w:space="0" w:color="auto"/>
            <w:right w:val="none" w:sz="0" w:space="0" w:color="auto"/>
          </w:divBdr>
        </w:div>
        <w:div w:id="24067348">
          <w:marLeft w:val="480"/>
          <w:marRight w:val="0"/>
          <w:marTop w:val="0"/>
          <w:marBottom w:val="0"/>
          <w:divBdr>
            <w:top w:val="none" w:sz="0" w:space="0" w:color="auto"/>
            <w:left w:val="none" w:sz="0" w:space="0" w:color="auto"/>
            <w:bottom w:val="none" w:sz="0" w:space="0" w:color="auto"/>
            <w:right w:val="none" w:sz="0" w:space="0" w:color="auto"/>
          </w:divBdr>
        </w:div>
        <w:div w:id="921793887">
          <w:marLeft w:val="480"/>
          <w:marRight w:val="0"/>
          <w:marTop w:val="0"/>
          <w:marBottom w:val="0"/>
          <w:divBdr>
            <w:top w:val="none" w:sz="0" w:space="0" w:color="auto"/>
            <w:left w:val="none" w:sz="0" w:space="0" w:color="auto"/>
            <w:bottom w:val="none" w:sz="0" w:space="0" w:color="auto"/>
            <w:right w:val="none" w:sz="0" w:space="0" w:color="auto"/>
          </w:divBdr>
        </w:div>
        <w:div w:id="1953247047">
          <w:marLeft w:val="480"/>
          <w:marRight w:val="0"/>
          <w:marTop w:val="0"/>
          <w:marBottom w:val="0"/>
          <w:divBdr>
            <w:top w:val="none" w:sz="0" w:space="0" w:color="auto"/>
            <w:left w:val="none" w:sz="0" w:space="0" w:color="auto"/>
            <w:bottom w:val="none" w:sz="0" w:space="0" w:color="auto"/>
            <w:right w:val="none" w:sz="0" w:space="0" w:color="auto"/>
          </w:divBdr>
        </w:div>
        <w:div w:id="1061516618">
          <w:marLeft w:val="480"/>
          <w:marRight w:val="0"/>
          <w:marTop w:val="0"/>
          <w:marBottom w:val="0"/>
          <w:divBdr>
            <w:top w:val="none" w:sz="0" w:space="0" w:color="auto"/>
            <w:left w:val="none" w:sz="0" w:space="0" w:color="auto"/>
            <w:bottom w:val="none" w:sz="0" w:space="0" w:color="auto"/>
            <w:right w:val="none" w:sz="0" w:space="0" w:color="auto"/>
          </w:divBdr>
        </w:div>
        <w:div w:id="1030230577">
          <w:marLeft w:val="480"/>
          <w:marRight w:val="0"/>
          <w:marTop w:val="0"/>
          <w:marBottom w:val="0"/>
          <w:divBdr>
            <w:top w:val="none" w:sz="0" w:space="0" w:color="auto"/>
            <w:left w:val="none" w:sz="0" w:space="0" w:color="auto"/>
            <w:bottom w:val="none" w:sz="0" w:space="0" w:color="auto"/>
            <w:right w:val="none" w:sz="0" w:space="0" w:color="auto"/>
          </w:divBdr>
        </w:div>
        <w:div w:id="1730418781">
          <w:marLeft w:val="480"/>
          <w:marRight w:val="0"/>
          <w:marTop w:val="0"/>
          <w:marBottom w:val="0"/>
          <w:divBdr>
            <w:top w:val="none" w:sz="0" w:space="0" w:color="auto"/>
            <w:left w:val="none" w:sz="0" w:space="0" w:color="auto"/>
            <w:bottom w:val="none" w:sz="0" w:space="0" w:color="auto"/>
            <w:right w:val="none" w:sz="0" w:space="0" w:color="auto"/>
          </w:divBdr>
        </w:div>
        <w:div w:id="821887981">
          <w:marLeft w:val="480"/>
          <w:marRight w:val="0"/>
          <w:marTop w:val="0"/>
          <w:marBottom w:val="0"/>
          <w:divBdr>
            <w:top w:val="none" w:sz="0" w:space="0" w:color="auto"/>
            <w:left w:val="none" w:sz="0" w:space="0" w:color="auto"/>
            <w:bottom w:val="none" w:sz="0" w:space="0" w:color="auto"/>
            <w:right w:val="none" w:sz="0" w:space="0" w:color="auto"/>
          </w:divBdr>
        </w:div>
        <w:div w:id="674960736">
          <w:marLeft w:val="480"/>
          <w:marRight w:val="0"/>
          <w:marTop w:val="0"/>
          <w:marBottom w:val="0"/>
          <w:divBdr>
            <w:top w:val="none" w:sz="0" w:space="0" w:color="auto"/>
            <w:left w:val="none" w:sz="0" w:space="0" w:color="auto"/>
            <w:bottom w:val="none" w:sz="0" w:space="0" w:color="auto"/>
            <w:right w:val="none" w:sz="0" w:space="0" w:color="auto"/>
          </w:divBdr>
        </w:div>
        <w:div w:id="196697060">
          <w:marLeft w:val="480"/>
          <w:marRight w:val="0"/>
          <w:marTop w:val="0"/>
          <w:marBottom w:val="0"/>
          <w:divBdr>
            <w:top w:val="none" w:sz="0" w:space="0" w:color="auto"/>
            <w:left w:val="none" w:sz="0" w:space="0" w:color="auto"/>
            <w:bottom w:val="none" w:sz="0" w:space="0" w:color="auto"/>
            <w:right w:val="none" w:sz="0" w:space="0" w:color="auto"/>
          </w:divBdr>
        </w:div>
        <w:div w:id="1644382127">
          <w:marLeft w:val="480"/>
          <w:marRight w:val="0"/>
          <w:marTop w:val="0"/>
          <w:marBottom w:val="0"/>
          <w:divBdr>
            <w:top w:val="none" w:sz="0" w:space="0" w:color="auto"/>
            <w:left w:val="none" w:sz="0" w:space="0" w:color="auto"/>
            <w:bottom w:val="none" w:sz="0" w:space="0" w:color="auto"/>
            <w:right w:val="none" w:sz="0" w:space="0" w:color="auto"/>
          </w:divBdr>
        </w:div>
        <w:div w:id="705909242">
          <w:marLeft w:val="480"/>
          <w:marRight w:val="0"/>
          <w:marTop w:val="0"/>
          <w:marBottom w:val="0"/>
          <w:divBdr>
            <w:top w:val="none" w:sz="0" w:space="0" w:color="auto"/>
            <w:left w:val="none" w:sz="0" w:space="0" w:color="auto"/>
            <w:bottom w:val="none" w:sz="0" w:space="0" w:color="auto"/>
            <w:right w:val="none" w:sz="0" w:space="0" w:color="auto"/>
          </w:divBdr>
        </w:div>
        <w:div w:id="2089645418">
          <w:marLeft w:val="480"/>
          <w:marRight w:val="0"/>
          <w:marTop w:val="0"/>
          <w:marBottom w:val="0"/>
          <w:divBdr>
            <w:top w:val="none" w:sz="0" w:space="0" w:color="auto"/>
            <w:left w:val="none" w:sz="0" w:space="0" w:color="auto"/>
            <w:bottom w:val="none" w:sz="0" w:space="0" w:color="auto"/>
            <w:right w:val="none" w:sz="0" w:space="0" w:color="auto"/>
          </w:divBdr>
        </w:div>
        <w:div w:id="103380080">
          <w:marLeft w:val="480"/>
          <w:marRight w:val="0"/>
          <w:marTop w:val="0"/>
          <w:marBottom w:val="0"/>
          <w:divBdr>
            <w:top w:val="none" w:sz="0" w:space="0" w:color="auto"/>
            <w:left w:val="none" w:sz="0" w:space="0" w:color="auto"/>
            <w:bottom w:val="none" w:sz="0" w:space="0" w:color="auto"/>
            <w:right w:val="none" w:sz="0" w:space="0" w:color="auto"/>
          </w:divBdr>
        </w:div>
        <w:div w:id="473566882">
          <w:marLeft w:val="480"/>
          <w:marRight w:val="0"/>
          <w:marTop w:val="0"/>
          <w:marBottom w:val="0"/>
          <w:divBdr>
            <w:top w:val="none" w:sz="0" w:space="0" w:color="auto"/>
            <w:left w:val="none" w:sz="0" w:space="0" w:color="auto"/>
            <w:bottom w:val="none" w:sz="0" w:space="0" w:color="auto"/>
            <w:right w:val="none" w:sz="0" w:space="0" w:color="auto"/>
          </w:divBdr>
        </w:div>
        <w:div w:id="1934505278">
          <w:marLeft w:val="480"/>
          <w:marRight w:val="0"/>
          <w:marTop w:val="0"/>
          <w:marBottom w:val="0"/>
          <w:divBdr>
            <w:top w:val="none" w:sz="0" w:space="0" w:color="auto"/>
            <w:left w:val="none" w:sz="0" w:space="0" w:color="auto"/>
            <w:bottom w:val="none" w:sz="0" w:space="0" w:color="auto"/>
            <w:right w:val="none" w:sz="0" w:space="0" w:color="auto"/>
          </w:divBdr>
        </w:div>
        <w:div w:id="754057754">
          <w:marLeft w:val="480"/>
          <w:marRight w:val="0"/>
          <w:marTop w:val="0"/>
          <w:marBottom w:val="0"/>
          <w:divBdr>
            <w:top w:val="none" w:sz="0" w:space="0" w:color="auto"/>
            <w:left w:val="none" w:sz="0" w:space="0" w:color="auto"/>
            <w:bottom w:val="none" w:sz="0" w:space="0" w:color="auto"/>
            <w:right w:val="none" w:sz="0" w:space="0" w:color="auto"/>
          </w:divBdr>
        </w:div>
        <w:div w:id="983774832">
          <w:marLeft w:val="480"/>
          <w:marRight w:val="0"/>
          <w:marTop w:val="0"/>
          <w:marBottom w:val="0"/>
          <w:divBdr>
            <w:top w:val="none" w:sz="0" w:space="0" w:color="auto"/>
            <w:left w:val="none" w:sz="0" w:space="0" w:color="auto"/>
            <w:bottom w:val="none" w:sz="0" w:space="0" w:color="auto"/>
            <w:right w:val="none" w:sz="0" w:space="0" w:color="auto"/>
          </w:divBdr>
        </w:div>
        <w:div w:id="164050359">
          <w:marLeft w:val="480"/>
          <w:marRight w:val="0"/>
          <w:marTop w:val="0"/>
          <w:marBottom w:val="0"/>
          <w:divBdr>
            <w:top w:val="none" w:sz="0" w:space="0" w:color="auto"/>
            <w:left w:val="none" w:sz="0" w:space="0" w:color="auto"/>
            <w:bottom w:val="none" w:sz="0" w:space="0" w:color="auto"/>
            <w:right w:val="none" w:sz="0" w:space="0" w:color="auto"/>
          </w:divBdr>
        </w:div>
        <w:div w:id="1048144530">
          <w:marLeft w:val="480"/>
          <w:marRight w:val="0"/>
          <w:marTop w:val="0"/>
          <w:marBottom w:val="0"/>
          <w:divBdr>
            <w:top w:val="none" w:sz="0" w:space="0" w:color="auto"/>
            <w:left w:val="none" w:sz="0" w:space="0" w:color="auto"/>
            <w:bottom w:val="none" w:sz="0" w:space="0" w:color="auto"/>
            <w:right w:val="none" w:sz="0" w:space="0" w:color="auto"/>
          </w:divBdr>
        </w:div>
        <w:div w:id="222715125">
          <w:marLeft w:val="480"/>
          <w:marRight w:val="0"/>
          <w:marTop w:val="0"/>
          <w:marBottom w:val="0"/>
          <w:divBdr>
            <w:top w:val="none" w:sz="0" w:space="0" w:color="auto"/>
            <w:left w:val="none" w:sz="0" w:space="0" w:color="auto"/>
            <w:bottom w:val="none" w:sz="0" w:space="0" w:color="auto"/>
            <w:right w:val="none" w:sz="0" w:space="0" w:color="auto"/>
          </w:divBdr>
        </w:div>
        <w:div w:id="1058935709">
          <w:marLeft w:val="480"/>
          <w:marRight w:val="0"/>
          <w:marTop w:val="0"/>
          <w:marBottom w:val="0"/>
          <w:divBdr>
            <w:top w:val="none" w:sz="0" w:space="0" w:color="auto"/>
            <w:left w:val="none" w:sz="0" w:space="0" w:color="auto"/>
            <w:bottom w:val="none" w:sz="0" w:space="0" w:color="auto"/>
            <w:right w:val="none" w:sz="0" w:space="0" w:color="auto"/>
          </w:divBdr>
        </w:div>
        <w:div w:id="2137333023">
          <w:marLeft w:val="480"/>
          <w:marRight w:val="0"/>
          <w:marTop w:val="0"/>
          <w:marBottom w:val="0"/>
          <w:divBdr>
            <w:top w:val="none" w:sz="0" w:space="0" w:color="auto"/>
            <w:left w:val="none" w:sz="0" w:space="0" w:color="auto"/>
            <w:bottom w:val="none" w:sz="0" w:space="0" w:color="auto"/>
            <w:right w:val="none" w:sz="0" w:space="0" w:color="auto"/>
          </w:divBdr>
        </w:div>
        <w:div w:id="886113236">
          <w:marLeft w:val="480"/>
          <w:marRight w:val="0"/>
          <w:marTop w:val="0"/>
          <w:marBottom w:val="0"/>
          <w:divBdr>
            <w:top w:val="none" w:sz="0" w:space="0" w:color="auto"/>
            <w:left w:val="none" w:sz="0" w:space="0" w:color="auto"/>
            <w:bottom w:val="none" w:sz="0" w:space="0" w:color="auto"/>
            <w:right w:val="none" w:sz="0" w:space="0" w:color="auto"/>
          </w:divBdr>
        </w:div>
        <w:div w:id="1754618120">
          <w:marLeft w:val="480"/>
          <w:marRight w:val="0"/>
          <w:marTop w:val="0"/>
          <w:marBottom w:val="0"/>
          <w:divBdr>
            <w:top w:val="none" w:sz="0" w:space="0" w:color="auto"/>
            <w:left w:val="none" w:sz="0" w:space="0" w:color="auto"/>
            <w:bottom w:val="none" w:sz="0" w:space="0" w:color="auto"/>
            <w:right w:val="none" w:sz="0" w:space="0" w:color="auto"/>
          </w:divBdr>
        </w:div>
        <w:div w:id="477382674">
          <w:marLeft w:val="480"/>
          <w:marRight w:val="0"/>
          <w:marTop w:val="0"/>
          <w:marBottom w:val="0"/>
          <w:divBdr>
            <w:top w:val="none" w:sz="0" w:space="0" w:color="auto"/>
            <w:left w:val="none" w:sz="0" w:space="0" w:color="auto"/>
            <w:bottom w:val="none" w:sz="0" w:space="0" w:color="auto"/>
            <w:right w:val="none" w:sz="0" w:space="0" w:color="auto"/>
          </w:divBdr>
        </w:div>
        <w:div w:id="150802026">
          <w:marLeft w:val="480"/>
          <w:marRight w:val="0"/>
          <w:marTop w:val="0"/>
          <w:marBottom w:val="0"/>
          <w:divBdr>
            <w:top w:val="none" w:sz="0" w:space="0" w:color="auto"/>
            <w:left w:val="none" w:sz="0" w:space="0" w:color="auto"/>
            <w:bottom w:val="none" w:sz="0" w:space="0" w:color="auto"/>
            <w:right w:val="none" w:sz="0" w:space="0" w:color="auto"/>
          </w:divBdr>
        </w:div>
        <w:div w:id="369963081">
          <w:marLeft w:val="480"/>
          <w:marRight w:val="0"/>
          <w:marTop w:val="0"/>
          <w:marBottom w:val="0"/>
          <w:divBdr>
            <w:top w:val="none" w:sz="0" w:space="0" w:color="auto"/>
            <w:left w:val="none" w:sz="0" w:space="0" w:color="auto"/>
            <w:bottom w:val="none" w:sz="0" w:space="0" w:color="auto"/>
            <w:right w:val="none" w:sz="0" w:space="0" w:color="auto"/>
          </w:divBdr>
        </w:div>
        <w:div w:id="1934824598">
          <w:marLeft w:val="480"/>
          <w:marRight w:val="0"/>
          <w:marTop w:val="0"/>
          <w:marBottom w:val="0"/>
          <w:divBdr>
            <w:top w:val="none" w:sz="0" w:space="0" w:color="auto"/>
            <w:left w:val="none" w:sz="0" w:space="0" w:color="auto"/>
            <w:bottom w:val="none" w:sz="0" w:space="0" w:color="auto"/>
            <w:right w:val="none" w:sz="0" w:space="0" w:color="auto"/>
          </w:divBdr>
        </w:div>
        <w:div w:id="1471559150">
          <w:marLeft w:val="480"/>
          <w:marRight w:val="0"/>
          <w:marTop w:val="0"/>
          <w:marBottom w:val="0"/>
          <w:divBdr>
            <w:top w:val="none" w:sz="0" w:space="0" w:color="auto"/>
            <w:left w:val="none" w:sz="0" w:space="0" w:color="auto"/>
            <w:bottom w:val="none" w:sz="0" w:space="0" w:color="auto"/>
            <w:right w:val="none" w:sz="0" w:space="0" w:color="auto"/>
          </w:divBdr>
        </w:div>
        <w:div w:id="113060965">
          <w:marLeft w:val="480"/>
          <w:marRight w:val="0"/>
          <w:marTop w:val="0"/>
          <w:marBottom w:val="0"/>
          <w:divBdr>
            <w:top w:val="none" w:sz="0" w:space="0" w:color="auto"/>
            <w:left w:val="none" w:sz="0" w:space="0" w:color="auto"/>
            <w:bottom w:val="none" w:sz="0" w:space="0" w:color="auto"/>
            <w:right w:val="none" w:sz="0" w:space="0" w:color="auto"/>
          </w:divBdr>
        </w:div>
        <w:div w:id="971668988">
          <w:marLeft w:val="480"/>
          <w:marRight w:val="0"/>
          <w:marTop w:val="0"/>
          <w:marBottom w:val="0"/>
          <w:divBdr>
            <w:top w:val="none" w:sz="0" w:space="0" w:color="auto"/>
            <w:left w:val="none" w:sz="0" w:space="0" w:color="auto"/>
            <w:bottom w:val="none" w:sz="0" w:space="0" w:color="auto"/>
            <w:right w:val="none" w:sz="0" w:space="0" w:color="auto"/>
          </w:divBdr>
        </w:div>
        <w:div w:id="1437754983">
          <w:marLeft w:val="480"/>
          <w:marRight w:val="0"/>
          <w:marTop w:val="0"/>
          <w:marBottom w:val="0"/>
          <w:divBdr>
            <w:top w:val="none" w:sz="0" w:space="0" w:color="auto"/>
            <w:left w:val="none" w:sz="0" w:space="0" w:color="auto"/>
            <w:bottom w:val="none" w:sz="0" w:space="0" w:color="auto"/>
            <w:right w:val="none" w:sz="0" w:space="0" w:color="auto"/>
          </w:divBdr>
        </w:div>
        <w:div w:id="713389776">
          <w:marLeft w:val="480"/>
          <w:marRight w:val="0"/>
          <w:marTop w:val="0"/>
          <w:marBottom w:val="0"/>
          <w:divBdr>
            <w:top w:val="none" w:sz="0" w:space="0" w:color="auto"/>
            <w:left w:val="none" w:sz="0" w:space="0" w:color="auto"/>
            <w:bottom w:val="none" w:sz="0" w:space="0" w:color="auto"/>
            <w:right w:val="none" w:sz="0" w:space="0" w:color="auto"/>
          </w:divBdr>
        </w:div>
        <w:div w:id="1070421987">
          <w:marLeft w:val="480"/>
          <w:marRight w:val="0"/>
          <w:marTop w:val="0"/>
          <w:marBottom w:val="0"/>
          <w:divBdr>
            <w:top w:val="none" w:sz="0" w:space="0" w:color="auto"/>
            <w:left w:val="none" w:sz="0" w:space="0" w:color="auto"/>
            <w:bottom w:val="none" w:sz="0" w:space="0" w:color="auto"/>
            <w:right w:val="none" w:sz="0" w:space="0" w:color="auto"/>
          </w:divBdr>
        </w:div>
        <w:div w:id="859467402">
          <w:marLeft w:val="480"/>
          <w:marRight w:val="0"/>
          <w:marTop w:val="0"/>
          <w:marBottom w:val="0"/>
          <w:divBdr>
            <w:top w:val="none" w:sz="0" w:space="0" w:color="auto"/>
            <w:left w:val="none" w:sz="0" w:space="0" w:color="auto"/>
            <w:bottom w:val="none" w:sz="0" w:space="0" w:color="auto"/>
            <w:right w:val="none" w:sz="0" w:space="0" w:color="auto"/>
          </w:divBdr>
        </w:div>
        <w:div w:id="1196189163">
          <w:marLeft w:val="480"/>
          <w:marRight w:val="0"/>
          <w:marTop w:val="0"/>
          <w:marBottom w:val="0"/>
          <w:divBdr>
            <w:top w:val="none" w:sz="0" w:space="0" w:color="auto"/>
            <w:left w:val="none" w:sz="0" w:space="0" w:color="auto"/>
            <w:bottom w:val="none" w:sz="0" w:space="0" w:color="auto"/>
            <w:right w:val="none" w:sz="0" w:space="0" w:color="auto"/>
          </w:divBdr>
        </w:div>
        <w:div w:id="266079685">
          <w:marLeft w:val="480"/>
          <w:marRight w:val="0"/>
          <w:marTop w:val="0"/>
          <w:marBottom w:val="0"/>
          <w:divBdr>
            <w:top w:val="none" w:sz="0" w:space="0" w:color="auto"/>
            <w:left w:val="none" w:sz="0" w:space="0" w:color="auto"/>
            <w:bottom w:val="none" w:sz="0" w:space="0" w:color="auto"/>
            <w:right w:val="none" w:sz="0" w:space="0" w:color="auto"/>
          </w:divBdr>
        </w:div>
        <w:div w:id="1064572913">
          <w:marLeft w:val="480"/>
          <w:marRight w:val="0"/>
          <w:marTop w:val="0"/>
          <w:marBottom w:val="0"/>
          <w:divBdr>
            <w:top w:val="none" w:sz="0" w:space="0" w:color="auto"/>
            <w:left w:val="none" w:sz="0" w:space="0" w:color="auto"/>
            <w:bottom w:val="none" w:sz="0" w:space="0" w:color="auto"/>
            <w:right w:val="none" w:sz="0" w:space="0" w:color="auto"/>
          </w:divBdr>
        </w:div>
        <w:div w:id="1959095965">
          <w:marLeft w:val="480"/>
          <w:marRight w:val="0"/>
          <w:marTop w:val="0"/>
          <w:marBottom w:val="0"/>
          <w:divBdr>
            <w:top w:val="none" w:sz="0" w:space="0" w:color="auto"/>
            <w:left w:val="none" w:sz="0" w:space="0" w:color="auto"/>
            <w:bottom w:val="none" w:sz="0" w:space="0" w:color="auto"/>
            <w:right w:val="none" w:sz="0" w:space="0" w:color="auto"/>
          </w:divBdr>
        </w:div>
        <w:div w:id="487401620">
          <w:marLeft w:val="480"/>
          <w:marRight w:val="0"/>
          <w:marTop w:val="0"/>
          <w:marBottom w:val="0"/>
          <w:divBdr>
            <w:top w:val="none" w:sz="0" w:space="0" w:color="auto"/>
            <w:left w:val="none" w:sz="0" w:space="0" w:color="auto"/>
            <w:bottom w:val="none" w:sz="0" w:space="0" w:color="auto"/>
            <w:right w:val="none" w:sz="0" w:space="0" w:color="auto"/>
          </w:divBdr>
        </w:div>
        <w:div w:id="1241330565">
          <w:marLeft w:val="480"/>
          <w:marRight w:val="0"/>
          <w:marTop w:val="0"/>
          <w:marBottom w:val="0"/>
          <w:divBdr>
            <w:top w:val="none" w:sz="0" w:space="0" w:color="auto"/>
            <w:left w:val="none" w:sz="0" w:space="0" w:color="auto"/>
            <w:bottom w:val="none" w:sz="0" w:space="0" w:color="auto"/>
            <w:right w:val="none" w:sz="0" w:space="0" w:color="auto"/>
          </w:divBdr>
        </w:div>
        <w:div w:id="54472689">
          <w:marLeft w:val="480"/>
          <w:marRight w:val="0"/>
          <w:marTop w:val="0"/>
          <w:marBottom w:val="0"/>
          <w:divBdr>
            <w:top w:val="none" w:sz="0" w:space="0" w:color="auto"/>
            <w:left w:val="none" w:sz="0" w:space="0" w:color="auto"/>
            <w:bottom w:val="none" w:sz="0" w:space="0" w:color="auto"/>
            <w:right w:val="none" w:sz="0" w:space="0" w:color="auto"/>
          </w:divBdr>
        </w:div>
        <w:div w:id="1442798393">
          <w:marLeft w:val="480"/>
          <w:marRight w:val="0"/>
          <w:marTop w:val="0"/>
          <w:marBottom w:val="0"/>
          <w:divBdr>
            <w:top w:val="none" w:sz="0" w:space="0" w:color="auto"/>
            <w:left w:val="none" w:sz="0" w:space="0" w:color="auto"/>
            <w:bottom w:val="none" w:sz="0" w:space="0" w:color="auto"/>
            <w:right w:val="none" w:sz="0" w:space="0" w:color="auto"/>
          </w:divBdr>
        </w:div>
        <w:div w:id="1129938728">
          <w:marLeft w:val="480"/>
          <w:marRight w:val="0"/>
          <w:marTop w:val="0"/>
          <w:marBottom w:val="0"/>
          <w:divBdr>
            <w:top w:val="none" w:sz="0" w:space="0" w:color="auto"/>
            <w:left w:val="none" w:sz="0" w:space="0" w:color="auto"/>
            <w:bottom w:val="none" w:sz="0" w:space="0" w:color="auto"/>
            <w:right w:val="none" w:sz="0" w:space="0" w:color="auto"/>
          </w:divBdr>
        </w:div>
        <w:div w:id="1535074268">
          <w:marLeft w:val="480"/>
          <w:marRight w:val="0"/>
          <w:marTop w:val="0"/>
          <w:marBottom w:val="0"/>
          <w:divBdr>
            <w:top w:val="none" w:sz="0" w:space="0" w:color="auto"/>
            <w:left w:val="none" w:sz="0" w:space="0" w:color="auto"/>
            <w:bottom w:val="none" w:sz="0" w:space="0" w:color="auto"/>
            <w:right w:val="none" w:sz="0" w:space="0" w:color="auto"/>
          </w:divBdr>
        </w:div>
        <w:div w:id="388845587">
          <w:marLeft w:val="480"/>
          <w:marRight w:val="0"/>
          <w:marTop w:val="0"/>
          <w:marBottom w:val="0"/>
          <w:divBdr>
            <w:top w:val="none" w:sz="0" w:space="0" w:color="auto"/>
            <w:left w:val="none" w:sz="0" w:space="0" w:color="auto"/>
            <w:bottom w:val="none" w:sz="0" w:space="0" w:color="auto"/>
            <w:right w:val="none" w:sz="0" w:space="0" w:color="auto"/>
          </w:divBdr>
        </w:div>
        <w:div w:id="2140489527">
          <w:marLeft w:val="480"/>
          <w:marRight w:val="0"/>
          <w:marTop w:val="0"/>
          <w:marBottom w:val="0"/>
          <w:divBdr>
            <w:top w:val="none" w:sz="0" w:space="0" w:color="auto"/>
            <w:left w:val="none" w:sz="0" w:space="0" w:color="auto"/>
            <w:bottom w:val="none" w:sz="0" w:space="0" w:color="auto"/>
            <w:right w:val="none" w:sz="0" w:space="0" w:color="auto"/>
          </w:divBdr>
        </w:div>
        <w:div w:id="920140577">
          <w:marLeft w:val="480"/>
          <w:marRight w:val="0"/>
          <w:marTop w:val="0"/>
          <w:marBottom w:val="0"/>
          <w:divBdr>
            <w:top w:val="none" w:sz="0" w:space="0" w:color="auto"/>
            <w:left w:val="none" w:sz="0" w:space="0" w:color="auto"/>
            <w:bottom w:val="none" w:sz="0" w:space="0" w:color="auto"/>
            <w:right w:val="none" w:sz="0" w:space="0" w:color="auto"/>
          </w:divBdr>
        </w:div>
        <w:div w:id="9066259">
          <w:marLeft w:val="480"/>
          <w:marRight w:val="0"/>
          <w:marTop w:val="0"/>
          <w:marBottom w:val="0"/>
          <w:divBdr>
            <w:top w:val="none" w:sz="0" w:space="0" w:color="auto"/>
            <w:left w:val="none" w:sz="0" w:space="0" w:color="auto"/>
            <w:bottom w:val="none" w:sz="0" w:space="0" w:color="auto"/>
            <w:right w:val="none" w:sz="0" w:space="0" w:color="auto"/>
          </w:divBdr>
        </w:div>
        <w:div w:id="180903284">
          <w:marLeft w:val="480"/>
          <w:marRight w:val="0"/>
          <w:marTop w:val="0"/>
          <w:marBottom w:val="0"/>
          <w:divBdr>
            <w:top w:val="none" w:sz="0" w:space="0" w:color="auto"/>
            <w:left w:val="none" w:sz="0" w:space="0" w:color="auto"/>
            <w:bottom w:val="none" w:sz="0" w:space="0" w:color="auto"/>
            <w:right w:val="none" w:sz="0" w:space="0" w:color="auto"/>
          </w:divBdr>
        </w:div>
        <w:div w:id="1327199506">
          <w:marLeft w:val="480"/>
          <w:marRight w:val="0"/>
          <w:marTop w:val="0"/>
          <w:marBottom w:val="0"/>
          <w:divBdr>
            <w:top w:val="none" w:sz="0" w:space="0" w:color="auto"/>
            <w:left w:val="none" w:sz="0" w:space="0" w:color="auto"/>
            <w:bottom w:val="none" w:sz="0" w:space="0" w:color="auto"/>
            <w:right w:val="none" w:sz="0" w:space="0" w:color="auto"/>
          </w:divBdr>
        </w:div>
        <w:div w:id="1828355167">
          <w:marLeft w:val="480"/>
          <w:marRight w:val="0"/>
          <w:marTop w:val="0"/>
          <w:marBottom w:val="0"/>
          <w:divBdr>
            <w:top w:val="none" w:sz="0" w:space="0" w:color="auto"/>
            <w:left w:val="none" w:sz="0" w:space="0" w:color="auto"/>
            <w:bottom w:val="none" w:sz="0" w:space="0" w:color="auto"/>
            <w:right w:val="none" w:sz="0" w:space="0" w:color="auto"/>
          </w:divBdr>
        </w:div>
        <w:div w:id="88046981">
          <w:marLeft w:val="480"/>
          <w:marRight w:val="0"/>
          <w:marTop w:val="0"/>
          <w:marBottom w:val="0"/>
          <w:divBdr>
            <w:top w:val="none" w:sz="0" w:space="0" w:color="auto"/>
            <w:left w:val="none" w:sz="0" w:space="0" w:color="auto"/>
            <w:bottom w:val="none" w:sz="0" w:space="0" w:color="auto"/>
            <w:right w:val="none" w:sz="0" w:space="0" w:color="auto"/>
          </w:divBdr>
        </w:div>
        <w:div w:id="22021370">
          <w:marLeft w:val="480"/>
          <w:marRight w:val="0"/>
          <w:marTop w:val="0"/>
          <w:marBottom w:val="0"/>
          <w:divBdr>
            <w:top w:val="none" w:sz="0" w:space="0" w:color="auto"/>
            <w:left w:val="none" w:sz="0" w:space="0" w:color="auto"/>
            <w:bottom w:val="none" w:sz="0" w:space="0" w:color="auto"/>
            <w:right w:val="none" w:sz="0" w:space="0" w:color="auto"/>
          </w:divBdr>
        </w:div>
        <w:div w:id="12726385">
          <w:marLeft w:val="480"/>
          <w:marRight w:val="0"/>
          <w:marTop w:val="0"/>
          <w:marBottom w:val="0"/>
          <w:divBdr>
            <w:top w:val="none" w:sz="0" w:space="0" w:color="auto"/>
            <w:left w:val="none" w:sz="0" w:space="0" w:color="auto"/>
            <w:bottom w:val="none" w:sz="0" w:space="0" w:color="auto"/>
            <w:right w:val="none" w:sz="0" w:space="0" w:color="auto"/>
          </w:divBdr>
        </w:div>
        <w:div w:id="2035303500">
          <w:marLeft w:val="480"/>
          <w:marRight w:val="0"/>
          <w:marTop w:val="0"/>
          <w:marBottom w:val="0"/>
          <w:divBdr>
            <w:top w:val="none" w:sz="0" w:space="0" w:color="auto"/>
            <w:left w:val="none" w:sz="0" w:space="0" w:color="auto"/>
            <w:bottom w:val="none" w:sz="0" w:space="0" w:color="auto"/>
            <w:right w:val="none" w:sz="0" w:space="0" w:color="auto"/>
          </w:divBdr>
        </w:div>
        <w:div w:id="883828806">
          <w:marLeft w:val="480"/>
          <w:marRight w:val="0"/>
          <w:marTop w:val="0"/>
          <w:marBottom w:val="0"/>
          <w:divBdr>
            <w:top w:val="none" w:sz="0" w:space="0" w:color="auto"/>
            <w:left w:val="none" w:sz="0" w:space="0" w:color="auto"/>
            <w:bottom w:val="none" w:sz="0" w:space="0" w:color="auto"/>
            <w:right w:val="none" w:sz="0" w:space="0" w:color="auto"/>
          </w:divBdr>
        </w:div>
        <w:div w:id="405231238">
          <w:marLeft w:val="480"/>
          <w:marRight w:val="0"/>
          <w:marTop w:val="0"/>
          <w:marBottom w:val="0"/>
          <w:divBdr>
            <w:top w:val="none" w:sz="0" w:space="0" w:color="auto"/>
            <w:left w:val="none" w:sz="0" w:space="0" w:color="auto"/>
            <w:bottom w:val="none" w:sz="0" w:space="0" w:color="auto"/>
            <w:right w:val="none" w:sz="0" w:space="0" w:color="auto"/>
          </w:divBdr>
        </w:div>
        <w:div w:id="1671373209">
          <w:marLeft w:val="480"/>
          <w:marRight w:val="0"/>
          <w:marTop w:val="0"/>
          <w:marBottom w:val="0"/>
          <w:divBdr>
            <w:top w:val="none" w:sz="0" w:space="0" w:color="auto"/>
            <w:left w:val="none" w:sz="0" w:space="0" w:color="auto"/>
            <w:bottom w:val="none" w:sz="0" w:space="0" w:color="auto"/>
            <w:right w:val="none" w:sz="0" w:space="0" w:color="auto"/>
          </w:divBdr>
        </w:div>
        <w:div w:id="2112580217">
          <w:marLeft w:val="480"/>
          <w:marRight w:val="0"/>
          <w:marTop w:val="0"/>
          <w:marBottom w:val="0"/>
          <w:divBdr>
            <w:top w:val="none" w:sz="0" w:space="0" w:color="auto"/>
            <w:left w:val="none" w:sz="0" w:space="0" w:color="auto"/>
            <w:bottom w:val="none" w:sz="0" w:space="0" w:color="auto"/>
            <w:right w:val="none" w:sz="0" w:space="0" w:color="auto"/>
          </w:divBdr>
        </w:div>
        <w:div w:id="1112867049">
          <w:marLeft w:val="480"/>
          <w:marRight w:val="0"/>
          <w:marTop w:val="0"/>
          <w:marBottom w:val="0"/>
          <w:divBdr>
            <w:top w:val="none" w:sz="0" w:space="0" w:color="auto"/>
            <w:left w:val="none" w:sz="0" w:space="0" w:color="auto"/>
            <w:bottom w:val="none" w:sz="0" w:space="0" w:color="auto"/>
            <w:right w:val="none" w:sz="0" w:space="0" w:color="auto"/>
          </w:divBdr>
        </w:div>
        <w:div w:id="1713461475">
          <w:marLeft w:val="480"/>
          <w:marRight w:val="0"/>
          <w:marTop w:val="0"/>
          <w:marBottom w:val="0"/>
          <w:divBdr>
            <w:top w:val="none" w:sz="0" w:space="0" w:color="auto"/>
            <w:left w:val="none" w:sz="0" w:space="0" w:color="auto"/>
            <w:bottom w:val="none" w:sz="0" w:space="0" w:color="auto"/>
            <w:right w:val="none" w:sz="0" w:space="0" w:color="auto"/>
          </w:divBdr>
        </w:div>
        <w:div w:id="296961453">
          <w:marLeft w:val="480"/>
          <w:marRight w:val="0"/>
          <w:marTop w:val="0"/>
          <w:marBottom w:val="0"/>
          <w:divBdr>
            <w:top w:val="none" w:sz="0" w:space="0" w:color="auto"/>
            <w:left w:val="none" w:sz="0" w:space="0" w:color="auto"/>
            <w:bottom w:val="none" w:sz="0" w:space="0" w:color="auto"/>
            <w:right w:val="none" w:sz="0" w:space="0" w:color="auto"/>
          </w:divBdr>
        </w:div>
        <w:div w:id="146436221">
          <w:marLeft w:val="480"/>
          <w:marRight w:val="0"/>
          <w:marTop w:val="0"/>
          <w:marBottom w:val="0"/>
          <w:divBdr>
            <w:top w:val="none" w:sz="0" w:space="0" w:color="auto"/>
            <w:left w:val="none" w:sz="0" w:space="0" w:color="auto"/>
            <w:bottom w:val="none" w:sz="0" w:space="0" w:color="auto"/>
            <w:right w:val="none" w:sz="0" w:space="0" w:color="auto"/>
          </w:divBdr>
        </w:div>
        <w:div w:id="259338352">
          <w:marLeft w:val="480"/>
          <w:marRight w:val="0"/>
          <w:marTop w:val="0"/>
          <w:marBottom w:val="0"/>
          <w:divBdr>
            <w:top w:val="none" w:sz="0" w:space="0" w:color="auto"/>
            <w:left w:val="none" w:sz="0" w:space="0" w:color="auto"/>
            <w:bottom w:val="none" w:sz="0" w:space="0" w:color="auto"/>
            <w:right w:val="none" w:sz="0" w:space="0" w:color="auto"/>
          </w:divBdr>
        </w:div>
        <w:div w:id="1312323722">
          <w:marLeft w:val="480"/>
          <w:marRight w:val="0"/>
          <w:marTop w:val="0"/>
          <w:marBottom w:val="0"/>
          <w:divBdr>
            <w:top w:val="none" w:sz="0" w:space="0" w:color="auto"/>
            <w:left w:val="none" w:sz="0" w:space="0" w:color="auto"/>
            <w:bottom w:val="none" w:sz="0" w:space="0" w:color="auto"/>
            <w:right w:val="none" w:sz="0" w:space="0" w:color="auto"/>
          </w:divBdr>
        </w:div>
        <w:div w:id="1622761112">
          <w:marLeft w:val="480"/>
          <w:marRight w:val="0"/>
          <w:marTop w:val="0"/>
          <w:marBottom w:val="0"/>
          <w:divBdr>
            <w:top w:val="none" w:sz="0" w:space="0" w:color="auto"/>
            <w:left w:val="none" w:sz="0" w:space="0" w:color="auto"/>
            <w:bottom w:val="none" w:sz="0" w:space="0" w:color="auto"/>
            <w:right w:val="none" w:sz="0" w:space="0" w:color="auto"/>
          </w:divBdr>
        </w:div>
      </w:divsChild>
    </w:div>
    <w:div w:id="300617741">
      <w:bodyDiv w:val="1"/>
      <w:marLeft w:val="0"/>
      <w:marRight w:val="0"/>
      <w:marTop w:val="0"/>
      <w:marBottom w:val="0"/>
      <w:divBdr>
        <w:top w:val="none" w:sz="0" w:space="0" w:color="auto"/>
        <w:left w:val="none" w:sz="0" w:space="0" w:color="auto"/>
        <w:bottom w:val="none" w:sz="0" w:space="0" w:color="auto"/>
        <w:right w:val="none" w:sz="0" w:space="0" w:color="auto"/>
      </w:divBdr>
    </w:div>
    <w:div w:id="300693785">
      <w:bodyDiv w:val="1"/>
      <w:marLeft w:val="0"/>
      <w:marRight w:val="0"/>
      <w:marTop w:val="0"/>
      <w:marBottom w:val="0"/>
      <w:divBdr>
        <w:top w:val="none" w:sz="0" w:space="0" w:color="auto"/>
        <w:left w:val="none" w:sz="0" w:space="0" w:color="auto"/>
        <w:bottom w:val="none" w:sz="0" w:space="0" w:color="auto"/>
        <w:right w:val="none" w:sz="0" w:space="0" w:color="auto"/>
      </w:divBdr>
    </w:div>
    <w:div w:id="302009214">
      <w:bodyDiv w:val="1"/>
      <w:marLeft w:val="0"/>
      <w:marRight w:val="0"/>
      <w:marTop w:val="0"/>
      <w:marBottom w:val="0"/>
      <w:divBdr>
        <w:top w:val="none" w:sz="0" w:space="0" w:color="auto"/>
        <w:left w:val="none" w:sz="0" w:space="0" w:color="auto"/>
        <w:bottom w:val="none" w:sz="0" w:space="0" w:color="auto"/>
        <w:right w:val="none" w:sz="0" w:space="0" w:color="auto"/>
      </w:divBdr>
    </w:div>
    <w:div w:id="302584257">
      <w:bodyDiv w:val="1"/>
      <w:marLeft w:val="0"/>
      <w:marRight w:val="0"/>
      <w:marTop w:val="0"/>
      <w:marBottom w:val="0"/>
      <w:divBdr>
        <w:top w:val="none" w:sz="0" w:space="0" w:color="auto"/>
        <w:left w:val="none" w:sz="0" w:space="0" w:color="auto"/>
        <w:bottom w:val="none" w:sz="0" w:space="0" w:color="auto"/>
        <w:right w:val="none" w:sz="0" w:space="0" w:color="auto"/>
      </w:divBdr>
    </w:div>
    <w:div w:id="303118816">
      <w:bodyDiv w:val="1"/>
      <w:marLeft w:val="0"/>
      <w:marRight w:val="0"/>
      <w:marTop w:val="0"/>
      <w:marBottom w:val="0"/>
      <w:divBdr>
        <w:top w:val="none" w:sz="0" w:space="0" w:color="auto"/>
        <w:left w:val="none" w:sz="0" w:space="0" w:color="auto"/>
        <w:bottom w:val="none" w:sz="0" w:space="0" w:color="auto"/>
        <w:right w:val="none" w:sz="0" w:space="0" w:color="auto"/>
      </w:divBdr>
    </w:div>
    <w:div w:id="304287047">
      <w:bodyDiv w:val="1"/>
      <w:marLeft w:val="0"/>
      <w:marRight w:val="0"/>
      <w:marTop w:val="0"/>
      <w:marBottom w:val="0"/>
      <w:divBdr>
        <w:top w:val="none" w:sz="0" w:space="0" w:color="auto"/>
        <w:left w:val="none" w:sz="0" w:space="0" w:color="auto"/>
        <w:bottom w:val="none" w:sz="0" w:space="0" w:color="auto"/>
        <w:right w:val="none" w:sz="0" w:space="0" w:color="auto"/>
      </w:divBdr>
    </w:div>
    <w:div w:id="304625219">
      <w:bodyDiv w:val="1"/>
      <w:marLeft w:val="0"/>
      <w:marRight w:val="0"/>
      <w:marTop w:val="0"/>
      <w:marBottom w:val="0"/>
      <w:divBdr>
        <w:top w:val="none" w:sz="0" w:space="0" w:color="auto"/>
        <w:left w:val="none" w:sz="0" w:space="0" w:color="auto"/>
        <w:bottom w:val="none" w:sz="0" w:space="0" w:color="auto"/>
        <w:right w:val="none" w:sz="0" w:space="0" w:color="auto"/>
      </w:divBdr>
    </w:div>
    <w:div w:id="306009857">
      <w:bodyDiv w:val="1"/>
      <w:marLeft w:val="0"/>
      <w:marRight w:val="0"/>
      <w:marTop w:val="0"/>
      <w:marBottom w:val="0"/>
      <w:divBdr>
        <w:top w:val="none" w:sz="0" w:space="0" w:color="auto"/>
        <w:left w:val="none" w:sz="0" w:space="0" w:color="auto"/>
        <w:bottom w:val="none" w:sz="0" w:space="0" w:color="auto"/>
        <w:right w:val="none" w:sz="0" w:space="0" w:color="auto"/>
      </w:divBdr>
    </w:div>
    <w:div w:id="306781542">
      <w:bodyDiv w:val="1"/>
      <w:marLeft w:val="0"/>
      <w:marRight w:val="0"/>
      <w:marTop w:val="0"/>
      <w:marBottom w:val="0"/>
      <w:divBdr>
        <w:top w:val="none" w:sz="0" w:space="0" w:color="auto"/>
        <w:left w:val="none" w:sz="0" w:space="0" w:color="auto"/>
        <w:bottom w:val="none" w:sz="0" w:space="0" w:color="auto"/>
        <w:right w:val="none" w:sz="0" w:space="0" w:color="auto"/>
      </w:divBdr>
    </w:div>
    <w:div w:id="306906943">
      <w:bodyDiv w:val="1"/>
      <w:marLeft w:val="0"/>
      <w:marRight w:val="0"/>
      <w:marTop w:val="0"/>
      <w:marBottom w:val="0"/>
      <w:divBdr>
        <w:top w:val="none" w:sz="0" w:space="0" w:color="auto"/>
        <w:left w:val="none" w:sz="0" w:space="0" w:color="auto"/>
        <w:bottom w:val="none" w:sz="0" w:space="0" w:color="auto"/>
        <w:right w:val="none" w:sz="0" w:space="0" w:color="auto"/>
      </w:divBdr>
    </w:div>
    <w:div w:id="309136629">
      <w:bodyDiv w:val="1"/>
      <w:marLeft w:val="0"/>
      <w:marRight w:val="0"/>
      <w:marTop w:val="0"/>
      <w:marBottom w:val="0"/>
      <w:divBdr>
        <w:top w:val="none" w:sz="0" w:space="0" w:color="auto"/>
        <w:left w:val="none" w:sz="0" w:space="0" w:color="auto"/>
        <w:bottom w:val="none" w:sz="0" w:space="0" w:color="auto"/>
        <w:right w:val="none" w:sz="0" w:space="0" w:color="auto"/>
      </w:divBdr>
    </w:div>
    <w:div w:id="309486140">
      <w:bodyDiv w:val="1"/>
      <w:marLeft w:val="0"/>
      <w:marRight w:val="0"/>
      <w:marTop w:val="0"/>
      <w:marBottom w:val="0"/>
      <w:divBdr>
        <w:top w:val="none" w:sz="0" w:space="0" w:color="auto"/>
        <w:left w:val="none" w:sz="0" w:space="0" w:color="auto"/>
        <w:bottom w:val="none" w:sz="0" w:space="0" w:color="auto"/>
        <w:right w:val="none" w:sz="0" w:space="0" w:color="auto"/>
      </w:divBdr>
      <w:divsChild>
        <w:div w:id="1621767198">
          <w:marLeft w:val="480"/>
          <w:marRight w:val="0"/>
          <w:marTop w:val="0"/>
          <w:marBottom w:val="0"/>
          <w:divBdr>
            <w:top w:val="none" w:sz="0" w:space="0" w:color="auto"/>
            <w:left w:val="none" w:sz="0" w:space="0" w:color="auto"/>
            <w:bottom w:val="none" w:sz="0" w:space="0" w:color="auto"/>
            <w:right w:val="none" w:sz="0" w:space="0" w:color="auto"/>
          </w:divBdr>
        </w:div>
        <w:div w:id="1748072855">
          <w:marLeft w:val="480"/>
          <w:marRight w:val="0"/>
          <w:marTop w:val="0"/>
          <w:marBottom w:val="0"/>
          <w:divBdr>
            <w:top w:val="none" w:sz="0" w:space="0" w:color="auto"/>
            <w:left w:val="none" w:sz="0" w:space="0" w:color="auto"/>
            <w:bottom w:val="none" w:sz="0" w:space="0" w:color="auto"/>
            <w:right w:val="none" w:sz="0" w:space="0" w:color="auto"/>
          </w:divBdr>
        </w:div>
        <w:div w:id="1115976805">
          <w:marLeft w:val="480"/>
          <w:marRight w:val="0"/>
          <w:marTop w:val="0"/>
          <w:marBottom w:val="0"/>
          <w:divBdr>
            <w:top w:val="none" w:sz="0" w:space="0" w:color="auto"/>
            <w:left w:val="none" w:sz="0" w:space="0" w:color="auto"/>
            <w:bottom w:val="none" w:sz="0" w:space="0" w:color="auto"/>
            <w:right w:val="none" w:sz="0" w:space="0" w:color="auto"/>
          </w:divBdr>
        </w:div>
        <w:div w:id="1896695661">
          <w:marLeft w:val="480"/>
          <w:marRight w:val="0"/>
          <w:marTop w:val="0"/>
          <w:marBottom w:val="0"/>
          <w:divBdr>
            <w:top w:val="none" w:sz="0" w:space="0" w:color="auto"/>
            <w:left w:val="none" w:sz="0" w:space="0" w:color="auto"/>
            <w:bottom w:val="none" w:sz="0" w:space="0" w:color="auto"/>
            <w:right w:val="none" w:sz="0" w:space="0" w:color="auto"/>
          </w:divBdr>
        </w:div>
        <w:div w:id="1357149377">
          <w:marLeft w:val="480"/>
          <w:marRight w:val="0"/>
          <w:marTop w:val="0"/>
          <w:marBottom w:val="0"/>
          <w:divBdr>
            <w:top w:val="none" w:sz="0" w:space="0" w:color="auto"/>
            <w:left w:val="none" w:sz="0" w:space="0" w:color="auto"/>
            <w:bottom w:val="none" w:sz="0" w:space="0" w:color="auto"/>
            <w:right w:val="none" w:sz="0" w:space="0" w:color="auto"/>
          </w:divBdr>
        </w:div>
        <w:div w:id="1214003422">
          <w:marLeft w:val="480"/>
          <w:marRight w:val="0"/>
          <w:marTop w:val="0"/>
          <w:marBottom w:val="0"/>
          <w:divBdr>
            <w:top w:val="none" w:sz="0" w:space="0" w:color="auto"/>
            <w:left w:val="none" w:sz="0" w:space="0" w:color="auto"/>
            <w:bottom w:val="none" w:sz="0" w:space="0" w:color="auto"/>
            <w:right w:val="none" w:sz="0" w:space="0" w:color="auto"/>
          </w:divBdr>
        </w:div>
        <w:div w:id="790825955">
          <w:marLeft w:val="480"/>
          <w:marRight w:val="0"/>
          <w:marTop w:val="0"/>
          <w:marBottom w:val="0"/>
          <w:divBdr>
            <w:top w:val="none" w:sz="0" w:space="0" w:color="auto"/>
            <w:left w:val="none" w:sz="0" w:space="0" w:color="auto"/>
            <w:bottom w:val="none" w:sz="0" w:space="0" w:color="auto"/>
            <w:right w:val="none" w:sz="0" w:space="0" w:color="auto"/>
          </w:divBdr>
        </w:div>
        <w:div w:id="492263985">
          <w:marLeft w:val="480"/>
          <w:marRight w:val="0"/>
          <w:marTop w:val="0"/>
          <w:marBottom w:val="0"/>
          <w:divBdr>
            <w:top w:val="none" w:sz="0" w:space="0" w:color="auto"/>
            <w:left w:val="none" w:sz="0" w:space="0" w:color="auto"/>
            <w:bottom w:val="none" w:sz="0" w:space="0" w:color="auto"/>
            <w:right w:val="none" w:sz="0" w:space="0" w:color="auto"/>
          </w:divBdr>
        </w:div>
        <w:div w:id="784740487">
          <w:marLeft w:val="480"/>
          <w:marRight w:val="0"/>
          <w:marTop w:val="0"/>
          <w:marBottom w:val="0"/>
          <w:divBdr>
            <w:top w:val="none" w:sz="0" w:space="0" w:color="auto"/>
            <w:left w:val="none" w:sz="0" w:space="0" w:color="auto"/>
            <w:bottom w:val="none" w:sz="0" w:space="0" w:color="auto"/>
            <w:right w:val="none" w:sz="0" w:space="0" w:color="auto"/>
          </w:divBdr>
        </w:div>
        <w:div w:id="1266424494">
          <w:marLeft w:val="480"/>
          <w:marRight w:val="0"/>
          <w:marTop w:val="0"/>
          <w:marBottom w:val="0"/>
          <w:divBdr>
            <w:top w:val="none" w:sz="0" w:space="0" w:color="auto"/>
            <w:left w:val="none" w:sz="0" w:space="0" w:color="auto"/>
            <w:bottom w:val="none" w:sz="0" w:space="0" w:color="auto"/>
            <w:right w:val="none" w:sz="0" w:space="0" w:color="auto"/>
          </w:divBdr>
        </w:div>
        <w:div w:id="157426021">
          <w:marLeft w:val="480"/>
          <w:marRight w:val="0"/>
          <w:marTop w:val="0"/>
          <w:marBottom w:val="0"/>
          <w:divBdr>
            <w:top w:val="none" w:sz="0" w:space="0" w:color="auto"/>
            <w:left w:val="none" w:sz="0" w:space="0" w:color="auto"/>
            <w:bottom w:val="none" w:sz="0" w:space="0" w:color="auto"/>
            <w:right w:val="none" w:sz="0" w:space="0" w:color="auto"/>
          </w:divBdr>
        </w:div>
        <w:div w:id="563490875">
          <w:marLeft w:val="480"/>
          <w:marRight w:val="0"/>
          <w:marTop w:val="0"/>
          <w:marBottom w:val="0"/>
          <w:divBdr>
            <w:top w:val="none" w:sz="0" w:space="0" w:color="auto"/>
            <w:left w:val="none" w:sz="0" w:space="0" w:color="auto"/>
            <w:bottom w:val="none" w:sz="0" w:space="0" w:color="auto"/>
            <w:right w:val="none" w:sz="0" w:space="0" w:color="auto"/>
          </w:divBdr>
        </w:div>
        <w:div w:id="1531264864">
          <w:marLeft w:val="480"/>
          <w:marRight w:val="0"/>
          <w:marTop w:val="0"/>
          <w:marBottom w:val="0"/>
          <w:divBdr>
            <w:top w:val="none" w:sz="0" w:space="0" w:color="auto"/>
            <w:left w:val="none" w:sz="0" w:space="0" w:color="auto"/>
            <w:bottom w:val="none" w:sz="0" w:space="0" w:color="auto"/>
            <w:right w:val="none" w:sz="0" w:space="0" w:color="auto"/>
          </w:divBdr>
        </w:div>
        <w:div w:id="1368799193">
          <w:marLeft w:val="480"/>
          <w:marRight w:val="0"/>
          <w:marTop w:val="0"/>
          <w:marBottom w:val="0"/>
          <w:divBdr>
            <w:top w:val="none" w:sz="0" w:space="0" w:color="auto"/>
            <w:left w:val="none" w:sz="0" w:space="0" w:color="auto"/>
            <w:bottom w:val="none" w:sz="0" w:space="0" w:color="auto"/>
            <w:right w:val="none" w:sz="0" w:space="0" w:color="auto"/>
          </w:divBdr>
        </w:div>
        <w:div w:id="337273017">
          <w:marLeft w:val="480"/>
          <w:marRight w:val="0"/>
          <w:marTop w:val="0"/>
          <w:marBottom w:val="0"/>
          <w:divBdr>
            <w:top w:val="none" w:sz="0" w:space="0" w:color="auto"/>
            <w:left w:val="none" w:sz="0" w:space="0" w:color="auto"/>
            <w:bottom w:val="none" w:sz="0" w:space="0" w:color="auto"/>
            <w:right w:val="none" w:sz="0" w:space="0" w:color="auto"/>
          </w:divBdr>
        </w:div>
        <w:div w:id="906187311">
          <w:marLeft w:val="480"/>
          <w:marRight w:val="0"/>
          <w:marTop w:val="0"/>
          <w:marBottom w:val="0"/>
          <w:divBdr>
            <w:top w:val="none" w:sz="0" w:space="0" w:color="auto"/>
            <w:left w:val="none" w:sz="0" w:space="0" w:color="auto"/>
            <w:bottom w:val="none" w:sz="0" w:space="0" w:color="auto"/>
            <w:right w:val="none" w:sz="0" w:space="0" w:color="auto"/>
          </w:divBdr>
        </w:div>
        <w:div w:id="1916086323">
          <w:marLeft w:val="480"/>
          <w:marRight w:val="0"/>
          <w:marTop w:val="0"/>
          <w:marBottom w:val="0"/>
          <w:divBdr>
            <w:top w:val="none" w:sz="0" w:space="0" w:color="auto"/>
            <w:left w:val="none" w:sz="0" w:space="0" w:color="auto"/>
            <w:bottom w:val="none" w:sz="0" w:space="0" w:color="auto"/>
            <w:right w:val="none" w:sz="0" w:space="0" w:color="auto"/>
          </w:divBdr>
        </w:div>
        <w:div w:id="1385907432">
          <w:marLeft w:val="480"/>
          <w:marRight w:val="0"/>
          <w:marTop w:val="0"/>
          <w:marBottom w:val="0"/>
          <w:divBdr>
            <w:top w:val="none" w:sz="0" w:space="0" w:color="auto"/>
            <w:left w:val="none" w:sz="0" w:space="0" w:color="auto"/>
            <w:bottom w:val="none" w:sz="0" w:space="0" w:color="auto"/>
            <w:right w:val="none" w:sz="0" w:space="0" w:color="auto"/>
          </w:divBdr>
        </w:div>
        <w:div w:id="284968118">
          <w:marLeft w:val="480"/>
          <w:marRight w:val="0"/>
          <w:marTop w:val="0"/>
          <w:marBottom w:val="0"/>
          <w:divBdr>
            <w:top w:val="none" w:sz="0" w:space="0" w:color="auto"/>
            <w:left w:val="none" w:sz="0" w:space="0" w:color="auto"/>
            <w:bottom w:val="none" w:sz="0" w:space="0" w:color="auto"/>
            <w:right w:val="none" w:sz="0" w:space="0" w:color="auto"/>
          </w:divBdr>
        </w:div>
        <w:div w:id="478150913">
          <w:marLeft w:val="480"/>
          <w:marRight w:val="0"/>
          <w:marTop w:val="0"/>
          <w:marBottom w:val="0"/>
          <w:divBdr>
            <w:top w:val="none" w:sz="0" w:space="0" w:color="auto"/>
            <w:left w:val="none" w:sz="0" w:space="0" w:color="auto"/>
            <w:bottom w:val="none" w:sz="0" w:space="0" w:color="auto"/>
            <w:right w:val="none" w:sz="0" w:space="0" w:color="auto"/>
          </w:divBdr>
        </w:div>
        <w:div w:id="126974352">
          <w:marLeft w:val="480"/>
          <w:marRight w:val="0"/>
          <w:marTop w:val="0"/>
          <w:marBottom w:val="0"/>
          <w:divBdr>
            <w:top w:val="none" w:sz="0" w:space="0" w:color="auto"/>
            <w:left w:val="none" w:sz="0" w:space="0" w:color="auto"/>
            <w:bottom w:val="none" w:sz="0" w:space="0" w:color="auto"/>
            <w:right w:val="none" w:sz="0" w:space="0" w:color="auto"/>
          </w:divBdr>
        </w:div>
        <w:div w:id="991062028">
          <w:marLeft w:val="480"/>
          <w:marRight w:val="0"/>
          <w:marTop w:val="0"/>
          <w:marBottom w:val="0"/>
          <w:divBdr>
            <w:top w:val="none" w:sz="0" w:space="0" w:color="auto"/>
            <w:left w:val="none" w:sz="0" w:space="0" w:color="auto"/>
            <w:bottom w:val="none" w:sz="0" w:space="0" w:color="auto"/>
            <w:right w:val="none" w:sz="0" w:space="0" w:color="auto"/>
          </w:divBdr>
        </w:div>
        <w:div w:id="962615297">
          <w:marLeft w:val="480"/>
          <w:marRight w:val="0"/>
          <w:marTop w:val="0"/>
          <w:marBottom w:val="0"/>
          <w:divBdr>
            <w:top w:val="none" w:sz="0" w:space="0" w:color="auto"/>
            <w:left w:val="none" w:sz="0" w:space="0" w:color="auto"/>
            <w:bottom w:val="none" w:sz="0" w:space="0" w:color="auto"/>
            <w:right w:val="none" w:sz="0" w:space="0" w:color="auto"/>
          </w:divBdr>
        </w:div>
        <w:div w:id="999038123">
          <w:marLeft w:val="480"/>
          <w:marRight w:val="0"/>
          <w:marTop w:val="0"/>
          <w:marBottom w:val="0"/>
          <w:divBdr>
            <w:top w:val="none" w:sz="0" w:space="0" w:color="auto"/>
            <w:left w:val="none" w:sz="0" w:space="0" w:color="auto"/>
            <w:bottom w:val="none" w:sz="0" w:space="0" w:color="auto"/>
            <w:right w:val="none" w:sz="0" w:space="0" w:color="auto"/>
          </w:divBdr>
        </w:div>
        <w:div w:id="1747336633">
          <w:marLeft w:val="480"/>
          <w:marRight w:val="0"/>
          <w:marTop w:val="0"/>
          <w:marBottom w:val="0"/>
          <w:divBdr>
            <w:top w:val="none" w:sz="0" w:space="0" w:color="auto"/>
            <w:left w:val="none" w:sz="0" w:space="0" w:color="auto"/>
            <w:bottom w:val="none" w:sz="0" w:space="0" w:color="auto"/>
            <w:right w:val="none" w:sz="0" w:space="0" w:color="auto"/>
          </w:divBdr>
        </w:div>
        <w:div w:id="2037342035">
          <w:marLeft w:val="480"/>
          <w:marRight w:val="0"/>
          <w:marTop w:val="0"/>
          <w:marBottom w:val="0"/>
          <w:divBdr>
            <w:top w:val="none" w:sz="0" w:space="0" w:color="auto"/>
            <w:left w:val="none" w:sz="0" w:space="0" w:color="auto"/>
            <w:bottom w:val="none" w:sz="0" w:space="0" w:color="auto"/>
            <w:right w:val="none" w:sz="0" w:space="0" w:color="auto"/>
          </w:divBdr>
        </w:div>
        <w:div w:id="698358485">
          <w:marLeft w:val="480"/>
          <w:marRight w:val="0"/>
          <w:marTop w:val="0"/>
          <w:marBottom w:val="0"/>
          <w:divBdr>
            <w:top w:val="none" w:sz="0" w:space="0" w:color="auto"/>
            <w:left w:val="none" w:sz="0" w:space="0" w:color="auto"/>
            <w:bottom w:val="none" w:sz="0" w:space="0" w:color="auto"/>
            <w:right w:val="none" w:sz="0" w:space="0" w:color="auto"/>
          </w:divBdr>
        </w:div>
        <w:div w:id="1799375672">
          <w:marLeft w:val="480"/>
          <w:marRight w:val="0"/>
          <w:marTop w:val="0"/>
          <w:marBottom w:val="0"/>
          <w:divBdr>
            <w:top w:val="none" w:sz="0" w:space="0" w:color="auto"/>
            <w:left w:val="none" w:sz="0" w:space="0" w:color="auto"/>
            <w:bottom w:val="none" w:sz="0" w:space="0" w:color="auto"/>
            <w:right w:val="none" w:sz="0" w:space="0" w:color="auto"/>
          </w:divBdr>
        </w:div>
        <w:div w:id="1217473451">
          <w:marLeft w:val="480"/>
          <w:marRight w:val="0"/>
          <w:marTop w:val="0"/>
          <w:marBottom w:val="0"/>
          <w:divBdr>
            <w:top w:val="none" w:sz="0" w:space="0" w:color="auto"/>
            <w:left w:val="none" w:sz="0" w:space="0" w:color="auto"/>
            <w:bottom w:val="none" w:sz="0" w:space="0" w:color="auto"/>
            <w:right w:val="none" w:sz="0" w:space="0" w:color="auto"/>
          </w:divBdr>
        </w:div>
        <w:div w:id="1225872773">
          <w:marLeft w:val="480"/>
          <w:marRight w:val="0"/>
          <w:marTop w:val="0"/>
          <w:marBottom w:val="0"/>
          <w:divBdr>
            <w:top w:val="none" w:sz="0" w:space="0" w:color="auto"/>
            <w:left w:val="none" w:sz="0" w:space="0" w:color="auto"/>
            <w:bottom w:val="none" w:sz="0" w:space="0" w:color="auto"/>
            <w:right w:val="none" w:sz="0" w:space="0" w:color="auto"/>
          </w:divBdr>
        </w:div>
        <w:div w:id="1873616415">
          <w:marLeft w:val="480"/>
          <w:marRight w:val="0"/>
          <w:marTop w:val="0"/>
          <w:marBottom w:val="0"/>
          <w:divBdr>
            <w:top w:val="none" w:sz="0" w:space="0" w:color="auto"/>
            <w:left w:val="none" w:sz="0" w:space="0" w:color="auto"/>
            <w:bottom w:val="none" w:sz="0" w:space="0" w:color="auto"/>
            <w:right w:val="none" w:sz="0" w:space="0" w:color="auto"/>
          </w:divBdr>
        </w:div>
        <w:div w:id="617565513">
          <w:marLeft w:val="480"/>
          <w:marRight w:val="0"/>
          <w:marTop w:val="0"/>
          <w:marBottom w:val="0"/>
          <w:divBdr>
            <w:top w:val="none" w:sz="0" w:space="0" w:color="auto"/>
            <w:left w:val="none" w:sz="0" w:space="0" w:color="auto"/>
            <w:bottom w:val="none" w:sz="0" w:space="0" w:color="auto"/>
            <w:right w:val="none" w:sz="0" w:space="0" w:color="auto"/>
          </w:divBdr>
        </w:div>
        <w:div w:id="395014182">
          <w:marLeft w:val="480"/>
          <w:marRight w:val="0"/>
          <w:marTop w:val="0"/>
          <w:marBottom w:val="0"/>
          <w:divBdr>
            <w:top w:val="none" w:sz="0" w:space="0" w:color="auto"/>
            <w:left w:val="none" w:sz="0" w:space="0" w:color="auto"/>
            <w:bottom w:val="none" w:sz="0" w:space="0" w:color="auto"/>
            <w:right w:val="none" w:sz="0" w:space="0" w:color="auto"/>
          </w:divBdr>
        </w:div>
        <w:div w:id="2102329987">
          <w:marLeft w:val="480"/>
          <w:marRight w:val="0"/>
          <w:marTop w:val="0"/>
          <w:marBottom w:val="0"/>
          <w:divBdr>
            <w:top w:val="none" w:sz="0" w:space="0" w:color="auto"/>
            <w:left w:val="none" w:sz="0" w:space="0" w:color="auto"/>
            <w:bottom w:val="none" w:sz="0" w:space="0" w:color="auto"/>
            <w:right w:val="none" w:sz="0" w:space="0" w:color="auto"/>
          </w:divBdr>
        </w:div>
        <w:div w:id="1738698428">
          <w:marLeft w:val="480"/>
          <w:marRight w:val="0"/>
          <w:marTop w:val="0"/>
          <w:marBottom w:val="0"/>
          <w:divBdr>
            <w:top w:val="none" w:sz="0" w:space="0" w:color="auto"/>
            <w:left w:val="none" w:sz="0" w:space="0" w:color="auto"/>
            <w:bottom w:val="none" w:sz="0" w:space="0" w:color="auto"/>
            <w:right w:val="none" w:sz="0" w:space="0" w:color="auto"/>
          </w:divBdr>
        </w:div>
        <w:div w:id="1263951362">
          <w:marLeft w:val="480"/>
          <w:marRight w:val="0"/>
          <w:marTop w:val="0"/>
          <w:marBottom w:val="0"/>
          <w:divBdr>
            <w:top w:val="none" w:sz="0" w:space="0" w:color="auto"/>
            <w:left w:val="none" w:sz="0" w:space="0" w:color="auto"/>
            <w:bottom w:val="none" w:sz="0" w:space="0" w:color="auto"/>
            <w:right w:val="none" w:sz="0" w:space="0" w:color="auto"/>
          </w:divBdr>
        </w:div>
        <w:div w:id="698818451">
          <w:marLeft w:val="480"/>
          <w:marRight w:val="0"/>
          <w:marTop w:val="0"/>
          <w:marBottom w:val="0"/>
          <w:divBdr>
            <w:top w:val="none" w:sz="0" w:space="0" w:color="auto"/>
            <w:left w:val="none" w:sz="0" w:space="0" w:color="auto"/>
            <w:bottom w:val="none" w:sz="0" w:space="0" w:color="auto"/>
            <w:right w:val="none" w:sz="0" w:space="0" w:color="auto"/>
          </w:divBdr>
        </w:div>
        <w:div w:id="1648631608">
          <w:marLeft w:val="480"/>
          <w:marRight w:val="0"/>
          <w:marTop w:val="0"/>
          <w:marBottom w:val="0"/>
          <w:divBdr>
            <w:top w:val="none" w:sz="0" w:space="0" w:color="auto"/>
            <w:left w:val="none" w:sz="0" w:space="0" w:color="auto"/>
            <w:bottom w:val="none" w:sz="0" w:space="0" w:color="auto"/>
            <w:right w:val="none" w:sz="0" w:space="0" w:color="auto"/>
          </w:divBdr>
        </w:div>
        <w:div w:id="672876771">
          <w:marLeft w:val="480"/>
          <w:marRight w:val="0"/>
          <w:marTop w:val="0"/>
          <w:marBottom w:val="0"/>
          <w:divBdr>
            <w:top w:val="none" w:sz="0" w:space="0" w:color="auto"/>
            <w:left w:val="none" w:sz="0" w:space="0" w:color="auto"/>
            <w:bottom w:val="none" w:sz="0" w:space="0" w:color="auto"/>
            <w:right w:val="none" w:sz="0" w:space="0" w:color="auto"/>
          </w:divBdr>
        </w:div>
        <w:div w:id="1209683966">
          <w:marLeft w:val="480"/>
          <w:marRight w:val="0"/>
          <w:marTop w:val="0"/>
          <w:marBottom w:val="0"/>
          <w:divBdr>
            <w:top w:val="none" w:sz="0" w:space="0" w:color="auto"/>
            <w:left w:val="none" w:sz="0" w:space="0" w:color="auto"/>
            <w:bottom w:val="none" w:sz="0" w:space="0" w:color="auto"/>
            <w:right w:val="none" w:sz="0" w:space="0" w:color="auto"/>
          </w:divBdr>
        </w:div>
        <w:div w:id="1782989374">
          <w:marLeft w:val="480"/>
          <w:marRight w:val="0"/>
          <w:marTop w:val="0"/>
          <w:marBottom w:val="0"/>
          <w:divBdr>
            <w:top w:val="none" w:sz="0" w:space="0" w:color="auto"/>
            <w:left w:val="none" w:sz="0" w:space="0" w:color="auto"/>
            <w:bottom w:val="none" w:sz="0" w:space="0" w:color="auto"/>
            <w:right w:val="none" w:sz="0" w:space="0" w:color="auto"/>
          </w:divBdr>
        </w:div>
        <w:div w:id="1686596760">
          <w:marLeft w:val="480"/>
          <w:marRight w:val="0"/>
          <w:marTop w:val="0"/>
          <w:marBottom w:val="0"/>
          <w:divBdr>
            <w:top w:val="none" w:sz="0" w:space="0" w:color="auto"/>
            <w:left w:val="none" w:sz="0" w:space="0" w:color="auto"/>
            <w:bottom w:val="none" w:sz="0" w:space="0" w:color="auto"/>
            <w:right w:val="none" w:sz="0" w:space="0" w:color="auto"/>
          </w:divBdr>
        </w:div>
        <w:div w:id="465315079">
          <w:marLeft w:val="480"/>
          <w:marRight w:val="0"/>
          <w:marTop w:val="0"/>
          <w:marBottom w:val="0"/>
          <w:divBdr>
            <w:top w:val="none" w:sz="0" w:space="0" w:color="auto"/>
            <w:left w:val="none" w:sz="0" w:space="0" w:color="auto"/>
            <w:bottom w:val="none" w:sz="0" w:space="0" w:color="auto"/>
            <w:right w:val="none" w:sz="0" w:space="0" w:color="auto"/>
          </w:divBdr>
        </w:div>
        <w:div w:id="251084439">
          <w:marLeft w:val="480"/>
          <w:marRight w:val="0"/>
          <w:marTop w:val="0"/>
          <w:marBottom w:val="0"/>
          <w:divBdr>
            <w:top w:val="none" w:sz="0" w:space="0" w:color="auto"/>
            <w:left w:val="none" w:sz="0" w:space="0" w:color="auto"/>
            <w:bottom w:val="none" w:sz="0" w:space="0" w:color="auto"/>
            <w:right w:val="none" w:sz="0" w:space="0" w:color="auto"/>
          </w:divBdr>
        </w:div>
        <w:div w:id="1025253526">
          <w:marLeft w:val="480"/>
          <w:marRight w:val="0"/>
          <w:marTop w:val="0"/>
          <w:marBottom w:val="0"/>
          <w:divBdr>
            <w:top w:val="none" w:sz="0" w:space="0" w:color="auto"/>
            <w:left w:val="none" w:sz="0" w:space="0" w:color="auto"/>
            <w:bottom w:val="none" w:sz="0" w:space="0" w:color="auto"/>
            <w:right w:val="none" w:sz="0" w:space="0" w:color="auto"/>
          </w:divBdr>
        </w:div>
        <w:div w:id="965312183">
          <w:marLeft w:val="480"/>
          <w:marRight w:val="0"/>
          <w:marTop w:val="0"/>
          <w:marBottom w:val="0"/>
          <w:divBdr>
            <w:top w:val="none" w:sz="0" w:space="0" w:color="auto"/>
            <w:left w:val="none" w:sz="0" w:space="0" w:color="auto"/>
            <w:bottom w:val="none" w:sz="0" w:space="0" w:color="auto"/>
            <w:right w:val="none" w:sz="0" w:space="0" w:color="auto"/>
          </w:divBdr>
        </w:div>
        <w:div w:id="1635797216">
          <w:marLeft w:val="480"/>
          <w:marRight w:val="0"/>
          <w:marTop w:val="0"/>
          <w:marBottom w:val="0"/>
          <w:divBdr>
            <w:top w:val="none" w:sz="0" w:space="0" w:color="auto"/>
            <w:left w:val="none" w:sz="0" w:space="0" w:color="auto"/>
            <w:bottom w:val="none" w:sz="0" w:space="0" w:color="auto"/>
            <w:right w:val="none" w:sz="0" w:space="0" w:color="auto"/>
          </w:divBdr>
        </w:div>
        <w:div w:id="1233541212">
          <w:marLeft w:val="480"/>
          <w:marRight w:val="0"/>
          <w:marTop w:val="0"/>
          <w:marBottom w:val="0"/>
          <w:divBdr>
            <w:top w:val="none" w:sz="0" w:space="0" w:color="auto"/>
            <w:left w:val="none" w:sz="0" w:space="0" w:color="auto"/>
            <w:bottom w:val="none" w:sz="0" w:space="0" w:color="auto"/>
            <w:right w:val="none" w:sz="0" w:space="0" w:color="auto"/>
          </w:divBdr>
        </w:div>
        <w:div w:id="1800953691">
          <w:marLeft w:val="480"/>
          <w:marRight w:val="0"/>
          <w:marTop w:val="0"/>
          <w:marBottom w:val="0"/>
          <w:divBdr>
            <w:top w:val="none" w:sz="0" w:space="0" w:color="auto"/>
            <w:left w:val="none" w:sz="0" w:space="0" w:color="auto"/>
            <w:bottom w:val="none" w:sz="0" w:space="0" w:color="auto"/>
            <w:right w:val="none" w:sz="0" w:space="0" w:color="auto"/>
          </w:divBdr>
        </w:div>
        <w:div w:id="1236479002">
          <w:marLeft w:val="480"/>
          <w:marRight w:val="0"/>
          <w:marTop w:val="0"/>
          <w:marBottom w:val="0"/>
          <w:divBdr>
            <w:top w:val="none" w:sz="0" w:space="0" w:color="auto"/>
            <w:left w:val="none" w:sz="0" w:space="0" w:color="auto"/>
            <w:bottom w:val="none" w:sz="0" w:space="0" w:color="auto"/>
            <w:right w:val="none" w:sz="0" w:space="0" w:color="auto"/>
          </w:divBdr>
        </w:div>
        <w:div w:id="2142456616">
          <w:marLeft w:val="480"/>
          <w:marRight w:val="0"/>
          <w:marTop w:val="0"/>
          <w:marBottom w:val="0"/>
          <w:divBdr>
            <w:top w:val="none" w:sz="0" w:space="0" w:color="auto"/>
            <w:left w:val="none" w:sz="0" w:space="0" w:color="auto"/>
            <w:bottom w:val="none" w:sz="0" w:space="0" w:color="auto"/>
            <w:right w:val="none" w:sz="0" w:space="0" w:color="auto"/>
          </w:divBdr>
        </w:div>
        <w:div w:id="1443458051">
          <w:marLeft w:val="480"/>
          <w:marRight w:val="0"/>
          <w:marTop w:val="0"/>
          <w:marBottom w:val="0"/>
          <w:divBdr>
            <w:top w:val="none" w:sz="0" w:space="0" w:color="auto"/>
            <w:left w:val="none" w:sz="0" w:space="0" w:color="auto"/>
            <w:bottom w:val="none" w:sz="0" w:space="0" w:color="auto"/>
            <w:right w:val="none" w:sz="0" w:space="0" w:color="auto"/>
          </w:divBdr>
        </w:div>
        <w:div w:id="1479496475">
          <w:marLeft w:val="480"/>
          <w:marRight w:val="0"/>
          <w:marTop w:val="0"/>
          <w:marBottom w:val="0"/>
          <w:divBdr>
            <w:top w:val="none" w:sz="0" w:space="0" w:color="auto"/>
            <w:left w:val="none" w:sz="0" w:space="0" w:color="auto"/>
            <w:bottom w:val="none" w:sz="0" w:space="0" w:color="auto"/>
            <w:right w:val="none" w:sz="0" w:space="0" w:color="auto"/>
          </w:divBdr>
        </w:div>
        <w:div w:id="1323196811">
          <w:marLeft w:val="480"/>
          <w:marRight w:val="0"/>
          <w:marTop w:val="0"/>
          <w:marBottom w:val="0"/>
          <w:divBdr>
            <w:top w:val="none" w:sz="0" w:space="0" w:color="auto"/>
            <w:left w:val="none" w:sz="0" w:space="0" w:color="auto"/>
            <w:bottom w:val="none" w:sz="0" w:space="0" w:color="auto"/>
            <w:right w:val="none" w:sz="0" w:space="0" w:color="auto"/>
          </w:divBdr>
        </w:div>
        <w:div w:id="881552818">
          <w:marLeft w:val="480"/>
          <w:marRight w:val="0"/>
          <w:marTop w:val="0"/>
          <w:marBottom w:val="0"/>
          <w:divBdr>
            <w:top w:val="none" w:sz="0" w:space="0" w:color="auto"/>
            <w:left w:val="none" w:sz="0" w:space="0" w:color="auto"/>
            <w:bottom w:val="none" w:sz="0" w:space="0" w:color="auto"/>
            <w:right w:val="none" w:sz="0" w:space="0" w:color="auto"/>
          </w:divBdr>
        </w:div>
        <w:div w:id="1589734402">
          <w:marLeft w:val="480"/>
          <w:marRight w:val="0"/>
          <w:marTop w:val="0"/>
          <w:marBottom w:val="0"/>
          <w:divBdr>
            <w:top w:val="none" w:sz="0" w:space="0" w:color="auto"/>
            <w:left w:val="none" w:sz="0" w:space="0" w:color="auto"/>
            <w:bottom w:val="none" w:sz="0" w:space="0" w:color="auto"/>
            <w:right w:val="none" w:sz="0" w:space="0" w:color="auto"/>
          </w:divBdr>
        </w:div>
        <w:div w:id="992835647">
          <w:marLeft w:val="480"/>
          <w:marRight w:val="0"/>
          <w:marTop w:val="0"/>
          <w:marBottom w:val="0"/>
          <w:divBdr>
            <w:top w:val="none" w:sz="0" w:space="0" w:color="auto"/>
            <w:left w:val="none" w:sz="0" w:space="0" w:color="auto"/>
            <w:bottom w:val="none" w:sz="0" w:space="0" w:color="auto"/>
            <w:right w:val="none" w:sz="0" w:space="0" w:color="auto"/>
          </w:divBdr>
        </w:div>
        <w:div w:id="1165171991">
          <w:marLeft w:val="480"/>
          <w:marRight w:val="0"/>
          <w:marTop w:val="0"/>
          <w:marBottom w:val="0"/>
          <w:divBdr>
            <w:top w:val="none" w:sz="0" w:space="0" w:color="auto"/>
            <w:left w:val="none" w:sz="0" w:space="0" w:color="auto"/>
            <w:bottom w:val="none" w:sz="0" w:space="0" w:color="auto"/>
            <w:right w:val="none" w:sz="0" w:space="0" w:color="auto"/>
          </w:divBdr>
        </w:div>
        <w:div w:id="72364476">
          <w:marLeft w:val="480"/>
          <w:marRight w:val="0"/>
          <w:marTop w:val="0"/>
          <w:marBottom w:val="0"/>
          <w:divBdr>
            <w:top w:val="none" w:sz="0" w:space="0" w:color="auto"/>
            <w:left w:val="none" w:sz="0" w:space="0" w:color="auto"/>
            <w:bottom w:val="none" w:sz="0" w:space="0" w:color="auto"/>
            <w:right w:val="none" w:sz="0" w:space="0" w:color="auto"/>
          </w:divBdr>
        </w:div>
        <w:div w:id="248395831">
          <w:marLeft w:val="480"/>
          <w:marRight w:val="0"/>
          <w:marTop w:val="0"/>
          <w:marBottom w:val="0"/>
          <w:divBdr>
            <w:top w:val="none" w:sz="0" w:space="0" w:color="auto"/>
            <w:left w:val="none" w:sz="0" w:space="0" w:color="auto"/>
            <w:bottom w:val="none" w:sz="0" w:space="0" w:color="auto"/>
            <w:right w:val="none" w:sz="0" w:space="0" w:color="auto"/>
          </w:divBdr>
        </w:div>
        <w:div w:id="733043286">
          <w:marLeft w:val="480"/>
          <w:marRight w:val="0"/>
          <w:marTop w:val="0"/>
          <w:marBottom w:val="0"/>
          <w:divBdr>
            <w:top w:val="none" w:sz="0" w:space="0" w:color="auto"/>
            <w:left w:val="none" w:sz="0" w:space="0" w:color="auto"/>
            <w:bottom w:val="none" w:sz="0" w:space="0" w:color="auto"/>
            <w:right w:val="none" w:sz="0" w:space="0" w:color="auto"/>
          </w:divBdr>
        </w:div>
        <w:div w:id="1134758966">
          <w:marLeft w:val="480"/>
          <w:marRight w:val="0"/>
          <w:marTop w:val="0"/>
          <w:marBottom w:val="0"/>
          <w:divBdr>
            <w:top w:val="none" w:sz="0" w:space="0" w:color="auto"/>
            <w:left w:val="none" w:sz="0" w:space="0" w:color="auto"/>
            <w:bottom w:val="none" w:sz="0" w:space="0" w:color="auto"/>
            <w:right w:val="none" w:sz="0" w:space="0" w:color="auto"/>
          </w:divBdr>
        </w:div>
        <w:div w:id="141191448">
          <w:marLeft w:val="480"/>
          <w:marRight w:val="0"/>
          <w:marTop w:val="0"/>
          <w:marBottom w:val="0"/>
          <w:divBdr>
            <w:top w:val="none" w:sz="0" w:space="0" w:color="auto"/>
            <w:left w:val="none" w:sz="0" w:space="0" w:color="auto"/>
            <w:bottom w:val="none" w:sz="0" w:space="0" w:color="auto"/>
            <w:right w:val="none" w:sz="0" w:space="0" w:color="auto"/>
          </w:divBdr>
        </w:div>
        <w:div w:id="1423182587">
          <w:marLeft w:val="480"/>
          <w:marRight w:val="0"/>
          <w:marTop w:val="0"/>
          <w:marBottom w:val="0"/>
          <w:divBdr>
            <w:top w:val="none" w:sz="0" w:space="0" w:color="auto"/>
            <w:left w:val="none" w:sz="0" w:space="0" w:color="auto"/>
            <w:bottom w:val="none" w:sz="0" w:space="0" w:color="auto"/>
            <w:right w:val="none" w:sz="0" w:space="0" w:color="auto"/>
          </w:divBdr>
        </w:div>
        <w:div w:id="1041780088">
          <w:marLeft w:val="480"/>
          <w:marRight w:val="0"/>
          <w:marTop w:val="0"/>
          <w:marBottom w:val="0"/>
          <w:divBdr>
            <w:top w:val="none" w:sz="0" w:space="0" w:color="auto"/>
            <w:left w:val="none" w:sz="0" w:space="0" w:color="auto"/>
            <w:bottom w:val="none" w:sz="0" w:space="0" w:color="auto"/>
            <w:right w:val="none" w:sz="0" w:space="0" w:color="auto"/>
          </w:divBdr>
        </w:div>
        <w:div w:id="533925275">
          <w:marLeft w:val="480"/>
          <w:marRight w:val="0"/>
          <w:marTop w:val="0"/>
          <w:marBottom w:val="0"/>
          <w:divBdr>
            <w:top w:val="none" w:sz="0" w:space="0" w:color="auto"/>
            <w:left w:val="none" w:sz="0" w:space="0" w:color="auto"/>
            <w:bottom w:val="none" w:sz="0" w:space="0" w:color="auto"/>
            <w:right w:val="none" w:sz="0" w:space="0" w:color="auto"/>
          </w:divBdr>
        </w:div>
        <w:div w:id="1844467936">
          <w:marLeft w:val="480"/>
          <w:marRight w:val="0"/>
          <w:marTop w:val="0"/>
          <w:marBottom w:val="0"/>
          <w:divBdr>
            <w:top w:val="none" w:sz="0" w:space="0" w:color="auto"/>
            <w:left w:val="none" w:sz="0" w:space="0" w:color="auto"/>
            <w:bottom w:val="none" w:sz="0" w:space="0" w:color="auto"/>
            <w:right w:val="none" w:sz="0" w:space="0" w:color="auto"/>
          </w:divBdr>
        </w:div>
        <w:div w:id="897940449">
          <w:marLeft w:val="480"/>
          <w:marRight w:val="0"/>
          <w:marTop w:val="0"/>
          <w:marBottom w:val="0"/>
          <w:divBdr>
            <w:top w:val="none" w:sz="0" w:space="0" w:color="auto"/>
            <w:left w:val="none" w:sz="0" w:space="0" w:color="auto"/>
            <w:bottom w:val="none" w:sz="0" w:space="0" w:color="auto"/>
            <w:right w:val="none" w:sz="0" w:space="0" w:color="auto"/>
          </w:divBdr>
        </w:div>
        <w:div w:id="145708794">
          <w:marLeft w:val="480"/>
          <w:marRight w:val="0"/>
          <w:marTop w:val="0"/>
          <w:marBottom w:val="0"/>
          <w:divBdr>
            <w:top w:val="none" w:sz="0" w:space="0" w:color="auto"/>
            <w:left w:val="none" w:sz="0" w:space="0" w:color="auto"/>
            <w:bottom w:val="none" w:sz="0" w:space="0" w:color="auto"/>
            <w:right w:val="none" w:sz="0" w:space="0" w:color="auto"/>
          </w:divBdr>
        </w:div>
        <w:div w:id="1691252821">
          <w:marLeft w:val="480"/>
          <w:marRight w:val="0"/>
          <w:marTop w:val="0"/>
          <w:marBottom w:val="0"/>
          <w:divBdr>
            <w:top w:val="none" w:sz="0" w:space="0" w:color="auto"/>
            <w:left w:val="none" w:sz="0" w:space="0" w:color="auto"/>
            <w:bottom w:val="none" w:sz="0" w:space="0" w:color="auto"/>
            <w:right w:val="none" w:sz="0" w:space="0" w:color="auto"/>
          </w:divBdr>
        </w:div>
        <w:div w:id="193272289">
          <w:marLeft w:val="480"/>
          <w:marRight w:val="0"/>
          <w:marTop w:val="0"/>
          <w:marBottom w:val="0"/>
          <w:divBdr>
            <w:top w:val="none" w:sz="0" w:space="0" w:color="auto"/>
            <w:left w:val="none" w:sz="0" w:space="0" w:color="auto"/>
            <w:bottom w:val="none" w:sz="0" w:space="0" w:color="auto"/>
            <w:right w:val="none" w:sz="0" w:space="0" w:color="auto"/>
          </w:divBdr>
        </w:div>
        <w:div w:id="1416321946">
          <w:marLeft w:val="480"/>
          <w:marRight w:val="0"/>
          <w:marTop w:val="0"/>
          <w:marBottom w:val="0"/>
          <w:divBdr>
            <w:top w:val="none" w:sz="0" w:space="0" w:color="auto"/>
            <w:left w:val="none" w:sz="0" w:space="0" w:color="auto"/>
            <w:bottom w:val="none" w:sz="0" w:space="0" w:color="auto"/>
            <w:right w:val="none" w:sz="0" w:space="0" w:color="auto"/>
          </w:divBdr>
        </w:div>
        <w:div w:id="1441335303">
          <w:marLeft w:val="480"/>
          <w:marRight w:val="0"/>
          <w:marTop w:val="0"/>
          <w:marBottom w:val="0"/>
          <w:divBdr>
            <w:top w:val="none" w:sz="0" w:space="0" w:color="auto"/>
            <w:left w:val="none" w:sz="0" w:space="0" w:color="auto"/>
            <w:bottom w:val="none" w:sz="0" w:space="0" w:color="auto"/>
            <w:right w:val="none" w:sz="0" w:space="0" w:color="auto"/>
          </w:divBdr>
        </w:div>
        <w:div w:id="2051805201">
          <w:marLeft w:val="480"/>
          <w:marRight w:val="0"/>
          <w:marTop w:val="0"/>
          <w:marBottom w:val="0"/>
          <w:divBdr>
            <w:top w:val="none" w:sz="0" w:space="0" w:color="auto"/>
            <w:left w:val="none" w:sz="0" w:space="0" w:color="auto"/>
            <w:bottom w:val="none" w:sz="0" w:space="0" w:color="auto"/>
            <w:right w:val="none" w:sz="0" w:space="0" w:color="auto"/>
          </w:divBdr>
        </w:div>
        <w:div w:id="1686008174">
          <w:marLeft w:val="480"/>
          <w:marRight w:val="0"/>
          <w:marTop w:val="0"/>
          <w:marBottom w:val="0"/>
          <w:divBdr>
            <w:top w:val="none" w:sz="0" w:space="0" w:color="auto"/>
            <w:left w:val="none" w:sz="0" w:space="0" w:color="auto"/>
            <w:bottom w:val="none" w:sz="0" w:space="0" w:color="auto"/>
            <w:right w:val="none" w:sz="0" w:space="0" w:color="auto"/>
          </w:divBdr>
        </w:div>
        <w:div w:id="777530561">
          <w:marLeft w:val="480"/>
          <w:marRight w:val="0"/>
          <w:marTop w:val="0"/>
          <w:marBottom w:val="0"/>
          <w:divBdr>
            <w:top w:val="none" w:sz="0" w:space="0" w:color="auto"/>
            <w:left w:val="none" w:sz="0" w:space="0" w:color="auto"/>
            <w:bottom w:val="none" w:sz="0" w:space="0" w:color="auto"/>
            <w:right w:val="none" w:sz="0" w:space="0" w:color="auto"/>
          </w:divBdr>
        </w:div>
        <w:div w:id="1806653218">
          <w:marLeft w:val="480"/>
          <w:marRight w:val="0"/>
          <w:marTop w:val="0"/>
          <w:marBottom w:val="0"/>
          <w:divBdr>
            <w:top w:val="none" w:sz="0" w:space="0" w:color="auto"/>
            <w:left w:val="none" w:sz="0" w:space="0" w:color="auto"/>
            <w:bottom w:val="none" w:sz="0" w:space="0" w:color="auto"/>
            <w:right w:val="none" w:sz="0" w:space="0" w:color="auto"/>
          </w:divBdr>
        </w:div>
        <w:div w:id="1378510304">
          <w:marLeft w:val="480"/>
          <w:marRight w:val="0"/>
          <w:marTop w:val="0"/>
          <w:marBottom w:val="0"/>
          <w:divBdr>
            <w:top w:val="none" w:sz="0" w:space="0" w:color="auto"/>
            <w:left w:val="none" w:sz="0" w:space="0" w:color="auto"/>
            <w:bottom w:val="none" w:sz="0" w:space="0" w:color="auto"/>
            <w:right w:val="none" w:sz="0" w:space="0" w:color="auto"/>
          </w:divBdr>
        </w:div>
        <w:div w:id="1451195655">
          <w:marLeft w:val="480"/>
          <w:marRight w:val="0"/>
          <w:marTop w:val="0"/>
          <w:marBottom w:val="0"/>
          <w:divBdr>
            <w:top w:val="none" w:sz="0" w:space="0" w:color="auto"/>
            <w:left w:val="none" w:sz="0" w:space="0" w:color="auto"/>
            <w:bottom w:val="none" w:sz="0" w:space="0" w:color="auto"/>
            <w:right w:val="none" w:sz="0" w:space="0" w:color="auto"/>
          </w:divBdr>
        </w:div>
        <w:div w:id="777724749">
          <w:marLeft w:val="480"/>
          <w:marRight w:val="0"/>
          <w:marTop w:val="0"/>
          <w:marBottom w:val="0"/>
          <w:divBdr>
            <w:top w:val="none" w:sz="0" w:space="0" w:color="auto"/>
            <w:left w:val="none" w:sz="0" w:space="0" w:color="auto"/>
            <w:bottom w:val="none" w:sz="0" w:space="0" w:color="auto"/>
            <w:right w:val="none" w:sz="0" w:space="0" w:color="auto"/>
          </w:divBdr>
        </w:div>
        <w:div w:id="1145969022">
          <w:marLeft w:val="480"/>
          <w:marRight w:val="0"/>
          <w:marTop w:val="0"/>
          <w:marBottom w:val="0"/>
          <w:divBdr>
            <w:top w:val="none" w:sz="0" w:space="0" w:color="auto"/>
            <w:left w:val="none" w:sz="0" w:space="0" w:color="auto"/>
            <w:bottom w:val="none" w:sz="0" w:space="0" w:color="auto"/>
            <w:right w:val="none" w:sz="0" w:space="0" w:color="auto"/>
          </w:divBdr>
        </w:div>
        <w:div w:id="335688445">
          <w:marLeft w:val="480"/>
          <w:marRight w:val="0"/>
          <w:marTop w:val="0"/>
          <w:marBottom w:val="0"/>
          <w:divBdr>
            <w:top w:val="none" w:sz="0" w:space="0" w:color="auto"/>
            <w:left w:val="none" w:sz="0" w:space="0" w:color="auto"/>
            <w:bottom w:val="none" w:sz="0" w:space="0" w:color="auto"/>
            <w:right w:val="none" w:sz="0" w:space="0" w:color="auto"/>
          </w:divBdr>
        </w:div>
        <w:div w:id="518929083">
          <w:marLeft w:val="480"/>
          <w:marRight w:val="0"/>
          <w:marTop w:val="0"/>
          <w:marBottom w:val="0"/>
          <w:divBdr>
            <w:top w:val="none" w:sz="0" w:space="0" w:color="auto"/>
            <w:left w:val="none" w:sz="0" w:space="0" w:color="auto"/>
            <w:bottom w:val="none" w:sz="0" w:space="0" w:color="auto"/>
            <w:right w:val="none" w:sz="0" w:space="0" w:color="auto"/>
          </w:divBdr>
        </w:div>
        <w:div w:id="1040664084">
          <w:marLeft w:val="480"/>
          <w:marRight w:val="0"/>
          <w:marTop w:val="0"/>
          <w:marBottom w:val="0"/>
          <w:divBdr>
            <w:top w:val="none" w:sz="0" w:space="0" w:color="auto"/>
            <w:left w:val="none" w:sz="0" w:space="0" w:color="auto"/>
            <w:bottom w:val="none" w:sz="0" w:space="0" w:color="auto"/>
            <w:right w:val="none" w:sz="0" w:space="0" w:color="auto"/>
          </w:divBdr>
        </w:div>
        <w:div w:id="2124493279">
          <w:marLeft w:val="480"/>
          <w:marRight w:val="0"/>
          <w:marTop w:val="0"/>
          <w:marBottom w:val="0"/>
          <w:divBdr>
            <w:top w:val="none" w:sz="0" w:space="0" w:color="auto"/>
            <w:left w:val="none" w:sz="0" w:space="0" w:color="auto"/>
            <w:bottom w:val="none" w:sz="0" w:space="0" w:color="auto"/>
            <w:right w:val="none" w:sz="0" w:space="0" w:color="auto"/>
          </w:divBdr>
        </w:div>
        <w:div w:id="1574849209">
          <w:marLeft w:val="480"/>
          <w:marRight w:val="0"/>
          <w:marTop w:val="0"/>
          <w:marBottom w:val="0"/>
          <w:divBdr>
            <w:top w:val="none" w:sz="0" w:space="0" w:color="auto"/>
            <w:left w:val="none" w:sz="0" w:space="0" w:color="auto"/>
            <w:bottom w:val="none" w:sz="0" w:space="0" w:color="auto"/>
            <w:right w:val="none" w:sz="0" w:space="0" w:color="auto"/>
          </w:divBdr>
        </w:div>
        <w:div w:id="896818939">
          <w:marLeft w:val="480"/>
          <w:marRight w:val="0"/>
          <w:marTop w:val="0"/>
          <w:marBottom w:val="0"/>
          <w:divBdr>
            <w:top w:val="none" w:sz="0" w:space="0" w:color="auto"/>
            <w:left w:val="none" w:sz="0" w:space="0" w:color="auto"/>
            <w:bottom w:val="none" w:sz="0" w:space="0" w:color="auto"/>
            <w:right w:val="none" w:sz="0" w:space="0" w:color="auto"/>
          </w:divBdr>
        </w:div>
        <w:div w:id="1865823345">
          <w:marLeft w:val="480"/>
          <w:marRight w:val="0"/>
          <w:marTop w:val="0"/>
          <w:marBottom w:val="0"/>
          <w:divBdr>
            <w:top w:val="none" w:sz="0" w:space="0" w:color="auto"/>
            <w:left w:val="none" w:sz="0" w:space="0" w:color="auto"/>
            <w:bottom w:val="none" w:sz="0" w:space="0" w:color="auto"/>
            <w:right w:val="none" w:sz="0" w:space="0" w:color="auto"/>
          </w:divBdr>
        </w:div>
        <w:div w:id="1739590343">
          <w:marLeft w:val="480"/>
          <w:marRight w:val="0"/>
          <w:marTop w:val="0"/>
          <w:marBottom w:val="0"/>
          <w:divBdr>
            <w:top w:val="none" w:sz="0" w:space="0" w:color="auto"/>
            <w:left w:val="none" w:sz="0" w:space="0" w:color="auto"/>
            <w:bottom w:val="none" w:sz="0" w:space="0" w:color="auto"/>
            <w:right w:val="none" w:sz="0" w:space="0" w:color="auto"/>
          </w:divBdr>
        </w:div>
        <w:div w:id="284432419">
          <w:marLeft w:val="480"/>
          <w:marRight w:val="0"/>
          <w:marTop w:val="0"/>
          <w:marBottom w:val="0"/>
          <w:divBdr>
            <w:top w:val="none" w:sz="0" w:space="0" w:color="auto"/>
            <w:left w:val="none" w:sz="0" w:space="0" w:color="auto"/>
            <w:bottom w:val="none" w:sz="0" w:space="0" w:color="auto"/>
            <w:right w:val="none" w:sz="0" w:space="0" w:color="auto"/>
          </w:divBdr>
        </w:div>
        <w:div w:id="280722916">
          <w:marLeft w:val="480"/>
          <w:marRight w:val="0"/>
          <w:marTop w:val="0"/>
          <w:marBottom w:val="0"/>
          <w:divBdr>
            <w:top w:val="none" w:sz="0" w:space="0" w:color="auto"/>
            <w:left w:val="none" w:sz="0" w:space="0" w:color="auto"/>
            <w:bottom w:val="none" w:sz="0" w:space="0" w:color="auto"/>
            <w:right w:val="none" w:sz="0" w:space="0" w:color="auto"/>
          </w:divBdr>
        </w:div>
        <w:div w:id="1379090839">
          <w:marLeft w:val="480"/>
          <w:marRight w:val="0"/>
          <w:marTop w:val="0"/>
          <w:marBottom w:val="0"/>
          <w:divBdr>
            <w:top w:val="none" w:sz="0" w:space="0" w:color="auto"/>
            <w:left w:val="none" w:sz="0" w:space="0" w:color="auto"/>
            <w:bottom w:val="none" w:sz="0" w:space="0" w:color="auto"/>
            <w:right w:val="none" w:sz="0" w:space="0" w:color="auto"/>
          </w:divBdr>
        </w:div>
        <w:div w:id="1422994052">
          <w:marLeft w:val="480"/>
          <w:marRight w:val="0"/>
          <w:marTop w:val="0"/>
          <w:marBottom w:val="0"/>
          <w:divBdr>
            <w:top w:val="none" w:sz="0" w:space="0" w:color="auto"/>
            <w:left w:val="none" w:sz="0" w:space="0" w:color="auto"/>
            <w:bottom w:val="none" w:sz="0" w:space="0" w:color="auto"/>
            <w:right w:val="none" w:sz="0" w:space="0" w:color="auto"/>
          </w:divBdr>
        </w:div>
      </w:divsChild>
    </w:div>
    <w:div w:id="310790557">
      <w:bodyDiv w:val="1"/>
      <w:marLeft w:val="0"/>
      <w:marRight w:val="0"/>
      <w:marTop w:val="0"/>
      <w:marBottom w:val="0"/>
      <w:divBdr>
        <w:top w:val="none" w:sz="0" w:space="0" w:color="auto"/>
        <w:left w:val="none" w:sz="0" w:space="0" w:color="auto"/>
        <w:bottom w:val="none" w:sz="0" w:space="0" w:color="auto"/>
        <w:right w:val="none" w:sz="0" w:space="0" w:color="auto"/>
      </w:divBdr>
    </w:div>
    <w:div w:id="310988162">
      <w:bodyDiv w:val="1"/>
      <w:marLeft w:val="0"/>
      <w:marRight w:val="0"/>
      <w:marTop w:val="0"/>
      <w:marBottom w:val="0"/>
      <w:divBdr>
        <w:top w:val="none" w:sz="0" w:space="0" w:color="auto"/>
        <w:left w:val="none" w:sz="0" w:space="0" w:color="auto"/>
        <w:bottom w:val="none" w:sz="0" w:space="0" w:color="auto"/>
        <w:right w:val="none" w:sz="0" w:space="0" w:color="auto"/>
      </w:divBdr>
    </w:div>
    <w:div w:id="311835623">
      <w:bodyDiv w:val="1"/>
      <w:marLeft w:val="0"/>
      <w:marRight w:val="0"/>
      <w:marTop w:val="0"/>
      <w:marBottom w:val="0"/>
      <w:divBdr>
        <w:top w:val="none" w:sz="0" w:space="0" w:color="auto"/>
        <w:left w:val="none" w:sz="0" w:space="0" w:color="auto"/>
        <w:bottom w:val="none" w:sz="0" w:space="0" w:color="auto"/>
        <w:right w:val="none" w:sz="0" w:space="0" w:color="auto"/>
      </w:divBdr>
    </w:div>
    <w:div w:id="312292718">
      <w:bodyDiv w:val="1"/>
      <w:marLeft w:val="0"/>
      <w:marRight w:val="0"/>
      <w:marTop w:val="0"/>
      <w:marBottom w:val="0"/>
      <w:divBdr>
        <w:top w:val="none" w:sz="0" w:space="0" w:color="auto"/>
        <w:left w:val="none" w:sz="0" w:space="0" w:color="auto"/>
        <w:bottom w:val="none" w:sz="0" w:space="0" w:color="auto"/>
        <w:right w:val="none" w:sz="0" w:space="0" w:color="auto"/>
      </w:divBdr>
    </w:div>
    <w:div w:id="313532404">
      <w:bodyDiv w:val="1"/>
      <w:marLeft w:val="0"/>
      <w:marRight w:val="0"/>
      <w:marTop w:val="0"/>
      <w:marBottom w:val="0"/>
      <w:divBdr>
        <w:top w:val="none" w:sz="0" w:space="0" w:color="auto"/>
        <w:left w:val="none" w:sz="0" w:space="0" w:color="auto"/>
        <w:bottom w:val="none" w:sz="0" w:space="0" w:color="auto"/>
        <w:right w:val="none" w:sz="0" w:space="0" w:color="auto"/>
      </w:divBdr>
    </w:div>
    <w:div w:id="314845740">
      <w:bodyDiv w:val="1"/>
      <w:marLeft w:val="0"/>
      <w:marRight w:val="0"/>
      <w:marTop w:val="0"/>
      <w:marBottom w:val="0"/>
      <w:divBdr>
        <w:top w:val="none" w:sz="0" w:space="0" w:color="auto"/>
        <w:left w:val="none" w:sz="0" w:space="0" w:color="auto"/>
        <w:bottom w:val="none" w:sz="0" w:space="0" w:color="auto"/>
        <w:right w:val="none" w:sz="0" w:space="0" w:color="auto"/>
      </w:divBdr>
    </w:div>
    <w:div w:id="315495346">
      <w:bodyDiv w:val="1"/>
      <w:marLeft w:val="0"/>
      <w:marRight w:val="0"/>
      <w:marTop w:val="0"/>
      <w:marBottom w:val="0"/>
      <w:divBdr>
        <w:top w:val="none" w:sz="0" w:space="0" w:color="auto"/>
        <w:left w:val="none" w:sz="0" w:space="0" w:color="auto"/>
        <w:bottom w:val="none" w:sz="0" w:space="0" w:color="auto"/>
        <w:right w:val="none" w:sz="0" w:space="0" w:color="auto"/>
      </w:divBdr>
      <w:divsChild>
        <w:div w:id="1740982062">
          <w:marLeft w:val="480"/>
          <w:marRight w:val="0"/>
          <w:marTop w:val="0"/>
          <w:marBottom w:val="0"/>
          <w:divBdr>
            <w:top w:val="none" w:sz="0" w:space="0" w:color="auto"/>
            <w:left w:val="none" w:sz="0" w:space="0" w:color="auto"/>
            <w:bottom w:val="none" w:sz="0" w:space="0" w:color="auto"/>
            <w:right w:val="none" w:sz="0" w:space="0" w:color="auto"/>
          </w:divBdr>
        </w:div>
        <w:div w:id="1074402299">
          <w:marLeft w:val="480"/>
          <w:marRight w:val="0"/>
          <w:marTop w:val="0"/>
          <w:marBottom w:val="0"/>
          <w:divBdr>
            <w:top w:val="none" w:sz="0" w:space="0" w:color="auto"/>
            <w:left w:val="none" w:sz="0" w:space="0" w:color="auto"/>
            <w:bottom w:val="none" w:sz="0" w:space="0" w:color="auto"/>
            <w:right w:val="none" w:sz="0" w:space="0" w:color="auto"/>
          </w:divBdr>
        </w:div>
        <w:div w:id="132874103">
          <w:marLeft w:val="480"/>
          <w:marRight w:val="0"/>
          <w:marTop w:val="0"/>
          <w:marBottom w:val="0"/>
          <w:divBdr>
            <w:top w:val="none" w:sz="0" w:space="0" w:color="auto"/>
            <w:left w:val="none" w:sz="0" w:space="0" w:color="auto"/>
            <w:bottom w:val="none" w:sz="0" w:space="0" w:color="auto"/>
            <w:right w:val="none" w:sz="0" w:space="0" w:color="auto"/>
          </w:divBdr>
        </w:div>
        <w:div w:id="836503743">
          <w:marLeft w:val="480"/>
          <w:marRight w:val="0"/>
          <w:marTop w:val="0"/>
          <w:marBottom w:val="0"/>
          <w:divBdr>
            <w:top w:val="none" w:sz="0" w:space="0" w:color="auto"/>
            <w:left w:val="none" w:sz="0" w:space="0" w:color="auto"/>
            <w:bottom w:val="none" w:sz="0" w:space="0" w:color="auto"/>
            <w:right w:val="none" w:sz="0" w:space="0" w:color="auto"/>
          </w:divBdr>
        </w:div>
        <w:div w:id="376588755">
          <w:marLeft w:val="480"/>
          <w:marRight w:val="0"/>
          <w:marTop w:val="0"/>
          <w:marBottom w:val="0"/>
          <w:divBdr>
            <w:top w:val="none" w:sz="0" w:space="0" w:color="auto"/>
            <w:left w:val="none" w:sz="0" w:space="0" w:color="auto"/>
            <w:bottom w:val="none" w:sz="0" w:space="0" w:color="auto"/>
            <w:right w:val="none" w:sz="0" w:space="0" w:color="auto"/>
          </w:divBdr>
        </w:div>
        <w:div w:id="1253053620">
          <w:marLeft w:val="480"/>
          <w:marRight w:val="0"/>
          <w:marTop w:val="0"/>
          <w:marBottom w:val="0"/>
          <w:divBdr>
            <w:top w:val="none" w:sz="0" w:space="0" w:color="auto"/>
            <w:left w:val="none" w:sz="0" w:space="0" w:color="auto"/>
            <w:bottom w:val="none" w:sz="0" w:space="0" w:color="auto"/>
            <w:right w:val="none" w:sz="0" w:space="0" w:color="auto"/>
          </w:divBdr>
        </w:div>
        <w:div w:id="1244072532">
          <w:marLeft w:val="480"/>
          <w:marRight w:val="0"/>
          <w:marTop w:val="0"/>
          <w:marBottom w:val="0"/>
          <w:divBdr>
            <w:top w:val="none" w:sz="0" w:space="0" w:color="auto"/>
            <w:left w:val="none" w:sz="0" w:space="0" w:color="auto"/>
            <w:bottom w:val="none" w:sz="0" w:space="0" w:color="auto"/>
            <w:right w:val="none" w:sz="0" w:space="0" w:color="auto"/>
          </w:divBdr>
        </w:div>
        <w:div w:id="1105534312">
          <w:marLeft w:val="480"/>
          <w:marRight w:val="0"/>
          <w:marTop w:val="0"/>
          <w:marBottom w:val="0"/>
          <w:divBdr>
            <w:top w:val="none" w:sz="0" w:space="0" w:color="auto"/>
            <w:left w:val="none" w:sz="0" w:space="0" w:color="auto"/>
            <w:bottom w:val="none" w:sz="0" w:space="0" w:color="auto"/>
            <w:right w:val="none" w:sz="0" w:space="0" w:color="auto"/>
          </w:divBdr>
        </w:div>
        <w:div w:id="637876439">
          <w:marLeft w:val="480"/>
          <w:marRight w:val="0"/>
          <w:marTop w:val="0"/>
          <w:marBottom w:val="0"/>
          <w:divBdr>
            <w:top w:val="none" w:sz="0" w:space="0" w:color="auto"/>
            <w:left w:val="none" w:sz="0" w:space="0" w:color="auto"/>
            <w:bottom w:val="none" w:sz="0" w:space="0" w:color="auto"/>
            <w:right w:val="none" w:sz="0" w:space="0" w:color="auto"/>
          </w:divBdr>
        </w:div>
        <w:div w:id="896163198">
          <w:marLeft w:val="480"/>
          <w:marRight w:val="0"/>
          <w:marTop w:val="0"/>
          <w:marBottom w:val="0"/>
          <w:divBdr>
            <w:top w:val="none" w:sz="0" w:space="0" w:color="auto"/>
            <w:left w:val="none" w:sz="0" w:space="0" w:color="auto"/>
            <w:bottom w:val="none" w:sz="0" w:space="0" w:color="auto"/>
            <w:right w:val="none" w:sz="0" w:space="0" w:color="auto"/>
          </w:divBdr>
        </w:div>
        <w:div w:id="1578398890">
          <w:marLeft w:val="480"/>
          <w:marRight w:val="0"/>
          <w:marTop w:val="0"/>
          <w:marBottom w:val="0"/>
          <w:divBdr>
            <w:top w:val="none" w:sz="0" w:space="0" w:color="auto"/>
            <w:left w:val="none" w:sz="0" w:space="0" w:color="auto"/>
            <w:bottom w:val="none" w:sz="0" w:space="0" w:color="auto"/>
            <w:right w:val="none" w:sz="0" w:space="0" w:color="auto"/>
          </w:divBdr>
        </w:div>
        <w:div w:id="1067458116">
          <w:marLeft w:val="480"/>
          <w:marRight w:val="0"/>
          <w:marTop w:val="0"/>
          <w:marBottom w:val="0"/>
          <w:divBdr>
            <w:top w:val="none" w:sz="0" w:space="0" w:color="auto"/>
            <w:left w:val="none" w:sz="0" w:space="0" w:color="auto"/>
            <w:bottom w:val="none" w:sz="0" w:space="0" w:color="auto"/>
            <w:right w:val="none" w:sz="0" w:space="0" w:color="auto"/>
          </w:divBdr>
        </w:div>
        <w:div w:id="456533500">
          <w:marLeft w:val="480"/>
          <w:marRight w:val="0"/>
          <w:marTop w:val="0"/>
          <w:marBottom w:val="0"/>
          <w:divBdr>
            <w:top w:val="none" w:sz="0" w:space="0" w:color="auto"/>
            <w:left w:val="none" w:sz="0" w:space="0" w:color="auto"/>
            <w:bottom w:val="none" w:sz="0" w:space="0" w:color="auto"/>
            <w:right w:val="none" w:sz="0" w:space="0" w:color="auto"/>
          </w:divBdr>
        </w:div>
        <w:div w:id="1221474437">
          <w:marLeft w:val="480"/>
          <w:marRight w:val="0"/>
          <w:marTop w:val="0"/>
          <w:marBottom w:val="0"/>
          <w:divBdr>
            <w:top w:val="none" w:sz="0" w:space="0" w:color="auto"/>
            <w:left w:val="none" w:sz="0" w:space="0" w:color="auto"/>
            <w:bottom w:val="none" w:sz="0" w:space="0" w:color="auto"/>
            <w:right w:val="none" w:sz="0" w:space="0" w:color="auto"/>
          </w:divBdr>
        </w:div>
        <w:div w:id="1617713611">
          <w:marLeft w:val="480"/>
          <w:marRight w:val="0"/>
          <w:marTop w:val="0"/>
          <w:marBottom w:val="0"/>
          <w:divBdr>
            <w:top w:val="none" w:sz="0" w:space="0" w:color="auto"/>
            <w:left w:val="none" w:sz="0" w:space="0" w:color="auto"/>
            <w:bottom w:val="none" w:sz="0" w:space="0" w:color="auto"/>
            <w:right w:val="none" w:sz="0" w:space="0" w:color="auto"/>
          </w:divBdr>
        </w:div>
        <w:div w:id="1405760573">
          <w:marLeft w:val="480"/>
          <w:marRight w:val="0"/>
          <w:marTop w:val="0"/>
          <w:marBottom w:val="0"/>
          <w:divBdr>
            <w:top w:val="none" w:sz="0" w:space="0" w:color="auto"/>
            <w:left w:val="none" w:sz="0" w:space="0" w:color="auto"/>
            <w:bottom w:val="none" w:sz="0" w:space="0" w:color="auto"/>
            <w:right w:val="none" w:sz="0" w:space="0" w:color="auto"/>
          </w:divBdr>
        </w:div>
        <w:div w:id="759638728">
          <w:marLeft w:val="480"/>
          <w:marRight w:val="0"/>
          <w:marTop w:val="0"/>
          <w:marBottom w:val="0"/>
          <w:divBdr>
            <w:top w:val="none" w:sz="0" w:space="0" w:color="auto"/>
            <w:left w:val="none" w:sz="0" w:space="0" w:color="auto"/>
            <w:bottom w:val="none" w:sz="0" w:space="0" w:color="auto"/>
            <w:right w:val="none" w:sz="0" w:space="0" w:color="auto"/>
          </w:divBdr>
        </w:div>
        <w:div w:id="1435248296">
          <w:marLeft w:val="480"/>
          <w:marRight w:val="0"/>
          <w:marTop w:val="0"/>
          <w:marBottom w:val="0"/>
          <w:divBdr>
            <w:top w:val="none" w:sz="0" w:space="0" w:color="auto"/>
            <w:left w:val="none" w:sz="0" w:space="0" w:color="auto"/>
            <w:bottom w:val="none" w:sz="0" w:space="0" w:color="auto"/>
            <w:right w:val="none" w:sz="0" w:space="0" w:color="auto"/>
          </w:divBdr>
        </w:div>
        <w:div w:id="438375852">
          <w:marLeft w:val="480"/>
          <w:marRight w:val="0"/>
          <w:marTop w:val="0"/>
          <w:marBottom w:val="0"/>
          <w:divBdr>
            <w:top w:val="none" w:sz="0" w:space="0" w:color="auto"/>
            <w:left w:val="none" w:sz="0" w:space="0" w:color="auto"/>
            <w:bottom w:val="none" w:sz="0" w:space="0" w:color="auto"/>
            <w:right w:val="none" w:sz="0" w:space="0" w:color="auto"/>
          </w:divBdr>
        </w:div>
        <w:div w:id="99421846">
          <w:marLeft w:val="480"/>
          <w:marRight w:val="0"/>
          <w:marTop w:val="0"/>
          <w:marBottom w:val="0"/>
          <w:divBdr>
            <w:top w:val="none" w:sz="0" w:space="0" w:color="auto"/>
            <w:left w:val="none" w:sz="0" w:space="0" w:color="auto"/>
            <w:bottom w:val="none" w:sz="0" w:space="0" w:color="auto"/>
            <w:right w:val="none" w:sz="0" w:space="0" w:color="auto"/>
          </w:divBdr>
        </w:div>
        <w:div w:id="379482265">
          <w:marLeft w:val="480"/>
          <w:marRight w:val="0"/>
          <w:marTop w:val="0"/>
          <w:marBottom w:val="0"/>
          <w:divBdr>
            <w:top w:val="none" w:sz="0" w:space="0" w:color="auto"/>
            <w:left w:val="none" w:sz="0" w:space="0" w:color="auto"/>
            <w:bottom w:val="none" w:sz="0" w:space="0" w:color="auto"/>
            <w:right w:val="none" w:sz="0" w:space="0" w:color="auto"/>
          </w:divBdr>
        </w:div>
        <w:div w:id="949094625">
          <w:marLeft w:val="480"/>
          <w:marRight w:val="0"/>
          <w:marTop w:val="0"/>
          <w:marBottom w:val="0"/>
          <w:divBdr>
            <w:top w:val="none" w:sz="0" w:space="0" w:color="auto"/>
            <w:left w:val="none" w:sz="0" w:space="0" w:color="auto"/>
            <w:bottom w:val="none" w:sz="0" w:space="0" w:color="auto"/>
            <w:right w:val="none" w:sz="0" w:space="0" w:color="auto"/>
          </w:divBdr>
        </w:div>
        <w:div w:id="811753537">
          <w:marLeft w:val="480"/>
          <w:marRight w:val="0"/>
          <w:marTop w:val="0"/>
          <w:marBottom w:val="0"/>
          <w:divBdr>
            <w:top w:val="none" w:sz="0" w:space="0" w:color="auto"/>
            <w:left w:val="none" w:sz="0" w:space="0" w:color="auto"/>
            <w:bottom w:val="none" w:sz="0" w:space="0" w:color="auto"/>
            <w:right w:val="none" w:sz="0" w:space="0" w:color="auto"/>
          </w:divBdr>
        </w:div>
        <w:div w:id="1335257879">
          <w:marLeft w:val="480"/>
          <w:marRight w:val="0"/>
          <w:marTop w:val="0"/>
          <w:marBottom w:val="0"/>
          <w:divBdr>
            <w:top w:val="none" w:sz="0" w:space="0" w:color="auto"/>
            <w:left w:val="none" w:sz="0" w:space="0" w:color="auto"/>
            <w:bottom w:val="none" w:sz="0" w:space="0" w:color="auto"/>
            <w:right w:val="none" w:sz="0" w:space="0" w:color="auto"/>
          </w:divBdr>
        </w:div>
        <w:div w:id="2007249586">
          <w:marLeft w:val="480"/>
          <w:marRight w:val="0"/>
          <w:marTop w:val="0"/>
          <w:marBottom w:val="0"/>
          <w:divBdr>
            <w:top w:val="none" w:sz="0" w:space="0" w:color="auto"/>
            <w:left w:val="none" w:sz="0" w:space="0" w:color="auto"/>
            <w:bottom w:val="none" w:sz="0" w:space="0" w:color="auto"/>
            <w:right w:val="none" w:sz="0" w:space="0" w:color="auto"/>
          </w:divBdr>
        </w:div>
        <w:div w:id="1578704136">
          <w:marLeft w:val="480"/>
          <w:marRight w:val="0"/>
          <w:marTop w:val="0"/>
          <w:marBottom w:val="0"/>
          <w:divBdr>
            <w:top w:val="none" w:sz="0" w:space="0" w:color="auto"/>
            <w:left w:val="none" w:sz="0" w:space="0" w:color="auto"/>
            <w:bottom w:val="none" w:sz="0" w:space="0" w:color="auto"/>
            <w:right w:val="none" w:sz="0" w:space="0" w:color="auto"/>
          </w:divBdr>
        </w:div>
        <w:div w:id="1305161533">
          <w:marLeft w:val="480"/>
          <w:marRight w:val="0"/>
          <w:marTop w:val="0"/>
          <w:marBottom w:val="0"/>
          <w:divBdr>
            <w:top w:val="none" w:sz="0" w:space="0" w:color="auto"/>
            <w:left w:val="none" w:sz="0" w:space="0" w:color="auto"/>
            <w:bottom w:val="none" w:sz="0" w:space="0" w:color="auto"/>
            <w:right w:val="none" w:sz="0" w:space="0" w:color="auto"/>
          </w:divBdr>
        </w:div>
        <w:div w:id="1323510822">
          <w:marLeft w:val="480"/>
          <w:marRight w:val="0"/>
          <w:marTop w:val="0"/>
          <w:marBottom w:val="0"/>
          <w:divBdr>
            <w:top w:val="none" w:sz="0" w:space="0" w:color="auto"/>
            <w:left w:val="none" w:sz="0" w:space="0" w:color="auto"/>
            <w:bottom w:val="none" w:sz="0" w:space="0" w:color="auto"/>
            <w:right w:val="none" w:sz="0" w:space="0" w:color="auto"/>
          </w:divBdr>
        </w:div>
        <w:div w:id="1207378843">
          <w:marLeft w:val="480"/>
          <w:marRight w:val="0"/>
          <w:marTop w:val="0"/>
          <w:marBottom w:val="0"/>
          <w:divBdr>
            <w:top w:val="none" w:sz="0" w:space="0" w:color="auto"/>
            <w:left w:val="none" w:sz="0" w:space="0" w:color="auto"/>
            <w:bottom w:val="none" w:sz="0" w:space="0" w:color="auto"/>
            <w:right w:val="none" w:sz="0" w:space="0" w:color="auto"/>
          </w:divBdr>
        </w:div>
        <w:div w:id="1896772427">
          <w:marLeft w:val="480"/>
          <w:marRight w:val="0"/>
          <w:marTop w:val="0"/>
          <w:marBottom w:val="0"/>
          <w:divBdr>
            <w:top w:val="none" w:sz="0" w:space="0" w:color="auto"/>
            <w:left w:val="none" w:sz="0" w:space="0" w:color="auto"/>
            <w:bottom w:val="none" w:sz="0" w:space="0" w:color="auto"/>
            <w:right w:val="none" w:sz="0" w:space="0" w:color="auto"/>
          </w:divBdr>
        </w:div>
        <w:div w:id="887689094">
          <w:marLeft w:val="480"/>
          <w:marRight w:val="0"/>
          <w:marTop w:val="0"/>
          <w:marBottom w:val="0"/>
          <w:divBdr>
            <w:top w:val="none" w:sz="0" w:space="0" w:color="auto"/>
            <w:left w:val="none" w:sz="0" w:space="0" w:color="auto"/>
            <w:bottom w:val="none" w:sz="0" w:space="0" w:color="auto"/>
            <w:right w:val="none" w:sz="0" w:space="0" w:color="auto"/>
          </w:divBdr>
        </w:div>
        <w:div w:id="569268715">
          <w:marLeft w:val="480"/>
          <w:marRight w:val="0"/>
          <w:marTop w:val="0"/>
          <w:marBottom w:val="0"/>
          <w:divBdr>
            <w:top w:val="none" w:sz="0" w:space="0" w:color="auto"/>
            <w:left w:val="none" w:sz="0" w:space="0" w:color="auto"/>
            <w:bottom w:val="none" w:sz="0" w:space="0" w:color="auto"/>
            <w:right w:val="none" w:sz="0" w:space="0" w:color="auto"/>
          </w:divBdr>
        </w:div>
        <w:div w:id="992025395">
          <w:marLeft w:val="480"/>
          <w:marRight w:val="0"/>
          <w:marTop w:val="0"/>
          <w:marBottom w:val="0"/>
          <w:divBdr>
            <w:top w:val="none" w:sz="0" w:space="0" w:color="auto"/>
            <w:left w:val="none" w:sz="0" w:space="0" w:color="auto"/>
            <w:bottom w:val="none" w:sz="0" w:space="0" w:color="auto"/>
            <w:right w:val="none" w:sz="0" w:space="0" w:color="auto"/>
          </w:divBdr>
        </w:div>
        <w:div w:id="2031370695">
          <w:marLeft w:val="480"/>
          <w:marRight w:val="0"/>
          <w:marTop w:val="0"/>
          <w:marBottom w:val="0"/>
          <w:divBdr>
            <w:top w:val="none" w:sz="0" w:space="0" w:color="auto"/>
            <w:left w:val="none" w:sz="0" w:space="0" w:color="auto"/>
            <w:bottom w:val="none" w:sz="0" w:space="0" w:color="auto"/>
            <w:right w:val="none" w:sz="0" w:space="0" w:color="auto"/>
          </w:divBdr>
        </w:div>
        <w:div w:id="74322821">
          <w:marLeft w:val="480"/>
          <w:marRight w:val="0"/>
          <w:marTop w:val="0"/>
          <w:marBottom w:val="0"/>
          <w:divBdr>
            <w:top w:val="none" w:sz="0" w:space="0" w:color="auto"/>
            <w:left w:val="none" w:sz="0" w:space="0" w:color="auto"/>
            <w:bottom w:val="none" w:sz="0" w:space="0" w:color="auto"/>
            <w:right w:val="none" w:sz="0" w:space="0" w:color="auto"/>
          </w:divBdr>
        </w:div>
        <w:div w:id="1651590782">
          <w:marLeft w:val="480"/>
          <w:marRight w:val="0"/>
          <w:marTop w:val="0"/>
          <w:marBottom w:val="0"/>
          <w:divBdr>
            <w:top w:val="none" w:sz="0" w:space="0" w:color="auto"/>
            <w:left w:val="none" w:sz="0" w:space="0" w:color="auto"/>
            <w:bottom w:val="none" w:sz="0" w:space="0" w:color="auto"/>
            <w:right w:val="none" w:sz="0" w:space="0" w:color="auto"/>
          </w:divBdr>
        </w:div>
        <w:div w:id="1945915957">
          <w:marLeft w:val="480"/>
          <w:marRight w:val="0"/>
          <w:marTop w:val="0"/>
          <w:marBottom w:val="0"/>
          <w:divBdr>
            <w:top w:val="none" w:sz="0" w:space="0" w:color="auto"/>
            <w:left w:val="none" w:sz="0" w:space="0" w:color="auto"/>
            <w:bottom w:val="none" w:sz="0" w:space="0" w:color="auto"/>
            <w:right w:val="none" w:sz="0" w:space="0" w:color="auto"/>
          </w:divBdr>
        </w:div>
        <w:div w:id="1381517022">
          <w:marLeft w:val="480"/>
          <w:marRight w:val="0"/>
          <w:marTop w:val="0"/>
          <w:marBottom w:val="0"/>
          <w:divBdr>
            <w:top w:val="none" w:sz="0" w:space="0" w:color="auto"/>
            <w:left w:val="none" w:sz="0" w:space="0" w:color="auto"/>
            <w:bottom w:val="none" w:sz="0" w:space="0" w:color="auto"/>
            <w:right w:val="none" w:sz="0" w:space="0" w:color="auto"/>
          </w:divBdr>
        </w:div>
        <w:div w:id="1322467347">
          <w:marLeft w:val="480"/>
          <w:marRight w:val="0"/>
          <w:marTop w:val="0"/>
          <w:marBottom w:val="0"/>
          <w:divBdr>
            <w:top w:val="none" w:sz="0" w:space="0" w:color="auto"/>
            <w:left w:val="none" w:sz="0" w:space="0" w:color="auto"/>
            <w:bottom w:val="none" w:sz="0" w:space="0" w:color="auto"/>
            <w:right w:val="none" w:sz="0" w:space="0" w:color="auto"/>
          </w:divBdr>
        </w:div>
        <w:div w:id="614143631">
          <w:marLeft w:val="480"/>
          <w:marRight w:val="0"/>
          <w:marTop w:val="0"/>
          <w:marBottom w:val="0"/>
          <w:divBdr>
            <w:top w:val="none" w:sz="0" w:space="0" w:color="auto"/>
            <w:left w:val="none" w:sz="0" w:space="0" w:color="auto"/>
            <w:bottom w:val="none" w:sz="0" w:space="0" w:color="auto"/>
            <w:right w:val="none" w:sz="0" w:space="0" w:color="auto"/>
          </w:divBdr>
        </w:div>
        <w:div w:id="127017657">
          <w:marLeft w:val="480"/>
          <w:marRight w:val="0"/>
          <w:marTop w:val="0"/>
          <w:marBottom w:val="0"/>
          <w:divBdr>
            <w:top w:val="none" w:sz="0" w:space="0" w:color="auto"/>
            <w:left w:val="none" w:sz="0" w:space="0" w:color="auto"/>
            <w:bottom w:val="none" w:sz="0" w:space="0" w:color="auto"/>
            <w:right w:val="none" w:sz="0" w:space="0" w:color="auto"/>
          </w:divBdr>
        </w:div>
        <w:div w:id="856043970">
          <w:marLeft w:val="480"/>
          <w:marRight w:val="0"/>
          <w:marTop w:val="0"/>
          <w:marBottom w:val="0"/>
          <w:divBdr>
            <w:top w:val="none" w:sz="0" w:space="0" w:color="auto"/>
            <w:left w:val="none" w:sz="0" w:space="0" w:color="auto"/>
            <w:bottom w:val="none" w:sz="0" w:space="0" w:color="auto"/>
            <w:right w:val="none" w:sz="0" w:space="0" w:color="auto"/>
          </w:divBdr>
        </w:div>
        <w:div w:id="1753313578">
          <w:marLeft w:val="480"/>
          <w:marRight w:val="0"/>
          <w:marTop w:val="0"/>
          <w:marBottom w:val="0"/>
          <w:divBdr>
            <w:top w:val="none" w:sz="0" w:space="0" w:color="auto"/>
            <w:left w:val="none" w:sz="0" w:space="0" w:color="auto"/>
            <w:bottom w:val="none" w:sz="0" w:space="0" w:color="auto"/>
            <w:right w:val="none" w:sz="0" w:space="0" w:color="auto"/>
          </w:divBdr>
        </w:div>
        <w:div w:id="1953511341">
          <w:marLeft w:val="480"/>
          <w:marRight w:val="0"/>
          <w:marTop w:val="0"/>
          <w:marBottom w:val="0"/>
          <w:divBdr>
            <w:top w:val="none" w:sz="0" w:space="0" w:color="auto"/>
            <w:left w:val="none" w:sz="0" w:space="0" w:color="auto"/>
            <w:bottom w:val="none" w:sz="0" w:space="0" w:color="auto"/>
            <w:right w:val="none" w:sz="0" w:space="0" w:color="auto"/>
          </w:divBdr>
        </w:div>
        <w:div w:id="1966810591">
          <w:marLeft w:val="480"/>
          <w:marRight w:val="0"/>
          <w:marTop w:val="0"/>
          <w:marBottom w:val="0"/>
          <w:divBdr>
            <w:top w:val="none" w:sz="0" w:space="0" w:color="auto"/>
            <w:left w:val="none" w:sz="0" w:space="0" w:color="auto"/>
            <w:bottom w:val="none" w:sz="0" w:space="0" w:color="auto"/>
            <w:right w:val="none" w:sz="0" w:space="0" w:color="auto"/>
          </w:divBdr>
        </w:div>
        <w:div w:id="1742365559">
          <w:marLeft w:val="480"/>
          <w:marRight w:val="0"/>
          <w:marTop w:val="0"/>
          <w:marBottom w:val="0"/>
          <w:divBdr>
            <w:top w:val="none" w:sz="0" w:space="0" w:color="auto"/>
            <w:left w:val="none" w:sz="0" w:space="0" w:color="auto"/>
            <w:bottom w:val="none" w:sz="0" w:space="0" w:color="auto"/>
            <w:right w:val="none" w:sz="0" w:space="0" w:color="auto"/>
          </w:divBdr>
        </w:div>
        <w:div w:id="1654991481">
          <w:marLeft w:val="480"/>
          <w:marRight w:val="0"/>
          <w:marTop w:val="0"/>
          <w:marBottom w:val="0"/>
          <w:divBdr>
            <w:top w:val="none" w:sz="0" w:space="0" w:color="auto"/>
            <w:left w:val="none" w:sz="0" w:space="0" w:color="auto"/>
            <w:bottom w:val="none" w:sz="0" w:space="0" w:color="auto"/>
            <w:right w:val="none" w:sz="0" w:space="0" w:color="auto"/>
          </w:divBdr>
        </w:div>
        <w:div w:id="2094206176">
          <w:marLeft w:val="480"/>
          <w:marRight w:val="0"/>
          <w:marTop w:val="0"/>
          <w:marBottom w:val="0"/>
          <w:divBdr>
            <w:top w:val="none" w:sz="0" w:space="0" w:color="auto"/>
            <w:left w:val="none" w:sz="0" w:space="0" w:color="auto"/>
            <w:bottom w:val="none" w:sz="0" w:space="0" w:color="auto"/>
            <w:right w:val="none" w:sz="0" w:space="0" w:color="auto"/>
          </w:divBdr>
        </w:div>
        <w:div w:id="1801142292">
          <w:marLeft w:val="480"/>
          <w:marRight w:val="0"/>
          <w:marTop w:val="0"/>
          <w:marBottom w:val="0"/>
          <w:divBdr>
            <w:top w:val="none" w:sz="0" w:space="0" w:color="auto"/>
            <w:left w:val="none" w:sz="0" w:space="0" w:color="auto"/>
            <w:bottom w:val="none" w:sz="0" w:space="0" w:color="auto"/>
            <w:right w:val="none" w:sz="0" w:space="0" w:color="auto"/>
          </w:divBdr>
        </w:div>
        <w:div w:id="1770538409">
          <w:marLeft w:val="480"/>
          <w:marRight w:val="0"/>
          <w:marTop w:val="0"/>
          <w:marBottom w:val="0"/>
          <w:divBdr>
            <w:top w:val="none" w:sz="0" w:space="0" w:color="auto"/>
            <w:left w:val="none" w:sz="0" w:space="0" w:color="auto"/>
            <w:bottom w:val="none" w:sz="0" w:space="0" w:color="auto"/>
            <w:right w:val="none" w:sz="0" w:space="0" w:color="auto"/>
          </w:divBdr>
        </w:div>
        <w:div w:id="140194328">
          <w:marLeft w:val="480"/>
          <w:marRight w:val="0"/>
          <w:marTop w:val="0"/>
          <w:marBottom w:val="0"/>
          <w:divBdr>
            <w:top w:val="none" w:sz="0" w:space="0" w:color="auto"/>
            <w:left w:val="none" w:sz="0" w:space="0" w:color="auto"/>
            <w:bottom w:val="none" w:sz="0" w:space="0" w:color="auto"/>
            <w:right w:val="none" w:sz="0" w:space="0" w:color="auto"/>
          </w:divBdr>
        </w:div>
        <w:div w:id="1462723793">
          <w:marLeft w:val="480"/>
          <w:marRight w:val="0"/>
          <w:marTop w:val="0"/>
          <w:marBottom w:val="0"/>
          <w:divBdr>
            <w:top w:val="none" w:sz="0" w:space="0" w:color="auto"/>
            <w:left w:val="none" w:sz="0" w:space="0" w:color="auto"/>
            <w:bottom w:val="none" w:sz="0" w:space="0" w:color="auto"/>
            <w:right w:val="none" w:sz="0" w:space="0" w:color="auto"/>
          </w:divBdr>
        </w:div>
        <w:div w:id="1434476562">
          <w:marLeft w:val="480"/>
          <w:marRight w:val="0"/>
          <w:marTop w:val="0"/>
          <w:marBottom w:val="0"/>
          <w:divBdr>
            <w:top w:val="none" w:sz="0" w:space="0" w:color="auto"/>
            <w:left w:val="none" w:sz="0" w:space="0" w:color="auto"/>
            <w:bottom w:val="none" w:sz="0" w:space="0" w:color="auto"/>
            <w:right w:val="none" w:sz="0" w:space="0" w:color="auto"/>
          </w:divBdr>
        </w:div>
        <w:div w:id="813521273">
          <w:marLeft w:val="480"/>
          <w:marRight w:val="0"/>
          <w:marTop w:val="0"/>
          <w:marBottom w:val="0"/>
          <w:divBdr>
            <w:top w:val="none" w:sz="0" w:space="0" w:color="auto"/>
            <w:left w:val="none" w:sz="0" w:space="0" w:color="auto"/>
            <w:bottom w:val="none" w:sz="0" w:space="0" w:color="auto"/>
            <w:right w:val="none" w:sz="0" w:space="0" w:color="auto"/>
          </w:divBdr>
        </w:div>
        <w:div w:id="346488975">
          <w:marLeft w:val="480"/>
          <w:marRight w:val="0"/>
          <w:marTop w:val="0"/>
          <w:marBottom w:val="0"/>
          <w:divBdr>
            <w:top w:val="none" w:sz="0" w:space="0" w:color="auto"/>
            <w:left w:val="none" w:sz="0" w:space="0" w:color="auto"/>
            <w:bottom w:val="none" w:sz="0" w:space="0" w:color="auto"/>
            <w:right w:val="none" w:sz="0" w:space="0" w:color="auto"/>
          </w:divBdr>
        </w:div>
        <w:div w:id="2077389552">
          <w:marLeft w:val="480"/>
          <w:marRight w:val="0"/>
          <w:marTop w:val="0"/>
          <w:marBottom w:val="0"/>
          <w:divBdr>
            <w:top w:val="none" w:sz="0" w:space="0" w:color="auto"/>
            <w:left w:val="none" w:sz="0" w:space="0" w:color="auto"/>
            <w:bottom w:val="none" w:sz="0" w:space="0" w:color="auto"/>
            <w:right w:val="none" w:sz="0" w:space="0" w:color="auto"/>
          </w:divBdr>
        </w:div>
        <w:div w:id="216555219">
          <w:marLeft w:val="480"/>
          <w:marRight w:val="0"/>
          <w:marTop w:val="0"/>
          <w:marBottom w:val="0"/>
          <w:divBdr>
            <w:top w:val="none" w:sz="0" w:space="0" w:color="auto"/>
            <w:left w:val="none" w:sz="0" w:space="0" w:color="auto"/>
            <w:bottom w:val="none" w:sz="0" w:space="0" w:color="auto"/>
            <w:right w:val="none" w:sz="0" w:space="0" w:color="auto"/>
          </w:divBdr>
        </w:div>
        <w:div w:id="1730614097">
          <w:marLeft w:val="480"/>
          <w:marRight w:val="0"/>
          <w:marTop w:val="0"/>
          <w:marBottom w:val="0"/>
          <w:divBdr>
            <w:top w:val="none" w:sz="0" w:space="0" w:color="auto"/>
            <w:left w:val="none" w:sz="0" w:space="0" w:color="auto"/>
            <w:bottom w:val="none" w:sz="0" w:space="0" w:color="auto"/>
            <w:right w:val="none" w:sz="0" w:space="0" w:color="auto"/>
          </w:divBdr>
        </w:div>
        <w:div w:id="548880235">
          <w:marLeft w:val="480"/>
          <w:marRight w:val="0"/>
          <w:marTop w:val="0"/>
          <w:marBottom w:val="0"/>
          <w:divBdr>
            <w:top w:val="none" w:sz="0" w:space="0" w:color="auto"/>
            <w:left w:val="none" w:sz="0" w:space="0" w:color="auto"/>
            <w:bottom w:val="none" w:sz="0" w:space="0" w:color="auto"/>
            <w:right w:val="none" w:sz="0" w:space="0" w:color="auto"/>
          </w:divBdr>
        </w:div>
        <w:div w:id="374502511">
          <w:marLeft w:val="480"/>
          <w:marRight w:val="0"/>
          <w:marTop w:val="0"/>
          <w:marBottom w:val="0"/>
          <w:divBdr>
            <w:top w:val="none" w:sz="0" w:space="0" w:color="auto"/>
            <w:left w:val="none" w:sz="0" w:space="0" w:color="auto"/>
            <w:bottom w:val="none" w:sz="0" w:space="0" w:color="auto"/>
            <w:right w:val="none" w:sz="0" w:space="0" w:color="auto"/>
          </w:divBdr>
        </w:div>
        <w:div w:id="2002196704">
          <w:marLeft w:val="480"/>
          <w:marRight w:val="0"/>
          <w:marTop w:val="0"/>
          <w:marBottom w:val="0"/>
          <w:divBdr>
            <w:top w:val="none" w:sz="0" w:space="0" w:color="auto"/>
            <w:left w:val="none" w:sz="0" w:space="0" w:color="auto"/>
            <w:bottom w:val="none" w:sz="0" w:space="0" w:color="auto"/>
            <w:right w:val="none" w:sz="0" w:space="0" w:color="auto"/>
          </w:divBdr>
        </w:div>
        <w:div w:id="1776097141">
          <w:marLeft w:val="480"/>
          <w:marRight w:val="0"/>
          <w:marTop w:val="0"/>
          <w:marBottom w:val="0"/>
          <w:divBdr>
            <w:top w:val="none" w:sz="0" w:space="0" w:color="auto"/>
            <w:left w:val="none" w:sz="0" w:space="0" w:color="auto"/>
            <w:bottom w:val="none" w:sz="0" w:space="0" w:color="auto"/>
            <w:right w:val="none" w:sz="0" w:space="0" w:color="auto"/>
          </w:divBdr>
        </w:div>
        <w:div w:id="1774083408">
          <w:marLeft w:val="480"/>
          <w:marRight w:val="0"/>
          <w:marTop w:val="0"/>
          <w:marBottom w:val="0"/>
          <w:divBdr>
            <w:top w:val="none" w:sz="0" w:space="0" w:color="auto"/>
            <w:left w:val="none" w:sz="0" w:space="0" w:color="auto"/>
            <w:bottom w:val="none" w:sz="0" w:space="0" w:color="auto"/>
            <w:right w:val="none" w:sz="0" w:space="0" w:color="auto"/>
          </w:divBdr>
        </w:div>
        <w:div w:id="1523397648">
          <w:marLeft w:val="480"/>
          <w:marRight w:val="0"/>
          <w:marTop w:val="0"/>
          <w:marBottom w:val="0"/>
          <w:divBdr>
            <w:top w:val="none" w:sz="0" w:space="0" w:color="auto"/>
            <w:left w:val="none" w:sz="0" w:space="0" w:color="auto"/>
            <w:bottom w:val="none" w:sz="0" w:space="0" w:color="auto"/>
            <w:right w:val="none" w:sz="0" w:space="0" w:color="auto"/>
          </w:divBdr>
        </w:div>
        <w:div w:id="1838501544">
          <w:marLeft w:val="480"/>
          <w:marRight w:val="0"/>
          <w:marTop w:val="0"/>
          <w:marBottom w:val="0"/>
          <w:divBdr>
            <w:top w:val="none" w:sz="0" w:space="0" w:color="auto"/>
            <w:left w:val="none" w:sz="0" w:space="0" w:color="auto"/>
            <w:bottom w:val="none" w:sz="0" w:space="0" w:color="auto"/>
            <w:right w:val="none" w:sz="0" w:space="0" w:color="auto"/>
          </w:divBdr>
        </w:div>
        <w:div w:id="678773527">
          <w:marLeft w:val="480"/>
          <w:marRight w:val="0"/>
          <w:marTop w:val="0"/>
          <w:marBottom w:val="0"/>
          <w:divBdr>
            <w:top w:val="none" w:sz="0" w:space="0" w:color="auto"/>
            <w:left w:val="none" w:sz="0" w:space="0" w:color="auto"/>
            <w:bottom w:val="none" w:sz="0" w:space="0" w:color="auto"/>
            <w:right w:val="none" w:sz="0" w:space="0" w:color="auto"/>
          </w:divBdr>
        </w:div>
        <w:div w:id="1884249696">
          <w:marLeft w:val="480"/>
          <w:marRight w:val="0"/>
          <w:marTop w:val="0"/>
          <w:marBottom w:val="0"/>
          <w:divBdr>
            <w:top w:val="none" w:sz="0" w:space="0" w:color="auto"/>
            <w:left w:val="none" w:sz="0" w:space="0" w:color="auto"/>
            <w:bottom w:val="none" w:sz="0" w:space="0" w:color="auto"/>
            <w:right w:val="none" w:sz="0" w:space="0" w:color="auto"/>
          </w:divBdr>
        </w:div>
        <w:div w:id="942223390">
          <w:marLeft w:val="480"/>
          <w:marRight w:val="0"/>
          <w:marTop w:val="0"/>
          <w:marBottom w:val="0"/>
          <w:divBdr>
            <w:top w:val="none" w:sz="0" w:space="0" w:color="auto"/>
            <w:left w:val="none" w:sz="0" w:space="0" w:color="auto"/>
            <w:bottom w:val="none" w:sz="0" w:space="0" w:color="auto"/>
            <w:right w:val="none" w:sz="0" w:space="0" w:color="auto"/>
          </w:divBdr>
        </w:div>
        <w:div w:id="404764484">
          <w:marLeft w:val="480"/>
          <w:marRight w:val="0"/>
          <w:marTop w:val="0"/>
          <w:marBottom w:val="0"/>
          <w:divBdr>
            <w:top w:val="none" w:sz="0" w:space="0" w:color="auto"/>
            <w:left w:val="none" w:sz="0" w:space="0" w:color="auto"/>
            <w:bottom w:val="none" w:sz="0" w:space="0" w:color="auto"/>
            <w:right w:val="none" w:sz="0" w:space="0" w:color="auto"/>
          </w:divBdr>
        </w:div>
        <w:div w:id="1263954193">
          <w:marLeft w:val="480"/>
          <w:marRight w:val="0"/>
          <w:marTop w:val="0"/>
          <w:marBottom w:val="0"/>
          <w:divBdr>
            <w:top w:val="none" w:sz="0" w:space="0" w:color="auto"/>
            <w:left w:val="none" w:sz="0" w:space="0" w:color="auto"/>
            <w:bottom w:val="none" w:sz="0" w:space="0" w:color="auto"/>
            <w:right w:val="none" w:sz="0" w:space="0" w:color="auto"/>
          </w:divBdr>
        </w:div>
        <w:div w:id="1311665807">
          <w:marLeft w:val="480"/>
          <w:marRight w:val="0"/>
          <w:marTop w:val="0"/>
          <w:marBottom w:val="0"/>
          <w:divBdr>
            <w:top w:val="none" w:sz="0" w:space="0" w:color="auto"/>
            <w:left w:val="none" w:sz="0" w:space="0" w:color="auto"/>
            <w:bottom w:val="none" w:sz="0" w:space="0" w:color="auto"/>
            <w:right w:val="none" w:sz="0" w:space="0" w:color="auto"/>
          </w:divBdr>
        </w:div>
        <w:div w:id="143788060">
          <w:marLeft w:val="480"/>
          <w:marRight w:val="0"/>
          <w:marTop w:val="0"/>
          <w:marBottom w:val="0"/>
          <w:divBdr>
            <w:top w:val="none" w:sz="0" w:space="0" w:color="auto"/>
            <w:left w:val="none" w:sz="0" w:space="0" w:color="auto"/>
            <w:bottom w:val="none" w:sz="0" w:space="0" w:color="auto"/>
            <w:right w:val="none" w:sz="0" w:space="0" w:color="auto"/>
          </w:divBdr>
        </w:div>
        <w:div w:id="766847189">
          <w:marLeft w:val="480"/>
          <w:marRight w:val="0"/>
          <w:marTop w:val="0"/>
          <w:marBottom w:val="0"/>
          <w:divBdr>
            <w:top w:val="none" w:sz="0" w:space="0" w:color="auto"/>
            <w:left w:val="none" w:sz="0" w:space="0" w:color="auto"/>
            <w:bottom w:val="none" w:sz="0" w:space="0" w:color="auto"/>
            <w:right w:val="none" w:sz="0" w:space="0" w:color="auto"/>
          </w:divBdr>
        </w:div>
        <w:div w:id="310863279">
          <w:marLeft w:val="480"/>
          <w:marRight w:val="0"/>
          <w:marTop w:val="0"/>
          <w:marBottom w:val="0"/>
          <w:divBdr>
            <w:top w:val="none" w:sz="0" w:space="0" w:color="auto"/>
            <w:left w:val="none" w:sz="0" w:space="0" w:color="auto"/>
            <w:bottom w:val="none" w:sz="0" w:space="0" w:color="auto"/>
            <w:right w:val="none" w:sz="0" w:space="0" w:color="auto"/>
          </w:divBdr>
        </w:div>
        <w:div w:id="201988650">
          <w:marLeft w:val="480"/>
          <w:marRight w:val="0"/>
          <w:marTop w:val="0"/>
          <w:marBottom w:val="0"/>
          <w:divBdr>
            <w:top w:val="none" w:sz="0" w:space="0" w:color="auto"/>
            <w:left w:val="none" w:sz="0" w:space="0" w:color="auto"/>
            <w:bottom w:val="none" w:sz="0" w:space="0" w:color="auto"/>
            <w:right w:val="none" w:sz="0" w:space="0" w:color="auto"/>
          </w:divBdr>
        </w:div>
        <w:div w:id="1518352118">
          <w:marLeft w:val="480"/>
          <w:marRight w:val="0"/>
          <w:marTop w:val="0"/>
          <w:marBottom w:val="0"/>
          <w:divBdr>
            <w:top w:val="none" w:sz="0" w:space="0" w:color="auto"/>
            <w:left w:val="none" w:sz="0" w:space="0" w:color="auto"/>
            <w:bottom w:val="none" w:sz="0" w:space="0" w:color="auto"/>
            <w:right w:val="none" w:sz="0" w:space="0" w:color="auto"/>
          </w:divBdr>
        </w:div>
        <w:div w:id="74672108">
          <w:marLeft w:val="480"/>
          <w:marRight w:val="0"/>
          <w:marTop w:val="0"/>
          <w:marBottom w:val="0"/>
          <w:divBdr>
            <w:top w:val="none" w:sz="0" w:space="0" w:color="auto"/>
            <w:left w:val="none" w:sz="0" w:space="0" w:color="auto"/>
            <w:bottom w:val="none" w:sz="0" w:space="0" w:color="auto"/>
            <w:right w:val="none" w:sz="0" w:space="0" w:color="auto"/>
          </w:divBdr>
        </w:div>
        <w:div w:id="2000572788">
          <w:marLeft w:val="480"/>
          <w:marRight w:val="0"/>
          <w:marTop w:val="0"/>
          <w:marBottom w:val="0"/>
          <w:divBdr>
            <w:top w:val="none" w:sz="0" w:space="0" w:color="auto"/>
            <w:left w:val="none" w:sz="0" w:space="0" w:color="auto"/>
            <w:bottom w:val="none" w:sz="0" w:space="0" w:color="auto"/>
            <w:right w:val="none" w:sz="0" w:space="0" w:color="auto"/>
          </w:divBdr>
        </w:div>
        <w:div w:id="24140576">
          <w:marLeft w:val="480"/>
          <w:marRight w:val="0"/>
          <w:marTop w:val="0"/>
          <w:marBottom w:val="0"/>
          <w:divBdr>
            <w:top w:val="none" w:sz="0" w:space="0" w:color="auto"/>
            <w:left w:val="none" w:sz="0" w:space="0" w:color="auto"/>
            <w:bottom w:val="none" w:sz="0" w:space="0" w:color="auto"/>
            <w:right w:val="none" w:sz="0" w:space="0" w:color="auto"/>
          </w:divBdr>
        </w:div>
        <w:div w:id="1991977184">
          <w:marLeft w:val="480"/>
          <w:marRight w:val="0"/>
          <w:marTop w:val="0"/>
          <w:marBottom w:val="0"/>
          <w:divBdr>
            <w:top w:val="none" w:sz="0" w:space="0" w:color="auto"/>
            <w:left w:val="none" w:sz="0" w:space="0" w:color="auto"/>
            <w:bottom w:val="none" w:sz="0" w:space="0" w:color="auto"/>
            <w:right w:val="none" w:sz="0" w:space="0" w:color="auto"/>
          </w:divBdr>
        </w:div>
        <w:div w:id="560486849">
          <w:marLeft w:val="480"/>
          <w:marRight w:val="0"/>
          <w:marTop w:val="0"/>
          <w:marBottom w:val="0"/>
          <w:divBdr>
            <w:top w:val="none" w:sz="0" w:space="0" w:color="auto"/>
            <w:left w:val="none" w:sz="0" w:space="0" w:color="auto"/>
            <w:bottom w:val="none" w:sz="0" w:space="0" w:color="auto"/>
            <w:right w:val="none" w:sz="0" w:space="0" w:color="auto"/>
          </w:divBdr>
        </w:div>
        <w:div w:id="1712224720">
          <w:marLeft w:val="480"/>
          <w:marRight w:val="0"/>
          <w:marTop w:val="0"/>
          <w:marBottom w:val="0"/>
          <w:divBdr>
            <w:top w:val="none" w:sz="0" w:space="0" w:color="auto"/>
            <w:left w:val="none" w:sz="0" w:space="0" w:color="auto"/>
            <w:bottom w:val="none" w:sz="0" w:space="0" w:color="auto"/>
            <w:right w:val="none" w:sz="0" w:space="0" w:color="auto"/>
          </w:divBdr>
        </w:div>
        <w:div w:id="1249659393">
          <w:marLeft w:val="480"/>
          <w:marRight w:val="0"/>
          <w:marTop w:val="0"/>
          <w:marBottom w:val="0"/>
          <w:divBdr>
            <w:top w:val="none" w:sz="0" w:space="0" w:color="auto"/>
            <w:left w:val="none" w:sz="0" w:space="0" w:color="auto"/>
            <w:bottom w:val="none" w:sz="0" w:space="0" w:color="auto"/>
            <w:right w:val="none" w:sz="0" w:space="0" w:color="auto"/>
          </w:divBdr>
        </w:div>
        <w:div w:id="905382230">
          <w:marLeft w:val="480"/>
          <w:marRight w:val="0"/>
          <w:marTop w:val="0"/>
          <w:marBottom w:val="0"/>
          <w:divBdr>
            <w:top w:val="none" w:sz="0" w:space="0" w:color="auto"/>
            <w:left w:val="none" w:sz="0" w:space="0" w:color="auto"/>
            <w:bottom w:val="none" w:sz="0" w:space="0" w:color="auto"/>
            <w:right w:val="none" w:sz="0" w:space="0" w:color="auto"/>
          </w:divBdr>
        </w:div>
        <w:div w:id="721294923">
          <w:marLeft w:val="480"/>
          <w:marRight w:val="0"/>
          <w:marTop w:val="0"/>
          <w:marBottom w:val="0"/>
          <w:divBdr>
            <w:top w:val="none" w:sz="0" w:space="0" w:color="auto"/>
            <w:left w:val="none" w:sz="0" w:space="0" w:color="auto"/>
            <w:bottom w:val="none" w:sz="0" w:space="0" w:color="auto"/>
            <w:right w:val="none" w:sz="0" w:space="0" w:color="auto"/>
          </w:divBdr>
        </w:div>
        <w:div w:id="1004744108">
          <w:marLeft w:val="480"/>
          <w:marRight w:val="0"/>
          <w:marTop w:val="0"/>
          <w:marBottom w:val="0"/>
          <w:divBdr>
            <w:top w:val="none" w:sz="0" w:space="0" w:color="auto"/>
            <w:left w:val="none" w:sz="0" w:space="0" w:color="auto"/>
            <w:bottom w:val="none" w:sz="0" w:space="0" w:color="auto"/>
            <w:right w:val="none" w:sz="0" w:space="0" w:color="auto"/>
          </w:divBdr>
        </w:div>
        <w:div w:id="686295195">
          <w:marLeft w:val="480"/>
          <w:marRight w:val="0"/>
          <w:marTop w:val="0"/>
          <w:marBottom w:val="0"/>
          <w:divBdr>
            <w:top w:val="none" w:sz="0" w:space="0" w:color="auto"/>
            <w:left w:val="none" w:sz="0" w:space="0" w:color="auto"/>
            <w:bottom w:val="none" w:sz="0" w:space="0" w:color="auto"/>
            <w:right w:val="none" w:sz="0" w:space="0" w:color="auto"/>
          </w:divBdr>
        </w:div>
        <w:div w:id="487404803">
          <w:marLeft w:val="480"/>
          <w:marRight w:val="0"/>
          <w:marTop w:val="0"/>
          <w:marBottom w:val="0"/>
          <w:divBdr>
            <w:top w:val="none" w:sz="0" w:space="0" w:color="auto"/>
            <w:left w:val="none" w:sz="0" w:space="0" w:color="auto"/>
            <w:bottom w:val="none" w:sz="0" w:space="0" w:color="auto"/>
            <w:right w:val="none" w:sz="0" w:space="0" w:color="auto"/>
          </w:divBdr>
        </w:div>
        <w:div w:id="1543059482">
          <w:marLeft w:val="480"/>
          <w:marRight w:val="0"/>
          <w:marTop w:val="0"/>
          <w:marBottom w:val="0"/>
          <w:divBdr>
            <w:top w:val="none" w:sz="0" w:space="0" w:color="auto"/>
            <w:left w:val="none" w:sz="0" w:space="0" w:color="auto"/>
            <w:bottom w:val="none" w:sz="0" w:space="0" w:color="auto"/>
            <w:right w:val="none" w:sz="0" w:space="0" w:color="auto"/>
          </w:divBdr>
        </w:div>
        <w:div w:id="1531067843">
          <w:marLeft w:val="480"/>
          <w:marRight w:val="0"/>
          <w:marTop w:val="0"/>
          <w:marBottom w:val="0"/>
          <w:divBdr>
            <w:top w:val="none" w:sz="0" w:space="0" w:color="auto"/>
            <w:left w:val="none" w:sz="0" w:space="0" w:color="auto"/>
            <w:bottom w:val="none" w:sz="0" w:space="0" w:color="auto"/>
            <w:right w:val="none" w:sz="0" w:space="0" w:color="auto"/>
          </w:divBdr>
        </w:div>
        <w:div w:id="2134865324">
          <w:marLeft w:val="480"/>
          <w:marRight w:val="0"/>
          <w:marTop w:val="0"/>
          <w:marBottom w:val="0"/>
          <w:divBdr>
            <w:top w:val="none" w:sz="0" w:space="0" w:color="auto"/>
            <w:left w:val="none" w:sz="0" w:space="0" w:color="auto"/>
            <w:bottom w:val="none" w:sz="0" w:space="0" w:color="auto"/>
            <w:right w:val="none" w:sz="0" w:space="0" w:color="auto"/>
          </w:divBdr>
        </w:div>
        <w:div w:id="1833449961">
          <w:marLeft w:val="480"/>
          <w:marRight w:val="0"/>
          <w:marTop w:val="0"/>
          <w:marBottom w:val="0"/>
          <w:divBdr>
            <w:top w:val="none" w:sz="0" w:space="0" w:color="auto"/>
            <w:left w:val="none" w:sz="0" w:space="0" w:color="auto"/>
            <w:bottom w:val="none" w:sz="0" w:space="0" w:color="auto"/>
            <w:right w:val="none" w:sz="0" w:space="0" w:color="auto"/>
          </w:divBdr>
        </w:div>
        <w:div w:id="961501470">
          <w:marLeft w:val="480"/>
          <w:marRight w:val="0"/>
          <w:marTop w:val="0"/>
          <w:marBottom w:val="0"/>
          <w:divBdr>
            <w:top w:val="none" w:sz="0" w:space="0" w:color="auto"/>
            <w:left w:val="none" w:sz="0" w:space="0" w:color="auto"/>
            <w:bottom w:val="none" w:sz="0" w:space="0" w:color="auto"/>
            <w:right w:val="none" w:sz="0" w:space="0" w:color="auto"/>
          </w:divBdr>
        </w:div>
        <w:div w:id="2070574874">
          <w:marLeft w:val="480"/>
          <w:marRight w:val="0"/>
          <w:marTop w:val="0"/>
          <w:marBottom w:val="0"/>
          <w:divBdr>
            <w:top w:val="none" w:sz="0" w:space="0" w:color="auto"/>
            <w:left w:val="none" w:sz="0" w:space="0" w:color="auto"/>
            <w:bottom w:val="none" w:sz="0" w:space="0" w:color="auto"/>
            <w:right w:val="none" w:sz="0" w:space="0" w:color="auto"/>
          </w:divBdr>
        </w:div>
        <w:div w:id="1389452832">
          <w:marLeft w:val="480"/>
          <w:marRight w:val="0"/>
          <w:marTop w:val="0"/>
          <w:marBottom w:val="0"/>
          <w:divBdr>
            <w:top w:val="none" w:sz="0" w:space="0" w:color="auto"/>
            <w:left w:val="none" w:sz="0" w:space="0" w:color="auto"/>
            <w:bottom w:val="none" w:sz="0" w:space="0" w:color="auto"/>
            <w:right w:val="none" w:sz="0" w:space="0" w:color="auto"/>
          </w:divBdr>
        </w:div>
      </w:divsChild>
    </w:div>
    <w:div w:id="316298916">
      <w:bodyDiv w:val="1"/>
      <w:marLeft w:val="0"/>
      <w:marRight w:val="0"/>
      <w:marTop w:val="0"/>
      <w:marBottom w:val="0"/>
      <w:divBdr>
        <w:top w:val="none" w:sz="0" w:space="0" w:color="auto"/>
        <w:left w:val="none" w:sz="0" w:space="0" w:color="auto"/>
        <w:bottom w:val="none" w:sz="0" w:space="0" w:color="auto"/>
        <w:right w:val="none" w:sz="0" w:space="0" w:color="auto"/>
      </w:divBdr>
    </w:div>
    <w:div w:id="319190645">
      <w:bodyDiv w:val="1"/>
      <w:marLeft w:val="0"/>
      <w:marRight w:val="0"/>
      <w:marTop w:val="0"/>
      <w:marBottom w:val="0"/>
      <w:divBdr>
        <w:top w:val="none" w:sz="0" w:space="0" w:color="auto"/>
        <w:left w:val="none" w:sz="0" w:space="0" w:color="auto"/>
        <w:bottom w:val="none" w:sz="0" w:space="0" w:color="auto"/>
        <w:right w:val="none" w:sz="0" w:space="0" w:color="auto"/>
      </w:divBdr>
    </w:div>
    <w:div w:id="320617979">
      <w:bodyDiv w:val="1"/>
      <w:marLeft w:val="0"/>
      <w:marRight w:val="0"/>
      <w:marTop w:val="0"/>
      <w:marBottom w:val="0"/>
      <w:divBdr>
        <w:top w:val="none" w:sz="0" w:space="0" w:color="auto"/>
        <w:left w:val="none" w:sz="0" w:space="0" w:color="auto"/>
        <w:bottom w:val="none" w:sz="0" w:space="0" w:color="auto"/>
        <w:right w:val="none" w:sz="0" w:space="0" w:color="auto"/>
      </w:divBdr>
      <w:divsChild>
        <w:div w:id="690570089">
          <w:marLeft w:val="480"/>
          <w:marRight w:val="0"/>
          <w:marTop w:val="0"/>
          <w:marBottom w:val="0"/>
          <w:divBdr>
            <w:top w:val="none" w:sz="0" w:space="0" w:color="auto"/>
            <w:left w:val="none" w:sz="0" w:space="0" w:color="auto"/>
            <w:bottom w:val="none" w:sz="0" w:space="0" w:color="auto"/>
            <w:right w:val="none" w:sz="0" w:space="0" w:color="auto"/>
          </w:divBdr>
        </w:div>
        <w:div w:id="910700974">
          <w:marLeft w:val="480"/>
          <w:marRight w:val="0"/>
          <w:marTop w:val="0"/>
          <w:marBottom w:val="0"/>
          <w:divBdr>
            <w:top w:val="none" w:sz="0" w:space="0" w:color="auto"/>
            <w:left w:val="none" w:sz="0" w:space="0" w:color="auto"/>
            <w:bottom w:val="none" w:sz="0" w:space="0" w:color="auto"/>
            <w:right w:val="none" w:sz="0" w:space="0" w:color="auto"/>
          </w:divBdr>
        </w:div>
        <w:div w:id="137189635">
          <w:marLeft w:val="480"/>
          <w:marRight w:val="0"/>
          <w:marTop w:val="0"/>
          <w:marBottom w:val="0"/>
          <w:divBdr>
            <w:top w:val="none" w:sz="0" w:space="0" w:color="auto"/>
            <w:left w:val="none" w:sz="0" w:space="0" w:color="auto"/>
            <w:bottom w:val="none" w:sz="0" w:space="0" w:color="auto"/>
            <w:right w:val="none" w:sz="0" w:space="0" w:color="auto"/>
          </w:divBdr>
        </w:div>
        <w:div w:id="1524897841">
          <w:marLeft w:val="480"/>
          <w:marRight w:val="0"/>
          <w:marTop w:val="0"/>
          <w:marBottom w:val="0"/>
          <w:divBdr>
            <w:top w:val="none" w:sz="0" w:space="0" w:color="auto"/>
            <w:left w:val="none" w:sz="0" w:space="0" w:color="auto"/>
            <w:bottom w:val="none" w:sz="0" w:space="0" w:color="auto"/>
            <w:right w:val="none" w:sz="0" w:space="0" w:color="auto"/>
          </w:divBdr>
        </w:div>
        <w:div w:id="452603839">
          <w:marLeft w:val="480"/>
          <w:marRight w:val="0"/>
          <w:marTop w:val="0"/>
          <w:marBottom w:val="0"/>
          <w:divBdr>
            <w:top w:val="none" w:sz="0" w:space="0" w:color="auto"/>
            <w:left w:val="none" w:sz="0" w:space="0" w:color="auto"/>
            <w:bottom w:val="none" w:sz="0" w:space="0" w:color="auto"/>
            <w:right w:val="none" w:sz="0" w:space="0" w:color="auto"/>
          </w:divBdr>
        </w:div>
        <w:div w:id="1272667559">
          <w:marLeft w:val="480"/>
          <w:marRight w:val="0"/>
          <w:marTop w:val="0"/>
          <w:marBottom w:val="0"/>
          <w:divBdr>
            <w:top w:val="none" w:sz="0" w:space="0" w:color="auto"/>
            <w:left w:val="none" w:sz="0" w:space="0" w:color="auto"/>
            <w:bottom w:val="none" w:sz="0" w:space="0" w:color="auto"/>
            <w:right w:val="none" w:sz="0" w:space="0" w:color="auto"/>
          </w:divBdr>
        </w:div>
        <w:div w:id="1799687924">
          <w:marLeft w:val="480"/>
          <w:marRight w:val="0"/>
          <w:marTop w:val="0"/>
          <w:marBottom w:val="0"/>
          <w:divBdr>
            <w:top w:val="none" w:sz="0" w:space="0" w:color="auto"/>
            <w:left w:val="none" w:sz="0" w:space="0" w:color="auto"/>
            <w:bottom w:val="none" w:sz="0" w:space="0" w:color="auto"/>
            <w:right w:val="none" w:sz="0" w:space="0" w:color="auto"/>
          </w:divBdr>
        </w:div>
        <w:div w:id="999427315">
          <w:marLeft w:val="480"/>
          <w:marRight w:val="0"/>
          <w:marTop w:val="0"/>
          <w:marBottom w:val="0"/>
          <w:divBdr>
            <w:top w:val="none" w:sz="0" w:space="0" w:color="auto"/>
            <w:left w:val="none" w:sz="0" w:space="0" w:color="auto"/>
            <w:bottom w:val="none" w:sz="0" w:space="0" w:color="auto"/>
            <w:right w:val="none" w:sz="0" w:space="0" w:color="auto"/>
          </w:divBdr>
        </w:div>
        <w:div w:id="1455363740">
          <w:marLeft w:val="480"/>
          <w:marRight w:val="0"/>
          <w:marTop w:val="0"/>
          <w:marBottom w:val="0"/>
          <w:divBdr>
            <w:top w:val="none" w:sz="0" w:space="0" w:color="auto"/>
            <w:left w:val="none" w:sz="0" w:space="0" w:color="auto"/>
            <w:bottom w:val="none" w:sz="0" w:space="0" w:color="auto"/>
            <w:right w:val="none" w:sz="0" w:space="0" w:color="auto"/>
          </w:divBdr>
        </w:div>
        <w:div w:id="1866281894">
          <w:marLeft w:val="480"/>
          <w:marRight w:val="0"/>
          <w:marTop w:val="0"/>
          <w:marBottom w:val="0"/>
          <w:divBdr>
            <w:top w:val="none" w:sz="0" w:space="0" w:color="auto"/>
            <w:left w:val="none" w:sz="0" w:space="0" w:color="auto"/>
            <w:bottom w:val="none" w:sz="0" w:space="0" w:color="auto"/>
            <w:right w:val="none" w:sz="0" w:space="0" w:color="auto"/>
          </w:divBdr>
        </w:div>
        <w:div w:id="155271296">
          <w:marLeft w:val="480"/>
          <w:marRight w:val="0"/>
          <w:marTop w:val="0"/>
          <w:marBottom w:val="0"/>
          <w:divBdr>
            <w:top w:val="none" w:sz="0" w:space="0" w:color="auto"/>
            <w:left w:val="none" w:sz="0" w:space="0" w:color="auto"/>
            <w:bottom w:val="none" w:sz="0" w:space="0" w:color="auto"/>
            <w:right w:val="none" w:sz="0" w:space="0" w:color="auto"/>
          </w:divBdr>
        </w:div>
        <w:div w:id="120198288">
          <w:marLeft w:val="480"/>
          <w:marRight w:val="0"/>
          <w:marTop w:val="0"/>
          <w:marBottom w:val="0"/>
          <w:divBdr>
            <w:top w:val="none" w:sz="0" w:space="0" w:color="auto"/>
            <w:left w:val="none" w:sz="0" w:space="0" w:color="auto"/>
            <w:bottom w:val="none" w:sz="0" w:space="0" w:color="auto"/>
            <w:right w:val="none" w:sz="0" w:space="0" w:color="auto"/>
          </w:divBdr>
        </w:div>
        <w:div w:id="1523546119">
          <w:marLeft w:val="480"/>
          <w:marRight w:val="0"/>
          <w:marTop w:val="0"/>
          <w:marBottom w:val="0"/>
          <w:divBdr>
            <w:top w:val="none" w:sz="0" w:space="0" w:color="auto"/>
            <w:left w:val="none" w:sz="0" w:space="0" w:color="auto"/>
            <w:bottom w:val="none" w:sz="0" w:space="0" w:color="auto"/>
            <w:right w:val="none" w:sz="0" w:space="0" w:color="auto"/>
          </w:divBdr>
        </w:div>
        <w:div w:id="1079668449">
          <w:marLeft w:val="480"/>
          <w:marRight w:val="0"/>
          <w:marTop w:val="0"/>
          <w:marBottom w:val="0"/>
          <w:divBdr>
            <w:top w:val="none" w:sz="0" w:space="0" w:color="auto"/>
            <w:left w:val="none" w:sz="0" w:space="0" w:color="auto"/>
            <w:bottom w:val="none" w:sz="0" w:space="0" w:color="auto"/>
            <w:right w:val="none" w:sz="0" w:space="0" w:color="auto"/>
          </w:divBdr>
        </w:div>
        <w:div w:id="1207836358">
          <w:marLeft w:val="480"/>
          <w:marRight w:val="0"/>
          <w:marTop w:val="0"/>
          <w:marBottom w:val="0"/>
          <w:divBdr>
            <w:top w:val="none" w:sz="0" w:space="0" w:color="auto"/>
            <w:left w:val="none" w:sz="0" w:space="0" w:color="auto"/>
            <w:bottom w:val="none" w:sz="0" w:space="0" w:color="auto"/>
            <w:right w:val="none" w:sz="0" w:space="0" w:color="auto"/>
          </w:divBdr>
        </w:div>
        <w:div w:id="285549135">
          <w:marLeft w:val="480"/>
          <w:marRight w:val="0"/>
          <w:marTop w:val="0"/>
          <w:marBottom w:val="0"/>
          <w:divBdr>
            <w:top w:val="none" w:sz="0" w:space="0" w:color="auto"/>
            <w:left w:val="none" w:sz="0" w:space="0" w:color="auto"/>
            <w:bottom w:val="none" w:sz="0" w:space="0" w:color="auto"/>
            <w:right w:val="none" w:sz="0" w:space="0" w:color="auto"/>
          </w:divBdr>
        </w:div>
        <w:div w:id="1414161559">
          <w:marLeft w:val="480"/>
          <w:marRight w:val="0"/>
          <w:marTop w:val="0"/>
          <w:marBottom w:val="0"/>
          <w:divBdr>
            <w:top w:val="none" w:sz="0" w:space="0" w:color="auto"/>
            <w:left w:val="none" w:sz="0" w:space="0" w:color="auto"/>
            <w:bottom w:val="none" w:sz="0" w:space="0" w:color="auto"/>
            <w:right w:val="none" w:sz="0" w:space="0" w:color="auto"/>
          </w:divBdr>
        </w:div>
        <w:div w:id="500433884">
          <w:marLeft w:val="480"/>
          <w:marRight w:val="0"/>
          <w:marTop w:val="0"/>
          <w:marBottom w:val="0"/>
          <w:divBdr>
            <w:top w:val="none" w:sz="0" w:space="0" w:color="auto"/>
            <w:left w:val="none" w:sz="0" w:space="0" w:color="auto"/>
            <w:bottom w:val="none" w:sz="0" w:space="0" w:color="auto"/>
            <w:right w:val="none" w:sz="0" w:space="0" w:color="auto"/>
          </w:divBdr>
        </w:div>
        <w:div w:id="437214924">
          <w:marLeft w:val="480"/>
          <w:marRight w:val="0"/>
          <w:marTop w:val="0"/>
          <w:marBottom w:val="0"/>
          <w:divBdr>
            <w:top w:val="none" w:sz="0" w:space="0" w:color="auto"/>
            <w:left w:val="none" w:sz="0" w:space="0" w:color="auto"/>
            <w:bottom w:val="none" w:sz="0" w:space="0" w:color="auto"/>
            <w:right w:val="none" w:sz="0" w:space="0" w:color="auto"/>
          </w:divBdr>
        </w:div>
        <w:div w:id="1311247705">
          <w:marLeft w:val="480"/>
          <w:marRight w:val="0"/>
          <w:marTop w:val="0"/>
          <w:marBottom w:val="0"/>
          <w:divBdr>
            <w:top w:val="none" w:sz="0" w:space="0" w:color="auto"/>
            <w:left w:val="none" w:sz="0" w:space="0" w:color="auto"/>
            <w:bottom w:val="none" w:sz="0" w:space="0" w:color="auto"/>
            <w:right w:val="none" w:sz="0" w:space="0" w:color="auto"/>
          </w:divBdr>
        </w:div>
        <w:div w:id="324093130">
          <w:marLeft w:val="480"/>
          <w:marRight w:val="0"/>
          <w:marTop w:val="0"/>
          <w:marBottom w:val="0"/>
          <w:divBdr>
            <w:top w:val="none" w:sz="0" w:space="0" w:color="auto"/>
            <w:left w:val="none" w:sz="0" w:space="0" w:color="auto"/>
            <w:bottom w:val="none" w:sz="0" w:space="0" w:color="auto"/>
            <w:right w:val="none" w:sz="0" w:space="0" w:color="auto"/>
          </w:divBdr>
        </w:div>
        <w:div w:id="395206637">
          <w:marLeft w:val="480"/>
          <w:marRight w:val="0"/>
          <w:marTop w:val="0"/>
          <w:marBottom w:val="0"/>
          <w:divBdr>
            <w:top w:val="none" w:sz="0" w:space="0" w:color="auto"/>
            <w:left w:val="none" w:sz="0" w:space="0" w:color="auto"/>
            <w:bottom w:val="none" w:sz="0" w:space="0" w:color="auto"/>
            <w:right w:val="none" w:sz="0" w:space="0" w:color="auto"/>
          </w:divBdr>
        </w:div>
        <w:div w:id="975060745">
          <w:marLeft w:val="480"/>
          <w:marRight w:val="0"/>
          <w:marTop w:val="0"/>
          <w:marBottom w:val="0"/>
          <w:divBdr>
            <w:top w:val="none" w:sz="0" w:space="0" w:color="auto"/>
            <w:left w:val="none" w:sz="0" w:space="0" w:color="auto"/>
            <w:bottom w:val="none" w:sz="0" w:space="0" w:color="auto"/>
            <w:right w:val="none" w:sz="0" w:space="0" w:color="auto"/>
          </w:divBdr>
        </w:div>
        <w:div w:id="1736466815">
          <w:marLeft w:val="480"/>
          <w:marRight w:val="0"/>
          <w:marTop w:val="0"/>
          <w:marBottom w:val="0"/>
          <w:divBdr>
            <w:top w:val="none" w:sz="0" w:space="0" w:color="auto"/>
            <w:left w:val="none" w:sz="0" w:space="0" w:color="auto"/>
            <w:bottom w:val="none" w:sz="0" w:space="0" w:color="auto"/>
            <w:right w:val="none" w:sz="0" w:space="0" w:color="auto"/>
          </w:divBdr>
        </w:div>
        <w:div w:id="2027558376">
          <w:marLeft w:val="480"/>
          <w:marRight w:val="0"/>
          <w:marTop w:val="0"/>
          <w:marBottom w:val="0"/>
          <w:divBdr>
            <w:top w:val="none" w:sz="0" w:space="0" w:color="auto"/>
            <w:left w:val="none" w:sz="0" w:space="0" w:color="auto"/>
            <w:bottom w:val="none" w:sz="0" w:space="0" w:color="auto"/>
            <w:right w:val="none" w:sz="0" w:space="0" w:color="auto"/>
          </w:divBdr>
        </w:div>
        <w:div w:id="37247203">
          <w:marLeft w:val="480"/>
          <w:marRight w:val="0"/>
          <w:marTop w:val="0"/>
          <w:marBottom w:val="0"/>
          <w:divBdr>
            <w:top w:val="none" w:sz="0" w:space="0" w:color="auto"/>
            <w:left w:val="none" w:sz="0" w:space="0" w:color="auto"/>
            <w:bottom w:val="none" w:sz="0" w:space="0" w:color="auto"/>
            <w:right w:val="none" w:sz="0" w:space="0" w:color="auto"/>
          </w:divBdr>
        </w:div>
        <w:div w:id="420416033">
          <w:marLeft w:val="480"/>
          <w:marRight w:val="0"/>
          <w:marTop w:val="0"/>
          <w:marBottom w:val="0"/>
          <w:divBdr>
            <w:top w:val="none" w:sz="0" w:space="0" w:color="auto"/>
            <w:left w:val="none" w:sz="0" w:space="0" w:color="auto"/>
            <w:bottom w:val="none" w:sz="0" w:space="0" w:color="auto"/>
            <w:right w:val="none" w:sz="0" w:space="0" w:color="auto"/>
          </w:divBdr>
        </w:div>
        <w:div w:id="780494522">
          <w:marLeft w:val="480"/>
          <w:marRight w:val="0"/>
          <w:marTop w:val="0"/>
          <w:marBottom w:val="0"/>
          <w:divBdr>
            <w:top w:val="none" w:sz="0" w:space="0" w:color="auto"/>
            <w:left w:val="none" w:sz="0" w:space="0" w:color="auto"/>
            <w:bottom w:val="none" w:sz="0" w:space="0" w:color="auto"/>
            <w:right w:val="none" w:sz="0" w:space="0" w:color="auto"/>
          </w:divBdr>
        </w:div>
        <w:div w:id="482087719">
          <w:marLeft w:val="480"/>
          <w:marRight w:val="0"/>
          <w:marTop w:val="0"/>
          <w:marBottom w:val="0"/>
          <w:divBdr>
            <w:top w:val="none" w:sz="0" w:space="0" w:color="auto"/>
            <w:left w:val="none" w:sz="0" w:space="0" w:color="auto"/>
            <w:bottom w:val="none" w:sz="0" w:space="0" w:color="auto"/>
            <w:right w:val="none" w:sz="0" w:space="0" w:color="auto"/>
          </w:divBdr>
        </w:div>
        <w:div w:id="1453816656">
          <w:marLeft w:val="480"/>
          <w:marRight w:val="0"/>
          <w:marTop w:val="0"/>
          <w:marBottom w:val="0"/>
          <w:divBdr>
            <w:top w:val="none" w:sz="0" w:space="0" w:color="auto"/>
            <w:left w:val="none" w:sz="0" w:space="0" w:color="auto"/>
            <w:bottom w:val="none" w:sz="0" w:space="0" w:color="auto"/>
            <w:right w:val="none" w:sz="0" w:space="0" w:color="auto"/>
          </w:divBdr>
        </w:div>
        <w:div w:id="1727220953">
          <w:marLeft w:val="480"/>
          <w:marRight w:val="0"/>
          <w:marTop w:val="0"/>
          <w:marBottom w:val="0"/>
          <w:divBdr>
            <w:top w:val="none" w:sz="0" w:space="0" w:color="auto"/>
            <w:left w:val="none" w:sz="0" w:space="0" w:color="auto"/>
            <w:bottom w:val="none" w:sz="0" w:space="0" w:color="auto"/>
            <w:right w:val="none" w:sz="0" w:space="0" w:color="auto"/>
          </w:divBdr>
        </w:div>
        <w:div w:id="1350984288">
          <w:marLeft w:val="480"/>
          <w:marRight w:val="0"/>
          <w:marTop w:val="0"/>
          <w:marBottom w:val="0"/>
          <w:divBdr>
            <w:top w:val="none" w:sz="0" w:space="0" w:color="auto"/>
            <w:left w:val="none" w:sz="0" w:space="0" w:color="auto"/>
            <w:bottom w:val="none" w:sz="0" w:space="0" w:color="auto"/>
            <w:right w:val="none" w:sz="0" w:space="0" w:color="auto"/>
          </w:divBdr>
        </w:div>
        <w:div w:id="414210158">
          <w:marLeft w:val="480"/>
          <w:marRight w:val="0"/>
          <w:marTop w:val="0"/>
          <w:marBottom w:val="0"/>
          <w:divBdr>
            <w:top w:val="none" w:sz="0" w:space="0" w:color="auto"/>
            <w:left w:val="none" w:sz="0" w:space="0" w:color="auto"/>
            <w:bottom w:val="none" w:sz="0" w:space="0" w:color="auto"/>
            <w:right w:val="none" w:sz="0" w:space="0" w:color="auto"/>
          </w:divBdr>
        </w:div>
        <w:div w:id="402604425">
          <w:marLeft w:val="480"/>
          <w:marRight w:val="0"/>
          <w:marTop w:val="0"/>
          <w:marBottom w:val="0"/>
          <w:divBdr>
            <w:top w:val="none" w:sz="0" w:space="0" w:color="auto"/>
            <w:left w:val="none" w:sz="0" w:space="0" w:color="auto"/>
            <w:bottom w:val="none" w:sz="0" w:space="0" w:color="auto"/>
            <w:right w:val="none" w:sz="0" w:space="0" w:color="auto"/>
          </w:divBdr>
        </w:div>
        <w:div w:id="1399355451">
          <w:marLeft w:val="480"/>
          <w:marRight w:val="0"/>
          <w:marTop w:val="0"/>
          <w:marBottom w:val="0"/>
          <w:divBdr>
            <w:top w:val="none" w:sz="0" w:space="0" w:color="auto"/>
            <w:left w:val="none" w:sz="0" w:space="0" w:color="auto"/>
            <w:bottom w:val="none" w:sz="0" w:space="0" w:color="auto"/>
            <w:right w:val="none" w:sz="0" w:space="0" w:color="auto"/>
          </w:divBdr>
        </w:div>
        <w:div w:id="426660793">
          <w:marLeft w:val="480"/>
          <w:marRight w:val="0"/>
          <w:marTop w:val="0"/>
          <w:marBottom w:val="0"/>
          <w:divBdr>
            <w:top w:val="none" w:sz="0" w:space="0" w:color="auto"/>
            <w:left w:val="none" w:sz="0" w:space="0" w:color="auto"/>
            <w:bottom w:val="none" w:sz="0" w:space="0" w:color="auto"/>
            <w:right w:val="none" w:sz="0" w:space="0" w:color="auto"/>
          </w:divBdr>
        </w:div>
        <w:div w:id="109475376">
          <w:marLeft w:val="480"/>
          <w:marRight w:val="0"/>
          <w:marTop w:val="0"/>
          <w:marBottom w:val="0"/>
          <w:divBdr>
            <w:top w:val="none" w:sz="0" w:space="0" w:color="auto"/>
            <w:left w:val="none" w:sz="0" w:space="0" w:color="auto"/>
            <w:bottom w:val="none" w:sz="0" w:space="0" w:color="auto"/>
            <w:right w:val="none" w:sz="0" w:space="0" w:color="auto"/>
          </w:divBdr>
        </w:div>
        <w:div w:id="948975665">
          <w:marLeft w:val="480"/>
          <w:marRight w:val="0"/>
          <w:marTop w:val="0"/>
          <w:marBottom w:val="0"/>
          <w:divBdr>
            <w:top w:val="none" w:sz="0" w:space="0" w:color="auto"/>
            <w:left w:val="none" w:sz="0" w:space="0" w:color="auto"/>
            <w:bottom w:val="none" w:sz="0" w:space="0" w:color="auto"/>
            <w:right w:val="none" w:sz="0" w:space="0" w:color="auto"/>
          </w:divBdr>
        </w:div>
        <w:div w:id="1275018149">
          <w:marLeft w:val="480"/>
          <w:marRight w:val="0"/>
          <w:marTop w:val="0"/>
          <w:marBottom w:val="0"/>
          <w:divBdr>
            <w:top w:val="none" w:sz="0" w:space="0" w:color="auto"/>
            <w:left w:val="none" w:sz="0" w:space="0" w:color="auto"/>
            <w:bottom w:val="none" w:sz="0" w:space="0" w:color="auto"/>
            <w:right w:val="none" w:sz="0" w:space="0" w:color="auto"/>
          </w:divBdr>
        </w:div>
        <w:div w:id="1197694991">
          <w:marLeft w:val="480"/>
          <w:marRight w:val="0"/>
          <w:marTop w:val="0"/>
          <w:marBottom w:val="0"/>
          <w:divBdr>
            <w:top w:val="none" w:sz="0" w:space="0" w:color="auto"/>
            <w:left w:val="none" w:sz="0" w:space="0" w:color="auto"/>
            <w:bottom w:val="none" w:sz="0" w:space="0" w:color="auto"/>
            <w:right w:val="none" w:sz="0" w:space="0" w:color="auto"/>
          </w:divBdr>
        </w:div>
        <w:div w:id="966202173">
          <w:marLeft w:val="480"/>
          <w:marRight w:val="0"/>
          <w:marTop w:val="0"/>
          <w:marBottom w:val="0"/>
          <w:divBdr>
            <w:top w:val="none" w:sz="0" w:space="0" w:color="auto"/>
            <w:left w:val="none" w:sz="0" w:space="0" w:color="auto"/>
            <w:bottom w:val="none" w:sz="0" w:space="0" w:color="auto"/>
            <w:right w:val="none" w:sz="0" w:space="0" w:color="auto"/>
          </w:divBdr>
        </w:div>
        <w:div w:id="544606842">
          <w:marLeft w:val="480"/>
          <w:marRight w:val="0"/>
          <w:marTop w:val="0"/>
          <w:marBottom w:val="0"/>
          <w:divBdr>
            <w:top w:val="none" w:sz="0" w:space="0" w:color="auto"/>
            <w:left w:val="none" w:sz="0" w:space="0" w:color="auto"/>
            <w:bottom w:val="none" w:sz="0" w:space="0" w:color="auto"/>
            <w:right w:val="none" w:sz="0" w:space="0" w:color="auto"/>
          </w:divBdr>
        </w:div>
        <w:div w:id="1715080612">
          <w:marLeft w:val="480"/>
          <w:marRight w:val="0"/>
          <w:marTop w:val="0"/>
          <w:marBottom w:val="0"/>
          <w:divBdr>
            <w:top w:val="none" w:sz="0" w:space="0" w:color="auto"/>
            <w:left w:val="none" w:sz="0" w:space="0" w:color="auto"/>
            <w:bottom w:val="none" w:sz="0" w:space="0" w:color="auto"/>
            <w:right w:val="none" w:sz="0" w:space="0" w:color="auto"/>
          </w:divBdr>
        </w:div>
        <w:div w:id="1597398900">
          <w:marLeft w:val="480"/>
          <w:marRight w:val="0"/>
          <w:marTop w:val="0"/>
          <w:marBottom w:val="0"/>
          <w:divBdr>
            <w:top w:val="none" w:sz="0" w:space="0" w:color="auto"/>
            <w:left w:val="none" w:sz="0" w:space="0" w:color="auto"/>
            <w:bottom w:val="none" w:sz="0" w:space="0" w:color="auto"/>
            <w:right w:val="none" w:sz="0" w:space="0" w:color="auto"/>
          </w:divBdr>
        </w:div>
        <w:div w:id="85464294">
          <w:marLeft w:val="480"/>
          <w:marRight w:val="0"/>
          <w:marTop w:val="0"/>
          <w:marBottom w:val="0"/>
          <w:divBdr>
            <w:top w:val="none" w:sz="0" w:space="0" w:color="auto"/>
            <w:left w:val="none" w:sz="0" w:space="0" w:color="auto"/>
            <w:bottom w:val="none" w:sz="0" w:space="0" w:color="auto"/>
            <w:right w:val="none" w:sz="0" w:space="0" w:color="auto"/>
          </w:divBdr>
        </w:div>
        <w:div w:id="1059206268">
          <w:marLeft w:val="480"/>
          <w:marRight w:val="0"/>
          <w:marTop w:val="0"/>
          <w:marBottom w:val="0"/>
          <w:divBdr>
            <w:top w:val="none" w:sz="0" w:space="0" w:color="auto"/>
            <w:left w:val="none" w:sz="0" w:space="0" w:color="auto"/>
            <w:bottom w:val="none" w:sz="0" w:space="0" w:color="auto"/>
            <w:right w:val="none" w:sz="0" w:space="0" w:color="auto"/>
          </w:divBdr>
        </w:div>
        <w:div w:id="427433472">
          <w:marLeft w:val="480"/>
          <w:marRight w:val="0"/>
          <w:marTop w:val="0"/>
          <w:marBottom w:val="0"/>
          <w:divBdr>
            <w:top w:val="none" w:sz="0" w:space="0" w:color="auto"/>
            <w:left w:val="none" w:sz="0" w:space="0" w:color="auto"/>
            <w:bottom w:val="none" w:sz="0" w:space="0" w:color="auto"/>
            <w:right w:val="none" w:sz="0" w:space="0" w:color="auto"/>
          </w:divBdr>
        </w:div>
        <w:div w:id="1746341352">
          <w:marLeft w:val="480"/>
          <w:marRight w:val="0"/>
          <w:marTop w:val="0"/>
          <w:marBottom w:val="0"/>
          <w:divBdr>
            <w:top w:val="none" w:sz="0" w:space="0" w:color="auto"/>
            <w:left w:val="none" w:sz="0" w:space="0" w:color="auto"/>
            <w:bottom w:val="none" w:sz="0" w:space="0" w:color="auto"/>
            <w:right w:val="none" w:sz="0" w:space="0" w:color="auto"/>
          </w:divBdr>
        </w:div>
        <w:div w:id="444231934">
          <w:marLeft w:val="480"/>
          <w:marRight w:val="0"/>
          <w:marTop w:val="0"/>
          <w:marBottom w:val="0"/>
          <w:divBdr>
            <w:top w:val="none" w:sz="0" w:space="0" w:color="auto"/>
            <w:left w:val="none" w:sz="0" w:space="0" w:color="auto"/>
            <w:bottom w:val="none" w:sz="0" w:space="0" w:color="auto"/>
            <w:right w:val="none" w:sz="0" w:space="0" w:color="auto"/>
          </w:divBdr>
        </w:div>
        <w:div w:id="1804807263">
          <w:marLeft w:val="480"/>
          <w:marRight w:val="0"/>
          <w:marTop w:val="0"/>
          <w:marBottom w:val="0"/>
          <w:divBdr>
            <w:top w:val="none" w:sz="0" w:space="0" w:color="auto"/>
            <w:left w:val="none" w:sz="0" w:space="0" w:color="auto"/>
            <w:bottom w:val="none" w:sz="0" w:space="0" w:color="auto"/>
            <w:right w:val="none" w:sz="0" w:space="0" w:color="auto"/>
          </w:divBdr>
        </w:div>
        <w:div w:id="1348168386">
          <w:marLeft w:val="480"/>
          <w:marRight w:val="0"/>
          <w:marTop w:val="0"/>
          <w:marBottom w:val="0"/>
          <w:divBdr>
            <w:top w:val="none" w:sz="0" w:space="0" w:color="auto"/>
            <w:left w:val="none" w:sz="0" w:space="0" w:color="auto"/>
            <w:bottom w:val="none" w:sz="0" w:space="0" w:color="auto"/>
            <w:right w:val="none" w:sz="0" w:space="0" w:color="auto"/>
          </w:divBdr>
        </w:div>
        <w:div w:id="1032923927">
          <w:marLeft w:val="480"/>
          <w:marRight w:val="0"/>
          <w:marTop w:val="0"/>
          <w:marBottom w:val="0"/>
          <w:divBdr>
            <w:top w:val="none" w:sz="0" w:space="0" w:color="auto"/>
            <w:left w:val="none" w:sz="0" w:space="0" w:color="auto"/>
            <w:bottom w:val="none" w:sz="0" w:space="0" w:color="auto"/>
            <w:right w:val="none" w:sz="0" w:space="0" w:color="auto"/>
          </w:divBdr>
        </w:div>
        <w:div w:id="834952949">
          <w:marLeft w:val="480"/>
          <w:marRight w:val="0"/>
          <w:marTop w:val="0"/>
          <w:marBottom w:val="0"/>
          <w:divBdr>
            <w:top w:val="none" w:sz="0" w:space="0" w:color="auto"/>
            <w:left w:val="none" w:sz="0" w:space="0" w:color="auto"/>
            <w:bottom w:val="none" w:sz="0" w:space="0" w:color="auto"/>
            <w:right w:val="none" w:sz="0" w:space="0" w:color="auto"/>
          </w:divBdr>
        </w:div>
        <w:div w:id="2001809507">
          <w:marLeft w:val="480"/>
          <w:marRight w:val="0"/>
          <w:marTop w:val="0"/>
          <w:marBottom w:val="0"/>
          <w:divBdr>
            <w:top w:val="none" w:sz="0" w:space="0" w:color="auto"/>
            <w:left w:val="none" w:sz="0" w:space="0" w:color="auto"/>
            <w:bottom w:val="none" w:sz="0" w:space="0" w:color="auto"/>
            <w:right w:val="none" w:sz="0" w:space="0" w:color="auto"/>
          </w:divBdr>
        </w:div>
        <w:div w:id="1373767387">
          <w:marLeft w:val="480"/>
          <w:marRight w:val="0"/>
          <w:marTop w:val="0"/>
          <w:marBottom w:val="0"/>
          <w:divBdr>
            <w:top w:val="none" w:sz="0" w:space="0" w:color="auto"/>
            <w:left w:val="none" w:sz="0" w:space="0" w:color="auto"/>
            <w:bottom w:val="none" w:sz="0" w:space="0" w:color="auto"/>
            <w:right w:val="none" w:sz="0" w:space="0" w:color="auto"/>
          </w:divBdr>
        </w:div>
        <w:div w:id="219486436">
          <w:marLeft w:val="480"/>
          <w:marRight w:val="0"/>
          <w:marTop w:val="0"/>
          <w:marBottom w:val="0"/>
          <w:divBdr>
            <w:top w:val="none" w:sz="0" w:space="0" w:color="auto"/>
            <w:left w:val="none" w:sz="0" w:space="0" w:color="auto"/>
            <w:bottom w:val="none" w:sz="0" w:space="0" w:color="auto"/>
            <w:right w:val="none" w:sz="0" w:space="0" w:color="auto"/>
          </w:divBdr>
        </w:div>
        <w:div w:id="16196711">
          <w:marLeft w:val="480"/>
          <w:marRight w:val="0"/>
          <w:marTop w:val="0"/>
          <w:marBottom w:val="0"/>
          <w:divBdr>
            <w:top w:val="none" w:sz="0" w:space="0" w:color="auto"/>
            <w:left w:val="none" w:sz="0" w:space="0" w:color="auto"/>
            <w:bottom w:val="none" w:sz="0" w:space="0" w:color="auto"/>
            <w:right w:val="none" w:sz="0" w:space="0" w:color="auto"/>
          </w:divBdr>
        </w:div>
        <w:div w:id="75977134">
          <w:marLeft w:val="480"/>
          <w:marRight w:val="0"/>
          <w:marTop w:val="0"/>
          <w:marBottom w:val="0"/>
          <w:divBdr>
            <w:top w:val="none" w:sz="0" w:space="0" w:color="auto"/>
            <w:left w:val="none" w:sz="0" w:space="0" w:color="auto"/>
            <w:bottom w:val="none" w:sz="0" w:space="0" w:color="auto"/>
            <w:right w:val="none" w:sz="0" w:space="0" w:color="auto"/>
          </w:divBdr>
        </w:div>
        <w:div w:id="393898008">
          <w:marLeft w:val="480"/>
          <w:marRight w:val="0"/>
          <w:marTop w:val="0"/>
          <w:marBottom w:val="0"/>
          <w:divBdr>
            <w:top w:val="none" w:sz="0" w:space="0" w:color="auto"/>
            <w:left w:val="none" w:sz="0" w:space="0" w:color="auto"/>
            <w:bottom w:val="none" w:sz="0" w:space="0" w:color="auto"/>
            <w:right w:val="none" w:sz="0" w:space="0" w:color="auto"/>
          </w:divBdr>
        </w:div>
        <w:div w:id="114255518">
          <w:marLeft w:val="480"/>
          <w:marRight w:val="0"/>
          <w:marTop w:val="0"/>
          <w:marBottom w:val="0"/>
          <w:divBdr>
            <w:top w:val="none" w:sz="0" w:space="0" w:color="auto"/>
            <w:left w:val="none" w:sz="0" w:space="0" w:color="auto"/>
            <w:bottom w:val="none" w:sz="0" w:space="0" w:color="auto"/>
            <w:right w:val="none" w:sz="0" w:space="0" w:color="auto"/>
          </w:divBdr>
        </w:div>
        <w:div w:id="1356300086">
          <w:marLeft w:val="480"/>
          <w:marRight w:val="0"/>
          <w:marTop w:val="0"/>
          <w:marBottom w:val="0"/>
          <w:divBdr>
            <w:top w:val="none" w:sz="0" w:space="0" w:color="auto"/>
            <w:left w:val="none" w:sz="0" w:space="0" w:color="auto"/>
            <w:bottom w:val="none" w:sz="0" w:space="0" w:color="auto"/>
            <w:right w:val="none" w:sz="0" w:space="0" w:color="auto"/>
          </w:divBdr>
        </w:div>
        <w:div w:id="1842550746">
          <w:marLeft w:val="480"/>
          <w:marRight w:val="0"/>
          <w:marTop w:val="0"/>
          <w:marBottom w:val="0"/>
          <w:divBdr>
            <w:top w:val="none" w:sz="0" w:space="0" w:color="auto"/>
            <w:left w:val="none" w:sz="0" w:space="0" w:color="auto"/>
            <w:bottom w:val="none" w:sz="0" w:space="0" w:color="auto"/>
            <w:right w:val="none" w:sz="0" w:space="0" w:color="auto"/>
          </w:divBdr>
        </w:div>
        <w:div w:id="201946781">
          <w:marLeft w:val="480"/>
          <w:marRight w:val="0"/>
          <w:marTop w:val="0"/>
          <w:marBottom w:val="0"/>
          <w:divBdr>
            <w:top w:val="none" w:sz="0" w:space="0" w:color="auto"/>
            <w:left w:val="none" w:sz="0" w:space="0" w:color="auto"/>
            <w:bottom w:val="none" w:sz="0" w:space="0" w:color="auto"/>
            <w:right w:val="none" w:sz="0" w:space="0" w:color="auto"/>
          </w:divBdr>
        </w:div>
        <w:div w:id="351883450">
          <w:marLeft w:val="480"/>
          <w:marRight w:val="0"/>
          <w:marTop w:val="0"/>
          <w:marBottom w:val="0"/>
          <w:divBdr>
            <w:top w:val="none" w:sz="0" w:space="0" w:color="auto"/>
            <w:left w:val="none" w:sz="0" w:space="0" w:color="auto"/>
            <w:bottom w:val="none" w:sz="0" w:space="0" w:color="auto"/>
            <w:right w:val="none" w:sz="0" w:space="0" w:color="auto"/>
          </w:divBdr>
        </w:div>
        <w:div w:id="481699696">
          <w:marLeft w:val="480"/>
          <w:marRight w:val="0"/>
          <w:marTop w:val="0"/>
          <w:marBottom w:val="0"/>
          <w:divBdr>
            <w:top w:val="none" w:sz="0" w:space="0" w:color="auto"/>
            <w:left w:val="none" w:sz="0" w:space="0" w:color="auto"/>
            <w:bottom w:val="none" w:sz="0" w:space="0" w:color="auto"/>
            <w:right w:val="none" w:sz="0" w:space="0" w:color="auto"/>
          </w:divBdr>
        </w:div>
        <w:div w:id="68190054">
          <w:marLeft w:val="480"/>
          <w:marRight w:val="0"/>
          <w:marTop w:val="0"/>
          <w:marBottom w:val="0"/>
          <w:divBdr>
            <w:top w:val="none" w:sz="0" w:space="0" w:color="auto"/>
            <w:left w:val="none" w:sz="0" w:space="0" w:color="auto"/>
            <w:bottom w:val="none" w:sz="0" w:space="0" w:color="auto"/>
            <w:right w:val="none" w:sz="0" w:space="0" w:color="auto"/>
          </w:divBdr>
        </w:div>
        <w:div w:id="382415058">
          <w:marLeft w:val="480"/>
          <w:marRight w:val="0"/>
          <w:marTop w:val="0"/>
          <w:marBottom w:val="0"/>
          <w:divBdr>
            <w:top w:val="none" w:sz="0" w:space="0" w:color="auto"/>
            <w:left w:val="none" w:sz="0" w:space="0" w:color="auto"/>
            <w:bottom w:val="none" w:sz="0" w:space="0" w:color="auto"/>
            <w:right w:val="none" w:sz="0" w:space="0" w:color="auto"/>
          </w:divBdr>
        </w:div>
        <w:div w:id="2145542461">
          <w:marLeft w:val="480"/>
          <w:marRight w:val="0"/>
          <w:marTop w:val="0"/>
          <w:marBottom w:val="0"/>
          <w:divBdr>
            <w:top w:val="none" w:sz="0" w:space="0" w:color="auto"/>
            <w:left w:val="none" w:sz="0" w:space="0" w:color="auto"/>
            <w:bottom w:val="none" w:sz="0" w:space="0" w:color="auto"/>
            <w:right w:val="none" w:sz="0" w:space="0" w:color="auto"/>
          </w:divBdr>
        </w:div>
        <w:div w:id="345400720">
          <w:marLeft w:val="480"/>
          <w:marRight w:val="0"/>
          <w:marTop w:val="0"/>
          <w:marBottom w:val="0"/>
          <w:divBdr>
            <w:top w:val="none" w:sz="0" w:space="0" w:color="auto"/>
            <w:left w:val="none" w:sz="0" w:space="0" w:color="auto"/>
            <w:bottom w:val="none" w:sz="0" w:space="0" w:color="auto"/>
            <w:right w:val="none" w:sz="0" w:space="0" w:color="auto"/>
          </w:divBdr>
        </w:div>
        <w:div w:id="1688290703">
          <w:marLeft w:val="480"/>
          <w:marRight w:val="0"/>
          <w:marTop w:val="0"/>
          <w:marBottom w:val="0"/>
          <w:divBdr>
            <w:top w:val="none" w:sz="0" w:space="0" w:color="auto"/>
            <w:left w:val="none" w:sz="0" w:space="0" w:color="auto"/>
            <w:bottom w:val="none" w:sz="0" w:space="0" w:color="auto"/>
            <w:right w:val="none" w:sz="0" w:space="0" w:color="auto"/>
          </w:divBdr>
        </w:div>
        <w:div w:id="690763115">
          <w:marLeft w:val="480"/>
          <w:marRight w:val="0"/>
          <w:marTop w:val="0"/>
          <w:marBottom w:val="0"/>
          <w:divBdr>
            <w:top w:val="none" w:sz="0" w:space="0" w:color="auto"/>
            <w:left w:val="none" w:sz="0" w:space="0" w:color="auto"/>
            <w:bottom w:val="none" w:sz="0" w:space="0" w:color="auto"/>
            <w:right w:val="none" w:sz="0" w:space="0" w:color="auto"/>
          </w:divBdr>
        </w:div>
        <w:div w:id="1870145054">
          <w:marLeft w:val="480"/>
          <w:marRight w:val="0"/>
          <w:marTop w:val="0"/>
          <w:marBottom w:val="0"/>
          <w:divBdr>
            <w:top w:val="none" w:sz="0" w:space="0" w:color="auto"/>
            <w:left w:val="none" w:sz="0" w:space="0" w:color="auto"/>
            <w:bottom w:val="none" w:sz="0" w:space="0" w:color="auto"/>
            <w:right w:val="none" w:sz="0" w:space="0" w:color="auto"/>
          </w:divBdr>
        </w:div>
        <w:div w:id="1875728009">
          <w:marLeft w:val="480"/>
          <w:marRight w:val="0"/>
          <w:marTop w:val="0"/>
          <w:marBottom w:val="0"/>
          <w:divBdr>
            <w:top w:val="none" w:sz="0" w:space="0" w:color="auto"/>
            <w:left w:val="none" w:sz="0" w:space="0" w:color="auto"/>
            <w:bottom w:val="none" w:sz="0" w:space="0" w:color="auto"/>
            <w:right w:val="none" w:sz="0" w:space="0" w:color="auto"/>
          </w:divBdr>
        </w:div>
        <w:div w:id="1754399893">
          <w:marLeft w:val="480"/>
          <w:marRight w:val="0"/>
          <w:marTop w:val="0"/>
          <w:marBottom w:val="0"/>
          <w:divBdr>
            <w:top w:val="none" w:sz="0" w:space="0" w:color="auto"/>
            <w:left w:val="none" w:sz="0" w:space="0" w:color="auto"/>
            <w:bottom w:val="none" w:sz="0" w:space="0" w:color="auto"/>
            <w:right w:val="none" w:sz="0" w:space="0" w:color="auto"/>
          </w:divBdr>
        </w:div>
        <w:div w:id="1558778320">
          <w:marLeft w:val="480"/>
          <w:marRight w:val="0"/>
          <w:marTop w:val="0"/>
          <w:marBottom w:val="0"/>
          <w:divBdr>
            <w:top w:val="none" w:sz="0" w:space="0" w:color="auto"/>
            <w:left w:val="none" w:sz="0" w:space="0" w:color="auto"/>
            <w:bottom w:val="none" w:sz="0" w:space="0" w:color="auto"/>
            <w:right w:val="none" w:sz="0" w:space="0" w:color="auto"/>
          </w:divBdr>
        </w:div>
        <w:div w:id="1708213089">
          <w:marLeft w:val="480"/>
          <w:marRight w:val="0"/>
          <w:marTop w:val="0"/>
          <w:marBottom w:val="0"/>
          <w:divBdr>
            <w:top w:val="none" w:sz="0" w:space="0" w:color="auto"/>
            <w:left w:val="none" w:sz="0" w:space="0" w:color="auto"/>
            <w:bottom w:val="none" w:sz="0" w:space="0" w:color="auto"/>
            <w:right w:val="none" w:sz="0" w:space="0" w:color="auto"/>
          </w:divBdr>
        </w:div>
        <w:div w:id="14621791">
          <w:marLeft w:val="480"/>
          <w:marRight w:val="0"/>
          <w:marTop w:val="0"/>
          <w:marBottom w:val="0"/>
          <w:divBdr>
            <w:top w:val="none" w:sz="0" w:space="0" w:color="auto"/>
            <w:left w:val="none" w:sz="0" w:space="0" w:color="auto"/>
            <w:bottom w:val="none" w:sz="0" w:space="0" w:color="auto"/>
            <w:right w:val="none" w:sz="0" w:space="0" w:color="auto"/>
          </w:divBdr>
        </w:div>
        <w:div w:id="3024226">
          <w:marLeft w:val="480"/>
          <w:marRight w:val="0"/>
          <w:marTop w:val="0"/>
          <w:marBottom w:val="0"/>
          <w:divBdr>
            <w:top w:val="none" w:sz="0" w:space="0" w:color="auto"/>
            <w:left w:val="none" w:sz="0" w:space="0" w:color="auto"/>
            <w:bottom w:val="none" w:sz="0" w:space="0" w:color="auto"/>
            <w:right w:val="none" w:sz="0" w:space="0" w:color="auto"/>
          </w:divBdr>
        </w:div>
        <w:div w:id="1114784946">
          <w:marLeft w:val="480"/>
          <w:marRight w:val="0"/>
          <w:marTop w:val="0"/>
          <w:marBottom w:val="0"/>
          <w:divBdr>
            <w:top w:val="none" w:sz="0" w:space="0" w:color="auto"/>
            <w:left w:val="none" w:sz="0" w:space="0" w:color="auto"/>
            <w:bottom w:val="none" w:sz="0" w:space="0" w:color="auto"/>
            <w:right w:val="none" w:sz="0" w:space="0" w:color="auto"/>
          </w:divBdr>
        </w:div>
        <w:div w:id="118306007">
          <w:marLeft w:val="480"/>
          <w:marRight w:val="0"/>
          <w:marTop w:val="0"/>
          <w:marBottom w:val="0"/>
          <w:divBdr>
            <w:top w:val="none" w:sz="0" w:space="0" w:color="auto"/>
            <w:left w:val="none" w:sz="0" w:space="0" w:color="auto"/>
            <w:bottom w:val="none" w:sz="0" w:space="0" w:color="auto"/>
            <w:right w:val="none" w:sz="0" w:space="0" w:color="auto"/>
          </w:divBdr>
        </w:div>
        <w:div w:id="691540722">
          <w:marLeft w:val="480"/>
          <w:marRight w:val="0"/>
          <w:marTop w:val="0"/>
          <w:marBottom w:val="0"/>
          <w:divBdr>
            <w:top w:val="none" w:sz="0" w:space="0" w:color="auto"/>
            <w:left w:val="none" w:sz="0" w:space="0" w:color="auto"/>
            <w:bottom w:val="none" w:sz="0" w:space="0" w:color="auto"/>
            <w:right w:val="none" w:sz="0" w:space="0" w:color="auto"/>
          </w:divBdr>
        </w:div>
        <w:div w:id="1596746363">
          <w:marLeft w:val="480"/>
          <w:marRight w:val="0"/>
          <w:marTop w:val="0"/>
          <w:marBottom w:val="0"/>
          <w:divBdr>
            <w:top w:val="none" w:sz="0" w:space="0" w:color="auto"/>
            <w:left w:val="none" w:sz="0" w:space="0" w:color="auto"/>
            <w:bottom w:val="none" w:sz="0" w:space="0" w:color="auto"/>
            <w:right w:val="none" w:sz="0" w:space="0" w:color="auto"/>
          </w:divBdr>
        </w:div>
        <w:div w:id="163783178">
          <w:marLeft w:val="480"/>
          <w:marRight w:val="0"/>
          <w:marTop w:val="0"/>
          <w:marBottom w:val="0"/>
          <w:divBdr>
            <w:top w:val="none" w:sz="0" w:space="0" w:color="auto"/>
            <w:left w:val="none" w:sz="0" w:space="0" w:color="auto"/>
            <w:bottom w:val="none" w:sz="0" w:space="0" w:color="auto"/>
            <w:right w:val="none" w:sz="0" w:space="0" w:color="auto"/>
          </w:divBdr>
        </w:div>
        <w:div w:id="2088767060">
          <w:marLeft w:val="480"/>
          <w:marRight w:val="0"/>
          <w:marTop w:val="0"/>
          <w:marBottom w:val="0"/>
          <w:divBdr>
            <w:top w:val="none" w:sz="0" w:space="0" w:color="auto"/>
            <w:left w:val="none" w:sz="0" w:space="0" w:color="auto"/>
            <w:bottom w:val="none" w:sz="0" w:space="0" w:color="auto"/>
            <w:right w:val="none" w:sz="0" w:space="0" w:color="auto"/>
          </w:divBdr>
        </w:div>
        <w:div w:id="857541509">
          <w:marLeft w:val="480"/>
          <w:marRight w:val="0"/>
          <w:marTop w:val="0"/>
          <w:marBottom w:val="0"/>
          <w:divBdr>
            <w:top w:val="none" w:sz="0" w:space="0" w:color="auto"/>
            <w:left w:val="none" w:sz="0" w:space="0" w:color="auto"/>
            <w:bottom w:val="none" w:sz="0" w:space="0" w:color="auto"/>
            <w:right w:val="none" w:sz="0" w:space="0" w:color="auto"/>
          </w:divBdr>
        </w:div>
        <w:div w:id="84041009">
          <w:marLeft w:val="480"/>
          <w:marRight w:val="0"/>
          <w:marTop w:val="0"/>
          <w:marBottom w:val="0"/>
          <w:divBdr>
            <w:top w:val="none" w:sz="0" w:space="0" w:color="auto"/>
            <w:left w:val="none" w:sz="0" w:space="0" w:color="auto"/>
            <w:bottom w:val="none" w:sz="0" w:space="0" w:color="auto"/>
            <w:right w:val="none" w:sz="0" w:space="0" w:color="auto"/>
          </w:divBdr>
        </w:div>
        <w:div w:id="895050836">
          <w:marLeft w:val="480"/>
          <w:marRight w:val="0"/>
          <w:marTop w:val="0"/>
          <w:marBottom w:val="0"/>
          <w:divBdr>
            <w:top w:val="none" w:sz="0" w:space="0" w:color="auto"/>
            <w:left w:val="none" w:sz="0" w:space="0" w:color="auto"/>
            <w:bottom w:val="none" w:sz="0" w:space="0" w:color="auto"/>
            <w:right w:val="none" w:sz="0" w:space="0" w:color="auto"/>
          </w:divBdr>
        </w:div>
        <w:div w:id="349524751">
          <w:marLeft w:val="480"/>
          <w:marRight w:val="0"/>
          <w:marTop w:val="0"/>
          <w:marBottom w:val="0"/>
          <w:divBdr>
            <w:top w:val="none" w:sz="0" w:space="0" w:color="auto"/>
            <w:left w:val="none" w:sz="0" w:space="0" w:color="auto"/>
            <w:bottom w:val="none" w:sz="0" w:space="0" w:color="auto"/>
            <w:right w:val="none" w:sz="0" w:space="0" w:color="auto"/>
          </w:divBdr>
        </w:div>
        <w:div w:id="47652498">
          <w:marLeft w:val="480"/>
          <w:marRight w:val="0"/>
          <w:marTop w:val="0"/>
          <w:marBottom w:val="0"/>
          <w:divBdr>
            <w:top w:val="none" w:sz="0" w:space="0" w:color="auto"/>
            <w:left w:val="none" w:sz="0" w:space="0" w:color="auto"/>
            <w:bottom w:val="none" w:sz="0" w:space="0" w:color="auto"/>
            <w:right w:val="none" w:sz="0" w:space="0" w:color="auto"/>
          </w:divBdr>
        </w:div>
        <w:div w:id="1364404312">
          <w:marLeft w:val="480"/>
          <w:marRight w:val="0"/>
          <w:marTop w:val="0"/>
          <w:marBottom w:val="0"/>
          <w:divBdr>
            <w:top w:val="none" w:sz="0" w:space="0" w:color="auto"/>
            <w:left w:val="none" w:sz="0" w:space="0" w:color="auto"/>
            <w:bottom w:val="none" w:sz="0" w:space="0" w:color="auto"/>
            <w:right w:val="none" w:sz="0" w:space="0" w:color="auto"/>
          </w:divBdr>
        </w:div>
        <w:div w:id="1398434834">
          <w:marLeft w:val="480"/>
          <w:marRight w:val="0"/>
          <w:marTop w:val="0"/>
          <w:marBottom w:val="0"/>
          <w:divBdr>
            <w:top w:val="none" w:sz="0" w:space="0" w:color="auto"/>
            <w:left w:val="none" w:sz="0" w:space="0" w:color="auto"/>
            <w:bottom w:val="none" w:sz="0" w:space="0" w:color="auto"/>
            <w:right w:val="none" w:sz="0" w:space="0" w:color="auto"/>
          </w:divBdr>
        </w:div>
        <w:div w:id="314727678">
          <w:marLeft w:val="480"/>
          <w:marRight w:val="0"/>
          <w:marTop w:val="0"/>
          <w:marBottom w:val="0"/>
          <w:divBdr>
            <w:top w:val="none" w:sz="0" w:space="0" w:color="auto"/>
            <w:left w:val="none" w:sz="0" w:space="0" w:color="auto"/>
            <w:bottom w:val="none" w:sz="0" w:space="0" w:color="auto"/>
            <w:right w:val="none" w:sz="0" w:space="0" w:color="auto"/>
          </w:divBdr>
        </w:div>
        <w:div w:id="482620304">
          <w:marLeft w:val="480"/>
          <w:marRight w:val="0"/>
          <w:marTop w:val="0"/>
          <w:marBottom w:val="0"/>
          <w:divBdr>
            <w:top w:val="none" w:sz="0" w:space="0" w:color="auto"/>
            <w:left w:val="none" w:sz="0" w:space="0" w:color="auto"/>
            <w:bottom w:val="none" w:sz="0" w:space="0" w:color="auto"/>
            <w:right w:val="none" w:sz="0" w:space="0" w:color="auto"/>
          </w:divBdr>
        </w:div>
        <w:div w:id="1122847802">
          <w:marLeft w:val="480"/>
          <w:marRight w:val="0"/>
          <w:marTop w:val="0"/>
          <w:marBottom w:val="0"/>
          <w:divBdr>
            <w:top w:val="none" w:sz="0" w:space="0" w:color="auto"/>
            <w:left w:val="none" w:sz="0" w:space="0" w:color="auto"/>
            <w:bottom w:val="none" w:sz="0" w:space="0" w:color="auto"/>
            <w:right w:val="none" w:sz="0" w:space="0" w:color="auto"/>
          </w:divBdr>
        </w:div>
        <w:div w:id="1675301186">
          <w:marLeft w:val="480"/>
          <w:marRight w:val="0"/>
          <w:marTop w:val="0"/>
          <w:marBottom w:val="0"/>
          <w:divBdr>
            <w:top w:val="none" w:sz="0" w:space="0" w:color="auto"/>
            <w:left w:val="none" w:sz="0" w:space="0" w:color="auto"/>
            <w:bottom w:val="none" w:sz="0" w:space="0" w:color="auto"/>
            <w:right w:val="none" w:sz="0" w:space="0" w:color="auto"/>
          </w:divBdr>
        </w:div>
        <w:div w:id="398213332">
          <w:marLeft w:val="480"/>
          <w:marRight w:val="0"/>
          <w:marTop w:val="0"/>
          <w:marBottom w:val="0"/>
          <w:divBdr>
            <w:top w:val="none" w:sz="0" w:space="0" w:color="auto"/>
            <w:left w:val="none" w:sz="0" w:space="0" w:color="auto"/>
            <w:bottom w:val="none" w:sz="0" w:space="0" w:color="auto"/>
            <w:right w:val="none" w:sz="0" w:space="0" w:color="auto"/>
          </w:divBdr>
        </w:div>
      </w:divsChild>
    </w:div>
    <w:div w:id="321392977">
      <w:bodyDiv w:val="1"/>
      <w:marLeft w:val="0"/>
      <w:marRight w:val="0"/>
      <w:marTop w:val="0"/>
      <w:marBottom w:val="0"/>
      <w:divBdr>
        <w:top w:val="none" w:sz="0" w:space="0" w:color="auto"/>
        <w:left w:val="none" w:sz="0" w:space="0" w:color="auto"/>
        <w:bottom w:val="none" w:sz="0" w:space="0" w:color="auto"/>
        <w:right w:val="none" w:sz="0" w:space="0" w:color="auto"/>
      </w:divBdr>
    </w:div>
    <w:div w:id="325481361">
      <w:bodyDiv w:val="1"/>
      <w:marLeft w:val="0"/>
      <w:marRight w:val="0"/>
      <w:marTop w:val="0"/>
      <w:marBottom w:val="0"/>
      <w:divBdr>
        <w:top w:val="none" w:sz="0" w:space="0" w:color="auto"/>
        <w:left w:val="none" w:sz="0" w:space="0" w:color="auto"/>
        <w:bottom w:val="none" w:sz="0" w:space="0" w:color="auto"/>
        <w:right w:val="none" w:sz="0" w:space="0" w:color="auto"/>
      </w:divBdr>
    </w:div>
    <w:div w:id="328826346">
      <w:bodyDiv w:val="1"/>
      <w:marLeft w:val="0"/>
      <w:marRight w:val="0"/>
      <w:marTop w:val="0"/>
      <w:marBottom w:val="0"/>
      <w:divBdr>
        <w:top w:val="none" w:sz="0" w:space="0" w:color="auto"/>
        <w:left w:val="none" w:sz="0" w:space="0" w:color="auto"/>
        <w:bottom w:val="none" w:sz="0" w:space="0" w:color="auto"/>
        <w:right w:val="none" w:sz="0" w:space="0" w:color="auto"/>
      </w:divBdr>
    </w:div>
    <w:div w:id="329260233">
      <w:bodyDiv w:val="1"/>
      <w:marLeft w:val="0"/>
      <w:marRight w:val="0"/>
      <w:marTop w:val="0"/>
      <w:marBottom w:val="0"/>
      <w:divBdr>
        <w:top w:val="none" w:sz="0" w:space="0" w:color="auto"/>
        <w:left w:val="none" w:sz="0" w:space="0" w:color="auto"/>
        <w:bottom w:val="none" w:sz="0" w:space="0" w:color="auto"/>
        <w:right w:val="none" w:sz="0" w:space="0" w:color="auto"/>
      </w:divBdr>
    </w:div>
    <w:div w:id="330135604">
      <w:bodyDiv w:val="1"/>
      <w:marLeft w:val="0"/>
      <w:marRight w:val="0"/>
      <w:marTop w:val="0"/>
      <w:marBottom w:val="0"/>
      <w:divBdr>
        <w:top w:val="none" w:sz="0" w:space="0" w:color="auto"/>
        <w:left w:val="none" w:sz="0" w:space="0" w:color="auto"/>
        <w:bottom w:val="none" w:sz="0" w:space="0" w:color="auto"/>
        <w:right w:val="none" w:sz="0" w:space="0" w:color="auto"/>
      </w:divBdr>
    </w:div>
    <w:div w:id="331833218">
      <w:bodyDiv w:val="1"/>
      <w:marLeft w:val="0"/>
      <w:marRight w:val="0"/>
      <w:marTop w:val="0"/>
      <w:marBottom w:val="0"/>
      <w:divBdr>
        <w:top w:val="none" w:sz="0" w:space="0" w:color="auto"/>
        <w:left w:val="none" w:sz="0" w:space="0" w:color="auto"/>
        <w:bottom w:val="none" w:sz="0" w:space="0" w:color="auto"/>
        <w:right w:val="none" w:sz="0" w:space="0" w:color="auto"/>
      </w:divBdr>
    </w:div>
    <w:div w:id="333995759">
      <w:bodyDiv w:val="1"/>
      <w:marLeft w:val="0"/>
      <w:marRight w:val="0"/>
      <w:marTop w:val="0"/>
      <w:marBottom w:val="0"/>
      <w:divBdr>
        <w:top w:val="none" w:sz="0" w:space="0" w:color="auto"/>
        <w:left w:val="none" w:sz="0" w:space="0" w:color="auto"/>
        <w:bottom w:val="none" w:sz="0" w:space="0" w:color="auto"/>
        <w:right w:val="none" w:sz="0" w:space="0" w:color="auto"/>
      </w:divBdr>
    </w:div>
    <w:div w:id="335034178">
      <w:bodyDiv w:val="1"/>
      <w:marLeft w:val="0"/>
      <w:marRight w:val="0"/>
      <w:marTop w:val="0"/>
      <w:marBottom w:val="0"/>
      <w:divBdr>
        <w:top w:val="none" w:sz="0" w:space="0" w:color="auto"/>
        <w:left w:val="none" w:sz="0" w:space="0" w:color="auto"/>
        <w:bottom w:val="none" w:sz="0" w:space="0" w:color="auto"/>
        <w:right w:val="none" w:sz="0" w:space="0" w:color="auto"/>
      </w:divBdr>
    </w:div>
    <w:div w:id="337929253">
      <w:bodyDiv w:val="1"/>
      <w:marLeft w:val="0"/>
      <w:marRight w:val="0"/>
      <w:marTop w:val="0"/>
      <w:marBottom w:val="0"/>
      <w:divBdr>
        <w:top w:val="none" w:sz="0" w:space="0" w:color="auto"/>
        <w:left w:val="none" w:sz="0" w:space="0" w:color="auto"/>
        <w:bottom w:val="none" w:sz="0" w:space="0" w:color="auto"/>
        <w:right w:val="none" w:sz="0" w:space="0" w:color="auto"/>
      </w:divBdr>
    </w:div>
    <w:div w:id="339090685">
      <w:bodyDiv w:val="1"/>
      <w:marLeft w:val="0"/>
      <w:marRight w:val="0"/>
      <w:marTop w:val="0"/>
      <w:marBottom w:val="0"/>
      <w:divBdr>
        <w:top w:val="none" w:sz="0" w:space="0" w:color="auto"/>
        <w:left w:val="none" w:sz="0" w:space="0" w:color="auto"/>
        <w:bottom w:val="none" w:sz="0" w:space="0" w:color="auto"/>
        <w:right w:val="none" w:sz="0" w:space="0" w:color="auto"/>
      </w:divBdr>
    </w:div>
    <w:div w:id="340475813">
      <w:bodyDiv w:val="1"/>
      <w:marLeft w:val="0"/>
      <w:marRight w:val="0"/>
      <w:marTop w:val="0"/>
      <w:marBottom w:val="0"/>
      <w:divBdr>
        <w:top w:val="none" w:sz="0" w:space="0" w:color="auto"/>
        <w:left w:val="none" w:sz="0" w:space="0" w:color="auto"/>
        <w:bottom w:val="none" w:sz="0" w:space="0" w:color="auto"/>
        <w:right w:val="none" w:sz="0" w:space="0" w:color="auto"/>
      </w:divBdr>
    </w:div>
    <w:div w:id="344284077">
      <w:bodyDiv w:val="1"/>
      <w:marLeft w:val="0"/>
      <w:marRight w:val="0"/>
      <w:marTop w:val="0"/>
      <w:marBottom w:val="0"/>
      <w:divBdr>
        <w:top w:val="none" w:sz="0" w:space="0" w:color="auto"/>
        <w:left w:val="none" w:sz="0" w:space="0" w:color="auto"/>
        <w:bottom w:val="none" w:sz="0" w:space="0" w:color="auto"/>
        <w:right w:val="none" w:sz="0" w:space="0" w:color="auto"/>
      </w:divBdr>
    </w:div>
    <w:div w:id="344793008">
      <w:bodyDiv w:val="1"/>
      <w:marLeft w:val="0"/>
      <w:marRight w:val="0"/>
      <w:marTop w:val="0"/>
      <w:marBottom w:val="0"/>
      <w:divBdr>
        <w:top w:val="none" w:sz="0" w:space="0" w:color="auto"/>
        <w:left w:val="none" w:sz="0" w:space="0" w:color="auto"/>
        <w:bottom w:val="none" w:sz="0" w:space="0" w:color="auto"/>
        <w:right w:val="none" w:sz="0" w:space="0" w:color="auto"/>
      </w:divBdr>
    </w:div>
    <w:div w:id="347872776">
      <w:bodyDiv w:val="1"/>
      <w:marLeft w:val="0"/>
      <w:marRight w:val="0"/>
      <w:marTop w:val="0"/>
      <w:marBottom w:val="0"/>
      <w:divBdr>
        <w:top w:val="none" w:sz="0" w:space="0" w:color="auto"/>
        <w:left w:val="none" w:sz="0" w:space="0" w:color="auto"/>
        <w:bottom w:val="none" w:sz="0" w:space="0" w:color="auto"/>
        <w:right w:val="none" w:sz="0" w:space="0" w:color="auto"/>
      </w:divBdr>
    </w:div>
    <w:div w:id="349380803">
      <w:bodyDiv w:val="1"/>
      <w:marLeft w:val="0"/>
      <w:marRight w:val="0"/>
      <w:marTop w:val="0"/>
      <w:marBottom w:val="0"/>
      <w:divBdr>
        <w:top w:val="none" w:sz="0" w:space="0" w:color="auto"/>
        <w:left w:val="none" w:sz="0" w:space="0" w:color="auto"/>
        <w:bottom w:val="none" w:sz="0" w:space="0" w:color="auto"/>
        <w:right w:val="none" w:sz="0" w:space="0" w:color="auto"/>
      </w:divBdr>
    </w:div>
    <w:div w:id="352615509">
      <w:bodyDiv w:val="1"/>
      <w:marLeft w:val="0"/>
      <w:marRight w:val="0"/>
      <w:marTop w:val="0"/>
      <w:marBottom w:val="0"/>
      <w:divBdr>
        <w:top w:val="none" w:sz="0" w:space="0" w:color="auto"/>
        <w:left w:val="none" w:sz="0" w:space="0" w:color="auto"/>
        <w:bottom w:val="none" w:sz="0" w:space="0" w:color="auto"/>
        <w:right w:val="none" w:sz="0" w:space="0" w:color="auto"/>
      </w:divBdr>
    </w:div>
    <w:div w:id="353577968">
      <w:bodyDiv w:val="1"/>
      <w:marLeft w:val="0"/>
      <w:marRight w:val="0"/>
      <w:marTop w:val="0"/>
      <w:marBottom w:val="0"/>
      <w:divBdr>
        <w:top w:val="none" w:sz="0" w:space="0" w:color="auto"/>
        <w:left w:val="none" w:sz="0" w:space="0" w:color="auto"/>
        <w:bottom w:val="none" w:sz="0" w:space="0" w:color="auto"/>
        <w:right w:val="none" w:sz="0" w:space="0" w:color="auto"/>
      </w:divBdr>
    </w:div>
    <w:div w:id="355079641">
      <w:bodyDiv w:val="1"/>
      <w:marLeft w:val="0"/>
      <w:marRight w:val="0"/>
      <w:marTop w:val="0"/>
      <w:marBottom w:val="0"/>
      <w:divBdr>
        <w:top w:val="none" w:sz="0" w:space="0" w:color="auto"/>
        <w:left w:val="none" w:sz="0" w:space="0" w:color="auto"/>
        <w:bottom w:val="none" w:sz="0" w:space="0" w:color="auto"/>
        <w:right w:val="none" w:sz="0" w:space="0" w:color="auto"/>
      </w:divBdr>
    </w:div>
    <w:div w:id="356082202">
      <w:bodyDiv w:val="1"/>
      <w:marLeft w:val="0"/>
      <w:marRight w:val="0"/>
      <w:marTop w:val="0"/>
      <w:marBottom w:val="0"/>
      <w:divBdr>
        <w:top w:val="none" w:sz="0" w:space="0" w:color="auto"/>
        <w:left w:val="none" w:sz="0" w:space="0" w:color="auto"/>
        <w:bottom w:val="none" w:sz="0" w:space="0" w:color="auto"/>
        <w:right w:val="none" w:sz="0" w:space="0" w:color="auto"/>
      </w:divBdr>
    </w:div>
    <w:div w:id="357005669">
      <w:bodyDiv w:val="1"/>
      <w:marLeft w:val="0"/>
      <w:marRight w:val="0"/>
      <w:marTop w:val="0"/>
      <w:marBottom w:val="0"/>
      <w:divBdr>
        <w:top w:val="none" w:sz="0" w:space="0" w:color="auto"/>
        <w:left w:val="none" w:sz="0" w:space="0" w:color="auto"/>
        <w:bottom w:val="none" w:sz="0" w:space="0" w:color="auto"/>
        <w:right w:val="none" w:sz="0" w:space="0" w:color="auto"/>
      </w:divBdr>
    </w:div>
    <w:div w:id="357046221">
      <w:bodyDiv w:val="1"/>
      <w:marLeft w:val="0"/>
      <w:marRight w:val="0"/>
      <w:marTop w:val="0"/>
      <w:marBottom w:val="0"/>
      <w:divBdr>
        <w:top w:val="none" w:sz="0" w:space="0" w:color="auto"/>
        <w:left w:val="none" w:sz="0" w:space="0" w:color="auto"/>
        <w:bottom w:val="none" w:sz="0" w:space="0" w:color="auto"/>
        <w:right w:val="none" w:sz="0" w:space="0" w:color="auto"/>
      </w:divBdr>
    </w:div>
    <w:div w:id="358436069">
      <w:bodyDiv w:val="1"/>
      <w:marLeft w:val="0"/>
      <w:marRight w:val="0"/>
      <w:marTop w:val="0"/>
      <w:marBottom w:val="0"/>
      <w:divBdr>
        <w:top w:val="none" w:sz="0" w:space="0" w:color="auto"/>
        <w:left w:val="none" w:sz="0" w:space="0" w:color="auto"/>
        <w:bottom w:val="none" w:sz="0" w:space="0" w:color="auto"/>
        <w:right w:val="none" w:sz="0" w:space="0" w:color="auto"/>
      </w:divBdr>
    </w:div>
    <w:div w:id="360596659">
      <w:bodyDiv w:val="1"/>
      <w:marLeft w:val="0"/>
      <w:marRight w:val="0"/>
      <w:marTop w:val="0"/>
      <w:marBottom w:val="0"/>
      <w:divBdr>
        <w:top w:val="none" w:sz="0" w:space="0" w:color="auto"/>
        <w:left w:val="none" w:sz="0" w:space="0" w:color="auto"/>
        <w:bottom w:val="none" w:sz="0" w:space="0" w:color="auto"/>
        <w:right w:val="none" w:sz="0" w:space="0" w:color="auto"/>
      </w:divBdr>
    </w:div>
    <w:div w:id="361634237">
      <w:bodyDiv w:val="1"/>
      <w:marLeft w:val="0"/>
      <w:marRight w:val="0"/>
      <w:marTop w:val="0"/>
      <w:marBottom w:val="0"/>
      <w:divBdr>
        <w:top w:val="none" w:sz="0" w:space="0" w:color="auto"/>
        <w:left w:val="none" w:sz="0" w:space="0" w:color="auto"/>
        <w:bottom w:val="none" w:sz="0" w:space="0" w:color="auto"/>
        <w:right w:val="none" w:sz="0" w:space="0" w:color="auto"/>
      </w:divBdr>
    </w:div>
    <w:div w:id="364529535">
      <w:bodyDiv w:val="1"/>
      <w:marLeft w:val="0"/>
      <w:marRight w:val="0"/>
      <w:marTop w:val="0"/>
      <w:marBottom w:val="0"/>
      <w:divBdr>
        <w:top w:val="none" w:sz="0" w:space="0" w:color="auto"/>
        <w:left w:val="none" w:sz="0" w:space="0" w:color="auto"/>
        <w:bottom w:val="none" w:sz="0" w:space="0" w:color="auto"/>
        <w:right w:val="none" w:sz="0" w:space="0" w:color="auto"/>
      </w:divBdr>
    </w:div>
    <w:div w:id="364715541">
      <w:bodyDiv w:val="1"/>
      <w:marLeft w:val="0"/>
      <w:marRight w:val="0"/>
      <w:marTop w:val="0"/>
      <w:marBottom w:val="0"/>
      <w:divBdr>
        <w:top w:val="none" w:sz="0" w:space="0" w:color="auto"/>
        <w:left w:val="none" w:sz="0" w:space="0" w:color="auto"/>
        <w:bottom w:val="none" w:sz="0" w:space="0" w:color="auto"/>
        <w:right w:val="none" w:sz="0" w:space="0" w:color="auto"/>
      </w:divBdr>
      <w:divsChild>
        <w:div w:id="1673142885">
          <w:marLeft w:val="480"/>
          <w:marRight w:val="0"/>
          <w:marTop w:val="0"/>
          <w:marBottom w:val="0"/>
          <w:divBdr>
            <w:top w:val="none" w:sz="0" w:space="0" w:color="auto"/>
            <w:left w:val="none" w:sz="0" w:space="0" w:color="auto"/>
            <w:bottom w:val="none" w:sz="0" w:space="0" w:color="auto"/>
            <w:right w:val="none" w:sz="0" w:space="0" w:color="auto"/>
          </w:divBdr>
        </w:div>
        <w:div w:id="221912919">
          <w:marLeft w:val="480"/>
          <w:marRight w:val="0"/>
          <w:marTop w:val="0"/>
          <w:marBottom w:val="0"/>
          <w:divBdr>
            <w:top w:val="none" w:sz="0" w:space="0" w:color="auto"/>
            <w:left w:val="none" w:sz="0" w:space="0" w:color="auto"/>
            <w:bottom w:val="none" w:sz="0" w:space="0" w:color="auto"/>
            <w:right w:val="none" w:sz="0" w:space="0" w:color="auto"/>
          </w:divBdr>
        </w:div>
        <w:div w:id="1296716534">
          <w:marLeft w:val="480"/>
          <w:marRight w:val="0"/>
          <w:marTop w:val="0"/>
          <w:marBottom w:val="0"/>
          <w:divBdr>
            <w:top w:val="none" w:sz="0" w:space="0" w:color="auto"/>
            <w:left w:val="none" w:sz="0" w:space="0" w:color="auto"/>
            <w:bottom w:val="none" w:sz="0" w:space="0" w:color="auto"/>
            <w:right w:val="none" w:sz="0" w:space="0" w:color="auto"/>
          </w:divBdr>
        </w:div>
        <w:div w:id="1455562072">
          <w:marLeft w:val="480"/>
          <w:marRight w:val="0"/>
          <w:marTop w:val="0"/>
          <w:marBottom w:val="0"/>
          <w:divBdr>
            <w:top w:val="none" w:sz="0" w:space="0" w:color="auto"/>
            <w:left w:val="none" w:sz="0" w:space="0" w:color="auto"/>
            <w:bottom w:val="none" w:sz="0" w:space="0" w:color="auto"/>
            <w:right w:val="none" w:sz="0" w:space="0" w:color="auto"/>
          </w:divBdr>
        </w:div>
        <w:div w:id="1482891162">
          <w:marLeft w:val="480"/>
          <w:marRight w:val="0"/>
          <w:marTop w:val="0"/>
          <w:marBottom w:val="0"/>
          <w:divBdr>
            <w:top w:val="none" w:sz="0" w:space="0" w:color="auto"/>
            <w:left w:val="none" w:sz="0" w:space="0" w:color="auto"/>
            <w:bottom w:val="none" w:sz="0" w:space="0" w:color="auto"/>
            <w:right w:val="none" w:sz="0" w:space="0" w:color="auto"/>
          </w:divBdr>
        </w:div>
        <w:div w:id="2069646673">
          <w:marLeft w:val="480"/>
          <w:marRight w:val="0"/>
          <w:marTop w:val="0"/>
          <w:marBottom w:val="0"/>
          <w:divBdr>
            <w:top w:val="none" w:sz="0" w:space="0" w:color="auto"/>
            <w:left w:val="none" w:sz="0" w:space="0" w:color="auto"/>
            <w:bottom w:val="none" w:sz="0" w:space="0" w:color="auto"/>
            <w:right w:val="none" w:sz="0" w:space="0" w:color="auto"/>
          </w:divBdr>
        </w:div>
        <w:div w:id="1123572053">
          <w:marLeft w:val="480"/>
          <w:marRight w:val="0"/>
          <w:marTop w:val="0"/>
          <w:marBottom w:val="0"/>
          <w:divBdr>
            <w:top w:val="none" w:sz="0" w:space="0" w:color="auto"/>
            <w:left w:val="none" w:sz="0" w:space="0" w:color="auto"/>
            <w:bottom w:val="none" w:sz="0" w:space="0" w:color="auto"/>
            <w:right w:val="none" w:sz="0" w:space="0" w:color="auto"/>
          </w:divBdr>
        </w:div>
        <w:div w:id="1111824984">
          <w:marLeft w:val="480"/>
          <w:marRight w:val="0"/>
          <w:marTop w:val="0"/>
          <w:marBottom w:val="0"/>
          <w:divBdr>
            <w:top w:val="none" w:sz="0" w:space="0" w:color="auto"/>
            <w:left w:val="none" w:sz="0" w:space="0" w:color="auto"/>
            <w:bottom w:val="none" w:sz="0" w:space="0" w:color="auto"/>
            <w:right w:val="none" w:sz="0" w:space="0" w:color="auto"/>
          </w:divBdr>
        </w:div>
        <w:div w:id="1133524706">
          <w:marLeft w:val="480"/>
          <w:marRight w:val="0"/>
          <w:marTop w:val="0"/>
          <w:marBottom w:val="0"/>
          <w:divBdr>
            <w:top w:val="none" w:sz="0" w:space="0" w:color="auto"/>
            <w:left w:val="none" w:sz="0" w:space="0" w:color="auto"/>
            <w:bottom w:val="none" w:sz="0" w:space="0" w:color="auto"/>
            <w:right w:val="none" w:sz="0" w:space="0" w:color="auto"/>
          </w:divBdr>
        </w:div>
        <w:div w:id="316225297">
          <w:marLeft w:val="480"/>
          <w:marRight w:val="0"/>
          <w:marTop w:val="0"/>
          <w:marBottom w:val="0"/>
          <w:divBdr>
            <w:top w:val="none" w:sz="0" w:space="0" w:color="auto"/>
            <w:left w:val="none" w:sz="0" w:space="0" w:color="auto"/>
            <w:bottom w:val="none" w:sz="0" w:space="0" w:color="auto"/>
            <w:right w:val="none" w:sz="0" w:space="0" w:color="auto"/>
          </w:divBdr>
        </w:div>
        <w:div w:id="777912918">
          <w:marLeft w:val="480"/>
          <w:marRight w:val="0"/>
          <w:marTop w:val="0"/>
          <w:marBottom w:val="0"/>
          <w:divBdr>
            <w:top w:val="none" w:sz="0" w:space="0" w:color="auto"/>
            <w:left w:val="none" w:sz="0" w:space="0" w:color="auto"/>
            <w:bottom w:val="none" w:sz="0" w:space="0" w:color="auto"/>
            <w:right w:val="none" w:sz="0" w:space="0" w:color="auto"/>
          </w:divBdr>
        </w:div>
        <w:div w:id="943459752">
          <w:marLeft w:val="480"/>
          <w:marRight w:val="0"/>
          <w:marTop w:val="0"/>
          <w:marBottom w:val="0"/>
          <w:divBdr>
            <w:top w:val="none" w:sz="0" w:space="0" w:color="auto"/>
            <w:left w:val="none" w:sz="0" w:space="0" w:color="auto"/>
            <w:bottom w:val="none" w:sz="0" w:space="0" w:color="auto"/>
            <w:right w:val="none" w:sz="0" w:space="0" w:color="auto"/>
          </w:divBdr>
        </w:div>
        <w:div w:id="2137680606">
          <w:marLeft w:val="480"/>
          <w:marRight w:val="0"/>
          <w:marTop w:val="0"/>
          <w:marBottom w:val="0"/>
          <w:divBdr>
            <w:top w:val="none" w:sz="0" w:space="0" w:color="auto"/>
            <w:left w:val="none" w:sz="0" w:space="0" w:color="auto"/>
            <w:bottom w:val="none" w:sz="0" w:space="0" w:color="auto"/>
            <w:right w:val="none" w:sz="0" w:space="0" w:color="auto"/>
          </w:divBdr>
        </w:div>
        <w:div w:id="1893036744">
          <w:marLeft w:val="480"/>
          <w:marRight w:val="0"/>
          <w:marTop w:val="0"/>
          <w:marBottom w:val="0"/>
          <w:divBdr>
            <w:top w:val="none" w:sz="0" w:space="0" w:color="auto"/>
            <w:left w:val="none" w:sz="0" w:space="0" w:color="auto"/>
            <w:bottom w:val="none" w:sz="0" w:space="0" w:color="auto"/>
            <w:right w:val="none" w:sz="0" w:space="0" w:color="auto"/>
          </w:divBdr>
        </w:div>
        <w:div w:id="52899895">
          <w:marLeft w:val="480"/>
          <w:marRight w:val="0"/>
          <w:marTop w:val="0"/>
          <w:marBottom w:val="0"/>
          <w:divBdr>
            <w:top w:val="none" w:sz="0" w:space="0" w:color="auto"/>
            <w:left w:val="none" w:sz="0" w:space="0" w:color="auto"/>
            <w:bottom w:val="none" w:sz="0" w:space="0" w:color="auto"/>
            <w:right w:val="none" w:sz="0" w:space="0" w:color="auto"/>
          </w:divBdr>
        </w:div>
        <w:div w:id="978264382">
          <w:marLeft w:val="480"/>
          <w:marRight w:val="0"/>
          <w:marTop w:val="0"/>
          <w:marBottom w:val="0"/>
          <w:divBdr>
            <w:top w:val="none" w:sz="0" w:space="0" w:color="auto"/>
            <w:left w:val="none" w:sz="0" w:space="0" w:color="auto"/>
            <w:bottom w:val="none" w:sz="0" w:space="0" w:color="auto"/>
            <w:right w:val="none" w:sz="0" w:space="0" w:color="auto"/>
          </w:divBdr>
        </w:div>
        <w:div w:id="1349521923">
          <w:marLeft w:val="480"/>
          <w:marRight w:val="0"/>
          <w:marTop w:val="0"/>
          <w:marBottom w:val="0"/>
          <w:divBdr>
            <w:top w:val="none" w:sz="0" w:space="0" w:color="auto"/>
            <w:left w:val="none" w:sz="0" w:space="0" w:color="auto"/>
            <w:bottom w:val="none" w:sz="0" w:space="0" w:color="auto"/>
            <w:right w:val="none" w:sz="0" w:space="0" w:color="auto"/>
          </w:divBdr>
        </w:div>
        <w:div w:id="274411431">
          <w:marLeft w:val="480"/>
          <w:marRight w:val="0"/>
          <w:marTop w:val="0"/>
          <w:marBottom w:val="0"/>
          <w:divBdr>
            <w:top w:val="none" w:sz="0" w:space="0" w:color="auto"/>
            <w:left w:val="none" w:sz="0" w:space="0" w:color="auto"/>
            <w:bottom w:val="none" w:sz="0" w:space="0" w:color="auto"/>
            <w:right w:val="none" w:sz="0" w:space="0" w:color="auto"/>
          </w:divBdr>
        </w:div>
        <w:div w:id="570695694">
          <w:marLeft w:val="480"/>
          <w:marRight w:val="0"/>
          <w:marTop w:val="0"/>
          <w:marBottom w:val="0"/>
          <w:divBdr>
            <w:top w:val="none" w:sz="0" w:space="0" w:color="auto"/>
            <w:left w:val="none" w:sz="0" w:space="0" w:color="auto"/>
            <w:bottom w:val="none" w:sz="0" w:space="0" w:color="auto"/>
            <w:right w:val="none" w:sz="0" w:space="0" w:color="auto"/>
          </w:divBdr>
        </w:div>
        <w:div w:id="1500851302">
          <w:marLeft w:val="480"/>
          <w:marRight w:val="0"/>
          <w:marTop w:val="0"/>
          <w:marBottom w:val="0"/>
          <w:divBdr>
            <w:top w:val="none" w:sz="0" w:space="0" w:color="auto"/>
            <w:left w:val="none" w:sz="0" w:space="0" w:color="auto"/>
            <w:bottom w:val="none" w:sz="0" w:space="0" w:color="auto"/>
            <w:right w:val="none" w:sz="0" w:space="0" w:color="auto"/>
          </w:divBdr>
        </w:div>
        <w:div w:id="1274359099">
          <w:marLeft w:val="480"/>
          <w:marRight w:val="0"/>
          <w:marTop w:val="0"/>
          <w:marBottom w:val="0"/>
          <w:divBdr>
            <w:top w:val="none" w:sz="0" w:space="0" w:color="auto"/>
            <w:left w:val="none" w:sz="0" w:space="0" w:color="auto"/>
            <w:bottom w:val="none" w:sz="0" w:space="0" w:color="auto"/>
            <w:right w:val="none" w:sz="0" w:space="0" w:color="auto"/>
          </w:divBdr>
        </w:div>
        <w:div w:id="1124228127">
          <w:marLeft w:val="480"/>
          <w:marRight w:val="0"/>
          <w:marTop w:val="0"/>
          <w:marBottom w:val="0"/>
          <w:divBdr>
            <w:top w:val="none" w:sz="0" w:space="0" w:color="auto"/>
            <w:left w:val="none" w:sz="0" w:space="0" w:color="auto"/>
            <w:bottom w:val="none" w:sz="0" w:space="0" w:color="auto"/>
            <w:right w:val="none" w:sz="0" w:space="0" w:color="auto"/>
          </w:divBdr>
        </w:div>
        <w:div w:id="873732510">
          <w:marLeft w:val="480"/>
          <w:marRight w:val="0"/>
          <w:marTop w:val="0"/>
          <w:marBottom w:val="0"/>
          <w:divBdr>
            <w:top w:val="none" w:sz="0" w:space="0" w:color="auto"/>
            <w:left w:val="none" w:sz="0" w:space="0" w:color="auto"/>
            <w:bottom w:val="none" w:sz="0" w:space="0" w:color="auto"/>
            <w:right w:val="none" w:sz="0" w:space="0" w:color="auto"/>
          </w:divBdr>
        </w:div>
        <w:div w:id="1153327049">
          <w:marLeft w:val="480"/>
          <w:marRight w:val="0"/>
          <w:marTop w:val="0"/>
          <w:marBottom w:val="0"/>
          <w:divBdr>
            <w:top w:val="none" w:sz="0" w:space="0" w:color="auto"/>
            <w:left w:val="none" w:sz="0" w:space="0" w:color="auto"/>
            <w:bottom w:val="none" w:sz="0" w:space="0" w:color="auto"/>
            <w:right w:val="none" w:sz="0" w:space="0" w:color="auto"/>
          </w:divBdr>
        </w:div>
        <w:div w:id="1324771077">
          <w:marLeft w:val="480"/>
          <w:marRight w:val="0"/>
          <w:marTop w:val="0"/>
          <w:marBottom w:val="0"/>
          <w:divBdr>
            <w:top w:val="none" w:sz="0" w:space="0" w:color="auto"/>
            <w:left w:val="none" w:sz="0" w:space="0" w:color="auto"/>
            <w:bottom w:val="none" w:sz="0" w:space="0" w:color="auto"/>
            <w:right w:val="none" w:sz="0" w:space="0" w:color="auto"/>
          </w:divBdr>
        </w:div>
        <w:div w:id="1299189685">
          <w:marLeft w:val="480"/>
          <w:marRight w:val="0"/>
          <w:marTop w:val="0"/>
          <w:marBottom w:val="0"/>
          <w:divBdr>
            <w:top w:val="none" w:sz="0" w:space="0" w:color="auto"/>
            <w:left w:val="none" w:sz="0" w:space="0" w:color="auto"/>
            <w:bottom w:val="none" w:sz="0" w:space="0" w:color="auto"/>
            <w:right w:val="none" w:sz="0" w:space="0" w:color="auto"/>
          </w:divBdr>
        </w:div>
        <w:div w:id="665985468">
          <w:marLeft w:val="480"/>
          <w:marRight w:val="0"/>
          <w:marTop w:val="0"/>
          <w:marBottom w:val="0"/>
          <w:divBdr>
            <w:top w:val="none" w:sz="0" w:space="0" w:color="auto"/>
            <w:left w:val="none" w:sz="0" w:space="0" w:color="auto"/>
            <w:bottom w:val="none" w:sz="0" w:space="0" w:color="auto"/>
            <w:right w:val="none" w:sz="0" w:space="0" w:color="auto"/>
          </w:divBdr>
        </w:div>
        <w:div w:id="1277952528">
          <w:marLeft w:val="480"/>
          <w:marRight w:val="0"/>
          <w:marTop w:val="0"/>
          <w:marBottom w:val="0"/>
          <w:divBdr>
            <w:top w:val="none" w:sz="0" w:space="0" w:color="auto"/>
            <w:left w:val="none" w:sz="0" w:space="0" w:color="auto"/>
            <w:bottom w:val="none" w:sz="0" w:space="0" w:color="auto"/>
            <w:right w:val="none" w:sz="0" w:space="0" w:color="auto"/>
          </w:divBdr>
        </w:div>
        <w:div w:id="439572764">
          <w:marLeft w:val="480"/>
          <w:marRight w:val="0"/>
          <w:marTop w:val="0"/>
          <w:marBottom w:val="0"/>
          <w:divBdr>
            <w:top w:val="none" w:sz="0" w:space="0" w:color="auto"/>
            <w:left w:val="none" w:sz="0" w:space="0" w:color="auto"/>
            <w:bottom w:val="none" w:sz="0" w:space="0" w:color="auto"/>
            <w:right w:val="none" w:sz="0" w:space="0" w:color="auto"/>
          </w:divBdr>
        </w:div>
        <w:div w:id="804002483">
          <w:marLeft w:val="480"/>
          <w:marRight w:val="0"/>
          <w:marTop w:val="0"/>
          <w:marBottom w:val="0"/>
          <w:divBdr>
            <w:top w:val="none" w:sz="0" w:space="0" w:color="auto"/>
            <w:left w:val="none" w:sz="0" w:space="0" w:color="auto"/>
            <w:bottom w:val="none" w:sz="0" w:space="0" w:color="auto"/>
            <w:right w:val="none" w:sz="0" w:space="0" w:color="auto"/>
          </w:divBdr>
        </w:div>
        <w:div w:id="1612737905">
          <w:marLeft w:val="480"/>
          <w:marRight w:val="0"/>
          <w:marTop w:val="0"/>
          <w:marBottom w:val="0"/>
          <w:divBdr>
            <w:top w:val="none" w:sz="0" w:space="0" w:color="auto"/>
            <w:left w:val="none" w:sz="0" w:space="0" w:color="auto"/>
            <w:bottom w:val="none" w:sz="0" w:space="0" w:color="auto"/>
            <w:right w:val="none" w:sz="0" w:space="0" w:color="auto"/>
          </w:divBdr>
        </w:div>
        <w:div w:id="609359560">
          <w:marLeft w:val="480"/>
          <w:marRight w:val="0"/>
          <w:marTop w:val="0"/>
          <w:marBottom w:val="0"/>
          <w:divBdr>
            <w:top w:val="none" w:sz="0" w:space="0" w:color="auto"/>
            <w:left w:val="none" w:sz="0" w:space="0" w:color="auto"/>
            <w:bottom w:val="none" w:sz="0" w:space="0" w:color="auto"/>
            <w:right w:val="none" w:sz="0" w:space="0" w:color="auto"/>
          </w:divBdr>
        </w:div>
        <w:div w:id="2046056306">
          <w:marLeft w:val="480"/>
          <w:marRight w:val="0"/>
          <w:marTop w:val="0"/>
          <w:marBottom w:val="0"/>
          <w:divBdr>
            <w:top w:val="none" w:sz="0" w:space="0" w:color="auto"/>
            <w:left w:val="none" w:sz="0" w:space="0" w:color="auto"/>
            <w:bottom w:val="none" w:sz="0" w:space="0" w:color="auto"/>
            <w:right w:val="none" w:sz="0" w:space="0" w:color="auto"/>
          </w:divBdr>
        </w:div>
        <w:div w:id="1299460000">
          <w:marLeft w:val="480"/>
          <w:marRight w:val="0"/>
          <w:marTop w:val="0"/>
          <w:marBottom w:val="0"/>
          <w:divBdr>
            <w:top w:val="none" w:sz="0" w:space="0" w:color="auto"/>
            <w:left w:val="none" w:sz="0" w:space="0" w:color="auto"/>
            <w:bottom w:val="none" w:sz="0" w:space="0" w:color="auto"/>
            <w:right w:val="none" w:sz="0" w:space="0" w:color="auto"/>
          </w:divBdr>
        </w:div>
        <w:div w:id="833111325">
          <w:marLeft w:val="480"/>
          <w:marRight w:val="0"/>
          <w:marTop w:val="0"/>
          <w:marBottom w:val="0"/>
          <w:divBdr>
            <w:top w:val="none" w:sz="0" w:space="0" w:color="auto"/>
            <w:left w:val="none" w:sz="0" w:space="0" w:color="auto"/>
            <w:bottom w:val="none" w:sz="0" w:space="0" w:color="auto"/>
            <w:right w:val="none" w:sz="0" w:space="0" w:color="auto"/>
          </w:divBdr>
        </w:div>
        <w:div w:id="51975732">
          <w:marLeft w:val="480"/>
          <w:marRight w:val="0"/>
          <w:marTop w:val="0"/>
          <w:marBottom w:val="0"/>
          <w:divBdr>
            <w:top w:val="none" w:sz="0" w:space="0" w:color="auto"/>
            <w:left w:val="none" w:sz="0" w:space="0" w:color="auto"/>
            <w:bottom w:val="none" w:sz="0" w:space="0" w:color="auto"/>
            <w:right w:val="none" w:sz="0" w:space="0" w:color="auto"/>
          </w:divBdr>
        </w:div>
        <w:div w:id="1547523813">
          <w:marLeft w:val="480"/>
          <w:marRight w:val="0"/>
          <w:marTop w:val="0"/>
          <w:marBottom w:val="0"/>
          <w:divBdr>
            <w:top w:val="none" w:sz="0" w:space="0" w:color="auto"/>
            <w:left w:val="none" w:sz="0" w:space="0" w:color="auto"/>
            <w:bottom w:val="none" w:sz="0" w:space="0" w:color="auto"/>
            <w:right w:val="none" w:sz="0" w:space="0" w:color="auto"/>
          </w:divBdr>
        </w:div>
        <w:div w:id="966164217">
          <w:marLeft w:val="480"/>
          <w:marRight w:val="0"/>
          <w:marTop w:val="0"/>
          <w:marBottom w:val="0"/>
          <w:divBdr>
            <w:top w:val="none" w:sz="0" w:space="0" w:color="auto"/>
            <w:left w:val="none" w:sz="0" w:space="0" w:color="auto"/>
            <w:bottom w:val="none" w:sz="0" w:space="0" w:color="auto"/>
            <w:right w:val="none" w:sz="0" w:space="0" w:color="auto"/>
          </w:divBdr>
        </w:div>
        <w:div w:id="1100486021">
          <w:marLeft w:val="480"/>
          <w:marRight w:val="0"/>
          <w:marTop w:val="0"/>
          <w:marBottom w:val="0"/>
          <w:divBdr>
            <w:top w:val="none" w:sz="0" w:space="0" w:color="auto"/>
            <w:left w:val="none" w:sz="0" w:space="0" w:color="auto"/>
            <w:bottom w:val="none" w:sz="0" w:space="0" w:color="auto"/>
            <w:right w:val="none" w:sz="0" w:space="0" w:color="auto"/>
          </w:divBdr>
        </w:div>
        <w:div w:id="446120738">
          <w:marLeft w:val="480"/>
          <w:marRight w:val="0"/>
          <w:marTop w:val="0"/>
          <w:marBottom w:val="0"/>
          <w:divBdr>
            <w:top w:val="none" w:sz="0" w:space="0" w:color="auto"/>
            <w:left w:val="none" w:sz="0" w:space="0" w:color="auto"/>
            <w:bottom w:val="none" w:sz="0" w:space="0" w:color="auto"/>
            <w:right w:val="none" w:sz="0" w:space="0" w:color="auto"/>
          </w:divBdr>
        </w:div>
        <w:div w:id="224684563">
          <w:marLeft w:val="480"/>
          <w:marRight w:val="0"/>
          <w:marTop w:val="0"/>
          <w:marBottom w:val="0"/>
          <w:divBdr>
            <w:top w:val="none" w:sz="0" w:space="0" w:color="auto"/>
            <w:left w:val="none" w:sz="0" w:space="0" w:color="auto"/>
            <w:bottom w:val="none" w:sz="0" w:space="0" w:color="auto"/>
            <w:right w:val="none" w:sz="0" w:space="0" w:color="auto"/>
          </w:divBdr>
        </w:div>
        <w:div w:id="1943756336">
          <w:marLeft w:val="480"/>
          <w:marRight w:val="0"/>
          <w:marTop w:val="0"/>
          <w:marBottom w:val="0"/>
          <w:divBdr>
            <w:top w:val="none" w:sz="0" w:space="0" w:color="auto"/>
            <w:left w:val="none" w:sz="0" w:space="0" w:color="auto"/>
            <w:bottom w:val="none" w:sz="0" w:space="0" w:color="auto"/>
            <w:right w:val="none" w:sz="0" w:space="0" w:color="auto"/>
          </w:divBdr>
        </w:div>
        <w:div w:id="2037658479">
          <w:marLeft w:val="480"/>
          <w:marRight w:val="0"/>
          <w:marTop w:val="0"/>
          <w:marBottom w:val="0"/>
          <w:divBdr>
            <w:top w:val="none" w:sz="0" w:space="0" w:color="auto"/>
            <w:left w:val="none" w:sz="0" w:space="0" w:color="auto"/>
            <w:bottom w:val="none" w:sz="0" w:space="0" w:color="auto"/>
            <w:right w:val="none" w:sz="0" w:space="0" w:color="auto"/>
          </w:divBdr>
        </w:div>
        <w:div w:id="811139239">
          <w:marLeft w:val="480"/>
          <w:marRight w:val="0"/>
          <w:marTop w:val="0"/>
          <w:marBottom w:val="0"/>
          <w:divBdr>
            <w:top w:val="none" w:sz="0" w:space="0" w:color="auto"/>
            <w:left w:val="none" w:sz="0" w:space="0" w:color="auto"/>
            <w:bottom w:val="none" w:sz="0" w:space="0" w:color="auto"/>
            <w:right w:val="none" w:sz="0" w:space="0" w:color="auto"/>
          </w:divBdr>
        </w:div>
        <w:div w:id="169298581">
          <w:marLeft w:val="480"/>
          <w:marRight w:val="0"/>
          <w:marTop w:val="0"/>
          <w:marBottom w:val="0"/>
          <w:divBdr>
            <w:top w:val="none" w:sz="0" w:space="0" w:color="auto"/>
            <w:left w:val="none" w:sz="0" w:space="0" w:color="auto"/>
            <w:bottom w:val="none" w:sz="0" w:space="0" w:color="auto"/>
            <w:right w:val="none" w:sz="0" w:space="0" w:color="auto"/>
          </w:divBdr>
        </w:div>
        <w:div w:id="1159806389">
          <w:marLeft w:val="480"/>
          <w:marRight w:val="0"/>
          <w:marTop w:val="0"/>
          <w:marBottom w:val="0"/>
          <w:divBdr>
            <w:top w:val="none" w:sz="0" w:space="0" w:color="auto"/>
            <w:left w:val="none" w:sz="0" w:space="0" w:color="auto"/>
            <w:bottom w:val="none" w:sz="0" w:space="0" w:color="auto"/>
            <w:right w:val="none" w:sz="0" w:space="0" w:color="auto"/>
          </w:divBdr>
        </w:div>
        <w:div w:id="1478956571">
          <w:marLeft w:val="480"/>
          <w:marRight w:val="0"/>
          <w:marTop w:val="0"/>
          <w:marBottom w:val="0"/>
          <w:divBdr>
            <w:top w:val="none" w:sz="0" w:space="0" w:color="auto"/>
            <w:left w:val="none" w:sz="0" w:space="0" w:color="auto"/>
            <w:bottom w:val="none" w:sz="0" w:space="0" w:color="auto"/>
            <w:right w:val="none" w:sz="0" w:space="0" w:color="auto"/>
          </w:divBdr>
        </w:div>
        <w:div w:id="668143843">
          <w:marLeft w:val="480"/>
          <w:marRight w:val="0"/>
          <w:marTop w:val="0"/>
          <w:marBottom w:val="0"/>
          <w:divBdr>
            <w:top w:val="none" w:sz="0" w:space="0" w:color="auto"/>
            <w:left w:val="none" w:sz="0" w:space="0" w:color="auto"/>
            <w:bottom w:val="none" w:sz="0" w:space="0" w:color="auto"/>
            <w:right w:val="none" w:sz="0" w:space="0" w:color="auto"/>
          </w:divBdr>
        </w:div>
        <w:div w:id="1931700074">
          <w:marLeft w:val="480"/>
          <w:marRight w:val="0"/>
          <w:marTop w:val="0"/>
          <w:marBottom w:val="0"/>
          <w:divBdr>
            <w:top w:val="none" w:sz="0" w:space="0" w:color="auto"/>
            <w:left w:val="none" w:sz="0" w:space="0" w:color="auto"/>
            <w:bottom w:val="none" w:sz="0" w:space="0" w:color="auto"/>
            <w:right w:val="none" w:sz="0" w:space="0" w:color="auto"/>
          </w:divBdr>
        </w:div>
        <w:div w:id="48581311">
          <w:marLeft w:val="480"/>
          <w:marRight w:val="0"/>
          <w:marTop w:val="0"/>
          <w:marBottom w:val="0"/>
          <w:divBdr>
            <w:top w:val="none" w:sz="0" w:space="0" w:color="auto"/>
            <w:left w:val="none" w:sz="0" w:space="0" w:color="auto"/>
            <w:bottom w:val="none" w:sz="0" w:space="0" w:color="auto"/>
            <w:right w:val="none" w:sz="0" w:space="0" w:color="auto"/>
          </w:divBdr>
        </w:div>
        <w:div w:id="676620937">
          <w:marLeft w:val="480"/>
          <w:marRight w:val="0"/>
          <w:marTop w:val="0"/>
          <w:marBottom w:val="0"/>
          <w:divBdr>
            <w:top w:val="none" w:sz="0" w:space="0" w:color="auto"/>
            <w:left w:val="none" w:sz="0" w:space="0" w:color="auto"/>
            <w:bottom w:val="none" w:sz="0" w:space="0" w:color="auto"/>
            <w:right w:val="none" w:sz="0" w:space="0" w:color="auto"/>
          </w:divBdr>
        </w:div>
        <w:div w:id="823548359">
          <w:marLeft w:val="480"/>
          <w:marRight w:val="0"/>
          <w:marTop w:val="0"/>
          <w:marBottom w:val="0"/>
          <w:divBdr>
            <w:top w:val="none" w:sz="0" w:space="0" w:color="auto"/>
            <w:left w:val="none" w:sz="0" w:space="0" w:color="auto"/>
            <w:bottom w:val="none" w:sz="0" w:space="0" w:color="auto"/>
            <w:right w:val="none" w:sz="0" w:space="0" w:color="auto"/>
          </w:divBdr>
        </w:div>
        <w:div w:id="1058212985">
          <w:marLeft w:val="480"/>
          <w:marRight w:val="0"/>
          <w:marTop w:val="0"/>
          <w:marBottom w:val="0"/>
          <w:divBdr>
            <w:top w:val="none" w:sz="0" w:space="0" w:color="auto"/>
            <w:left w:val="none" w:sz="0" w:space="0" w:color="auto"/>
            <w:bottom w:val="none" w:sz="0" w:space="0" w:color="auto"/>
            <w:right w:val="none" w:sz="0" w:space="0" w:color="auto"/>
          </w:divBdr>
        </w:div>
        <w:div w:id="2076661866">
          <w:marLeft w:val="480"/>
          <w:marRight w:val="0"/>
          <w:marTop w:val="0"/>
          <w:marBottom w:val="0"/>
          <w:divBdr>
            <w:top w:val="none" w:sz="0" w:space="0" w:color="auto"/>
            <w:left w:val="none" w:sz="0" w:space="0" w:color="auto"/>
            <w:bottom w:val="none" w:sz="0" w:space="0" w:color="auto"/>
            <w:right w:val="none" w:sz="0" w:space="0" w:color="auto"/>
          </w:divBdr>
        </w:div>
        <w:div w:id="248389154">
          <w:marLeft w:val="480"/>
          <w:marRight w:val="0"/>
          <w:marTop w:val="0"/>
          <w:marBottom w:val="0"/>
          <w:divBdr>
            <w:top w:val="none" w:sz="0" w:space="0" w:color="auto"/>
            <w:left w:val="none" w:sz="0" w:space="0" w:color="auto"/>
            <w:bottom w:val="none" w:sz="0" w:space="0" w:color="auto"/>
            <w:right w:val="none" w:sz="0" w:space="0" w:color="auto"/>
          </w:divBdr>
        </w:div>
        <w:div w:id="177894756">
          <w:marLeft w:val="480"/>
          <w:marRight w:val="0"/>
          <w:marTop w:val="0"/>
          <w:marBottom w:val="0"/>
          <w:divBdr>
            <w:top w:val="none" w:sz="0" w:space="0" w:color="auto"/>
            <w:left w:val="none" w:sz="0" w:space="0" w:color="auto"/>
            <w:bottom w:val="none" w:sz="0" w:space="0" w:color="auto"/>
            <w:right w:val="none" w:sz="0" w:space="0" w:color="auto"/>
          </w:divBdr>
        </w:div>
        <w:div w:id="583808018">
          <w:marLeft w:val="480"/>
          <w:marRight w:val="0"/>
          <w:marTop w:val="0"/>
          <w:marBottom w:val="0"/>
          <w:divBdr>
            <w:top w:val="none" w:sz="0" w:space="0" w:color="auto"/>
            <w:left w:val="none" w:sz="0" w:space="0" w:color="auto"/>
            <w:bottom w:val="none" w:sz="0" w:space="0" w:color="auto"/>
            <w:right w:val="none" w:sz="0" w:space="0" w:color="auto"/>
          </w:divBdr>
        </w:div>
        <w:div w:id="582960350">
          <w:marLeft w:val="480"/>
          <w:marRight w:val="0"/>
          <w:marTop w:val="0"/>
          <w:marBottom w:val="0"/>
          <w:divBdr>
            <w:top w:val="none" w:sz="0" w:space="0" w:color="auto"/>
            <w:left w:val="none" w:sz="0" w:space="0" w:color="auto"/>
            <w:bottom w:val="none" w:sz="0" w:space="0" w:color="auto"/>
            <w:right w:val="none" w:sz="0" w:space="0" w:color="auto"/>
          </w:divBdr>
        </w:div>
        <w:div w:id="67390495">
          <w:marLeft w:val="480"/>
          <w:marRight w:val="0"/>
          <w:marTop w:val="0"/>
          <w:marBottom w:val="0"/>
          <w:divBdr>
            <w:top w:val="none" w:sz="0" w:space="0" w:color="auto"/>
            <w:left w:val="none" w:sz="0" w:space="0" w:color="auto"/>
            <w:bottom w:val="none" w:sz="0" w:space="0" w:color="auto"/>
            <w:right w:val="none" w:sz="0" w:space="0" w:color="auto"/>
          </w:divBdr>
        </w:div>
        <w:div w:id="1552960103">
          <w:marLeft w:val="480"/>
          <w:marRight w:val="0"/>
          <w:marTop w:val="0"/>
          <w:marBottom w:val="0"/>
          <w:divBdr>
            <w:top w:val="none" w:sz="0" w:space="0" w:color="auto"/>
            <w:left w:val="none" w:sz="0" w:space="0" w:color="auto"/>
            <w:bottom w:val="none" w:sz="0" w:space="0" w:color="auto"/>
            <w:right w:val="none" w:sz="0" w:space="0" w:color="auto"/>
          </w:divBdr>
        </w:div>
        <w:div w:id="1760444615">
          <w:marLeft w:val="480"/>
          <w:marRight w:val="0"/>
          <w:marTop w:val="0"/>
          <w:marBottom w:val="0"/>
          <w:divBdr>
            <w:top w:val="none" w:sz="0" w:space="0" w:color="auto"/>
            <w:left w:val="none" w:sz="0" w:space="0" w:color="auto"/>
            <w:bottom w:val="none" w:sz="0" w:space="0" w:color="auto"/>
            <w:right w:val="none" w:sz="0" w:space="0" w:color="auto"/>
          </w:divBdr>
        </w:div>
        <w:div w:id="556821970">
          <w:marLeft w:val="480"/>
          <w:marRight w:val="0"/>
          <w:marTop w:val="0"/>
          <w:marBottom w:val="0"/>
          <w:divBdr>
            <w:top w:val="none" w:sz="0" w:space="0" w:color="auto"/>
            <w:left w:val="none" w:sz="0" w:space="0" w:color="auto"/>
            <w:bottom w:val="none" w:sz="0" w:space="0" w:color="auto"/>
            <w:right w:val="none" w:sz="0" w:space="0" w:color="auto"/>
          </w:divBdr>
        </w:div>
        <w:div w:id="1162552098">
          <w:marLeft w:val="480"/>
          <w:marRight w:val="0"/>
          <w:marTop w:val="0"/>
          <w:marBottom w:val="0"/>
          <w:divBdr>
            <w:top w:val="none" w:sz="0" w:space="0" w:color="auto"/>
            <w:left w:val="none" w:sz="0" w:space="0" w:color="auto"/>
            <w:bottom w:val="none" w:sz="0" w:space="0" w:color="auto"/>
            <w:right w:val="none" w:sz="0" w:space="0" w:color="auto"/>
          </w:divBdr>
        </w:div>
        <w:div w:id="1449354685">
          <w:marLeft w:val="480"/>
          <w:marRight w:val="0"/>
          <w:marTop w:val="0"/>
          <w:marBottom w:val="0"/>
          <w:divBdr>
            <w:top w:val="none" w:sz="0" w:space="0" w:color="auto"/>
            <w:left w:val="none" w:sz="0" w:space="0" w:color="auto"/>
            <w:bottom w:val="none" w:sz="0" w:space="0" w:color="auto"/>
            <w:right w:val="none" w:sz="0" w:space="0" w:color="auto"/>
          </w:divBdr>
        </w:div>
        <w:div w:id="1014527989">
          <w:marLeft w:val="480"/>
          <w:marRight w:val="0"/>
          <w:marTop w:val="0"/>
          <w:marBottom w:val="0"/>
          <w:divBdr>
            <w:top w:val="none" w:sz="0" w:space="0" w:color="auto"/>
            <w:left w:val="none" w:sz="0" w:space="0" w:color="auto"/>
            <w:bottom w:val="none" w:sz="0" w:space="0" w:color="auto"/>
            <w:right w:val="none" w:sz="0" w:space="0" w:color="auto"/>
          </w:divBdr>
        </w:div>
        <w:div w:id="474295649">
          <w:marLeft w:val="480"/>
          <w:marRight w:val="0"/>
          <w:marTop w:val="0"/>
          <w:marBottom w:val="0"/>
          <w:divBdr>
            <w:top w:val="none" w:sz="0" w:space="0" w:color="auto"/>
            <w:left w:val="none" w:sz="0" w:space="0" w:color="auto"/>
            <w:bottom w:val="none" w:sz="0" w:space="0" w:color="auto"/>
            <w:right w:val="none" w:sz="0" w:space="0" w:color="auto"/>
          </w:divBdr>
        </w:div>
        <w:div w:id="147598690">
          <w:marLeft w:val="480"/>
          <w:marRight w:val="0"/>
          <w:marTop w:val="0"/>
          <w:marBottom w:val="0"/>
          <w:divBdr>
            <w:top w:val="none" w:sz="0" w:space="0" w:color="auto"/>
            <w:left w:val="none" w:sz="0" w:space="0" w:color="auto"/>
            <w:bottom w:val="none" w:sz="0" w:space="0" w:color="auto"/>
            <w:right w:val="none" w:sz="0" w:space="0" w:color="auto"/>
          </w:divBdr>
        </w:div>
        <w:div w:id="190072335">
          <w:marLeft w:val="480"/>
          <w:marRight w:val="0"/>
          <w:marTop w:val="0"/>
          <w:marBottom w:val="0"/>
          <w:divBdr>
            <w:top w:val="none" w:sz="0" w:space="0" w:color="auto"/>
            <w:left w:val="none" w:sz="0" w:space="0" w:color="auto"/>
            <w:bottom w:val="none" w:sz="0" w:space="0" w:color="auto"/>
            <w:right w:val="none" w:sz="0" w:space="0" w:color="auto"/>
          </w:divBdr>
        </w:div>
        <w:div w:id="1083604361">
          <w:marLeft w:val="480"/>
          <w:marRight w:val="0"/>
          <w:marTop w:val="0"/>
          <w:marBottom w:val="0"/>
          <w:divBdr>
            <w:top w:val="none" w:sz="0" w:space="0" w:color="auto"/>
            <w:left w:val="none" w:sz="0" w:space="0" w:color="auto"/>
            <w:bottom w:val="none" w:sz="0" w:space="0" w:color="auto"/>
            <w:right w:val="none" w:sz="0" w:space="0" w:color="auto"/>
          </w:divBdr>
        </w:div>
        <w:div w:id="716393527">
          <w:marLeft w:val="480"/>
          <w:marRight w:val="0"/>
          <w:marTop w:val="0"/>
          <w:marBottom w:val="0"/>
          <w:divBdr>
            <w:top w:val="none" w:sz="0" w:space="0" w:color="auto"/>
            <w:left w:val="none" w:sz="0" w:space="0" w:color="auto"/>
            <w:bottom w:val="none" w:sz="0" w:space="0" w:color="auto"/>
            <w:right w:val="none" w:sz="0" w:space="0" w:color="auto"/>
          </w:divBdr>
        </w:div>
        <w:div w:id="2110738719">
          <w:marLeft w:val="480"/>
          <w:marRight w:val="0"/>
          <w:marTop w:val="0"/>
          <w:marBottom w:val="0"/>
          <w:divBdr>
            <w:top w:val="none" w:sz="0" w:space="0" w:color="auto"/>
            <w:left w:val="none" w:sz="0" w:space="0" w:color="auto"/>
            <w:bottom w:val="none" w:sz="0" w:space="0" w:color="auto"/>
            <w:right w:val="none" w:sz="0" w:space="0" w:color="auto"/>
          </w:divBdr>
        </w:div>
        <w:div w:id="562562348">
          <w:marLeft w:val="480"/>
          <w:marRight w:val="0"/>
          <w:marTop w:val="0"/>
          <w:marBottom w:val="0"/>
          <w:divBdr>
            <w:top w:val="none" w:sz="0" w:space="0" w:color="auto"/>
            <w:left w:val="none" w:sz="0" w:space="0" w:color="auto"/>
            <w:bottom w:val="none" w:sz="0" w:space="0" w:color="auto"/>
            <w:right w:val="none" w:sz="0" w:space="0" w:color="auto"/>
          </w:divBdr>
        </w:div>
        <w:div w:id="27606748">
          <w:marLeft w:val="480"/>
          <w:marRight w:val="0"/>
          <w:marTop w:val="0"/>
          <w:marBottom w:val="0"/>
          <w:divBdr>
            <w:top w:val="none" w:sz="0" w:space="0" w:color="auto"/>
            <w:left w:val="none" w:sz="0" w:space="0" w:color="auto"/>
            <w:bottom w:val="none" w:sz="0" w:space="0" w:color="auto"/>
            <w:right w:val="none" w:sz="0" w:space="0" w:color="auto"/>
          </w:divBdr>
        </w:div>
        <w:div w:id="639699389">
          <w:marLeft w:val="480"/>
          <w:marRight w:val="0"/>
          <w:marTop w:val="0"/>
          <w:marBottom w:val="0"/>
          <w:divBdr>
            <w:top w:val="none" w:sz="0" w:space="0" w:color="auto"/>
            <w:left w:val="none" w:sz="0" w:space="0" w:color="auto"/>
            <w:bottom w:val="none" w:sz="0" w:space="0" w:color="auto"/>
            <w:right w:val="none" w:sz="0" w:space="0" w:color="auto"/>
          </w:divBdr>
        </w:div>
        <w:div w:id="306596528">
          <w:marLeft w:val="480"/>
          <w:marRight w:val="0"/>
          <w:marTop w:val="0"/>
          <w:marBottom w:val="0"/>
          <w:divBdr>
            <w:top w:val="none" w:sz="0" w:space="0" w:color="auto"/>
            <w:left w:val="none" w:sz="0" w:space="0" w:color="auto"/>
            <w:bottom w:val="none" w:sz="0" w:space="0" w:color="auto"/>
            <w:right w:val="none" w:sz="0" w:space="0" w:color="auto"/>
          </w:divBdr>
        </w:div>
        <w:div w:id="1781413255">
          <w:marLeft w:val="480"/>
          <w:marRight w:val="0"/>
          <w:marTop w:val="0"/>
          <w:marBottom w:val="0"/>
          <w:divBdr>
            <w:top w:val="none" w:sz="0" w:space="0" w:color="auto"/>
            <w:left w:val="none" w:sz="0" w:space="0" w:color="auto"/>
            <w:bottom w:val="none" w:sz="0" w:space="0" w:color="auto"/>
            <w:right w:val="none" w:sz="0" w:space="0" w:color="auto"/>
          </w:divBdr>
        </w:div>
        <w:div w:id="530730666">
          <w:marLeft w:val="480"/>
          <w:marRight w:val="0"/>
          <w:marTop w:val="0"/>
          <w:marBottom w:val="0"/>
          <w:divBdr>
            <w:top w:val="none" w:sz="0" w:space="0" w:color="auto"/>
            <w:left w:val="none" w:sz="0" w:space="0" w:color="auto"/>
            <w:bottom w:val="none" w:sz="0" w:space="0" w:color="auto"/>
            <w:right w:val="none" w:sz="0" w:space="0" w:color="auto"/>
          </w:divBdr>
        </w:div>
        <w:div w:id="1845436059">
          <w:marLeft w:val="480"/>
          <w:marRight w:val="0"/>
          <w:marTop w:val="0"/>
          <w:marBottom w:val="0"/>
          <w:divBdr>
            <w:top w:val="none" w:sz="0" w:space="0" w:color="auto"/>
            <w:left w:val="none" w:sz="0" w:space="0" w:color="auto"/>
            <w:bottom w:val="none" w:sz="0" w:space="0" w:color="auto"/>
            <w:right w:val="none" w:sz="0" w:space="0" w:color="auto"/>
          </w:divBdr>
        </w:div>
        <w:div w:id="989360412">
          <w:marLeft w:val="480"/>
          <w:marRight w:val="0"/>
          <w:marTop w:val="0"/>
          <w:marBottom w:val="0"/>
          <w:divBdr>
            <w:top w:val="none" w:sz="0" w:space="0" w:color="auto"/>
            <w:left w:val="none" w:sz="0" w:space="0" w:color="auto"/>
            <w:bottom w:val="none" w:sz="0" w:space="0" w:color="auto"/>
            <w:right w:val="none" w:sz="0" w:space="0" w:color="auto"/>
          </w:divBdr>
        </w:div>
        <w:div w:id="2024673323">
          <w:marLeft w:val="480"/>
          <w:marRight w:val="0"/>
          <w:marTop w:val="0"/>
          <w:marBottom w:val="0"/>
          <w:divBdr>
            <w:top w:val="none" w:sz="0" w:space="0" w:color="auto"/>
            <w:left w:val="none" w:sz="0" w:space="0" w:color="auto"/>
            <w:bottom w:val="none" w:sz="0" w:space="0" w:color="auto"/>
            <w:right w:val="none" w:sz="0" w:space="0" w:color="auto"/>
          </w:divBdr>
        </w:div>
        <w:div w:id="1041593113">
          <w:marLeft w:val="480"/>
          <w:marRight w:val="0"/>
          <w:marTop w:val="0"/>
          <w:marBottom w:val="0"/>
          <w:divBdr>
            <w:top w:val="none" w:sz="0" w:space="0" w:color="auto"/>
            <w:left w:val="none" w:sz="0" w:space="0" w:color="auto"/>
            <w:bottom w:val="none" w:sz="0" w:space="0" w:color="auto"/>
            <w:right w:val="none" w:sz="0" w:space="0" w:color="auto"/>
          </w:divBdr>
        </w:div>
        <w:div w:id="802846535">
          <w:marLeft w:val="480"/>
          <w:marRight w:val="0"/>
          <w:marTop w:val="0"/>
          <w:marBottom w:val="0"/>
          <w:divBdr>
            <w:top w:val="none" w:sz="0" w:space="0" w:color="auto"/>
            <w:left w:val="none" w:sz="0" w:space="0" w:color="auto"/>
            <w:bottom w:val="none" w:sz="0" w:space="0" w:color="auto"/>
            <w:right w:val="none" w:sz="0" w:space="0" w:color="auto"/>
          </w:divBdr>
        </w:div>
        <w:div w:id="2019497227">
          <w:marLeft w:val="480"/>
          <w:marRight w:val="0"/>
          <w:marTop w:val="0"/>
          <w:marBottom w:val="0"/>
          <w:divBdr>
            <w:top w:val="none" w:sz="0" w:space="0" w:color="auto"/>
            <w:left w:val="none" w:sz="0" w:space="0" w:color="auto"/>
            <w:bottom w:val="none" w:sz="0" w:space="0" w:color="auto"/>
            <w:right w:val="none" w:sz="0" w:space="0" w:color="auto"/>
          </w:divBdr>
        </w:div>
        <w:div w:id="1646082827">
          <w:marLeft w:val="480"/>
          <w:marRight w:val="0"/>
          <w:marTop w:val="0"/>
          <w:marBottom w:val="0"/>
          <w:divBdr>
            <w:top w:val="none" w:sz="0" w:space="0" w:color="auto"/>
            <w:left w:val="none" w:sz="0" w:space="0" w:color="auto"/>
            <w:bottom w:val="none" w:sz="0" w:space="0" w:color="auto"/>
            <w:right w:val="none" w:sz="0" w:space="0" w:color="auto"/>
          </w:divBdr>
        </w:div>
        <w:div w:id="951329718">
          <w:marLeft w:val="480"/>
          <w:marRight w:val="0"/>
          <w:marTop w:val="0"/>
          <w:marBottom w:val="0"/>
          <w:divBdr>
            <w:top w:val="none" w:sz="0" w:space="0" w:color="auto"/>
            <w:left w:val="none" w:sz="0" w:space="0" w:color="auto"/>
            <w:bottom w:val="none" w:sz="0" w:space="0" w:color="auto"/>
            <w:right w:val="none" w:sz="0" w:space="0" w:color="auto"/>
          </w:divBdr>
        </w:div>
        <w:div w:id="450902916">
          <w:marLeft w:val="480"/>
          <w:marRight w:val="0"/>
          <w:marTop w:val="0"/>
          <w:marBottom w:val="0"/>
          <w:divBdr>
            <w:top w:val="none" w:sz="0" w:space="0" w:color="auto"/>
            <w:left w:val="none" w:sz="0" w:space="0" w:color="auto"/>
            <w:bottom w:val="none" w:sz="0" w:space="0" w:color="auto"/>
            <w:right w:val="none" w:sz="0" w:space="0" w:color="auto"/>
          </w:divBdr>
        </w:div>
        <w:div w:id="1175876410">
          <w:marLeft w:val="480"/>
          <w:marRight w:val="0"/>
          <w:marTop w:val="0"/>
          <w:marBottom w:val="0"/>
          <w:divBdr>
            <w:top w:val="none" w:sz="0" w:space="0" w:color="auto"/>
            <w:left w:val="none" w:sz="0" w:space="0" w:color="auto"/>
            <w:bottom w:val="none" w:sz="0" w:space="0" w:color="auto"/>
            <w:right w:val="none" w:sz="0" w:space="0" w:color="auto"/>
          </w:divBdr>
        </w:div>
        <w:div w:id="653220285">
          <w:marLeft w:val="480"/>
          <w:marRight w:val="0"/>
          <w:marTop w:val="0"/>
          <w:marBottom w:val="0"/>
          <w:divBdr>
            <w:top w:val="none" w:sz="0" w:space="0" w:color="auto"/>
            <w:left w:val="none" w:sz="0" w:space="0" w:color="auto"/>
            <w:bottom w:val="none" w:sz="0" w:space="0" w:color="auto"/>
            <w:right w:val="none" w:sz="0" w:space="0" w:color="auto"/>
          </w:divBdr>
        </w:div>
        <w:div w:id="1075012952">
          <w:marLeft w:val="480"/>
          <w:marRight w:val="0"/>
          <w:marTop w:val="0"/>
          <w:marBottom w:val="0"/>
          <w:divBdr>
            <w:top w:val="none" w:sz="0" w:space="0" w:color="auto"/>
            <w:left w:val="none" w:sz="0" w:space="0" w:color="auto"/>
            <w:bottom w:val="none" w:sz="0" w:space="0" w:color="auto"/>
            <w:right w:val="none" w:sz="0" w:space="0" w:color="auto"/>
          </w:divBdr>
        </w:div>
        <w:div w:id="295257409">
          <w:marLeft w:val="480"/>
          <w:marRight w:val="0"/>
          <w:marTop w:val="0"/>
          <w:marBottom w:val="0"/>
          <w:divBdr>
            <w:top w:val="none" w:sz="0" w:space="0" w:color="auto"/>
            <w:left w:val="none" w:sz="0" w:space="0" w:color="auto"/>
            <w:bottom w:val="none" w:sz="0" w:space="0" w:color="auto"/>
            <w:right w:val="none" w:sz="0" w:space="0" w:color="auto"/>
          </w:divBdr>
        </w:div>
        <w:div w:id="2021663329">
          <w:marLeft w:val="480"/>
          <w:marRight w:val="0"/>
          <w:marTop w:val="0"/>
          <w:marBottom w:val="0"/>
          <w:divBdr>
            <w:top w:val="none" w:sz="0" w:space="0" w:color="auto"/>
            <w:left w:val="none" w:sz="0" w:space="0" w:color="auto"/>
            <w:bottom w:val="none" w:sz="0" w:space="0" w:color="auto"/>
            <w:right w:val="none" w:sz="0" w:space="0" w:color="auto"/>
          </w:divBdr>
        </w:div>
        <w:div w:id="2112896710">
          <w:marLeft w:val="480"/>
          <w:marRight w:val="0"/>
          <w:marTop w:val="0"/>
          <w:marBottom w:val="0"/>
          <w:divBdr>
            <w:top w:val="none" w:sz="0" w:space="0" w:color="auto"/>
            <w:left w:val="none" w:sz="0" w:space="0" w:color="auto"/>
            <w:bottom w:val="none" w:sz="0" w:space="0" w:color="auto"/>
            <w:right w:val="none" w:sz="0" w:space="0" w:color="auto"/>
          </w:divBdr>
        </w:div>
        <w:div w:id="1396976440">
          <w:marLeft w:val="480"/>
          <w:marRight w:val="0"/>
          <w:marTop w:val="0"/>
          <w:marBottom w:val="0"/>
          <w:divBdr>
            <w:top w:val="none" w:sz="0" w:space="0" w:color="auto"/>
            <w:left w:val="none" w:sz="0" w:space="0" w:color="auto"/>
            <w:bottom w:val="none" w:sz="0" w:space="0" w:color="auto"/>
            <w:right w:val="none" w:sz="0" w:space="0" w:color="auto"/>
          </w:divBdr>
        </w:div>
        <w:div w:id="475150807">
          <w:marLeft w:val="480"/>
          <w:marRight w:val="0"/>
          <w:marTop w:val="0"/>
          <w:marBottom w:val="0"/>
          <w:divBdr>
            <w:top w:val="none" w:sz="0" w:space="0" w:color="auto"/>
            <w:left w:val="none" w:sz="0" w:space="0" w:color="auto"/>
            <w:bottom w:val="none" w:sz="0" w:space="0" w:color="auto"/>
            <w:right w:val="none" w:sz="0" w:space="0" w:color="auto"/>
          </w:divBdr>
        </w:div>
        <w:div w:id="150802335">
          <w:marLeft w:val="480"/>
          <w:marRight w:val="0"/>
          <w:marTop w:val="0"/>
          <w:marBottom w:val="0"/>
          <w:divBdr>
            <w:top w:val="none" w:sz="0" w:space="0" w:color="auto"/>
            <w:left w:val="none" w:sz="0" w:space="0" w:color="auto"/>
            <w:bottom w:val="none" w:sz="0" w:space="0" w:color="auto"/>
            <w:right w:val="none" w:sz="0" w:space="0" w:color="auto"/>
          </w:divBdr>
        </w:div>
        <w:div w:id="1587226250">
          <w:marLeft w:val="480"/>
          <w:marRight w:val="0"/>
          <w:marTop w:val="0"/>
          <w:marBottom w:val="0"/>
          <w:divBdr>
            <w:top w:val="none" w:sz="0" w:space="0" w:color="auto"/>
            <w:left w:val="none" w:sz="0" w:space="0" w:color="auto"/>
            <w:bottom w:val="none" w:sz="0" w:space="0" w:color="auto"/>
            <w:right w:val="none" w:sz="0" w:space="0" w:color="auto"/>
          </w:divBdr>
        </w:div>
      </w:divsChild>
    </w:div>
    <w:div w:id="369307862">
      <w:bodyDiv w:val="1"/>
      <w:marLeft w:val="0"/>
      <w:marRight w:val="0"/>
      <w:marTop w:val="0"/>
      <w:marBottom w:val="0"/>
      <w:divBdr>
        <w:top w:val="none" w:sz="0" w:space="0" w:color="auto"/>
        <w:left w:val="none" w:sz="0" w:space="0" w:color="auto"/>
        <w:bottom w:val="none" w:sz="0" w:space="0" w:color="auto"/>
        <w:right w:val="none" w:sz="0" w:space="0" w:color="auto"/>
      </w:divBdr>
    </w:div>
    <w:div w:id="369840808">
      <w:bodyDiv w:val="1"/>
      <w:marLeft w:val="0"/>
      <w:marRight w:val="0"/>
      <w:marTop w:val="0"/>
      <w:marBottom w:val="0"/>
      <w:divBdr>
        <w:top w:val="none" w:sz="0" w:space="0" w:color="auto"/>
        <w:left w:val="none" w:sz="0" w:space="0" w:color="auto"/>
        <w:bottom w:val="none" w:sz="0" w:space="0" w:color="auto"/>
        <w:right w:val="none" w:sz="0" w:space="0" w:color="auto"/>
      </w:divBdr>
    </w:div>
    <w:div w:id="370350387">
      <w:bodyDiv w:val="1"/>
      <w:marLeft w:val="0"/>
      <w:marRight w:val="0"/>
      <w:marTop w:val="0"/>
      <w:marBottom w:val="0"/>
      <w:divBdr>
        <w:top w:val="none" w:sz="0" w:space="0" w:color="auto"/>
        <w:left w:val="none" w:sz="0" w:space="0" w:color="auto"/>
        <w:bottom w:val="none" w:sz="0" w:space="0" w:color="auto"/>
        <w:right w:val="none" w:sz="0" w:space="0" w:color="auto"/>
      </w:divBdr>
    </w:div>
    <w:div w:id="371003168">
      <w:bodyDiv w:val="1"/>
      <w:marLeft w:val="0"/>
      <w:marRight w:val="0"/>
      <w:marTop w:val="0"/>
      <w:marBottom w:val="0"/>
      <w:divBdr>
        <w:top w:val="none" w:sz="0" w:space="0" w:color="auto"/>
        <w:left w:val="none" w:sz="0" w:space="0" w:color="auto"/>
        <w:bottom w:val="none" w:sz="0" w:space="0" w:color="auto"/>
        <w:right w:val="none" w:sz="0" w:space="0" w:color="auto"/>
      </w:divBdr>
    </w:div>
    <w:div w:id="372850181">
      <w:bodyDiv w:val="1"/>
      <w:marLeft w:val="0"/>
      <w:marRight w:val="0"/>
      <w:marTop w:val="0"/>
      <w:marBottom w:val="0"/>
      <w:divBdr>
        <w:top w:val="none" w:sz="0" w:space="0" w:color="auto"/>
        <w:left w:val="none" w:sz="0" w:space="0" w:color="auto"/>
        <w:bottom w:val="none" w:sz="0" w:space="0" w:color="auto"/>
        <w:right w:val="none" w:sz="0" w:space="0" w:color="auto"/>
      </w:divBdr>
    </w:div>
    <w:div w:id="376245878">
      <w:bodyDiv w:val="1"/>
      <w:marLeft w:val="0"/>
      <w:marRight w:val="0"/>
      <w:marTop w:val="0"/>
      <w:marBottom w:val="0"/>
      <w:divBdr>
        <w:top w:val="none" w:sz="0" w:space="0" w:color="auto"/>
        <w:left w:val="none" w:sz="0" w:space="0" w:color="auto"/>
        <w:bottom w:val="none" w:sz="0" w:space="0" w:color="auto"/>
        <w:right w:val="none" w:sz="0" w:space="0" w:color="auto"/>
      </w:divBdr>
    </w:div>
    <w:div w:id="376315999">
      <w:bodyDiv w:val="1"/>
      <w:marLeft w:val="0"/>
      <w:marRight w:val="0"/>
      <w:marTop w:val="0"/>
      <w:marBottom w:val="0"/>
      <w:divBdr>
        <w:top w:val="none" w:sz="0" w:space="0" w:color="auto"/>
        <w:left w:val="none" w:sz="0" w:space="0" w:color="auto"/>
        <w:bottom w:val="none" w:sz="0" w:space="0" w:color="auto"/>
        <w:right w:val="none" w:sz="0" w:space="0" w:color="auto"/>
      </w:divBdr>
    </w:div>
    <w:div w:id="378631288">
      <w:bodyDiv w:val="1"/>
      <w:marLeft w:val="0"/>
      <w:marRight w:val="0"/>
      <w:marTop w:val="0"/>
      <w:marBottom w:val="0"/>
      <w:divBdr>
        <w:top w:val="none" w:sz="0" w:space="0" w:color="auto"/>
        <w:left w:val="none" w:sz="0" w:space="0" w:color="auto"/>
        <w:bottom w:val="none" w:sz="0" w:space="0" w:color="auto"/>
        <w:right w:val="none" w:sz="0" w:space="0" w:color="auto"/>
      </w:divBdr>
    </w:div>
    <w:div w:id="379011739">
      <w:bodyDiv w:val="1"/>
      <w:marLeft w:val="0"/>
      <w:marRight w:val="0"/>
      <w:marTop w:val="0"/>
      <w:marBottom w:val="0"/>
      <w:divBdr>
        <w:top w:val="none" w:sz="0" w:space="0" w:color="auto"/>
        <w:left w:val="none" w:sz="0" w:space="0" w:color="auto"/>
        <w:bottom w:val="none" w:sz="0" w:space="0" w:color="auto"/>
        <w:right w:val="none" w:sz="0" w:space="0" w:color="auto"/>
      </w:divBdr>
    </w:div>
    <w:div w:id="380982129">
      <w:bodyDiv w:val="1"/>
      <w:marLeft w:val="0"/>
      <w:marRight w:val="0"/>
      <w:marTop w:val="0"/>
      <w:marBottom w:val="0"/>
      <w:divBdr>
        <w:top w:val="none" w:sz="0" w:space="0" w:color="auto"/>
        <w:left w:val="none" w:sz="0" w:space="0" w:color="auto"/>
        <w:bottom w:val="none" w:sz="0" w:space="0" w:color="auto"/>
        <w:right w:val="none" w:sz="0" w:space="0" w:color="auto"/>
      </w:divBdr>
    </w:div>
    <w:div w:id="381176906">
      <w:bodyDiv w:val="1"/>
      <w:marLeft w:val="0"/>
      <w:marRight w:val="0"/>
      <w:marTop w:val="0"/>
      <w:marBottom w:val="0"/>
      <w:divBdr>
        <w:top w:val="none" w:sz="0" w:space="0" w:color="auto"/>
        <w:left w:val="none" w:sz="0" w:space="0" w:color="auto"/>
        <w:bottom w:val="none" w:sz="0" w:space="0" w:color="auto"/>
        <w:right w:val="none" w:sz="0" w:space="0" w:color="auto"/>
      </w:divBdr>
    </w:div>
    <w:div w:id="381253858">
      <w:bodyDiv w:val="1"/>
      <w:marLeft w:val="0"/>
      <w:marRight w:val="0"/>
      <w:marTop w:val="0"/>
      <w:marBottom w:val="0"/>
      <w:divBdr>
        <w:top w:val="none" w:sz="0" w:space="0" w:color="auto"/>
        <w:left w:val="none" w:sz="0" w:space="0" w:color="auto"/>
        <w:bottom w:val="none" w:sz="0" w:space="0" w:color="auto"/>
        <w:right w:val="none" w:sz="0" w:space="0" w:color="auto"/>
      </w:divBdr>
    </w:div>
    <w:div w:id="382103239">
      <w:bodyDiv w:val="1"/>
      <w:marLeft w:val="0"/>
      <w:marRight w:val="0"/>
      <w:marTop w:val="0"/>
      <w:marBottom w:val="0"/>
      <w:divBdr>
        <w:top w:val="none" w:sz="0" w:space="0" w:color="auto"/>
        <w:left w:val="none" w:sz="0" w:space="0" w:color="auto"/>
        <w:bottom w:val="none" w:sz="0" w:space="0" w:color="auto"/>
        <w:right w:val="none" w:sz="0" w:space="0" w:color="auto"/>
      </w:divBdr>
    </w:div>
    <w:div w:id="384640398">
      <w:bodyDiv w:val="1"/>
      <w:marLeft w:val="0"/>
      <w:marRight w:val="0"/>
      <w:marTop w:val="0"/>
      <w:marBottom w:val="0"/>
      <w:divBdr>
        <w:top w:val="none" w:sz="0" w:space="0" w:color="auto"/>
        <w:left w:val="none" w:sz="0" w:space="0" w:color="auto"/>
        <w:bottom w:val="none" w:sz="0" w:space="0" w:color="auto"/>
        <w:right w:val="none" w:sz="0" w:space="0" w:color="auto"/>
      </w:divBdr>
    </w:div>
    <w:div w:id="384721909">
      <w:bodyDiv w:val="1"/>
      <w:marLeft w:val="0"/>
      <w:marRight w:val="0"/>
      <w:marTop w:val="0"/>
      <w:marBottom w:val="0"/>
      <w:divBdr>
        <w:top w:val="none" w:sz="0" w:space="0" w:color="auto"/>
        <w:left w:val="none" w:sz="0" w:space="0" w:color="auto"/>
        <w:bottom w:val="none" w:sz="0" w:space="0" w:color="auto"/>
        <w:right w:val="none" w:sz="0" w:space="0" w:color="auto"/>
      </w:divBdr>
    </w:div>
    <w:div w:id="385225192">
      <w:bodyDiv w:val="1"/>
      <w:marLeft w:val="0"/>
      <w:marRight w:val="0"/>
      <w:marTop w:val="0"/>
      <w:marBottom w:val="0"/>
      <w:divBdr>
        <w:top w:val="none" w:sz="0" w:space="0" w:color="auto"/>
        <w:left w:val="none" w:sz="0" w:space="0" w:color="auto"/>
        <w:bottom w:val="none" w:sz="0" w:space="0" w:color="auto"/>
        <w:right w:val="none" w:sz="0" w:space="0" w:color="auto"/>
      </w:divBdr>
    </w:div>
    <w:div w:id="386102227">
      <w:bodyDiv w:val="1"/>
      <w:marLeft w:val="0"/>
      <w:marRight w:val="0"/>
      <w:marTop w:val="0"/>
      <w:marBottom w:val="0"/>
      <w:divBdr>
        <w:top w:val="none" w:sz="0" w:space="0" w:color="auto"/>
        <w:left w:val="none" w:sz="0" w:space="0" w:color="auto"/>
        <w:bottom w:val="none" w:sz="0" w:space="0" w:color="auto"/>
        <w:right w:val="none" w:sz="0" w:space="0" w:color="auto"/>
      </w:divBdr>
    </w:div>
    <w:div w:id="388456523">
      <w:bodyDiv w:val="1"/>
      <w:marLeft w:val="0"/>
      <w:marRight w:val="0"/>
      <w:marTop w:val="0"/>
      <w:marBottom w:val="0"/>
      <w:divBdr>
        <w:top w:val="none" w:sz="0" w:space="0" w:color="auto"/>
        <w:left w:val="none" w:sz="0" w:space="0" w:color="auto"/>
        <w:bottom w:val="none" w:sz="0" w:space="0" w:color="auto"/>
        <w:right w:val="none" w:sz="0" w:space="0" w:color="auto"/>
      </w:divBdr>
    </w:div>
    <w:div w:id="390423977">
      <w:bodyDiv w:val="1"/>
      <w:marLeft w:val="0"/>
      <w:marRight w:val="0"/>
      <w:marTop w:val="0"/>
      <w:marBottom w:val="0"/>
      <w:divBdr>
        <w:top w:val="none" w:sz="0" w:space="0" w:color="auto"/>
        <w:left w:val="none" w:sz="0" w:space="0" w:color="auto"/>
        <w:bottom w:val="none" w:sz="0" w:space="0" w:color="auto"/>
        <w:right w:val="none" w:sz="0" w:space="0" w:color="auto"/>
      </w:divBdr>
    </w:div>
    <w:div w:id="391512322">
      <w:bodyDiv w:val="1"/>
      <w:marLeft w:val="0"/>
      <w:marRight w:val="0"/>
      <w:marTop w:val="0"/>
      <w:marBottom w:val="0"/>
      <w:divBdr>
        <w:top w:val="none" w:sz="0" w:space="0" w:color="auto"/>
        <w:left w:val="none" w:sz="0" w:space="0" w:color="auto"/>
        <w:bottom w:val="none" w:sz="0" w:space="0" w:color="auto"/>
        <w:right w:val="none" w:sz="0" w:space="0" w:color="auto"/>
      </w:divBdr>
    </w:div>
    <w:div w:id="392193760">
      <w:bodyDiv w:val="1"/>
      <w:marLeft w:val="0"/>
      <w:marRight w:val="0"/>
      <w:marTop w:val="0"/>
      <w:marBottom w:val="0"/>
      <w:divBdr>
        <w:top w:val="none" w:sz="0" w:space="0" w:color="auto"/>
        <w:left w:val="none" w:sz="0" w:space="0" w:color="auto"/>
        <w:bottom w:val="none" w:sz="0" w:space="0" w:color="auto"/>
        <w:right w:val="none" w:sz="0" w:space="0" w:color="auto"/>
      </w:divBdr>
      <w:divsChild>
        <w:div w:id="224680917">
          <w:marLeft w:val="480"/>
          <w:marRight w:val="0"/>
          <w:marTop w:val="0"/>
          <w:marBottom w:val="0"/>
          <w:divBdr>
            <w:top w:val="none" w:sz="0" w:space="0" w:color="auto"/>
            <w:left w:val="none" w:sz="0" w:space="0" w:color="auto"/>
            <w:bottom w:val="none" w:sz="0" w:space="0" w:color="auto"/>
            <w:right w:val="none" w:sz="0" w:space="0" w:color="auto"/>
          </w:divBdr>
        </w:div>
        <w:div w:id="442111034">
          <w:marLeft w:val="480"/>
          <w:marRight w:val="0"/>
          <w:marTop w:val="0"/>
          <w:marBottom w:val="0"/>
          <w:divBdr>
            <w:top w:val="none" w:sz="0" w:space="0" w:color="auto"/>
            <w:left w:val="none" w:sz="0" w:space="0" w:color="auto"/>
            <w:bottom w:val="none" w:sz="0" w:space="0" w:color="auto"/>
            <w:right w:val="none" w:sz="0" w:space="0" w:color="auto"/>
          </w:divBdr>
        </w:div>
        <w:div w:id="2103992615">
          <w:marLeft w:val="480"/>
          <w:marRight w:val="0"/>
          <w:marTop w:val="0"/>
          <w:marBottom w:val="0"/>
          <w:divBdr>
            <w:top w:val="none" w:sz="0" w:space="0" w:color="auto"/>
            <w:left w:val="none" w:sz="0" w:space="0" w:color="auto"/>
            <w:bottom w:val="none" w:sz="0" w:space="0" w:color="auto"/>
            <w:right w:val="none" w:sz="0" w:space="0" w:color="auto"/>
          </w:divBdr>
        </w:div>
        <w:div w:id="1145246337">
          <w:marLeft w:val="480"/>
          <w:marRight w:val="0"/>
          <w:marTop w:val="0"/>
          <w:marBottom w:val="0"/>
          <w:divBdr>
            <w:top w:val="none" w:sz="0" w:space="0" w:color="auto"/>
            <w:left w:val="none" w:sz="0" w:space="0" w:color="auto"/>
            <w:bottom w:val="none" w:sz="0" w:space="0" w:color="auto"/>
            <w:right w:val="none" w:sz="0" w:space="0" w:color="auto"/>
          </w:divBdr>
        </w:div>
        <w:div w:id="1698694513">
          <w:marLeft w:val="480"/>
          <w:marRight w:val="0"/>
          <w:marTop w:val="0"/>
          <w:marBottom w:val="0"/>
          <w:divBdr>
            <w:top w:val="none" w:sz="0" w:space="0" w:color="auto"/>
            <w:left w:val="none" w:sz="0" w:space="0" w:color="auto"/>
            <w:bottom w:val="none" w:sz="0" w:space="0" w:color="auto"/>
            <w:right w:val="none" w:sz="0" w:space="0" w:color="auto"/>
          </w:divBdr>
        </w:div>
        <w:div w:id="1426732949">
          <w:marLeft w:val="480"/>
          <w:marRight w:val="0"/>
          <w:marTop w:val="0"/>
          <w:marBottom w:val="0"/>
          <w:divBdr>
            <w:top w:val="none" w:sz="0" w:space="0" w:color="auto"/>
            <w:left w:val="none" w:sz="0" w:space="0" w:color="auto"/>
            <w:bottom w:val="none" w:sz="0" w:space="0" w:color="auto"/>
            <w:right w:val="none" w:sz="0" w:space="0" w:color="auto"/>
          </w:divBdr>
        </w:div>
        <w:div w:id="1564294711">
          <w:marLeft w:val="480"/>
          <w:marRight w:val="0"/>
          <w:marTop w:val="0"/>
          <w:marBottom w:val="0"/>
          <w:divBdr>
            <w:top w:val="none" w:sz="0" w:space="0" w:color="auto"/>
            <w:left w:val="none" w:sz="0" w:space="0" w:color="auto"/>
            <w:bottom w:val="none" w:sz="0" w:space="0" w:color="auto"/>
            <w:right w:val="none" w:sz="0" w:space="0" w:color="auto"/>
          </w:divBdr>
        </w:div>
        <w:div w:id="1694526475">
          <w:marLeft w:val="480"/>
          <w:marRight w:val="0"/>
          <w:marTop w:val="0"/>
          <w:marBottom w:val="0"/>
          <w:divBdr>
            <w:top w:val="none" w:sz="0" w:space="0" w:color="auto"/>
            <w:left w:val="none" w:sz="0" w:space="0" w:color="auto"/>
            <w:bottom w:val="none" w:sz="0" w:space="0" w:color="auto"/>
            <w:right w:val="none" w:sz="0" w:space="0" w:color="auto"/>
          </w:divBdr>
        </w:div>
        <w:div w:id="177425711">
          <w:marLeft w:val="480"/>
          <w:marRight w:val="0"/>
          <w:marTop w:val="0"/>
          <w:marBottom w:val="0"/>
          <w:divBdr>
            <w:top w:val="none" w:sz="0" w:space="0" w:color="auto"/>
            <w:left w:val="none" w:sz="0" w:space="0" w:color="auto"/>
            <w:bottom w:val="none" w:sz="0" w:space="0" w:color="auto"/>
            <w:right w:val="none" w:sz="0" w:space="0" w:color="auto"/>
          </w:divBdr>
        </w:div>
        <w:div w:id="746464613">
          <w:marLeft w:val="480"/>
          <w:marRight w:val="0"/>
          <w:marTop w:val="0"/>
          <w:marBottom w:val="0"/>
          <w:divBdr>
            <w:top w:val="none" w:sz="0" w:space="0" w:color="auto"/>
            <w:left w:val="none" w:sz="0" w:space="0" w:color="auto"/>
            <w:bottom w:val="none" w:sz="0" w:space="0" w:color="auto"/>
            <w:right w:val="none" w:sz="0" w:space="0" w:color="auto"/>
          </w:divBdr>
        </w:div>
        <w:div w:id="543911952">
          <w:marLeft w:val="480"/>
          <w:marRight w:val="0"/>
          <w:marTop w:val="0"/>
          <w:marBottom w:val="0"/>
          <w:divBdr>
            <w:top w:val="none" w:sz="0" w:space="0" w:color="auto"/>
            <w:left w:val="none" w:sz="0" w:space="0" w:color="auto"/>
            <w:bottom w:val="none" w:sz="0" w:space="0" w:color="auto"/>
            <w:right w:val="none" w:sz="0" w:space="0" w:color="auto"/>
          </w:divBdr>
        </w:div>
        <w:div w:id="804783229">
          <w:marLeft w:val="480"/>
          <w:marRight w:val="0"/>
          <w:marTop w:val="0"/>
          <w:marBottom w:val="0"/>
          <w:divBdr>
            <w:top w:val="none" w:sz="0" w:space="0" w:color="auto"/>
            <w:left w:val="none" w:sz="0" w:space="0" w:color="auto"/>
            <w:bottom w:val="none" w:sz="0" w:space="0" w:color="auto"/>
            <w:right w:val="none" w:sz="0" w:space="0" w:color="auto"/>
          </w:divBdr>
        </w:div>
        <w:div w:id="1085607939">
          <w:marLeft w:val="480"/>
          <w:marRight w:val="0"/>
          <w:marTop w:val="0"/>
          <w:marBottom w:val="0"/>
          <w:divBdr>
            <w:top w:val="none" w:sz="0" w:space="0" w:color="auto"/>
            <w:left w:val="none" w:sz="0" w:space="0" w:color="auto"/>
            <w:bottom w:val="none" w:sz="0" w:space="0" w:color="auto"/>
            <w:right w:val="none" w:sz="0" w:space="0" w:color="auto"/>
          </w:divBdr>
        </w:div>
        <w:div w:id="1639912718">
          <w:marLeft w:val="480"/>
          <w:marRight w:val="0"/>
          <w:marTop w:val="0"/>
          <w:marBottom w:val="0"/>
          <w:divBdr>
            <w:top w:val="none" w:sz="0" w:space="0" w:color="auto"/>
            <w:left w:val="none" w:sz="0" w:space="0" w:color="auto"/>
            <w:bottom w:val="none" w:sz="0" w:space="0" w:color="auto"/>
            <w:right w:val="none" w:sz="0" w:space="0" w:color="auto"/>
          </w:divBdr>
        </w:div>
        <w:div w:id="1146244481">
          <w:marLeft w:val="480"/>
          <w:marRight w:val="0"/>
          <w:marTop w:val="0"/>
          <w:marBottom w:val="0"/>
          <w:divBdr>
            <w:top w:val="none" w:sz="0" w:space="0" w:color="auto"/>
            <w:left w:val="none" w:sz="0" w:space="0" w:color="auto"/>
            <w:bottom w:val="none" w:sz="0" w:space="0" w:color="auto"/>
            <w:right w:val="none" w:sz="0" w:space="0" w:color="auto"/>
          </w:divBdr>
        </w:div>
        <w:div w:id="1617446308">
          <w:marLeft w:val="480"/>
          <w:marRight w:val="0"/>
          <w:marTop w:val="0"/>
          <w:marBottom w:val="0"/>
          <w:divBdr>
            <w:top w:val="none" w:sz="0" w:space="0" w:color="auto"/>
            <w:left w:val="none" w:sz="0" w:space="0" w:color="auto"/>
            <w:bottom w:val="none" w:sz="0" w:space="0" w:color="auto"/>
            <w:right w:val="none" w:sz="0" w:space="0" w:color="auto"/>
          </w:divBdr>
        </w:div>
        <w:div w:id="1279682267">
          <w:marLeft w:val="480"/>
          <w:marRight w:val="0"/>
          <w:marTop w:val="0"/>
          <w:marBottom w:val="0"/>
          <w:divBdr>
            <w:top w:val="none" w:sz="0" w:space="0" w:color="auto"/>
            <w:left w:val="none" w:sz="0" w:space="0" w:color="auto"/>
            <w:bottom w:val="none" w:sz="0" w:space="0" w:color="auto"/>
            <w:right w:val="none" w:sz="0" w:space="0" w:color="auto"/>
          </w:divBdr>
        </w:div>
        <w:div w:id="2008509208">
          <w:marLeft w:val="480"/>
          <w:marRight w:val="0"/>
          <w:marTop w:val="0"/>
          <w:marBottom w:val="0"/>
          <w:divBdr>
            <w:top w:val="none" w:sz="0" w:space="0" w:color="auto"/>
            <w:left w:val="none" w:sz="0" w:space="0" w:color="auto"/>
            <w:bottom w:val="none" w:sz="0" w:space="0" w:color="auto"/>
            <w:right w:val="none" w:sz="0" w:space="0" w:color="auto"/>
          </w:divBdr>
        </w:div>
        <w:div w:id="395595870">
          <w:marLeft w:val="480"/>
          <w:marRight w:val="0"/>
          <w:marTop w:val="0"/>
          <w:marBottom w:val="0"/>
          <w:divBdr>
            <w:top w:val="none" w:sz="0" w:space="0" w:color="auto"/>
            <w:left w:val="none" w:sz="0" w:space="0" w:color="auto"/>
            <w:bottom w:val="none" w:sz="0" w:space="0" w:color="auto"/>
            <w:right w:val="none" w:sz="0" w:space="0" w:color="auto"/>
          </w:divBdr>
        </w:div>
        <w:div w:id="1034966434">
          <w:marLeft w:val="480"/>
          <w:marRight w:val="0"/>
          <w:marTop w:val="0"/>
          <w:marBottom w:val="0"/>
          <w:divBdr>
            <w:top w:val="none" w:sz="0" w:space="0" w:color="auto"/>
            <w:left w:val="none" w:sz="0" w:space="0" w:color="auto"/>
            <w:bottom w:val="none" w:sz="0" w:space="0" w:color="auto"/>
            <w:right w:val="none" w:sz="0" w:space="0" w:color="auto"/>
          </w:divBdr>
        </w:div>
        <w:div w:id="1234464737">
          <w:marLeft w:val="480"/>
          <w:marRight w:val="0"/>
          <w:marTop w:val="0"/>
          <w:marBottom w:val="0"/>
          <w:divBdr>
            <w:top w:val="none" w:sz="0" w:space="0" w:color="auto"/>
            <w:left w:val="none" w:sz="0" w:space="0" w:color="auto"/>
            <w:bottom w:val="none" w:sz="0" w:space="0" w:color="auto"/>
            <w:right w:val="none" w:sz="0" w:space="0" w:color="auto"/>
          </w:divBdr>
        </w:div>
        <w:div w:id="781606957">
          <w:marLeft w:val="480"/>
          <w:marRight w:val="0"/>
          <w:marTop w:val="0"/>
          <w:marBottom w:val="0"/>
          <w:divBdr>
            <w:top w:val="none" w:sz="0" w:space="0" w:color="auto"/>
            <w:left w:val="none" w:sz="0" w:space="0" w:color="auto"/>
            <w:bottom w:val="none" w:sz="0" w:space="0" w:color="auto"/>
            <w:right w:val="none" w:sz="0" w:space="0" w:color="auto"/>
          </w:divBdr>
        </w:div>
        <w:div w:id="1200239026">
          <w:marLeft w:val="480"/>
          <w:marRight w:val="0"/>
          <w:marTop w:val="0"/>
          <w:marBottom w:val="0"/>
          <w:divBdr>
            <w:top w:val="none" w:sz="0" w:space="0" w:color="auto"/>
            <w:left w:val="none" w:sz="0" w:space="0" w:color="auto"/>
            <w:bottom w:val="none" w:sz="0" w:space="0" w:color="auto"/>
            <w:right w:val="none" w:sz="0" w:space="0" w:color="auto"/>
          </w:divBdr>
        </w:div>
        <w:div w:id="545140132">
          <w:marLeft w:val="480"/>
          <w:marRight w:val="0"/>
          <w:marTop w:val="0"/>
          <w:marBottom w:val="0"/>
          <w:divBdr>
            <w:top w:val="none" w:sz="0" w:space="0" w:color="auto"/>
            <w:left w:val="none" w:sz="0" w:space="0" w:color="auto"/>
            <w:bottom w:val="none" w:sz="0" w:space="0" w:color="auto"/>
            <w:right w:val="none" w:sz="0" w:space="0" w:color="auto"/>
          </w:divBdr>
        </w:div>
        <w:div w:id="34933771">
          <w:marLeft w:val="480"/>
          <w:marRight w:val="0"/>
          <w:marTop w:val="0"/>
          <w:marBottom w:val="0"/>
          <w:divBdr>
            <w:top w:val="none" w:sz="0" w:space="0" w:color="auto"/>
            <w:left w:val="none" w:sz="0" w:space="0" w:color="auto"/>
            <w:bottom w:val="none" w:sz="0" w:space="0" w:color="auto"/>
            <w:right w:val="none" w:sz="0" w:space="0" w:color="auto"/>
          </w:divBdr>
        </w:div>
        <w:div w:id="81951879">
          <w:marLeft w:val="480"/>
          <w:marRight w:val="0"/>
          <w:marTop w:val="0"/>
          <w:marBottom w:val="0"/>
          <w:divBdr>
            <w:top w:val="none" w:sz="0" w:space="0" w:color="auto"/>
            <w:left w:val="none" w:sz="0" w:space="0" w:color="auto"/>
            <w:bottom w:val="none" w:sz="0" w:space="0" w:color="auto"/>
            <w:right w:val="none" w:sz="0" w:space="0" w:color="auto"/>
          </w:divBdr>
        </w:div>
        <w:div w:id="1898586287">
          <w:marLeft w:val="480"/>
          <w:marRight w:val="0"/>
          <w:marTop w:val="0"/>
          <w:marBottom w:val="0"/>
          <w:divBdr>
            <w:top w:val="none" w:sz="0" w:space="0" w:color="auto"/>
            <w:left w:val="none" w:sz="0" w:space="0" w:color="auto"/>
            <w:bottom w:val="none" w:sz="0" w:space="0" w:color="auto"/>
            <w:right w:val="none" w:sz="0" w:space="0" w:color="auto"/>
          </w:divBdr>
        </w:div>
        <w:div w:id="1641035110">
          <w:marLeft w:val="480"/>
          <w:marRight w:val="0"/>
          <w:marTop w:val="0"/>
          <w:marBottom w:val="0"/>
          <w:divBdr>
            <w:top w:val="none" w:sz="0" w:space="0" w:color="auto"/>
            <w:left w:val="none" w:sz="0" w:space="0" w:color="auto"/>
            <w:bottom w:val="none" w:sz="0" w:space="0" w:color="auto"/>
            <w:right w:val="none" w:sz="0" w:space="0" w:color="auto"/>
          </w:divBdr>
        </w:div>
        <w:div w:id="793980966">
          <w:marLeft w:val="480"/>
          <w:marRight w:val="0"/>
          <w:marTop w:val="0"/>
          <w:marBottom w:val="0"/>
          <w:divBdr>
            <w:top w:val="none" w:sz="0" w:space="0" w:color="auto"/>
            <w:left w:val="none" w:sz="0" w:space="0" w:color="auto"/>
            <w:bottom w:val="none" w:sz="0" w:space="0" w:color="auto"/>
            <w:right w:val="none" w:sz="0" w:space="0" w:color="auto"/>
          </w:divBdr>
        </w:div>
        <w:div w:id="925572011">
          <w:marLeft w:val="480"/>
          <w:marRight w:val="0"/>
          <w:marTop w:val="0"/>
          <w:marBottom w:val="0"/>
          <w:divBdr>
            <w:top w:val="none" w:sz="0" w:space="0" w:color="auto"/>
            <w:left w:val="none" w:sz="0" w:space="0" w:color="auto"/>
            <w:bottom w:val="none" w:sz="0" w:space="0" w:color="auto"/>
            <w:right w:val="none" w:sz="0" w:space="0" w:color="auto"/>
          </w:divBdr>
        </w:div>
        <w:div w:id="17777193">
          <w:marLeft w:val="480"/>
          <w:marRight w:val="0"/>
          <w:marTop w:val="0"/>
          <w:marBottom w:val="0"/>
          <w:divBdr>
            <w:top w:val="none" w:sz="0" w:space="0" w:color="auto"/>
            <w:left w:val="none" w:sz="0" w:space="0" w:color="auto"/>
            <w:bottom w:val="none" w:sz="0" w:space="0" w:color="auto"/>
            <w:right w:val="none" w:sz="0" w:space="0" w:color="auto"/>
          </w:divBdr>
        </w:div>
        <w:div w:id="734275586">
          <w:marLeft w:val="480"/>
          <w:marRight w:val="0"/>
          <w:marTop w:val="0"/>
          <w:marBottom w:val="0"/>
          <w:divBdr>
            <w:top w:val="none" w:sz="0" w:space="0" w:color="auto"/>
            <w:left w:val="none" w:sz="0" w:space="0" w:color="auto"/>
            <w:bottom w:val="none" w:sz="0" w:space="0" w:color="auto"/>
            <w:right w:val="none" w:sz="0" w:space="0" w:color="auto"/>
          </w:divBdr>
        </w:div>
        <w:div w:id="1783114579">
          <w:marLeft w:val="480"/>
          <w:marRight w:val="0"/>
          <w:marTop w:val="0"/>
          <w:marBottom w:val="0"/>
          <w:divBdr>
            <w:top w:val="none" w:sz="0" w:space="0" w:color="auto"/>
            <w:left w:val="none" w:sz="0" w:space="0" w:color="auto"/>
            <w:bottom w:val="none" w:sz="0" w:space="0" w:color="auto"/>
            <w:right w:val="none" w:sz="0" w:space="0" w:color="auto"/>
          </w:divBdr>
        </w:div>
        <w:div w:id="481896713">
          <w:marLeft w:val="480"/>
          <w:marRight w:val="0"/>
          <w:marTop w:val="0"/>
          <w:marBottom w:val="0"/>
          <w:divBdr>
            <w:top w:val="none" w:sz="0" w:space="0" w:color="auto"/>
            <w:left w:val="none" w:sz="0" w:space="0" w:color="auto"/>
            <w:bottom w:val="none" w:sz="0" w:space="0" w:color="auto"/>
            <w:right w:val="none" w:sz="0" w:space="0" w:color="auto"/>
          </w:divBdr>
        </w:div>
        <w:div w:id="1217355546">
          <w:marLeft w:val="480"/>
          <w:marRight w:val="0"/>
          <w:marTop w:val="0"/>
          <w:marBottom w:val="0"/>
          <w:divBdr>
            <w:top w:val="none" w:sz="0" w:space="0" w:color="auto"/>
            <w:left w:val="none" w:sz="0" w:space="0" w:color="auto"/>
            <w:bottom w:val="none" w:sz="0" w:space="0" w:color="auto"/>
            <w:right w:val="none" w:sz="0" w:space="0" w:color="auto"/>
          </w:divBdr>
        </w:div>
        <w:div w:id="476962">
          <w:marLeft w:val="480"/>
          <w:marRight w:val="0"/>
          <w:marTop w:val="0"/>
          <w:marBottom w:val="0"/>
          <w:divBdr>
            <w:top w:val="none" w:sz="0" w:space="0" w:color="auto"/>
            <w:left w:val="none" w:sz="0" w:space="0" w:color="auto"/>
            <w:bottom w:val="none" w:sz="0" w:space="0" w:color="auto"/>
            <w:right w:val="none" w:sz="0" w:space="0" w:color="auto"/>
          </w:divBdr>
        </w:div>
        <w:div w:id="1961493499">
          <w:marLeft w:val="480"/>
          <w:marRight w:val="0"/>
          <w:marTop w:val="0"/>
          <w:marBottom w:val="0"/>
          <w:divBdr>
            <w:top w:val="none" w:sz="0" w:space="0" w:color="auto"/>
            <w:left w:val="none" w:sz="0" w:space="0" w:color="auto"/>
            <w:bottom w:val="none" w:sz="0" w:space="0" w:color="auto"/>
            <w:right w:val="none" w:sz="0" w:space="0" w:color="auto"/>
          </w:divBdr>
        </w:div>
        <w:div w:id="941762337">
          <w:marLeft w:val="480"/>
          <w:marRight w:val="0"/>
          <w:marTop w:val="0"/>
          <w:marBottom w:val="0"/>
          <w:divBdr>
            <w:top w:val="none" w:sz="0" w:space="0" w:color="auto"/>
            <w:left w:val="none" w:sz="0" w:space="0" w:color="auto"/>
            <w:bottom w:val="none" w:sz="0" w:space="0" w:color="auto"/>
            <w:right w:val="none" w:sz="0" w:space="0" w:color="auto"/>
          </w:divBdr>
        </w:div>
        <w:div w:id="555164558">
          <w:marLeft w:val="480"/>
          <w:marRight w:val="0"/>
          <w:marTop w:val="0"/>
          <w:marBottom w:val="0"/>
          <w:divBdr>
            <w:top w:val="none" w:sz="0" w:space="0" w:color="auto"/>
            <w:left w:val="none" w:sz="0" w:space="0" w:color="auto"/>
            <w:bottom w:val="none" w:sz="0" w:space="0" w:color="auto"/>
            <w:right w:val="none" w:sz="0" w:space="0" w:color="auto"/>
          </w:divBdr>
        </w:div>
        <w:div w:id="400445973">
          <w:marLeft w:val="480"/>
          <w:marRight w:val="0"/>
          <w:marTop w:val="0"/>
          <w:marBottom w:val="0"/>
          <w:divBdr>
            <w:top w:val="none" w:sz="0" w:space="0" w:color="auto"/>
            <w:left w:val="none" w:sz="0" w:space="0" w:color="auto"/>
            <w:bottom w:val="none" w:sz="0" w:space="0" w:color="auto"/>
            <w:right w:val="none" w:sz="0" w:space="0" w:color="auto"/>
          </w:divBdr>
        </w:div>
        <w:div w:id="460226548">
          <w:marLeft w:val="480"/>
          <w:marRight w:val="0"/>
          <w:marTop w:val="0"/>
          <w:marBottom w:val="0"/>
          <w:divBdr>
            <w:top w:val="none" w:sz="0" w:space="0" w:color="auto"/>
            <w:left w:val="none" w:sz="0" w:space="0" w:color="auto"/>
            <w:bottom w:val="none" w:sz="0" w:space="0" w:color="auto"/>
            <w:right w:val="none" w:sz="0" w:space="0" w:color="auto"/>
          </w:divBdr>
        </w:div>
        <w:div w:id="1402411484">
          <w:marLeft w:val="480"/>
          <w:marRight w:val="0"/>
          <w:marTop w:val="0"/>
          <w:marBottom w:val="0"/>
          <w:divBdr>
            <w:top w:val="none" w:sz="0" w:space="0" w:color="auto"/>
            <w:left w:val="none" w:sz="0" w:space="0" w:color="auto"/>
            <w:bottom w:val="none" w:sz="0" w:space="0" w:color="auto"/>
            <w:right w:val="none" w:sz="0" w:space="0" w:color="auto"/>
          </w:divBdr>
        </w:div>
        <w:div w:id="183251580">
          <w:marLeft w:val="480"/>
          <w:marRight w:val="0"/>
          <w:marTop w:val="0"/>
          <w:marBottom w:val="0"/>
          <w:divBdr>
            <w:top w:val="none" w:sz="0" w:space="0" w:color="auto"/>
            <w:left w:val="none" w:sz="0" w:space="0" w:color="auto"/>
            <w:bottom w:val="none" w:sz="0" w:space="0" w:color="auto"/>
            <w:right w:val="none" w:sz="0" w:space="0" w:color="auto"/>
          </w:divBdr>
        </w:div>
        <w:div w:id="1124690305">
          <w:marLeft w:val="480"/>
          <w:marRight w:val="0"/>
          <w:marTop w:val="0"/>
          <w:marBottom w:val="0"/>
          <w:divBdr>
            <w:top w:val="none" w:sz="0" w:space="0" w:color="auto"/>
            <w:left w:val="none" w:sz="0" w:space="0" w:color="auto"/>
            <w:bottom w:val="none" w:sz="0" w:space="0" w:color="auto"/>
            <w:right w:val="none" w:sz="0" w:space="0" w:color="auto"/>
          </w:divBdr>
        </w:div>
        <w:div w:id="290553599">
          <w:marLeft w:val="480"/>
          <w:marRight w:val="0"/>
          <w:marTop w:val="0"/>
          <w:marBottom w:val="0"/>
          <w:divBdr>
            <w:top w:val="none" w:sz="0" w:space="0" w:color="auto"/>
            <w:left w:val="none" w:sz="0" w:space="0" w:color="auto"/>
            <w:bottom w:val="none" w:sz="0" w:space="0" w:color="auto"/>
            <w:right w:val="none" w:sz="0" w:space="0" w:color="auto"/>
          </w:divBdr>
        </w:div>
        <w:div w:id="719985679">
          <w:marLeft w:val="480"/>
          <w:marRight w:val="0"/>
          <w:marTop w:val="0"/>
          <w:marBottom w:val="0"/>
          <w:divBdr>
            <w:top w:val="none" w:sz="0" w:space="0" w:color="auto"/>
            <w:left w:val="none" w:sz="0" w:space="0" w:color="auto"/>
            <w:bottom w:val="none" w:sz="0" w:space="0" w:color="auto"/>
            <w:right w:val="none" w:sz="0" w:space="0" w:color="auto"/>
          </w:divBdr>
        </w:div>
        <w:div w:id="153684879">
          <w:marLeft w:val="480"/>
          <w:marRight w:val="0"/>
          <w:marTop w:val="0"/>
          <w:marBottom w:val="0"/>
          <w:divBdr>
            <w:top w:val="none" w:sz="0" w:space="0" w:color="auto"/>
            <w:left w:val="none" w:sz="0" w:space="0" w:color="auto"/>
            <w:bottom w:val="none" w:sz="0" w:space="0" w:color="auto"/>
            <w:right w:val="none" w:sz="0" w:space="0" w:color="auto"/>
          </w:divBdr>
        </w:div>
        <w:div w:id="1984038232">
          <w:marLeft w:val="480"/>
          <w:marRight w:val="0"/>
          <w:marTop w:val="0"/>
          <w:marBottom w:val="0"/>
          <w:divBdr>
            <w:top w:val="none" w:sz="0" w:space="0" w:color="auto"/>
            <w:left w:val="none" w:sz="0" w:space="0" w:color="auto"/>
            <w:bottom w:val="none" w:sz="0" w:space="0" w:color="auto"/>
            <w:right w:val="none" w:sz="0" w:space="0" w:color="auto"/>
          </w:divBdr>
        </w:div>
        <w:div w:id="241453396">
          <w:marLeft w:val="480"/>
          <w:marRight w:val="0"/>
          <w:marTop w:val="0"/>
          <w:marBottom w:val="0"/>
          <w:divBdr>
            <w:top w:val="none" w:sz="0" w:space="0" w:color="auto"/>
            <w:left w:val="none" w:sz="0" w:space="0" w:color="auto"/>
            <w:bottom w:val="none" w:sz="0" w:space="0" w:color="auto"/>
            <w:right w:val="none" w:sz="0" w:space="0" w:color="auto"/>
          </w:divBdr>
        </w:div>
        <w:div w:id="1142621771">
          <w:marLeft w:val="480"/>
          <w:marRight w:val="0"/>
          <w:marTop w:val="0"/>
          <w:marBottom w:val="0"/>
          <w:divBdr>
            <w:top w:val="none" w:sz="0" w:space="0" w:color="auto"/>
            <w:left w:val="none" w:sz="0" w:space="0" w:color="auto"/>
            <w:bottom w:val="none" w:sz="0" w:space="0" w:color="auto"/>
            <w:right w:val="none" w:sz="0" w:space="0" w:color="auto"/>
          </w:divBdr>
        </w:div>
        <w:div w:id="1679694683">
          <w:marLeft w:val="480"/>
          <w:marRight w:val="0"/>
          <w:marTop w:val="0"/>
          <w:marBottom w:val="0"/>
          <w:divBdr>
            <w:top w:val="none" w:sz="0" w:space="0" w:color="auto"/>
            <w:left w:val="none" w:sz="0" w:space="0" w:color="auto"/>
            <w:bottom w:val="none" w:sz="0" w:space="0" w:color="auto"/>
            <w:right w:val="none" w:sz="0" w:space="0" w:color="auto"/>
          </w:divBdr>
        </w:div>
        <w:div w:id="2064254551">
          <w:marLeft w:val="480"/>
          <w:marRight w:val="0"/>
          <w:marTop w:val="0"/>
          <w:marBottom w:val="0"/>
          <w:divBdr>
            <w:top w:val="none" w:sz="0" w:space="0" w:color="auto"/>
            <w:left w:val="none" w:sz="0" w:space="0" w:color="auto"/>
            <w:bottom w:val="none" w:sz="0" w:space="0" w:color="auto"/>
            <w:right w:val="none" w:sz="0" w:space="0" w:color="auto"/>
          </w:divBdr>
        </w:div>
        <w:div w:id="1121726760">
          <w:marLeft w:val="480"/>
          <w:marRight w:val="0"/>
          <w:marTop w:val="0"/>
          <w:marBottom w:val="0"/>
          <w:divBdr>
            <w:top w:val="none" w:sz="0" w:space="0" w:color="auto"/>
            <w:left w:val="none" w:sz="0" w:space="0" w:color="auto"/>
            <w:bottom w:val="none" w:sz="0" w:space="0" w:color="auto"/>
            <w:right w:val="none" w:sz="0" w:space="0" w:color="auto"/>
          </w:divBdr>
        </w:div>
        <w:div w:id="1663047467">
          <w:marLeft w:val="480"/>
          <w:marRight w:val="0"/>
          <w:marTop w:val="0"/>
          <w:marBottom w:val="0"/>
          <w:divBdr>
            <w:top w:val="none" w:sz="0" w:space="0" w:color="auto"/>
            <w:left w:val="none" w:sz="0" w:space="0" w:color="auto"/>
            <w:bottom w:val="none" w:sz="0" w:space="0" w:color="auto"/>
            <w:right w:val="none" w:sz="0" w:space="0" w:color="auto"/>
          </w:divBdr>
        </w:div>
        <w:div w:id="1277327059">
          <w:marLeft w:val="480"/>
          <w:marRight w:val="0"/>
          <w:marTop w:val="0"/>
          <w:marBottom w:val="0"/>
          <w:divBdr>
            <w:top w:val="none" w:sz="0" w:space="0" w:color="auto"/>
            <w:left w:val="none" w:sz="0" w:space="0" w:color="auto"/>
            <w:bottom w:val="none" w:sz="0" w:space="0" w:color="auto"/>
            <w:right w:val="none" w:sz="0" w:space="0" w:color="auto"/>
          </w:divBdr>
        </w:div>
        <w:div w:id="787744262">
          <w:marLeft w:val="480"/>
          <w:marRight w:val="0"/>
          <w:marTop w:val="0"/>
          <w:marBottom w:val="0"/>
          <w:divBdr>
            <w:top w:val="none" w:sz="0" w:space="0" w:color="auto"/>
            <w:left w:val="none" w:sz="0" w:space="0" w:color="auto"/>
            <w:bottom w:val="none" w:sz="0" w:space="0" w:color="auto"/>
            <w:right w:val="none" w:sz="0" w:space="0" w:color="auto"/>
          </w:divBdr>
        </w:div>
        <w:div w:id="216088353">
          <w:marLeft w:val="480"/>
          <w:marRight w:val="0"/>
          <w:marTop w:val="0"/>
          <w:marBottom w:val="0"/>
          <w:divBdr>
            <w:top w:val="none" w:sz="0" w:space="0" w:color="auto"/>
            <w:left w:val="none" w:sz="0" w:space="0" w:color="auto"/>
            <w:bottom w:val="none" w:sz="0" w:space="0" w:color="auto"/>
            <w:right w:val="none" w:sz="0" w:space="0" w:color="auto"/>
          </w:divBdr>
        </w:div>
        <w:div w:id="1658025225">
          <w:marLeft w:val="480"/>
          <w:marRight w:val="0"/>
          <w:marTop w:val="0"/>
          <w:marBottom w:val="0"/>
          <w:divBdr>
            <w:top w:val="none" w:sz="0" w:space="0" w:color="auto"/>
            <w:left w:val="none" w:sz="0" w:space="0" w:color="auto"/>
            <w:bottom w:val="none" w:sz="0" w:space="0" w:color="auto"/>
            <w:right w:val="none" w:sz="0" w:space="0" w:color="auto"/>
          </w:divBdr>
        </w:div>
        <w:div w:id="1246627">
          <w:marLeft w:val="480"/>
          <w:marRight w:val="0"/>
          <w:marTop w:val="0"/>
          <w:marBottom w:val="0"/>
          <w:divBdr>
            <w:top w:val="none" w:sz="0" w:space="0" w:color="auto"/>
            <w:left w:val="none" w:sz="0" w:space="0" w:color="auto"/>
            <w:bottom w:val="none" w:sz="0" w:space="0" w:color="auto"/>
            <w:right w:val="none" w:sz="0" w:space="0" w:color="auto"/>
          </w:divBdr>
        </w:div>
        <w:div w:id="1515070255">
          <w:marLeft w:val="480"/>
          <w:marRight w:val="0"/>
          <w:marTop w:val="0"/>
          <w:marBottom w:val="0"/>
          <w:divBdr>
            <w:top w:val="none" w:sz="0" w:space="0" w:color="auto"/>
            <w:left w:val="none" w:sz="0" w:space="0" w:color="auto"/>
            <w:bottom w:val="none" w:sz="0" w:space="0" w:color="auto"/>
            <w:right w:val="none" w:sz="0" w:space="0" w:color="auto"/>
          </w:divBdr>
        </w:div>
        <w:div w:id="1225071005">
          <w:marLeft w:val="480"/>
          <w:marRight w:val="0"/>
          <w:marTop w:val="0"/>
          <w:marBottom w:val="0"/>
          <w:divBdr>
            <w:top w:val="none" w:sz="0" w:space="0" w:color="auto"/>
            <w:left w:val="none" w:sz="0" w:space="0" w:color="auto"/>
            <w:bottom w:val="none" w:sz="0" w:space="0" w:color="auto"/>
            <w:right w:val="none" w:sz="0" w:space="0" w:color="auto"/>
          </w:divBdr>
        </w:div>
        <w:div w:id="578441615">
          <w:marLeft w:val="480"/>
          <w:marRight w:val="0"/>
          <w:marTop w:val="0"/>
          <w:marBottom w:val="0"/>
          <w:divBdr>
            <w:top w:val="none" w:sz="0" w:space="0" w:color="auto"/>
            <w:left w:val="none" w:sz="0" w:space="0" w:color="auto"/>
            <w:bottom w:val="none" w:sz="0" w:space="0" w:color="auto"/>
            <w:right w:val="none" w:sz="0" w:space="0" w:color="auto"/>
          </w:divBdr>
        </w:div>
        <w:div w:id="189924317">
          <w:marLeft w:val="480"/>
          <w:marRight w:val="0"/>
          <w:marTop w:val="0"/>
          <w:marBottom w:val="0"/>
          <w:divBdr>
            <w:top w:val="none" w:sz="0" w:space="0" w:color="auto"/>
            <w:left w:val="none" w:sz="0" w:space="0" w:color="auto"/>
            <w:bottom w:val="none" w:sz="0" w:space="0" w:color="auto"/>
            <w:right w:val="none" w:sz="0" w:space="0" w:color="auto"/>
          </w:divBdr>
        </w:div>
        <w:div w:id="1308971703">
          <w:marLeft w:val="480"/>
          <w:marRight w:val="0"/>
          <w:marTop w:val="0"/>
          <w:marBottom w:val="0"/>
          <w:divBdr>
            <w:top w:val="none" w:sz="0" w:space="0" w:color="auto"/>
            <w:left w:val="none" w:sz="0" w:space="0" w:color="auto"/>
            <w:bottom w:val="none" w:sz="0" w:space="0" w:color="auto"/>
            <w:right w:val="none" w:sz="0" w:space="0" w:color="auto"/>
          </w:divBdr>
        </w:div>
        <w:div w:id="1757287288">
          <w:marLeft w:val="480"/>
          <w:marRight w:val="0"/>
          <w:marTop w:val="0"/>
          <w:marBottom w:val="0"/>
          <w:divBdr>
            <w:top w:val="none" w:sz="0" w:space="0" w:color="auto"/>
            <w:left w:val="none" w:sz="0" w:space="0" w:color="auto"/>
            <w:bottom w:val="none" w:sz="0" w:space="0" w:color="auto"/>
            <w:right w:val="none" w:sz="0" w:space="0" w:color="auto"/>
          </w:divBdr>
        </w:div>
        <w:div w:id="2112046930">
          <w:marLeft w:val="480"/>
          <w:marRight w:val="0"/>
          <w:marTop w:val="0"/>
          <w:marBottom w:val="0"/>
          <w:divBdr>
            <w:top w:val="none" w:sz="0" w:space="0" w:color="auto"/>
            <w:left w:val="none" w:sz="0" w:space="0" w:color="auto"/>
            <w:bottom w:val="none" w:sz="0" w:space="0" w:color="auto"/>
            <w:right w:val="none" w:sz="0" w:space="0" w:color="auto"/>
          </w:divBdr>
        </w:div>
        <w:div w:id="979918356">
          <w:marLeft w:val="480"/>
          <w:marRight w:val="0"/>
          <w:marTop w:val="0"/>
          <w:marBottom w:val="0"/>
          <w:divBdr>
            <w:top w:val="none" w:sz="0" w:space="0" w:color="auto"/>
            <w:left w:val="none" w:sz="0" w:space="0" w:color="auto"/>
            <w:bottom w:val="none" w:sz="0" w:space="0" w:color="auto"/>
            <w:right w:val="none" w:sz="0" w:space="0" w:color="auto"/>
          </w:divBdr>
        </w:div>
        <w:div w:id="1445616499">
          <w:marLeft w:val="480"/>
          <w:marRight w:val="0"/>
          <w:marTop w:val="0"/>
          <w:marBottom w:val="0"/>
          <w:divBdr>
            <w:top w:val="none" w:sz="0" w:space="0" w:color="auto"/>
            <w:left w:val="none" w:sz="0" w:space="0" w:color="auto"/>
            <w:bottom w:val="none" w:sz="0" w:space="0" w:color="auto"/>
            <w:right w:val="none" w:sz="0" w:space="0" w:color="auto"/>
          </w:divBdr>
        </w:div>
        <w:div w:id="1959483257">
          <w:marLeft w:val="480"/>
          <w:marRight w:val="0"/>
          <w:marTop w:val="0"/>
          <w:marBottom w:val="0"/>
          <w:divBdr>
            <w:top w:val="none" w:sz="0" w:space="0" w:color="auto"/>
            <w:left w:val="none" w:sz="0" w:space="0" w:color="auto"/>
            <w:bottom w:val="none" w:sz="0" w:space="0" w:color="auto"/>
            <w:right w:val="none" w:sz="0" w:space="0" w:color="auto"/>
          </w:divBdr>
        </w:div>
        <w:div w:id="1357343119">
          <w:marLeft w:val="480"/>
          <w:marRight w:val="0"/>
          <w:marTop w:val="0"/>
          <w:marBottom w:val="0"/>
          <w:divBdr>
            <w:top w:val="none" w:sz="0" w:space="0" w:color="auto"/>
            <w:left w:val="none" w:sz="0" w:space="0" w:color="auto"/>
            <w:bottom w:val="none" w:sz="0" w:space="0" w:color="auto"/>
            <w:right w:val="none" w:sz="0" w:space="0" w:color="auto"/>
          </w:divBdr>
        </w:div>
        <w:div w:id="1242833538">
          <w:marLeft w:val="480"/>
          <w:marRight w:val="0"/>
          <w:marTop w:val="0"/>
          <w:marBottom w:val="0"/>
          <w:divBdr>
            <w:top w:val="none" w:sz="0" w:space="0" w:color="auto"/>
            <w:left w:val="none" w:sz="0" w:space="0" w:color="auto"/>
            <w:bottom w:val="none" w:sz="0" w:space="0" w:color="auto"/>
            <w:right w:val="none" w:sz="0" w:space="0" w:color="auto"/>
          </w:divBdr>
        </w:div>
        <w:div w:id="2006086809">
          <w:marLeft w:val="480"/>
          <w:marRight w:val="0"/>
          <w:marTop w:val="0"/>
          <w:marBottom w:val="0"/>
          <w:divBdr>
            <w:top w:val="none" w:sz="0" w:space="0" w:color="auto"/>
            <w:left w:val="none" w:sz="0" w:space="0" w:color="auto"/>
            <w:bottom w:val="none" w:sz="0" w:space="0" w:color="auto"/>
            <w:right w:val="none" w:sz="0" w:space="0" w:color="auto"/>
          </w:divBdr>
        </w:div>
        <w:div w:id="692413751">
          <w:marLeft w:val="480"/>
          <w:marRight w:val="0"/>
          <w:marTop w:val="0"/>
          <w:marBottom w:val="0"/>
          <w:divBdr>
            <w:top w:val="none" w:sz="0" w:space="0" w:color="auto"/>
            <w:left w:val="none" w:sz="0" w:space="0" w:color="auto"/>
            <w:bottom w:val="none" w:sz="0" w:space="0" w:color="auto"/>
            <w:right w:val="none" w:sz="0" w:space="0" w:color="auto"/>
          </w:divBdr>
        </w:div>
        <w:div w:id="207423746">
          <w:marLeft w:val="480"/>
          <w:marRight w:val="0"/>
          <w:marTop w:val="0"/>
          <w:marBottom w:val="0"/>
          <w:divBdr>
            <w:top w:val="none" w:sz="0" w:space="0" w:color="auto"/>
            <w:left w:val="none" w:sz="0" w:space="0" w:color="auto"/>
            <w:bottom w:val="none" w:sz="0" w:space="0" w:color="auto"/>
            <w:right w:val="none" w:sz="0" w:space="0" w:color="auto"/>
          </w:divBdr>
        </w:div>
        <w:div w:id="610405880">
          <w:marLeft w:val="480"/>
          <w:marRight w:val="0"/>
          <w:marTop w:val="0"/>
          <w:marBottom w:val="0"/>
          <w:divBdr>
            <w:top w:val="none" w:sz="0" w:space="0" w:color="auto"/>
            <w:left w:val="none" w:sz="0" w:space="0" w:color="auto"/>
            <w:bottom w:val="none" w:sz="0" w:space="0" w:color="auto"/>
            <w:right w:val="none" w:sz="0" w:space="0" w:color="auto"/>
          </w:divBdr>
        </w:div>
        <w:div w:id="1809322068">
          <w:marLeft w:val="480"/>
          <w:marRight w:val="0"/>
          <w:marTop w:val="0"/>
          <w:marBottom w:val="0"/>
          <w:divBdr>
            <w:top w:val="none" w:sz="0" w:space="0" w:color="auto"/>
            <w:left w:val="none" w:sz="0" w:space="0" w:color="auto"/>
            <w:bottom w:val="none" w:sz="0" w:space="0" w:color="auto"/>
            <w:right w:val="none" w:sz="0" w:space="0" w:color="auto"/>
          </w:divBdr>
        </w:div>
        <w:div w:id="36004379">
          <w:marLeft w:val="480"/>
          <w:marRight w:val="0"/>
          <w:marTop w:val="0"/>
          <w:marBottom w:val="0"/>
          <w:divBdr>
            <w:top w:val="none" w:sz="0" w:space="0" w:color="auto"/>
            <w:left w:val="none" w:sz="0" w:space="0" w:color="auto"/>
            <w:bottom w:val="none" w:sz="0" w:space="0" w:color="auto"/>
            <w:right w:val="none" w:sz="0" w:space="0" w:color="auto"/>
          </w:divBdr>
        </w:div>
        <w:div w:id="1308822734">
          <w:marLeft w:val="480"/>
          <w:marRight w:val="0"/>
          <w:marTop w:val="0"/>
          <w:marBottom w:val="0"/>
          <w:divBdr>
            <w:top w:val="none" w:sz="0" w:space="0" w:color="auto"/>
            <w:left w:val="none" w:sz="0" w:space="0" w:color="auto"/>
            <w:bottom w:val="none" w:sz="0" w:space="0" w:color="auto"/>
            <w:right w:val="none" w:sz="0" w:space="0" w:color="auto"/>
          </w:divBdr>
        </w:div>
        <w:div w:id="1085034444">
          <w:marLeft w:val="480"/>
          <w:marRight w:val="0"/>
          <w:marTop w:val="0"/>
          <w:marBottom w:val="0"/>
          <w:divBdr>
            <w:top w:val="none" w:sz="0" w:space="0" w:color="auto"/>
            <w:left w:val="none" w:sz="0" w:space="0" w:color="auto"/>
            <w:bottom w:val="none" w:sz="0" w:space="0" w:color="auto"/>
            <w:right w:val="none" w:sz="0" w:space="0" w:color="auto"/>
          </w:divBdr>
        </w:div>
        <w:div w:id="1797986299">
          <w:marLeft w:val="480"/>
          <w:marRight w:val="0"/>
          <w:marTop w:val="0"/>
          <w:marBottom w:val="0"/>
          <w:divBdr>
            <w:top w:val="none" w:sz="0" w:space="0" w:color="auto"/>
            <w:left w:val="none" w:sz="0" w:space="0" w:color="auto"/>
            <w:bottom w:val="none" w:sz="0" w:space="0" w:color="auto"/>
            <w:right w:val="none" w:sz="0" w:space="0" w:color="auto"/>
          </w:divBdr>
        </w:div>
        <w:div w:id="2077316011">
          <w:marLeft w:val="480"/>
          <w:marRight w:val="0"/>
          <w:marTop w:val="0"/>
          <w:marBottom w:val="0"/>
          <w:divBdr>
            <w:top w:val="none" w:sz="0" w:space="0" w:color="auto"/>
            <w:left w:val="none" w:sz="0" w:space="0" w:color="auto"/>
            <w:bottom w:val="none" w:sz="0" w:space="0" w:color="auto"/>
            <w:right w:val="none" w:sz="0" w:space="0" w:color="auto"/>
          </w:divBdr>
        </w:div>
        <w:div w:id="1453404868">
          <w:marLeft w:val="480"/>
          <w:marRight w:val="0"/>
          <w:marTop w:val="0"/>
          <w:marBottom w:val="0"/>
          <w:divBdr>
            <w:top w:val="none" w:sz="0" w:space="0" w:color="auto"/>
            <w:left w:val="none" w:sz="0" w:space="0" w:color="auto"/>
            <w:bottom w:val="none" w:sz="0" w:space="0" w:color="auto"/>
            <w:right w:val="none" w:sz="0" w:space="0" w:color="auto"/>
          </w:divBdr>
        </w:div>
        <w:div w:id="836265220">
          <w:marLeft w:val="480"/>
          <w:marRight w:val="0"/>
          <w:marTop w:val="0"/>
          <w:marBottom w:val="0"/>
          <w:divBdr>
            <w:top w:val="none" w:sz="0" w:space="0" w:color="auto"/>
            <w:left w:val="none" w:sz="0" w:space="0" w:color="auto"/>
            <w:bottom w:val="none" w:sz="0" w:space="0" w:color="auto"/>
            <w:right w:val="none" w:sz="0" w:space="0" w:color="auto"/>
          </w:divBdr>
        </w:div>
        <w:div w:id="1865752765">
          <w:marLeft w:val="480"/>
          <w:marRight w:val="0"/>
          <w:marTop w:val="0"/>
          <w:marBottom w:val="0"/>
          <w:divBdr>
            <w:top w:val="none" w:sz="0" w:space="0" w:color="auto"/>
            <w:left w:val="none" w:sz="0" w:space="0" w:color="auto"/>
            <w:bottom w:val="none" w:sz="0" w:space="0" w:color="auto"/>
            <w:right w:val="none" w:sz="0" w:space="0" w:color="auto"/>
          </w:divBdr>
        </w:div>
        <w:div w:id="99112055">
          <w:marLeft w:val="480"/>
          <w:marRight w:val="0"/>
          <w:marTop w:val="0"/>
          <w:marBottom w:val="0"/>
          <w:divBdr>
            <w:top w:val="none" w:sz="0" w:space="0" w:color="auto"/>
            <w:left w:val="none" w:sz="0" w:space="0" w:color="auto"/>
            <w:bottom w:val="none" w:sz="0" w:space="0" w:color="auto"/>
            <w:right w:val="none" w:sz="0" w:space="0" w:color="auto"/>
          </w:divBdr>
        </w:div>
        <w:div w:id="141779032">
          <w:marLeft w:val="480"/>
          <w:marRight w:val="0"/>
          <w:marTop w:val="0"/>
          <w:marBottom w:val="0"/>
          <w:divBdr>
            <w:top w:val="none" w:sz="0" w:space="0" w:color="auto"/>
            <w:left w:val="none" w:sz="0" w:space="0" w:color="auto"/>
            <w:bottom w:val="none" w:sz="0" w:space="0" w:color="auto"/>
            <w:right w:val="none" w:sz="0" w:space="0" w:color="auto"/>
          </w:divBdr>
        </w:div>
        <w:div w:id="1069961443">
          <w:marLeft w:val="480"/>
          <w:marRight w:val="0"/>
          <w:marTop w:val="0"/>
          <w:marBottom w:val="0"/>
          <w:divBdr>
            <w:top w:val="none" w:sz="0" w:space="0" w:color="auto"/>
            <w:left w:val="none" w:sz="0" w:space="0" w:color="auto"/>
            <w:bottom w:val="none" w:sz="0" w:space="0" w:color="auto"/>
            <w:right w:val="none" w:sz="0" w:space="0" w:color="auto"/>
          </w:divBdr>
        </w:div>
        <w:div w:id="893271122">
          <w:marLeft w:val="480"/>
          <w:marRight w:val="0"/>
          <w:marTop w:val="0"/>
          <w:marBottom w:val="0"/>
          <w:divBdr>
            <w:top w:val="none" w:sz="0" w:space="0" w:color="auto"/>
            <w:left w:val="none" w:sz="0" w:space="0" w:color="auto"/>
            <w:bottom w:val="none" w:sz="0" w:space="0" w:color="auto"/>
            <w:right w:val="none" w:sz="0" w:space="0" w:color="auto"/>
          </w:divBdr>
        </w:div>
        <w:div w:id="546141049">
          <w:marLeft w:val="480"/>
          <w:marRight w:val="0"/>
          <w:marTop w:val="0"/>
          <w:marBottom w:val="0"/>
          <w:divBdr>
            <w:top w:val="none" w:sz="0" w:space="0" w:color="auto"/>
            <w:left w:val="none" w:sz="0" w:space="0" w:color="auto"/>
            <w:bottom w:val="none" w:sz="0" w:space="0" w:color="auto"/>
            <w:right w:val="none" w:sz="0" w:space="0" w:color="auto"/>
          </w:divBdr>
        </w:div>
        <w:div w:id="47653974">
          <w:marLeft w:val="480"/>
          <w:marRight w:val="0"/>
          <w:marTop w:val="0"/>
          <w:marBottom w:val="0"/>
          <w:divBdr>
            <w:top w:val="none" w:sz="0" w:space="0" w:color="auto"/>
            <w:left w:val="none" w:sz="0" w:space="0" w:color="auto"/>
            <w:bottom w:val="none" w:sz="0" w:space="0" w:color="auto"/>
            <w:right w:val="none" w:sz="0" w:space="0" w:color="auto"/>
          </w:divBdr>
        </w:div>
        <w:div w:id="2063601969">
          <w:marLeft w:val="480"/>
          <w:marRight w:val="0"/>
          <w:marTop w:val="0"/>
          <w:marBottom w:val="0"/>
          <w:divBdr>
            <w:top w:val="none" w:sz="0" w:space="0" w:color="auto"/>
            <w:left w:val="none" w:sz="0" w:space="0" w:color="auto"/>
            <w:bottom w:val="none" w:sz="0" w:space="0" w:color="auto"/>
            <w:right w:val="none" w:sz="0" w:space="0" w:color="auto"/>
          </w:divBdr>
        </w:div>
        <w:div w:id="204367653">
          <w:marLeft w:val="480"/>
          <w:marRight w:val="0"/>
          <w:marTop w:val="0"/>
          <w:marBottom w:val="0"/>
          <w:divBdr>
            <w:top w:val="none" w:sz="0" w:space="0" w:color="auto"/>
            <w:left w:val="none" w:sz="0" w:space="0" w:color="auto"/>
            <w:bottom w:val="none" w:sz="0" w:space="0" w:color="auto"/>
            <w:right w:val="none" w:sz="0" w:space="0" w:color="auto"/>
          </w:divBdr>
        </w:div>
        <w:div w:id="752359994">
          <w:marLeft w:val="480"/>
          <w:marRight w:val="0"/>
          <w:marTop w:val="0"/>
          <w:marBottom w:val="0"/>
          <w:divBdr>
            <w:top w:val="none" w:sz="0" w:space="0" w:color="auto"/>
            <w:left w:val="none" w:sz="0" w:space="0" w:color="auto"/>
            <w:bottom w:val="none" w:sz="0" w:space="0" w:color="auto"/>
            <w:right w:val="none" w:sz="0" w:space="0" w:color="auto"/>
          </w:divBdr>
        </w:div>
        <w:div w:id="908461185">
          <w:marLeft w:val="480"/>
          <w:marRight w:val="0"/>
          <w:marTop w:val="0"/>
          <w:marBottom w:val="0"/>
          <w:divBdr>
            <w:top w:val="none" w:sz="0" w:space="0" w:color="auto"/>
            <w:left w:val="none" w:sz="0" w:space="0" w:color="auto"/>
            <w:bottom w:val="none" w:sz="0" w:space="0" w:color="auto"/>
            <w:right w:val="none" w:sz="0" w:space="0" w:color="auto"/>
          </w:divBdr>
        </w:div>
        <w:div w:id="1171331350">
          <w:marLeft w:val="480"/>
          <w:marRight w:val="0"/>
          <w:marTop w:val="0"/>
          <w:marBottom w:val="0"/>
          <w:divBdr>
            <w:top w:val="none" w:sz="0" w:space="0" w:color="auto"/>
            <w:left w:val="none" w:sz="0" w:space="0" w:color="auto"/>
            <w:bottom w:val="none" w:sz="0" w:space="0" w:color="auto"/>
            <w:right w:val="none" w:sz="0" w:space="0" w:color="auto"/>
          </w:divBdr>
        </w:div>
        <w:div w:id="2040548088">
          <w:marLeft w:val="480"/>
          <w:marRight w:val="0"/>
          <w:marTop w:val="0"/>
          <w:marBottom w:val="0"/>
          <w:divBdr>
            <w:top w:val="none" w:sz="0" w:space="0" w:color="auto"/>
            <w:left w:val="none" w:sz="0" w:space="0" w:color="auto"/>
            <w:bottom w:val="none" w:sz="0" w:space="0" w:color="auto"/>
            <w:right w:val="none" w:sz="0" w:space="0" w:color="auto"/>
          </w:divBdr>
        </w:div>
      </w:divsChild>
    </w:div>
    <w:div w:id="395325535">
      <w:bodyDiv w:val="1"/>
      <w:marLeft w:val="0"/>
      <w:marRight w:val="0"/>
      <w:marTop w:val="0"/>
      <w:marBottom w:val="0"/>
      <w:divBdr>
        <w:top w:val="none" w:sz="0" w:space="0" w:color="auto"/>
        <w:left w:val="none" w:sz="0" w:space="0" w:color="auto"/>
        <w:bottom w:val="none" w:sz="0" w:space="0" w:color="auto"/>
        <w:right w:val="none" w:sz="0" w:space="0" w:color="auto"/>
      </w:divBdr>
    </w:div>
    <w:div w:id="395595163">
      <w:bodyDiv w:val="1"/>
      <w:marLeft w:val="0"/>
      <w:marRight w:val="0"/>
      <w:marTop w:val="0"/>
      <w:marBottom w:val="0"/>
      <w:divBdr>
        <w:top w:val="none" w:sz="0" w:space="0" w:color="auto"/>
        <w:left w:val="none" w:sz="0" w:space="0" w:color="auto"/>
        <w:bottom w:val="none" w:sz="0" w:space="0" w:color="auto"/>
        <w:right w:val="none" w:sz="0" w:space="0" w:color="auto"/>
      </w:divBdr>
    </w:div>
    <w:div w:id="396519165">
      <w:bodyDiv w:val="1"/>
      <w:marLeft w:val="0"/>
      <w:marRight w:val="0"/>
      <w:marTop w:val="0"/>
      <w:marBottom w:val="0"/>
      <w:divBdr>
        <w:top w:val="none" w:sz="0" w:space="0" w:color="auto"/>
        <w:left w:val="none" w:sz="0" w:space="0" w:color="auto"/>
        <w:bottom w:val="none" w:sz="0" w:space="0" w:color="auto"/>
        <w:right w:val="none" w:sz="0" w:space="0" w:color="auto"/>
      </w:divBdr>
      <w:divsChild>
        <w:div w:id="1019114877">
          <w:marLeft w:val="480"/>
          <w:marRight w:val="0"/>
          <w:marTop w:val="0"/>
          <w:marBottom w:val="0"/>
          <w:divBdr>
            <w:top w:val="none" w:sz="0" w:space="0" w:color="auto"/>
            <w:left w:val="none" w:sz="0" w:space="0" w:color="auto"/>
            <w:bottom w:val="none" w:sz="0" w:space="0" w:color="auto"/>
            <w:right w:val="none" w:sz="0" w:space="0" w:color="auto"/>
          </w:divBdr>
        </w:div>
        <w:div w:id="1708523943">
          <w:marLeft w:val="480"/>
          <w:marRight w:val="0"/>
          <w:marTop w:val="0"/>
          <w:marBottom w:val="0"/>
          <w:divBdr>
            <w:top w:val="none" w:sz="0" w:space="0" w:color="auto"/>
            <w:left w:val="none" w:sz="0" w:space="0" w:color="auto"/>
            <w:bottom w:val="none" w:sz="0" w:space="0" w:color="auto"/>
            <w:right w:val="none" w:sz="0" w:space="0" w:color="auto"/>
          </w:divBdr>
        </w:div>
        <w:div w:id="1699314358">
          <w:marLeft w:val="480"/>
          <w:marRight w:val="0"/>
          <w:marTop w:val="0"/>
          <w:marBottom w:val="0"/>
          <w:divBdr>
            <w:top w:val="none" w:sz="0" w:space="0" w:color="auto"/>
            <w:left w:val="none" w:sz="0" w:space="0" w:color="auto"/>
            <w:bottom w:val="none" w:sz="0" w:space="0" w:color="auto"/>
            <w:right w:val="none" w:sz="0" w:space="0" w:color="auto"/>
          </w:divBdr>
        </w:div>
        <w:div w:id="1436054085">
          <w:marLeft w:val="480"/>
          <w:marRight w:val="0"/>
          <w:marTop w:val="0"/>
          <w:marBottom w:val="0"/>
          <w:divBdr>
            <w:top w:val="none" w:sz="0" w:space="0" w:color="auto"/>
            <w:left w:val="none" w:sz="0" w:space="0" w:color="auto"/>
            <w:bottom w:val="none" w:sz="0" w:space="0" w:color="auto"/>
            <w:right w:val="none" w:sz="0" w:space="0" w:color="auto"/>
          </w:divBdr>
        </w:div>
        <w:div w:id="1578787786">
          <w:marLeft w:val="480"/>
          <w:marRight w:val="0"/>
          <w:marTop w:val="0"/>
          <w:marBottom w:val="0"/>
          <w:divBdr>
            <w:top w:val="none" w:sz="0" w:space="0" w:color="auto"/>
            <w:left w:val="none" w:sz="0" w:space="0" w:color="auto"/>
            <w:bottom w:val="none" w:sz="0" w:space="0" w:color="auto"/>
            <w:right w:val="none" w:sz="0" w:space="0" w:color="auto"/>
          </w:divBdr>
        </w:div>
        <w:div w:id="1418361169">
          <w:marLeft w:val="480"/>
          <w:marRight w:val="0"/>
          <w:marTop w:val="0"/>
          <w:marBottom w:val="0"/>
          <w:divBdr>
            <w:top w:val="none" w:sz="0" w:space="0" w:color="auto"/>
            <w:left w:val="none" w:sz="0" w:space="0" w:color="auto"/>
            <w:bottom w:val="none" w:sz="0" w:space="0" w:color="auto"/>
            <w:right w:val="none" w:sz="0" w:space="0" w:color="auto"/>
          </w:divBdr>
        </w:div>
        <w:div w:id="1001853254">
          <w:marLeft w:val="480"/>
          <w:marRight w:val="0"/>
          <w:marTop w:val="0"/>
          <w:marBottom w:val="0"/>
          <w:divBdr>
            <w:top w:val="none" w:sz="0" w:space="0" w:color="auto"/>
            <w:left w:val="none" w:sz="0" w:space="0" w:color="auto"/>
            <w:bottom w:val="none" w:sz="0" w:space="0" w:color="auto"/>
            <w:right w:val="none" w:sz="0" w:space="0" w:color="auto"/>
          </w:divBdr>
        </w:div>
        <w:div w:id="947271278">
          <w:marLeft w:val="480"/>
          <w:marRight w:val="0"/>
          <w:marTop w:val="0"/>
          <w:marBottom w:val="0"/>
          <w:divBdr>
            <w:top w:val="none" w:sz="0" w:space="0" w:color="auto"/>
            <w:left w:val="none" w:sz="0" w:space="0" w:color="auto"/>
            <w:bottom w:val="none" w:sz="0" w:space="0" w:color="auto"/>
            <w:right w:val="none" w:sz="0" w:space="0" w:color="auto"/>
          </w:divBdr>
        </w:div>
        <w:div w:id="604575906">
          <w:marLeft w:val="480"/>
          <w:marRight w:val="0"/>
          <w:marTop w:val="0"/>
          <w:marBottom w:val="0"/>
          <w:divBdr>
            <w:top w:val="none" w:sz="0" w:space="0" w:color="auto"/>
            <w:left w:val="none" w:sz="0" w:space="0" w:color="auto"/>
            <w:bottom w:val="none" w:sz="0" w:space="0" w:color="auto"/>
            <w:right w:val="none" w:sz="0" w:space="0" w:color="auto"/>
          </w:divBdr>
        </w:div>
        <w:div w:id="389234712">
          <w:marLeft w:val="480"/>
          <w:marRight w:val="0"/>
          <w:marTop w:val="0"/>
          <w:marBottom w:val="0"/>
          <w:divBdr>
            <w:top w:val="none" w:sz="0" w:space="0" w:color="auto"/>
            <w:left w:val="none" w:sz="0" w:space="0" w:color="auto"/>
            <w:bottom w:val="none" w:sz="0" w:space="0" w:color="auto"/>
            <w:right w:val="none" w:sz="0" w:space="0" w:color="auto"/>
          </w:divBdr>
        </w:div>
        <w:div w:id="1902860198">
          <w:marLeft w:val="480"/>
          <w:marRight w:val="0"/>
          <w:marTop w:val="0"/>
          <w:marBottom w:val="0"/>
          <w:divBdr>
            <w:top w:val="none" w:sz="0" w:space="0" w:color="auto"/>
            <w:left w:val="none" w:sz="0" w:space="0" w:color="auto"/>
            <w:bottom w:val="none" w:sz="0" w:space="0" w:color="auto"/>
            <w:right w:val="none" w:sz="0" w:space="0" w:color="auto"/>
          </w:divBdr>
        </w:div>
        <w:div w:id="564686536">
          <w:marLeft w:val="480"/>
          <w:marRight w:val="0"/>
          <w:marTop w:val="0"/>
          <w:marBottom w:val="0"/>
          <w:divBdr>
            <w:top w:val="none" w:sz="0" w:space="0" w:color="auto"/>
            <w:left w:val="none" w:sz="0" w:space="0" w:color="auto"/>
            <w:bottom w:val="none" w:sz="0" w:space="0" w:color="auto"/>
            <w:right w:val="none" w:sz="0" w:space="0" w:color="auto"/>
          </w:divBdr>
        </w:div>
        <w:div w:id="441071309">
          <w:marLeft w:val="480"/>
          <w:marRight w:val="0"/>
          <w:marTop w:val="0"/>
          <w:marBottom w:val="0"/>
          <w:divBdr>
            <w:top w:val="none" w:sz="0" w:space="0" w:color="auto"/>
            <w:left w:val="none" w:sz="0" w:space="0" w:color="auto"/>
            <w:bottom w:val="none" w:sz="0" w:space="0" w:color="auto"/>
            <w:right w:val="none" w:sz="0" w:space="0" w:color="auto"/>
          </w:divBdr>
        </w:div>
        <w:div w:id="1688478869">
          <w:marLeft w:val="480"/>
          <w:marRight w:val="0"/>
          <w:marTop w:val="0"/>
          <w:marBottom w:val="0"/>
          <w:divBdr>
            <w:top w:val="none" w:sz="0" w:space="0" w:color="auto"/>
            <w:left w:val="none" w:sz="0" w:space="0" w:color="auto"/>
            <w:bottom w:val="none" w:sz="0" w:space="0" w:color="auto"/>
            <w:right w:val="none" w:sz="0" w:space="0" w:color="auto"/>
          </w:divBdr>
        </w:div>
        <w:div w:id="1745686176">
          <w:marLeft w:val="480"/>
          <w:marRight w:val="0"/>
          <w:marTop w:val="0"/>
          <w:marBottom w:val="0"/>
          <w:divBdr>
            <w:top w:val="none" w:sz="0" w:space="0" w:color="auto"/>
            <w:left w:val="none" w:sz="0" w:space="0" w:color="auto"/>
            <w:bottom w:val="none" w:sz="0" w:space="0" w:color="auto"/>
            <w:right w:val="none" w:sz="0" w:space="0" w:color="auto"/>
          </w:divBdr>
        </w:div>
        <w:div w:id="542597136">
          <w:marLeft w:val="480"/>
          <w:marRight w:val="0"/>
          <w:marTop w:val="0"/>
          <w:marBottom w:val="0"/>
          <w:divBdr>
            <w:top w:val="none" w:sz="0" w:space="0" w:color="auto"/>
            <w:left w:val="none" w:sz="0" w:space="0" w:color="auto"/>
            <w:bottom w:val="none" w:sz="0" w:space="0" w:color="auto"/>
            <w:right w:val="none" w:sz="0" w:space="0" w:color="auto"/>
          </w:divBdr>
        </w:div>
        <w:div w:id="2053532434">
          <w:marLeft w:val="480"/>
          <w:marRight w:val="0"/>
          <w:marTop w:val="0"/>
          <w:marBottom w:val="0"/>
          <w:divBdr>
            <w:top w:val="none" w:sz="0" w:space="0" w:color="auto"/>
            <w:left w:val="none" w:sz="0" w:space="0" w:color="auto"/>
            <w:bottom w:val="none" w:sz="0" w:space="0" w:color="auto"/>
            <w:right w:val="none" w:sz="0" w:space="0" w:color="auto"/>
          </w:divBdr>
        </w:div>
        <w:div w:id="1084958923">
          <w:marLeft w:val="480"/>
          <w:marRight w:val="0"/>
          <w:marTop w:val="0"/>
          <w:marBottom w:val="0"/>
          <w:divBdr>
            <w:top w:val="none" w:sz="0" w:space="0" w:color="auto"/>
            <w:left w:val="none" w:sz="0" w:space="0" w:color="auto"/>
            <w:bottom w:val="none" w:sz="0" w:space="0" w:color="auto"/>
            <w:right w:val="none" w:sz="0" w:space="0" w:color="auto"/>
          </w:divBdr>
        </w:div>
        <w:div w:id="51777756">
          <w:marLeft w:val="480"/>
          <w:marRight w:val="0"/>
          <w:marTop w:val="0"/>
          <w:marBottom w:val="0"/>
          <w:divBdr>
            <w:top w:val="none" w:sz="0" w:space="0" w:color="auto"/>
            <w:left w:val="none" w:sz="0" w:space="0" w:color="auto"/>
            <w:bottom w:val="none" w:sz="0" w:space="0" w:color="auto"/>
            <w:right w:val="none" w:sz="0" w:space="0" w:color="auto"/>
          </w:divBdr>
        </w:div>
        <w:div w:id="1129740405">
          <w:marLeft w:val="480"/>
          <w:marRight w:val="0"/>
          <w:marTop w:val="0"/>
          <w:marBottom w:val="0"/>
          <w:divBdr>
            <w:top w:val="none" w:sz="0" w:space="0" w:color="auto"/>
            <w:left w:val="none" w:sz="0" w:space="0" w:color="auto"/>
            <w:bottom w:val="none" w:sz="0" w:space="0" w:color="auto"/>
            <w:right w:val="none" w:sz="0" w:space="0" w:color="auto"/>
          </w:divBdr>
        </w:div>
        <w:div w:id="1373463225">
          <w:marLeft w:val="480"/>
          <w:marRight w:val="0"/>
          <w:marTop w:val="0"/>
          <w:marBottom w:val="0"/>
          <w:divBdr>
            <w:top w:val="none" w:sz="0" w:space="0" w:color="auto"/>
            <w:left w:val="none" w:sz="0" w:space="0" w:color="auto"/>
            <w:bottom w:val="none" w:sz="0" w:space="0" w:color="auto"/>
            <w:right w:val="none" w:sz="0" w:space="0" w:color="auto"/>
          </w:divBdr>
        </w:div>
        <w:div w:id="2002343005">
          <w:marLeft w:val="480"/>
          <w:marRight w:val="0"/>
          <w:marTop w:val="0"/>
          <w:marBottom w:val="0"/>
          <w:divBdr>
            <w:top w:val="none" w:sz="0" w:space="0" w:color="auto"/>
            <w:left w:val="none" w:sz="0" w:space="0" w:color="auto"/>
            <w:bottom w:val="none" w:sz="0" w:space="0" w:color="auto"/>
            <w:right w:val="none" w:sz="0" w:space="0" w:color="auto"/>
          </w:divBdr>
        </w:div>
        <w:div w:id="279802739">
          <w:marLeft w:val="480"/>
          <w:marRight w:val="0"/>
          <w:marTop w:val="0"/>
          <w:marBottom w:val="0"/>
          <w:divBdr>
            <w:top w:val="none" w:sz="0" w:space="0" w:color="auto"/>
            <w:left w:val="none" w:sz="0" w:space="0" w:color="auto"/>
            <w:bottom w:val="none" w:sz="0" w:space="0" w:color="auto"/>
            <w:right w:val="none" w:sz="0" w:space="0" w:color="auto"/>
          </w:divBdr>
        </w:div>
        <w:div w:id="937714243">
          <w:marLeft w:val="480"/>
          <w:marRight w:val="0"/>
          <w:marTop w:val="0"/>
          <w:marBottom w:val="0"/>
          <w:divBdr>
            <w:top w:val="none" w:sz="0" w:space="0" w:color="auto"/>
            <w:left w:val="none" w:sz="0" w:space="0" w:color="auto"/>
            <w:bottom w:val="none" w:sz="0" w:space="0" w:color="auto"/>
            <w:right w:val="none" w:sz="0" w:space="0" w:color="auto"/>
          </w:divBdr>
        </w:div>
        <w:div w:id="1237518946">
          <w:marLeft w:val="480"/>
          <w:marRight w:val="0"/>
          <w:marTop w:val="0"/>
          <w:marBottom w:val="0"/>
          <w:divBdr>
            <w:top w:val="none" w:sz="0" w:space="0" w:color="auto"/>
            <w:left w:val="none" w:sz="0" w:space="0" w:color="auto"/>
            <w:bottom w:val="none" w:sz="0" w:space="0" w:color="auto"/>
            <w:right w:val="none" w:sz="0" w:space="0" w:color="auto"/>
          </w:divBdr>
        </w:div>
        <w:div w:id="1818689670">
          <w:marLeft w:val="480"/>
          <w:marRight w:val="0"/>
          <w:marTop w:val="0"/>
          <w:marBottom w:val="0"/>
          <w:divBdr>
            <w:top w:val="none" w:sz="0" w:space="0" w:color="auto"/>
            <w:left w:val="none" w:sz="0" w:space="0" w:color="auto"/>
            <w:bottom w:val="none" w:sz="0" w:space="0" w:color="auto"/>
            <w:right w:val="none" w:sz="0" w:space="0" w:color="auto"/>
          </w:divBdr>
        </w:div>
        <w:div w:id="375785694">
          <w:marLeft w:val="480"/>
          <w:marRight w:val="0"/>
          <w:marTop w:val="0"/>
          <w:marBottom w:val="0"/>
          <w:divBdr>
            <w:top w:val="none" w:sz="0" w:space="0" w:color="auto"/>
            <w:left w:val="none" w:sz="0" w:space="0" w:color="auto"/>
            <w:bottom w:val="none" w:sz="0" w:space="0" w:color="auto"/>
            <w:right w:val="none" w:sz="0" w:space="0" w:color="auto"/>
          </w:divBdr>
        </w:div>
        <w:div w:id="848058907">
          <w:marLeft w:val="480"/>
          <w:marRight w:val="0"/>
          <w:marTop w:val="0"/>
          <w:marBottom w:val="0"/>
          <w:divBdr>
            <w:top w:val="none" w:sz="0" w:space="0" w:color="auto"/>
            <w:left w:val="none" w:sz="0" w:space="0" w:color="auto"/>
            <w:bottom w:val="none" w:sz="0" w:space="0" w:color="auto"/>
            <w:right w:val="none" w:sz="0" w:space="0" w:color="auto"/>
          </w:divBdr>
        </w:div>
        <w:div w:id="1658998671">
          <w:marLeft w:val="480"/>
          <w:marRight w:val="0"/>
          <w:marTop w:val="0"/>
          <w:marBottom w:val="0"/>
          <w:divBdr>
            <w:top w:val="none" w:sz="0" w:space="0" w:color="auto"/>
            <w:left w:val="none" w:sz="0" w:space="0" w:color="auto"/>
            <w:bottom w:val="none" w:sz="0" w:space="0" w:color="auto"/>
            <w:right w:val="none" w:sz="0" w:space="0" w:color="auto"/>
          </w:divBdr>
        </w:div>
        <w:div w:id="880361246">
          <w:marLeft w:val="480"/>
          <w:marRight w:val="0"/>
          <w:marTop w:val="0"/>
          <w:marBottom w:val="0"/>
          <w:divBdr>
            <w:top w:val="none" w:sz="0" w:space="0" w:color="auto"/>
            <w:left w:val="none" w:sz="0" w:space="0" w:color="auto"/>
            <w:bottom w:val="none" w:sz="0" w:space="0" w:color="auto"/>
            <w:right w:val="none" w:sz="0" w:space="0" w:color="auto"/>
          </w:divBdr>
        </w:div>
        <w:div w:id="2097045048">
          <w:marLeft w:val="480"/>
          <w:marRight w:val="0"/>
          <w:marTop w:val="0"/>
          <w:marBottom w:val="0"/>
          <w:divBdr>
            <w:top w:val="none" w:sz="0" w:space="0" w:color="auto"/>
            <w:left w:val="none" w:sz="0" w:space="0" w:color="auto"/>
            <w:bottom w:val="none" w:sz="0" w:space="0" w:color="auto"/>
            <w:right w:val="none" w:sz="0" w:space="0" w:color="auto"/>
          </w:divBdr>
        </w:div>
        <w:div w:id="869925154">
          <w:marLeft w:val="480"/>
          <w:marRight w:val="0"/>
          <w:marTop w:val="0"/>
          <w:marBottom w:val="0"/>
          <w:divBdr>
            <w:top w:val="none" w:sz="0" w:space="0" w:color="auto"/>
            <w:left w:val="none" w:sz="0" w:space="0" w:color="auto"/>
            <w:bottom w:val="none" w:sz="0" w:space="0" w:color="auto"/>
            <w:right w:val="none" w:sz="0" w:space="0" w:color="auto"/>
          </w:divBdr>
        </w:div>
        <w:div w:id="2017003465">
          <w:marLeft w:val="480"/>
          <w:marRight w:val="0"/>
          <w:marTop w:val="0"/>
          <w:marBottom w:val="0"/>
          <w:divBdr>
            <w:top w:val="none" w:sz="0" w:space="0" w:color="auto"/>
            <w:left w:val="none" w:sz="0" w:space="0" w:color="auto"/>
            <w:bottom w:val="none" w:sz="0" w:space="0" w:color="auto"/>
            <w:right w:val="none" w:sz="0" w:space="0" w:color="auto"/>
          </w:divBdr>
        </w:div>
        <w:div w:id="1122305199">
          <w:marLeft w:val="480"/>
          <w:marRight w:val="0"/>
          <w:marTop w:val="0"/>
          <w:marBottom w:val="0"/>
          <w:divBdr>
            <w:top w:val="none" w:sz="0" w:space="0" w:color="auto"/>
            <w:left w:val="none" w:sz="0" w:space="0" w:color="auto"/>
            <w:bottom w:val="none" w:sz="0" w:space="0" w:color="auto"/>
            <w:right w:val="none" w:sz="0" w:space="0" w:color="auto"/>
          </w:divBdr>
        </w:div>
        <w:div w:id="1136487443">
          <w:marLeft w:val="480"/>
          <w:marRight w:val="0"/>
          <w:marTop w:val="0"/>
          <w:marBottom w:val="0"/>
          <w:divBdr>
            <w:top w:val="none" w:sz="0" w:space="0" w:color="auto"/>
            <w:left w:val="none" w:sz="0" w:space="0" w:color="auto"/>
            <w:bottom w:val="none" w:sz="0" w:space="0" w:color="auto"/>
            <w:right w:val="none" w:sz="0" w:space="0" w:color="auto"/>
          </w:divBdr>
        </w:div>
        <w:div w:id="844369029">
          <w:marLeft w:val="480"/>
          <w:marRight w:val="0"/>
          <w:marTop w:val="0"/>
          <w:marBottom w:val="0"/>
          <w:divBdr>
            <w:top w:val="none" w:sz="0" w:space="0" w:color="auto"/>
            <w:left w:val="none" w:sz="0" w:space="0" w:color="auto"/>
            <w:bottom w:val="none" w:sz="0" w:space="0" w:color="auto"/>
            <w:right w:val="none" w:sz="0" w:space="0" w:color="auto"/>
          </w:divBdr>
        </w:div>
        <w:div w:id="1543323289">
          <w:marLeft w:val="480"/>
          <w:marRight w:val="0"/>
          <w:marTop w:val="0"/>
          <w:marBottom w:val="0"/>
          <w:divBdr>
            <w:top w:val="none" w:sz="0" w:space="0" w:color="auto"/>
            <w:left w:val="none" w:sz="0" w:space="0" w:color="auto"/>
            <w:bottom w:val="none" w:sz="0" w:space="0" w:color="auto"/>
            <w:right w:val="none" w:sz="0" w:space="0" w:color="auto"/>
          </w:divBdr>
        </w:div>
        <w:div w:id="42339578">
          <w:marLeft w:val="480"/>
          <w:marRight w:val="0"/>
          <w:marTop w:val="0"/>
          <w:marBottom w:val="0"/>
          <w:divBdr>
            <w:top w:val="none" w:sz="0" w:space="0" w:color="auto"/>
            <w:left w:val="none" w:sz="0" w:space="0" w:color="auto"/>
            <w:bottom w:val="none" w:sz="0" w:space="0" w:color="auto"/>
            <w:right w:val="none" w:sz="0" w:space="0" w:color="auto"/>
          </w:divBdr>
        </w:div>
        <w:div w:id="1352682602">
          <w:marLeft w:val="480"/>
          <w:marRight w:val="0"/>
          <w:marTop w:val="0"/>
          <w:marBottom w:val="0"/>
          <w:divBdr>
            <w:top w:val="none" w:sz="0" w:space="0" w:color="auto"/>
            <w:left w:val="none" w:sz="0" w:space="0" w:color="auto"/>
            <w:bottom w:val="none" w:sz="0" w:space="0" w:color="auto"/>
            <w:right w:val="none" w:sz="0" w:space="0" w:color="auto"/>
          </w:divBdr>
        </w:div>
        <w:div w:id="325330432">
          <w:marLeft w:val="480"/>
          <w:marRight w:val="0"/>
          <w:marTop w:val="0"/>
          <w:marBottom w:val="0"/>
          <w:divBdr>
            <w:top w:val="none" w:sz="0" w:space="0" w:color="auto"/>
            <w:left w:val="none" w:sz="0" w:space="0" w:color="auto"/>
            <w:bottom w:val="none" w:sz="0" w:space="0" w:color="auto"/>
            <w:right w:val="none" w:sz="0" w:space="0" w:color="auto"/>
          </w:divBdr>
        </w:div>
        <w:div w:id="1715349278">
          <w:marLeft w:val="480"/>
          <w:marRight w:val="0"/>
          <w:marTop w:val="0"/>
          <w:marBottom w:val="0"/>
          <w:divBdr>
            <w:top w:val="none" w:sz="0" w:space="0" w:color="auto"/>
            <w:left w:val="none" w:sz="0" w:space="0" w:color="auto"/>
            <w:bottom w:val="none" w:sz="0" w:space="0" w:color="auto"/>
            <w:right w:val="none" w:sz="0" w:space="0" w:color="auto"/>
          </w:divBdr>
        </w:div>
        <w:div w:id="1018116019">
          <w:marLeft w:val="480"/>
          <w:marRight w:val="0"/>
          <w:marTop w:val="0"/>
          <w:marBottom w:val="0"/>
          <w:divBdr>
            <w:top w:val="none" w:sz="0" w:space="0" w:color="auto"/>
            <w:left w:val="none" w:sz="0" w:space="0" w:color="auto"/>
            <w:bottom w:val="none" w:sz="0" w:space="0" w:color="auto"/>
            <w:right w:val="none" w:sz="0" w:space="0" w:color="auto"/>
          </w:divBdr>
        </w:div>
        <w:div w:id="1782720163">
          <w:marLeft w:val="480"/>
          <w:marRight w:val="0"/>
          <w:marTop w:val="0"/>
          <w:marBottom w:val="0"/>
          <w:divBdr>
            <w:top w:val="none" w:sz="0" w:space="0" w:color="auto"/>
            <w:left w:val="none" w:sz="0" w:space="0" w:color="auto"/>
            <w:bottom w:val="none" w:sz="0" w:space="0" w:color="auto"/>
            <w:right w:val="none" w:sz="0" w:space="0" w:color="auto"/>
          </w:divBdr>
        </w:div>
        <w:div w:id="1235045001">
          <w:marLeft w:val="480"/>
          <w:marRight w:val="0"/>
          <w:marTop w:val="0"/>
          <w:marBottom w:val="0"/>
          <w:divBdr>
            <w:top w:val="none" w:sz="0" w:space="0" w:color="auto"/>
            <w:left w:val="none" w:sz="0" w:space="0" w:color="auto"/>
            <w:bottom w:val="none" w:sz="0" w:space="0" w:color="auto"/>
            <w:right w:val="none" w:sz="0" w:space="0" w:color="auto"/>
          </w:divBdr>
        </w:div>
        <w:div w:id="252586941">
          <w:marLeft w:val="480"/>
          <w:marRight w:val="0"/>
          <w:marTop w:val="0"/>
          <w:marBottom w:val="0"/>
          <w:divBdr>
            <w:top w:val="none" w:sz="0" w:space="0" w:color="auto"/>
            <w:left w:val="none" w:sz="0" w:space="0" w:color="auto"/>
            <w:bottom w:val="none" w:sz="0" w:space="0" w:color="auto"/>
            <w:right w:val="none" w:sz="0" w:space="0" w:color="auto"/>
          </w:divBdr>
        </w:div>
        <w:div w:id="83309547">
          <w:marLeft w:val="480"/>
          <w:marRight w:val="0"/>
          <w:marTop w:val="0"/>
          <w:marBottom w:val="0"/>
          <w:divBdr>
            <w:top w:val="none" w:sz="0" w:space="0" w:color="auto"/>
            <w:left w:val="none" w:sz="0" w:space="0" w:color="auto"/>
            <w:bottom w:val="none" w:sz="0" w:space="0" w:color="auto"/>
            <w:right w:val="none" w:sz="0" w:space="0" w:color="auto"/>
          </w:divBdr>
        </w:div>
        <w:div w:id="1513564933">
          <w:marLeft w:val="480"/>
          <w:marRight w:val="0"/>
          <w:marTop w:val="0"/>
          <w:marBottom w:val="0"/>
          <w:divBdr>
            <w:top w:val="none" w:sz="0" w:space="0" w:color="auto"/>
            <w:left w:val="none" w:sz="0" w:space="0" w:color="auto"/>
            <w:bottom w:val="none" w:sz="0" w:space="0" w:color="auto"/>
            <w:right w:val="none" w:sz="0" w:space="0" w:color="auto"/>
          </w:divBdr>
        </w:div>
        <w:div w:id="1913659668">
          <w:marLeft w:val="480"/>
          <w:marRight w:val="0"/>
          <w:marTop w:val="0"/>
          <w:marBottom w:val="0"/>
          <w:divBdr>
            <w:top w:val="none" w:sz="0" w:space="0" w:color="auto"/>
            <w:left w:val="none" w:sz="0" w:space="0" w:color="auto"/>
            <w:bottom w:val="none" w:sz="0" w:space="0" w:color="auto"/>
            <w:right w:val="none" w:sz="0" w:space="0" w:color="auto"/>
          </w:divBdr>
        </w:div>
        <w:div w:id="45185808">
          <w:marLeft w:val="480"/>
          <w:marRight w:val="0"/>
          <w:marTop w:val="0"/>
          <w:marBottom w:val="0"/>
          <w:divBdr>
            <w:top w:val="none" w:sz="0" w:space="0" w:color="auto"/>
            <w:left w:val="none" w:sz="0" w:space="0" w:color="auto"/>
            <w:bottom w:val="none" w:sz="0" w:space="0" w:color="auto"/>
            <w:right w:val="none" w:sz="0" w:space="0" w:color="auto"/>
          </w:divBdr>
        </w:div>
        <w:div w:id="1408771340">
          <w:marLeft w:val="480"/>
          <w:marRight w:val="0"/>
          <w:marTop w:val="0"/>
          <w:marBottom w:val="0"/>
          <w:divBdr>
            <w:top w:val="none" w:sz="0" w:space="0" w:color="auto"/>
            <w:left w:val="none" w:sz="0" w:space="0" w:color="auto"/>
            <w:bottom w:val="none" w:sz="0" w:space="0" w:color="auto"/>
            <w:right w:val="none" w:sz="0" w:space="0" w:color="auto"/>
          </w:divBdr>
        </w:div>
        <w:div w:id="1494762144">
          <w:marLeft w:val="480"/>
          <w:marRight w:val="0"/>
          <w:marTop w:val="0"/>
          <w:marBottom w:val="0"/>
          <w:divBdr>
            <w:top w:val="none" w:sz="0" w:space="0" w:color="auto"/>
            <w:left w:val="none" w:sz="0" w:space="0" w:color="auto"/>
            <w:bottom w:val="none" w:sz="0" w:space="0" w:color="auto"/>
            <w:right w:val="none" w:sz="0" w:space="0" w:color="auto"/>
          </w:divBdr>
        </w:div>
        <w:div w:id="309754423">
          <w:marLeft w:val="480"/>
          <w:marRight w:val="0"/>
          <w:marTop w:val="0"/>
          <w:marBottom w:val="0"/>
          <w:divBdr>
            <w:top w:val="none" w:sz="0" w:space="0" w:color="auto"/>
            <w:left w:val="none" w:sz="0" w:space="0" w:color="auto"/>
            <w:bottom w:val="none" w:sz="0" w:space="0" w:color="auto"/>
            <w:right w:val="none" w:sz="0" w:space="0" w:color="auto"/>
          </w:divBdr>
        </w:div>
        <w:div w:id="852451699">
          <w:marLeft w:val="480"/>
          <w:marRight w:val="0"/>
          <w:marTop w:val="0"/>
          <w:marBottom w:val="0"/>
          <w:divBdr>
            <w:top w:val="none" w:sz="0" w:space="0" w:color="auto"/>
            <w:left w:val="none" w:sz="0" w:space="0" w:color="auto"/>
            <w:bottom w:val="none" w:sz="0" w:space="0" w:color="auto"/>
            <w:right w:val="none" w:sz="0" w:space="0" w:color="auto"/>
          </w:divBdr>
        </w:div>
        <w:div w:id="807554979">
          <w:marLeft w:val="480"/>
          <w:marRight w:val="0"/>
          <w:marTop w:val="0"/>
          <w:marBottom w:val="0"/>
          <w:divBdr>
            <w:top w:val="none" w:sz="0" w:space="0" w:color="auto"/>
            <w:left w:val="none" w:sz="0" w:space="0" w:color="auto"/>
            <w:bottom w:val="none" w:sz="0" w:space="0" w:color="auto"/>
            <w:right w:val="none" w:sz="0" w:space="0" w:color="auto"/>
          </w:divBdr>
        </w:div>
        <w:div w:id="1113749828">
          <w:marLeft w:val="480"/>
          <w:marRight w:val="0"/>
          <w:marTop w:val="0"/>
          <w:marBottom w:val="0"/>
          <w:divBdr>
            <w:top w:val="none" w:sz="0" w:space="0" w:color="auto"/>
            <w:left w:val="none" w:sz="0" w:space="0" w:color="auto"/>
            <w:bottom w:val="none" w:sz="0" w:space="0" w:color="auto"/>
            <w:right w:val="none" w:sz="0" w:space="0" w:color="auto"/>
          </w:divBdr>
        </w:div>
        <w:div w:id="1316228927">
          <w:marLeft w:val="480"/>
          <w:marRight w:val="0"/>
          <w:marTop w:val="0"/>
          <w:marBottom w:val="0"/>
          <w:divBdr>
            <w:top w:val="none" w:sz="0" w:space="0" w:color="auto"/>
            <w:left w:val="none" w:sz="0" w:space="0" w:color="auto"/>
            <w:bottom w:val="none" w:sz="0" w:space="0" w:color="auto"/>
            <w:right w:val="none" w:sz="0" w:space="0" w:color="auto"/>
          </w:divBdr>
        </w:div>
        <w:div w:id="1789160705">
          <w:marLeft w:val="480"/>
          <w:marRight w:val="0"/>
          <w:marTop w:val="0"/>
          <w:marBottom w:val="0"/>
          <w:divBdr>
            <w:top w:val="none" w:sz="0" w:space="0" w:color="auto"/>
            <w:left w:val="none" w:sz="0" w:space="0" w:color="auto"/>
            <w:bottom w:val="none" w:sz="0" w:space="0" w:color="auto"/>
            <w:right w:val="none" w:sz="0" w:space="0" w:color="auto"/>
          </w:divBdr>
        </w:div>
        <w:div w:id="1705520580">
          <w:marLeft w:val="480"/>
          <w:marRight w:val="0"/>
          <w:marTop w:val="0"/>
          <w:marBottom w:val="0"/>
          <w:divBdr>
            <w:top w:val="none" w:sz="0" w:space="0" w:color="auto"/>
            <w:left w:val="none" w:sz="0" w:space="0" w:color="auto"/>
            <w:bottom w:val="none" w:sz="0" w:space="0" w:color="auto"/>
            <w:right w:val="none" w:sz="0" w:space="0" w:color="auto"/>
          </w:divBdr>
        </w:div>
        <w:div w:id="1205673054">
          <w:marLeft w:val="480"/>
          <w:marRight w:val="0"/>
          <w:marTop w:val="0"/>
          <w:marBottom w:val="0"/>
          <w:divBdr>
            <w:top w:val="none" w:sz="0" w:space="0" w:color="auto"/>
            <w:left w:val="none" w:sz="0" w:space="0" w:color="auto"/>
            <w:bottom w:val="none" w:sz="0" w:space="0" w:color="auto"/>
            <w:right w:val="none" w:sz="0" w:space="0" w:color="auto"/>
          </w:divBdr>
        </w:div>
        <w:div w:id="1665864453">
          <w:marLeft w:val="480"/>
          <w:marRight w:val="0"/>
          <w:marTop w:val="0"/>
          <w:marBottom w:val="0"/>
          <w:divBdr>
            <w:top w:val="none" w:sz="0" w:space="0" w:color="auto"/>
            <w:left w:val="none" w:sz="0" w:space="0" w:color="auto"/>
            <w:bottom w:val="none" w:sz="0" w:space="0" w:color="auto"/>
            <w:right w:val="none" w:sz="0" w:space="0" w:color="auto"/>
          </w:divBdr>
        </w:div>
        <w:div w:id="711418628">
          <w:marLeft w:val="480"/>
          <w:marRight w:val="0"/>
          <w:marTop w:val="0"/>
          <w:marBottom w:val="0"/>
          <w:divBdr>
            <w:top w:val="none" w:sz="0" w:space="0" w:color="auto"/>
            <w:left w:val="none" w:sz="0" w:space="0" w:color="auto"/>
            <w:bottom w:val="none" w:sz="0" w:space="0" w:color="auto"/>
            <w:right w:val="none" w:sz="0" w:space="0" w:color="auto"/>
          </w:divBdr>
        </w:div>
        <w:div w:id="586576176">
          <w:marLeft w:val="480"/>
          <w:marRight w:val="0"/>
          <w:marTop w:val="0"/>
          <w:marBottom w:val="0"/>
          <w:divBdr>
            <w:top w:val="none" w:sz="0" w:space="0" w:color="auto"/>
            <w:left w:val="none" w:sz="0" w:space="0" w:color="auto"/>
            <w:bottom w:val="none" w:sz="0" w:space="0" w:color="auto"/>
            <w:right w:val="none" w:sz="0" w:space="0" w:color="auto"/>
          </w:divBdr>
        </w:div>
        <w:div w:id="2051685478">
          <w:marLeft w:val="480"/>
          <w:marRight w:val="0"/>
          <w:marTop w:val="0"/>
          <w:marBottom w:val="0"/>
          <w:divBdr>
            <w:top w:val="none" w:sz="0" w:space="0" w:color="auto"/>
            <w:left w:val="none" w:sz="0" w:space="0" w:color="auto"/>
            <w:bottom w:val="none" w:sz="0" w:space="0" w:color="auto"/>
            <w:right w:val="none" w:sz="0" w:space="0" w:color="auto"/>
          </w:divBdr>
        </w:div>
        <w:div w:id="495191646">
          <w:marLeft w:val="480"/>
          <w:marRight w:val="0"/>
          <w:marTop w:val="0"/>
          <w:marBottom w:val="0"/>
          <w:divBdr>
            <w:top w:val="none" w:sz="0" w:space="0" w:color="auto"/>
            <w:left w:val="none" w:sz="0" w:space="0" w:color="auto"/>
            <w:bottom w:val="none" w:sz="0" w:space="0" w:color="auto"/>
            <w:right w:val="none" w:sz="0" w:space="0" w:color="auto"/>
          </w:divBdr>
        </w:div>
        <w:div w:id="1235748164">
          <w:marLeft w:val="480"/>
          <w:marRight w:val="0"/>
          <w:marTop w:val="0"/>
          <w:marBottom w:val="0"/>
          <w:divBdr>
            <w:top w:val="none" w:sz="0" w:space="0" w:color="auto"/>
            <w:left w:val="none" w:sz="0" w:space="0" w:color="auto"/>
            <w:bottom w:val="none" w:sz="0" w:space="0" w:color="auto"/>
            <w:right w:val="none" w:sz="0" w:space="0" w:color="auto"/>
          </w:divBdr>
        </w:div>
        <w:div w:id="288899122">
          <w:marLeft w:val="480"/>
          <w:marRight w:val="0"/>
          <w:marTop w:val="0"/>
          <w:marBottom w:val="0"/>
          <w:divBdr>
            <w:top w:val="none" w:sz="0" w:space="0" w:color="auto"/>
            <w:left w:val="none" w:sz="0" w:space="0" w:color="auto"/>
            <w:bottom w:val="none" w:sz="0" w:space="0" w:color="auto"/>
            <w:right w:val="none" w:sz="0" w:space="0" w:color="auto"/>
          </w:divBdr>
        </w:div>
        <w:div w:id="1552156998">
          <w:marLeft w:val="480"/>
          <w:marRight w:val="0"/>
          <w:marTop w:val="0"/>
          <w:marBottom w:val="0"/>
          <w:divBdr>
            <w:top w:val="none" w:sz="0" w:space="0" w:color="auto"/>
            <w:left w:val="none" w:sz="0" w:space="0" w:color="auto"/>
            <w:bottom w:val="none" w:sz="0" w:space="0" w:color="auto"/>
            <w:right w:val="none" w:sz="0" w:space="0" w:color="auto"/>
          </w:divBdr>
        </w:div>
        <w:div w:id="1423646409">
          <w:marLeft w:val="480"/>
          <w:marRight w:val="0"/>
          <w:marTop w:val="0"/>
          <w:marBottom w:val="0"/>
          <w:divBdr>
            <w:top w:val="none" w:sz="0" w:space="0" w:color="auto"/>
            <w:left w:val="none" w:sz="0" w:space="0" w:color="auto"/>
            <w:bottom w:val="none" w:sz="0" w:space="0" w:color="auto"/>
            <w:right w:val="none" w:sz="0" w:space="0" w:color="auto"/>
          </w:divBdr>
        </w:div>
        <w:div w:id="237524987">
          <w:marLeft w:val="480"/>
          <w:marRight w:val="0"/>
          <w:marTop w:val="0"/>
          <w:marBottom w:val="0"/>
          <w:divBdr>
            <w:top w:val="none" w:sz="0" w:space="0" w:color="auto"/>
            <w:left w:val="none" w:sz="0" w:space="0" w:color="auto"/>
            <w:bottom w:val="none" w:sz="0" w:space="0" w:color="auto"/>
            <w:right w:val="none" w:sz="0" w:space="0" w:color="auto"/>
          </w:divBdr>
        </w:div>
        <w:div w:id="1370566033">
          <w:marLeft w:val="480"/>
          <w:marRight w:val="0"/>
          <w:marTop w:val="0"/>
          <w:marBottom w:val="0"/>
          <w:divBdr>
            <w:top w:val="none" w:sz="0" w:space="0" w:color="auto"/>
            <w:left w:val="none" w:sz="0" w:space="0" w:color="auto"/>
            <w:bottom w:val="none" w:sz="0" w:space="0" w:color="auto"/>
            <w:right w:val="none" w:sz="0" w:space="0" w:color="auto"/>
          </w:divBdr>
        </w:div>
        <w:div w:id="447159263">
          <w:marLeft w:val="480"/>
          <w:marRight w:val="0"/>
          <w:marTop w:val="0"/>
          <w:marBottom w:val="0"/>
          <w:divBdr>
            <w:top w:val="none" w:sz="0" w:space="0" w:color="auto"/>
            <w:left w:val="none" w:sz="0" w:space="0" w:color="auto"/>
            <w:bottom w:val="none" w:sz="0" w:space="0" w:color="auto"/>
            <w:right w:val="none" w:sz="0" w:space="0" w:color="auto"/>
          </w:divBdr>
        </w:div>
        <w:div w:id="1031959757">
          <w:marLeft w:val="480"/>
          <w:marRight w:val="0"/>
          <w:marTop w:val="0"/>
          <w:marBottom w:val="0"/>
          <w:divBdr>
            <w:top w:val="none" w:sz="0" w:space="0" w:color="auto"/>
            <w:left w:val="none" w:sz="0" w:space="0" w:color="auto"/>
            <w:bottom w:val="none" w:sz="0" w:space="0" w:color="auto"/>
            <w:right w:val="none" w:sz="0" w:space="0" w:color="auto"/>
          </w:divBdr>
        </w:div>
        <w:div w:id="1977223533">
          <w:marLeft w:val="480"/>
          <w:marRight w:val="0"/>
          <w:marTop w:val="0"/>
          <w:marBottom w:val="0"/>
          <w:divBdr>
            <w:top w:val="none" w:sz="0" w:space="0" w:color="auto"/>
            <w:left w:val="none" w:sz="0" w:space="0" w:color="auto"/>
            <w:bottom w:val="none" w:sz="0" w:space="0" w:color="auto"/>
            <w:right w:val="none" w:sz="0" w:space="0" w:color="auto"/>
          </w:divBdr>
        </w:div>
        <w:div w:id="328409046">
          <w:marLeft w:val="480"/>
          <w:marRight w:val="0"/>
          <w:marTop w:val="0"/>
          <w:marBottom w:val="0"/>
          <w:divBdr>
            <w:top w:val="none" w:sz="0" w:space="0" w:color="auto"/>
            <w:left w:val="none" w:sz="0" w:space="0" w:color="auto"/>
            <w:bottom w:val="none" w:sz="0" w:space="0" w:color="auto"/>
            <w:right w:val="none" w:sz="0" w:space="0" w:color="auto"/>
          </w:divBdr>
        </w:div>
        <w:div w:id="2012564739">
          <w:marLeft w:val="480"/>
          <w:marRight w:val="0"/>
          <w:marTop w:val="0"/>
          <w:marBottom w:val="0"/>
          <w:divBdr>
            <w:top w:val="none" w:sz="0" w:space="0" w:color="auto"/>
            <w:left w:val="none" w:sz="0" w:space="0" w:color="auto"/>
            <w:bottom w:val="none" w:sz="0" w:space="0" w:color="auto"/>
            <w:right w:val="none" w:sz="0" w:space="0" w:color="auto"/>
          </w:divBdr>
        </w:div>
        <w:div w:id="58789338">
          <w:marLeft w:val="480"/>
          <w:marRight w:val="0"/>
          <w:marTop w:val="0"/>
          <w:marBottom w:val="0"/>
          <w:divBdr>
            <w:top w:val="none" w:sz="0" w:space="0" w:color="auto"/>
            <w:left w:val="none" w:sz="0" w:space="0" w:color="auto"/>
            <w:bottom w:val="none" w:sz="0" w:space="0" w:color="auto"/>
            <w:right w:val="none" w:sz="0" w:space="0" w:color="auto"/>
          </w:divBdr>
        </w:div>
        <w:div w:id="1621494574">
          <w:marLeft w:val="480"/>
          <w:marRight w:val="0"/>
          <w:marTop w:val="0"/>
          <w:marBottom w:val="0"/>
          <w:divBdr>
            <w:top w:val="none" w:sz="0" w:space="0" w:color="auto"/>
            <w:left w:val="none" w:sz="0" w:space="0" w:color="auto"/>
            <w:bottom w:val="none" w:sz="0" w:space="0" w:color="auto"/>
            <w:right w:val="none" w:sz="0" w:space="0" w:color="auto"/>
          </w:divBdr>
        </w:div>
        <w:div w:id="2083216272">
          <w:marLeft w:val="480"/>
          <w:marRight w:val="0"/>
          <w:marTop w:val="0"/>
          <w:marBottom w:val="0"/>
          <w:divBdr>
            <w:top w:val="none" w:sz="0" w:space="0" w:color="auto"/>
            <w:left w:val="none" w:sz="0" w:space="0" w:color="auto"/>
            <w:bottom w:val="none" w:sz="0" w:space="0" w:color="auto"/>
            <w:right w:val="none" w:sz="0" w:space="0" w:color="auto"/>
          </w:divBdr>
        </w:div>
        <w:div w:id="1151949930">
          <w:marLeft w:val="480"/>
          <w:marRight w:val="0"/>
          <w:marTop w:val="0"/>
          <w:marBottom w:val="0"/>
          <w:divBdr>
            <w:top w:val="none" w:sz="0" w:space="0" w:color="auto"/>
            <w:left w:val="none" w:sz="0" w:space="0" w:color="auto"/>
            <w:bottom w:val="none" w:sz="0" w:space="0" w:color="auto"/>
            <w:right w:val="none" w:sz="0" w:space="0" w:color="auto"/>
          </w:divBdr>
        </w:div>
        <w:div w:id="74205238">
          <w:marLeft w:val="480"/>
          <w:marRight w:val="0"/>
          <w:marTop w:val="0"/>
          <w:marBottom w:val="0"/>
          <w:divBdr>
            <w:top w:val="none" w:sz="0" w:space="0" w:color="auto"/>
            <w:left w:val="none" w:sz="0" w:space="0" w:color="auto"/>
            <w:bottom w:val="none" w:sz="0" w:space="0" w:color="auto"/>
            <w:right w:val="none" w:sz="0" w:space="0" w:color="auto"/>
          </w:divBdr>
        </w:div>
        <w:div w:id="1679766355">
          <w:marLeft w:val="480"/>
          <w:marRight w:val="0"/>
          <w:marTop w:val="0"/>
          <w:marBottom w:val="0"/>
          <w:divBdr>
            <w:top w:val="none" w:sz="0" w:space="0" w:color="auto"/>
            <w:left w:val="none" w:sz="0" w:space="0" w:color="auto"/>
            <w:bottom w:val="none" w:sz="0" w:space="0" w:color="auto"/>
            <w:right w:val="none" w:sz="0" w:space="0" w:color="auto"/>
          </w:divBdr>
        </w:div>
        <w:div w:id="182476138">
          <w:marLeft w:val="480"/>
          <w:marRight w:val="0"/>
          <w:marTop w:val="0"/>
          <w:marBottom w:val="0"/>
          <w:divBdr>
            <w:top w:val="none" w:sz="0" w:space="0" w:color="auto"/>
            <w:left w:val="none" w:sz="0" w:space="0" w:color="auto"/>
            <w:bottom w:val="none" w:sz="0" w:space="0" w:color="auto"/>
            <w:right w:val="none" w:sz="0" w:space="0" w:color="auto"/>
          </w:divBdr>
        </w:div>
        <w:div w:id="1283927685">
          <w:marLeft w:val="480"/>
          <w:marRight w:val="0"/>
          <w:marTop w:val="0"/>
          <w:marBottom w:val="0"/>
          <w:divBdr>
            <w:top w:val="none" w:sz="0" w:space="0" w:color="auto"/>
            <w:left w:val="none" w:sz="0" w:space="0" w:color="auto"/>
            <w:bottom w:val="none" w:sz="0" w:space="0" w:color="auto"/>
            <w:right w:val="none" w:sz="0" w:space="0" w:color="auto"/>
          </w:divBdr>
        </w:div>
        <w:div w:id="788621723">
          <w:marLeft w:val="480"/>
          <w:marRight w:val="0"/>
          <w:marTop w:val="0"/>
          <w:marBottom w:val="0"/>
          <w:divBdr>
            <w:top w:val="none" w:sz="0" w:space="0" w:color="auto"/>
            <w:left w:val="none" w:sz="0" w:space="0" w:color="auto"/>
            <w:bottom w:val="none" w:sz="0" w:space="0" w:color="auto"/>
            <w:right w:val="none" w:sz="0" w:space="0" w:color="auto"/>
          </w:divBdr>
        </w:div>
        <w:div w:id="293947015">
          <w:marLeft w:val="480"/>
          <w:marRight w:val="0"/>
          <w:marTop w:val="0"/>
          <w:marBottom w:val="0"/>
          <w:divBdr>
            <w:top w:val="none" w:sz="0" w:space="0" w:color="auto"/>
            <w:left w:val="none" w:sz="0" w:space="0" w:color="auto"/>
            <w:bottom w:val="none" w:sz="0" w:space="0" w:color="auto"/>
            <w:right w:val="none" w:sz="0" w:space="0" w:color="auto"/>
          </w:divBdr>
        </w:div>
        <w:div w:id="1116370828">
          <w:marLeft w:val="480"/>
          <w:marRight w:val="0"/>
          <w:marTop w:val="0"/>
          <w:marBottom w:val="0"/>
          <w:divBdr>
            <w:top w:val="none" w:sz="0" w:space="0" w:color="auto"/>
            <w:left w:val="none" w:sz="0" w:space="0" w:color="auto"/>
            <w:bottom w:val="none" w:sz="0" w:space="0" w:color="auto"/>
            <w:right w:val="none" w:sz="0" w:space="0" w:color="auto"/>
          </w:divBdr>
        </w:div>
        <w:div w:id="1648977989">
          <w:marLeft w:val="480"/>
          <w:marRight w:val="0"/>
          <w:marTop w:val="0"/>
          <w:marBottom w:val="0"/>
          <w:divBdr>
            <w:top w:val="none" w:sz="0" w:space="0" w:color="auto"/>
            <w:left w:val="none" w:sz="0" w:space="0" w:color="auto"/>
            <w:bottom w:val="none" w:sz="0" w:space="0" w:color="auto"/>
            <w:right w:val="none" w:sz="0" w:space="0" w:color="auto"/>
          </w:divBdr>
        </w:div>
        <w:div w:id="1222865121">
          <w:marLeft w:val="480"/>
          <w:marRight w:val="0"/>
          <w:marTop w:val="0"/>
          <w:marBottom w:val="0"/>
          <w:divBdr>
            <w:top w:val="none" w:sz="0" w:space="0" w:color="auto"/>
            <w:left w:val="none" w:sz="0" w:space="0" w:color="auto"/>
            <w:bottom w:val="none" w:sz="0" w:space="0" w:color="auto"/>
            <w:right w:val="none" w:sz="0" w:space="0" w:color="auto"/>
          </w:divBdr>
        </w:div>
        <w:div w:id="2122529748">
          <w:marLeft w:val="480"/>
          <w:marRight w:val="0"/>
          <w:marTop w:val="0"/>
          <w:marBottom w:val="0"/>
          <w:divBdr>
            <w:top w:val="none" w:sz="0" w:space="0" w:color="auto"/>
            <w:left w:val="none" w:sz="0" w:space="0" w:color="auto"/>
            <w:bottom w:val="none" w:sz="0" w:space="0" w:color="auto"/>
            <w:right w:val="none" w:sz="0" w:space="0" w:color="auto"/>
          </w:divBdr>
        </w:div>
        <w:div w:id="1249120029">
          <w:marLeft w:val="480"/>
          <w:marRight w:val="0"/>
          <w:marTop w:val="0"/>
          <w:marBottom w:val="0"/>
          <w:divBdr>
            <w:top w:val="none" w:sz="0" w:space="0" w:color="auto"/>
            <w:left w:val="none" w:sz="0" w:space="0" w:color="auto"/>
            <w:bottom w:val="none" w:sz="0" w:space="0" w:color="auto"/>
            <w:right w:val="none" w:sz="0" w:space="0" w:color="auto"/>
          </w:divBdr>
        </w:div>
        <w:div w:id="1307472328">
          <w:marLeft w:val="480"/>
          <w:marRight w:val="0"/>
          <w:marTop w:val="0"/>
          <w:marBottom w:val="0"/>
          <w:divBdr>
            <w:top w:val="none" w:sz="0" w:space="0" w:color="auto"/>
            <w:left w:val="none" w:sz="0" w:space="0" w:color="auto"/>
            <w:bottom w:val="none" w:sz="0" w:space="0" w:color="auto"/>
            <w:right w:val="none" w:sz="0" w:space="0" w:color="auto"/>
          </w:divBdr>
        </w:div>
        <w:div w:id="573588120">
          <w:marLeft w:val="480"/>
          <w:marRight w:val="0"/>
          <w:marTop w:val="0"/>
          <w:marBottom w:val="0"/>
          <w:divBdr>
            <w:top w:val="none" w:sz="0" w:space="0" w:color="auto"/>
            <w:left w:val="none" w:sz="0" w:space="0" w:color="auto"/>
            <w:bottom w:val="none" w:sz="0" w:space="0" w:color="auto"/>
            <w:right w:val="none" w:sz="0" w:space="0" w:color="auto"/>
          </w:divBdr>
        </w:div>
        <w:div w:id="1674410495">
          <w:marLeft w:val="480"/>
          <w:marRight w:val="0"/>
          <w:marTop w:val="0"/>
          <w:marBottom w:val="0"/>
          <w:divBdr>
            <w:top w:val="none" w:sz="0" w:space="0" w:color="auto"/>
            <w:left w:val="none" w:sz="0" w:space="0" w:color="auto"/>
            <w:bottom w:val="none" w:sz="0" w:space="0" w:color="auto"/>
            <w:right w:val="none" w:sz="0" w:space="0" w:color="auto"/>
          </w:divBdr>
        </w:div>
        <w:div w:id="1754160434">
          <w:marLeft w:val="480"/>
          <w:marRight w:val="0"/>
          <w:marTop w:val="0"/>
          <w:marBottom w:val="0"/>
          <w:divBdr>
            <w:top w:val="none" w:sz="0" w:space="0" w:color="auto"/>
            <w:left w:val="none" w:sz="0" w:space="0" w:color="auto"/>
            <w:bottom w:val="none" w:sz="0" w:space="0" w:color="auto"/>
            <w:right w:val="none" w:sz="0" w:space="0" w:color="auto"/>
          </w:divBdr>
        </w:div>
        <w:div w:id="1540779849">
          <w:marLeft w:val="480"/>
          <w:marRight w:val="0"/>
          <w:marTop w:val="0"/>
          <w:marBottom w:val="0"/>
          <w:divBdr>
            <w:top w:val="none" w:sz="0" w:space="0" w:color="auto"/>
            <w:left w:val="none" w:sz="0" w:space="0" w:color="auto"/>
            <w:bottom w:val="none" w:sz="0" w:space="0" w:color="auto"/>
            <w:right w:val="none" w:sz="0" w:space="0" w:color="auto"/>
          </w:divBdr>
        </w:div>
        <w:div w:id="1889995380">
          <w:marLeft w:val="480"/>
          <w:marRight w:val="0"/>
          <w:marTop w:val="0"/>
          <w:marBottom w:val="0"/>
          <w:divBdr>
            <w:top w:val="none" w:sz="0" w:space="0" w:color="auto"/>
            <w:left w:val="none" w:sz="0" w:space="0" w:color="auto"/>
            <w:bottom w:val="none" w:sz="0" w:space="0" w:color="auto"/>
            <w:right w:val="none" w:sz="0" w:space="0" w:color="auto"/>
          </w:divBdr>
        </w:div>
      </w:divsChild>
    </w:div>
    <w:div w:id="396898054">
      <w:bodyDiv w:val="1"/>
      <w:marLeft w:val="0"/>
      <w:marRight w:val="0"/>
      <w:marTop w:val="0"/>
      <w:marBottom w:val="0"/>
      <w:divBdr>
        <w:top w:val="none" w:sz="0" w:space="0" w:color="auto"/>
        <w:left w:val="none" w:sz="0" w:space="0" w:color="auto"/>
        <w:bottom w:val="none" w:sz="0" w:space="0" w:color="auto"/>
        <w:right w:val="none" w:sz="0" w:space="0" w:color="auto"/>
      </w:divBdr>
    </w:div>
    <w:div w:id="399521920">
      <w:bodyDiv w:val="1"/>
      <w:marLeft w:val="0"/>
      <w:marRight w:val="0"/>
      <w:marTop w:val="0"/>
      <w:marBottom w:val="0"/>
      <w:divBdr>
        <w:top w:val="none" w:sz="0" w:space="0" w:color="auto"/>
        <w:left w:val="none" w:sz="0" w:space="0" w:color="auto"/>
        <w:bottom w:val="none" w:sz="0" w:space="0" w:color="auto"/>
        <w:right w:val="none" w:sz="0" w:space="0" w:color="auto"/>
      </w:divBdr>
    </w:div>
    <w:div w:id="399865125">
      <w:bodyDiv w:val="1"/>
      <w:marLeft w:val="0"/>
      <w:marRight w:val="0"/>
      <w:marTop w:val="0"/>
      <w:marBottom w:val="0"/>
      <w:divBdr>
        <w:top w:val="none" w:sz="0" w:space="0" w:color="auto"/>
        <w:left w:val="none" w:sz="0" w:space="0" w:color="auto"/>
        <w:bottom w:val="none" w:sz="0" w:space="0" w:color="auto"/>
        <w:right w:val="none" w:sz="0" w:space="0" w:color="auto"/>
      </w:divBdr>
    </w:div>
    <w:div w:id="400450655">
      <w:bodyDiv w:val="1"/>
      <w:marLeft w:val="0"/>
      <w:marRight w:val="0"/>
      <w:marTop w:val="0"/>
      <w:marBottom w:val="0"/>
      <w:divBdr>
        <w:top w:val="none" w:sz="0" w:space="0" w:color="auto"/>
        <w:left w:val="none" w:sz="0" w:space="0" w:color="auto"/>
        <w:bottom w:val="none" w:sz="0" w:space="0" w:color="auto"/>
        <w:right w:val="none" w:sz="0" w:space="0" w:color="auto"/>
      </w:divBdr>
    </w:div>
    <w:div w:id="402223505">
      <w:bodyDiv w:val="1"/>
      <w:marLeft w:val="0"/>
      <w:marRight w:val="0"/>
      <w:marTop w:val="0"/>
      <w:marBottom w:val="0"/>
      <w:divBdr>
        <w:top w:val="none" w:sz="0" w:space="0" w:color="auto"/>
        <w:left w:val="none" w:sz="0" w:space="0" w:color="auto"/>
        <w:bottom w:val="none" w:sz="0" w:space="0" w:color="auto"/>
        <w:right w:val="none" w:sz="0" w:space="0" w:color="auto"/>
      </w:divBdr>
    </w:div>
    <w:div w:id="406656424">
      <w:bodyDiv w:val="1"/>
      <w:marLeft w:val="0"/>
      <w:marRight w:val="0"/>
      <w:marTop w:val="0"/>
      <w:marBottom w:val="0"/>
      <w:divBdr>
        <w:top w:val="none" w:sz="0" w:space="0" w:color="auto"/>
        <w:left w:val="none" w:sz="0" w:space="0" w:color="auto"/>
        <w:bottom w:val="none" w:sz="0" w:space="0" w:color="auto"/>
        <w:right w:val="none" w:sz="0" w:space="0" w:color="auto"/>
      </w:divBdr>
    </w:div>
    <w:div w:id="406849801">
      <w:bodyDiv w:val="1"/>
      <w:marLeft w:val="0"/>
      <w:marRight w:val="0"/>
      <w:marTop w:val="0"/>
      <w:marBottom w:val="0"/>
      <w:divBdr>
        <w:top w:val="none" w:sz="0" w:space="0" w:color="auto"/>
        <w:left w:val="none" w:sz="0" w:space="0" w:color="auto"/>
        <w:bottom w:val="none" w:sz="0" w:space="0" w:color="auto"/>
        <w:right w:val="none" w:sz="0" w:space="0" w:color="auto"/>
      </w:divBdr>
    </w:div>
    <w:div w:id="408575707">
      <w:bodyDiv w:val="1"/>
      <w:marLeft w:val="0"/>
      <w:marRight w:val="0"/>
      <w:marTop w:val="0"/>
      <w:marBottom w:val="0"/>
      <w:divBdr>
        <w:top w:val="none" w:sz="0" w:space="0" w:color="auto"/>
        <w:left w:val="none" w:sz="0" w:space="0" w:color="auto"/>
        <w:bottom w:val="none" w:sz="0" w:space="0" w:color="auto"/>
        <w:right w:val="none" w:sz="0" w:space="0" w:color="auto"/>
      </w:divBdr>
    </w:div>
    <w:div w:id="408885656">
      <w:bodyDiv w:val="1"/>
      <w:marLeft w:val="0"/>
      <w:marRight w:val="0"/>
      <w:marTop w:val="0"/>
      <w:marBottom w:val="0"/>
      <w:divBdr>
        <w:top w:val="none" w:sz="0" w:space="0" w:color="auto"/>
        <w:left w:val="none" w:sz="0" w:space="0" w:color="auto"/>
        <w:bottom w:val="none" w:sz="0" w:space="0" w:color="auto"/>
        <w:right w:val="none" w:sz="0" w:space="0" w:color="auto"/>
      </w:divBdr>
    </w:div>
    <w:div w:id="408888719">
      <w:bodyDiv w:val="1"/>
      <w:marLeft w:val="0"/>
      <w:marRight w:val="0"/>
      <w:marTop w:val="0"/>
      <w:marBottom w:val="0"/>
      <w:divBdr>
        <w:top w:val="none" w:sz="0" w:space="0" w:color="auto"/>
        <w:left w:val="none" w:sz="0" w:space="0" w:color="auto"/>
        <w:bottom w:val="none" w:sz="0" w:space="0" w:color="auto"/>
        <w:right w:val="none" w:sz="0" w:space="0" w:color="auto"/>
      </w:divBdr>
    </w:div>
    <w:div w:id="408961956">
      <w:bodyDiv w:val="1"/>
      <w:marLeft w:val="0"/>
      <w:marRight w:val="0"/>
      <w:marTop w:val="0"/>
      <w:marBottom w:val="0"/>
      <w:divBdr>
        <w:top w:val="none" w:sz="0" w:space="0" w:color="auto"/>
        <w:left w:val="none" w:sz="0" w:space="0" w:color="auto"/>
        <w:bottom w:val="none" w:sz="0" w:space="0" w:color="auto"/>
        <w:right w:val="none" w:sz="0" w:space="0" w:color="auto"/>
      </w:divBdr>
    </w:div>
    <w:div w:id="409350321">
      <w:bodyDiv w:val="1"/>
      <w:marLeft w:val="0"/>
      <w:marRight w:val="0"/>
      <w:marTop w:val="0"/>
      <w:marBottom w:val="0"/>
      <w:divBdr>
        <w:top w:val="none" w:sz="0" w:space="0" w:color="auto"/>
        <w:left w:val="none" w:sz="0" w:space="0" w:color="auto"/>
        <w:bottom w:val="none" w:sz="0" w:space="0" w:color="auto"/>
        <w:right w:val="none" w:sz="0" w:space="0" w:color="auto"/>
      </w:divBdr>
    </w:div>
    <w:div w:id="410278452">
      <w:bodyDiv w:val="1"/>
      <w:marLeft w:val="0"/>
      <w:marRight w:val="0"/>
      <w:marTop w:val="0"/>
      <w:marBottom w:val="0"/>
      <w:divBdr>
        <w:top w:val="none" w:sz="0" w:space="0" w:color="auto"/>
        <w:left w:val="none" w:sz="0" w:space="0" w:color="auto"/>
        <w:bottom w:val="none" w:sz="0" w:space="0" w:color="auto"/>
        <w:right w:val="none" w:sz="0" w:space="0" w:color="auto"/>
      </w:divBdr>
    </w:div>
    <w:div w:id="411320060">
      <w:bodyDiv w:val="1"/>
      <w:marLeft w:val="0"/>
      <w:marRight w:val="0"/>
      <w:marTop w:val="0"/>
      <w:marBottom w:val="0"/>
      <w:divBdr>
        <w:top w:val="none" w:sz="0" w:space="0" w:color="auto"/>
        <w:left w:val="none" w:sz="0" w:space="0" w:color="auto"/>
        <w:bottom w:val="none" w:sz="0" w:space="0" w:color="auto"/>
        <w:right w:val="none" w:sz="0" w:space="0" w:color="auto"/>
      </w:divBdr>
    </w:div>
    <w:div w:id="411895617">
      <w:bodyDiv w:val="1"/>
      <w:marLeft w:val="0"/>
      <w:marRight w:val="0"/>
      <w:marTop w:val="0"/>
      <w:marBottom w:val="0"/>
      <w:divBdr>
        <w:top w:val="none" w:sz="0" w:space="0" w:color="auto"/>
        <w:left w:val="none" w:sz="0" w:space="0" w:color="auto"/>
        <w:bottom w:val="none" w:sz="0" w:space="0" w:color="auto"/>
        <w:right w:val="none" w:sz="0" w:space="0" w:color="auto"/>
      </w:divBdr>
    </w:div>
    <w:div w:id="412557057">
      <w:bodyDiv w:val="1"/>
      <w:marLeft w:val="0"/>
      <w:marRight w:val="0"/>
      <w:marTop w:val="0"/>
      <w:marBottom w:val="0"/>
      <w:divBdr>
        <w:top w:val="none" w:sz="0" w:space="0" w:color="auto"/>
        <w:left w:val="none" w:sz="0" w:space="0" w:color="auto"/>
        <w:bottom w:val="none" w:sz="0" w:space="0" w:color="auto"/>
        <w:right w:val="none" w:sz="0" w:space="0" w:color="auto"/>
      </w:divBdr>
    </w:div>
    <w:div w:id="414014464">
      <w:bodyDiv w:val="1"/>
      <w:marLeft w:val="0"/>
      <w:marRight w:val="0"/>
      <w:marTop w:val="0"/>
      <w:marBottom w:val="0"/>
      <w:divBdr>
        <w:top w:val="none" w:sz="0" w:space="0" w:color="auto"/>
        <w:left w:val="none" w:sz="0" w:space="0" w:color="auto"/>
        <w:bottom w:val="none" w:sz="0" w:space="0" w:color="auto"/>
        <w:right w:val="none" w:sz="0" w:space="0" w:color="auto"/>
      </w:divBdr>
    </w:div>
    <w:div w:id="415858195">
      <w:bodyDiv w:val="1"/>
      <w:marLeft w:val="0"/>
      <w:marRight w:val="0"/>
      <w:marTop w:val="0"/>
      <w:marBottom w:val="0"/>
      <w:divBdr>
        <w:top w:val="none" w:sz="0" w:space="0" w:color="auto"/>
        <w:left w:val="none" w:sz="0" w:space="0" w:color="auto"/>
        <w:bottom w:val="none" w:sz="0" w:space="0" w:color="auto"/>
        <w:right w:val="none" w:sz="0" w:space="0" w:color="auto"/>
      </w:divBdr>
    </w:div>
    <w:div w:id="415901797">
      <w:bodyDiv w:val="1"/>
      <w:marLeft w:val="0"/>
      <w:marRight w:val="0"/>
      <w:marTop w:val="0"/>
      <w:marBottom w:val="0"/>
      <w:divBdr>
        <w:top w:val="none" w:sz="0" w:space="0" w:color="auto"/>
        <w:left w:val="none" w:sz="0" w:space="0" w:color="auto"/>
        <w:bottom w:val="none" w:sz="0" w:space="0" w:color="auto"/>
        <w:right w:val="none" w:sz="0" w:space="0" w:color="auto"/>
      </w:divBdr>
    </w:div>
    <w:div w:id="416632791">
      <w:bodyDiv w:val="1"/>
      <w:marLeft w:val="0"/>
      <w:marRight w:val="0"/>
      <w:marTop w:val="0"/>
      <w:marBottom w:val="0"/>
      <w:divBdr>
        <w:top w:val="none" w:sz="0" w:space="0" w:color="auto"/>
        <w:left w:val="none" w:sz="0" w:space="0" w:color="auto"/>
        <w:bottom w:val="none" w:sz="0" w:space="0" w:color="auto"/>
        <w:right w:val="none" w:sz="0" w:space="0" w:color="auto"/>
      </w:divBdr>
    </w:div>
    <w:div w:id="417213923">
      <w:bodyDiv w:val="1"/>
      <w:marLeft w:val="0"/>
      <w:marRight w:val="0"/>
      <w:marTop w:val="0"/>
      <w:marBottom w:val="0"/>
      <w:divBdr>
        <w:top w:val="none" w:sz="0" w:space="0" w:color="auto"/>
        <w:left w:val="none" w:sz="0" w:space="0" w:color="auto"/>
        <w:bottom w:val="none" w:sz="0" w:space="0" w:color="auto"/>
        <w:right w:val="none" w:sz="0" w:space="0" w:color="auto"/>
      </w:divBdr>
    </w:div>
    <w:div w:id="418215940">
      <w:bodyDiv w:val="1"/>
      <w:marLeft w:val="0"/>
      <w:marRight w:val="0"/>
      <w:marTop w:val="0"/>
      <w:marBottom w:val="0"/>
      <w:divBdr>
        <w:top w:val="none" w:sz="0" w:space="0" w:color="auto"/>
        <w:left w:val="none" w:sz="0" w:space="0" w:color="auto"/>
        <w:bottom w:val="none" w:sz="0" w:space="0" w:color="auto"/>
        <w:right w:val="none" w:sz="0" w:space="0" w:color="auto"/>
      </w:divBdr>
    </w:div>
    <w:div w:id="418865573">
      <w:bodyDiv w:val="1"/>
      <w:marLeft w:val="0"/>
      <w:marRight w:val="0"/>
      <w:marTop w:val="0"/>
      <w:marBottom w:val="0"/>
      <w:divBdr>
        <w:top w:val="none" w:sz="0" w:space="0" w:color="auto"/>
        <w:left w:val="none" w:sz="0" w:space="0" w:color="auto"/>
        <w:bottom w:val="none" w:sz="0" w:space="0" w:color="auto"/>
        <w:right w:val="none" w:sz="0" w:space="0" w:color="auto"/>
      </w:divBdr>
    </w:div>
    <w:div w:id="419060861">
      <w:bodyDiv w:val="1"/>
      <w:marLeft w:val="0"/>
      <w:marRight w:val="0"/>
      <w:marTop w:val="0"/>
      <w:marBottom w:val="0"/>
      <w:divBdr>
        <w:top w:val="none" w:sz="0" w:space="0" w:color="auto"/>
        <w:left w:val="none" w:sz="0" w:space="0" w:color="auto"/>
        <w:bottom w:val="none" w:sz="0" w:space="0" w:color="auto"/>
        <w:right w:val="none" w:sz="0" w:space="0" w:color="auto"/>
      </w:divBdr>
    </w:div>
    <w:div w:id="419642169">
      <w:bodyDiv w:val="1"/>
      <w:marLeft w:val="0"/>
      <w:marRight w:val="0"/>
      <w:marTop w:val="0"/>
      <w:marBottom w:val="0"/>
      <w:divBdr>
        <w:top w:val="none" w:sz="0" w:space="0" w:color="auto"/>
        <w:left w:val="none" w:sz="0" w:space="0" w:color="auto"/>
        <w:bottom w:val="none" w:sz="0" w:space="0" w:color="auto"/>
        <w:right w:val="none" w:sz="0" w:space="0" w:color="auto"/>
      </w:divBdr>
    </w:div>
    <w:div w:id="419722216">
      <w:bodyDiv w:val="1"/>
      <w:marLeft w:val="0"/>
      <w:marRight w:val="0"/>
      <w:marTop w:val="0"/>
      <w:marBottom w:val="0"/>
      <w:divBdr>
        <w:top w:val="none" w:sz="0" w:space="0" w:color="auto"/>
        <w:left w:val="none" w:sz="0" w:space="0" w:color="auto"/>
        <w:bottom w:val="none" w:sz="0" w:space="0" w:color="auto"/>
        <w:right w:val="none" w:sz="0" w:space="0" w:color="auto"/>
      </w:divBdr>
    </w:div>
    <w:div w:id="420495103">
      <w:bodyDiv w:val="1"/>
      <w:marLeft w:val="0"/>
      <w:marRight w:val="0"/>
      <w:marTop w:val="0"/>
      <w:marBottom w:val="0"/>
      <w:divBdr>
        <w:top w:val="none" w:sz="0" w:space="0" w:color="auto"/>
        <w:left w:val="none" w:sz="0" w:space="0" w:color="auto"/>
        <w:bottom w:val="none" w:sz="0" w:space="0" w:color="auto"/>
        <w:right w:val="none" w:sz="0" w:space="0" w:color="auto"/>
      </w:divBdr>
    </w:div>
    <w:div w:id="421536689">
      <w:bodyDiv w:val="1"/>
      <w:marLeft w:val="0"/>
      <w:marRight w:val="0"/>
      <w:marTop w:val="0"/>
      <w:marBottom w:val="0"/>
      <w:divBdr>
        <w:top w:val="none" w:sz="0" w:space="0" w:color="auto"/>
        <w:left w:val="none" w:sz="0" w:space="0" w:color="auto"/>
        <w:bottom w:val="none" w:sz="0" w:space="0" w:color="auto"/>
        <w:right w:val="none" w:sz="0" w:space="0" w:color="auto"/>
      </w:divBdr>
    </w:div>
    <w:div w:id="423766695">
      <w:bodyDiv w:val="1"/>
      <w:marLeft w:val="0"/>
      <w:marRight w:val="0"/>
      <w:marTop w:val="0"/>
      <w:marBottom w:val="0"/>
      <w:divBdr>
        <w:top w:val="none" w:sz="0" w:space="0" w:color="auto"/>
        <w:left w:val="none" w:sz="0" w:space="0" w:color="auto"/>
        <w:bottom w:val="none" w:sz="0" w:space="0" w:color="auto"/>
        <w:right w:val="none" w:sz="0" w:space="0" w:color="auto"/>
      </w:divBdr>
    </w:div>
    <w:div w:id="425734315">
      <w:bodyDiv w:val="1"/>
      <w:marLeft w:val="0"/>
      <w:marRight w:val="0"/>
      <w:marTop w:val="0"/>
      <w:marBottom w:val="0"/>
      <w:divBdr>
        <w:top w:val="none" w:sz="0" w:space="0" w:color="auto"/>
        <w:left w:val="none" w:sz="0" w:space="0" w:color="auto"/>
        <w:bottom w:val="none" w:sz="0" w:space="0" w:color="auto"/>
        <w:right w:val="none" w:sz="0" w:space="0" w:color="auto"/>
      </w:divBdr>
    </w:div>
    <w:div w:id="426771280">
      <w:bodyDiv w:val="1"/>
      <w:marLeft w:val="0"/>
      <w:marRight w:val="0"/>
      <w:marTop w:val="0"/>
      <w:marBottom w:val="0"/>
      <w:divBdr>
        <w:top w:val="none" w:sz="0" w:space="0" w:color="auto"/>
        <w:left w:val="none" w:sz="0" w:space="0" w:color="auto"/>
        <w:bottom w:val="none" w:sz="0" w:space="0" w:color="auto"/>
        <w:right w:val="none" w:sz="0" w:space="0" w:color="auto"/>
      </w:divBdr>
      <w:divsChild>
        <w:div w:id="2023510854">
          <w:marLeft w:val="480"/>
          <w:marRight w:val="0"/>
          <w:marTop w:val="0"/>
          <w:marBottom w:val="0"/>
          <w:divBdr>
            <w:top w:val="none" w:sz="0" w:space="0" w:color="auto"/>
            <w:left w:val="none" w:sz="0" w:space="0" w:color="auto"/>
            <w:bottom w:val="none" w:sz="0" w:space="0" w:color="auto"/>
            <w:right w:val="none" w:sz="0" w:space="0" w:color="auto"/>
          </w:divBdr>
        </w:div>
        <w:div w:id="856385502">
          <w:marLeft w:val="480"/>
          <w:marRight w:val="0"/>
          <w:marTop w:val="0"/>
          <w:marBottom w:val="0"/>
          <w:divBdr>
            <w:top w:val="none" w:sz="0" w:space="0" w:color="auto"/>
            <w:left w:val="none" w:sz="0" w:space="0" w:color="auto"/>
            <w:bottom w:val="none" w:sz="0" w:space="0" w:color="auto"/>
            <w:right w:val="none" w:sz="0" w:space="0" w:color="auto"/>
          </w:divBdr>
        </w:div>
        <w:div w:id="1736078378">
          <w:marLeft w:val="480"/>
          <w:marRight w:val="0"/>
          <w:marTop w:val="0"/>
          <w:marBottom w:val="0"/>
          <w:divBdr>
            <w:top w:val="none" w:sz="0" w:space="0" w:color="auto"/>
            <w:left w:val="none" w:sz="0" w:space="0" w:color="auto"/>
            <w:bottom w:val="none" w:sz="0" w:space="0" w:color="auto"/>
            <w:right w:val="none" w:sz="0" w:space="0" w:color="auto"/>
          </w:divBdr>
        </w:div>
        <w:div w:id="337077821">
          <w:marLeft w:val="480"/>
          <w:marRight w:val="0"/>
          <w:marTop w:val="0"/>
          <w:marBottom w:val="0"/>
          <w:divBdr>
            <w:top w:val="none" w:sz="0" w:space="0" w:color="auto"/>
            <w:left w:val="none" w:sz="0" w:space="0" w:color="auto"/>
            <w:bottom w:val="none" w:sz="0" w:space="0" w:color="auto"/>
            <w:right w:val="none" w:sz="0" w:space="0" w:color="auto"/>
          </w:divBdr>
        </w:div>
        <w:div w:id="1477842018">
          <w:marLeft w:val="480"/>
          <w:marRight w:val="0"/>
          <w:marTop w:val="0"/>
          <w:marBottom w:val="0"/>
          <w:divBdr>
            <w:top w:val="none" w:sz="0" w:space="0" w:color="auto"/>
            <w:left w:val="none" w:sz="0" w:space="0" w:color="auto"/>
            <w:bottom w:val="none" w:sz="0" w:space="0" w:color="auto"/>
            <w:right w:val="none" w:sz="0" w:space="0" w:color="auto"/>
          </w:divBdr>
        </w:div>
        <w:div w:id="31615035">
          <w:marLeft w:val="480"/>
          <w:marRight w:val="0"/>
          <w:marTop w:val="0"/>
          <w:marBottom w:val="0"/>
          <w:divBdr>
            <w:top w:val="none" w:sz="0" w:space="0" w:color="auto"/>
            <w:left w:val="none" w:sz="0" w:space="0" w:color="auto"/>
            <w:bottom w:val="none" w:sz="0" w:space="0" w:color="auto"/>
            <w:right w:val="none" w:sz="0" w:space="0" w:color="auto"/>
          </w:divBdr>
        </w:div>
        <w:div w:id="1272786684">
          <w:marLeft w:val="480"/>
          <w:marRight w:val="0"/>
          <w:marTop w:val="0"/>
          <w:marBottom w:val="0"/>
          <w:divBdr>
            <w:top w:val="none" w:sz="0" w:space="0" w:color="auto"/>
            <w:left w:val="none" w:sz="0" w:space="0" w:color="auto"/>
            <w:bottom w:val="none" w:sz="0" w:space="0" w:color="auto"/>
            <w:right w:val="none" w:sz="0" w:space="0" w:color="auto"/>
          </w:divBdr>
        </w:div>
        <w:div w:id="2117097564">
          <w:marLeft w:val="480"/>
          <w:marRight w:val="0"/>
          <w:marTop w:val="0"/>
          <w:marBottom w:val="0"/>
          <w:divBdr>
            <w:top w:val="none" w:sz="0" w:space="0" w:color="auto"/>
            <w:left w:val="none" w:sz="0" w:space="0" w:color="auto"/>
            <w:bottom w:val="none" w:sz="0" w:space="0" w:color="auto"/>
            <w:right w:val="none" w:sz="0" w:space="0" w:color="auto"/>
          </w:divBdr>
        </w:div>
        <w:div w:id="1875999008">
          <w:marLeft w:val="480"/>
          <w:marRight w:val="0"/>
          <w:marTop w:val="0"/>
          <w:marBottom w:val="0"/>
          <w:divBdr>
            <w:top w:val="none" w:sz="0" w:space="0" w:color="auto"/>
            <w:left w:val="none" w:sz="0" w:space="0" w:color="auto"/>
            <w:bottom w:val="none" w:sz="0" w:space="0" w:color="auto"/>
            <w:right w:val="none" w:sz="0" w:space="0" w:color="auto"/>
          </w:divBdr>
        </w:div>
        <w:div w:id="1803695884">
          <w:marLeft w:val="480"/>
          <w:marRight w:val="0"/>
          <w:marTop w:val="0"/>
          <w:marBottom w:val="0"/>
          <w:divBdr>
            <w:top w:val="none" w:sz="0" w:space="0" w:color="auto"/>
            <w:left w:val="none" w:sz="0" w:space="0" w:color="auto"/>
            <w:bottom w:val="none" w:sz="0" w:space="0" w:color="auto"/>
            <w:right w:val="none" w:sz="0" w:space="0" w:color="auto"/>
          </w:divBdr>
        </w:div>
        <w:div w:id="1776556201">
          <w:marLeft w:val="480"/>
          <w:marRight w:val="0"/>
          <w:marTop w:val="0"/>
          <w:marBottom w:val="0"/>
          <w:divBdr>
            <w:top w:val="none" w:sz="0" w:space="0" w:color="auto"/>
            <w:left w:val="none" w:sz="0" w:space="0" w:color="auto"/>
            <w:bottom w:val="none" w:sz="0" w:space="0" w:color="auto"/>
            <w:right w:val="none" w:sz="0" w:space="0" w:color="auto"/>
          </w:divBdr>
        </w:div>
        <w:div w:id="176583047">
          <w:marLeft w:val="480"/>
          <w:marRight w:val="0"/>
          <w:marTop w:val="0"/>
          <w:marBottom w:val="0"/>
          <w:divBdr>
            <w:top w:val="none" w:sz="0" w:space="0" w:color="auto"/>
            <w:left w:val="none" w:sz="0" w:space="0" w:color="auto"/>
            <w:bottom w:val="none" w:sz="0" w:space="0" w:color="auto"/>
            <w:right w:val="none" w:sz="0" w:space="0" w:color="auto"/>
          </w:divBdr>
        </w:div>
        <w:div w:id="1885604852">
          <w:marLeft w:val="480"/>
          <w:marRight w:val="0"/>
          <w:marTop w:val="0"/>
          <w:marBottom w:val="0"/>
          <w:divBdr>
            <w:top w:val="none" w:sz="0" w:space="0" w:color="auto"/>
            <w:left w:val="none" w:sz="0" w:space="0" w:color="auto"/>
            <w:bottom w:val="none" w:sz="0" w:space="0" w:color="auto"/>
            <w:right w:val="none" w:sz="0" w:space="0" w:color="auto"/>
          </w:divBdr>
        </w:div>
        <w:div w:id="548810688">
          <w:marLeft w:val="480"/>
          <w:marRight w:val="0"/>
          <w:marTop w:val="0"/>
          <w:marBottom w:val="0"/>
          <w:divBdr>
            <w:top w:val="none" w:sz="0" w:space="0" w:color="auto"/>
            <w:left w:val="none" w:sz="0" w:space="0" w:color="auto"/>
            <w:bottom w:val="none" w:sz="0" w:space="0" w:color="auto"/>
            <w:right w:val="none" w:sz="0" w:space="0" w:color="auto"/>
          </w:divBdr>
        </w:div>
        <w:div w:id="1901015746">
          <w:marLeft w:val="480"/>
          <w:marRight w:val="0"/>
          <w:marTop w:val="0"/>
          <w:marBottom w:val="0"/>
          <w:divBdr>
            <w:top w:val="none" w:sz="0" w:space="0" w:color="auto"/>
            <w:left w:val="none" w:sz="0" w:space="0" w:color="auto"/>
            <w:bottom w:val="none" w:sz="0" w:space="0" w:color="auto"/>
            <w:right w:val="none" w:sz="0" w:space="0" w:color="auto"/>
          </w:divBdr>
        </w:div>
        <w:div w:id="1280528646">
          <w:marLeft w:val="480"/>
          <w:marRight w:val="0"/>
          <w:marTop w:val="0"/>
          <w:marBottom w:val="0"/>
          <w:divBdr>
            <w:top w:val="none" w:sz="0" w:space="0" w:color="auto"/>
            <w:left w:val="none" w:sz="0" w:space="0" w:color="auto"/>
            <w:bottom w:val="none" w:sz="0" w:space="0" w:color="auto"/>
            <w:right w:val="none" w:sz="0" w:space="0" w:color="auto"/>
          </w:divBdr>
        </w:div>
        <w:div w:id="1775898338">
          <w:marLeft w:val="480"/>
          <w:marRight w:val="0"/>
          <w:marTop w:val="0"/>
          <w:marBottom w:val="0"/>
          <w:divBdr>
            <w:top w:val="none" w:sz="0" w:space="0" w:color="auto"/>
            <w:left w:val="none" w:sz="0" w:space="0" w:color="auto"/>
            <w:bottom w:val="none" w:sz="0" w:space="0" w:color="auto"/>
            <w:right w:val="none" w:sz="0" w:space="0" w:color="auto"/>
          </w:divBdr>
        </w:div>
        <w:div w:id="2144421515">
          <w:marLeft w:val="480"/>
          <w:marRight w:val="0"/>
          <w:marTop w:val="0"/>
          <w:marBottom w:val="0"/>
          <w:divBdr>
            <w:top w:val="none" w:sz="0" w:space="0" w:color="auto"/>
            <w:left w:val="none" w:sz="0" w:space="0" w:color="auto"/>
            <w:bottom w:val="none" w:sz="0" w:space="0" w:color="auto"/>
            <w:right w:val="none" w:sz="0" w:space="0" w:color="auto"/>
          </w:divBdr>
        </w:div>
        <w:div w:id="1514999519">
          <w:marLeft w:val="480"/>
          <w:marRight w:val="0"/>
          <w:marTop w:val="0"/>
          <w:marBottom w:val="0"/>
          <w:divBdr>
            <w:top w:val="none" w:sz="0" w:space="0" w:color="auto"/>
            <w:left w:val="none" w:sz="0" w:space="0" w:color="auto"/>
            <w:bottom w:val="none" w:sz="0" w:space="0" w:color="auto"/>
            <w:right w:val="none" w:sz="0" w:space="0" w:color="auto"/>
          </w:divBdr>
        </w:div>
        <w:div w:id="86197802">
          <w:marLeft w:val="480"/>
          <w:marRight w:val="0"/>
          <w:marTop w:val="0"/>
          <w:marBottom w:val="0"/>
          <w:divBdr>
            <w:top w:val="none" w:sz="0" w:space="0" w:color="auto"/>
            <w:left w:val="none" w:sz="0" w:space="0" w:color="auto"/>
            <w:bottom w:val="none" w:sz="0" w:space="0" w:color="auto"/>
            <w:right w:val="none" w:sz="0" w:space="0" w:color="auto"/>
          </w:divBdr>
        </w:div>
        <w:div w:id="1412310233">
          <w:marLeft w:val="480"/>
          <w:marRight w:val="0"/>
          <w:marTop w:val="0"/>
          <w:marBottom w:val="0"/>
          <w:divBdr>
            <w:top w:val="none" w:sz="0" w:space="0" w:color="auto"/>
            <w:left w:val="none" w:sz="0" w:space="0" w:color="auto"/>
            <w:bottom w:val="none" w:sz="0" w:space="0" w:color="auto"/>
            <w:right w:val="none" w:sz="0" w:space="0" w:color="auto"/>
          </w:divBdr>
        </w:div>
        <w:div w:id="601501260">
          <w:marLeft w:val="480"/>
          <w:marRight w:val="0"/>
          <w:marTop w:val="0"/>
          <w:marBottom w:val="0"/>
          <w:divBdr>
            <w:top w:val="none" w:sz="0" w:space="0" w:color="auto"/>
            <w:left w:val="none" w:sz="0" w:space="0" w:color="auto"/>
            <w:bottom w:val="none" w:sz="0" w:space="0" w:color="auto"/>
            <w:right w:val="none" w:sz="0" w:space="0" w:color="auto"/>
          </w:divBdr>
        </w:div>
        <w:div w:id="974065628">
          <w:marLeft w:val="480"/>
          <w:marRight w:val="0"/>
          <w:marTop w:val="0"/>
          <w:marBottom w:val="0"/>
          <w:divBdr>
            <w:top w:val="none" w:sz="0" w:space="0" w:color="auto"/>
            <w:left w:val="none" w:sz="0" w:space="0" w:color="auto"/>
            <w:bottom w:val="none" w:sz="0" w:space="0" w:color="auto"/>
            <w:right w:val="none" w:sz="0" w:space="0" w:color="auto"/>
          </w:divBdr>
        </w:div>
        <w:div w:id="2052336621">
          <w:marLeft w:val="480"/>
          <w:marRight w:val="0"/>
          <w:marTop w:val="0"/>
          <w:marBottom w:val="0"/>
          <w:divBdr>
            <w:top w:val="none" w:sz="0" w:space="0" w:color="auto"/>
            <w:left w:val="none" w:sz="0" w:space="0" w:color="auto"/>
            <w:bottom w:val="none" w:sz="0" w:space="0" w:color="auto"/>
            <w:right w:val="none" w:sz="0" w:space="0" w:color="auto"/>
          </w:divBdr>
        </w:div>
        <w:div w:id="874804624">
          <w:marLeft w:val="480"/>
          <w:marRight w:val="0"/>
          <w:marTop w:val="0"/>
          <w:marBottom w:val="0"/>
          <w:divBdr>
            <w:top w:val="none" w:sz="0" w:space="0" w:color="auto"/>
            <w:left w:val="none" w:sz="0" w:space="0" w:color="auto"/>
            <w:bottom w:val="none" w:sz="0" w:space="0" w:color="auto"/>
            <w:right w:val="none" w:sz="0" w:space="0" w:color="auto"/>
          </w:divBdr>
        </w:div>
        <w:div w:id="1022782680">
          <w:marLeft w:val="480"/>
          <w:marRight w:val="0"/>
          <w:marTop w:val="0"/>
          <w:marBottom w:val="0"/>
          <w:divBdr>
            <w:top w:val="none" w:sz="0" w:space="0" w:color="auto"/>
            <w:left w:val="none" w:sz="0" w:space="0" w:color="auto"/>
            <w:bottom w:val="none" w:sz="0" w:space="0" w:color="auto"/>
            <w:right w:val="none" w:sz="0" w:space="0" w:color="auto"/>
          </w:divBdr>
        </w:div>
        <w:div w:id="1354453036">
          <w:marLeft w:val="480"/>
          <w:marRight w:val="0"/>
          <w:marTop w:val="0"/>
          <w:marBottom w:val="0"/>
          <w:divBdr>
            <w:top w:val="none" w:sz="0" w:space="0" w:color="auto"/>
            <w:left w:val="none" w:sz="0" w:space="0" w:color="auto"/>
            <w:bottom w:val="none" w:sz="0" w:space="0" w:color="auto"/>
            <w:right w:val="none" w:sz="0" w:space="0" w:color="auto"/>
          </w:divBdr>
        </w:div>
        <w:div w:id="1318535607">
          <w:marLeft w:val="480"/>
          <w:marRight w:val="0"/>
          <w:marTop w:val="0"/>
          <w:marBottom w:val="0"/>
          <w:divBdr>
            <w:top w:val="none" w:sz="0" w:space="0" w:color="auto"/>
            <w:left w:val="none" w:sz="0" w:space="0" w:color="auto"/>
            <w:bottom w:val="none" w:sz="0" w:space="0" w:color="auto"/>
            <w:right w:val="none" w:sz="0" w:space="0" w:color="auto"/>
          </w:divBdr>
        </w:div>
        <w:div w:id="672538329">
          <w:marLeft w:val="480"/>
          <w:marRight w:val="0"/>
          <w:marTop w:val="0"/>
          <w:marBottom w:val="0"/>
          <w:divBdr>
            <w:top w:val="none" w:sz="0" w:space="0" w:color="auto"/>
            <w:left w:val="none" w:sz="0" w:space="0" w:color="auto"/>
            <w:bottom w:val="none" w:sz="0" w:space="0" w:color="auto"/>
            <w:right w:val="none" w:sz="0" w:space="0" w:color="auto"/>
          </w:divBdr>
        </w:div>
        <w:div w:id="2041082885">
          <w:marLeft w:val="480"/>
          <w:marRight w:val="0"/>
          <w:marTop w:val="0"/>
          <w:marBottom w:val="0"/>
          <w:divBdr>
            <w:top w:val="none" w:sz="0" w:space="0" w:color="auto"/>
            <w:left w:val="none" w:sz="0" w:space="0" w:color="auto"/>
            <w:bottom w:val="none" w:sz="0" w:space="0" w:color="auto"/>
            <w:right w:val="none" w:sz="0" w:space="0" w:color="auto"/>
          </w:divBdr>
        </w:div>
        <w:div w:id="65616130">
          <w:marLeft w:val="480"/>
          <w:marRight w:val="0"/>
          <w:marTop w:val="0"/>
          <w:marBottom w:val="0"/>
          <w:divBdr>
            <w:top w:val="none" w:sz="0" w:space="0" w:color="auto"/>
            <w:left w:val="none" w:sz="0" w:space="0" w:color="auto"/>
            <w:bottom w:val="none" w:sz="0" w:space="0" w:color="auto"/>
            <w:right w:val="none" w:sz="0" w:space="0" w:color="auto"/>
          </w:divBdr>
        </w:div>
        <w:div w:id="694770210">
          <w:marLeft w:val="480"/>
          <w:marRight w:val="0"/>
          <w:marTop w:val="0"/>
          <w:marBottom w:val="0"/>
          <w:divBdr>
            <w:top w:val="none" w:sz="0" w:space="0" w:color="auto"/>
            <w:left w:val="none" w:sz="0" w:space="0" w:color="auto"/>
            <w:bottom w:val="none" w:sz="0" w:space="0" w:color="auto"/>
            <w:right w:val="none" w:sz="0" w:space="0" w:color="auto"/>
          </w:divBdr>
        </w:div>
        <w:div w:id="1554541768">
          <w:marLeft w:val="480"/>
          <w:marRight w:val="0"/>
          <w:marTop w:val="0"/>
          <w:marBottom w:val="0"/>
          <w:divBdr>
            <w:top w:val="none" w:sz="0" w:space="0" w:color="auto"/>
            <w:left w:val="none" w:sz="0" w:space="0" w:color="auto"/>
            <w:bottom w:val="none" w:sz="0" w:space="0" w:color="auto"/>
            <w:right w:val="none" w:sz="0" w:space="0" w:color="auto"/>
          </w:divBdr>
        </w:div>
        <w:div w:id="1781559058">
          <w:marLeft w:val="480"/>
          <w:marRight w:val="0"/>
          <w:marTop w:val="0"/>
          <w:marBottom w:val="0"/>
          <w:divBdr>
            <w:top w:val="none" w:sz="0" w:space="0" w:color="auto"/>
            <w:left w:val="none" w:sz="0" w:space="0" w:color="auto"/>
            <w:bottom w:val="none" w:sz="0" w:space="0" w:color="auto"/>
            <w:right w:val="none" w:sz="0" w:space="0" w:color="auto"/>
          </w:divBdr>
        </w:div>
        <w:div w:id="868302106">
          <w:marLeft w:val="480"/>
          <w:marRight w:val="0"/>
          <w:marTop w:val="0"/>
          <w:marBottom w:val="0"/>
          <w:divBdr>
            <w:top w:val="none" w:sz="0" w:space="0" w:color="auto"/>
            <w:left w:val="none" w:sz="0" w:space="0" w:color="auto"/>
            <w:bottom w:val="none" w:sz="0" w:space="0" w:color="auto"/>
            <w:right w:val="none" w:sz="0" w:space="0" w:color="auto"/>
          </w:divBdr>
        </w:div>
        <w:div w:id="949509066">
          <w:marLeft w:val="480"/>
          <w:marRight w:val="0"/>
          <w:marTop w:val="0"/>
          <w:marBottom w:val="0"/>
          <w:divBdr>
            <w:top w:val="none" w:sz="0" w:space="0" w:color="auto"/>
            <w:left w:val="none" w:sz="0" w:space="0" w:color="auto"/>
            <w:bottom w:val="none" w:sz="0" w:space="0" w:color="auto"/>
            <w:right w:val="none" w:sz="0" w:space="0" w:color="auto"/>
          </w:divBdr>
        </w:div>
        <w:div w:id="2035423543">
          <w:marLeft w:val="480"/>
          <w:marRight w:val="0"/>
          <w:marTop w:val="0"/>
          <w:marBottom w:val="0"/>
          <w:divBdr>
            <w:top w:val="none" w:sz="0" w:space="0" w:color="auto"/>
            <w:left w:val="none" w:sz="0" w:space="0" w:color="auto"/>
            <w:bottom w:val="none" w:sz="0" w:space="0" w:color="auto"/>
            <w:right w:val="none" w:sz="0" w:space="0" w:color="auto"/>
          </w:divBdr>
        </w:div>
        <w:div w:id="1937597249">
          <w:marLeft w:val="480"/>
          <w:marRight w:val="0"/>
          <w:marTop w:val="0"/>
          <w:marBottom w:val="0"/>
          <w:divBdr>
            <w:top w:val="none" w:sz="0" w:space="0" w:color="auto"/>
            <w:left w:val="none" w:sz="0" w:space="0" w:color="auto"/>
            <w:bottom w:val="none" w:sz="0" w:space="0" w:color="auto"/>
            <w:right w:val="none" w:sz="0" w:space="0" w:color="auto"/>
          </w:divBdr>
        </w:div>
        <w:div w:id="1823884886">
          <w:marLeft w:val="480"/>
          <w:marRight w:val="0"/>
          <w:marTop w:val="0"/>
          <w:marBottom w:val="0"/>
          <w:divBdr>
            <w:top w:val="none" w:sz="0" w:space="0" w:color="auto"/>
            <w:left w:val="none" w:sz="0" w:space="0" w:color="auto"/>
            <w:bottom w:val="none" w:sz="0" w:space="0" w:color="auto"/>
            <w:right w:val="none" w:sz="0" w:space="0" w:color="auto"/>
          </w:divBdr>
        </w:div>
        <w:div w:id="1983807005">
          <w:marLeft w:val="480"/>
          <w:marRight w:val="0"/>
          <w:marTop w:val="0"/>
          <w:marBottom w:val="0"/>
          <w:divBdr>
            <w:top w:val="none" w:sz="0" w:space="0" w:color="auto"/>
            <w:left w:val="none" w:sz="0" w:space="0" w:color="auto"/>
            <w:bottom w:val="none" w:sz="0" w:space="0" w:color="auto"/>
            <w:right w:val="none" w:sz="0" w:space="0" w:color="auto"/>
          </w:divBdr>
        </w:div>
        <w:div w:id="1203596276">
          <w:marLeft w:val="480"/>
          <w:marRight w:val="0"/>
          <w:marTop w:val="0"/>
          <w:marBottom w:val="0"/>
          <w:divBdr>
            <w:top w:val="none" w:sz="0" w:space="0" w:color="auto"/>
            <w:left w:val="none" w:sz="0" w:space="0" w:color="auto"/>
            <w:bottom w:val="none" w:sz="0" w:space="0" w:color="auto"/>
            <w:right w:val="none" w:sz="0" w:space="0" w:color="auto"/>
          </w:divBdr>
        </w:div>
        <w:div w:id="196548656">
          <w:marLeft w:val="480"/>
          <w:marRight w:val="0"/>
          <w:marTop w:val="0"/>
          <w:marBottom w:val="0"/>
          <w:divBdr>
            <w:top w:val="none" w:sz="0" w:space="0" w:color="auto"/>
            <w:left w:val="none" w:sz="0" w:space="0" w:color="auto"/>
            <w:bottom w:val="none" w:sz="0" w:space="0" w:color="auto"/>
            <w:right w:val="none" w:sz="0" w:space="0" w:color="auto"/>
          </w:divBdr>
        </w:div>
        <w:div w:id="2051106574">
          <w:marLeft w:val="480"/>
          <w:marRight w:val="0"/>
          <w:marTop w:val="0"/>
          <w:marBottom w:val="0"/>
          <w:divBdr>
            <w:top w:val="none" w:sz="0" w:space="0" w:color="auto"/>
            <w:left w:val="none" w:sz="0" w:space="0" w:color="auto"/>
            <w:bottom w:val="none" w:sz="0" w:space="0" w:color="auto"/>
            <w:right w:val="none" w:sz="0" w:space="0" w:color="auto"/>
          </w:divBdr>
        </w:div>
        <w:div w:id="926815727">
          <w:marLeft w:val="480"/>
          <w:marRight w:val="0"/>
          <w:marTop w:val="0"/>
          <w:marBottom w:val="0"/>
          <w:divBdr>
            <w:top w:val="none" w:sz="0" w:space="0" w:color="auto"/>
            <w:left w:val="none" w:sz="0" w:space="0" w:color="auto"/>
            <w:bottom w:val="none" w:sz="0" w:space="0" w:color="auto"/>
            <w:right w:val="none" w:sz="0" w:space="0" w:color="auto"/>
          </w:divBdr>
        </w:div>
        <w:div w:id="1941987888">
          <w:marLeft w:val="480"/>
          <w:marRight w:val="0"/>
          <w:marTop w:val="0"/>
          <w:marBottom w:val="0"/>
          <w:divBdr>
            <w:top w:val="none" w:sz="0" w:space="0" w:color="auto"/>
            <w:left w:val="none" w:sz="0" w:space="0" w:color="auto"/>
            <w:bottom w:val="none" w:sz="0" w:space="0" w:color="auto"/>
            <w:right w:val="none" w:sz="0" w:space="0" w:color="auto"/>
          </w:divBdr>
        </w:div>
        <w:div w:id="2097707759">
          <w:marLeft w:val="480"/>
          <w:marRight w:val="0"/>
          <w:marTop w:val="0"/>
          <w:marBottom w:val="0"/>
          <w:divBdr>
            <w:top w:val="none" w:sz="0" w:space="0" w:color="auto"/>
            <w:left w:val="none" w:sz="0" w:space="0" w:color="auto"/>
            <w:bottom w:val="none" w:sz="0" w:space="0" w:color="auto"/>
            <w:right w:val="none" w:sz="0" w:space="0" w:color="auto"/>
          </w:divBdr>
        </w:div>
        <w:div w:id="1253976923">
          <w:marLeft w:val="480"/>
          <w:marRight w:val="0"/>
          <w:marTop w:val="0"/>
          <w:marBottom w:val="0"/>
          <w:divBdr>
            <w:top w:val="none" w:sz="0" w:space="0" w:color="auto"/>
            <w:left w:val="none" w:sz="0" w:space="0" w:color="auto"/>
            <w:bottom w:val="none" w:sz="0" w:space="0" w:color="auto"/>
            <w:right w:val="none" w:sz="0" w:space="0" w:color="auto"/>
          </w:divBdr>
        </w:div>
        <w:div w:id="1425298011">
          <w:marLeft w:val="480"/>
          <w:marRight w:val="0"/>
          <w:marTop w:val="0"/>
          <w:marBottom w:val="0"/>
          <w:divBdr>
            <w:top w:val="none" w:sz="0" w:space="0" w:color="auto"/>
            <w:left w:val="none" w:sz="0" w:space="0" w:color="auto"/>
            <w:bottom w:val="none" w:sz="0" w:space="0" w:color="auto"/>
            <w:right w:val="none" w:sz="0" w:space="0" w:color="auto"/>
          </w:divBdr>
        </w:div>
        <w:div w:id="172452786">
          <w:marLeft w:val="480"/>
          <w:marRight w:val="0"/>
          <w:marTop w:val="0"/>
          <w:marBottom w:val="0"/>
          <w:divBdr>
            <w:top w:val="none" w:sz="0" w:space="0" w:color="auto"/>
            <w:left w:val="none" w:sz="0" w:space="0" w:color="auto"/>
            <w:bottom w:val="none" w:sz="0" w:space="0" w:color="auto"/>
            <w:right w:val="none" w:sz="0" w:space="0" w:color="auto"/>
          </w:divBdr>
        </w:div>
        <w:div w:id="696004332">
          <w:marLeft w:val="480"/>
          <w:marRight w:val="0"/>
          <w:marTop w:val="0"/>
          <w:marBottom w:val="0"/>
          <w:divBdr>
            <w:top w:val="none" w:sz="0" w:space="0" w:color="auto"/>
            <w:left w:val="none" w:sz="0" w:space="0" w:color="auto"/>
            <w:bottom w:val="none" w:sz="0" w:space="0" w:color="auto"/>
            <w:right w:val="none" w:sz="0" w:space="0" w:color="auto"/>
          </w:divBdr>
        </w:div>
        <w:div w:id="1007517346">
          <w:marLeft w:val="480"/>
          <w:marRight w:val="0"/>
          <w:marTop w:val="0"/>
          <w:marBottom w:val="0"/>
          <w:divBdr>
            <w:top w:val="none" w:sz="0" w:space="0" w:color="auto"/>
            <w:left w:val="none" w:sz="0" w:space="0" w:color="auto"/>
            <w:bottom w:val="none" w:sz="0" w:space="0" w:color="auto"/>
            <w:right w:val="none" w:sz="0" w:space="0" w:color="auto"/>
          </w:divBdr>
        </w:div>
        <w:div w:id="1055162151">
          <w:marLeft w:val="480"/>
          <w:marRight w:val="0"/>
          <w:marTop w:val="0"/>
          <w:marBottom w:val="0"/>
          <w:divBdr>
            <w:top w:val="none" w:sz="0" w:space="0" w:color="auto"/>
            <w:left w:val="none" w:sz="0" w:space="0" w:color="auto"/>
            <w:bottom w:val="none" w:sz="0" w:space="0" w:color="auto"/>
            <w:right w:val="none" w:sz="0" w:space="0" w:color="auto"/>
          </w:divBdr>
        </w:div>
        <w:div w:id="822280506">
          <w:marLeft w:val="480"/>
          <w:marRight w:val="0"/>
          <w:marTop w:val="0"/>
          <w:marBottom w:val="0"/>
          <w:divBdr>
            <w:top w:val="none" w:sz="0" w:space="0" w:color="auto"/>
            <w:left w:val="none" w:sz="0" w:space="0" w:color="auto"/>
            <w:bottom w:val="none" w:sz="0" w:space="0" w:color="auto"/>
            <w:right w:val="none" w:sz="0" w:space="0" w:color="auto"/>
          </w:divBdr>
        </w:div>
        <w:div w:id="640383239">
          <w:marLeft w:val="480"/>
          <w:marRight w:val="0"/>
          <w:marTop w:val="0"/>
          <w:marBottom w:val="0"/>
          <w:divBdr>
            <w:top w:val="none" w:sz="0" w:space="0" w:color="auto"/>
            <w:left w:val="none" w:sz="0" w:space="0" w:color="auto"/>
            <w:bottom w:val="none" w:sz="0" w:space="0" w:color="auto"/>
            <w:right w:val="none" w:sz="0" w:space="0" w:color="auto"/>
          </w:divBdr>
        </w:div>
        <w:div w:id="624237671">
          <w:marLeft w:val="480"/>
          <w:marRight w:val="0"/>
          <w:marTop w:val="0"/>
          <w:marBottom w:val="0"/>
          <w:divBdr>
            <w:top w:val="none" w:sz="0" w:space="0" w:color="auto"/>
            <w:left w:val="none" w:sz="0" w:space="0" w:color="auto"/>
            <w:bottom w:val="none" w:sz="0" w:space="0" w:color="auto"/>
            <w:right w:val="none" w:sz="0" w:space="0" w:color="auto"/>
          </w:divBdr>
        </w:div>
        <w:div w:id="644629960">
          <w:marLeft w:val="480"/>
          <w:marRight w:val="0"/>
          <w:marTop w:val="0"/>
          <w:marBottom w:val="0"/>
          <w:divBdr>
            <w:top w:val="none" w:sz="0" w:space="0" w:color="auto"/>
            <w:left w:val="none" w:sz="0" w:space="0" w:color="auto"/>
            <w:bottom w:val="none" w:sz="0" w:space="0" w:color="auto"/>
            <w:right w:val="none" w:sz="0" w:space="0" w:color="auto"/>
          </w:divBdr>
        </w:div>
        <w:div w:id="667101049">
          <w:marLeft w:val="480"/>
          <w:marRight w:val="0"/>
          <w:marTop w:val="0"/>
          <w:marBottom w:val="0"/>
          <w:divBdr>
            <w:top w:val="none" w:sz="0" w:space="0" w:color="auto"/>
            <w:left w:val="none" w:sz="0" w:space="0" w:color="auto"/>
            <w:bottom w:val="none" w:sz="0" w:space="0" w:color="auto"/>
            <w:right w:val="none" w:sz="0" w:space="0" w:color="auto"/>
          </w:divBdr>
        </w:div>
        <w:div w:id="1702244138">
          <w:marLeft w:val="480"/>
          <w:marRight w:val="0"/>
          <w:marTop w:val="0"/>
          <w:marBottom w:val="0"/>
          <w:divBdr>
            <w:top w:val="none" w:sz="0" w:space="0" w:color="auto"/>
            <w:left w:val="none" w:sz="0" w:space="0" w:color="auto"/>
            <w:bottom w:val="none" w:sz="0" w:space="0" w:color="auto"/>
            <w:right w:val="none" w:sz="0" w:space="0" w:color="auto"/>
          </w:divBdr>
        </w:div>
        <w:div w:id="39717033">
          <w:marLeft w:val="480"/>
          <w:marRight w:val="0"/>
          <w:marTop w:val="0"/>
          <w:marBottom w:val="0"/>
          <w:divBdr>
            <w:top w:val="none" w:sz="0" w:space="0" w:color="auto"/>
            <w:left w:val="none" w:sz="0" w:space="0" w:color="auto"/>
            <w:bottom w:val="none" w:sz="0" w:space="0" w:color="auto"/>
            <w:right w:val="none" w:sz="0" w:space="0" w:color="auto"/>
          </w:divBdr>
        </w:div>
        <w:div w:id="857742705">
          <w:marLeft w:val="480"/>
          <w:marRight w:val="0"/>
          <w:marTop w:val="0"/>
          <w:marBottom w:val="0"/>
          <w:divBdr>
            <w:top w:val="none" w:sz="0" w:space="0" w:color="auto"/>
            <w:left w:val="none" w:sz="0" w:space="0" w:color="auto"/>
            <w:bottom w:val="none" w:sz="0" w:space="0" w:color="auto"/>
            <w:right w:val="none" w:sz="0" w:space="0" w:color="auto"/>
          </w:divBdr>
        </w:div>
        <w:div w:id="403065336">
          <w:marLeft w:val="480"/>
          <w:marRight w:val="0"/>
          <w:marTop w:val="0"/>
          <w:marBottom w:val="0"/>
          <w:divBdr>
            <w:top w:val="none" w:sz="0" w:space="0" w:color="auto"/>
            <w:left w:val="none" w:sz="0" w:space="0" w:color="auto"/>
            <w:bottom w:val="none" w:sz="0" w:space="0" w:color="auto"/>
            <w:right w:val="none" w:sz="0" w:space="0" w:color="auto"/>
          </w:divBdr>
        </w:div>
        <w:div w:id="1271669812">
          <w:marLeft w:val="480"/>
          <w:marRight w:val="0"/>
          <w:marTop w:val="0"/>
          <w:marBottom w:val="0"/>
          <w:divBdr>
            <w:top w:val="none" w:sz="0" w:space="0" w:color="auto"/>
            <w:left w:val="none" w:sz="0" w:space="0" w:color="auto"/>
            <w:bottom w:val="none" w:sz="0" w:space="0" w:color="auto"/>
            <w:right w:val="none" w:sz="0" w:space="0" w:color="auto"/>
          </w:divBdr>
        </w:div>
        <w:div w:id="16002633">
          <w:marLeft w:val="480"/>
          <w:marRight w:val="0"/>
          <w:marTop w:val="0"/>
          <w:marBottom w:val="0"/>
          <w:divBdr>
            <w:top w:val="none" w:sz="0" w:space="0" w:color="auto"/>
            <w:left w:val="none" w:sz="0" w:space="0" w:color="auto"/>
            <w:bottom w:val="none" w:sz="0" w:space="0" w:color="auto"/>
            <w:right w:val="none" w:sz="0" w:space="0" w:color="auto"/>
          </w:divBdr>
        </w:div>
        <w:div w:id="1154488468">
          <w:marLeft w:val="480"/>
          <w:marRight w:val="0"/>
          <w:marTop w:val="0"/>
          <w:marBottom w:val="0"/>
          <w:divBdr>
            <w:top w:val="none" w:sz="0" w:space="0" w:color="auto"/>
            <w:left w:val="none" w:sz="0" w:space="0" w:color="auto"/>
            <w:bottom w:val="none" w:sz="0" w:space="0" w:color="auto"/>
            <w:right w:val="none" w:sz="0" w:space="0" w:color="auto"/>
          </w:divBdr>
        </w:div>
        <w:div w:id="1667900673">
          <w:marLeft w:val="480"/>
          <w:marRight w:val="0"/>
          <w:marTop w:val="0"/>
          <w:marBottom w:val="0"/>
          <w:divBdr>
            <w:top w:val="none" w:sz="0" w:space="0" w:color="auto"/>
            <w:left w:val="none" w:sz="0" w:space="0" w:color="auto"/>
            <w:bottom w:val="none" w:sz="0" w:space="0" w:color="auto"/>
            <w:right w:val="none" w:sz="0" w:space="0" w:color="auto"/>
          </w:divBdr>
        </w:div>
        <w:div w:id="765348132">
          <w:marLeft w:val="480"/>
          <w:marRight w:val="0"/>
          <w:marTop w:val="0"/>
          <w:marBottom w:val="0"/>
          <w:divBdr>
            <w:top w:val="none" w:sz="0" w:space="0" w:color="auto"/>
            <w:left w:val="none" w:sz="0" w:space="0" w:color="auto"/>
            <w:bottom w:val="none" w:sz="0" w:space="0" w:color="auto"/>
            <w:right w:val="none" w:sz="0" w:space="0" w:color="auto"/>
          </w:divBdr>
        </w:div>
        <w:div w:id="69546063">
          <w:marLeft w:val="480"/>
          <w:marRight w:val="0"/>
          <w:marTop w:val="0"/>
          <w:marBottom w:val="0"/>
          <w:divBdr>
            <w:top w:val="none" w:sz="0" w:space="0" w:color="auto"/>
            <w:left w:val="none" w:sz="0" w:space="0" w:color="auto"/>
            <w:bottom w:val="none" w:sz="0" w:space="0" w:color="auto"/>
            <w:right w:val="none" w:sz="0" w:space="0" w:color="auto"/>
          </w:divBdr>
        </w:div>
        <w:div w:id="1612323368">
          <w:marLeft w:val="480"/>
          <w:marRight w:val="0"/>
          <w:marTop w:val="0"/>
          <w:marBottom w:val="0"/>
          <w:divBdr>
            <w:top w:val="none" w:sz="0" w:space="0" w:color="auto"/>
            <w:left w:val="none" w:sz="0" w:space="0" w:color="auto"/>
            <w:bottom w:val="none" w:sz="0" w:space="0" w:color="auto"/>
            <w:right w:val="none" w:sz="0" w:space="0" w:color="auto"/>
          </w:divBdr>
        </w:div>
        <w:div w:id="2028824691">
          <w:marLeft w:val="480"/>
          <w:marRight w:val="0"/>
          <w:marTop w:val="0"/>
          <w:marBottom w:val="0"/>
          <w:divBdr>
            <w:top w:val="none" w:sz="0" w:space="0" w:color="auto"/>
            <w:left w:val="none" w:sz="0" w:space="0" w:color="auto"/>
            <w:bottom w:val="none" w:sz="0" w:space="0" w:color="auto"/>
            <w:right w:val="none" w:sz="0" w:space="0" w:color="auto"/>
          </w:divBdr>
        </w:div>
        <w:div w:id="918366336">
          <w:marLeft w:val="480"/>
          <w:marRight w:val="0"/>
          <w:marTop w:val="0"/>
          <w:marBottom w:val="0"/>
          <w:divBdr>
            <w:top w:val="none" w:sz="0" w:space="0" w:color="auto"/>
            <w:left w:val="none" w:sz="0" w:space="0" w:color="auto"/>
            <w:bottom w:val="none" w:sz="0" w:space="0" w:color="auto"/>
            <w:right w:val="none" w:sz="0" w:space="0" w:color="auto"/>
          </w:divBdr>
        </w:div>
        <w:div w:id="1368334897">
          <w:marLeft w:val="480"/>
          <w:marRight w:val="0"/>
          <w:marTop w:val="0"/>
          <w:marBottom w:val="0"/>
          <w:divBdr>
            <w:top w:val="none" w:sz="0" w:space="0" w:color="auto"/>
            <w:left w:val="none" w:sz="0" w:space="0" w:color="auto"/>
            <w:bottom w:val="none" w:sz="0" w:space="0" w:color="auto"/>
            <w:right w:val="none" w:sz="0" w:space="0" w:color="auto"/>
          </w:divBdr>
        </w:div>
        <w:div w:id="917791815">
          <w:marLeft w:val="480"/>
          <w:marRight w:val="0"/>
          <w:marTop w:val="0"/>
          <w:marBottom w:val="0"/>
          <w:divBdr>
            <w:top w:val="none" w:sz="0" w:space="0" w:color="auto"/>
            <w:left w:val="none" w:sz="0" w:space="0" w:color="auto"/>
            <w:bottom w:val="none" w:sz="0" w:space="0" w:color="auto"/>
            <w:right w:val="none" w:sz="0" w:space="0" w:color="auto"/>
          </w:divBdr>
        </w:div>
        <w:div w:id="807894261">
          <w:marLeft w:val="480"/>
          <w:marRight w:val="0"/>
          <w:marTop w:val="0"/>
          <w:marBottom w:val="0"/>
          <w:divBdr>
            <w:top w:val="none" w:sz="0" w:space="0" w:color="auto"/>
            <w:left w:val="none" w:sz="0" w:space="0" w:color="auto"/>
            <w:bottom w:val="none" w:sz="0" w:space="0" w:color="auto"/>
            <w:right w:val="none" w:sz="0" w:space="0" w:color="auto"/>
          </w:divBdr>
        </w:div>
        <w:div w:id="1617832140">
          <w:marLeft w:val="480"/>
          <w:marRight w:val="0"/>
          <w:marTop w:val="0"/>
          <w:marBottom w:val="0"/>
          <w:divBdr>
            <w:top w:val="none" w:sz="0" w:space="0" w:color="auto"/>
            <w:left w:val="none" w:sz="0" w:space="0" w:color="auto"/>
            <w:bottom w:val="none" w:sz="0" w:space="0" w:color="auto"/>
            <w:right w:val="none" w:sz="0" w:space="0" w:color="auto"/>
          </w:divBdr>
        </w:div>
        <w:div w:id="549611818">
          <w:marLeft w:val="480"/>
          <w:marRight w:val="0"/>
          <w:marTop w:val="0"/>
          <w:marBottom w:val="0"/>
          <w:divBdr>
            <w:top w:val="none" w:sz="0" w:space="0" w:color="auto"/>
            <w:left w:val="none" w:sz="0" w:space="0" w:color="auto"/>
            <w:bottom w:val="none" w:sz="0" w:space="0" w:color="auto"/>
            <w:right w:val="none" w:sz="0" w:space="0" w:color="auto"/>
          </w:divBdr>
        </w:div>
        <w:div w:id="104808603">
          <w:marLeft w:val="480"/>
          <w:marRight w:val="0"/>
          <w:marTop w:val="0"/>
          <w:marBottom w:val="0"/>
          <w:divBdr>
            <w:top w:val="none" w:sz="0" w:space="0" w:color="auto"/>
            <w:left w:val="none" w:sz="0" w:space="0" w:color="auto"/>
            <w:bottom w:val="none" w:sz="0" w:space="0" w:color="auto"/>
            <w:right w:val="none" w:sz="0" w:space="0" w:color="auto"/>
          </w:divBdr>
        </w:div>
        <w:div w:id="86658324">
          <w:marLeft w:val="480"/>
          <w:marRight w:val="0"/>
          <w:marTop w:val="0"/>
          <w:marBottom w:val="0"/>
          <w:divBdr>
            <w:top w:val="none" w:sz="0" w:space="0" w:color="auto"/>
            <w:left w:val="none" w:sz="0" w:space="0" w:color="auto"/>
            <w:bottom w:val="none" w:sz="0" w:space="0" w:color="auto"/>
            <w:right w:val="none" w:sz="0" w:space="0" w:color="auto"/>
          </w:divBdr>
        </w:div>
        <w:div w:id="153568660">
          <w:marLeft w:val="480"/>
          <w:marRight w:val="0"/>
          <w:marTop w:val="0"/>
          <w:marBottom w:val="0"/>
          <w:divBdr>
            <w:top w:val="none" w:sz="0" w:space="0" w:color="auto"/>
            <w:left w:val="none" w:sz="0" w:space="0" w:color="auto"/>
            <w:bottom w:val="none" w:sz="0" w:space="0" w:color="auto"/>
            <w:right w:val="none" w:sz="0" w:space="0" w:color="auto"/>
          </w:divBdr>
        </w:div>
        <w:div w:id="1459639834">
          <w:marLeft w:val="480"/>
          <w:marRight w:val="0"/>
          <w:marTop w:val="0"/>
          <w:marBottom w:val="0"/>
          <w:divBdr>
            <w:top w:val="none" w:sz="0" w:space="0" w:color="auto"/>
            <w:left w:val="none" w:sz="0" w:space="0" w:color="auto"/>
            <w:bottom w:val="none" w:sz="0" w:space="0" w:color="auto"/>
            <w:right w:val="none" w:sz="0" w:space="0" w:color="auto"/>
          </w:divBdr>
        </w:div>
        <w:div w:id="1201939999">
          <w:marLeft w:val="480"/>
          <w:marRight w:val="0"/>
          <w:marTop w:val="0"/>
          <w:marBottom w:val="0"/>
          <w:divBdr>
            <w:top w:val="none" w:sz="0" w:space="0" w:color="auto"/>
            <w:left w:val="none" w:sz="0" w:space="0" w:color="auto"/>
            <w:bottom w:val="none" w:sz="0" w:space="0" w:color="auto"/>
            <w:right w:val="none" w:sz="0" w:space="0" w:color="auto"/>
          </w:divBdr>
        </w:div>
        <w:div w:id="2021463329">
          <w:marLeft w:val="480"/>
          <w:marRight w:val="0"/>
          <w:marTop w:val="0"/>
          <w:marBottom w:val="0"/>
          <w:divBdr>
            <w:top w:val="none" w:sz="0" w:space="0" w:color="auto"/>
            <w:left w:val="none" w:sz="0" w:space="0" w:color="auto"/>
            <w:bottom w:val="none" w:sz="0" w:space="0" w:color="auto"/>
            <w:right w:val="none" w:sz="0" w:space="0" w:color="auto"/>
          </w:divBdr>
        </w:div>
        <w:div w:id="858588909">
          <w:marLeft w:val="480"/>
          <w:marRight w:val="0"/>
          <w:marTop w:val="0"/>
          <w:marBottom w:val="0"/>
          <w:divBdr>
            <w:top w:val="none" w:sz="0" w:space="0" w:color="auto"/>
            <w:left w:val="none" w:sz="0" w:space="0" w:color="auto"/>
            <w:bottom w:val="none" w:sz="0" w:space="0" w:color="auto"/>
            <w:right w:val="none" w:sz="0" w:space="0" w:color="auto"/>
          </w:divBdr>
        </w:div>
        <w:div w:id="1259361918">
          <w:marLeft w:val="480"/>
          <w:marRight w:val="0"/>
          <w:marTop w:val="0"/>
          <w:marBottom w:val="0"/>
          <w:divBdr>
            <w:top w:val="none" w:sz="0" w:space="0" w:color="auto"/>
            <w:left w:val="none" w:sz="0" w:space="0" w:color="auto"/>
            <w:bottom w:val="none" w:sz="0" w:space="0" w:color="auto"/>
            <w:right w:val="none" w:sz="0" w:space="0" w:color="auto"/>
          </w:divBdr>
        </w:div>
        <w:div w:id="842932272">
          <w:marLeft w:val="480"/>
          <w:marRight w:val="0"/>
          <w:marTop w:val="0"/>
          <w:marBottom w:val="0"/>
          <w:divBdr>
            <w:top w:val="none" w:sz="0" w:space="0" w:color="auto"/>
            <w:left w:val="none" w:sz="0" w:space="0" w:color="auto"/>
            <w:bottom w:val="none" w:sz="0" w:space="0" w:color="auto"/>
            <w:right w:val="none" w:sz="0" w:space="0" w:color="auto"/>
          </w:divBdr>
        </w:div>
        <w:div w:id="1901866817">
          <w:marLeft w:val="480"/>
          <w:marRight w:val="0"/>
          <w:marTop w:val="0"/>
          <w:marBottom w:val="0"/>
          <w:divBdr>
            <w:top w:val="none" w:sz="0" w:space="0" w:color="auto"/>
            <w:left w:val="none" w:sz="0" w:space="0" w:color="auto"/>
            <w:bottom w:val="none" w:sz="0" w:space="0" w:color="auto"/>
            <w:right w:val="none" w:sz="0" w:space="0" w:color="auto"/>
          </w:divBdr>
        </w:div>
        <w:div w:id="1495560480">
          <w:marLeft w:val="480"/>
          <w:marRight w:val="0"/>
          <w:marTop w:val="0"/>
          <w:marBottom w:val="0"/>
          <w:divBdr>
            <w:top w:val="none" w:sz="0" w:space="0" w:color="auto"/>
            <w:left w:val="none" w:sz="0" w:space="0" w:color="auto"/>
            <w:bottom w:val="none" w:sz="0" w:space="0" w:color="auto"/>
            <w:right w:val="none" w:sz="0" w:space="0" w:color="auto"/>
          </w:divBdr>
        </w:div>
        <w:div w:id="129831105">
          <w:marLeft w:val="480"/>
          <w:marRight w:val="0"/>
          <w:marTop w:val="0"/>
          <w:marBottom w:val="0"/>
          <w:divBdr>
            <w:top w:val="none" w:sz="0" w:space="0" w:color="auto"/>
            <w:left w:val="none" w:sz="0" w:space="0" w:color="auto"/>
            <w:bottom w:val="none" w:sz="0" w:space="0" w:color="auto"/>
            <w:right w:val="none" w:sz="0" w:space="0" w:color="auto"/>
          </w:divBdr>
        </w:div>
        <w:div w:id="1507086725">
          <w:marLeft w:val="480"/>
          <w:marRight w:val="0"/>
          <w:marTop w:val="0"/>
          <w:marBottom w:val="0"/>
          <w:divBdr>
            <w:top w:val="none" w:sz="0" w:space="0" w:color="auto"/>
            <w:left w:val="none" w:sz="0" w:space="0" w:color="auto"/>
            <w:bottom w:val="none" w:sz="0" w:space="0" w:color="auto"/>
            <w:right w:val="none" w:sz="0" w:space="0" w:color="auto"/>
          </w:divBdr>
        </w:div>
        <w:div w:id="210926865">
          <w:marLeft w:val="480"/>
          <w:marRight w:val="0"/>
          <w:marTop w:val="0"/>
          <w:marBottom w:val="0"/>
          <w:divBdr>
            <w:top w:val="none" w:sz="0" w:space="0" w:color="auto"/>
            <w:left w:val="none" w:sz="0" w:space="0" w:color="auto"/>
            <w:bottom w:val="none" w:sz="0" w:space="0" w:color="auto"/>
            <w:right w:val="none" w:sz="0" w:space="0" w:color="auto"/>
          </w:divBdr>
        </w:div>
        <w:div w:id="604847257">
          <w:marLeft w:val="480"/>
          <w:marRight w:val="0"/>
          <w:marTop w:val="0"/>
          <w:marBottom w:val="0"/>
          <w:divBdr>
            <w:top w:val="none" w:sz="0" w:space="0" w:color="auto"/>
            <w:left w:val="none" w:sz="0" w:space="0" w:color="auto"/>
            <w:bottom w:val="none" w:sz="0" w:space="0" w:color="auto"/>
            <w:right w:val="none" w:sz="0" w:space="0" w:color="auto"/>
          </w:divBdr>
        </w:div>
        <w:div w:id="1326400836">
          <w:marLeft w:val="480"/>
          <w:marRight w:val="0"/>
          <w:marTop w:val="0"/>
          <w:marBottom w:val="0"/>
          <w:divBdr>
            <w:top w:val="none" w:sz="0" w:space="0" w:color="auto"/>
            <w:left w:val="none" w:sz="0" w:space="0" w:color="auto"/>
            <w:bottom w:val="none" w:sz="0" w:space="0" w:color="auto"/>
            <w:right w:val="none" w:sz="0" w:space="0" w:color="auto"/>
          </w:divBdr>
        </w:div>
        <w:div w:id="1378629559">
          <w:marLeft w:val="480"/>
          <w:marRight w:val="0"/>
          <w:marTop w:val="0"/>
          <w:marBottom w:val="0"/>
          <w:divBdr>
            <w:top w:val="none" w:sz="0" w:space="0" w:color="auto"/>
            <w:left w:val="none" w:sz="0" w:space="0" w:color="auto"/>
            <w:bottom w:val="none" w:sz="0" w:space="0" w:color="auto"/>
            <w:right w:val="none" w:sz="0" w:space="0" w:color="auto"/>
          </w:divBdr>
        </w:div>
        <w:div w:id="86997670">
          <w:marLeft w:val="480"/>
          <w:marRight w:val="0"/>
          <w:marTop w:val="0"/>
          <w:marBottom w:val="0"/>
          <w:divBdr>
            <w:top w:val="none" w:sz="0" w:space="0" w:color="auto"/>
            <w:left w:val="none" w:sz="0" w:space="0" w:color="auto"/>
            <w:bottom w:val="none" w:sz="0" w:space="0" w:color="auto"/>
            <w:right w:val="none" w:sz="0" w:space="0" w:color="auto"/>
          </w:divBdr>
        </w:div>
        <w:div w:id="1702239901">
          <w:marLeft w:val="480"/>
          <w:marRight w:val="0"/>
          <w:marTop w:val="0"/>
          <w:marBottom w:val="0"/>
          <w:divBdr>
            <w:top w:val="none" w:sz="0" w:space="0" w:color="auto"/>
            <w:left w:val="none" w:sz="0" w:space="0" w:color="auto"/>
            <w:bottom w:val="none" w:sz="0" w:space="0" w:color="auto"/>
            <w:right w:val="none" w:sz="0" w:space="0" w:color="auto"/>
          </w:divBdr>
        </w:div>
        <w:div w:id="2131707232">
          <w:marLeft w:val="480"/>
          <w:marRight w:val="0"/>
          <w:marTop w:val="0"/>
          <w:marBottom w:val="0"/>
          <w:divBdr>
            <w:top w:val="none" w:sz="0" w:space="0" w:color="auto"/>
            <w:left w:val="none" w:sz="0" w:space="0" w:color="auto"/>
            <w:bottom w:val="none" w:sz="0" w:space="0" w:color="auto"/>
            <w:right w:val="none" w:sz="0" w:space="0" w:color="auto"/>
          </w:divBdr>
        </w:div>
        <w:div w:id="108398700">
          <w:marLeft w:val="480"/>
          <w:marRight w:val="0"/>
          <w:marTop w:val="0"/>
          <w:marBottom w:val="0"/>
          <w:divBdr>
            <w:top w:val="none" w:sz="0" w:space="0" w:color="auto"/>
            <w:left w:val="none" w:sz="0" w:space="0" w:color="auto"/>
            <w:bottom w:val="none" w:sz="0" w:space="0" w:color="auto"/>
            <w:right w:val="none" w:sz="0" w:space="0" w:color="auto"/>
          </w:divBdr>
        </w:div>
      </w:divsChild>
    </w:div>
    <w:div w:id="427849813">
      <w:bodyDiv w:val="1"/>
      <w:marLeft w:val="0"/>
      <w:marRight w:val="0"/>
      <w:marTop w:val="0"/>
      <w:marBottom w:val="0"/>
      <w:divBdr>
        <w:top w:val="none" w:sz="0" w:space="0" w:color="auto"/>
        <w:left w:val="none" w:sz="0" w:space="0" w:color="auto"/>
        <w:bottom w:val="none" w:sz="0" w:space="0" w:color="auto"/>
        <w:right w:val="none" w:sz="0" w:space="0" w:color="auto"/>
      </w:divBdr>
    </w:div>
    <w:div w:id="428165751">
      <w:bodyDiv w:val="1"/>
      <w:marLeft w:val="0"/>
      <w:marRight w:val="0"/>
      <w:marTop w:val="0"/>
      <w:marBottom w:val="0"/>
      <w:divBdr>
        <w:top w:val="none" w:sz="0" w:space="0" w:color="auto"/>
        <w:left w:val="none" w:sz="0" w:space="0" w:color="auto"/>
        <w:bottom w:val="none" w:sz="0" w:space="0" w:color="auto"/>
        <w:right w:val="none" w:sz="0" w:space="0" w:color="auto"/>
      </w:divBdr>
    </w:div>
    <w:div w:id="429619357">
      <w:bodyDiv w:val="1"/>
      <w:marLeft w:val="0"/>
      <w:marRight w:val="0"/>
      <w:marTop w:val="0"/>
      <w:marBottom w:val="0"/>
      <w:divBdr>
        <w:top w:val="none" w:sz="0" w:space="0" w:color="auto"/>
        <w:left w:val="none" w:sz="0" w:space="0" w:color="auto"/>
        <w:bottom w:val="none" w:sz="0" w:space="0" w:color="auto"/>
        <w:right w:val="none" w:sz="0" w:space="0" w:color="auto"/>
      </w:divBdr>
    </w:div>
    <w:div w:id="432172299">
      <w:bodyDiv w:val="1"/>
      <w:marLeft w:val="0"/>
      <w:marRight w:val="0"/>
      <w:marTop w:val="0"/>
      <w:marBottom w:val="0"/>
      <w:divBdr>
        <w:top w:val="none" w:sz="0" w:space="0" w:color="auto"/>
        <w:left w:val="none" w:sz="0" w:space="0" w:color="auto"/>
        <w:bottom w:val="none" w:sz="0" w:space="0" w:color="auto"/>
        <w:right w:val="none" w:sz="0" w:space="0" w:color="auto"/>
      </w:divBdr>
    </w:div>
    <w:div w:id="438985382">
      <w:bodyDiv w:val="1"/>
      <w:marLeft w:val="0"/>
      <w:marRight w:val="0"/>
      <w:marTop w:val="0"/>
      <w:marBottom w:val="0"/>
      <w:divBdr>
        <w:top w:val="none" w:sz="0" w:space="0" w:color="auto"/>
        <w:left w:val="none" w:sz="0" w:space="0" w:color="auto"/>
        <w:bottom w:val="none" w:sz="0" w:space="0" w:color="auto"/>
        <w:right w:val="none" w:sz="0" w:space="0" w:color="auto"/>
      </w:divBdr>
    </w:div>
    <w:div w:id="440606562">
      <w:bodyDiv w:val="1"/>
      <w:marLeft w:val="0"/>
      <w:marRight w:val="0"/>
      <w:marTop w:val="0"/>
      <w:marBottom w:val="0"/>
      <w:divBdr>
        <w:top w:val="none" w:sz="0" w:space="0" w:color="auto"/>
        <w:left w:val="none" w:sz="0" w:space="0" w:color="auto"/>
        <w:bottom w:val="none" w:sz="0" w:space="0" w:color="auto"/>
        <w:right w:val="none" w:sz="0" w:space="0" w:color="auto"/>
      </w:divBdr>
    </w:div>
    <w:div w:id="442070265">
      <w:bodyDiv w:val="1"/>
      <w:marLeft w:val="0"/>
      <w:marRight w:val="0"/>
      <w:marTop w:val="0"/>
      <w:marBottom w:val="0"/>
      <w:divBdr>
        <w:top w:val="none" w:sz="0" w:space="0" w:color="auto"/>
        <w:left w:val="none" w:sz="0" w:space="0" w:color="auto"/>
        <w:bottom w:val="none" w:sz="0" w:space="0" w:color="auto"/>
        <w:right w:val="none" w:sz="0" w:space="0" w:color="auto"/>
      </w:divBdr>
    </w:div>
    <w:div w:id="443501516">
      <w:bodyDiv w:val="1"/>
      <w:marLeft w:val="0"/>
      <w:marRight w:val="0"/>
      <w:marTop w:val="0"/>
      <w:marBottom w:val="0"/>
      <w:divBdr>
        <w:top w:val="none" w:sz="0" w:space="0" w:color="auto"/>
        <w:left w:val="none" w:sz="0" w:space="0" w:color="auto"/>
        <w:bottom w:val="none" w:sz="0" w:space="0" w:color="auto"/>
        <w:right w:val="none" w:sz="0" w:space="0" w:color="auto"/>
      </w:divBdr>
    </w:div>
    <w:div w:id="445658883">
      <w:bodyDiv w:val="1"/>
      <w:marLeft w:val="0"/>
      <w:marRight w:val="0"/>
      <w:marTop w:val="0"/>
      <w:marBottom w:val="0"/>
      <w:divBdr>
        <w:top w:val="none" w:sz="0" w:space="0" w:color="auto"/>
        <w:left w:val="none" w:sz="0" w:space="0" w:color="auto"/>
        <w:bottom w:val="none" w:sz="0" w:space="0" w:color="auto"/>
        <w:right w:val="none" w:sz="0" w:space="0" w:color="auto"/>
      </w:divBdr>
    </w:div>
    <w:div w:id="450973480">
      <w:bodyDiv w:val="1"/>
      <w:marLeft w:val="0"/>
      <w:marRight w:val="0"/>
      <w:marTop w:val="0"/>
      <w:marBottom w:val="0"/>
      <w:divBdr>
        <w:top w:val="none" w:sz="0" w:space="0" w:color="auto"/>
        <w:left w:val="none" w:sz="0" w:space="0" w:color="auto"/>
        <w:bottom w:val="none" w:sz="0" w:space="0" w:color="auto"/>
        <w:right w:val="none" w:sz="0" w:space="0" w:color="auto"/>
      </w:divBdr>
    </w:div>
    <w:div w:id="452090402">
      <w:bodyDiv w:val="1"/>
      <w:marLeft w:val="0"/>
      <w:marRight w:val="0"/>
      <w:marTop w:val="0"/>
      <w:marBottom w:val="0"/>
      <w:divBdr>
        <w:top w:val="none" w:sz="0" w:space="0" w:color="auto"/>
        <w:left w:val="none" w:sz="0" w:space="0" w:color="auto"/>
        <w:bottom w:val="none" w:sz="0" w:space="0" w:color="auto"/>
        <w:right w:val="none" w:sz="0" w:space="0" w:color="auto"/>
      </w:divBdr>
    </w:div>
    <w:div w:id="453256262">
      <w:bodyDiv w:val="1"/>
      <w:marLeft w:val="0"/>
      <w:marRight w:val="0"/>
      <w:marTop w:val="0"/>
      <w:marBottom w:val="0"/>
      <w:divBdr>
        <w:top w:val="none" w:sz="0" w:space="0" w:color="auto"/>
        <w:left w:val="none" w:sz="0" w:space="0" w:color="auto"/>
        <w:bottom w:val="none" w:sz="0" w:space="0" w:color="auto"/>
        <w:right w:val="none" w:sz="0" w:space="0" w:color="auto"/>
      </w:divBdr>
    </w:div>
    <w:div w:id="457841524">
      <w:bodyDiv w:val="1"/>
      <w:marLeft w:val="0"/>
      <w:marRight w:val="0"/>
      <w:marTop w:val="0"/>
      <w:marBottom w:val="0"/>
      <w:divBdr>
        <w:top w:val="none" w:sz="0" w:space="0" w:color="auto"/>
        <w:left w:val="none" w:sz="0" w:space="0" w:color="auto"/>
        <w:bottom w:val="none" w:sz="0" w:space="0" w:color="auto"/>
        <w:right w:val="none" w:sz="0" w:space="0" w:color="auto"/>
      </w:divBdr>
    </w:div>
    <w:div w:id="460615157">
      <w:bodyDiv w:val="1"/>
      <w:marLeft w:val="0"/>
      <w:marRight w:val="0"/>
      <w:marTop w:val="0"/>
      <w:marBottom w:val="0"/>
      <w:divBdr>
        <w:top w:val="none" w:sz="0" w:space="0" w:color="auto"/>
        <w:left w:val="none" w:sz="0" w:space="0" w:color="auto"/>
        <w:bottom w:val="none" w:sz="0" w:space="0" w:color="auto"/>
        <w:right w:val="none" w:sz="0" w:space="0" w:color="auto"/>
      </w:divBdr>
    </w:div>
    <w:div w:id="461076848">
      <w:bodyDiv w:val="1"/>
      <w:marLeft w:val="0"/>
      <w:marRight w:val="0"/>
      <w:marTop w:val="0"/>
      <w:marBottom w:val="0"/>
      <w:divBdr>
        <w:top w:val="none" w:sz="0" w:space="0" w:color="auto"/>
        <w:left w:val="none" w:sz="0" w:space="0" w:color="auto"/>
        <w:bottom w:val="none" w:sz="0" w:space="0" w:color="auto"/>
        <w:right w:val="none" w:sz="0" w:space="0" w:color="auto"/>
      </w:divBdr>
      <w:divsChild>
        <w:div w:id="1622878173">
          <w:marLeft w:val="480"/>
          <w:marRight w:val="0"/>
          <w:marTop w:val="0"/>
          <w:marBottom w:val="0"/>
          <w:divBdr>
            <w:top w:val="none" w:sz="0" w:space="0" w:color="auto"/>
            <w:left w:val="none" w:sz="0" w:space="0" w:color="auto"/>
            <w:bottom w:val="none" w:sz="0" w:space="0" w:color="auto"/>
            <w:right w:val="none" w:sz="0" w:space="0" w:color="auto"/>
          </w:divBdr>
        </w:div>
        <w:div w:id="1608003746">
          <w:marLeft w:val="480"/>
          <w:marRight w:val="0"/>
          <w:marTop w:val="0"/>
          <w:marBottom w:val="0"/>
          <w:divBdr>
            <w:top w:val="none" w:sz="0" w:space="0" w:color="auto"/>
            <w:left w:val="none" w:sz="0" w:space="0" w:color="auto"/>
            <w:bottom w:val="none" w:sz="0" w:space="0" w:color="auto"/>
            <w:right w:val="none" w:sz="0" w:space="0" w:color="auto"/>
          </w:divBdr>
        </w:div>
        <w:div w:id="1157109877">
          <w:marLeft w:val="480"/>
          <w:marRight w:val="0"/>
          <w:marTop w:val="0"/>
          <w:marBottom w:val="0"/>
          <w:divBdr>
            <w:top w:val="none" w:sz="0" w:space="0" w:color="auto"/>
            <w:left w:val="none" w:sz="0" w:space="0" w:color="auto"/>
            <w:bottom w:val="none" w:sz="0" w:space="0" w:color="auto"/>
            <w:right w:val="none" w:sz="0" w:space="0" w:color="auto"/>
          </w:divBdr>
        </w:div>
        <w:div w:id="1037007131">
          <w:marLeft w:val="480"/>
          <w:marRight w:val="0"/>
          <w:marTop w:val="0"/>
          <w:marBottom w:val="0"/>
          <w:divBdr>
            <w:top w:val="none" w:sz="0" w:space="0" w:color="auto"/>
            <w:left w:val="none" w:sz="0" w:space="0" w:color="auto"/>
            <w:bottom w:val="none" w:sz="0" w:space="0" w:color="auto"/>
            <w:right w:val="none" w:sz="0" w:space="0" w:color="auto"/>
          </w:divBdr>
        </w:div>
        <w:div w:id="1055658406">
          <w:marLeft w:val="480"/>
          <w:marRight w:val="0"/>
          <w:marTop w:val="0"/>
          <w:marBottom w:val="0"/>
          <w:divBdr>
            <w:top w:val="none" w:sz="0" w:space="0" w:color="auto"/>
            <w:left w:val="none" w:sz="0" w:space="0" w:color="auto"/>
            <w:bottom w:val="none" w:sz="0" w:space="0" w:color="auto"/>
            <w:right w:val="none" w:sz="0" w:space="0" w:color="auto"/>
          </w:divBdr>
        </w:div>
        <w:div w:id="664480056">
          <w:marLeft w:val="480"/>
          <w:marRight w:val="0"/>
          <w:marTop w:val="0"/>
          <w:marBottom w:val="0"/>
          <w:divBdr>
            <w:top w:val="none" w:sz="0" w:space="0" w:color="auto"/>
            <w:left w:val="none" w:sz="0" w:space="0" w:color="auto"/>
            <w:bottom w:val="none" w:sz="0" w:space="0" w:color="auto"/>
            <w:right w:val="none" w:sz="0" w:space="0" w:color="auto"/>
          </w:divBdr>
        </w:div>
        <w:div w:id="1710453996">
          <w:marLeft w:val="480"/>
          <w:marRight w:val="0"/>
          <w:marTop w:val="0"/>
          <w:marBottom w:val="0"/>
          <w:divBdr>
            <w:top w:val="none" w:sz="0" w:space="0" w:color="auto"/>
            <w:left w:val="none" w:sz="0" w:space="0" w:color="auto"/>
            <w:bottom w:val="none" w:sz="0" w:space="0" w:color="auto"/>
            <w:right w:val="none" w:sz="0" w:space="0" w:color="auto"/>
          </w:divBdr>
        </w:div>
        <w:div w:id="788939265">
          <w:marLeft w:val="480"/>
          <w:marRight w:val="0"/>
          <w:marTop w:val="0"/>
          <w:marBottom w:val="0"/>
          <w:divBdr>
            <w:top w:val="none" w:sz="0" w:space="0" w:color="auto"/>
            <w:left w:val="none" w:sz="0" w:space="0" w:color="auto"/>
            <w:bottom w:val="none" w:sz="0" w:space="0" w:color="auto"/>
            <w:right w:val="none" w:sz="0" w:space="0" w:color="auto"/>
          </w:divBdr>
        </w:div>
        <w:div w:id="1161703036">
          <w:marLeft w:val="480"/>
          <w:marRight w:val="0"/>
          <w:marTop w:val="0"/>
          <w:marBottom w:val="0"/>
          <w:divBdr>
            <w:top w:val="none" w:sz="0" w:space="0" w:color="auto"/>
            <w:left w:val="none" w:sz="0" w:space="0" w:color="auto"/>
            <w:bottom w:val="none" w:sz="0" w:space="0" w:color="auto"/>
            <w:right w:val="none" w:sz="0" w:space="0" w:color="auto"/>
          </w:divBdr>
        </w:div>
        <w:div w:id="1467164070">
          <w:marLeft w:val="480"/>
          <w:marRight w:val="0"/>
          <w:marTop w:val="0"/>
          <w:marBottom w:val="0"/>
          <w:divBdr>
            <w:top w:val="none" w:sz="0" w:space="0" w:color="auto"/>
            <w:left w:val="none" w:sz="0" w:space="0" w:color="auto"/>
            <w:bottom w:val="none" w:sz="0" w:space="0" w:color="auto"/>
            <w:right w:val="none" w:sz="0" w:space="0" w:color="auto"/>
          </w:divBdr>
        </w:div>
        <w:div w:id="1585454312">
          <w:marLeft w:val="480"/>
          <w:marRight w:val="0"/>
          <w:marTop w:val="0"/>
          <w:marBottom w:val="0"/>
          <w:divBdr>
            <w:top w:val="none" w:sz="0" w:space="0" w:color="auto"/>
            <w:left w:val="none" w:sz="0" w:space="0" w:color="auto"/>
            <w:bottom w:val="none" w:sz="0" w:space="0" w:color="auto"/>
            <w:right w:val="none" w:sz="0" w:space="0" w:color="auto"/>
          </w:divBdr>
        </w:div>
        <w:div w:id="1888831199">
          <w:marLeft w:val="480"/>
          <w:marRight w:val="0"/>
          <w:marTop w:val="0"/>
          <w:marBottom w:val="0"/>
          <w:divBdr>
            <w:top w:val="none" w:sz="0" w:space="0" w:color="auto"/>
            <w:left w:val="none" w:sz="0" w:space="0" w:color="auto"/>
            <w:bottom w:val="none" w:sz="0" w:space="0" w:color="auto"/>
            <w:right w:val="none" w:sz="0" w:space="0" w:color="auto"/>
          </w:divBdr>
        </w:div>
        <w:div w:id="1830056004">
          <w:marLeft w:val="480"/>
          <w:marRight w:val="0"/>
          <w:marTop w:val="0"/>
          <w:marBottom w:val="0"/>
          <w:divBdr>
            <w:top w:val="none" w:sz="0" w:space="0" w:color="auto"/>
            <w:left w:val="none" w:sz="0" w:space="0" w:color="auto"/>
            <w:bottom w:val="none" w:sz="0" w:space="0" w:color="auto"/>
            <w:right w:val="none" w:sz="0" w:space="0" w:color="auto"/>
          </w:divBdr>
        </w:div>
        <w:div w:id="2044210339">
          <w:marLeft w:val="480"/>
          <w:marRight w:val="0"/>
          <w:marTop w:val="0"/>
          <w:marBottom w:val="0"/>
          <w:divBdr>
            <w:top w:val="none" w:sz="0" w:space="0" w:color="auto"/>
            <w:left w:val="none" w:sz="0" w:space="0" w:color="auto"/>
            <w:bottom w:val="none" w:sz="0" w:space="0" w:color="auto"/>
            <w:right w:val="none" w:sz="0" w:space="0" w:color="auto"/>
          </w:divBdr>
        </w:div>
        <w:div w:id="284041142">
          <w:marLeft w:val="480"/>
          <w:marRight w:val="0"/>
          <w:marTop w:val="0"/>
          <w:marBottom w:val="0"/>
          <w:divBdr>
            <w:top w:val="none" w:sz="0" w:space="0" w:color="auto"/>
            <w:left w:val="none" w:sz="0" w:space="0" w:color="auto"/>
            <w:bottom w:val="none" w:sz="0" w:space="0" w:color="auto"/>
            <w:right w:val="none" w:sz="0" w:space="0" w:color="auto"/>
          </w:divBdr>
        </w:div>
        <w:div w:id="592058138">
          <w:marLeft w:val="480"/>
          <w:marRight w:val="0"/>
          <w:marTop w:val="0"/>
          <w:marBottom w:val="0"/>
          <w:divBdr>
            <w:top w:val="none" w:sz="0" w:space="0" w:color="auto"/>
            <w:left w:val="none" w:sz="0" w:space="0" w:color="auto"/>
            <w:bottom w:val="none" w:sz="0" w:space="0" w:color="auto"/>
            <w:right w:val="none" w:sz="0" w:space="0" w:color="auto"/>
          </w:divBdr>
        </w:div>
        <w:div w:id="1621649905">
          <w:marLeft w:val="480"/>
          <w:marRight w:val="0"/>
          <w:marTop w:val="0"/>
          <w:marBottom w:val="0"/>
          <w:divBdr>
            <w:top w:val="none" w:sz="0" w:space="0" w:color="auto"/>
            <w:left w:val="none" w:sz="0" w:space="0" w:color="auto"/>
            <w:bottom w:val="none" w:sz="0" w:space="0" w:color="auto"/>
            <w:right w:val="none" w:sz="0" w:space="0" w:color="auto"/>
          </w:divBdr>
        </w:div>
        <w:div w:id="1962809440">
          <w:marLeft w:val="480"/>
          <w:marRight w:val="0"/>
          <w:marTop w:val="0"/>
          <w:marBottom w:val="0"/>
          <w:divBdr>
            <w:top w:val="none" w:sz="0" w:space="0" w:color="auto"/>
            <w:left w:val="none" w:sz="0" w:space="0" w:color="auto"/>
            <w:bottom w:val="none" w:sz="0" w:space="0" w:color="auto"/>
            <w:right w:val="none" w:sz="0" w:space="0" w:color="auto"/>
          </w:divBdr>
        </w:div>
        <w:div w:id="786504367">
          <w:marLeft w:val="480"/>
          <w:marRight w:val="0"/>
          <w:marTop w:val="0"/>
          <w:marBottom w:val="0"/>
          <w:divBdr>
            <w:top w:val="none" w:sz="0" w:space="0" w:color="auto"/>
            <w:left w:val="none" w:sz="0" w:space="0" w:color="auto"/>
            <w:bottom w:val="none" w:sz="0" w:space="0" w:color="auto"/>
            <w:right w:val="none" w:sz="0" w:space="0" w:color="auto"/>
          </w:divBdr>
        </w:div>
        <w:div w:id="1187017511">
          <w:marLeft w:val="480"/>
          <w:marRight w:val="0"/>
          <w:marTop w:val="0"/>
          <w:marBottom w:val="0"/>
          <w:divBdr>
            <w:top w:val="none" w:sz="0" w:space="0" w:color="auto"/>
            <w:left w:val="none" w:sz="0" w:space="0" w:color="auto"/>
            <w:bottom w:val="none" w:sz="0" w:space="0" w:color="auto"/>
            <w:right w:val="none" w:sz="0" w:space="0" w:color="auto"/>
          </w:divBdr>
        </w:div>
        <w:div w:id="973801500">
          <w:marLeft w:val="480"/>
          <w:marRight w:val="0"/>
          <w:marTop w:val="0"/>
          <w:marBottom w:val="0"/>
          <w:divBdr>
            <w:top w:val="none" w:sz="0" w:space="0" w:color="auto"/>
            <w:left w:val="none" w:sz="0" w:space="0" w:color="auto"/>
            <w:bottom w:val="none" w:sz="0" w:space="0" w:color="auto"/>
            <w:right w:val="none" w:sz="0" w:space="0" w:color="auto"/>
          </w:divBdr>
        </w:div>
        <w:div w:id="825711280">
          <w:marLeft w:val="480"/>
          <w:marRight w:val="0"/>
          <w:marTop w:val="0"/>
          <w:marBottom w:val="0"/>
          <w:divBdr>
            <w:top w:val="none" w:sz="0" w:space="0" w:color="auto"/>
            <w:left w:val="none" w:sz="0" w:space="0" w:color="auto"/>
            <w:bottom w:val="none" w:sz="0" w:space="0" w:color="auto"/>
            <w:right w:val="none" w:sz="0" w:space="0" w:color="auto"/>
          </w:divBdr>
        </w:div>
        <w:div w:id="909195375">
          <w:marLeft w:val="480"/>
          <w:marRight w:val="0"/>
          <w:marTop w:val="0"/>
          <w:marBottom w:val="0"/>
          <w:divBdr>
            <w:top w:val="none" w:sz="0" w:space="0" w:color="auto"/>
            <w:left w:val="none" w:sz="0" w:space="0" w:color="auto"/>
            <w:bottom w:val="none" w:sz="0" w:space="0" w:color="auto"/>
            <w:right w:val="none" w:sz="0" w:space="0" w:color="auto"/>
          </w:divBdr>
        </w:div>
        <w:div w:id="527256726">
          <w:marLeft w:val="480"/>
          <w:marRight w:val="0"/>
          <w:marTop w:val="0"/>
          <w:marBottom w:val="0"/>
          <w:divBdr>
            <w:top w:val="none" w:sz="0" w:space="0" w:color="auto"/>
            <w:left w:val="none" w:sz="0" w:space="0" w:color="auto"/>
            <w:bottom w:val="none" w:sz="0" w:space="0" w:color="auto"/>
            <w:right w:val="none" w:sz="0" w:space="0" w:color="auto"/>
          </w:divBdr>
        </w:div>
        <w:div w:id="914752216">
          <w:marLeft w:val="480"/>
          <w:marRight w:val="0"/>
          <w:marTop w:val="0"/>
          <w:marBottom w:val="0"/>
          <w:divBdr>
            <w:top w:val="none" w:sz="0" w:space="0" w:color="auto"/>
            <w:left w:val="none" w:sz="0" w:space="0" w:color="auto"/>
            <w:bottom w:val="none" w:sz="0" w:space="0" w:color="auto"/>
            <w:right w:val="none" w:sz="0" w:space="0" w:color="auto"/>
          </w:divBdr>
        </w:div>
        <w:div w:id="834879710">
          <w:marLeft w:val="480"/>
          <w:marRight w:val="0"/>
          <w:marTop w:val="0"/>
          <w:marBottom w:val="0"/>
          <w:divBdr>
            <w:top w:val="none" w:sz="0" w:space="0" w:color="auto"/>
            <w:left w:val="none" w:sz="0" w:space="0" w:color="auto"/>
            <w:bottom w:val="none" w:sz="0" w:space="0" w:color="auto"/>
            <w:right w:val="none" w:sz="0" w:space="0" w:color="auto"/>
          </w:divBdr>
        </w:div>
        <w:div w:id="529956191">
          <w:marLeft w:val="480"/>
          <w:marRight w:val="0"/>
          <w:marTop w:val="0"/>
          <w:marBottom w:val="0"/>
          <w:divBdr>
            <w:top w:val="none" w:sz="0" w:space="0" w:color="auto"/>
            <w:left w:val="none" w:sz="0" w:space="0" w:color="auto"/>
            <w:bottom w:val="none" w:sz="0" w:space="0" w:color="auto"/>
            <w:right w:val="none" w:sz="0" w:space="0" w:color="auto"/>
          </w:divBdr>
        </w:div>
        <w:div w:id="1411196066">
          <w:marLeft w:val="480"/>
          <w:marRight w:val="0"/>
          <w:marTop w:val="0"/>
          <w:marBottom w:val="0"/>
          <w:divBdr>
            <w:top w:val="none" w:sz="0" w:space="0" w:color="auto"/>
            <w:left w:val="none" w:sz="0" w:space="0" w:color="auto"/>
            <w:bottom w:val="none" w:sz="0" w:space="0" w:color="auto"/>
            <w:right w:val="none" w:sz="0" w:space="0" w:color="auto"/>
          </w:divBdr>
        </w:div>
        <w:div w:id="2125926945">
          <w:marLeft w:val="480"/>
          <w:marRight w:val="0"/>
          <w:marTop w:val="0"/>
          <w:marBottom w:val="0"/>
          <w:divBdr>
            <w:top w:val="none" w:sz="0" w:space="0" w:color="auto"/>
            <w:left w:val="none" w:sz="0" w:space="0" w:color="auto"/>
            <w:bottom w:val="none" w:sz="0" w:space="0" w:color="auto"/>
            <w:right w:val="none" w:sz="0" w:space="0" w:color="auto"/>
          </w:divBdr>
        </w:div>
        <w:div w:id="422651653">
          <w:marLeft w:val="480"/>
          <w:marRight w:val="0"/>
          <w:marTop w:val="0"/>
          <w:marBottom w:val="0"/>
          <w:divBdr>
            <w:top w:val="none" w:sz="0" w:space="0" w:color="auto"/>
            <w:left w:val="none" w:sz="0" w:space="0" w:color="auto"/>
            <w:bottom w:val="none" w:sz="0" w:space="0" w:color="auto"/>
            <w:right w:val="none" w:sz="0" w:space="0" w:color="auto"/>
          </w:divBdr>
        </w:div>
        <w:div w:id="218900484">
          <w:marLeft w:val="480"/>
          <w:marRight w:val="0"/>
          <w:marTop w:val="0"/>
          <w:marBottom w:val="0"/>
          <w:divBdr>
            <w:top w:val="none" w:sz="0" w:space="0" w:color="auto"/>
            <w:left w:val="none" w:sz="0" w:space="0" w:color="auto"/>
            <w:bottom w:val="none" w:sz="0" w:space="0" w:color="auto"/>
            <w:right w:val="none" w:sz="0" w:space="0" w:color="auto"/>
          </w:divBdr>
        </w:div>
        <w:div w:id="784233482">
          <w:marLeft w:val="480"/>
          <w:marRight w:val="0"/>
          <w:marTop w:val="0"/>
          <w:marBottom w:val="0"/>
          <w:divBdr>
            <w:top w:val="none" w:sz="0" w:space="0" w:color="auto"/>
            <w:left w:val="none" w:sz="0" w:space="0" w:color="auto"/>
            <w:bottom w:val="none" w:sz="0" w:space="0" w:color="auto"/>
            <w:right w:val="none" w:sz="0" w:space="0" w:color="auto"/>
          </w:divBdr>
        </w:div>
        <w:div w:id="1634864228">
          <w:marLeft w:val="480"/>
          <w:marRight w:val="0"/>
          <w:marTop w:val="0"/>
          <w:marBottom w:val="0"/>
          <w:divBdr>
            <w:top w:val="none" w:sz="0" w:space="0" w:color="auto"/>
            <w:left w:val="none" w:sz="0" w:space="0" w:color="auto"/>
            <w:bottom w:val="none" w:sz="0" w:space="0" w:color="auto"/>
            <w:right w:val="none" w:sz="0" w:space="0" w:color="auto"/>
          </w:divBdr>
        </w:div>
        <w:div w:id="1832401987">
          <w:marLeft w:val="480"/>
          <w:marRight w:val="0"/>
          <w:marTop w:val="0"/>
          <w:marBottom w:val="0"/>
          <w:divBdr>
            <w:top w:val="none" w:sz="0" w:space="0" w:color="auto"/>
            <w:left w:val="none" w:sz="0" w:space="0" w:color="auto"/>
            <w:bottom w:val="none" w:sz="0" w:space="0" w:color="auto"/>
            <w:right w:val="none" w:sz="0" w:space="0" w:color="auto"/>
          </w:divBdr>
        </w:div>
        <w:div w:id="2075275923">
          <w:marLeft w:val="480"/>
          <w:marRight w:val="0"/>
          <w:marTop w:val="0"/>
          <w:marBottom w:val="0"/>
          <w:divBdr>
            <w:top w:val="none" w:sz="0" w:space="0" w:color="auto"/>
            <w:left w:val="none" w:sz="0" w:space="0" w:color="auto"/>
            <w:bottom w:val="none" w:sz="0" w:space="0" w:color="auto"/>
            <w:right w:val="none" w:sz="0" w:space="0" w:color="auto"/>
          </w:divBdr>
        </w:div>
        <w:div w:id="1117984388">
          <w:marLeft w:val="480"/>
          <w:marRight w:val="0"/>
          <w:marTop w:val="0"/>
          <w:marBottom w:val="0"/>
          <w:divBdr>
            <w:top w:val="none" w:sz="0" w:space="0" w:color="auto"/>
            <w:left w:val="none" w:sz="0" w:space="0" w:color="auto"/>
            <w:bottom w:val="none" w:sz="0" w:space="0" w:color="auto"/>
            <w:right w:val="none" w:sz="0" w:space="0" w:color="auto"/>
          </w:divBdr>
        </w:div>
        <w:div w:id="1388064975">
          <w:marLeft w:val="480"/>
          <w:marRight w:val="0"/>
          <w:marTop w:val="0"/>
          <w:marBottom w:val="0"/>
          <w:divBdr>
            <w:top w:val="none" w:sz="0" w:space="0" w:color="auto"/>
            <w:left w:val="none" w:sz="0" w:space="0" w:color="auto"/>
            <w:bottom w:val="none" w:sz="0" w:space="0" w:color="auto"/>
            <w:right w:val="none" w:sz="0" w:space="0" w:color="auto"/>
          </w:divBdr>
        </w:div>
        <w:div w:id="2103641832">
          <w:marLeft w:val="480"/>
          <w:marRight w:val="0"/>
          <w:marTop w:val="0"/>
          <w:marBottom w:val="0"/>
          <w:divBdr>
            <w:top w:val="none" w:sz="0" w:space="0" w:color="auto"/>
            <w:left w:val="none" w:sz="0" w:space="0" w:color="auto"/>
            <w:bottom w:val="none" w:sz="0" w:space="0" w:color="auto"/>
            <w:right w:val="none" w:sz="0" w:space="0" w:color="auto"/>
          </w:divBdr>
        </w:div>
        <w:div w:id="2000839672">
          <w:marLeft w:val="480"/>
          <w:marRight w:val="0"/>
          <w:marTop w:val="0"/>
          <w:marBottom w:val="0"/>
          <w:divBdr>
            <w:top w:val="none" w:sz="0" w:space="0" w:color="auto"/>
            <w:left w:val="none" w:sz="0" w:space="0" w:color="auto"/>
            <w:bottom w:val="none" w:sz="0" w:space="0" w:color="auto"/>
            <w:right w:val="none" w:sz="0" w:space="0" w:color="auto"/>
          </w:divBdr>
        </w:div>
        <w:div w:id="896669927">
          <w:marLeft w:val="480"/>
          <w:marRight w:val="0"/>
          <w:marTop w:val="0"/>
          <w:marBottom w:val="0"/>
          <w:divBdr>
            <w:top w:val="none" w:sz="0" w:space="0" w:color="auto"/>
            <w:left w:val="none" w:sz="0" w:space="0" w:color="auto"/>
            <w:bottom w:val="none" w:sz="0" w:space="0" w:color="auto"/>
            <w:right w:val="none" w:sz="0" w:space="0" w:color="auto"/>
          </w:divBdr>
        </w:div>
        <w:div w:id="1844053834">
          <w:marLeft w:val="480"/>
          <w:marRight w:val="0"/>
          <w:marTop w:val="0"/>
          <w:marBottom w:val="0"/>
          <w:divBdr>
            <w:top w:val="none" w:sz="0" w:space="0" w:color="auto"/>
            <w:left w:val="none" w:sz="0" w:space="0" w:color="auto"/>
            <w:bottom w:val="none" w:sz="0" w:space="0" w:color="auto"/>
            <w:right w:val="none" w:sz="0" w:space="0" w:color="auto"/>
          </w:divBdr>
        </w:div>
        <w:div w:id="450511521">
          <w:marLeft w:val="480"/>
          <w:marRight w:val="0"/>
          <w:marTop w:val="0"/>
          <w:marBottom w:val="0"/>
          <w:divBdr>
            <w:top w:val="none" w:sz="0" w:space="0" w:color="auto"/>
            <w:left w:val="none" w:sz="0" w:space="0" w:color="auto"/>
            <w:bottom w:val="none" w:sz="0" w:space="0" w:color="auto"/>
            <w:right w:val="none" w:sz="0" w:space="0" w:color="auto"/>
          </w:divBdr>
        </w:div>
        <w:div w:id="869149660">
          <w:marLeft w:val="480"/>
          <w:marRight w:val="0"/>
          <w:marTop w:val="0"/>
          <w:marBottom w:val="0"/>
          <w:divBdr>
            <w:top w:val="none" w:sz="0" w:space="0" w:color="auto"/>
            <w:left w:val="none" w:sz="0" w:space="0" w:color="auto"/>
            <w:bottom w:val="none" w:sz="0" w:space="0" w:color="auto"/>
            <w:right w:val="none" w:sz="0" w:space="0" w:color="auto"/>
          </w:divBdr>
        </w:div>
        <w:div w:id="1012999139">
          <w:marLeft w:val="480"/>
          <w:marRight w:val="0"/>
          <w:marTop w:val="0"/>
          <w:marBottom w:val="0"/>
          <w:divBdr>
            <w:top w:val="none" w:sz="0" w:space="0" w:color="auto"/>
            <w:left w:val="none" w:sz="0" w:space="0" w:color="auto"/>
            <w:bottom w:val="none" w:sz="0" w:space="0" w:color="auto"/>
            <w:right w:val="none" w:sz="0" w:space="0" w:color="auto"/>
          </w:divBdr>
        </w:div>
        <w:div w:id="1605842615">
          <w:marLeft w:val="480"/>
          <w:marRight w:val="0"/>
          <w:marTop w:val="0"/>
          <w:marBottom w:val="0"/>
          <w:divBdr>
            <w:top w:val="none" w:sz="0" w:space="0" w:color="auto"/>
            <w:left w:val="none" w:sz="0" w:space="0" w:color="auto"/>
            <w:bottom w:val="none" w:sz="0" w:space="0" w:color="auto"/>
            <w:right w:val="none" w:sz="0" w:space="0" w:color="auto"/>
          </w:divBdr>
        </w:div>
        <w:div w:id="408311511">
          <w:marLeft w:val="480"/>
          <w:marRight w:val="0"/>
          <w:marTop w:val="0"/>
          <w:marBottom w:val="0"/>
          <w:divBdr>
            <w:top w:val="none" w:sz="0" w:space="0" w:color="auto"/>
            <w:left w:val="none" w:sz="0" w:space="0" w:color="auto"/>
            <w:bottom w:val="none" w:sz="0" w:space="0" w:color="auto"/>
            <w:right w:val="none" w:sz="0" w:space="0" w:color="auto"/>
          </w:divBdr>
        </w:div>
        <w:div w:id="326905767">
          <w:marLeft w:val="480"/>
          <w:marRight w:val="0"/>
          <w:marTop w:val="0"/>
          <w:marBottom w:val="0"/>
          <w:divBdr>
            <w:top w:val="none" w:sz="0" w:space="0" w:color="auto"/>
            <w:left w:val="none" w:sz="0" w:space="0" w:color="auto"/>
            <w:bottom w:val="none" w:sz="0" w:space="0" w:color="auto"/>
            <w:right w:val="none" w:sz="0" w:space="0" w:color="auto"/>
          </w:divBdr>
        </w:div>
        <w:div w:id="926229713">
          <w:marLeft w:val="480"/>
          <w:marRight w:val="0"/>
          <w:marTop w:val="0"/>
          <w:marBottom w:val="0"/>
          <w:divBdr>
            <w:top w:val="none" w:sz="0" w:space="0" w:color="auto"/>
            <w:left w:val="none" w:sz="0" w:space="0" w:color="auto"/>
            <w:bottom w:val="none" w:sz="0" w:space="0" w:color="auto"/>
            <w:right w:val="none" w:sz="0" w:space="0" w:color="auto"/>
          </w:divBdr>
        </w:div>
        <w:div w:id="2051880465">
          <w:marLeft w:val="480"/>
          <w:marRight w:val="0"/>
          <w:marTop w:val="0"/>
          <w:marBottom w:val="0"/>
          <w:divBdr>
            <w:top w:val="none" w:sz="0" w:space="0" w:color="auto"/>
            <w:left w:val="none" w:sz="0" w:space="0" w:color="auto"/>
            <w:bottom w:val="none" w:sz="0" w:space="0" w:color="auto"/>
            <w:right w:val="none" w:sz="0" w:space="0" w:color="auto"/>
          </w:divBdr>
        </w:div>
        <w:div w:id="1323923219">
          <w:marLeft w:val="480"/>
          <w:marRight w:val="0"/>
          <w:marTop w:val="0"/>
          <w:marBottom w:val="0"/>
          <w:divBdr>
            <w:top w:val="none" w:sz="0" w:space="0" w:color="auto"/>
            <w:left w:val="none" w:sz="0" w:space="0" w:color="auto"/>
            <w:bottom w:val="none" w:sz="0" w:space="0" w:color="auto"/>
            <w:right w:val="none" w:sz="0" w:space="0" w:color="auto"/>
          </w:divBdr>
        </w:div>
        <w:div w:id="876969057">
          <w:marLeft w:val="480"/>
          <w:marRight w:val="0"/>
          <w:marTop w:val="0"/>
          <w:marBottom w:val="0"/>
          <w:divBdr>
            <w:top w:val="none" w:sz="0" w:space="0" w:color="auto"/>
            <w:left w:val="none" w:sz="0" w:space="0" w:color="auto"/>
            <w:bottom w:val="none" w:sz="0" w:space="0" w:color="auto"/>
            <w:right w:val="none" w:sz="0" w:space="0" w:color="auto"/>
          </w:divBdr>
        </w:div>
        <w:div w:id="850071701">
          <w:marLeft w:val="480"/>
          <w:marRight w:val="0"/>
          <w:marTop w:val="0"/>
          <w:marBottom w:val="0"/>
          <w:divBdr>
            <w:top w:val="none" w:sz="0" w:space="0" w:color="auto"/>
            <w:left w:val="none" w:sz="0" w:space="0" w:color="auto"/>
            <w:bottom w:val="none" w:sz="0" w:space="0" w:color="auto"/>
            <w:right w:val="none" w:sz="0" w:space="0" w:color="auto"/>
          </w:divBdr>
        </w:div>
        <w:div w:id="997927512">
          <w:marLeft w:val="480"/>
          <w:marRight w:val="0"/>
          <w:marTop w:val="0"/>
          <w:marBottom w:val="0"/>
          <w:divBdr>
            <w:top w:val="none" w:sz="0" w:space="0" w:color="auto"/>
            <w:left w:val="none" w:sz="0" w:space="0" w:color="auto"/>
            <w:bottom w:val="none" w:sz="0" w:space="0" w:color="auto"/>
            <w:right w:val="none" w:sz="0" w:space="0" w:color="auto"/>
          </w:divBdr>
        </w:div>
        <w:div w:id="233514389">
          <w:marLeft w:val="480"/>
          <w:marRight w:val="0"/>
          <w:marTop w:val="0"/>
          <w:marBottom w:val="0"/>
          <w:divBdr>
            <w:top w:val="none" w:sz="0" w:space="0" w:color="auto"/>
            <w:left w:val="none" w:sz="0" w:space="0" w:color="auto"/>
            <w:bottom w:val="none" w:sz="0" w:space="0" w:color="auto"/>
            <w:right w:val="none" w:sz="0" w:space="0" w:color="auto"/>
          </w:divBdr>
        </w:div>
        <w:div w:id="1183739486">
          <w:marLeft w:val="480"/>
          <w:marRight w:val="0"/>
          <w:marTop w:val="0"/>
          <w:marBottom w:val="0"/>
          <w:divBdr>
            <w:top w:val="none" w:sz="0" w:space="0" w:color="auto"/>
            <w:left w:val="none" w:sz="0" w:space="0" w:color="auto"/>
            <w:bottom w:val="none" w:sz="0" w:space="0" w:color="auto"/>
            <w:right w:val="none" w:sz="0" w:space="0" w:color="auto"/>
          </w:divBdr>
        </w:div>
        <w:div w:id="934020514">
          <w:marLeft w:val="480"/>
          <w:marRight w:val="0"/>
          <w:marTop w:val="0"/>
          <w:marBottom w:val="0"/>
          <w:divBdr>
            <w:top w:val="none" w:sz="0" w:space="0" w:color="auto"/>
            <w:left w:val="none" w:sz="0" w:space="0" w:color="auto"/>
            <w:bottom w:val="none" w:sz="0" w:space="0" w:color="auto"/>
            <w:right w:val="none" w:sz="0" w:space="0" w:color="auto"/>
          </w:divBdr>
        </w:div>
        <w:div w:id="607273825">
          <w:marLeft w:val="480"/>
          <w:marRight w:val="0"/>
          <w:marTop w:val="0"/>
          <w:marBottom w:val="0"/>
          <w:divBdr>
            <w:top w:val="none" w:sz="0" w:space="0" w:color="auto"/>
            <w:left w:val="none" w:sz="0" w:space="0" w:color="auto"/>
            <w:bottom w:val="none" w:sz="0" w:space="0" w:color="auto"/>
            <w:right w:val="none" w:sz="0" w:space="0" w:color="auto"/>
          </w:divBdr>
        </w:div>
        <w:div w:id="2141144674">
          <w:marLeft w:val="480"/>
          <w:marRight w:val="0"/>
          <w:marTop w:val="0"/>
          <w:marBottom w:val="0"/>
          <w:divBdr>
            <w:top w:val="none" w:sz="0" w:space="0" w:color="auto"/>
            <w:left w:val="none" w:sz="0" w:space="0" w:color="auto"/>
            <w:bottom w:val="none" w:sz="0" w:space="0" w:color="auto"/>
            <w:right w:val="none" w:sz="0" w:space="0" w:color="auto"/>
          </w:divBdr>
        </w:div>
        <w:div w:id="946471624">
          <w:marLeft w:val="480"/>
          <w:marRight w:val="0"/>
          <w:marTop w:val="0"/>
          <w:marBottom w:val="0"/>
          <w:divBdr>
            <w:top w:val="none" w:sz="0" w:space="0" w:color="auto"/>
            <w:left w:val="none" w:sz="0" w:space="0" w:color="auto"/>
            <w:bottom w:val="none" w:sz="0" w:space="0" w:color="auto"/>
            <w:right w:val="none" w:sz="0" w:space="0" w:color="auto"/>
          </w:divBdr>
        </w:div>
        <w:div w:id="894392484">
          <w:marLeft w:val="480"/>
          <w:marRight w:val="0"/>
          <w:marTop w:val="0"/>
          <w:marBottom w:val="0"/>
          <w:divBdr>
            <w:top w:val="none" w:sz="0" w:space="0" w:color="auto"/>
            <w:left w:val="none" w:sz="0" w:space="0" w:color="auto"/>
            <w:bottom w:val="none" w:sz="0" w:space="0" w:color="auto"/>
            <w:right w:val="none" w:sz="0" w:space="0" w:color="auto"/>
          </w:divBdr>
        </w:div>
        <w:div w:id="471024230">
          <w:marLeft w:val="480"/>
          <w:marRight w:val="0"/>
          <w:marTop w:val="0"/>
          <w:marBottom w:val="0"/>
          <w:divBdr>
            <w:top w:val="none" w:sz="0" w:space="0" w:color="auto"/>
            <w:left w:val="none" w:sz="0" w:space="0" w:color="auto"/>
            <w:bottom w:val="none" w:sz="0" w:space="0" w:color="auto"/>
            <w:right w:val="none" w:sz="0" w:space="0" w:color="auto"/>
          </w:divBdr>
        </w:div>
        <w:div w:id="1789541391">
          <w:marLeft w:val="480"/>
          <w:marRight w:val="0"/>
          <w:marTop w:val="0"/>
          <w:marBottom w:val="0"/>
          <w:divBdr>
            <w:top w:val="none" w:sz="0" w:space="0" w:color="auto"/>
            <w:left w:val="none" w:sz="0" w:space="0" w:color="auto"/>
            <w:bottom w:val="none" w:sz="0" w:space="0" w:color="auto"/>
            <w:right w:val="none" w:sz="0" w:space="0" w:color="auto"/>
          </w:divBdr>
        </w:div>
        <w:div w:id="798451303">
          <w:marLeft w:val="480"/>
          <w:marRight w:val="0"/>
          <w:marTop w:val="0"/>
          <w:marBottom w:val="0"/>
          <w:divBdr>
            <w:top w:val="none" w:sz="0" w:space="0" w:color="auto"/>
            <w:left w:val="none" w:sz="0" w:space="0" w:color="auto"/>
            <w:bottom w:val="none" w:sz="0" w:space="0" w:color="auto"/>
            <w:right w:val="none" w:sz="0" w:space="0" w:color="auto"/>
          </w:divBdr>
        </w:div>
        <w:div w:id="596906763">
          <w:marLeft w:val="480"/>
          <w:marRight w:val="0"/>
          <w:marTop w:val="0"/>
          <w:marBottom w:val="0"/>
          <w:divBdr>
            <w:top w:val="none" w:sz="0" w:space="0" w:color="auto"/>
            <w:left w:val="none" w:sz="0" w:space="0" w:color="auto"/>
            <w:bottom w:val="none" w:sz="0" w:space="0" w:color="auto"/>
            <w:right w:val="none" w:sz="0" w:space="0" w:color="auto"/>
          </w:divBdr>
        </w:div>
        <w:div w:id="602492405">
          <w:marLeft w:val="480"/>
          <w:marRight w:val="0"/>
          <w:marTop w:val="0"/>
          <w:marBottom w:val="0"/>
          <w:divBdr>
            <w:top w:val="none" w:sz="0" w:space="0" w:color="auto"/>
            <w:left w:val="none" w:sz="0" w:space="0" w:color="auto"/>
            <w:bottom w:val="none" w:sz="0" w:space="0" w:color="auto"/>
            <w:right w:val="none" w:sz="0" w:space="0" w:color="auto"/>
          </w:divBdr>
        </w:div>
        <w:div w:id="1445995752">
          <w:marLeft w:val="480"/>
          <w:marRight w:val="0"/>
          <w:marTop w:val="0"/>
          <w:marBottom w:val="0"/>
          <w:divBdr>
            <w:top w:val="none" w:sz="0" w:space="0" w:color="auto"/>
            <w:left w:val="none" w:sz="0" w:space="0" w:color="auto"/>
            <w:bottom w:val="none" w:sz="0" w:space="0" w:color="auto"/>
            <w:right w:val="none" w:sz="0" w:space="0" w:color="auto"/>
          </w:divBdr>
        </w:div>
        <w:div w:id="1749963954">
          <w:marLeft w:val="480"/>
          <w:marRight w:val="0"/>
          <w:marTop w:val="0"/>
          <w:marBottom w:val="0"/>
          <w:divBdr>
            <w:top w:val="none" w:sz="0" w:space="0" w:color="auto"/>
            <w:left w:val="none" w:sz="0" w:space="0" w:color="auto"/>
            <w:bottom w:val="none" w:sz="0" w:space="0" w:color="auto"/>
            <w:right w:val="none" w:sz="0" w:space="0" w:color="auto"/>
          </w:divBdr>
        </w:div>
        <w:div w:id="1453211219">
          <w:marLeft w:val="480"/>
          <w:marRight w:val="0"/>
          <w:marTop w:val="0"/>
          <w:marBottom w:val="0"/>
          <w:divBdr>
            <w:top w:val="none" w:sz="0" w:space="0" w:color="auto"/>
            <w:left w:val="none" w:sz="0" w:space="0" w:color="auto"/>
            <w:bottom w:val="none" w:sz="0" w:space="0" w:color="auto"/>
            <w:right w:val="none" w:sz="0" w:space="0" w:color="auto"/>
          </w:divBdr>
        </w:div>
        <w:div w:id="109129588">
          <w:marLeft w:val="480"/>
          <w:marRight w:val="0"/>
          <w:marTop w:val="0"/>
          <w:marBottom w:val="0"/>
          <w:divBdr>
            <w:top w:val="none" w:sz="0" w:space="0" w:color="auto"/>
            <w:left w:val="none" w:sz="0" w:space="0" w:color="auto"/>
            <w:bottom w:val="none" w:sz="0" w:space="0" w:color="auto"/>
            <w:right w:val="none" w:sz="0" w:space="0" w:color="auto"/>
          </w:divBdr>
        </w:div>
        <w:div w:id="239412258">
          <w:marLeft w:val="480"/>
          <w:marRight w:val="0"/>
          <w:marTop w:val="0"/>
          <w:marBottom w:val="0"/>
          <w:divBdr>
            <w:top w:val="none" w:sz="0" w:space="0" w:color="auto"/>
            <w:left w:val="none" w:sz="0" w:space="0" w:color="auto"/>
            <w:bottom w:val="none" w:sz="0" w:space="0" w:color="auto"/>
            <w:right w:val="none" w:sz="0" w:space="0" w:color="auto"/>
          </w:divBdr>
        </w:div>
        <w:div w:id="1144547782">
          <w:marLeft w:val="480"/>
          <w:marRight w:val="0"/>
          <w:marTop w:val="0"/>
          <w:marBottom w:val="0"/>
          <w:divBdr>
            <w:top w:val="none" w:sz="0" w:space="0" w:color="auto"/>
            <w:left w:val="none" w:sz="0" w:space="0" w:color="auto"/>
            <w:bottom w:val="none" w:sz="0" w:space="0" w:color="auto"/>
            <w:right w:val="none" w:sz="0" w:space="0" w:color="auto"/>
          </w:divBdr>
        </w:div>
        <w:div w:id="1797064003">
          <w:marLeft w:val="480"/>
          <w:marRight w:val="0"/>
          <w:marTop w:val="0"/>
          <w:marBottom w:val="0"/>
          <w:divBdr>
            <w:top w:val="none" w:sz="0" w:space="0" w:color="auto"/>
            <w:left w:val="none" w:sz="0" w:space="0" w:color="auto"/>
            <w:bottom w:val="none" w:sz="0" w:space="0" w:color="auto"/>
            <w:right w:val="none" w:sz="0" w:space="0" w:color="auto"/>
          </w:divBdr>
        </w:div>
        <w:div w:id="1586497810">
          <w:marLeft w:val="480"/>
          <w:marRight w:val="0"/>
          <w:marTop w:val="0"/>
          <w:marBottom w:val="0"/>
          <w:divBdr>
            <w:top w:val="none" w:sz="0" w:space="0" w:color="auto"/>
            <w:left w:val="none" w:sz="0" w:space="0" w:color="auto"/>
            <w:bottom w:val="none" w:sz="0" w:space="0" w:color="auto"/>
            <w:right w:val="none" w:sz="0" w:space="0" w:color="auto"/>
          </w:divBdr>
        </w:div>
        <w:div w:id="2046103006">
          <w:marLeft w:val="480"/>
          <w:marRight w:val="0"/>
          <w:marTop w:val="0"/>
          <w:marBottom w:val="0"/>
          <w:divBdr>
            <w:top w:val="none" w:sz="0" w:space="0" w:color="auto"/>
            <w:left w:val="none" w:sz="0" w:space="0" w:color="auto"/>
            <w:bottom w:val="none" w:sz="0" w:space="0" w:color="auto"/>
            <w:right w:val="none" w:sz="0" w:space="0" w:color="auto"/>
          </w:divBdr>
        </w:div>
        <w:div w:id="287861844">
          <w:marLeft w:val="480"/>
          <w:marRight w:val="0"/>
          <w:marTop w:val="0"/>
          <w:marBottom w:val="0"/>
          <w:divBdr>
            <w:top w:val="none" w:sz="0" w:space="0" w:color="auto"/>
            <w:left w:val="none" w:sz="0" w:space="0" w:color="auto"/>
            <w:bottom w:val="none" w:sz="0" w:space="0" w:color="auto"/>
            <w:right w:val="none" w:sz="0" w:space="0" w:color="auto"/>
          </w:divBdr>
        </w:div>
        <w:div w:id="213006491">
          <w:marLeft w:val="480"/>
          <w:marRight w:val="0"/>
          <w:marTop w:val="0"/>
          <w:marBottom w:val="0"/>
          <w:divBdr>
            <w:top w:val="none" w:sz="0" w:space="0" w:color="auto"/>
            <w:left w:val="none" w:sz="0" w:space="0" w:color="auto"/>
            <w:bottom w:val="none" w:sz="0" w:space="0" w:color="auto"/>
            <w:right w:val="none" w:sz="0" w:space="0" w:color="auto"/>
          </w:divBdr>
        </w:div>
        <w:div w:id="739451323">
          <w:marLeft w:val="480"/>
          <w:marRight w:val="0"/>
          <w:marTop w:val="0"/>
          <w:marBottom w:val="0"/>
          <w:divBdr>
            <w:top w:val="none" w:sz="0" w:space="0" w:color="auto"/>
            <w:left w:val="none" w:sz="0" w:space="0" w:color="auto"/>
            <w:bottom w:val="none" w:sz="0" w:space="0" w:color="auto"/>
            <w:right w:val="none" w:sz="0" w:space="0" w:color="auto"/>
          </w:divBdr>
        </w:div>
        <w:div w:id="567887446">
          <w:marLeft w:val="480"/>
          <w:marRight w:val="0"/>
          <w:marTop w:val="0"/>
          <w:marBottom w:val="0"/>
          <w:divBdr>
            <w:top w:val="none" w:sz="0" w:space="0" w:color="auto"/>
            <w:left w:val="none" w:sz="0" w:space="0" w:color="auto"/>
            <w:bottom w:val="none" w:sz="0" w:space="0" w:color="auto"/>
            <w:right w:val="none" w:sz="0" w:space="0" w:color="auto"/>
          </w:divBdr>
        </w:div>
        <w:div w:id="2050718977">
          <w:marLeft w:val="480"/>
          <w:marRight w:val="0"/>
          <w:marTop w:val="0"/>
          <w:marBottom w:val="0"/>
          <w:divBdr>
            <w:top w:val="none" w:sz="0" w:space="0" w:color="auto"/>
            <w:left w:val="none" w:sz="0" w:space="0" w:color="auto"/>
            <w:bottom w:val="none" w:sz="0" w:space="0" w:color="auto"/>
            <w:right w:val="none" w:sz="0" w:space="0" w:color="auto"/>
          </w:divBdr>
        </w:div>
        <w:div w:id="771895789">
          <w:marLeft w:val="480"/>
          <w:marRight w:val="0"/>
          <w:marTop w:val="0"/>
          <w:marBottom w:val="0"/>
          <w:divBdr>
            <w:top w:val="none" w:sz="0" w:space="0" w:color="auto"/>
            <w:left w:val="none" w:sz="0" w:space="0" w:color="auto"/>
            <w:bottom w:val="none" w:sz="0" w:space="0" w:color="auto"/>
            <w:right w:val="none" w:sz="0" w:space="0" w:color="auto"/>
          </w:divBdr>
        </w:div>
        <w:div w:id="1679916885">
          <w:marLeft w:val="480"/>
          <w:marRight w:val="0"/>
          <w:marTop w:val="0"/>
          <w:marBottom w:val="0"/>
          <w:divBdr>
            <w:top w:val="none" w:sz="0" w:space="0" w:color="auto"/>
            <w:left w:val="none" w:sz="0" w:space="0" w:color="auto"/>
            <w:bottom w:val="none" w:sz="0" w:space="0" w:color="auto"/>
            <w:right w:val="none" w:sz="0" w:space="0" w:color="auto"/>
          </w:divBdr>
        </w:div>
        <w:div w:id="457644514">
          <w:marLeft w:val="480"/>
          <w:marRight w:val="0"/>
          <w:marTop w:val="0"/>
          <w:marBottom w:val="0"/>
          <w:divBdr>
            <w:top w:val="none" w:sz="0" w:space="0" w:color="auto"/>
            <w:left w:val="none" w:sz="0" w:space="0" w:color="auto"/>
            <w:bottom w:val="none" w:sz="0" w:space="0" w:color="auto"/>
            <w:right w:val="none" w:sz="0" w:space="0" w:color="auto"/>
          </w:divBdr>
        </w:div>
        <w:div w:id="223948654">
          <w:marLeft w:val="480"/>
          <w:marRight w:val="0"/>
          <w:marTop w:val="0"/>
          <w:marBottom w:val="0"/>
          <w:divBdr>
            <w:top w:val="none" w:sz="0" w:space="0" w:color="auto"/>
            <w:left w:val="none" w:sz="0" w:space="0" w:color="auto"/>
            <w:bottom w:val="none" w:sz="0" w:space="0" w:color="auto"/>
            <w:right w:val="none" w:sz="0" w:space="0" w:color="auto"/>
          </w:divBdr>
        </w:div>
        <w:div w:id="425426511">
          <w:marLeft w:val="480"/>
          <w:marRight w:val="0"/>
          <w:marTop w:val="0"/>
          <w:marBottom w:val="0"/>
          <w:divBdr>
            <w:top w:val="none" w:sz="0" w:space="0" w:color="auto"/>
            <w:left w:val="none" w:sz="0" w:space="0" w:color="auto"/>
            <w:bottom w:val="none" w:sz="0" w:space="0" w:color="auto"/>
            <w:right w:val="none" w:sz="0" w:space="0" w:color="auto"/>
          </w:divBdr>
        </w:div>
        <w:div w:id="1378239154">
          <w:marLeft w:val="480"/>
          <w:marRight w:val="0"/>
          <w:marTop w:val="0"/>
          <w:marBottom w:val="0"/>
          <w:divBdr>
            <w:top w:val="none" w:sz="0" w:space="0" w:color="auto"/>
            <w:left w:val="none" w:sz="0" w:space="0" w:color="auto"/>
            <w:bottom w:val="none" w:sz="0" w:space="0" w:color="auto"/>
            <w:right w:val="none" w:sz="0" w:space="0" w:color="auto"/>
          </w:divBdr>
        </w:div>
        <w:div w:id="1417628306">
          <w:marLeft w:val="480"/>
          <w:marRight w:val="0"/>
          <w:marTop w:val="0"/>
          <w:marBottom w:val="0"/>
          <w:divBdr>
            <w:top w:val="none" w:sz="0" w:space="0" w:color="auto"/>
            <w:left w:val="none" w:sz="0" w:space="0" w:color="auto"/>
            <w:bottom w:val="none" w:sz="0" w:space="0" w:color="auto"/>
            <w:right w:val="none" w:sz="0" w:space="0" w:color="auto"/>
          </w:divBdr>
        </w:div>
        <w:div w:id="1617444504">
          <w:marLeft w:val="480"/>
          <w:marRight w:val="0"/>
          <w:marTop w:val="0"/>
          <w:marBottom w:val="0"/>
          <w:divBdr>
            <w:top w:val="none" w:sz="0" w:space="0" w:color="auto"/>
            <w:left w:val="none" w:sz="0" w:space="0" w:color="auto"/>
            <w:bottom w:val="none" w:sz="0" w:space="0" w:color="auto"/>
            <w:right w:val="none" w:sz="0" w:space="0" w:color="auto"/>
          </w:divBdr>
        </w:div>
        <w:div w:id="2015569429">
          <w:marLeft w:val="480"/>
          <w:marRight w:val="0"/>
          <w:marTop w:val="0"/>
          <w:marBottom w:val="0"/>
          <w:divBdr>
            <w:top w:val="none" w:sz="0" w:space="0" w:color="auto"/>
            <w:left w:val="none" w:sz="0" w:space="0" w:color="auto"/>
            <w:bottom w:val="none" w:sz="0" w:space="0" w:color="auto"/>
            <w:right w:val="none" w:sz="0" w:space="0" w:color="auto"/>
          </w:divBdr>
        </w:div>
        <w:div w:id="2001887096">
          <w:marLeft w:val="480"/>
          <w:marRight w:val="0"/>
          <w:marTop w:val="0"/>
          <w:marBottom w:val="0"/>
          <w:divBdr>
            <w:top w:val="none" w:sz="0" w:space="0" w:color="auto"/>
            <w:left w:val="none" w:sz="0" w:space="0" w:color="auto"/>
            <w:bottom w:val="none" w:sz="0" w:space="0" w:color="auto"/>
            <w:right w:val="none" w:sz="0" w:space="0" w:color="auto"/>
          </w:divBdr>
        </w:div>
        <w:div w:id="399443972">
          <w:marLeft w:val="480"/>
          <w:marRight w:val="0"/>
          <w:marTop w:val="0"/>
          <w:marBottom w:val="0"/>
          <w:divBdr>
            <w:top w:val="none" w:sz="0" w:space="0" w:color="auto"/>
            <w:left w:val="none" w:sz="0" w:space="0" w:color="auto"/>
            <w:bottom w:val="none" w:sz="0" w:space="0" w:color="auto"/>
            <w:right w:val="none" w:sz="0" w:space="0" w:color="auto"/>
          </w:divBdr>
        </w:div>
        <w:div w:id="321394641">
          <w:marLeft w:val="480"/>
          <w:marRight w:val="0"/>
          <w:marTop w:val="0"/>
          <w:marBottom w:val="0"/>
          <w:divBdr>
            <w:top w:val="none" w:sz="0" w:space="0" w:color="auto"/>
            <w:left w:val="none" w:sz="0" w:space="0" w:color="auto"/>
            <w:bottom w:val="none" w:sz="0" w:space="0" w:color="auto"/>
            <w:right w:val="none" w:sz="0" w:space="0" w:color="auto"/>
          </w:divBdr>
        </w:div>
        <w:div w:id="1287542906">
          <w:marLeft w:val="480"/>
          <w:marRight w:val="0"/>
          <w:marTop w:val="0"/>
          <w:marBottom w:val="0"/>
          <w:divBdr>
            <w:top w:val="none" w:sz="0" w:space="0" w:color="auto"/>
            <w:left w:val="none" w:sz="0" w:space="0" w:color="auto"/>
            <w:bottom w:val="none" w:sz="0" w:space="0" w:color="auto"/>
            <w:right w:val="none" w:sz="0" w:space="0" w:color="auto"/>
          </w:divBdr>
        </w:div>
        <w:div w:id="1584949234">
          <w:marLeft w:val="480"/>
          <w:marRight w:val="0"/>
          <w:marTop w:val="0"/>
          <w:marBottom w:val="0"/>
          <w:divBdr>
            <w:top w:val="none" w:sz="0" w:space="0" w:color="auto"/>
            <w:left w:val="none" w:sz="0" w:space="0" w:color="auto"/>
            <w:bottom w:val="none" w:sz="0" w:space="0" w:color="auto"/>
            <w:right w:val="none" w:sz="0" w:space="0" w:color="auto"/>
          </w:divBdr>
        </w:div>
        <w:div w:id="1691639570">
          <w:marLeft w:val="480"/>
          <w:marRight w:val="0"/>
          <w:marTop w:val="0"/>
          <w:marBottom w:val="0"/>
          <w:divBdr>
            <w:top w:val="none" w:sz="0" w:space="0" w:color="auto"/>
            <w:left w:val="none" w:sz="0" w:space="0" w:color="auto"/>
            <w:bottom w:val="none" w:sz="0" w:space="0" w:color="auto"/>
            <w:right w:val="none" w:sz="0" w:space="0" w:color="auto"/>
          </w:divBdr>
        </w:div>
        <w:div w:id="1679116686">
          <w:marLeft w:val="480"/>
          <w:marRight w:val="0"/>
          <w:marTop w:val="0"/>
          <w:marBottom w:val="0"/>
          <w:divBdr>
            <w:top w:val="none" w:sz="0" w:space="0" w:color="auto"/>
            <w:left w:val="none" w:sz="0" w:space="0" w:color="auto"/>
            <w:bottom w:val="none" w:sz="0" w:space="0" w:color="auto"/>
            <w:right w:val="none" w:sz="0" w:space="0" w:color="auto"/>
          </w:divBdr>
        </w:div>
        <w:div w:id="1588995712">
          <w:marLeft w:val="480"/>
          <w:marRight w:val="0"/>
          <w:marTop w:val="0"/>
          <w:marBottom w:val="0"/>
          <w:divBdr>
            <w:top w:val="none" w:sz="0" w:space="0" w:color="auto"/>
            <w:left w:val="none" w:sz="0" w:space="0" w:color="auto"/>
            <w:bottom w:val="none" w:sz="0" w:space="0" w:color="auto"/>
            <w:right w:val="none" w:sz="0" w:space="0" w:color="auto"/>
          </w:divBdr>
        </w:div>
      </w:divsChild>
    </w:div>
    <w:div w:id="462046387">
      <w:bodyDiv w:val="1"/>
      <w:marLeft w:val="0"/>
      <w:marRight w:val="0"/>
      <w:marTop w:val="0"/>
      <w:marBottom w:val="0"/>
      <w:divBdr>
        <w:top w:val="none" w:sz="0" w:space="0" w:color="auto"/>
        <w:left w:val="none" w:sz="0" w:space="0" w:color="auto"/>
        <w:bottom w:val="none" w:sz="0" w:space="0" w:color="auto"/>
        <w:right w:val="none" w:sz="0" w:space="0" w:color="auto"/>
      </w:divBdr>
    </w:div>
    <w:div w:id="464080035">
      <w:bodyDiv w:val="1"/>
      <w:marLeft w:val="0"/>
      <w:marRight w:val="0"/>
      <w:marTop w:val="0"/>
      <w:marBottom w:val="0"/>
      <w:divBdr>
        <w:top w:val="none" w:sz="0" w:space="0" w:color="auto"/>
        <w:left w:val="none" w:sz="0" w:space="0" w:color="auto"/>
        <w:bottom w:val="none" w:sz="0" w:space="0" w:color="auto"/>
        <w:right w:val="none" w:sz="0" w:space="0" w:color="auto"/>
      </w:divBdr>
    </w:div>
    <w:div w:id="465395468">
      <w:bodyDiv w:val="1"/>
      <w:marLeft w:val="0"/>
      <w:marRight w:val="0"/>
      <w:marTop w:val="0"/>
      <w:marBottom w:val="0"/>
      <w:divBdr>
        <w:top w:val="none" w:sz="0" w:space="0" w:color="auto"/>
        <w:left w:val="none" w:sz="0" w:space="0" w:color="auto"/>
        <w:bottom w:val="none" w:sz="0" w:space="0" w:color="auto"/>
        <w:right w:val="none" w:sz="0" w:space="0" w:color="auto"/>
      </w:divBdr>
    </w:div>
    <w:div w:id="467893831">
      <w:bodyDiv w:val="1"/>
      <w:marLeft w:val="0"/>
      <w:marRight w:val="0"/>
      <w:marTop w:val="0"/>
      <w:marBottom w:val="0"/>
      <w:divBdr>
        <w:top w:val="none" w:sz="0" w:space="0" w:color="auto"/>
        <w:left w:val="none" w:sz="0" w:space="0" w:color="auto"/>
        <w:bottom w:val="none" w:sz="0" w:space="0" w:color="auto"/>
        <w:right w:val="none" w:sz="0" w:space="0" w:color="auto"/>
      </w:divBdr>
    </w:div>
    <w:div w:id="468019359">
      <w:bodyDiv w:val="1"/>
      <w:marLeft w:val="0"/>
      <w:marRight w:val="0"/>
      <w:marTop w:val="0"/>
      <w:marBottom w:val="0"/>
      <w:divBdr>
        <w:top w:val="none" w:sz="0" w:space="0" w:color="auto"/>
        <w:left w:val="none" w:sz="0" w:space="0" w:color="auto"/>
        <w:bottom w:val="none" w:sz="0" w:space="0" w:color="auto"/>
        <w:right w:val="none" w:sz="0" w:space="0" w:color="auto"/>
      </w:divBdr>
    </w:div>
    <w:div w:id="468210839">
      <w:bodyDiv w:val="1"/>
      <w:marLeft w:val="0"/>
      <w:marRight w:val="0"/>
      <w:marTop w:val="0"/>
      <w:marBottom w:val="0"/>
      <w:divBdr>
        <w:top w:val="none" w:sz="0" w:space="0" w:color="auto"/>
        <w:left w:val="none" w:sz="0" w:space="0" w:color="auto"/>
        <w:bottom w:val="none" w:sz="0" w:space="0" w:color="auto"/>
        <w:right w:val="none" w:sz="0" w:space="0" w:color="auto"/>
      </w:divBdr>
    </w:div>
    <w:div w:id="468668359">
      <w:bodyDiv w:val="1"/>
      <w:marLeft w:val="0"/>
      <w:marRight w:val="0"/>
      <w:marTop w:val="0"/>
      <w:marBottom w:val="0"/>
      <w:divBdr>
        <w:top w:val="none" w:sz="0" w:space="0" w:color="auto"/>
        <w:left w:val="none" w:sz="0" w:space="0" w:color="auto"/>
        <w:bottom w:val="none" w:sz="0" w:space="0" w:color="auto"/>
        <w:right w:val="none" w:sz="0" w:space="0" w:color="auto"/>
      </w:divBdr>
    </w:div>
    <w:div w:id="470830956">
      <w:bodyDiv w:val="1"/>
      <w:marLeft w:val="0"/>
      <w:marRight w:val="0"/>
      <w:marTop w:val="0"/>
      <w:marBottom w:val="0"/>
      <w:divBdr>
        <w:top w:val="none" w:sz="0" w:space="0" w:color="auto"/>
        <w:left w:val="none" w:sz="0" w:space="0" w:color="auto"/>
        <w:bottom w:val="none" w:sz="0" w:space="0" w:color="auto"/>
        <w:right w:val="none" w:sz="0" w:space="0" w:color="auto"/>
      </w:divBdr>
    </w:div>
    <w:div w:id="472450731">
      <w:bodyDiv w:val="1"/>
      <w:marLeft w:val="0"/>
      <w:marRight w:val="0"/>
      <w:marTop w:val="0"/>
      <w:marBottom w:val="0"/>
      <w:divBdr>
        <w:top w:val="none" w:sz="0" w:space="0" w:color="auto"/>
        <w:left w:val="none" w:sz="0" w:space="0" w:color="auto"/>
        <w:bottom w:val="none" w:sz="0" w:space="0" w:color="auto"/>
        <w:right w:val="none" w:sz="0" w:space="0" w:color="auto"/>
      </w:divBdr>
    </w:div>
    <w:div w:id="472912884">
      <w:bodyDiv w:val="1"/>
      <w:marLeft w:val="0"/>
      <w:marRight w:val="0"/>
      <w:marTop w:val="0"/>
      <w:marBottom w:val="0"/>
      <w:divBdr>
        <w:top w:val="none" w:sz="0" w:space="0" w:color="auto"/>
        <w:left w:val="none" w:sz="0" w:space="0" w:color="auto"/>
        <w:bottom w:val="none" w:sz="0" w:space="0" w:color="auto"/>
        <w:right w:val="none" w:sz="0" w:space="0" w:color="auto"/>
      </w:divBdr>
    </w:div>
    <w:div w:id="472987919">
      <w:bodyDiv w:val="1"/>
      <w:marLeft w:val="0"/>
      <w:marRight w:val="0"/>
      <w:marTop w:val="0"/>
      <w:marBottom w:val="0"/>
      <w:divBdr>
        <w:top w:val="none" w:sz="0" w:space="0" w:color="auto"/>
        <w:left w:val="none" w:sz="0" w:space="0" w:color="auto"/>
        <w:bottom w:val="none" w:sz="0" w:space="0" w:color="auto"/>
        <w:right w:val="none" w:sz="0" w:space="0" w:color="auto"/>
      </w:divBdr>
    </w:div>
    <w:div w:id="475997644">
      <w:bodyDiv w:val="1"/>
      <w:marLeft w:val="0"/>
      <w:marRight w:val="0"/>
      <w:marTop w:val="0"/>
      <w:marBottom w:val="0"/>
      <w:divBdr>
        <w:top w:val="none" w:sz="0" w:space="0" w:color="auto"/>
        <w:left w:val="none" w:sz="0" w:space="0" w:color="auto"/>
        <w:bottom w:val="none" w:sz="0" w:space="0" w:color="auto"/>
        <w:right w:val="none" w:sz="0" w:space="0" w:color="auto"/>
      </w:divBdr>
    </w:div>
    <w:div w:id="476410840">
      <w:bodyDiv w:val="1"/>
      <w:marLeft w:val="0"/>
      <w:marRight w:val="0"/>
      <w:marTop w:val="0"/>
      <w:marBottom w:val="0"/>
      <w:divBdr>
        <w:top w:val="none" w:sz="0" w:space="0" w:color="auto"/>
        <w:left w:val="none" w:sz="0" w:space="0" w:color="auto"/>
        <w:bottom w:val="none" w:sz="0" w:space="0" w:color="auto"/>
        <w:right w:val="none" w:sz="0" w:space="0" w:color="auto"/>
      </w:divBdr>
    </w:div>
    <w:div w:id="476801064">
      <w:bodyDiv w:val="1"/>
      <w:marLeft w:val="0"/>
      <w:marRight w:val="0"/>
      <w:marTop w:val="0"/>
      <w:marBottom w:val="0"/>
      <w:divBdr>
        <w:top w:val="none" w:sz="0" w:space="0" w:color="auto"/>
        <w:left w:val="none" w:sz="0" w:space="0" w:color="auto"/>
        <w:bottom w:val="none" w:sz="0" w:space="0" w:color="auto"/>
        <w:right w:val="none" w:sz="0" w:space="0" w:color="auto"/>
      </w:divBdr>
    </w:div>
    <w:div w:id="479884961">
      <w:bodyDiv w:val="1"/>
      <w:marLeft w:val="0"/>
      <w:marRight w:val="0"/>
      <w:marTop w:val="0"/>
      <w:marBottom w:val="0"/>
      <w:divBdr>
        <w:top w:val="none" w:sz="0" w:space="0" w:color="auto"/>
        <w:left w:val="none" w:sz="0" w:space="0" w:color="auto"/>
        <w:bottom w:val="none" w:sz="0" w:space="0" w:color="auto"/>
        <w:right w:val="none" w:sz="0" w:space="0" w:color="auto"/>
      </w:divBdr>
    </w:div>
    <w:div w:id="479886481">
      <w:bodyDiv w:val="1"/>
      <w:marLeft w:val="0"/>
      <w:marRight w:val="0"/>
      <w:marTop w:val="0"/>
      <w:marBottom w:val="0"/>
      <w:divBdr>
        <w:top w:val="none" w:sz="0" w:space="0" w:color="auto"/>
        <w:left w:val="none" w:sz="0" w:space="0" w:color="auto"/>
        <w:bottom w:val="none" w:sz="0" w:space="0" w:color="auto"/>
        <w:right w:val="none" w:sz="0" w:space="0" w:color="auto"/>
      </w:divBdr>
    </w:div>
    <w:div w:id="479930506">
      <w:bodyDiv w:val="1"/>
      <w:marLeft w:val="0"/>
      <w:marRight w:val="0"/>
      <w:marTop w:val="0"/>
      <w:marBottom w:val="0"/>
      <w:divBdr>
        <w:top w:val="none" w:sz="0" w:space="0" w:color="auto"/>
        <w:left w:val="none" w:sz="0" w:space="0" w:color="auto"/>
        <w:bottom w:val="none" w:sz="0" w:space="0" w:color="auto"/>
        <w:right w:val="none" w:sz="0" w:space="0" w:color="auto"/>
      </w:divBdr>
    </w:div>
    <w:div w:id="480268789">
      <w:bodyDiv w:val="1"/>
      <w:marLeft w:val="0"/>
      <w:marRight w:val="0"/>
      <w:marTop w:val="0"/>
      <w:marBottom w:val="0"/>
      <w:divBdr>
        <w:top w:val="none" w:sz="0" w:space="0" w:color="auto"/>
        <w:left w:val="none" w:sz="0" w:space="0" w:color="auto"/>
        <w:bottom w:val="none" w:sz="0" w:space="0" w:color="auto"/>
        <w:right w:val="none" w:sz="0" w:space="0" w:color="auto"/>
      </w:divBdr>
    </w:div>
    <w:div w:id="483200307">
      <w:bodyDiv w:val="1"/>
      <w:marLeft w:val="0"/>
      <w:marRight w:val="0"/>
      <w:marTop w:val="0"/>
      <w:marBottom w:val="0"/>
      <w:divBdr>
        <w:top w:val="none" w:sz="0" w:space="0" w:color="auto"/>
        <w:left w:val="none" w:sz="0" w:space="0" w:color="auto"/>
        <w:bottom w:val="none" w:sz="0" w:space="0" w:color="auto"/>
        <w:right w:val="none" w:sz="0" w:space="0" w:color="auto"/>
      </w:divBdr>
    </w:div>
    <w:div w:id="485584785">
      <w:bodyDiv w:val="1"/>
      <w:marLeft w:val="0"/>
      <w:marRight w:val="0"/>
      <w:marTop w:val="0"/>
      <w:marBottom w:val="0"/>
      <w:divBdr>
        <w:top w:val="none" w:sz="0" w:space="0" w:color="auto"/>
        <w:left w:val="none" w:sz="0" w:space="0" w:color="auto"/>
        <w:bottom w:val="none" w:sz="0" w:space="0" w:color="auto"/>
        <w:right w:val="none" w:sz="0" w:space="0" w:color="auto"/>
      </w:divBdr>
      <w:divsChild>
        <w:div w:id="554855371">
          <w:marLeft w:val="480"/>
          <w:marRight w:val="0"/>
          <w:marTop w:val="0"/>
          <w:marBottom w:val="0"/>
          <w:divBdr>
            <w:top w:val="none" w:sz="0" w:space="0" w:color="auto"/>
            <w:left w:val="none" w:sz="0" w:space="0" w:color="auto"/>
            <w:bottom w:val="none" w:sz="0" w:space="0" w:color="auto"/>
            <w:right w:val="none" w:sz="0" w:space="0" w:color="auto"/>
          </w:divBdr>
        </w:div>
        <w:div w:id="50660256">
          <w:marLeft w:val="480"/>
          <w:marRight w:val="0"/>
          <w:marTop w:val="0"/>
          <w:marBottom w:val="0"/>
          <w:divBdr>
            <w:top w:val="none" w:sz="0" w:space="0" w:color="auto"/>
            <w:left w:val="none" w:sz="0" w:space="0" w:color="auto"/>
            <w:bottom w:val="none" w:sz="0" w:space="0" w:color="auto"/>
            <w:right w:val="none" w:sz="0" w:space="0" w:color="auto"/>
          </w:divBdr>
        </w:div>
        <w:div w:id="672419659">
          <w:marLeft w:val="480"/>
          <w:marRight w:val="0"/>
          <w:marTop w:val="0"/>
          <w:marBottom w:val="0"/>
          <w:divBdr>
            <w:top w:val="none" w:sz="0" w:space="0" w:color="auto"/>
            <w:left w:val="none" w:sz="0" w:space="0" w:color="auto"/>
            <w:bottom w:val="none" w:sz="0" w:space="0" w:color="auto"/>
            <w:right w:val="none" w:sz="0" w:space="0" w:color="auto"/>
          </w:divBdr>
        </w:div>
        <w:div w:id="2094475459">
          <w:marLeft w:val="480"/>
          <w:marRight w:val="0"/>
          <w:marTop w:val="0"/>
          <w:marBottom w:val="0"/>
          <w:divBdr>
            <w:top w:val="none" w:sz="0" w:space="0" w:color="auto"/>
            <w:left w:val="none" w:sz="0" w:space="0" w:color="auto"/>
            <w:bottom w:val="none" w:sz="0" w:space="0" w:color="auto"/>
            <w:right w:val="none" w:sz="0" w:space="0" w:color="auto"/>
          </w:divBdr>
        </w:div>
        <w:div w:id="1153763420">
          <w:marLeft w:val="480"/>
          <w:marRight w:val="0"/>
          <w:marTop w:val="0"/>
          <w:marBottom w:val="0"/>
          <w:divBdr>
            <w:top w:val="none" w:sz="0" w:space="0" w:color="auto"/>
            <w:left w:val="none" w:sz="0" w:space="0" w:color="auto"/>
            <w:bottom w:val="none" w:sz="0" w:space="0" w:color="auto"/>
            <w:right w:val="none" w:sz="0" w:space="0" w:color="auto"/>
          </w:divBdr>
        </w:div>
        <w:div w:id="1251548172">
          <w:marLeft w:val="480"/>
          <w:marRight w:val="0"/>
          <w:marTop w:val="0"/>
          <w:marBottom w:val="0"/>
          <w:divBdr>
            <w:top w:val="none" w:sz="0" w:space="0" w:color="auto"/>
            <w:left w:val="none" w:sz="0" w:space="0" w:color="auto"/>
            <w:bottom w:val="none" w:sz="0" w:space="0" w:color="auto"/>
            <w:right w:val="none" w:sz="0" w:space="0" w:color="auto"/>
          </w:divBdr>
        </w:div>
        <w:div w:id="401217564">
          <w:marLeft w:val="480"/>
          <w:marRight w:val="0"/>
          <w:marTop w:val="0"/>
          <w:marBottom w:val="0"/>
          <w:divBdr>
            <w:top w:val="none" w:sz="0" w:space="0" w:color="auto"/>
            <w:left w:val="none" w:sz="0" w:space="0" w:color="auto"/>
            <w:bottom w:val="none" w:sz="0" w:space="0" w:color="auto"/>
            <w:right w:val="none" w:sz="0" w:space="0" w:color="auto"/>
          </w:divBdr>
        </w:div>
        <w:div w:id="2089037486">
          <w:marLeft w:val="480"/>
          <w:marRight w:val="0"/>
          <w:marTop w:val="0"/>
          <w:marBottom w:val="0"/>
          <w:divBdr>
            <w:top w:val="none" w:sz="0" w:space="0" w:color="auto"/>
            <w:left w:val="none" w:sz="0" w:space="0" w:color="auto"/>
            <w:bottom w:val="none" w:sz="0" w:space="0" w:color="auto"/>
            <w:right w:val="none" w:sz="0" w:space="0" w:color="auto"/>
          </w:divBdr>
        </w:div>
        <w:div w:id="1515800867">
          <w:marLeft w:val="480"/>
          <w:marRight w:val="0"/>
          <w:marTop w:val="0"/>
          <w:marBottom w:val="0"/>
          <w:divBdr>
            <w:top w:val="none" w:sz="0" w:space="0" w:color="auto"/>
            <w:left w:val="none" w:sz="0" w:space="0" w:color="auto"/>
            <w:bottom w:val="none" w:sz="0" w:space="0" w:color="auto"/>
            <w:right w:val="none" w:sz="0" w:space="0" w:color="auto"/>
          </w:divBdr>
        </w:div>
        <w:div w:id="1583680123">
          <w:marLeft w:val="480"/>
          <w:marRight w:val="0"/>
          <w:marTop w:val="0"/>
          <w:marBottom w:val="0"/>
          <w:divBdr>
            <w:top w:val="none" w:sz="0" w:space="0" w:color="auto"/>
            <w:left w:val="none" w:sz="0" w:space="0" w:color="auto"/>
            <w:bottom w:val="none" w:sz="0" w:space="0" w:color="auto"/>
            <w:right w:val="none" w:sz="0" w:space="0" w:color="auto"/>
          </w:divBdr>
        </w:div>
        <w:div w:id="147864718">
          <w:marLeft w:val="480"/>
          <w:marRight w:val="0"/>
          <w:marTop w:val="0"/>
          <w:marBottom w:val="0"/>
          <w:divBdr>
            <w:top w:val="none" w:sz="0" w:space="0" w:color="auto"/>
            <w:left w:val="none" w:sz="0" w:space="0" w:color="auto"/>
            <w:bottom w:val="none" w:sz="0" w:space="0" w:color="auto"/>
            <w:right w:val="none" w:sz="0" w:space="0" w:color="auto"/>
          </w:divBdr>
        </w:div>
        <w:div w:id="1029405241">
          <w:marLeft w:val="480"/>
          <w:marRight w:val="0"/>
          <w:marTop w:val="0"/>
          <w:marBottom w:val="0"/>
          <w:divBdr>
            <w:top w:val="none" w:sz="0" w:space="0" w:color="auto"/>
            <w:left w:val="none" w:sz="0" w:space="0" w:color="auto"/>
            <w:bottom w:val="none" w:sz="0" w:space="0" w:color="auto"/>
            <w:right w:val="none" w:sz="0" w:space="0" w:color="auto"/>
          </w:divBdr>
        </w:div>
        <w:div w:id="474688649">
          <w:marLeft w:val="480"/>
          <w:marRight w:val="0"/>
          <w:marTop w:val="0"/>
          <w:marBottom w:val="0"/>
          <w:divBdr>
            <w:top w:val="none" w:sz="0" w:space="0" w:color="auto"/>
            <w:left w:val="none" w:sz="0" w:space="0" w:color="auto"/>
            <w:bottom w:val="none" w:sz="0" w:space="0" w:color="auto"/>
            <w:right w:val="none" w:sz="0" w:space="0" w:color="auto"/>
          </w:divBdr>
        </w:div>
        <w:div w:id="561216212">
          <w:marLeft w:val="480"/>
          <w:marRight w:val="0"/>
          <w:marTop w:val="0"/>
          <w:marBottom w:val="0"/>
          <w:divBdr>
            <w:top w:val="none" w:sz="0" w:space="0" w:color="auto"/>
            <w:left w:val="none" w:sz="0" w:space="0" w:color="auto"/>
            <w:bottom w:val="none" w:sz="0" w:space="0" w:color="auto"/>
            <w:right w:val="none" w:sz="0" w:space="0" w:color="auto"/>
          </w:divBdr>
        </w:div>
        <w:div w:id="1411585799">
          <w:marLeft w:val="480"/>
          <w:marRight w:val="0"/>
          <w:marTop w:val="0"/>
          <w:marBottom w:val="0"/>
          <w:divBdr>
            <w:top w:val="none" w:sz="0" w:space="0" w:color="auto"/>
            <w:left w:val="none" w:sz="0" w:space="0" w:color="auto"/>
            <w:bottom w:val="none" w:sz="0" w:space="0" w:color="auto"/>
            <w:right w:val="none" w:sz="0" w:space="0" w:color="auto"/>
          </w:divBdr>
        </w:div>
        <w:div w:id="1727946566">
          <w:marLeft w:val="480"/>
          <w:marRight w:val="0"/>
          <w:marTop w:val="0"/>
          <w:marBottom w:val="0"/>
          <w:divBdr>
            <w:top w:val="none" w:sz="0" w:space="0" w:color="auto"/>
            <w:left w:val="none" w:sz="0" w:space="0" w:color="auto"/>
            <w:bottom w:val="none" w:sz="0" w:space="0" w:color="auto"/>
            <w:right w:val="none" w:sz="0" w:space="0" w:color="auto"/>
          </w:divBdr>
        </w:div>
        <w:div w:id="405305013">
          <w:marLeft w:val="480"/>
          <w:marRight w:val="0"/>
          <w:marTop w:val="0"/>
          <w:marBottom w:val="0"/>
          <w:divBdr>
            <w:top w:val="none" w:sz="0" w:space="0" w:color="auto"/>
            <w:left w:val="none" w:sz="0" w:space="0" w:color="auto"/>
            <w:bottom w:val="none" w:sz="0" w:space="0" w:color="auto"/>
            <w:right w:val="none" w:sz="0" w:space="0" w:color="auto"/>
          </w:divBdr>
        </w:div>
        <w:div w:id="827745335">
          <w:marLeft w:val="480"/>
          <w:marRight w:val="0"/>
          <w:marTop w:val="0"/>
          <w:marBottom w:val="0"/>
          <w:divBdr>
            <w:top w:val="none" w:sz="0" w:space="0" w:color="auto"/>
            <w:left w:val="none" w:sz="0" w:space="0" w:color="auto"/>
            <w:bottom w:val="none" w:sz="0" w:space="0" w:color="auto"/>
            <w:right w:val="none" w:sz="0" w:space="0" w:color="auto"/>
          </w:divBdr>
        </w:div>
        <w:div w:id="669673976">
          <w:marLeft w:val="480"/>
          <w:marRight w:val="0"/>
          <w:marTop w:val="0"/>
          <w:marBottom w:val="0"/>
          <w:divBdr>
            <w:top w:val="none" w:sz="0" w:space="0" w:color="auto"/>
            <w:left w:val="none" w:sz="0" w:space="0" w:color="auto"/>
            <w:bottom w:val="none" w:sz="0" w:space="0" w:color="auto"/>
            <w:right w:val="none" w:sz="0" w:space="0" w:color="auto"/>
          </w:divBdr>
        </w:div>
        <w:div w:id="1742753269">
          <w:marLeft w:val="480"/>
          <w:marRight w:val="0"/>
          <w:marTop w:val="0"/>
          <w:marBottom w:val="0"/>
          <w:divBdr>
            <w:top w:val="none" w:sz="0" w:space="0" w:color="auto"/>
            <w:left w:val="none" w:sz="0" w:space="0" w:color="auto"/>
            <w:bottom w:val="none" w:sz="0" w:space="0" w:color="auto"/>
            <w:right w:val="none" w:sz="0" w:space="0" w:color="auto"/>
          </w:divBdr>
        </w:div>
        <w:div w:id="1154759261">
          <w:marLeft w:val="480"/>
          <w:marRight w:val="0"/>
          <w:marTop w:val="0"/>
          <w:marBottom w:val="0"/>
          <w:divBdr>
            <w:top w:val="none" w:sz="0" w:space="0" w:color="auto"/>
            <w:left w:val="none" w:sz="0" w:space="0" w:color="auto"/>
            <w:bottom w:val="none" w:sz="0" w:space="0" w:color="auto"/>
            <w:right w:val="none" w:sz="0" w:space="0" w:color="auto"/>
          </w:divBdr>
        </w:div>
        <w:div w:id="323752232">
          <w:marLeft w:val="480"/>
          <w:marRight w:val="0"/>
          <w:marTop w:val="0"/>
          <w:marBottom w:val="0"/>
          <w:divBdr>
            <w:top w:val="none" w:sz="0" w:space="0" w:color="auto"/>
            <w:left w:val="none" w:sz="0" w:space="0" w:color="auto"/>
            <w:bottom w:val="none" w:sz="0" w:space="0" w:color="auto"/>
            <w:right w:val="none" w:sz="0" w:space="0" w:color="auto"/>
          </w:divBdr>
        </w:div>
        <w:div w:id="1127165771">
          <w:marLeft w:val="480"/>
          <w:marRight w:val="0"/>
          <w:marTop w:val="0"/>
          <w:marBottom w:val="0"/>
          <w:divBdr>
            <w:top w:val="none" w:sz="0" w:space="0" w:color="auto"/>
            <w:left w:val="none" w:sz="0" w:space="0" w:color="auto"/>
            <w:bottom w:val="none" w:sz="0" w:space="0" w:color="auto"/>
            <w:right w:val="none" w:sz="0" w:space="0" w:color="auto"/>
          </w:divBdr>
        </w:div>
        <w:div w:id="1862283451">
          <w:marLeft w:val="480"/>
          <w:marRight w:val="0"/>
          <w:marTop w:val="0"/>
          <w:marBottom w:val="0"/>
          <w:divBdr>
            <w:top w:val="none" w:sz="0" w:space="0" w:color="auto"/>
            <w:left w:val="none" w:sz="0" w:space="0" w:color="auto"/>
            <w:bottom w:val="none" w:sz="0" w:space="0" w:color="auto"/>
            <w:right w:val="none" w:sz="0" w:space="0" w:color="auto"/>
          </w:divBdr>
        </w:div>
        <w:div w:id="442188142">
          <w:marLeft w:val="480"/>
          <w:marRight w:val="0"/>
          <w:marTop w:val="0"/>
          <w:marBottom w:val="0"/>
          <w:divBdr>
            <w:top w:val="none" w:sz="0" w:space="0" w:color="auto"/>
            <w:left w:val="none" w:sz="0" w:space="0" w:color="auto"/>
            <w:bottom w:val="none" w:sz="0" w:space="0" w:color="auto"/>
            <w:right w:val="none" w:sz="0" w:space="0" w:color="auto"/>
          </w:divBdr>
        </w:div>
        <w:div w:id="660743507">
          <w:marLeft w:val="480"/>
          <w:marRight w:val="0"/>
          <w:marTop w:val="0"/>
          <w:marBottom w:val="0"/>
          <w:divBdr>
            <w:top w:val="none" w:sz="0" w:space="0" w:color="auto"/>
            <w:left w:val="none" w:sz="0" w:space="0" w:color="auto"/>
            <w:bottom w:val="none" w:sz="0" w:space="0" w:color="auto"/>
            <w:right w:val="none" w:sz="0" w:space="0" w:color="auto"/>
          </w:divBdr>
        </w:div>
        <w:div w:id="1994217427">
          <w:marLeft w:val="480"/>
          <w:marRight w:val="0"/>
          <w:marTop w:val="0"/>
          <w:marBottom w:val="0"/>
          <w:divBdr>
            <w:top w:val="none" w:sz="0" w:space="0" w:color="auto"/>
            <w:left w:val="none" w:sz="0" w:space="0" w:color="auto"/>
            <w:bottom w:val="none" w:sz="0" w:space="0" w:color="auto"/>
            <w:right w:val="none" w:sz="0" w:space="0" w:color="auto"/>
          </w:divBdr>
        </w:div>
        <w:div w:id="1515655494">
          <w:marLeft w:val="480"/>
          <w:marRight w:val="0"/>
          <w:marTop w:val="0"/>
          <w:marBottom w:val="0"/>
          <w:divBdr>
            <w:top w:val="none" w:sz="0" w:space="0" w:color="auto"/>
            <w:left w:val="none" w:sz="0" w:space="0" w:color="auto"/>
            <w:bottom w:val="none" w:sz="0" w:space="0" w:color="auto"/>
            <w:right w:val="none" w:sz="0" w:space="0" w:color="auto"/>
          </w:divBdr>
        </w:div>
        <w:div w:id="1078401323">
          <w:marLeft w:val="480"/>
          <w:marRight w:val="0"/>
          <w:marTop w:val="0"/>
          <w:marBottom w:val="0"/>
          <w:divBdr>
            <w:top w:val="none" w:sz="0" w:space="0" w:color="auto"/>
            <w:left w:val="none" w:sz="0" w:space="0" w:color="auto"/>
            <w:bottom w:val="none" w:sz="0" w:space="0" w:color="auto"/>
            <w:right w:val="none" w:sz="0" w:space="0" w:color="auto"/>
          </w:divBdr>
        </w:div>
        <w:div w:id="374621018">
          <w:marLeft w:val="480"/>
          <w:marRight w:val="0"/>
          <w:marTop w:val="0"/>
          <w:marBottom w:val="0"/>
          <w:divBdr>
            <w:top w:val="none" w:sz="0" w:space="0" w:color="auto"/>
            <w:left w:val="none" w:sz="0" w:space="0" w:color="auto"/>
            <w:bottom w:val="none" w:sz="0" w:space="0" w:color="auto"/>
            <w:right w:val="none" w:sz="0" w:space="0" w:color="auto"/>
          </w:divBdr>
        </w:div>
        <w:div w:id="1866401582">
          <w:marLeft w:val="480"/>
          <w:marRight w:val="0"/>
          <w:marTop w:val="0"/>
          <w:marBottom w:val="0"/>
          <w:divBdr>
            <w:top w:val="none" w:sz="0" w:space="0" w:color="auto"/>
            <w:left w:val="none" w:sz="0" w:space="0" w:color="auto"/>
            <w:bottom w:val="none" w:sz="0" w:space="0" w:color="auto"/>
            <w:right w:val="none" w:sz="0" w:space="0" w:color="auto"/>
          </w:divBdr>
        </w:div>
        <w:div w:id="2086607482">
          <w:marLeft w:val="480"/>
          <w:marRight w:val="0"/>
          <w:marTop w:val="0"/>
          <w:marBottom w:val="0"/>
          <w:divBdr>
            <w:top w:val="none" w:sz="0" w:space="0" w:color="auto"/>
            <w:left w:val="none" w:sz="0" w:space="0" w:color="auto"/>
            <w:bottom w:val="none" w:sz="0" w:space="0" w:color="auto"/>
            <w:right w:val="none" w:sz="0" w:space="0" w:color="auto"/>
          </w:divBdr>
        </w:div>
        <w:div w:id="923224911">
          <w:marLeft w:val="480"/>
          <w:marRight w:val="0"/>
          <w:marTop w:val="0"/>
          <w:marBottom w:val="0"/>
          <w:divBdr>
            <w:top w:val="none" w:sz="0" w:space="0" w:color="auto"/>
            <w:left w:val="none" w:sz="0" w:space="0" w:color="auto"/>
            <w:bottom w:val="none" w:sz="0" w:space="0" w:color="auto"/>
            <w:right w:val="none" w:sz="0" w:space="0" w:color="auto"/>
          </w:divBdr>
        </w:div>
        <w:div w:id="1019115769">
          <w:marLeft w:val="480"/>
          <w:marRight w:val="0"/>
          <w:marTop w:val="0"/>
          <w:marBottom w:val="0"/>
          <w:divBdr>
            <w:top w:val="none" w:sz="0" w:space="0" w:color="auto"/>
            <w:left w:val="none" w:sz="0" w:space="0" w:color="auto"/>
            <w:bottom w:val="none" w:sz="0" w:space="0" w:color="auto"/>
            <w:right w:val="none" w:sz="0" w:space="0" w:color="auto"/>
          </w:divBdr>
        </w:div>
        <w:div w:id="340087420">
          <w:marLeft w:val="480"/>
          <w:marRight w:val="0"/>
          <w:marTop w:val="0"/>
          <w:marBottom w:val="0"/>
          <w:divBdr>
            <w:top w:val="none" w:sz="0" w:space="0" w:color="auto"/>
            <w:left w:val="none" w:sz="0" w:space="0" w:color="auto"/>
            <w:bottom w:val="none" w:sz="0" w:space="0" w:color="auto"/>
            <w:right w:val="none" w:sz="0" w:space="0" w:color="auto"/>
          </w:divBdr>
        </w:div>
        <w:div w:id="281303596">
          <w:marLeft w:val="480"/>
          <w:marRight w:val="0"/>
          <w:marTop w:val="0"/>
          <w:marBottom w:val="0"/>
          <w:divBdr>
            <w:top w:val="none" w:sz="0" w:space="0" w:color="auto"/>
            <w:left w:val="none" w:sz="0" w:space="0" w:color="auto"/>
            <w:bottom w:val="none" w:sz="0" w:space="0" w:color="auto"/>
            <w:right w:val="none" w:sz="0" w:space="0" w:color="auto"/>
          </w:divBdr>
        </w:div>
        <w:div w:id="2062367701">
          <w:marLeft w:val="480"/>
          <w:marRight w:val="0"/>
          <w:marTop w:val="0"/>
          <w:marBottom w:val="0"/>
          <w:divBdr>
            <w:top w:val="none" w:sz="0" w:space="0" w:color="auto"/>
            <w:left w:val="none" w:sz="0" w:space="0" w:color="auto"/>
            <w:bottom w:val="none" w:sz="0" w:space="0" w:color="auto"/>
            <w:right w:val="none" w:sz="0" w:space="0" w:color="auto"/>
          </w:divBdr>
        </w:div>
        <w:div w:id="2066639415">
          <w:marLeft w:val="480"/>
          <w:marRight w:val="0"/>
          <w:marTop w:val="0"/>
          <w:marBottom w:val="0"/>
          <w:divBdr>
            <w:top w:val="none" w:sz="0" w:space="0" w:color="auto"/>
            <w:left w:val="none" w:sz="0" w:space="0" w:color="auto"/>
            <w:bottom w:val="none" w:sz="0" w:space="0" w:color="auto"/>
            <w:right w:val="none" w:sz="0" w:space="0" w:color="auto"/>
          </w:divBdr>
        </w:div>
        <w:div w:id="1702854427">
          <w:marLeft w:val="480"/>
          <w:marRight w:val="0"/>
          <w:marTop w:val="0"/>
          <w:marBottom w:val="0"/>
          <w:divBdr>
            <w:top w:val="none" w:sz="0" w:space="0" w:color="auto"/>
            <w:left w:val="none" w:sz="0" w:space="0" w:color="auto"/>
            <w:bottom w:val="none" w:sz="0" w:space="0" w:color="auto"/>
            <w:right w:val="none" w:sz="0" w:space="0" w:color="auto"/>
          </w:divBdr>
        </w:div>
        <w:div w:id="1393886936">
          <w:marLeft w:val="480"/>
          <w:marRight w:val="0"/>
          <w:marTop w:val="0"/>
          <w:marBottom w:val="0"/>
          <w:divBdr>
            <w:top w:val="none" w:sz="0" w:space="0" w:color="auto"/>
            <w:left w:val="none" w:sz="0" w:space="0" w:color="auto"/>
            <w:bottom w:val="none" w:sz="0" w:space="0" w:color="auto"/>
            <w:right w:val="none" w:sz="0" w:space="0" w:color="auto"/>
          </w:divBdr>
        </w:div>
        <w:div w:id="268005136">
          <w:marLeft w:val="480"/>
          <w:marRight w:val="0"/>
          <w:marTop w:val="0"/>
          <w:marBottom w:val="0"/>
          <w:divBdr>
            <w:top w:val="none" w:sz="0" w:space="0" w:color="auto"/>
            <w:left w:val="none" w:sz="0" w:space="0" w:color="auto"/>
            <w:bottom w:val="none" w:sz="0" w:space="0" w:color="auto"/>
            <w:right w:val="none" w:sz="0" w:space="0" w:color="auto"/>
          </w:divBdr>
        </w:div>
        <w:div w:id="1756245063">
          <w:marLeft w:val="480"/>
          <w:marRight w:val="0"/>
          <w:marTop w:val="0"/>
          <w:marBottom w:val="0"/>
          <w:divBdr>
            <w:top w:val="none" w:sz="0" w:space="0" w:color="auto"/>
            <w:left w:val="none" w:sz="0" w:space="0" w:color="auto"/>
            <w:bottom w:val="none" w:sz="0" w:space="0" w:color="auto"/>
            <w:right w:val="none" w:sz="0" w:space="0" w:color="auto"/>
          </w:divBdr>
        </w:div>
        <w:div w:id="652099302">
          <w:marLeft w:val="480"/>
          <w:marRight w:val="0"/>
          <w:marTop w:val="0"/>
          <w:marBottom w:val="0"/>
          <w:divBdr>
            <w:top w:val="none" w:sz="0" w:space="0" w:color="auto"/>
            <w:left w:val="none" w:sz="0" w:space="0" w:color="auto"/>
            <w:bottom w:val="none" w:sz="0" w:space="0" w:color="auto"/>
            <w:right w:val="none" w:sz="0" w:space="0" w:color="auto"/>
          </w:divBdr>
        </w:div>
        <w:div w:id="544173763">
          <w:marLeft w:val="480"/>
          <w:marRight w:val="0"/>
          <w:marTop w:val="0"/>
          <w:marBottom w:val="0"/>
          <w:divBdr>
            <w:top w:val="none" w:sz="0" w:space="0" w:color="auto"/>
            <w:left w:val="none" w:sz="0" w:space="0" w:color="auto"/>
            <w:bottom w:val="none" w:sz="0" w:space="0" w:color="auto"/>
            <w:right w:val="none" w:sz="0" w:space="0" w:color="auto"/>
          </w:divBdr>
        </w:div>
        <w:div w:id="1439791846">
          <w:marLeft w:val="480"/>
          <w:marRight w:val="0"/>
          <w:marTop w:val="0"/>
          <w:marBottom w:val="0"/>
          <w:divBdr>
            <w:top w:val="none" w:sz="0" w:space="0" w:color="auto"/>
            <w:left w:val="none" w:sz="0" w:space="0" w:color="auto"/>
            <w:bottom w:val="none" w:sz="0" w:space="0" w:color="auto"/>
            <w:right w:val="none" w:sz="0" w:space="0" w:color="auto"/>
          </w:divBdr>
        </w:div>
        <w:div w:id="1851096339">
          <w:marLeft w:val="480"/>
          <w:marRight w:val="0"/>
          <w:marTop w:val="0"/>
          <w:marBottom w:val="0"/>
          <w:divBdr>
            <w:top w:val="none" w:sz="0" w:space="0" w:color="auto"/>
            <w:left w:val="none" w:sz="0" w:space="0" w:color="auto"/>
            <w:bottom w:val="none" w:sz="0" w:space="0" w:color="auto"/>
            <w:right w:val="none" w:sz="0" w:space="0" w:color="auto"/>
          </w:divBdr>
        </w:div>
        <w:div w:id="1809783536">
          <w:marLeft w:val="480"/>
          <w:marRight w:val="0"/>
          <w:marTop w:val="0"/>
          <w:marBottom w:val="0"/>
          <w:divBdr>
            <w:top w:val="none" w:sz="0" w:space="0" w:color="auto"/>
            <w:left w:val="none" w:sz="0" w:space="0" w:color="auto"/>
            <w:bottom w:val="none" w:sz="0" w:space="0" w:color="auto"/>
            <w:right w:val="none" w:sz="0" w:space="0" w:color="auto"/>
          </w:divBdr>
        </w:div>
        <w:div w:id="1969554904">
          <w:marLeft w:val="480"/>
          <w:marRight w:val="0"/>
          <w:marTop w:val="0"/>
          <w:marBottom w:val="0"/>
          <w:divBdr>
            <w:top w:val="none" w:sz="0" w:space="0" w:color="auto"/>
            <w:left w:val="none" w:sz="0" w:space="0" w:color="auto"/>
            <w:bottom w:val="none" w:sz="0" w:space="0" w:color="auto"/>
            <w:right w:val="none" w:sz="0" w:space="0" w:color="auto"/>
          </w:divBdr>
        </w:div>
        <w:div w:id="732896320">
          <w:marLeft w:val="480"/>
          <w:marRight w:val="0"/>
          <w:marTop w:val="0"/>
          <w:marBottom w:val="0"/>
          <w:divBdr>
            <w:top w:val="none" w:sz="0" w:space="0" w:color="auto"/>
            <w:left w:val="none" w:sz="0" w:space="0" w:color="auto"/>
            <w:bottom w:val="none" w:sz="0" w:space="0" w:color="auto"/>
            <w:right w:val="none" w:sz="0" w:space="0" w:color="auto"/>
          </w:divBdr>
        </w:div>
        <w:div w:id="1126578991">
          <w:marLeft w:val="480"/>
          <w:marRight w:val="0"/>
          <w:marTop w:val="0"/>
          <w:marBottom w:val="0"/>
          <w:divBdr>
            <w:top w:val="none" w:sz="0" w:space="0" w:color="auto"/>
            <w:left w:val="none" w:sz="0" w:space="0" w:color="auto"/>
            <w:bottom w:val="none" w:sz="0" w:space="0" w:color="auto"/>
            <w:right w:val="none" w:sz="0" w:space="0" w:color="auto"/>
          </w:divBdr>
        </w:div>
        <w:div w:id="487477202">
          <w:marLeft w:val="480"/>
          <w:marRight w:val="0"/>
          <w:marTop w:val="0"/>
          <w:marBottom w:val="0"/>
          <w:divBdr>
            <w:top w:val="none" w:sz="0" w:space="0" w:color="auto"/>
            <w:left w:val="none" w:sz="0" w:space="0" w:color="auto"/>
            <w:bottom w:val="none" w:sz="0" w:space="0" w:color="auto"/>
            <w:right w:val="none" w:sz="0" w:space="0" w:color="auto"/>
          </w:divBdr>
        </w:div>
        <w:div w:id="1181236606">
          <w:marLeft w:val="480"/>
          <w:marRight w:val="0"/>
          <w:marTop w:val="0"/>
          <w:marBottom w:val="0"/>
          <w:divBdr>
            <w:top w:val="none" w:sz="0" w:space="0" w:color="auto"/>
            <w:left w:val="none" w:sz="0" w:space="0" w:color="auto"/>
            <w:bottom w:val="none" w:sz="0" w:space="0" w:color="auto"/>
            <w:right w:val="none" w:sz="0" w:space="0" w:color="auto"/>
          </w:divBdr>
        </w:div>
        <w:div w:id="403912264">
          <w:marLeft w:val="480"/>
          <w:marRight w:val="0"/>
          <w:marTop w:val="0"/>
          <w:marBottom w:val="0"/>
          <w:divBdr>
            <w:top w:val="none" w:sz="0" w:space="0" w:color="auto"/>
            <w:left w:val="none" w:sz="0" w:space="0" w:color="auto"/>
            <w:bottom w:val="none" w:sz="0" w:space="0" w:color="auto"/>
            <w:right w:val="none" w:sz="0" w:space="0" w:color="auto"/>
          </w:divBdr>
        </w:div>
        <w:div w:id="151415414">
          <w:marLeft w:val="480"/>
          <w:marRight w:val="0"/>
          <w:marTop w:val="0"/>
          <w:marBottom w:val="0"/>
          <w:divBdr>
            <w:top w:val="none" w:sz="0" w:space="0" w:color="auto"/>
            <w:left w:val="none" w:sz="0" w:space="0" w:color="auto"/>
            <w:bottom w:val="none" w:sz="0" w:space="0" w:color="auto"/>
            <w:right w:val="none" w:sz="0" w:space="0" w:color="auto"/>
          </w:divBdr>
        </w:div>
        <w:div w:id="1418944429">
          <w:marLeft w:val="480"/>
          <w:marRight w:val="0"/>
          <w:marTop w:val="0"/>
          <w:marBottom w:val="0"/>
          <w:divBdr>
            <w:top w:val="none" w:sz="0" w:space="0" w:color="auto"/>
            <w:left w:val="none" w:sz="0" w:space="0" w:color="auto"/>
            <w:bottom w:val="none" w:sz="0" w:space="0" w:color="auto"/>
            <w:right w:val="none" w:sz="0" w:space="0" w:color="auto"/>
          </w:divBdr>
        </w:div>
        <w:div w:id="332610749">
          <w:marLeft w:val="480"/>
          <w:marRight w:val="0"/>
          <w:marTop w:val="0"/>
          <w:marBottom w:val="0"/>
          <w:divBdr>
            <w:top w:val="none" w:sz="0" w:space="0" w:color="auto"/>
            <w:left w:val="none" w:sz="0" w:space="0" w:color="auto"/>
            <w:bottom w:val="none" w:sz="0" w:space="0" w:color="auto"/>
            <w:right w:val="none" w:sz="0" w:space="0" w:color="auto"/>
          </w:divBdr>
        </w:div>
        <w:div w:id="1098332719">
          <w:marLeft w:val="480"/>
          <w:marRight w:val="0"/>
          <w:marTop w:val="0"/>
          <w:marBottom w:val="0"/>
          <w:divBdr>
            <w:top w:val="none" w:sz="0" w:space="0" w:color="auto"/>
            <w:left w:val="none" w:sz="0" w:space="0" w:color="auto"/>
            <w:bottom w:val="none" w:sz="0" w:space="0" w:color="auto"/>
            <w:right w:val="none" w:sz="0" w:space="0" w:color="auto"/>
          </w:divBdr>
        </w:div>
        <w:div w:id="936409263">
          <w:marLeft w:val="480"/>
          <w:marRight w:val="0"/>
          <w:marTop w:val="0"/>
          <w:marBottom w:val="0"/>
          <w:divBdr>
            <w:top w:val="none" w:sz="0" w:space="0" w:color="auto"/>
            <w:left w:val="none" w:sz="0" w:space="0" w:color="auto"/>
            <w:bottom w:val="none" w:sz="0" w:space="0" w:color="auto"/>
            <w:right w:val="none" w:sz="0" w:space="0" w:color="auto"/>
          </w:divBdr>
        </w:div>
        <w:div w:id="2121488986">
          <w:marLeft w:val="480"/>
          <w:marRight w:val="0"/>
          <w:marTop w:val="0"/>
          <w:marBottom w:val="0"/>
          <w:divBdr>
            <w:top w:val="none" w:sz="0" w:space="0" w:color="auto"/>
            <w:left w:val="none" w:sz="0" w:space="0" w:color="auto"/>
            <w:bottom w:val="none" w:sz="0" w:space="0" w:color="auto"/>
            <w:right w:val="none" w:sz="0" w:space="0" w:color="auto"/>
          </w:divBdr>
        </w:div>
        <w:div w:id="1319923645">
          <w:marLeft w:val="480"/>
          <w:marRight w:val="0"/>
          <w:marTop w:val="0"/>
          <w:marBottom w:val="0"/>
          <w:divBdr>
            <w:top w:val="none" w:sz="0" w:space="0" w:color="auto"/>
            <w:left w:val="none" w:sz="0" w:space="0" w:color="auto"/>
            <w:bottom w:val="none" w:sz="0" w:space="0" w:color="auto"/>
            <w:right w:val="none" w:sz="0" w:space="0" w:color="auto"/>
          </w:divBdr>
        </w:div>
        <w:div w:id="1474374195">
          <w:marLeft w:val="480"/>
          <w:marRight w:val="0"/>
          <w:marTop w:val="0"/>
          <w:marBottom w:val="0"/>
          <w:divBdr>
            <w:top w:val="none" w:sz="0" w:space="0" w:color="auto"/>
            <w:left w:val="none" w:sz="0" w:space="0" w:color="auto"/>
            <w:bottom w:val="none" w:sz="0" w:space="0" w:color="auto"/>
            <w:right w:val="none" w:sz="0" w:space="0" w:color="auto"/>
          </w:divBdr>
        </w:div>
        <w:div w:id="2023973708">
          <w:marLeft w:val="480"/>
          <w:marRight w:val="0"/>
          <w:marTop w:val="0"/>
          <w:marBottom w:val="0"/>
          <w:divBdr>
            <w:top w:val="none" w:sz="0" w:space="0" w:color="auto"/>
            <w:left w:val="none" w:sz="0" w:space="0" w:color="auto"/>
            <w:bottom w:val="none" w:sz="0" w:space="0" w:color="auto"/>
            <w:right w:val="none" w:sz="0" w:space="0" w:color="auto"/>
          </w:divBdr>
        </w:div>
        <w:div w:id="3745791">
          <w:marLeft w:val="480"/>
          <w:marRight w:val="0"/>
          <w:marTop w:val="0"/>
          <w:marBottom w:val="0"/>
          <w:divBdr>
            <w:top w:val="none" w:sz="0" w:space="0" w:color="auto"/>
            <w:left w:val="none" w:sz="0" w:space="0" w:color="auto"/>
            <w:bottom w:val="none" w:sz="0" w:space="0" w:color="auto"/>
            <w:right w:val="none" w:sz="0" w:space="0" w:color="auto"/>
          </w:divBdr>
        </w:div>
        <w:div w:id="2040861206">
          <w:marLeft w:val="480"/>
          <w:marRight w:val="0"/>
          <w:marTop w:val="0"/>
          <w:marBottom w:val="0"/>
          <w:divBdr>
            <w:top w:val="none" w:sz="0" w:space="0" w:color="auto"/>
            <w:left w:val="none" w:sz="0" w:space="0" w:color="auto"/>
            <w:bottom w:val="none" w:sz="0" w:space="0" w:color="auto"/>
            <w:right w:val="none" w:sz="0" w:space="0" w:color="auto"/>
          </w:divBdr>
        </w:div>
        <w:div w:id="1398356263">
          <w:marLeft w:val="480"/>
          <w:marRight w:val="0"/>
          <w:marTop w:val="0"/>
          <w:marBottom w:val="0"/>
          <w:divBdr>
            <w:top w:val="none" w:sz="0" w:space="0" w:color="auto"/>
            <w:left w:val="none" w:sz="0" w:space="0" w:color="auto"/>
            <w:bottom w:val="none" w:sz="0" w:space="0" w:color="auto"/>
            <w:right w:val="none" w:sz="0" w:space="0" w:color="auto"/>
          </w:divBdr>
        </w:div>
        <w:div w:id="774442189">
          <w:marLeft w:val="480"/>
          <w:marRight w:val="0"/>
          <w:marTop w:val="0"/>
          <w:marBottom w:val="0"/>
          <w:divBdr>
            <w:top w:val="none" w:sz="0" w:space="0" w:color="auto"/>
            <w:left w:val="none" w:sz="0" w:space="0" w:color="auto"/>
            <w:bottom w:val="none" w:sz="0" w:space="0" w:color="auto"/>
            <w:right w:val="none" w:sz="0" w:space="0" w:color="auto"/>
          </w:divBdr>
        </w:div>
        <w:div w:id="858857764">
          <w:marLeft w:val="480"/>
          <w:marRight w:val="0"/>
          <w:marTop w:val="0"/>
          <w:marBottom w:val="0"/>
          <w:divBdr>
            <w:top w:val="none" w:sz="0" w:space="0" w:color="auto"/>
            <w:left w:val="none" w:sz="0" w:space="0" w:color="auto"/>
            <w:bottom w:val="none" w:sz="0" w:space="0" w:color="auto"/>
            <w:right w:val="none" w:sz="0" w:space="0" w:color="auto"/>
          </w:divBdr>
        </w:div>
        <w:div w:id="1864782323">
          <w:marLeft w:val="480"/>
          <w:marRight w:val="0"/>
          <w:marTop w:val="0"/>
          <w:marBottom w:val="0"/>
          <w:divBdr>
            <w:top w:val="none" w:sz="0" w:space="0" w:color="auto"/>
            <w:left w:val="none" w:sz="0" w:space="0" w:color="auto"/>
            <w:bottom w:val="none" w:sz="0" w:space="0" w:color="auto"/>
            <w:right w:val="none" w:sz="0" w:space="0" w:color="auto"/>
          </w:divBdr>
        </w:div>
        <w:div w:id="1883517465">
          <w:marLeft w:val="480"/>
          <w:marRight w:val="0"/>
          <w:marTop w:val="0"/>
          <w:marBottom w:val="0"/>
          <w:divBdr>
            <w:top w:val="none" w:sz="0" w:space="0" w:color="auto"/>
            <w:left w:val="none" w:sz="0" w:space="0" w:color="auto"/>
            <w:bottom w:val="none" w:sz="0" w:space="0" w:color="auto"/>
            <w:right w:val="none" w:sz="0" w:space="0" w:color="auto"/>
          </w:divBdr>
        </w:div>
        <w:div w:id="1890797303">
          <w:marLeft w:val="480"/>
          <w:marRight w:val="0"/>
          <w:marTop w:val="0"/>
          <w:marBottom w:val="0"/>
          <w:divBdr>
            <w:top w:val="none" w:sz="0" w:space="0" w:color="auto"/>
            <w:left w:val="none" w:sz="0" w:space="0" w:color="auto"/>
            <w:bottom w:val="none" w:sz="0" w:space="0" w:color="auto"/>
            <w:right w:val="none" w:sz="0" w:space="0" w:color="auto"/>
          </w:divBdr>
        </w:div>
        <w:div w:id="278802029">
          <w:marLeft w:val="480"/>
          <w:marRight w:val="0"/>
          <w:marTop w:val="0"/>
          <w:marBottom w:val="0"/>
          <w:divBdr>
            <w:top w:val="none" w:sz="0" w:space="0" w:color="auto"/>
            <w:left w:val="none" w:sz="0" w:space="0" w:color="auto"/>
            <w:bottom w:val="none" w:sz="0" w:space="0" w:color="auto"/>
            <w:right w:val="none" w:sz="0" w:space="0" w:color="auto"/>
          </w:divBdr>
        </w:div>
        <w:div w:id="453250933">
          <w:marLeft w:val="480"/>
          <w:marRight w:val="0"/>
          <w:marTop w:val="0"/>
          <w:marBottom w:val="0"/>
          <w:divBdr>
            <w:top w:val="none" w:sz="0" w:space="0" w:color="auto"/>
            <w:left w:val="none" w:sz="0" w:space="0" w:color="auto"/>
            <w:bottom w:val="none" w:sz="0" w:space="0" w:color="auto"/>
            <w:right w:val="none" w:sz="0" w:space="0" w:color="auto"/>
          </w:divBdr>
        </w:div>
        <w:div w:id="274871876">
          <w:marLeft w:val="480"/>
          <w:marRight w:val="0"/>
          <w:marTop w:val="0"/>
          <w:marBottom w:val="0"/>
          <w:divBdr>
            <w:top w:val="none" w:sz="0" w:space="0" w:color="auto"/>
            <w:left w:val="none" w:sz="0" w:space="0" w:color="auto"/>
            <w:bottom w:val="none" w:sz="0" w:space="0" w:color="auto"/>
            <w:right w:val="none" w:sz="0" w:space="0" w:color="auto"/>
          </w:divBdr>
        </w:div>
        <w:div w:id="1737557204">
          <w:marLeft w:val="480"/>
          <w:marRight w:val="0"/>
          <w:marTop w:val="0"/>
          <w:marBottom w:val="0"/>
          <w:divBdr>
            <w:top w:val="none" w:sz="0" w:space="0" w:color="auto"/>
            <w:left w:val="none" w:sz="0" w:space="0" w:color="auto"/>
            <w:bottom w:val="none" w:sz="0" w:space="0" w:color="auto"/>
            <w:right w:val="none" w:sz="0" w:space="0" w:color="auto"/>
          </w:divBdr>
        </w:div>
        <w:div w:id="996148174">
          <w:marLeft w:val="480"/>
          <w:marRight w:val="0"/>
          <w:marTop w:val="0"/>
          <w:marBottom w:val="0"/>
          <w:divBdr>
            <w:top w:val="none" w:sz="0" w:space="0" w:color="auto"/>
            <w:left w:val="none" w:sz="0" w:space="0" w:color="auto"/>
            <w:bottom w:val="none" w:sz="0" w:space="0" w:color="auto"/>
            <w:right w:val="none" w:sz="0" w:space="0" w:color="auto"/>
          </w:divBdr>
        </w:div>
        <w:div w:id="25838557">
          <w:marLeft w:val="480"/>
          <w:marRight w:val="0"/>
          <w:marTop w:val="0"/>
          <w:marBottom w:val="0"/>
          <w:divBdr>
            <w:top w:val="none" w:sz="0" w:space="0" w:color="auto"/>
            <w:left w:val="none" w:sz="0" w:space="0" w:color="auto"/>
            <w:bottom w:val="none" w:sz="0" w:space="0" w:color="auto"/>
            <w:right w:val="none" w:sz="0" w:space="0" w:color="auto"/>
          </w:divBdr>
        </w:div>
        <w:div w:id="572087659">
          <w:marLeft w:val="480"/>
          <w:marRight w:val="0"/>
          <w:marTop w:val="0"/>
          <w:marBottom w:val="0"/>
          <w:divBdr>
            <w:top w:val="none" w:sz="0" w:space="0" w:color="auto"/>
            <w:left w:val="none" w:sz="0" w:space="0" w:color="auto"/>
            <w:bottom w:val="none" w:sz="0" w:space="0" w:color="auto"/>
            <w:right w:val="none" w:sz="0" w:space="0" w:color="auto"/>
          </w:divBdr>
        </w:div>
        <w:div w:id="1955745549">
          <w:marLeft w:val="480"/>
          <w:marRight w:val="0"/>
          <w:marTop w:val="0"/>
          <w:marBottom w:val="0"/>
          <w:divBdr>
            <w:top w:val="none" w:sz="0" w:space="0" w:color="auto"/>
            <w:left w:val="none" w:sz="0" w:space="0" w:color="auto"/>
            <w:bottom w:val="none" w:sz="0" w:space="0" w:color="auto"/>
            <w:right w:val="none" w:sz="0" w:space="0" w:color="auto"/>
          </w:divBdr>
        </w:div>
        <w:div w:id="846139721">
          <w:marLeft w:val="480"/>
          <w:marRight w:val="0"/>
          <w:marTop w:val="0"/>
          <w:marBottom w:val="0"/>
          <w:divBdr>
            <w:top w:val="none" w:sz="0" w:space="0" w:color="auto"/>
            <w:left w:val="none" w:sz="0" w:space="0" w:color="auto"/>
            <w:bottom w:val="none" w:sz="0" w:space="0" w:color="auto"/>
            <w:right w:val="none" w:sz="0" w:space="0" w:color="auto"/>
          </w:divBdr>
        </w:div>
        <w:div w:id="1017347712">
          <w:marLeft w:val="480"/>
          <w:marRight w:val="0"/>
          <w:marTop w:val="0"/>
          <w:marBottom w:val="0"/>
          <w:divBdr>
            <w:top w:val="none" w:sz="0" w:space="0" w:color="auto"/>
            <w:left w:val="none" w:sz="0" w:space="0" w:color="auto"/>
            <w:bottom w:val="none" w:sz="0" w:space="0" w:color="auto"/>
            <w:right w:val="none" w:sz="0" w:space="0" w:color="auto"/>
          </w:divBdr>
        </w:div>
        <w:div w:id="873232109">
          <w:marLeft w:val="480"/>
          <w:marRight w:val="0"/>
          <w:marTop w:val="0"/>
          <w:marBottom w:val="0"/>
          <w:divBdr>
            <w:top w:val="none" w:sz="0" w:space="0" w:color="auto"/>
            <w:left w:val="none" w:sz="0" w:space="0" w:color="auto"/>
            <w:bottom w:val="none" w:sz="0" w:space="0" w:color="auto"/>
            <w:right w:val="none" w:sz="0" w:space="0" w:color="auto"/>
          </w:divBdr>
        </w:div>
        <w:div w:id="229581312">
          <w:marLeft w:val="480"/>
          <w:marRight w:val="0"/>
          <w:marTop w:val="0"/>
          <w:marBottom w:val="0"/>
          <w:divBdr>
            <w:top w:val="none" w:sz="0" w:space="0" w:color="auto"/>
            <w:left w:val="none" w:sz="0" w:space="0" w:color="auto"/>
            <w:bottom w:val="none" w:sz="0" w:space="0" w:color="auto"/>
            <w:right w:val="none" w:sz="0" w:space="0" w:color="auto"/>
          </w:divBdr>
        </w:div>
        <w:div w:id="1598899892">
          <w:marLeft w:val="480"/>
          <w:marRight w:val="0"/>
          <w:marTop w:val="0"/>
          <w:marBottom w:val="0"/>
          <w:divBdr>
            <w:top w:val="none" w:sz="0" w:space="0" w:color="auto"/>
            <w:left w:val="none" w:sz="0" w:space="0" w:color="auto"/>
            <w:bottom w:val="none" w:sz="0" w:space="0" w:color="auto"/>
            <w:right w:val="none" w:sz="0" w:space="0" w:color="auto"/>
          </w:divBdr>
        </w:div>
        <w:div w:id="169301949">
          <w:marLeft w:val="480"/>
          <w:marRight w:val="0"/>
          <w:marTop w:val="0"/>
          <w:marBottom w:val="0"/>
          <w:divBdr>
            <w:top w:val="none" w:sz="0" w:space="0" w:color="auto"/>
            <w:left w:val="none" w:sz="0" w:space="0" w:color="auto"/>
            <w:bottom w:val="none" w:sz="0" w:space="0" w:color="auto"/>
            <w:right w:val="none" w:sz="0" w:space="0" w:color="auto"/>
          </w:divBdr>
        </w:div>
        <w:div w:id="580143870">
          <w:marLeft w:val="480"/>
          <w:marRight w:val="0"/>
          <w:marTop w:val="0"/>
          <w:marBottom w:val="0"/>
          <w:divBdr>
            <w:top w:val="none" w:sz="0" w:space="0" w:color="auto"/>
            <w:left w:val="none" w:sz="0" w:space="0" w:color="auto"/>
            <w:bottom w:val="none" w:sz="0" w:space="0" w:color="auto"/>
            <w:right w:val="none" w:sz="0" w:space="0" w:color="auto"/>
          </w:divBdr>
        </w:div>
        <w:div w:id="474101672">
          <w:marLeft w:val="480"/>
          <w:marRight w:val="0"/>
          <w:marTop w:val="0"/>
          <w:marBottom w:val="0"/>
          <w:divBdr>
            <w:top w:val="none" w:sz="0" w:space="0" w:color="auto"/>
            <w:left w:val="none" w:sz="0" w:space="0" w:color="auto"/>
            <w:bottom w:val="none" w:sz="0" w:space="0" w:color="auto"/>
            <w:right w:val="none" w:sz="0" w:space="0" w:color="auto"/>
          </w:divBdr>
        </w:div>
        <w:div w:id="764837711">
          <w:marLeft w:val="480"/>
          <w:marRight w:val="0"/>
          <w:marTop w:val="0"/>
          <w:marBottom w:val="0"/>
          <w:divBdr>
            <w:top w:val="none" w:sz="0" w:space="0" w:color="auto"/>
            <w:left w:val="none" w:sz="0" w:space="0" w:color="auto"/>
            <w:bottom w:val="none" w:sz="0" w:space="0" w:color="auto"/>
            <w:right w:val="none" w:sz="0" w:space="0" w:color="auto"/>
          </w:divBdr>
        </w:div>
        <w:div w:id="757218825">
          <w:marLeft w:val="480"/>
          <w:marRight w:val="0"/>
          <w:marTop w:val="0"/>
          <w:marBottom w:val="0"/>
          <w:divBdr>
            <w:top w:val="none" w:sz="0" w:space="0" w:color="auto"/>
            <w:left w:val="none" w:sz="0" w:space="0" w:color="auto"/>
            <w:bottom w:val="none" w:sz="0" w:space="0" w:color="auto"/>
            <w:right w:val="none" w:sz="0" w:space="0" w:color="auto"/>
          </w:divBdr>
        </w:div>
        <w:div w:id="2111389900">
          <w:marLeft w:val="480"/>
          <w:marRight w:val="0"/>
          <w:marTop w:val="0"/>
          <w:marBottom w:val="0"/>
          <w:divBdr>
            <w:top w:val="none" w:sz="0" w:space="0" w:color="auto"/>
            <w:left w:val="none" w:sz="0" w:space="0" w:color="auto"/>
            <w:bottom w:val="none" w:sz="0" w:space="0" w:color="auto"/>
            <w:right w:val="none" w:sz="0" w:space="0" w:color="auto"/>
          </w:divBdr>
        </w:div>
        <w:div w:id="1605116128">
          <w:marLeft w:val="480"/>
          <w:marRight w:val="0"/>
          <w:marTop w:val="0"/>
          <w:marBottom w:val="0"/>
          <w:divBdr>
            <w:top w:val="none" w:sz="0" w:space="0" w:color="auto"/>
            <w:left w:val="none" w:sz="0" w:space="0" w:color="auto"/>
            <w:bottom w:val="none" w:sz="0" w:space="0" w:color="auto"/>
            <w:right w:val="none" w:sz="0" w:space="0" w:color="auto"/>
          </w:divBdr>
        </w:div>
        <w:div w:id="966819651">
          <w:marLeft w:val="480"/>
          <w:marRight w:val="0"/>
          <w:marTop w:val="0"/>
          <w:marBottom w:val="0"/>
          <w:divBdr>
            <w:top w:val="none" w:sz="0" w:space="0" w:color="auto"/>
            <w:left w:val="none" w:sz="0" w:space="0" w:color="auto"/>
            <w:bottom w:val="none" w:sz="0" w:space="0" w:color="auto"/>
            <w:right w:val="none" w:sz="0" w:space="0" w:color="auto"/>
          </w:divBdr>
        </w:div>
        <w:div w:id="1819305550">
          <w:marLeft w:val="480"/>
          <w:marRight w:val="0"/>
          <w:marTop w:val="0"/>
          <w:marBottom w:val="0"/>
          <w:divBdr>
            <w:top w:val="none" w:sz="0" w:space="0" w:color="auto"/>
            <w:left w:val="none" w:sz="0" w:space="0" w:color="auto"/>
            <w:bottom w:val="none" w:sz="0" w:space="0" w:color="auto"/>
            <w:right w:val="none" w:sz="0" w:space="0" w:color="auto"/>
          </w:divBdr>
        </w:div>
        <w:div w:id="1630622369">
          <w:marLeft w:val="480"/>
          <w:marRight w:val="0"/>
          <w:marTop w:val="0"/>
          <w:marBottom w:val="0"/>
          <w:divBdr>
            <w:top w:val="none" w:sz="0" w:space="0" w:color="auto"/>
            <w:left w:val="none" w:sz="0" w:space="0" w:color="auto"/>
            <w:bottom w:val="none" w:sz="0" w:space="0" w:color="auto"/>
            <w:right w:val="none" w:sz="0" w:space="0" w:color="auto"/>
          </w:divBdr>
        </w:div>
        <w:div w:id="2085640329">
          <w:marLeft w:val="480"/>
          <w:marRight w:val="0"/>
          <w:marTop w:val="0"/>
          <w:marBottom w:val="0"/>
          <w:divBdr>
            <w:top w:val="none" w:sz="0" w:space="0" w:color="auto"/>
            <w:left w:val="none" w:sz="0" w:space="0" w:color="auto"/>
            <w:bottom w:val="none" w:sz="0" w:space="0" w:color="auto"/>
            <w:right w:val="none" w:sz="0" w:space="0" w:color="auto"/>
          </w:divBdr>
        </w:div>
      </w:divsChild>
    </w:div>
    <w:div w:id="486363661">
      <w:bodyDiv w:val="1"/>
      <w:marLeft w:val="0"/>
      <w:marRight w:val="0"/>
      <w:marTop w:val="0"/>
      <w:marBottom w:val="0"/>
      <w:divBdr>
        <w:top w:val="none" w:sz="0" w:space="0" w:color="auto"/>
        <w:left w:val="none" w:sz="0" w:space="0" w:color="auto"/>
        <w:bottom w:val="none" w:sz="0" w:space="0" w:color="auto"/>
        <w:right w:val="none" w:sz="0" w:space="0" w:color="auto"/>
      </w:divBdr>
    </w:div>
    <w:div w:id="487016725">
      <w:bodyDiv w:val="1"/>
      <w:marLeft w:val="0"/>
      <w:marRight w:val="0"/>
      <w:marTop w:val="0"/>
      <w:marBottom w:val="0"/>
      <w:divBdr>
        <w:top w:val="none" w:sz="0" w:space="0" w:color="auto"/>
        <w:left w:val="none" w:sz="0" w:space="0" w:color="auto"/>
        <w:bottom w:val="none" w:sz="0" w:space="0" w:color="auto"/>
        <w:right w:val="none" w:sz="0" w:space="0" w:color="auto"/>
      </w:divBdr>
    </w:div>
    <w:div w:id="490367760">
      <w:bodyDiv w:val="1"/>
      <w:marLeft w:val="0"/>
      <w:marRight w:val="0"/>
      <w:marTop w:val="0"/>
      <w:marBottom w:val="0"/>
      <w:divBdr>
        <w:top w:val="none" w:sz="0" w:space="0" w:color="auto"/>
        <w:left w:val="none" w:sz="0" w:space="0" w:color="auto"/>
        <w:bottom w:val="none" w:sz="0" w:space="0" w:color="auto"/>
        <w:right w:val="none" w:sz="0" w:space="0" w:color="auto"/>
      </w:divBdr>
    </w:div>
    <w:div w:id="492797512">
      <w:bodyDiv w:val="1"/>
      <w:marLeft w:val="0"/>
      <w:marRight w:val="0"/>
      <w:marTop w:val="0"/>
      <w:marBottom w:val="0"/>
      <w:divBdr>
        <w:top w:val="none" w:sz="0" w:space="0" w:color="auto"/>
        <w:left w:val="none" w:sz="0" w:space="0" w:color="auto"/>
        <w:bottom w:val="none" w:sz="0" w:space="0" w:color="auto"/>
        <w:right w:val="none" w:sz="0" w:space="0" w:color="auto"/>
      </w:divBdr>
    </w:div>
    <w:div w:id="492841934">
      <w:bodyDiv w:val="1"/>
      <w:marLeft w:val="0"/>
      <w:marRight w:val="0"/>
      <w:marTop w:val="0"/>
      <w:marBottom w:val="0"/>
      <w:divBdr>
        <w:top w:val="none" w:sz="0" w:space="0" w:color="auto"/>
        <w:left w:val="none" w:sz="0" w:space="0" w:color="auto"/>
        <w:bottom w:val="none" w:sz="0" w:space="0" w:color="auto"/>
        <w:right w:val="none" w:sz="0" w:space="0" w:color="auto"/>
      </w:divBdr>
    </w:div>
    <w:div w:id="498350016">
      <w:bodyDiv w:val="1"/>
      <w:marLeft w:val="0"/>
      <w:marRight w:val="0"/>
      <w:marTop w:val="0"/>
      <w:marBottom w:val="0"/>
      <w:divBdr>
        <w:top w:val="none" w:sz="0" w:space="0" w:color="auto"/>
        <w:left w:val="none" w:sz="0" w:space="0" w:color="auto"/>
        <w:bottom w:val="none" w:sz="0" w:space="0" w:color="auto"/>
        <w:right w:val="none" w:sz="0" w:space="0" w:color="auto"/>
      </w:divBdr>
    </w:div>
    <w:div w:id="500436622">
      <w:bodyDiv w:val="1"/>
      <w:marLeft w:val="0"/>
      <w:marRight w:val="0"/>
      <w:marTop w:val="0"/>
      <w:marBottom w:val="0"/>
      <w:divBdr>
        <w:top w:val="none" w:sz="0" w:space="0" w:color="auto"/>
        <w:left w:val="none" w:sz="0" w:space="0" w:color="auto"/>
        <w:bottom w:val="none" w:sz="0" w:space="0" w:color="auto"/>
        <w:right w:val="none" w:sz="0" w:space="0" w:color="auto"/>
      </w:divBdr>
    </w:div>
    <w:div w:id="505942862">
      <w:bodyDiv w:val="1"/>
      <w:marLeft w:val="0"/>
      <w:marRight w:val="0"/>
      <w:marTop w:val="0"/>
      <w:marBottom w:val="0"/>
      <w:divBdr>
        <w:top w:val="none" w:sz="0" w:space="0" w:color="auto"/>
        <w:left w:val="none" w:sz="0" w:space="0" w:color="auto"/>
        <w:bottom w:val="none" w:sz="0" w:space="0" w:color="auto"/>
        <w:right w:val="none" w:sz="0" w:space="0" w:color="auto"/>
      </w:divBdr>
    </w:div>
    <w:div w:id="505949843">
      <w:bodyDiv w:val="1"/>
      <w:marLeft w:val="0"/>
      <w:marRight w:val="0"/>
      <w:marTop w:val="0"/>
      <w:marBottom w:val="0"/>
      <w:divBdr>
        <w:top w:val="none" w:sz="0" w:space="0" w:color="auto"/>
        <w:left w:val="none" w:sz="0" w:space="0" w:color="auto"/>
        <w:bottom w:val="none" w:sz="0" w:space="0" w:color="auto"/>
        <w:right w:val="none" w:sz="0" w:space="0" w:color="auto"/>
      </w:divBdr>
    </w:div>
    <w:div w:id="508061521">
      <w:bodyDiv w:val="1"/>
      <w:marLeft w:val="0"/>
      <w:marRight w:val="0"/>
      <w:marTop w:val="0"/>
      <w:marBottom w:val="0"/>
      <w:divBdr>
        <w:top w:val="none" w:sz="0" w:space="0" w:color="auto"/>
        <w:left w:val="none" w:sz="0" w:space="0" w:color="auto"/>
        <w:bottom w:val="none" w:sz="0" w:space="0" w:color="auto"/>
        <w:right w:val="none" w:sz="0" w:space="0" w:color="auto"/>
      </w:divBdr>
    </w:div>
    <w:div w:id="509948636">
      <w:bodyDiv w:val="1"/>
      <w:marLeft w:val="0"/>
      <w:marRight w:val="0"/>
      <w:marTop w:val="0"/>
      <w:marBottom w:val="0"/>
      <w:divBdr>
        <w:top w:val="none" w:sz="0" w:space="0" w:color="auto"/>
        <w:left w:val="none" w:sz="0" w:space="0" w:color="auto"/>
        <w:bottom w:val="none" w:sz="0" w:space="0" w:color="auto"/>
        <w:right w:val="none" w:sz="0" w:space="0" w:color="auto"/>
      </w:divBdr>
    </w:div>
    <w:div w:id="510224776">
      <w:bodyDiv w:val="1"/>
      <w:marLeft w:val="0"/>
      <w:marRight w:val="0"/>
      <w:marTop w:val="0"/>
      <w:marBottom w:val="0"/>
      <w:divBdr>
        <w:top w:val="none" w:sz="0" w:space="0" w:color="auto"/>
        <w:left w:val="none" w:sz="0" w:space="0" w:color="auto"/>
        <w:bottom w:val="none" w:sz="0" w:space="0" w:color="auto"/>
        <w:right w:val="none" w:sz="0" w:space="0" w:color="auto"/>
      </w:divBdr>
    </w:div>
    <w:div w:id="512501437">
      <w:bodyDiv w:val="1"/>
      <w:marLeft w:val="0"/>
      <w:marRight w:val="0"/>
      <w:marTop w:val="0"/>
      <w:marBottom w:val="0"/>
      <w:divBdr>
        <w:top w:val="none" w:sz="0" w:space="0" w:color="auto"/>
        <w:left w:val="none" w:sz="0" w:space="0" w:color="auto"/>
        <w:bottom w:val="none" w:sz="0" w:space="0" w:color="auto"/>
        <w:right w:val="none" w:sz="0" w:space="0" w:color="auto"/>
      </w:divBdr>
    </w:div>
    <w:div w:id="512719090">
      <w:bodyDiv w:val="1"/>
      <w:marLeft w:val="0"/>
      <w:marRight w:val="0"/>
      <w:marTop w:val="0"/>
      <w:marBottom w:val="0"/>
      <w:divBdr>
        <w:top w:val="none" w:sz="0" w:space="0" w:color="auto"/>
        <w:left w:val="none" w:sz="0" w:space="0" w:color="auto"/>
        <w:bottom w:val="none" w:sz="0" w:space="0" w:color="auto"/>
        <w:right w:val="none" w:sz="0" w:space="0" w:color="auto"/>
      </w:divBdr>
    </w:div>
    <w:div w:id="514661537">
      <w:bodyDiv w:val="1"/>
      <w:marLeft w:val="0"/>
      <w:marRight w:val="0"/>
      <w:marTop w:val="0"/>
      <w:marBottom w:val="0"/>
      <w:divBdr>
        <w:top w:val="none" w:sz="0" w:space="0" w:color="auto"/>
        <w:left w:val="none" w:sz="0" w:space="0" w:color="auto"/>
        <w:bottom w:val="none" w:sz="0" w:space="0" w:color="auto"/>
        <w:right w:val="none" w:sz="0" w:space="0" w:color="auto"/>
      </w:divBdr>
    </w:div>
    <w:div w:id="515773475">
      <w:bodyDiv w:val="1"/>
      <w:marLeft w:val="0"/>
      <w:marRight w:val="0"/>
      <w:marTop w:val="0"/>
      <w:marBottom w:val="0"/>
      <w:divBdr>
        <w:top w:val="none" w:sz="0" w:space="0" w:color="auto"/>
        <w:left w:val="none" w:sz="0" w:space="0" w:color="auto"/>
        <w:bottom w:val="none" w:sz="0" w:space="0" w:color="auto"/>
        <w:right w:val="none" w:sz="0" w:space="0" w:color="auto"/>
      </w:divBdr>
    </w:div>
    <w:div w:id="516699785">
      <w:bodyDiv w:val="1"/>
      <w:marLeft w:val="0"/>
      <w:marRight w:val="0"/>
      <w:marTop w:val="0"/>
      <w:marBottom w:val="0"/>
      <w:divBdr>
        <w:top w:val="none" w:sz="0" w:space="0" w:color="auto"/>
        <w:left w:val="none" w:sz="0" w:space="0" w:color="auto"/>
        <w:bottom w:val="none" w:sz="0" w:space="0" w:color="auto"/>
        <w:right w:val="none" w:sz="0" w:space="0" w:color="auto"/>
      </w:divBdr>
    </w:div>
    <w:div w:id="517427088">
      <w:bodyDiv w:val="1"/>
      <w:marLeft w:val="0"/>
      <w:marRight w:val="0"/>
      <w:marTop w:val="0"/>
      <w:marBottom w:val="0"/>
      <w:divBdr>
        <w:top w:val="none" w:sz="0" w:space="0" w:color="auto"/>
        <w:left w:val="none" w:sz="0" w:space="0" w:color="auto"/>
        <w:bottom w:val="none" w:sz="0" w:space="0" w:color="auto"/>
        <w:right w:val="none" w:sz="0" w:space="0" w:color="auto"/>
      </w:divBdr>
    </w:div>
    <w:div w:id="519203617">
      <w:bodyDiv w:val="1"/>
      <w:marLeft w:val="0"/>
      <w:marRight w:val="0"/>
      <w:marTop w:val="0"/>
      <w:marBottom w:val="0"/>
      <w:divBdr>
        <w:top w:val="none" w:sz="0" w:space="0" w:color="auto"/>
        <w:left w:val="none" w:sz="0" w:space="0" w:color="auto"/>
        <w:bottom w:val="none" w:sz="0" w:space="0" w:color="auto"/>
        <w:right w:val="none" w:sz="0" w:space="0" w:color="auto"/>
      </w:divBdr>
    </w:div>
    <w:div w:id="520170782">
      <w:bodyDiv w:val="1"/>
      <w:marLeft w:val="0"/>
      <w:marRight w:val="0"/>
      <w:marTop w:val="0"/>
      <w:marBottom w:val="0"/>
      <w:divBdr>
        <w:top w:val="none" w:sz="0" w:space="0" w:color="auto"/>
        <w:left w:val="none" w:sz="0" w:space="0" w:color="auto"/>
        <w:bottom w:val="none" w:sz="0" w:space="0" w:color="auto"/>
        <w:right w:val="none" w:sz="0" w:space="0" w:color="auto"/>
      </w:divBdr>
    </w:div>
    <w:div w:id="520899048">
      <w:bodyDiv w:val="1"/>
      <w:marLeft w:val="0"/>
      <w:marRight w:val="0"/>
      <w:marTop w:val="0"/>
      <w:marBottom w:val="0"/>
      <w:divBdr>
        <w:top w:val="none" w:sz="0" w:space="0" w:color="auto"/>
        <w:left w:val="none" w:sz="0" w:space="0" w:color="auto"/>
        <w:bottom w:val="none" w:sz="0" w:space="0" w:color="auto"/>
        <w:right w:val="none" w:sz="0" w:space="0" w:color="auto"/>
      </w:divBdr>
    </w:div>
    <w:div w:id="524825838">
      <w:bodyDiv w:val="1"/>
      <w:marLeft w:val="0"/>
      <w:marRight w:val="0"/>
      <w:marTop w:val="0"/>
      <w:marBottom w:val="0"/>
      <w:divBdr>
        <w:top w:val="none" w:sz="0" w:space="0" w:color="auto"/>
        <w:left w:val="none" w:sz="0" w:space="0" w:color="auto"/>
        <w:bottom w:val="none" w:sz="0" w:space="0" w:color="auto"/>
        <w:right w:val="none" w:sz="0" w:space="0" w:color="auto"/>
      </w:divBdr>
    </w:div>
    <w:div w:id="525561268">
      <w:bodyDiv w:val="1"/>
      <w:marLeft w:val="0"/>
      <w:marRight w:val="0"/>
      <w:marTop w:val="0"/>
      <w:marBottom w:val="0"/>
      <w:divBdr>
        <w:top w:val="none" w:sz="0" w:space="0" w:color="auto"/>
        <w:left w:val="none" w:sz="0" w:space="0" w:color="auto"/>
        <w:bottom w:val="none" w:sz="0" w:space="0" w:color="auto"/>
        <w:right w:val="none" w:sz="0" w:space="0" w:color="auto"/>
      </w:divBdr>
    </w:div>
    <w:div w:id="526672903">
      <w:bodyDiv w:val="1"/>
      <w:marLeft w:val="0"/>
      <w:marRight w:val="0"/>
      <w:marTop w:val="0"/>
      <w:marBottom w:val="0"/>
      <w:divBdr>
        <w:top w:val="none" w:sz="0" w:space="0" w:color="auto"/>
        <w:left w:val="none" w:sz="0" w:space="0" w:color="auto"/>
        <w:bottom w:val="none" w:sz="0" w:space="0" w:color="auto"/>
        <w:right w:val="none" w:sz="0" w:space="0" w:color="auto"/>
      </w:divBdr>
    </w:div>
    <w:div w:id="526721590">
      <w:bodyDiv w:val="1"/>
      <w:marLeft w:val="0"/>
      <w:marRight w:val="0"/>
      <w:marTop w:val="0"/>
      <w:marBottom w:val="0"/>
      <w:divBdr>
        <w:top w:val="none" w:sz="0" w:space="0" w:color="auto"/>
        <w:left w:val="none" w:sz="0" w:space="0" w:color="auto"/>
        <w:bottom w:val="none" w:sz="0" w:space="0" w:color="auto"/>
        <w:right w:val="none" w:sz="0" w:space="0" w:color="auto"/>
      </w:divBdr>
    </w:div>
    <w:div w:id="526796321">
      <w:bodyDiv w:val="1"/>
      <w:marLeft w:val="0"/>
      <w:marRight w:val="0"/>
      <w:marTop w:val="0"/>
      <w:marBottom w:val="0"/>
      <w:divBdr>
        <w:top w:val="none" w:sz="0" w:space="0" w:color="auto"/>
        <w:left w:val="none" w:sz="0" w:space="0" w:color="auto"/>
        <w:bottom w:val="none" w:sz="0" w:space="0" w:color="auto"/>
        <w:right w:val="none" w:sz="0" w:space="0" w:color="auto"/>
      </w:divBdr>
    </w:div>
    <w:div w:id="532497525">
      <w:bodyDiv w:val="1"/>
      <w:marLeft w:val="0"/>
      <w:marRight w:val="0"/>
      <w:marTop w:val="0"/>
      <w:marBottom w:val="0"/>
      <w:divBdr>
        <w:top w:val="none" w:sz="0" w:space="0" w:color="auto"/>
        <w:left w:val="none" w:sz="0" w:space="0" w:color="auto"/>
        <w:bottom w:val="none" w:sz="0" w:space="0" w:color="auto"/>
        <w:right w:val="none" w:sz="0" w:space="0" w:color="auto"/>
      </w:divBdr>
    </w:div>
    <w:div w:id="536704132">
      <w:bodyDiv w:val="1"/>
      <w:marLeft w:val="0"/>
      <w:marRight w:val="0"/>
      <w:marTop w:val="0"/>
      <w:marBottom w:val="0"/>
      <w:divBdr>
        <w:top w:val="none" w:sz="0" w:space="0" w:color="auto"/>
        <w:left w:val="none" w:sz="0" w:space="0" w:color="auto"/>
        <w:bottom w:val="none" w:sz="0" w:space="0" w:color="auto"/>
        <w:right w:val="none" w:sz="0" w:space="0" w:color="auto"/>
      </w:divBdr>
    </w:div>
    <w:div w:id="538519963">
      <w:bodyDiv w:val="1"/>
      <w:marLeft w:val="0"/>
      <w:marRight w:val="0"/>
      <w:marTop w:val="0"/>
      <w:marBottom w:val="0"/>
      <w:divBdr>
        <w:top w:val="none" w:sz="0" w:space="0" w:color="auto"/>
        <w:left w:val="none" w:sz="0" w:space="0" w:color="auto"/>
        <w:bottom w:val="none" w:sz="0" w:space="0" w:color="auto"/>
        <w:right w:val="none" w:sz="0" w:space="0" w:color="auto"/>
      </w:divBdr>
    </w:div>
    <w:div w:id="540703673">
      <w:bodyDiv w:val="1"/>
      <w:marLeft w:val="0"/>
      <w:marRight w:val="0"/>
      <w:marTop w:val="0"/>
      <w:marBottom w:val="0"/>
      <w:divBdr>
        <w:top w:val="none" w:sz="0" w:space="0" w:color="auto"/>
        <w:left w:val="none" w:sz="0" w:space="0" w:color="auto"/>
        <w:bottom w:val="none" w:sz="0" w:space="0" w:color="auto"/>
        <w:right w:val="none" w:sz="0" w:space="0" w:color="auto"/>
      </w:divBdr>
    </w:div>
    <w:div w:id="541090622">
      <w:bodyDiv w:val="1"/>
      <w:marLeft w:val="0"/>
      <w:marRight w:val="0"/>
      <w:marTop w:val="0"/>
      <w:marBottom w:val="0"/>
      <w:divBdr>
        <w:top w:val="none" w:sz="0" w:space="0" w:color="auto"/>
        <w:left w:val="none" w:sz="0" w:space="0" w:color="auto"/>
        <w:bottom w:val="none" w:sz="0" w:space="0" w:color="auto"/>
        <w:right w:val="none" w:sz="0" w:space="0" w:color="auto"/>
      </w:divBdr>
    </w:div>
    <w:div w:id="541555797">
      <w:bodyDiv w:val="1"/>
      <w:marLeft w:val="0"/>
      <w:marRight w:val="0"/>
      <w:marTop w:val="0"/>
      <w:marBottom w:val="0"/>
      <w:divBdr>
        <w:top w:val="none" w:sz="0" w:space="0" w:color="auto"/>
        <w:left w:val="none" w:sz="0" w:space="0" w:color="auto"/>
        <w:bottom w:val="none" w:sz="0" w:space="0" w:color="auto"/>
        <w:right w:val="none" w:sz="0" w:space="0" w:color="auto"/>
      </w:divBdr>
    </w:div>
    <w:div w:id="542061267">
      <w:bodyDiv w:val="1"/>
      <w:marLeft w:val="0"/>
      <w:marRight w:val="0"/>
      <w:marTop w:val="0"/>
      <w:marBottom w:val="0"/>
      <w:divBdr>
        <w:top w:val="none" w:sz="0" w:space="0" w:color="auto"/>
        <w:left w:val="none" w:sz="0" w:space="0" w:color="auto"/>
        <w:bottom w:val="none" w:sz="0" w:space="0" w:color="auto"/>
        <w:right w:val="none" w:sz="0" w:space="0" w:color="auto"/>
      </w:divBdr>
    </w:div>
    <w:div w:id="542715649">
      <w:bodyDiv w:val="1"/>
      <w:marLeft w:val="0"/>
      <w:marRight w:val="0"/>
      <w:marTop w:val="0"/>
      <w:marBottom w:val="0"/>
      <w:divBdr>
        <w:top w:val="none" w:sz="0" w:space="0" w:color="auto"/>
        <w:left w:val="none" w:sz="0" w:space="0" w:color="auto"/>
        <w:bottom w:val="none" w:sz="0" w:space="0" w:color="auto"/>
        <w:right w:val="none" w:sz="0" w:space="0" w:color="auto"/>
      </w:divBdr>
    </w:div>
    <w:div w:id="543059756">
      <w:bodyDiv w:val="1"/>
      <w:marLeft w:val="0"/>
      <w:marRight w:val="0"/>
      <w:marTop w:val="0"/>
      <w:marBottom w:val="0"/>
      <w:divBdr>
        <w:top w:val="none" w:sz="0" w:space="0" w:color="auto"/>
        <w:left w:val="none" w:sz="0" w:space="0" w:color="auto"/>
        <w:bottom w:val="none" w:sz="0" w:space="0" w:color="auto"/>
        <w:right w:val="none" w:sz="0" w:space="0" w:color="auto"/>
      </w:divBdr>
    </w:div>
    <w:div w:id="543247912">
      <w:bodyDiv w:val="1"/>
      <w:marLeft w:val="0"/>
      <w:marRight w:val="0"/>
      <w:marTop w:val="0"/>
      <w:marBottom w:val="0"/>
      <w:divBdr>
        <w:top w:val="none" w:sz="0" w:space="0" w:color="auto"/>
        <w:left w:val="none" w:sz="0" w:space="0" w:color="auto"/>
        <w:bottom w:val="none" w:sz="0" w:space="0" w:color="auto"/>
        <w:right w:val="none" w:sz="0" w:space="0" w:color="auto"/>
      </w:divBdr>
    </w:div>
    <w:div w:id="543643961">
      <w:bodyDiv w:val="1"/>
      <w:marLeft w:val="0"/>
      <w:marRight w:val="0"/>
      <w:marTop w:val="0"/>
      <w:marBottom w:val="0"/>
      <w:divBdr>
        <w:top w:val="none" w:sz="0" w:space="0" w:color="auto"/>
        <w:left w:val="none" w:sz="0" w:space="0" w:color="auto"/>
        <w:bottom w:val="none" w:sz="0" w:space="0" w:color="auto"/>
        <w:right w:val="none" w:sz="0" w:space="0" w:color="auto"/>
      </w:divBdr>
    </w:div>
    <w:div w:id="544217188">
      <w:bodyDiv w:val="1"/>
      <w:marLeft w:val="0"/>
      <w:marRight w:val="0"/>
      <w:marTop w:val="0"/>
      <w:marBottom w:val="0"/>
      <w:divBdr>
        <w:top w:val="none" w:sz="0" w:space="0" w:color="auto"/>
        <w:left w:val="none" w:sz="0" w:space="0" w:color="auto"/>
        <w:bottom w:val="none" w:sz="0" w:space="0" w:color="auto"/>
        <w:right w:val="none" w:sz="0" w:space="0" w:color="auto"/>
      </w:divBdr>
    </w:div>
    <w:div w:id="544606372">
      <w:bodyDiv w:val="1"/>
      <w:marLeft w:val="0"/>
      <w:marRight w:val="0"/>
      <w:marTop w:val="0"/>
      <w:marBottom w:val="0"/>
      <w:divBdr>
        <w:top w:val="none" w:sz="0" w:space="0" w:color="auto"/>
        <w:left w:val="none" w:sz="0" w:space="0" w:color="auto"/>
        <w:bottom w:val="none" w:sz="0" w:space="0" w:color="auto"/>
        <w:right w:val="none" w:sz="0" w:space="0" w:color="auto"/>
      </w:divBdr>
    </w:div>
    <w:div w:id="544610659">
      <w:bodyDiv w:val="1"/>
      <w:marLeft w:val="0"/>
      <w:marRight w:val="0"/>
      <w:marTop w:val="0"/>
      <w:marBottom w:val="0"/>
      <w:divBdr>
        <w:top w:val="none" w:sz="0" w:space="0" w:color="auto"/>
        <w:left w:val="none" w:sz="0" w:space="0" w:color="auto"/>
        <w:bottom w:val="none" w:sz="0" w:space="0" w:color="auto"/>
        <w:right w:val="none" w:sz="0" w:space="0" w:color="auto"/>
      </w:divBdr>
    </w:div>
    <w:div w:id="546064274">
      <w:bodyDiv w:val="1"/>
      <w:marLeft w:val="0"/>
      <w:marRight w:val="0"/>
      <w:marTop w:val="0"/>
      <w:marBottom w:val="0"/>
      <w:divBdr>
        <w:top w:val="none" w:sz="0" w:space="0" w:color="auto"/>
        <w:left w:val="none" w:sz="0" w:space="0" w:color="auto"/>
        <w:bottom w:val="none" w:sz="0" w:space="0" w:color="auto"/>
        <w:right w:val="none" w:sz="0" w:space="0" w:color="auto"/>
      </w:divBdr>
    </w:div>
    <w:div w:id="546140756">
      <w:bodyDiv w:val="1"/>
      <w:marLeft w:val="0"/>
      <w:marRight w:val="0"/>
      <w:marTop w:val="0"/>
      <w:marBottom w:val="0"/>
      <w:divBdr>
        <w:top w:val="none" w:sz="0" w:space="0" w:color="auto"/>
        <w:left w:val="none" w:sz="0" w:space="0" w:color="auto"/>
        <w:bottom w:val="none" w:sz="0" w:space="0" w:color="auto"/>
        <w:right w:val="none" w:sz="0" w:space="0" w:color="auto"/>
      </w:divBdr>
    </w:div>
    <w:div w:id="546264552">
      <w:bodyDiv w:val="1"/>
      <w:marLeft w:val="0"/>
      <w:marRight w:val="0"/>
      <w:marTop w:val="0"/>
      <w:marBottom w:val="0"/>
      <w:divBdr>
        <w:top w:val="none" w:sz="0" w:space="0" w:color="auto"/>
        <w:left w:val="none" w:sz="0" w:space="0" w:color="auto"/>
        <w:bottom w:val="none" w:sz="0" w:space="0" w:color="auto"/>
        <w:right w:val="none" w:sz="0" w:space="0" w:color="auto"/>
      </w:divBdr>
    </w:div>
    <w:div w:id="546918364">
      <w:bodyDiv w:val="1"/>
      <w:marLeft w:val="0"/>
      <w:marRight w:val="0"/>
      <w:marTop w:val="0"/>
      <w:marBottom w:val="0"/>
      <w:divBdr>
        <w:top w:val="none" w:sz="0" w:space="0" w:color="auto"/>
        <w:left w:val="none" w:sz="0" w:space="0" w:color="auto"/>
        <w:bottom w:val="none" w:sz="0" w:space="0" w:color="auto"/>
        <w:right w:val="none" w:sz="0" w:space="0" w:color="auto"/>
      </w:divBdr>
    </w:div>
    <w:div w:id="547767310">
      <w:bodyDiv w:val="1"/>
      <w:marLeft w:val="0"/>
      <w:marRight w:val="0"/>
      <w:marTop w:val="0"/>
      <w:marBottom w:val="0"/>
      <w:divBdr>
        <w:top w:val="none" w:sz="0" w:space="0" w:color="auto"/>
        <w:left w:val="none" w:sz="0" w:space="0" w:color="auto"/>
        <w:bottom w:val="none" w:sz="0" w:space="0" w:color="auto"/>
        <w:right w:val="none" w:sz="0" w:space="0" w:color="auto"/>
      </w:divBdr>
    </w:div>
    <w:div w:id="550502604">
      <w:bodyDiv w:val="1"/>
      <w:marLeft w:val="0"/>
      <w:marRight w:val="0"/>
      <w:marTop w:val="0"/>
      <w:marBottom w:val="0"/>
      <w:divBdr>
        <w:top w:val="none" w:sz="0" w:space="0" w:color="auto"/>
        <w:left w:val="none" w:sz="0" w:space="0" w:color="auto"/>
        <w:bottom w:val="none" w:sz="0" w:space="0" w:color="auto"/>
        <w:right w:val="none" w:sz="0" w:space="0" w:color="auto"/>
      </w:divBdr>
    </w:div>
    <w:div w:id="550843070">
      <w:bodyDiv w:val="1"/>
      <w:marLeft w:val="0"/>
      <w:marRight w:val="0"/>
      <w:marTop w:val="0"/>
      <w:marBottom w:val="0"/>
      <w:divBdr>
        <w:top w:val="none" w:sz="0" w:space="0" w:color="auto"/>
        <w:left w:val="none" w:sz="0" w:space="0" w:color="auto"/>
        <w:bottom w:val="none" w:sz="0" w:space="0" w:color="auto"/>
        <w:right w:val="none" w:sz="0" w:space="0" w:color="auto"/>
      </w:divBdr>
    </w:div>
    <w:div w:id="551119929">
      <w:bodyDiv w:val="1"/>
      <w:marLeft w:val="0"/>
      <w:marRight w:val="0"/>
      <w:marTop w:val="0"/>
      <w:marBottom w:val="0"/>
      <w:divBdr>
        <w:top w:val="none" w:sz="0" w:space="0" w:color="auto"/>
        <w:left w:val="none" w:sz="0" w:space="0" w:color="auto"/>
        <w:bottom w:val="none" w:sz="0" w:space="0" w:color="auto"/>
        <w:right w:val="none" w:sz="0" w:space="0" w:color="auto"/>
      </w:divBdr>
    </w:div>
    <w:div w:id="551498992">
      <w:bodyDiv w:val="1"/>
      <w:marLeft w:val="0"/>
      <w:marRight w:val="0"/>
      <w:marTop w:val="0"/>
      <w:marBottom w:val="0"/>
      <w:divBdr>
        <w:top w:val="none" w:sz="0" w:space="0" w:color="auto"/>
        <w:left w:val="none" w:sz="0" w:space="0" w:color="auto"/>
        <w:bottom w:val="none" w:sz="0" w:space="0" w:color="auto"/>
        <w:right w:val="none" w:sz="0" w:space="0" w:color="auto"/>
      </w:divBdr>
    </w:div>
    <w:div w:id="553203099">
      <w:bodyDiv w:val="1"/>
      <w:marLeft w:val="0"/>
      <w:marRight w:val="0"/>
      <w:marTop w:val="0"/>
      <w:marBottom w:val="0"/>
      <w:divBdr>
        <w:top w:val="none" w:sz="0" w:space="0" w:color="auto"/>
        <w:left w:val="none" w:sz="0" w:space="0" w:color="auto"/>
        <w:bottom w:val="none" w:sz="0" w:space="0" w:color="auto"/>
        <w:right w:val="none" w:sz="0" w:space="0" w:color="auto"/>
      </w:divBdr>
    </w:div>
    <w:div w:id="553854255">
      <w:bodyDiv w:val="1"/>
      <w:marLeft w:val="0"/>
      <w:marRight w:val="0"/>
      <w:marTop w:val="0"/>
      <w:marBottom w:val="0"/>
      <w:divBdr>
        <w:top w:val="none" w:sz="0" w:space="0" w:color="auto"/>
        <w:left w:val="none" w:sz="0" w:space="0" w:color="auto"/>
        <w:bottom w:val="none" w:sz="0" w:space="0" w:color="auto"/>
        <w:right w:val="none" w:sz="0" w:space="0" w:color="auto"/>
      </w:divBdr>
    </w:div>
    <w:div w:id="554783375">
      <w:bodyDiv w:val="1"/>
      <w:marLeft w:val="0"/>
      <w:marRight w:val="0"/>
      <w:marTop w:val="0"/>
      <w:marBottom w:val="0"/>
      <w:divBdr>
        <w:top w:val="none" w:sz="0" w:space="0" w:color="auto"/>
        <w:left w:val="none" w:sz="0" w:space="0" w:color="auto"/>
        <w:bottom w:val="none" w:sz="0" w:space="0" w:color="auto"/>
        <w:right w:val="none" w:sz="0" w:space="0" w:color="auto"/>
      </w:divBdr>
    </w:div>
    <w:div w:id="554856877">
      <w:bodyDiv w:val="1"/>
      <w:marLeft w:val="0"/>
      <w:marRight w:val="0"/>
      <w:marTop w:val="0"/>
      <w:marBottom w:val="0"/>
      <w:divBdr>
        <w:top w:val="none" w:sz="0" w:space="0" w:color="auto"/>
        <w:left w:val="none" w:sz="0" w:space="0" w:color="auto"/>
        <w:bottom w:val="none" w:sz="0" w:space="0" w:color="auto"/>
        <w:right w:val="none" w:sz="0" w:space="0" w:color="auto"/>
      </w:divBdr>
    </w:div>
    <w:div w:id="561870253">
      <w:bodyDiv w:val="1"/>
      <w:marLeft w:val="0"/>
      <w:marRight w:val="0"/>
      <w:marTop w:val="0"/>
      <w:marBottom w:val="0"/>
      <w:divBdr>
        <w:top w:val="none" w:sz="0" w:space="0" w:color="auto"/>
        <w:left w:val="none" w:sz="0" w:space="0" w:color="auto"/>
        <w:bottom w:val="none" w:sz="0" w:space="0" w:color="auto"/>
        <w:right w:val="none" w:sz="0" w:space="0" w:color="auto"/>
      </w:divBdr>
    </w:div>
    <w:div w:id="563763256">
      <w:bodyDiv w:val="1"/>
      <w:marLeft w:val="0"/>
      <w:marRight w:val="0"/>
      <w:marTop w:val="0"/>
      <w:marBottom w:val="0"/>
      <w:divBdr>
        <w:top w:val="none" w:sz="0" w:space="0" w:color="auto"/>
        <w:left w:val="none" w:sz="0" w:space="0" w:color="auto"/>
        <w:bottom w:val="none" w:sz="0" w:space="0" w:color="auto"/>
        <w:right w:val="none" w:sz="0" w:space="0" w:color="auto"/>
      </w:divBdr>
    </w:div>
    <w:div w:id="564072269">
      <w:bodyDiv w:val="1"/>
      <w:marLeft w:val="0"/>
      <w:marRight w:val="0"/>
      <w:marTop w:val="0"/>
      <w:marBottom w:val="0"/>
      <w:divBdr>
        <w:top w:val="none" w:sz="0" w:space="0" w:color="auto"/>
        <w:left w:val="none" w:sz="0" w:space="0" w:color="auto"/>
        <w:bottom w:val="none" w:sz="0" w:space="0" w:color="auto"/>
        <w:right w:val="none" w:sz="0" w:space="0" w:color="auto"/>
      </w:divBdr>
    </w:div>
    <w:div w:id="564226009">
      <w:bodyDiv w:val="1"/>
      <w:marLeft w:val="0"/>
      <w:marRight w:val="0"/>
      <w:marTop w:val="0"/>
      <w:marBottom w:val="0"/>
      <w:divBdr>
        <w:top w:val="none" w:sz="0" w:space="0" w:color="auto"/>
        <w:left w:val="none" w:sz="0" w:space="0" w:color="auto"/>
        <w:bottom w:val="none" w:sz="0" w:space="0" w:color="auto"/>
        <w:right w:val="none" w:sz="0" w:space="0" w:color="auto"/>
      </w:divBdr>
    </w:div>
    <w:div w:id="567308186">
      <w:bodyDiv w:val="1"/>
      <w:marLeft w:val="0"/>
      <w:marRight w:val="0"/>
      <w:marTop w:val="0"/>
      <w:marBottom w:val="0"/>
      <w:divBdr>
        <w:top w:val="none" w:sz="0" w:space="0" w:color="auto"/>
        <w:left w:val="none" w:sz="0" w:space="0" w:color="auto"/>
        <w:bottom w:val="none" w:sz="0" w:space="0" w:color="auto"/>
        <w:right w:val="none" w:sz="0" w:space="0" w:color="auto"/>
      </w:divBdr>
    </w:div>
    <w:div w:id="571240589">
      <w:bodyDiv w:val="1"/>
      <w:marLeft w:val="0"/>
      <w:marRight w:val="0"/>
      <w:marTop w:val="0"/>
      <w:marBottom w:val="0"/>
      <w:divBdr>
        <w:top w:val="none" w:sz="0" w:space="0" w:color="auto"/>
        <w:left w:val="none" w:sz="0" w:space="0" w:color="auto"/>
        <w:bottom w:val="none" w:sz="0" w:space="0" w:color="auto"/>
        <w:right w:val="none" w:sz="0" w:space="0" w:color="auto"/>
      </w:divBdr>
    </w:div>
    <w:div w:id="572012288">
      <w:bodyDiv w:val="1"/>
      <w:marLeft w:val="0"/>
      <w:marRight w:val="0"/>
      <w:marTop w:val="0"/>
      <w:marBottom w:val="0"/>
      <w:divBdr>
        <w:top w:val="none" w:sz="0" w:space="0" w:color="auto"/>
        <w:left w:val="none" w:sz="0" w:space="0" w:color="auto"/>
        <w:bottom w:val="none" w:sz="0" w:space="0" w:color="auto"/>
        <w:right w:val="none" w:sz="0" w:space="0" w:color="auto"/>
      </w:divBdr>
    </w:div>
    <w:div w:id="572397996">
      <w:bodyDiv w:val="1"/>
      <w:marLeft w:val="0"/>
      <w:marRight w:val="0"/>
      <w:marTop w:val="0"/>
      <w:marBottom w:val="0"/>
      <w:divBdr>
        <w:top w:val="none" w:sz="0" w:space="0" w:color="auto"/>
        <w:left w:val="none" w:sz="0" w:space="0" w:color="auto"/>
        <w:bottom w:val="none" w:sz="0" w:space="0" w:color="auto"/>
        <w:right w:val="none" w:sz="0" w:space="0" w:color="auto"/>
      </w:divBdr>
    </w:div>
    <w:div w:id="573128617">
      <w:bodyDiv w:val="1"/>
      <w:marLeft w:val="0"/>
      <w:marRight w:val="0"/>
      <w:marTop w:val="0"/>
      <w:marBottom w:val="0"/>
      <w:divBdr>
        <w:top w:val="none" w:sz="0" w:space="0" w:color="auto"/>
        <w:left w:val="none" w:sz="0" w:space="0" w:color="auto"/>
        <w:bottom w:val="none" w:sz="0" w:space="0" w:color="auto"/>
        <w:right w:val="none" w:sz="0" w:space="0" w:color="auto"/>
      </w:divBdr>
    </w:div>
    <w:div w:id="574240218">
      <w:bodyDiv w:val="1"/>
      <w:marLeft w:val="0"/>
      <w:marRight w:val="0"/>
      <w:marTop w:val="0"/>
      <w:marBottom w:val="0"/>
      <w:divBdr>
        <w:top w:val="none" w:sz="0" w:space="0" w:color="auto"/>
        <w:left w:val="none" w:sz="0" w:space="0" w:color="auto"/>
        <w:bottom w:val="none" w:sz="0" w:space="0" w:color="auto"/>
        <w:right w:val="none" w:sz="0" w:space="0" w:color="auto"/>
      </w:divBdr>
    </w:div>
    <w:div w:id="577325573">
      <w:bodyDiv w:val="1"/>
      <w:marLeft w:val="0"/>
      <w:marRight w:val="0"/>
      <w:marTop w:val="0"/>
      <w:marBottom w:val="0"/>
      <w:divBdr>
        <w:top w:val="none" w:sz="0" w:space="0" w:color="auto"/>
        <w:left w:val="none" w:sz="0" w:space="0" w:color="auto"/>
        <w:bottom w:val="none" w:sz="0" w:space="0" w:color="auto"/>
        <w:right w:val="none" w:sz="0" w:space="0" w:color="auto"/>
      </w:divBdr>
    </w:div>
    <w:div w:id="577519971">
      <w:bodyDiv w:val="1"/>
      <w:marLeft w:val="0"/>
      <w:marRight w:val="0"/>
      <w:marTop w:val="0"/>
      <w:marBottom w:val="0"/>
      <w:divBdr>
        <w:top w:val="none" w:sz="0" w:space="0" w:color="auto"/>
        <w:left w:val="none" w:sz="0" w:space="0" w:color="auto"/>
        <w:bottom w:val="none" w:sz="0" w:space="0" w:color="auto"/>
        <w:right w:val="none" w:sz="0" w:space="0" w:color="auto"/>
      </w:divBdr>
    </w:div>
    <w:div w:id="578441263">
      <w:bodyDiv w:val="1"/>
      <w:marLeft w:val="0"/>
      <w:marRight w:val="0"/>
      <w:marTop w:val="0"/>
      <w:marBottom w:val="0"/>
      <w:divBdr>
        <w:top w:val="none" w:sz="0" w:space="0" w:color="auto"/>
        <w:left w:val="none" w:sz="0" w:space="0" w:color="auto"/>
        <w:bottom w:val="none" w:sz="0" w:space="0" w:color="auto"/>
        <w:right w:val="none" w:sz="0" w:space="0" w:color="auto"/>
      </w:divBdr>
    </w:div>
    <w:div w:id="580918885">
      <w:bodyDiv w:val="1"/>
      <w:marLeft w:val="0"/>
      <w:marRight w:val="0"/>
      <w:marTop w:val="0"/>
      <w:marBottom w:val="0"/>
      <w:divBdr>
        <w:top w:val="none" w:sz="0" w:space="0" w:color="auto"/>
        <w:left w:val="none" w:sz="0" w:space="0" w:color="auto"/>
        <w:bottom w:val="none" w:sz="0" w:space="0" w:color="auto"/>
        <w:right w:val="none" w:sz="0" w:space="0" w:color="auto"/>
      </w:divBdr>
    </w:div>
    <w:div w:id="590283940">
      <w:bodyDiv w:val="1"/>
      <w:marLeft w:val="0"/>
      <w:marRight w:val="0"/>
      <w:marTop w:val="0"/>
      <w:marBottom w:val="0"/>
      <w:divBdr>
        <w:top w:val="none" w:sz="0" w:space="0" w:color="auto"/>
        <w:left w:val="none" w:sz="0" w:space="0" w:color="auto"/>
        <w:bottom w:val="none" w:sz="0" w:space="0" w:color="auto"/>
        <w:right w:val="none" w:sz="0" w:space="0" w:color="auto"/>
      </w:divBdr>
    </w:div>
    <w:div w:id="590311462">
      <w:bodyDiv w:val="1"/>
      <w:marLeft w:val="0"/>
      <w:marRight w:val="0"/>
      <w:marTop w:val="0"/>
      <w:marBottom w:val="0"/>
      <w:divBdr>
        <w:top w:val="none" w:sz="0" w:space="0" w:color="auto"/>
        <w:left w:val="none" w:sz="0" w:space="0" w:color="auto"/>
        <w:bottom w:val="none" w:sz="0" w:space="0" w:color="auto"/>
        <w:right w:val="none" w:sz="0" w:space="0" w:color="auto"/>
      </w:divBdr>
    </w:div>
    <w:div w:id="592399071">
      <w:bodyDiv w:val="1"/>
      <w:marLeft w:val="0"/>
      <w:marRight w:val="0"/>
      <w:marTop w:val="0"/>
      <w:marBottom w:val="0"/>
      <w:divBdr>
        <w:top w:val="none" w:sz="0" w:space="0" w:color="auto"/>
        <w:left w:val="none" w:sz="0" w:space="0" w:color="auto"/>
        <w:bottom w:val="none" w:sz="0" w:space="0" w:color="auto"/>
        <w:right w:val="none" w:sz="0" w:space="0" w:color="auto"/>
      </w:divBdr>
    </w:div>
    <w:div w:id="596594116">
      <w:bodyDiv w:val="1"/>
      <w:marLeft w:val="0"/>
      <w:marRight w:val="0"/>
      <w:marTop w:val="0"/>
      <w:marBottom w:val="0"/>
      <w:divBdr>
        <w:top w:val="none" w:sz="0" w:space="0" w:color="auto"/>
        <w:left w:val="none" w:sz="0" w:space="0" w:color="auto"/>
        <w:bottom w:val="none" w:sz="0" w:space="0" w:color="auto"/>
        <w:right w:val="none" w:sz="0" w:space="0" w:color="auto"/>
      </w:divBdr>
    </w:div>
    <w:div w:id="600727747">
      <w:bodyDiv w:val="1"/>
      <w:marLeft w:val="0"/>
      <w:marRight w:val="0"/>
      <w:marTop w:val="0"/>
      <w:marBottom w:val="0"/>
      <w:divBdr>
        <w:top w:val="none" w:sz="0" w:space="0" w:color="auto"/>
        <w:left w:val="none" w:sz="0" w:space="0" w:color="auto"/>
        <w:bottom w:val="none" w:sz="0" w:space="0" w:color="auto"/>
        <w:right w:val="none" w:sz="0" w:space="0" w:color="auto"/>
      </w:divBdr>
    </w:div>
    <w:div w:id="601455284">
      <w:bodyDiv w:val="1"/>
      <w:marLeft w:val="0"/>
      <w:marRight w:val="0"/>
      <w:marTop w:val="0"/>
      <w:marBottom w:val="0"/>
      <w:divBdr>
        <w:top w:val="none" w:sz="0" w:space="0" w:color="auto"/>
        <w:left w:val="none" w:sz="0" w:space="0" w:color="auto"/>
        <w:bottom w:val="none" w:sz="0" w:space="0" w:color="auto"/>
        <w:right w:val="none" w:sz="0" w:space="0" w:color="auto"/>
      </w:divBdr>
      <w:divsChild>
        <w:div w:id="265381791">
          <w:marLeft w:val="480"/>
          <w:marRight w:val="0"/>
          <w:marTop w:val="0"/>
          <w:marBottom w:val="0"/>
          <w:divBdr>
            <w:top w:val="none" w:sz="0" w:space="0" w:color="auto"/>
            <w:left w:val="none" w:sz="0" w:space="0" w:color="auto"/>
            <w:bottom w:val="none" w:sz="0" w:space="0" w:color="auto"/>
            <w:right w:val="none" w:sz="0" w:space="0" w:color="auto"/>
          </w:divBdr>
        </w:div>
        <w:div w:id="1940941388">
          <w:marLeft w:val="480"/>
          <w:marRight w:val="0"/>
          <w:marTop w:val="0"/>
          <w:marBottom w:val="0"/>
          <w:divBdr>
            <w:top w:val="none" w:sz="0" w:space="0" w:color="auto"/>
            <w:left w:val="none" w:sz="0" w:space="0" w:color="auto"/>
            <w:bottom w:val="none" w:sz="0" w:space="0" w:color="auto"/>
            <w:right w:val="none" w:sz="0" w:space="0" w:color="auto"/>
          </w:divBdr>
        </w:div>
        <w:div w:id="208227500">
          <w:marLeft w:val="480"/>
          <w:marRight w:val="0"/>
          <w:marTop w:val="0"/>
          <w:marBottom w:val="0"/>
          <w:divBdr>
            <w:top w:val="none" w:sz="0" w:space="0" w:color="auto"/>
            <w:left w:val="none" w:sz="0" w:space="0" w:color="auto"/>
            <w:bottom w:val="none" w:sz="0" w:space="0" w:color="auto"/>
            <w:right w:val="none" w:sz="0" w:space="0" w:color="auto"/>
          </w:divBdr>
        </w:div>
        <w:div w:id="1895434566">
          <w:marLeft w:val="480"/>
          <w:marRight w:val="0"/>
          <w:marTop w:val="0"/>
          <w:marBottom w:val="0"/>
          <w:divBdr>
            <w:top w:val="none" w:sz="0" w:space="0" w:color="auto"/>
            <w:left w:val="none" w:sz="0" w:space="0" w:color="auto"/>
            <w:bottom w:val="none" w:sz="0" w:space="0" w:color="auto"/>
            <w:right w:val="none" w:sz="0" w:space="0" w:color="auto"/>
          </w:divBdr>
        </w:div>
        <w:div w:id="1069841946">
          <w:marLeft w:val="480"/>
          <w:marRight w:val="0"/>
          <w:marTop w:val="0"/>
          <w:marBottom w:val="0"/>
          <w:divBdr>
            <w:top w:val="none" w:sz="0" w:space="0" w:color="auto"/>
            <w:left w:val="none" w:sz="0" w:space="0" w:color="auto"/>
            <w:bottom w:val="none" w:sz="0" w:space="0" w:color="auto"/>
            <w:right w:val="none" w:sz="0" w:space="0" w:color="auto"/>
          </w:divBdr>
        </w:div>
        <w:div w:id="1363750055">
          <w:marLeft w:val="480"/>
          <w:marRight w:val="0"/>
          <w:marTop w:val="0"/>
          <w:marBottom w:val="0"/>
          <w:divBdr>
            <w:top w:val="none" w:sz="0" w:space="0" w:color="auto"/>
            <w:left w:val="none" w:sz="0" w:space="0" w:color="auto"/>
            <w:bottom w:val="none" w:sz="0" w:space="0" w:color="auto"/>
            <w:right w:val="none" w:sz="0" w:space="0" w:color="auto"/>
          </w:divBdr>
        </w:div>
        <w:div w:id="705064435">
          <w:marLeft w:val="480"/>
          <w:marRight w:val="0"/>
          <w:marTop w:val="0"/>
          <w:marBottom w:val="0"/>
          <w:divBdr>
            <w:top w:val="none" w:sz="0" w:space="0" w:color="auto"/>
            <w:left w:val="none" w:sz="0" w:space="0" w:color="auto"/>
            <w:bottom w:val="none" w:sz="0" w:space="0" w:color="auto"/>
            <w:right w:val="none" w:sz="0" w:space="0" w:color="auto"/>
          </w:divBdr>
        </w:div>
        <w:div w:id="625114153">
          <w:marLeft w:val="480"/>
          <w:marRight w:val="0"/>
          <w:marTop w:val="0"/>
          <w:marBottom w:val="0"/>
          <w:divBdr>
            <w:top w:val="none" w:sz="0" w:space="0" w:color="auto"/>
            <w:left w:val="none" w:sz="0" w:space="0" w:color="auto"/>
            <w:bottom w:val="none" w:sz="0" w:space="0" w:color="auto"/>
            <w:right w:val="none" w:sz="0" w:space="0" w:color="auto"/>
          </w:divBdr>
        </w:div>
        <w:div w:id="1452284711">
          <w:marLeft w:val="480"/>
          <w:marRight w:val="0"/>
          <w:marTop w:val="0"/>
          <w:marBottom w:val="0"/>
          <w:divBdr>
            <w:top w:val="none" w:sz="0" w:space="0" w:color="auto"/>
            <w:left w:val="none" w:sz="0" w:space="0" w:color="auto"/>
            <w:bottom w:val="none" w:sz="0" w:space="0" w:color="auto"/>
            <w:right w:val="none" w:sz="0" w:space="0" w:color="auto"/>
          </w:divBdr>
        </w:div>
        <w:div w:id="1061444107">
          <w:marLeft w:val="480"/>
          <w:marRight w:val="0"/>
          <w:marTop w:val="0"/>
          <w:marBottom w:val="0"/>
          <w:divBdr>
            <w:top w:val="none" w:sz="0" w:space="0" w:color="auto"/>
            <w:left w:val="none" w:sz="0" w:space="0" w:color="auto"/>
            <w:bottom w:val="none" w:sz="0" w:space="0" w:color="auto"/>
            <w:right w:val="none" w:sz="0" w:space="0" w:color="auto"/>
          </w:divBdr>
        </w:div>
        <w:div w:id="196310931">
          <w:marLeft w:val="480"/>
          <w:marRight w:val="0"/>
          <w:marTop w:val="0"/>
          <w:marBottom w:val="0"/>
          <w:divBdr>
            <w:top w:val="none" w:sz="0" w:space="0" w:color="auto"/>
            <w:left w:val="none" w:sz="0" w:space="0" w:color="auto"/>
            <w:bottom w:val="none" w:sz="0" w:space="0" w:color="auto"/>
            <w:right w:val="none" w:sz="0" w:space="0" w:color="auto"/>
          </w:divBdr>
        </w:div>
        <w:div w:id="1734621365">
          <w:marLeft w:val="480"/>
          <w:marRight w:val="0"/>
          <w:marTop w:val="0"/>
          <w:marBottom w:val="0"/>
          <w:divBdr>
            <w:top w:val="none" w:sz="0" w:space="0" w:color="auto"/>
            <w:left w:val="none" w:sz="0" w:space="0" w:color="auto"/>
            <w:bottom w:val="none" w:sz="0" w:space="0" w:color="auto"/>
            <w:right w:val="none" w:sz="0" w:space="0" w:color="auto"/>
          </w:divBdr>
        </w:div>
        <w:div w:id="226763772">
          <w:marLeft w:val="480"/>
          <w:marRight w:val="0"/>
          <w:marTop w:val="0"/>
          <w:marBottom w:val="0"/>
          <w:divBdr>
            <w:top w:val="none" w:sz="0" w:space="0" w:color="auto"/>
            <w:left w:val="none" w:sz="0" w:space="0" w:color="auto"/>
            <w:bottom w:val="none" w:sz="0" w:space="0" w:color="auto"/>
            <w:right w:val="none" w:sz="0" w:space="0" w:color="auto"/>
          </w:divBdr>
        </w:div>
        <w:div w:id="2108502857">
          <w:marLeft w:val="480"/>
          <w:marRight w:val="0"/>
          <w:marTop w:val="0"/>
          <w:marBottom w:val="0"/>
          <w:divBdr>
            <w:top w:val="none" w:sz="0" w:space="0" w:color="auto"/>
            <w:left w:val="none" w:sz="0" w:space="0" w:color="auto"/>
            <w:bottom w:val="none" w:sz="0" w:space="0" w:color="auto"/>
            <w:right w:val="none" w:sz="0" w:space="0" w:color="auto"/>
          </w:divBdr>
        </w:div>
        <w:div w:id="2134901510">
          <w:marLeft w:val="480"/>
          <w:marRight w:val="0"/>
          <w:marTop w:val="0"/>
          <w:marBottom w:val="0"/>
          <w:divBdr>
            <w:top w:val="none" w:sz="0" w:space="0" w:color="auto"/>
            <w:left w:val="none" w:sz="0" w:space="0" w:color="auto"/>
            <w:bottom w:val="none" w:sz="0" w:space="0" w:color="auto"/>
            <w:right w:val="none" w:sz="0" w:space="0" w:color="auto"/>
          </w:divBdr>
        </w:div>
        <w:div w:id="296255237">
          <w:marLeft w:val="480"/>
          <w:marRight w:val="0"/>
          <w:marTop w:val="0"/>
          <w:marBottom w:val="0"/>
          <w:divBdr>
            <w:top w:val="none" w:sz="0" w:space="0" w:color="auto"/>
            <w:left w:val="none" w:sz="0" w:space="0" w:color="auto"/>
            <w:bottom w:val="none" w:sz="0" w:space="0" w:color="auto"/>
            <w:right w:val="none" w:sz="0" w:space="0" w:color="auto"/>
          </w:divBdr>
        </w:div>
        <w:div w:id="2121873279">
          <w:marLeft w:val="480"/>
          <w:marRight w:val="0"/>
          <w:marTop w:val="0"/>
          <w:marBottom w:val="0"/>
          <w:divBdr>
            <w:top w:val="none" w:sz="0" w:space="0" w:color="auto"/>
            <w:left w:val="none" w:sz="0" w:space="0" w:color="auto"/>
            <w:bottom w:val="none" w:sz="0" w:space="0" w:color="auto"/>
            <w:right w:val="none" w:sz="0" w:space="0" w:color="auto"/>
          </w:divBdr>
        </w:div>
        <w:div w:id="568926038">
          <w:marLeft w:val="480"/>
          <w:marRight w:val="0"/>
          <w:marTop w:val="0"/>
          <w:marBottom w:val="0"/>
          <w:divBdr>
            <w:top w:val="none" w:sz="0" w:space="0" w:color="auto"/>
            <w:left w:val="none" w:sz="0" w:space="0" w:color="auto"/>
            <w:bottom w:val="none" w:sz="0" w:space="0" w:color="auto"/>
            <w:right w:val="none" w:sz="0" w:space="0" w:color="auto"/>
          </w:divBdr>
        </w:div>
        <w:div w:id="741953365">
          <w:marLeft w:val="480"/>
          <w:marRight w:val="0"/>
          <w:marTop w:val="0"/>
          <w:marBottom w:val="0"/>
          <w:divBdr>
            <w:top w:val="none" w:sz="0" w:space="0" w:color="auto"/>
            <w:left w:val="none" w:sz="0" w:space="0" w:color="auto"/>
            <w:bottom w:val="none" w:sz="0" w:space="0" w:color="auto"/>
            <w:right w:val="none" w:sz="0" w:space="0" w:color="auto"/>
          </w:divBdr>
        </w:div>
        <w:div w:id="396510640">
          <w:marLeft w:val="480"/>
          <w:marRight w:val="0"/>
          <w:marTop w:val="0"/>
          <w:marBottom w:val="0"/>
          <w:divBdr>
            <w:top w:val="none" w:sz="0" w:space="0" w:color="auto"/>
            <w:left w:val="none" w:sz="0" w:space="0" w:color="auto"/>
            <w:bottom w:val="none" w:sz="0" w:space="0" w:color="auto"/>
            <w:right w:val="none" w:sz="0" w:space="0" w:color="auto"/>
          </w:divBdr>
        </w:div>
        <w:div w:id="60101557">
          <w:marLeft w:val="480"/>
          <w:marRight w:val="0"/>
          <w:marTop w:val="0"/>
          <w:marBottom w:val="0"/>
          <w:divBdr>
            <w:top w:val="none" w:sz="0" w:space="0" w:color="auto"/>
            <w:left w:val="none" w:sz="0" w:space="0" w:color="auto"/>
            <w:bottom w:val="none" w:sz="0" w:space="0" w:color="auto"/>
            <w:right w:val="none" w:sz="0" w:space="0" w:color="auto"/>
          </w:divBdr>
        </w:div>
        <w:div w:id="307251940">
          <w:marLeft w:val="480"/>
          <w:marRight w:val="0"/>
          <w:marTop w:val="0"/>
          <w:marBottom w:val="0"/>
          <w:divBdr>
            <w:top w:val="none" w:sz="0" w:space="0" w:color="auto"/>
            <w:left w:val="none" w:sz="0" w:space="0" w:color="auto"/>
            <w:bottom w:val="none" w:sz="0" w:space="0" w:color="auto"/>
            <w:right w:val="none" w:sz="0" w:space="0" w:color="auto"/>
          </w:divBdr>
        </w:div>
        <w:div w:id="717776555">
          <w:marLeft w:val="480"/>
          <w:marRight w:val="0"/>
          <w:marTop w:val="0"/>
          <w:marBottom w:val="0"/>
          <w:divBdr>
            <w:top w:val="none" w:sz="0" w:space="0" w:color="auto"/>
            <w:left w:val="none" w:sz="0" w:space="0" w:color="auto"/>
            <w:bottom w:val="none" w:sz="0" w:space="0" w:color="auto"/>
            <w:right w:val="none" w:sz="0" w:space="0" w:color="auto"/>
          </w:divBdr>
        </w:div>
        <w:div w:id="1346788878">
          <w:marLeft w:val="480"/>
          <w:marRight w:val="0"/>
          <w:marTop w:val="0"/>
          <w:marBottom w:val="0"/>
          <w:divBdr>
            <w:top w:val="none" w:sz="0" w:space="0" w:color="auto"/>
            <w:left w:val="none" w:sz="0" w:space="0" w:color="auto"/>
            <w:bottom w:val="none" w:sz="0" w:space="0" w:color="auto"/>
            <w:right w:val="none" w:sz="0" w:space="0" w:color="auto"/>
          </w:divBdr>
        </w:div>
        <w:div w:id="1411194188">
          <w:marLeft w:val="480"/>
          <w:marRight w:val="0"/>
          <w:marTop w:val="0"/>
          <w:marBottom w:val="0"/>
          <w:divBdr>
            <w:top w:val="none" w:sz="0" w:space="0" w:color="auto"/>
            <w:left w:val="none" w:sz="0" w:space="0" w:color="auto"/>
            <w:bottom w:val="none" w:sz="0" w:space="0" w:color="auto"/>
            <w:right w:val="none" w:sz="0" w:space="0" w:color="auto"/>
          </w:divBdr>
        </w:div>
        <w:div w:id="2051372849">
          <w:marLeft w:val="480"/>
          <w:marRight w:val="0"/>
          <w:marTop w:val="0"/>
          <w:marBottom w:val="0"/>
          <w:divBdr>
            <w:top w:val="none" w:sz="0" w:space="0" w:color="auto"/>
            <w:left w:val="none" w:sz="0" w:space="0" w:color="auto"/>
            <w:bottom w:val="none" w:sz="0" w:space="0" w:color="auto"/>
            <w:right w:val="none" w:sz="0" w:space="0" w:color="auto"/>
          </w:divBdr>
        </w:div>
        <w:div w:id="786583031">
          <w:marLeft w:val="480"/>
          <w:marRight w:val="0"/>
          <w:marTop w:val="0"/>
          <w:marBottom w:val="0"/>
          <w:divBdr>
            <w:top w:val="none" w:sz="0" w:space="0" w:color="auto"/>
            <w:left w:val="none" w:sz="0" w:space="0" w:color="auto"/>
            <w:bottom w:val="none" w:sz="0" w:space="0" w:color="auto"/>
            <w:right w:val="none" w:sz="0" w:space="0" w:color="auto"/>
          </w:divBdr>
        </w:div>
        <w:div w:id="440226269">
          <w:marLeft w:val="480"/>
          <w:marRight w:val="0"/>
          <w:marTop w:val="0"/>
          <w:marBottom w:val="0"/>
          <w:divBdr>
            <w:top w:val="none" w:sz="0" w:space="0" w:color="auto"/>
            <w:left w:val="none" w:sz="0" w:space="0" w:color="auto"/>
            <w:bottom w:val="none" w:sz="0" w:space="0" w:color="auto"/>
            <w:right w:val="none" w:sz="0" w:space="0" w:color="auto"/>
          </w:divBdr>
        </w:div>
        <w:div w:id="718937578">
          <w:marLeft w:val="480"/>
          <w:marRight w:val="0"/>
          <w:marTop w:val="0"/>
          <w:marBottom w:val="0"/>
          <w:divBdr>
            <w:top w:val="none" w:sz="0" w:space="0" w:color="auto"/>
            <w:left w:val="none" w:sz="0" w:space="0" w:color="auto"/>
            <w:bottom w:val="none" w:sz="0" w:space="0" w:color="auto"/>
            <w:right w:val="none" w:sz="0" w:space="0" w:color="auto"/>
          </w:divBdr>
        </w:div>
        <w:div w:id="737283671">
          <w:marLeft w:val="480"/>
          <w:marRight w:val="0"/>
          <w:marTop w:val="0"/>
          <w:marBottom w:val="0"/>
          <w:divBdr>
            <w:top w:val="none" w:sz="0" w:space="0" w:color="auto"/>
            <w:left w:val="none" w:sz="0" w:space="0" w:color="auto"/>
            <w:bottom w:val="none" w:sz="0" w:space="0" w:color="auto"/>
            <w:right w:val="none" w:sz="0" w:space="0" w:color="auto"/>
          </w:divBdr>
        </w:div>
        <w:div w:id="822043948">
          <w:marLeft w:val="480"/>
          <w:marRight w:val="0"/>
          <w:marTop w:val="0"/>
          <w:marBottom w:val="0"/>
          <w:divBdr>
            <w:top w:val="none" w:sz="0" w:space="0" w:color="auto"/>
            <w:left w:val="none" w:sz="0" w:space="0" w:color="auto"/>
            <w:bottom w:val="none" w:sz="0" w:space="0" w:color="auto"/>
            <w:right w:val="none" w:sz="0" w:space="0" w:color="auto"/>
          </w:divBdr>
        </w:div>
        <w:div w:id="1857035960">
          <w:marLeft w:val="480"/>
          <w:marRight w:val="0"/>
          <w:marTop w:val="0"/>
          <w:marBottom w:val="0"/>
          <w:divBdr>
            <w:top w:val="none" w:sz="0" w:space="0" w:color="auto"/>
            <w:left w:val="none" w:sz="0" w:space="0" w:color="auto"/>
            <w:bottom w:val="none" w:sz="0" w:space="0" w:color="auto"/>
            <w:right w:val="none" w:sz="0" w:space="0" w:color="auto"/>
          </w:divBdr>
        </w:div>
        <w:div w:id="2089419445">
          <w:marLeft w:val="480"/>
          <w:marRight w:val="0"/>
          <w:marTop w:val="0"/>
          <w:marBottom w:val="0"/>
          <w:divBdr>
            <w:top w:val="none" w:sz="0" w:space="0" w:color="auto"/>
            <w:left w:val="none" w:sz="0" w:space="0" w:color="auto"/>
            <w:bottom w:val="none" w:sz="0" w:space="0" w:color="auto"/>
            <w:right w:val="none" w:sz="0" w:space="0" w:color="auto"/>
          </w:divBdr>
        </w:div>
        <w:div w:id="1664047068">
          <w:marLeft w:val="480"/>
          <w:marRight w:val="0"/>
          <w:marTop w:val="0"/>
          <w:marBottom w:val="0"/>
          <w:divBdr>
            <w:top w:val="none" w:sz="0" w:space="0" w:color="auto"/>
            <w:left w:val="none" w:sz="0" w:space="0" w:color="auto"/>
            <w:bottom w:val="none" w:sz="0" w:space="0" w:color="auto"/>
            <w:right w:val="none" w:sz="0" w:space="0" w:color="auto"/>
          </w:divBdr>
        </w:div>
        <w:div w:id="729613263">
          <w:marLeft w:val="480"/>
          <w:marRight w:val="0"/>
          <w:marTop w:val="0"/>
          <w:marBottom w:val="0"/>
          <w:divBdr>
            <w:top w:val="none" w:sz="0" w:space="0" w:color="auto"/>
            <w:left w:val="none" w:sz="0" w:space="0" w:color="auto"/>
            <w:bottom w:val="none" w:sz="0" w:space="0" w:color="auto"/>
            <w:right w:val="none" w:sz="0" w:space="0" w:color="auto"/>
          </w:divBdr>
        </w:div>
        <w:div w:id="331884024">
          <w:marLeft w:val="480"/>
          <w:marRight w:val="0"/>
          <w:marTop w:val="0"/>
          <w:marBottom w:val="0"/>
          <w:divBdr>
            <w:top w:val="none" w:sz="0" w:space="0" w:color="auto"/>
            <w:left w:val="none" w:sz="0" w:space="0" w:color="auto"/>
            <w:bottom w:val="none" w:sz="0" w:space="0" w:color="auto"/>
            <w:right w:val="none" w:sz="0" w:space="0" w:color="auto"/>
          </w:divBdr>
        </w:div>
        <w:div w:id="798302037">
          <w:marLeft w:val="480"/>
          <w:marRight w:val="0"/>
          <w:marTop w:val="0"/>
          <w:marBottom w:val="0"/>
          <w:divBdr>
            <w:top w:val="none" w:sz="0" w:space="0" w:color="auto"/>
            <w:left w:val="none" w:sz="0" w:space="0" w:color="auto"/>
            <w:bottom w:val="none" w:sz="0" w:space="0" w:color="auto"/>
            <w:right w:val="none" w:sz="0" w:space="0" w:color="auto"/>
          </w:divBdr>
        </w:div>
        <w:div w:id="354234926">
          <w:marLeft w:val="480"/>
          <w:marRight w:val="0"/>
          <w:marTop w:val="0"/>
          <w:marBottom w:val="0"/>
          <w:divBdr>
            <w:top w:val="none" w:sz="0" w:space="0" w:color="auto"/>
            <w:left w:val="none" w:sz="0" w:space="0" w:color="auto"/>
            <w:bottom w:val="none" w:sz="0" w:space="0" w:color="auto"/>
            <w:right w:val="none" w:sz="0" w:space="0" w:color="auto"/>
          </w:divBdr>
        </w:div>
        <w:div w:id="644965980">
          <w:marLeft w:val="480"/>
          <w:marRight w:val="0"/>
          <w:marTop w:val="0"/>
          <w:marBottom w:val="0"/>
          <w:divBdr>
            <w:top w:val="none" w:sz="0" w:space="0" w:color="auto"/>
            <w:left w:val="none" w:sz="0" w:space="0" w:color="auto"/>
            <w:bottom w:val="none" w:sz="0" w:space="0" w:color="auto"/>
            <w:right w:val="none" w:sz="0" w:space="0" w:color="auto"/>
          </w:divBdr>
        </w:div>
        <w:div w:id="57750271">
          <w:marLeft w:val="480"/>
          <w:marRight w:val="0"/>
          <w:marTop w:val="0"/>
          <w:marBottom w:val="0"/>
          <w:divBdr>
            <w:top w:val="none" w:sz="0" w:space="0" w:color="auto"/>
            <w:left w:val="none" w:sz="0" w:space="0" w:color="auto"/>
            <w:bottom w:val="none" w:sz="0" w:space="0" w:color="auto"/>
            <w:right w:val="none" w:sz="0" w:space="0" w:color="auto"/>
          </w:divBdr>
        </w:div>
        <w:div w:id="62221651">
          <w:marLeft w:val="480"/>
          <w:marRight w:val="0"/>
          <w:marTop w:val="0"/>
          <w:marBottom w:val="0"/>
          <w:divBdr>
            <w:top w:val="none" w:sz="0" w:space="0" w:color="auto"/>
            <w:left w:val="none" w:sz="0" w:space="0" w:color="auto"/>
            <w:bottom w:val="none" w:sz="0" w:space="0" w:color="auto"/>
            <w:right w:val="none" w:sz="0" w:space="0" w:color="auto"/>
          </w:divBdr>
        </w:div>
        <w:div w:id="1110197531">
          <w:marLeft w:val="480"/>
          <w:marRight w:val="0"/>
          <w:marTop w:val="0"/>
          <w:marBottom w:val="0"/>
          <w:divBdr>
            <w:top w:val="none" w:sz="0" w:space="0" w:color="auto"/>
            <w:left w:val="none" w:sz="0" w:space="0" w:color="auto"/>
            <w:bottom w:val="none" w:sz="0" w:space="0" w:color="auto"/>
            <w:right w:val="none" w:sz="0" w:space="0" w:color="auto"/>
          </w:divBdr>
        </w:div>
        <w:div w:id="1142695619">
          <w:marLeft w:val="480"/>
          <w:marRight w:val="0"/>
          <w:marTop w:val="0"/>
          <w:marBottom w:val="0"/>
          <w:divBdr>
            <w:top w:val="none" w:sz="0" w:space="0" w:color="auto"/>
            <w:left w:val="none" w:sz="0" w:space="0" w:color="auto"/>
            <w:bottom w:val="none" w:sz="0" w:space="0" w:color="auto"/>
            <w:right w:val="none" w:sz="0" w:space="0" w:color="auto"/>
          </w:divBdr>
        </w:div>
        <w:div w:id="135950459">
          <w:marLeft w:val="480"/>
          <w:marRight w:val="0"/>
          <w:marTop w:val="0"/>
          <w:marBottom w:val="0"/>
          <w:divBdr>
            <w:top w:val="none" w:sz="0" w:space="0" w:color="auto"/>
            <w:left w:val="none" w:sz="0" w:space="0" w:color="auto"/>
            <w:bottom w:val="none" w:sz="0" w:space="0" w:color="auto"/>
            <w:right w:val="none" w:sz="0" w:space="0" w:color="auto"/>
          </w:divBdr>
        </w:div>
        <w:div w:id="1064916604">
          <w:marLeft w:val="480"/>
          <w:marRight w:val="0"/>
          <w:marTop w:val="0"/>
          <w:marBottom w:val="0"/>
          <w:divBdr>
            <w:top w:val="none" w:sz="0" w:space="0" w:color="auto"/>
            <w:left w:val="none" w:sz="0" w:space="0" w:color="auto"/>
            <w:bottom w:val="none" w:sz="0" w:space="0" w:color="auto"/>
            <w:right w:val="none" w:sz="0" w:space="0" w:color="auto"/>
          </w:divBdr>
        </w:div>
        <w:div w:id="2040356502">
          <w:marLeft w:val="480"/>
          <w:marRight w:val="0"/>
          <w:marTop w:val="0"/>
          <w:marBottom w:val="0"/>
          <w:divBdr>
            <w:top w:val="none" w:sz="0" w:space="0" w:color="auto"/>
            <w:left w:val="none" w:sz="0" w:space="0" w:color="auto"/>
            <w:bottom w:val="none" w:sz="0" w:space="0" w:color="auto"/>
            <w:right w:val="none" w:sz="0" w:space="0" w:color="auto"/>
          </w:divBdr>
        </w:div>
        <w:div w:id="1183545936">
          <w:marLeft w:val="480"/>
          <w:marRight w:val="0"/>
          <w:marTop w:val="0"/>
          <w:marBottom w:val="0"/>
          <w:divBdr>
            <w:top w:val="none" w:sz="0" w:space="0" w:color="auto"/>
            <w:left w:val="none" w:sz="0" w:space="0" w:color="auto"/>
            <w:bottom w:val="none" w:sz="0" w:space="0" w:color="auto"/>
            <w:right w:val="none" w:sz="0" w:space="0" w:color="auto"/>
          </w:divBdr>
        </w:div>
        <w:div w:id="61296663">
          <w:marLeft w:val="480"/>
          <w:marRight w:val="0"/>
          <w:marTop w:val="0"/>
          <w:marBottom w:val="0"/>
          <w:divBdr>
            <w:top w:val="none" w:sz="0" w:space="0" w:color="auto"/>
            <w:left w:val="none" w:sz="0" w:space="0" w:color="auto"/>
            <w:bottom w:val="none" w:sz="0" w:space="0" w:color="auto"/>
            <w:right w:val="none" w:sz="0" w:space="0" w:color="auto"/>
          </w:divBdr>
        </w:div>
        <w:div w:id="817845535">
          <w:marLeft w:val="480"/>
          <w:marRight w:val="0"/>
          <w:marTop w:val="0"/>
          <w:marBottom w:val="0"/>
          <w:divBdr>
            <w:top w:val="none" w:sz="0" w:space="0" w:color="auto"/>
            <w:left w:val="none" w:sz="0" w:space="0" w:color="auto"/>
            <w:bottom w:val="none" w:sz="0" w:space="0" w:color="auto"/>
            <w:right w:val="none" w:sz="0" w:space="0" w:color="auto"/>
          </w:divBdr>
        </w:div>
        <w:div w:id="503977508">
          <w:marLeft w:val="480"/>
          <w:marRight w:val="0"/>
          <w:marTop w:val="0"/>
          <w:marBottom w:val="0"/>
          <w:divBdr>
            <w:top w:val="none" w:sz="0" w:space="0" w:color="auto"/>
            <w:left w:val="none" w:sz="0" w:space="0" w:color="auto"/>
            <w:bottom w:val="none" w:sz="0" w:space="0" w:color="auto"/>
            <w:right w:val="none" w:sz="0" w:space="0" w:color="auto"/>
          </w:divBdr>
        </w:div>
        <w:div w:id="1734157718">
          <w:marLeft w:val="480"/>
          <w:marRight w:val="0"/>
          <w:marTop w:val="0"/>
          <w:marBottom w:val="0"/>
          <w:divBdr>
            <w:top w:val="none" w:sz="0" w:space="0" w:color="auto"/>
            <w:left w:val="none" w:sz="0" w:space="0" w:color="auto"/>
            <w:bottom w:val="none" w:sz="0" w:space="0" w:color="auto"/>
            <w:right w:val="none" w:sz="0" w:space="0" w:color="auto"/>
          </w:divBdr>
        </w:div>
        <w:div w:id="2057855055">
          <w:marLeft w:val="480"/>
          <w:marRight w:val="0"/>
          <w:marTop w:val="0"/>
          <w:marBottom w:val="0"/>
          <w:divBdr>
            <w:top w:val="none" w:sz="0" w:space="0" w:color="auto"/>
            <w:left w:val="none" w:sz="0" w:space="0" w:color="auto"/>
            <w:bottom w:val="none" w:sz="0" w:space="0" w:color="auto"/>
            <w:right w:val="none" w:sz="0" w:space="0" w:color="auto"/>
          </w:divBdr>
        </w:div>
        <w:div w:id="1713849446">
          <w:marLeft w:val="480"/>
          <w:marRight w:val="0"/>
          <w:marTop w:val="0"/>
          <w:marBottom w:val="0"/>
          <w:divBdr>
            <w:top w:val="none" w:sz="0" w:space="0" w:color="auto"/>
            <w:left w:val="none" w:sz="0" w:space="0" w:color="auto"/>
            <w:bottom w:val="none" w:sz="0" w:space="0" w:color="auto"/>
            <w:right w:val="none" w:sz="0" w:space="0" w:color="auto"/>
          </w:divBdr>
        </w:div>
        <w:div w:id="543950078">
          <w:marLeft w:val="480"/>
          <w:marRight w:val="0"/>
          <w:marTop w:val="0"/>
          <w:marBottom w:val="0"/>
          <w:divBdr>
            <w:top w:val="none" w:sz="0" w:space="0" w:color="auto"/>
            <w:left w:val="none" w:sz="0" w:space="0" w:color="auto"/>
            <w:bottom w:val="none" w:sz="0" w:space="0" w:color="auto"/>
            <w:right w:val="none" w:sz="0" w:space="0" w:color="auto"/>
          </w:divBdr>
        </w:div>
        <w:div w:id="536625501">
          <w:marLeft w:val="480"/>
          <w:marRight w:val="0"/>
          <w:marTop w:val="0"/>
          <w:marBottom w:val="0"/>
          <w:divBdr>
            <w:top w:val="none" w:sz="0" w:space="0" w:color="auto"/>
            <w:left w:val="none" w:sz="0" w:space="0" w:color="auto"/>
            <w:bottom w:val="none" w:sz="0" w:space="0" w:color="auto"/>
            <w:right w:val="none" w:sz="0" w:space="0" w:color="auto"/>
          </w:divBdr>
        </w:div>
        <w:div w:id="983966791">
          <w:marLeft w:val="480"/>
          <w:marRight w:val="0"/>
          <w:marTop w:val="0"/>
          <w:marBottom w:val="0"/>
          <w:divBdr>
            <w:top w:val="none" w:sz="0" w:space="0" w:color="auto"/>
            <w:left w:val="none" w:sz="0" w:space="0" w:color="auto"/>
            <w:bottom w:val="none" w:sz="0" w:space="0" w:color="auto"/>
            <w:right w:val="none" w:sz="0" w:space="0" w:color="auto"/>
          </w:divBdr>
        </w:div>
        <w:div w:id="1350060863">
          <w:marLeft w:val="480"/>
          <w:marRight w:val="0"/>
          <w:marTop w:val="0"/>
          <w:marBottom w:val="0"/>
          <w:divBdr>
            <w:top w:val="none" w:sz="0" w:space="0" w:color="auto"/>
            <w:left w:val="none" w:sz="0" w:space="0" w:color="auto"/>
            <w:bottom w:val="none" w:sz="0" w:space="0" w:color="auto"/>
            <w:right w:val="none" w:sz="0" w:space="0" w:color="auto"/>
          </w:divBdr>
        </w:div>
        <w:div w:id="1174345671">
          <w:marLeft w:val="480"/>
          <w:marRight w:val="0"/>
          <w:marTop w:val="0"/>
          <w:marBottom w:val="0"/>
          <w:divBdr>
            <w:top w:val="none" w:sz="0" w:space="0" w:color="auto"/>
            <w:left w:val="none" w:sz="0" w:space="0" w:color="auto"/>
            <w:bottom w:val="none" w:sz="0" w:space="0" w:color="auto"/>
            <w:right w:val="none" w:sz="0" w:space="0" w:color="auto"/>
          </w:divBdr>
        </w:div>
        <w:div w:id="1122573234">
          <w:marLeft w:val="480"/>
          <w:marRight w:val="0"/>
          <w:marTop w:val="0"/>
          <w:marBottom w:val="0"/>
          <w:divBdr>
            <w:top w:val="none" w:sz="0" w:space="0" w:color="auto"/>
            <w:left w:val="none" w:sz="0" w:space="0" w:color="auto"/>
            <w:bottom w:val="none" w:sz="0" w:space="0" w:color="auto"/>
            <w:right w:val="none" w:sz="0" w:space="0" w:color="auto"/>
          </w:divBdr>
        </w:div>
        <w:div w:id="517892512">
          <w:marLeft w:val="480"/>
          <w:marRight w:val="0"/>
          <w:marTop w:val="0"/>
          <w:marBottom w:val="0"/>
          <w:divBdr>
            <w:top w:val="none" w:sz="0" w:space="0" w:color="auto"/>
            <w:left w:val="none" w:sz="0" w:space="0" w:color="auto"/>
            <w:bottom w:val="none" w:sz="0" w:space="0" w:color="auto"/>
            <w:right w:val="none" w:sz="0" w:space="0" w:color="auto"/>
          </w:divBdr>
        </w:div>
        <w:div w:id="1358461662">
          <w:marLeft w:val="480"/>
          <w:marRight w:val="0"/>
          <w:marTop w:val="0"/>
          <w:marBottom w:val="0"/>
          <w:divBdr>
            <w:top w:val="none" w:sz="0" w:space="0" w:color="auto"/>
            <w:left w:val="none" w:sz="0" w:space="0" w:color="auto"/>
            <w:bottom w:val="none" w:sz="0" w:space="0" w:color="auto"/>
            <w:right w:val="none" w:sz="0" w:space="0" w:color="auto"/>
          </w:divBdr>
        </w:div>
        <w:div w:id="983706002">
          <w:marLeft w:val="480"/>
          <w:marRight w:val="0"/>
          <w:marTop w:val="0"/>
          <w:marBottom w:val="0"/>
          <w:divBdr>
            <w:top w:val="none" w:sz="0" w:space="0" w:color="auto"/>
            <w:left w:val="none" w:sz="0" w:space="0" w:color="auto"/>
            <w:bottom w:val="none" w:sz="0" w:space="0" w:color="auto"/>
            <w:right w:val="none" w:sz="0" w:space="0" w:color="auto"/>
          </w:divBdr>
        </w:div>
        <w:div w:id="1691419631">
          <w:marLeft w:val="480"/>
          <w:marRight w:val="0"/>
          <w:marTop w:val="0"/>
          <w:marBottom w:val="0"/>
          <w:divBdr>
            <w:top w:val="none" w:sz="0" w:space="0" w:color="auto"/>
            <w:left w:val="none" w:sz="0" w:space="0" w:color="auto"/>
            <w:bottom w:val="none" w:sz="0" w:space="0" w:color="auto"/>
            <w:right w:val="none" w:sz="0" w:space="0" w:color="auto"/>
          </w:divBdr>
        </w:div>
        <w:div w:id="1794052240">
          <w:marLeft w:val="480"/>
          <w:marRight w:val="0"/>
          <w:marTop w:val="0"/>
          <w:marBottom w:val="0"/>
          <w:divBdr>
            <w:top w:val="none" w:sz="0" w:space="0" w:color="auto"/>
            <w:left w:val="none" w:sz="0" w:space="0" w:color="auto"/>
            <w:bottom w:val="none" w:sz="0" w:space="0" w:color="auto"/>
            <w:right w:val="none" w:sz="0" w:space="0" w:color="auto"/>
          </w:divBdr>
        </w:div>
        <w:div w:id="2009672053">
          <w:marLeft w:val="480"/>
          <w:marRight w:val="0"/>
          <w:marTop w:val="0"/>
          <w:marBottom w:val="0"/>
          <w:divBdr>
            <w:top w:val="none" w:sz="0" w:space="0" w:color="auto"/>
            <w:left w:val="none" w:sz="0" w:space="0" w:color="auto"/>
            <w:bottom w:val="none" w:sz="0" w:space="0" w:color="auto"/>
            <w:right w:val="none" w:sz="0" w:space="0" w:color="auto"/>
          </w:divBdr>
        </w:div>
        <w:div w:id="1928539676">
          <w:marLeft w:val="480"/>
          <w:marRight w:val="0"/>
          <w:marTop w:val="0"/>
          <w:marBottom w:val="0"/>
          <w:divBdr>
            <w:top w:val="none" w:sz="0" w:space="0" w:color="auto"/>
            <w:left w:val="none" w:sz="0" w:space="0" w:color="auto"/>
            <w:bottom w:val="none" w:sz="0" w:space="0" w:color="auto"/>
            <w:right w:val="none" w:sz="0" w:space="0" w:color="auto"/>
          </w:divBdr>
        </w:div>
        <w:div w:id="2052420712">
          <w:marLeft w:val="480"/>
          <w:marRight w:val="0"/>
          <w:marTop w:val="0"/>
          <w:marBottom w:val="0"/>
          <w:divBdr>
            <w:top w:val="none" w:sz="0" w:space="0" w:color="auto"/>
            <w:left w:val="none" w:sz="0" w:space="0" w:color="auto"/>
            <w:bottom w:val="none" w:sz="0" w:space="0" w:color="auto"/>
            <w:right w:val="none" w:sz="0" w:space="0" w:color="auto"/>
          </w:divBdr>
        </w:div>
        <w:div w:id="1826970425">
          <w:marLeft w:val="480"/>
          <w:marRight w:val="0"/>
          <w:marTop w:val="0"/>
          <w:marBottom w:val="0"/>
          <w:divBdr>
            <w:top w:val="none" w:sz="0" w:space="0" w:color="auto"/>
            <w:left w:val="none" w:sz="0" w:space="0" w:color="auto"/>
            <w:bottom w:val="none" w:sz="0" w:space="0" w:color="auto"/>
            <w:right w:val="none" w:sz="0" w:space="0" w:color="auto"/>
          </w:divBdr>
        </w:div>
        <w:div w:id="1328022684">
          <w:marLeft w:val="480"/>
          <w:marRight w:val="0"/>
          <w:marTop w:val="0"/>
          <w:marBottom w:val="0"/>
          <w:divBdr>
            <w:top w:val="none" w:sz="0" w:space="0" w:color="auto"/>
            <w:left w:val="none" w:sz="0" w:space="0" w:color="auto"/>
            <w:bottom w:val="none" w:sz="0" w:space="0" w:color="auto"/>
            <w:right w:val="none" w:sz="0" w:space="0" w:color="auto"/>
          </w:divBdr>
        </w:div>
        <w:div w:id="1434085759">
          <w:marLeft w:val="480"/>
          <w:marRight w:val="0"/>
          <w:marTop w:val="0"/>
          <w:marBottom w:val="0"/>
          <w:divBdr>
            <w:top w:val="none" w:sz="0" w:space="0" w:color="auto"/>
            <w:left w:val="none" w:sz="0" w:space="0" w:color="auto"/>
            <w:bottom w:val="none" w:sz="0" w:space="0" w:color="auto"/>
            <w:right w:val="none" w:sz="0" w:space="0" w:color="auto"/>
          </w:divBdr>
        </w:div>
        <w:div w:id="1310866842">
          <w:marLeft w:val="480"/>
          <w:marRight w:val="0"/>
          <w:marTop w:val="0"/>
          <w:marBottom w:val="0"/>
          <w:divBdr>
            <w:top w:val="none" w:sz="0" w:space="0" w:color="auto"/>
            <w:left w:val="none" w:sz="0" w:space="0" w:color="auto"/>
            <w:bottom w:val="none" w:sz="0" w:space="0" w:color="auto"/>
            <w:right w:val="none" w:sz="0" w:space="0" w:color="auto"/>
          </w:divBdr>
        </w:div>
        <w:div w:id="1669017733">
          <w:marLeft w:val="480"/>
          <w:marRight w:val="0"/>
          <w:marTop w:val="0"/>
          <w:marBottom w:val="0"/>
          <w:divBdr>
            <w:top w:val="none" w:sz="0" w:space="0" w:color="auto"/>
            <w:left w:val="none" w:sz="0" w:space="0" w:color="auto"/>
            <w:bottom w:val="none" w:sz="0" w:space="0" w:color="auto"/>
            <w:right w:val="none" w:sz="0" w:space="0" w:color="auto"/>
          </w:divBdr>
        </w:div>
        <w:div w:id="1898931015">
          <w:marLeft w:val="480"/>
          <w:marRight w:val="0"/>
          <w:marTop w:val="0"/>
          <w:marBottom w:val="0"/>
          <w:divBdr>
            <w:top w:val="none" w:sz="0" w:space="0" w:color="auto"/>
            <w:left w:val="none" w:sz="0" w:space="0" w:color="auto"/>
            <w:bottom w:val="none" w:sz="0" w:space="0" w:color="auto"/>
            <w:right w:val="none" w:sz="0" w:space="0" w:color="auto"/>
          </w:divBdr>
        </w:div>
        <w:div w:id="843277489">
          <w:marLeft w:val="480"/>
          <w:marRight w:val="0"/>
          <w:marTop w:val="0"/>
          <w:marBottom w:val="0"/>
          <w:divBdr>
            <w:top w:val="none" w:sz="0" w:space="0" w:color="auto"/>
            <w:left w:val="none" w:sz="0" w:space="0" w:color="auto"/>
            <w:bottom w:val="none" w:sz="0" w:space="0" w:color="auto"/>
            <w:right w:val="none" w:sz="0" w:space="0" w:color="auto"/>
          </w:divBdr>
        </w:div>
        <w:div w:id="73747692">
          <w:marLeft w:val="480"/>
          <w:marRight w:val="0"/>
          <w:marTop w:val="0"/>
          <w:marBottom w:val="0"/>
          <w:divBdr>
            <w:top w:val="none" w:sz="0" w:space="0" w:color="auto"/>
            <w:left w:val="none" w:sz="0" w:space="0" w:color="auto"/>
            <w:bottom w:val="none" w:sz="0" w:space="0" w:color="auto"/>
            <w:right w:val="none" w:sz="0" w:space="0" w:color="auto"/>
          </w:divBdr>
        </w:div>
        <w:div w:id="562375272">
          <w:marLeft w:val="480"/>
          <w:marRight w:val="0"/>
          <w:marTop w:val="0"/>
          <w:marBottom w:val="0"/>
          <w:divBdr>
            <w:top w:val="none" w:sz="0" w:space="0" w:color="auto"/>
            <w:left w:val="none" w:sz="0" w:space="0" w:color="auto"/>
            <w:bottom w:val="none" w:sz="0" w:space="0" w:color="auto"/>
            <w:right w:val="none" w:sz="0" w:space="0" w:color="auto"/>
          </w:divBdr>
        </w:div>
        <w:div w:id="1763525735">
          <w:marLeft w:val="480"/>
          <w:marRight w:val="0"/>
          <w:marTop w:val="0"/>
          <w:marBottom w:val="0"/>
          <w:divBdr>
            <w:top w:val="none" w:sz="0" w:space="0" w:color="auto"/>
            <w:left w:val="none" w:sz="0" w:space="0" w:color="auto"/>
            <w:bottom w:val="none" w:sz="0" w:space="0" w:color="auto"/>
            <w:right w:val="none" w:sz="0" w:space="0" w:color="auto"/>
          </w:divBdr>
        </w:div>
        <w:div w:id="1156066949">
          <w:marLeft w:val="480"/>
          <w:marRight w:val="0"/>
          <w:marTop w:val="0"/>
          <w:marBottom w:val="0"/>
          <w:divBdr>
            <w:top w:val="none" w:sz="0" w:space="0" w:color="auto"/>
            <w:left w:val="none" w:sz="0" w:space="0" w:color="auto"/>
            <w:bottom w:val="none" w:sz="0" w:space="0" w:color="auto"/>
            <w:right w:val="none" w:sz="0" w:space="0" w:color="auto"/>
          </w:divBdr>
        </w:div>
        <w:div w:id="1030498537">
          <w:marLeft w:val="480"/>
          <w:marRight w:val="0"/>
          <w:marTop w:val="0"/>
          <w:marBottom w:val="0"/>
          <w:divBdr>
            <w:top w:val="none" w:sz="0" w:space="0" w:color="auto"/>
            <w:left w:val="none" w:sz="0" w:space="0" w:color="auto"/>
            <w:bottom w:val="none" w:sz="0" w:space="0" w:color="auto"/>
            <w:right w:val="none" w:sz="0" w:space="0" w:color="auto"/>
          </w:divBdr>
        </w:div>
        <w:div w:id="2052801943">
          <w:marLeft w:val="480"/>
          <w:marRight w:val="0"/>
          <w:marTop w:val="0"/>
          <w:marBottom w:val="0"/>
          <w:divBdr>
            <w:top w:val="none" w:sz="0" w:space="0" w:color="auto"/>
            <w:left w:val="none" w:sz="0" w:space="0" w:color="auto"/>
            <w:bottom w:val="none" w:sz="0" w:space="0" w:color="auto"/>
            <w:right w:val="none" w:sz="0" w:space="0" w:color="auto"/>
          </w:divBdr>
        </w:div>
        <w:div w:id="1360738358">
          <w:marLeft w:val="480"/>
          <w:marRight w:val="0"/>
          <w:marTop w:val="0"/>
          <w:marBottom w:val="0"/>
          <w:divBdr>
            <w:top w:val="none" w:sz="0" w:space="0" w:color="auto"/>
            <w:left w:val="none" w:sz="0" w:space="0" w:color="auto"/>
            <w:bottom w:val="none" w:sz="0" w:space="0" w:color="auto"/>
            <w:right w:val="none" w:sz="0" w:space="0" w:color="auto"/>
          </w:divBdr>
        </w:div>
        <w:div w:id="2025479360">
          <w:marLeft w:val="480"/>
          <w:marRight w:val="0"/>
          <w:marTop w:val="0"/>
          <w:marBottom w:val="0"/>
          <w:divBdr>
            <w:top w:val="none" w:sz="0" w:space="0" w:color="auto"/>
            <w:left w:val="none" w:sz="0" w:space="0" w:color="auto"/>
            <w:bottom w:val="none" w:sz="0" w:space="0" w:color="auto"/>
            <w:right w:val="none" w:sz="0" w:space="0" w:color="auto"/>
          </w:divBdr>
        </w:div>
        <w:div w:id="1625841846">
          <w:marLeft w:val="480"/>
          <w:marRight w:val="0"/>
          <w:marTop w:val="0"/>
          <w:marBottom w:val="0"/>
          <w:divBdr>
            <w:top w:val="none" w:sz="0" w:space="0" w:color="auto"/>
            <w:left w:val="none" w:sz="0" w:space="0" w:color="auto"/>
            <w:bottom w:val="none" w:sz="0" w:space="0" w:color="auto"/>
            <w:right w:val="none" w:sz="0" w:space="0" w:color="auto"/>
          </w:divBdr>
        </w:div>
        <w:div w:id="1037436426">
          <w:marLeft w:val="480"/>
          <w:marRight w:val="0"/>
          <w:marTop w:val="0"/>
          <w:marBottom w:val="0"/>
          <w:divBdr>
            <w:top w:val="none" w:sz="0" w:space="0" w:color="auto"/>
            <w:left w:val="none" w:sz="0" w:space="0" w:color="auto"/>
            <w:bottom w:val="none" w:sz="0" w:space="0" w:color="auto"/>
            <w:right w:val="none" w:sz="0" w:space="0" w:color="auto"/>
          </w:divBdr>
        </w:div>
        <w:div w:id="1197693404">
          <w:marLeft w:val="480"/>
          <w:marRight w:val="0"/>
          <w:marTop w:val="0"/>
          <w:marBottom w:val="0"/>
          <w:divBdr>
            <w:top w:val="none" w:sz="0" w:space="0" w:color="auto"/>
            <w:left w:val="none" w:sz="0" w:space="0" w:color="auto"/>
            <w:bottom w:val="none" w:sz="0" w:space="0" w:color="auto"/>
            <w:right w:val="none" w:sz="0" w:space="0" w:color="auto"/>
          </w:divBdr>
        </w:div>
        <w:div w:id="1937783634">
          <w:marLeft w:val="480"/>
          <w:marRight w:val="0"/>
          <w:marTop w:val="0"/>
          <w:marBottom w:val="0"/>
          <w:divBdr>
            <w:top w:val="none" w:sz="0" w:space="0" w:color="auto"/>
            <w:left w:val="none" w:sz="0" w:space="0" w:color="auto"/>
            <w:bottom w:val="none" w:sz="0" w:space="0" w:color="auto"/>
            <w:right w:val="none" w:sz="0" w:space="0" w:color="auto"/>
          </w:divBdr>
        </w:div>
        <w:div w:id="1423602011">
          <w:marLeft w:val="480"/>
          <w:marRight w:val="0"/>
          <w:marTop w:val="0"/>
          <w:marBottom w:val="0"/>
          <w:divBdr>
            <w:top w:val="none" w:sz="0" w:space="0" w:color="auto"/>
            <w:left w:val="none" w:sz="0" w:space="0" w:color="auto"/>
            <w:bottom w:val="none" w:sz="0" w:space="0" w:color="auto"/>
            <w:right w:val="none" w:sz="0" w:space="0" w:color="auto"/>
          </w:divBdr>
        </w:div>
        <w:div w:id="1466317159">
          <w:marLeft w:val="480"/>
          <w:marRight w:val="0"/>
          <w:marTop w:val="0"/>
          <w:marBottom w:val="0"/>
          <w:divBdr>
            <w:top w:val="none" w:sz="0" w:space="0" w:color="auto"/>
            <w:left w:val="none" w:sz="0" w:space="0" w:color="auto"/>
            <w:bottom w:val="none" w:sz="0" w:space="0" w:color="auto"/>
            <w:right w:val="none" w:sz="0" w:space="0" w:color="auto"/>
          </w:divBdr>
        </w:div>
        <w:div w:id="1231502345">
          <w:marLeft w:val="480"/>
          <w:marRight w:val="0"/>
          <w:marTop w:val="0"/>
          <w:marBottom w:val="0"/>
          <w:divBdr>
            <w:top w:val="none" w:sz="0" w:space="0" w:color="auto"/>
            <w:left w:val="none" w:sz="0" w:space="0" w:color="auto"/>
            <w:bottom w:val="none" w:sz="0" w:space="0" w:color="auto"/>
            <w:right w:val="none" w:sz="0" w:space="0" w:color="auto"/>
          </w:divBdr>
        </w:div>
        <w:div w:id="935401948">
          <w:marLeft w:val="480"/>
          <w:marRight w:val="0"/>
          <w:marTop w:val="0"/>
          <w:marBottom w:val="0"/>
          <w:divBdr>
            <w:top w:val="none" w:sz="0" w:space="0" w:color="auto"/>
            <w:left w:val="none" w:sz="0" w:space="0" w:color="auto"/>
            <w:bottom w:val="none" w:sz="0" w:space="0" w:color="auto"/>
            <w:right w:val="none" w:sz="0" w:space="0" w:color="auto"/>
          </w:divBdr>
        </w:div>
        <w:div w:id="528757671">
          <w:marLeft w:val="480"/>
          <w:marRight w:val="0"/>
          <w:marTop w:val="0"/>
          <w:marBottom w:val="0"/>
          <w:divBdr>
            <w:top w:val="none" w:sz="0" w:space="0" w:color="auto"/>
            <w:left w:val="none" w:sz="0" w:space="0" w:color="auto"/>
            <w:bottom w:val="none" w:sz="0" w:space="0" w:color="auto"/>
            <w:right w:val="none" w:sz="0" w:space="0" w:color="auto"/>
          </w:divBdr>
        </w:div>
        <w:div w:id="460268221">
          <w:marLeft w:val="480"/>
          <w:marRight w:val="0"/>
          <w:marTop w:val="0"/>
          <w:marBottom w:val="0"/>
          <w:divBdr>
            <w:top w:val="none" w:sz="0" w:space="0" w:color="auto"/>
            <w:left w:val="none" w:sz="0" w:space="0" w:color="auto"/>
            <w:bottom w:val="none" w:sz="0" w:space="0" w:color="auto"/>
            <w:right w:val="none" w:sz="0" w:space="0" w:color="auto"/>
          </w:divBdr>
        </w:div>
        <w:div w:id="779496708">
          <w:marLeft w:val="480"/>
          <w:marRight w:val="0"/>
          <w:marTop w:val="0"/>
          <w:marBottom w:val="0"/>
          <w:divBdr>
            <w:top w:val="none" w:sz="0" w:space="0" w:color="auto"/>
            <w:left w:val="none" w:sz="0" w:space="0" w:color="auto"/>
            <w:bottom w:val="none" w:sz="0" w:space="0" w:color="auto"/>
            <w:right w:val="none" w:sz="0" w:space="0" w:color="auto"/>
          </w:divBdr>
        </w:div>
        <w:div w:id="93063093">
          <w:marLeft w:val="480"/>
          <w:marRight w:val="0"/>
          <w:marTop w:val="0"/>
          <w:marBottom w:val="0"/>
          <w:divBdr>
            <w:top w:val="none" w:sz="0" w:space="0" w:color="auto"/>
            <w:left w:val="none" w:sz="0" w:space="0" w:color="auto"/>
            <w:bottom w:val="none" w:sz="0" w:space="0" w:color="auto"/>
            <w:right w:val="none" w:sz="0" w:space="0" w:color="auto"/>
          </w:divBdr>
        </w:div>
      </w:divsChild>
    </w:div>
    <w:div w:id="602495959">
      <w:bodyDiv w:val="1"/>
      <w:marLeft w:val="0"/>
      <w:marRight w:val="0"/>
      <w:marTop w:val="0"/>
      <w:marBottom w:val="0"/>
      <w:divBdr>
        <w:top w:val="none" w:sz="0" w:space="0" w:color="auto"/>
        <w:left w:val="none" w:sz="0" w:space="0" w:color="auto"/>
        <w:bottom w:val="none" w:sz="0" w:space="0" w:color="auto"/>
        <w:right w:val="none" w:sz="0" w:space="0" w:color="auto"/>
      </w:divBdr>
    </w:div>
    <w:div w:id="602610396">
      <w:bodyDiv w:val="1"/>
      <w:marLeft w:val="0"/>
      <w:marRight w:val="0"/>
      <w:marTop w:val="0"/>
      <w:marBottom w:val="0"/>
      <w:divBdr>
        <w:top w:val="none" w:sz="0" w:space="0" w:color="auto"/>
        <w:left w:val="none" w:sz="0" w:space="0" w:color="auto"/>
        <w:bottom w:val="none" w:sz="0" w:space="0" w:color="auto"/>
        <w:right w:val="none" w:sz="0" w:space="0" w:color="auto"/>
      </w:divBdr>
    </w:div>
    <w:div w:id="606739473">
      <w:bodyDiv w:val="1"/>
      <w:marLeft w:val="0"/>
      <w:marRight w:val="0"/>
      <w:marTop w:val="0"/>
      <w:marBottom w:val="0"/>
      <w:divBdr>
        <w:top w:val="none" w:sz="0" w:space="0" w:color="auto"/>
        <w:left w:val="none" w:sz="0" w:space="0" w:color="auto"/>
        <w:bottom w:val="none" w:sz="0" w:space="0" w:color="auto"/>
        <w:right w:val="none" w:sz="0" w:space="0" w:color="auto"/>
      </w:divBdr>
    </w:div>
    <w:div w:id="607128888">
      <w:bodyDiv w:val="1"/>
      <w:marLeft w:val="0"/>
      <w:marRight w:val="0"/>
      <w:marTop w:val="0"/>
      <w:marBottom w:val="0"/>
      <w:divBdr>
        <w:top w:val="none" w:sz="0" w:space="0" w:color="auto"/>
        <w:left w:val="none" w:sz="0" w:space="0" w:color="auto"/>
        <w:bottom w:val="none" w:sz="0" w:space="0" w:color="auto"/>
        <w:right w:val="none" w:sz="0" w:space="0" w:color="auto"/>
      </w:divBdr>
    </w:div>
    <w:div w:id="610866549">
      <w:bodyDiv w:val="1"/>
      <w:marLeft w:val="0"/>
      <w:marRight w:val="0"/>
      <w:marTop w:val="0"/>
      <w:marBottom w:val="0"/>
      <w:divBdr>
        <w:top w:val="none" w:sz="0" w:space="0" w:color="auto"/>
        <w:left w:val="none" w:sz="0" w:space="0" w:color="auto"/>
        <w:bottom w:val="none" w:sz="0" w:space="0" w:color="auto"/>
        <w:right w:val="none" w:sz="0" w:space="0" w:color="auto"/>
      </w:divBdr>
    </w:div>
    <w:div w:id="611286743">
      <w:bodyDiv w:val="1"/>
      <w:marLeft w:val="0"/>
      <w:marRight w:val="0"/>
      <w:marTop w:val="0"/>
      <w:marBottom w:val="0"/>
      <w:divBdr>
        <w:top w:val="none" w:sz="0" w:space="0" w:color="auto"/>
        <w:left w:val="none" w:sz="0" w:space="0" w:color="auto"/>
        <w:bottom w:val="none" w:sz="0" w:space="0" w:color="auto"/>
        <w:right w:val="none" w:sz="0" w:space="0" w:color="auto"/>
      </w:divBdr>
    </w:div>
    <w:div w:id="611479211">
      <w:bodyDiv w:val="1"/>
      <w:marLeft w:val="0"/>
      <w:marRight w:val="0"/>
      <w:marTop w:val="0"/>
      <w:marBottom w:val="0"/>
      <w:divBdr>
        <w:top w:val="none" w:sz="0" w:space="0" w:color="auto"/>
        <w:left w:val="none" w:sz="0" w:space="0" w:color="auto"/>
        <w:bottom w:val="none" w:sz="0" w:space="0" w:color="auto"/>
        <w:right w:val="none" w:sz="0" w:space="0" w:color="auto"/>
      </w:divBdr>
    </w:div>
    <w:div w:id="612173241">
      <w:bodyDiv w:val="1"/>
      <w:marLeft w:val="0"/>
      <w:marRight w:val="0"/>
      <w:marTop w:val="0"/>
      <w:marBottom w:val="0"/>
      <w:divBdr>
        <w:top w:val="none" w:sz="0" w:space="0" w:color="auto"/>
        <w:left w:val="none" w:sz="0" w:space="0" w:color="auto"/>
        <w:bottom w:val="none" w:sz="0" w:space="0" w:color="auto"/>
        <w:right w:val="none" w:sz="0" w:space="0" w:color="auto"/>
      </w:divBdr>
    </w:div>
    <w:div w:id="613367405">
      <w:bodyDiv w:val="1"/>
      <w:marLeft w:val="0"/>
      <w:marRight w:val="0"/>
      <w:marTop w:val="0"/>
      <w:marBottom w:val="0"/>
      <w:divBdr>
        <w:top w:val="none" w:sz="0" w:space="0" w:color="auto"/>
        <w:left w:val="none" w:sz="0" w:space="0" w:color="auto"/>
        <w:bottom w:val="none" w:sz="0" w:space="0" w:color="auto"/>
        <w:right w:val="none" w:sz="0" w:space="0" w:color="auto"/>
      </w:divBdr>
    </w:div>
    <w:div w:id="617643768">
      <w:bodyDiv w:val="1"/>
      <w:marLeft w:val="0"/>
      <w:marRight w:val="0"/>
      <w:marTop w:val="0"/>
      <w:marBottom w:val="0"/>
      <w:divBdr>
        <w:top w:val="none" w:sz="0" w:space="0" w:color="auto"/>
        <w:left w:val="none" w:sz="0" w:space="0" w:color="auto"/>
        <w:bottom w:val="none" w:sz="0" w:space="0" w:color="auto"/>
        <w:right w:val="none" w:sz="0" w:space="0" w:color="auto"/>
      </w:divBdr>
    </w:div>
    <w:div w:id="618730730">
      <w:bodyDiv w:val="1"/>
      <w:marLeft w:val="0"/>
      <w:marRight w:val="0"/>
      <w:marTop w:val="0"/>
      <w:marBottom w:val="0"/>
      <w:divBdr>
        <w:top w:val="none" w:sz="0" w:space="0" w:color="auto"/>
        <w:left w:val="none" w:sz="0" w:space="0" w:color="auto"/>
        <w:bottom w:val="none" w:sz="0" w:space="0" w:color="auto"/>
        <w:right w:val="none" w:sz="0" w:space="0" w:color="auto"/>
      </w:divBdr>
    </w:div>
    <w:div w:id="622347636">
      <w:bodyDiv w:val="1"/>
      <w:marLeft w:val="0"/>
      <w:marRight w:val="0"/>
      <w:marTop w:val="0"/>
      <w:marBottom w:val="0"/>
      <w:divBdr>
        <w:top w:val="none" w:sz="0" w:space="0" w:color="auto"/>
        <w:left w:val="none" w:sz="0" w:space="0" w:color="auto"/>
        <w:bottom w:val="none" w:sz="0" w:space="0" w:color="auto"/>
        <w:right w:val="none" w:sz="0" w:space="0" w:color="auto"/>
      </w:divBdr>
    </w:div>
    <w:div w:id="622537260">
      <w:bodyDiv w:val="1"/>
      <w:marLeft w:val="0"/>
      <w:marRight w:val="0"/>
      <w:marTop w:val="0"/>
      <w:marBottom w:val="0"/>
      <w:divBdr>
        <w:top w:val="none" w:sz="0" w:space="0" w:color="auto"/>
        <w:left w:val="none" w:sz="0" w:space="0" w:color="auto"/>
        <w:bottom w:val="none" w:sz="0" w:space="0" w:color="auto"/>
        <w:right w:val="none" w:sz="0" w:space="0" w:color="auto"/>
      </w:divBdr>
    </w:div>
    <w:div w:id="622999391">
      <w:bodyDiv w:val="1"/>
      <w:marLeft w:val="0"/>
      <w:marRight w:val="0"/>
      <w:marTop w:val="0"/>
      <w:marBottom w:val="0"/>
      <w:divBdr>
        <w:top w:val="none" w:sz="0" w:space="0" w:color="auto"/>
        <w:left w:val="none" w:sz="0" w:space="0" w:color="auto"/>
        <w:bottom w:val="none" w:sz="0" w:space="0" w:color="auto"/>
        <w:right w:val="none" w:sz="0" w:space="0" w:color="auto"/>
      </w:divBdr>
    </w:div>
    <w:div w:id="623736621">
      <w:bodyDiv w:val="1"/>
      <w:marLeft w:val="0"/>
      <w:marRight w:val="0"/>
      <w:marTop w:val="0"/>
      <w:marBottom w:val="0"/>
      <w:divBdr>
        <w:top w:val="none" w:sz="0" w:space="0" w:color="auto"/>
        <w:left w:val="none" w:sz="0" w:space="0" w:color="auto"/>
        <w:bottom w:val="none" w:sz="0" w:space="0" w:color="auto"/>
        <w:right w:val="none" w:sz="0" w:space="0" w:color="auto"/>
      </w:divBdr>
    </w:div>
    <w:div w:id="624695986">
      <w:bodyDiv w:val="1"/>
      <w:marLeft w:val="0"/>
      <w:marRight w:val="0"/>
      <w:marTop w:val="0"/>
      <w:marBottom w:val="0"/>
      <w:divBdr>
        <w:top w:val="none" w:sz="0" w:space="0" w:color="auto"/>
        <w:left w:val="none" w:sz="0" w:space="0" w:color="auto"/>
        <w:bottom w:val="none" w:sz="0" w:space="0" w:color="auto"/>
        <w:right w:val="none" w:sz="0" w:space="0" w:color="auto"/>
      </w:divBdr>
    </w:div>
    <w:div w:id="626815440">
      <w:bodyDiv w:val="1"/>
      <w:marLeft w:val="0"/>
      <w:marRight w:val="0"/>
      <w:marTop w:val="0"/>
      <w:marBottom w:val="0"/>
      <w:divBdr>
        <w:top w:val="none" w:sz="0" w:space="0" w:color="auto"/>
        <w:left w:val="none" w:sz="0" w:space="0" w:color="auto"/>
        <w:bottom w:val="none" w:sz="0" w:space="0" w:color="auto"/>
        <w:right w:val="none" w:sz="0" w:space="0" w:color="auto"/>
      </w:divBdr>
    </w:div>
    <w:div w:id="628710588">
      <w:bodyDiv w:val="1"/>
      <w:marLeft w:val="0"/>
      <w:marRight w:val="0"/>
      <w:marTop w:val="0"/>
      <w:marBottom w:val="0"/>
      <w:divBdr>
        <w:top w:val="none" w:sz="0" w:space="0" w:color="auto"/>
        <w:left w:val="none" w:sz="0" w:space="0" w:color="auto"/>
        <w:bottom w:val="none" w:sz="0" w:space="0" w:color="auto"/>
        <w:right w:val="none" w:sz="0" w:space="0" w:color="auto"/>
      </w:divBdr>
    </w:div>
    <w:div w:id="630742691">
      <w:bodyDiv w:val="1"/>
      <w:marLeft w:val="0"/>
      <w:marRight w:val="0"/>
      <w:marTop w:val="0"/>
      <w:marBottom w:val="0"/>
      <w:divBdr>
        <w:top w:val="none" w:sz="0" w:space="0" w:color="auto"/>
        <w:left w:val="none" w:sz="0" w:space="0" w:color="auto"/>
        <w:bottom w:val="none" w:sz="0" w:space="0" w:color="auto"/>
        <w:right w:val="none" w:sz="0" w:space="0" w:color="auto"/>
      </w:divBdr>
    </w:div>
    <w:div w:id="630749156">
      <w:bodyDiv w:val="1"/>
      <w:marLeft w:val="0"/>
      <w:marRight w:val="0"/>
      <w:marTop w:val="0"/>
      <w:marBottom w:val="0"/>
      <w:divBdr>
        <w:top w:val="none" w:sz="0" w:space="0" w:color="auto"/>
        <w:left w:val="none" w:sz="0" w:space="0" w:color="auto"/>
        <w:bottom w:val="none" w:sz="0" w:space="0" w:color="auto"/>
        <w:right w:val="none" w:sz="0" w:space="0" w:color="auto"/>
      </w:divBdr>
    </w:div>
    <w:div w:id="632250263">
      <w:bodyDiv w:val="1"/>
      <w:marLeft w:val="0"/>
      <w:marRight w:val="0"/>
      <w:marTop w:val="0"/>
      <w:marBottom w:val="0"/>
      <w:divBdr>
        <w:top w:val="none" w:sz="0" w:space="0" w:color="auto"/>
        <w:left w:val="none" w:sz="0" w:space="0" w:color="auto"/>
        <w:bottom w:val="none" w:sz="0" w:space="0" w:color="auto"/>
        <w:right w:val="none" w:sz="0" w:space="0" w:color="auto"/>
      </w:divBdr>
    </w:div>
    <w:div w:id="632948979">
      <w:bodyDiv w:val="1"/>
      <w:marLeft w:val="0"/>
      <w:marRight w:val="0"/>
      <w:marTop w:val="0"/>
      <w:marBottom w:val="0"/>
      <w:divBdr>
        <w:top w:val="none" w:sz="0" w:space="0" w:color="auto"/>
        <w:left w:val="none" w:sz="0" w:space="0" w:color="auto"/>
        <w:bottom w:val="none" w:sz="0" w:space="0" w:color="auto"/>
        <w:right w:val="none" w:sz="0" w:space="0" w:color="auto"/>
      </w:divBdr>
      <w:divsChild>
        <w:div w:id="1662807385">
          <w:marLeft w:val="480"/>
          <w:marRight w:val="0"/>
          <w:marTop w:val="0"/>
          <w:marBottom w:val="0"/>
          <w:divBdr>
            <w:top w:val="none" w:sz="0" w:space="0" w:color="auto"/>
            <w:left w:val="none" w:sz="0" w:space="0" w:color="auto"/>
            <w:bottom w:val="none" w:sz="0" w:space="0" w:color="auto"/>
            <w:right w:val="none" w:sz="0" w:space="0" w:color="auto"/>
          </w:divBdr>
        </w:div>
        <w:div w:id="233007328">
          <w:marLeft w:val="480"/>
          <w:marRight w:val="0"/>
          <w:marTop w:val="0"/>
          <w:marBottom w:val="0"/>
          <w:divBdr>
            <w:top w:val="none" w:sz="0" w:space="0" w:color="auto"/>
            <w:left w:val="none" w:sz="0" w:space="0" w:color="auto"/>
            <w:bottom w:val="none" w:sz="0" w:space="0" w:color="auto"/>
            <w:right w:val="none" w:sz="0" w:space="0" w:color="auto"/>
          </w:divBdr>
        </w:div>
        <w:div w:id="149517886">
          <w:marLeft w:val="480"/>
          <w:marRight w:val="0"/>
          <w:marTop w:val="0"/>
          <w:marBottom w:val="0"/>
          <w:divBdr>
            <w:top w:val="none" w:sz="0" w:space="0" w:color="auto"/>
            <w:left w:val="none" w:sz="0" w:space="0" w:color="auto"/>
            <w:bottom w:val="none" w:sz="0" w:space="0" w:color="auto"/>
            <w:right w:val="none" w:sz="0" w:space="0" w:color="auto"/>
          </w:divBdr>
        </w:div>
        <w:div w:id="1605922557">
          <w:marLeft w:val="480"/>
          <w:marRight w:val="0"/>
          <w:marTop w:val="0"/>
          <w:marBottom w:val="0"/>
          <w:divBdr>
            <w:top w:val="none" w:sz="0" w:space="0" w:color="auto"/>
            <w:left w:val="none" w:sz="0" w:space="0" w:color="auto"/>
            <w:bottom w:val="none" w:sz="0" w:space="0" w:color="auto"/>
            <w:right w:val="none" w:sz="0" w:space="0" w:color="auto"/>
          </w:divBdr>
        </w:div>
        <w:div w:id="171535947">
          <w:marLeft w:val="480"/>
          <w:marRight w:val="0"/>
          <w:marTop w:val="0"/>
          <w:marBottom w:val="0"/>
          <w:divBdr>
            <w:top w:val="none" w:sz="0" w:space="0" w:color="auto"/>
            <w:left w:val="none" w:sz="0" w:space="0" w:color="auto"/>
            <w:bottom w:val="none" w:sz="0" w:space="0" w:color="auto"/>
            <w:right w:val="none" w:sz="0" w:space="0" w:color="auto"/>
          </w:divBdr>
        </w:div>
        <w:div w:id="1661696671">
          <w:marLeft w:val="480"/>
          <w:marRight w:val="0"/>
          <w:marTop w:val="0"/>
          <w:marBottom w:val="0"/>
          <w:divBdr>
            <w:top w:val="none" w:sz="0" w:space="0" w:color="auto"/>
            <w:left w:val="none" w:sz="0" w:space="0" w:color="auto"/>
            <w:bottom w:val="none" w:sz="0" w:space="0" w:color="auto"/>
            <w:right w:val="none" w:sz="0" w:space="0" w:color="auto"/>
          </w:divBdr>
        </w:div>
        <w:div w:id="1397585884">
          <w:marLeft w:val="480"/>
          <w:marRight w:val="0"/>
          <w:marTop w:val="0"/>
          <w:marBottom w:val="0"/>
          <w:divBdr>
            <w:top w:val="none" w:sz="0" w:space="0" w:color="auto"/>
            <w:left w:val="none" w:sz="0" w:space="0" w:color="auto"/>
            <w:bottom w:val="none" w:sz="0" w:space="0" w:color="auto"/>
            <w:right w:val="none" w:sz="0" w:space="0" w:color="auto"/>
          </w:divBdr>
        </w:div>
        <w:div w:id="1713770695">
          <w:marLeft w:val="480"/>
          <w:marRight w:val="0"/>
          <w:marTop w:val="0"/>
          <w:marBottom w:val="0"/>
          <w:divBdr>
            <w:top w:val="none" w:sz="0" w:space="0" w:color="auto"/>
            <w:left w:val="none" w:sz="0" w:space="0" w:color="auto"/>
            <w:bottom w:val="none" w:sz="0" w:space="0" w:color="auto"/>
            <w:right w:val="none" w:sz="0" w:space="0" w:color="auto"/>
          </w:divBdr>
        </w:div>
        <w:div w:id="789400474">
          <w:marLeft w:val="480"/>
          <w:marRight w:val="0"/>
          <w:marTop w:val="0"/>
          <w:marBottom w:val="0"/>
          <w:divBdr>
            <w:top w:val="none" w:sz="0" w:space="0" w:color="auto"/>
            <w:left w:val="none" w:sz="0" w:space="0" w:color="auto"/>
            <w:bottom w:val="none" w:sz="0" w:space="0" w:color="auto"/>
            <w:right w:val="none" w:sz="0" w:space="0" w:color="auto"/>
          </w:divBdr>
        </w:div>
        <w:div w:id="1991982733">
          <w:marLeft w:val="480"/>
          <w:marRight w:val="0"/>
          <w:marTop w:val="0"/>
          <w:marBottom w:val="0"/>
          <w:divBdr>
            <w:top w:val="none" w:sz="0" w:space="0" w:color="auto"/>
            <w:left w:val="none" w:sz="0" w:space="0" w:color="auto"/>
            <w:bottom w:val="none" w:sz="0" w:space="0" w:color="auto"/>
            <w:right w:val="none" w:sz="0" w:space="0" w:color="auto"/>
          </w:divBdr>
        </w:div>
        <w:div w:id="1306469441">
          <w:marLeft w:val="480"/>
          <w:marRight w:val="0"/>
          <w:marTop w:val="0"/>
          <w:marBottom w:val="0"/>
          <w:divBdr>
            <w:top w:val="none" w:sz="0" w:space="0" w:color="auto"/>
            <w:left w:val="none" w:sz="0" w:space="0" w:color="auto"/>
            <w:bottom w:val="none" w:sz="0" w:space="0" w:color="auto"/>
            <w:right w:val="none" w:sz="0" w:space="0" w:color="auto"/>
          </w:divBdr>
        </w:div>
        <w:div w:id="1796948860">
          <w:marLeft w:val="480"/>
          <w:marRight w:val="0"/>
          <w:marTop w:val="0"/>
          <w:marBottom w:val="0"/>
          <w:divBdr>
            <w:top w:val="none" w:sz="0" w:space="0" w:color="auto"/>
            <w:left w:val="none" w:sz="0" w:space="0" w:color="auto"/>
            <w:bottom w:val="none" w:sz="0" w:space="0" w:color="auto"/>
            <w:right w:val="none" w:sz="0" w:space="0" w:color="auto"/>
          </w:divBdr>
        </w:div>
        <w:div w:id="2113625715">
          <w:marLeft w:val="480"/>
          <w:marRight w:val="0"/>
          <w:marTop w:val="0"/>
          <w:marBottom w:val="0"/>
          <w:divBdr>
            <w:top w:val="none" w:sz="0" w:space="0" w:color="auto"/>
            <w:left w:val="none" w:sz="0" w:space="0" w:color="auto"/>
            <w:bottom w:val="none" w:sz="0" w:space="0" w:color="auto"/>
            <w:right w:val="none" w:sz="0" w:space="0" w:color="auto"/>
          </w:divBdr>
        </w:div>
        <w:div w:id="160317029">
          <w:marLeft w:val="480"/>
          <w:marRight w:val="0"/>
          <w:marTop w:val="0"/>
          <w:marBottom w:val="0"/>
          <w:divBdr>
            <w:top w:val="none" w:sz="0" w:space="0" w:color="auto"/>
            <w:left w:val="none" w:sz="0" w:space="0" w:color="auto"/>
            <w:bottom w:val="none" w:sz="0" w:space="0" w:color="auto"/>
            <w:right w:val="none" w:sz="0" w:space="0" w:color="auto"/>
          </w:divBdr>
        </w:div>
        <w:div w:id="1005330191">
          <w:marLeft w:val="480"/>
          <w:marRight w:val="0"/>
          <w:marTop w:val="0"/>
          <w:marBottom w:val="0"/>
          <w:divBdr>
            <w:top w:val="none" w:sz="0" w:space="0" w:color="auto"/>
            <w:left w:val="none" w:sz="0" w:space="0" w:color="auto"/>
            <w:bottom w:val="none" w:sz="0" w:space="0" w:color="auto"/>
            <w:right w:val="none" w:sz="0" w:space="0" w:color="auto"/>
          </w:divBdr>
        </w:div>
        <w:div w:id="378213029">
          <w:marLeft w:val="480"/>
          <w:marRight w:val="0"/>
          <w:marTop w:val="0"/>
          <w:marBottom w:val="0"/>
          <w:divBdr>
            <w:top w:val="none" w:sz="0" w:space="0" w:color="auto"/>
            <w:left w:val="none" w:sz="0" w:space="0" w:color="auto"/>
            <w:bottom w:val="none" w:sz="0" w:space="0" w:color="auto"/>
            <w:right w:val="none" w:sz="0" w:space="0" w:color="auto"/>
          </w:divBdr>
        </w:div>
        <w:div w:id="1555971065">
          <w:marLeft w:val="480"/>
          <w:marRight w:val="0"/>
          <w:marTop w:val="0"/>
          <w:marBottom w:val="0"/>
          <w:divBdr>
            <w:top w:val="none" w:sz="0" w:space="0" w:color="auto"/>
            <w:left w:val="none" w:sz="0" w:space="0" w:color="auto"/>
            <w:bottom w:val="none" w:sz="0" w:space="0" w:color="auto"/>
            <w:right w:val="none" w:sz="0" w:space="0" w:color="auto"/>
          </w:divBdr>
        </w:div>
        <w:div w:id="1416317059">
          <w:marLeft w:val="480"/>
          <w:marRight w:val="0"/>
          <w:marTop w:val="0"/>
          <w:marBottom w:val="0"/>
          <w:divBdr>
            <w:top w:val="none" w:sz="0" w:space="0" w:color="auto"/>
            <w:left w:val="none" w:sz="0" w:space="0" w:color="auto"/>
            <w:bottom w:val="none" w:sz="0" w:space="0" w:color="auto"/>
            <w:right w:val="none" w:sz="0" w:space="0" w:color="auto"/>
          </w:divBdr>
        </w:div>
        <w:div w:id="1993017585">
          <w:marLeft w:val="480"/>
          <w:marRight w:val="0"/>
          <w:marTop w:val="0"/>
          <w:marBottom w:val="0"/>
          <w:divBdr>
            <w:top w:val="none" w:sz="0" w:space="0" w:color="auto"/>
            <w:left w:val="none" w:sz="0" w:space="0" w:color="auto"/>
            <w:bottom w:val="none" w:sz="0" w:space="0" w:color="auto"/>
            <w:right w:val="none" w:sz="0" w:space="0" w:color="auto"/>
          </w:divBdr>
        </w:div>
        <w:div w:id="248660581">
          <w:marLeft w:val="480"/>
          <w:marRight w:val="0"/>
          <w:marTop w:val="0"/>
          <w:marBottom w:val="0"/>
          <w:divBdr>
            <w:top w:val="none" w:sz="0" w:space="0" w:color="auto"/>
            <w:left w:val="none" w:sz="0" w:space="0" w:color="auto"/>
            <w:bottom w:val="none" w:sz="0" w:space="0" w:color="auto"/>
            <w:right w:val="none" w:sz="0" w:space="0" w:color="auto"/>
          </w:divBdr>
        </w:div>
        <w:div w:id="1074358109">
          <w:marLeft w:val="480"/>
          <w:marRight w:val="0"/>
          <w:marTop w:val="0"/>
          <w:marBottom w:val="0"/>
          <w:divBdr>
            <w:top w:val="none" w:sz="0" w:space="0" w:color="auto"/>
            <w:left w:val="none" w:sz="0" w:space="0" w:color="auto"/>
            <w:bottom w:val="none" w:sz="0" w:space="0" w:color="auto"/>
            <w:right w:val="none" w:sz="0" w:space="0" w:color="auto"/>
          </w:divBdr>
        </w:div>
        <w:div w:id="330304206">
          <w:marLeft w:val="480"/>
          <w:marRight w:val="0"/>
          <w:marTop w:val="0"/>
          <w:marBottom w:val="0"/>
          <w:divBdr>
            <w:top w:val="none" w:sz="0" w:space="0" w:color="auto"/>
            <w:left w:val="none" w:sz="0" w:space="0" w:color="auto"/>
            <w:bottom w:val="none" w:sz="0" w:space="0" w:color="auto"/>
            <w:right w:val="none" w:sz="0" w:space="0" w:color="auto"/>
          </w:divBdr>
        </w:div>
        <w:div w:id="2113546063">
          <w:marLeft w:val="480"/>
          <w:marRight w:val="0"/>
          <w:marTop w:val="0"/>
          <w:marBottom w:val="0"/>
          <w:divBdr>
            <w:top w:val="none" w:sz="0" w:space="0" w:color="auto"/>
            <w:left w:val="none" w:sz="0" w:space="0" w:color="auto"/>
            <w:bottom w:val="none" w:sz="0" w:space="0" w:color="auto"/>
            <w:right w:val="none" w:sz="0" w:space="0" w:color="auto"/>
          </w:divBdr>
        </w:div>
        <w:div w:id="359864859">
          <w:marLeft w:val="480"/>
          <w:marRight w:val="0"/>
          <w:marTop w:val="0"/>
          <w:marBottom w:val="0"/>
          <w:divBdr>
            <w:top w:val="none" w:sz="0" w:space="0" w:color="auto"/>
            <w:left w:val="none" w:sz="0" w:space="0" w:color="auto"/>
            <w:bottom w:val="none" w:sz="0" w:space="0" w:color="auto"/>
            <w:right w:val="none" w:sz="0" w:space="0" w:color="auto"/>
          </w:divBdr>
        </w:div>
        <w:div w:id="388694712">
          <w:marLeft w:val="480"/>
          <w:marRight w:val="0"/>
          <w:marTop w:val="0"/>
          <w:marBottom w:val="0"/>
          <w:divBdr>
            <w:top w:val="none" w:sz="0" w:space="0" w:color="auto"/>
            <w:left w:val="none" w:sz="0" w:space="0" w:color="auto"/>
            <w:bottom w:val="none" w:sz="0" w:space="0" w:color="auto"/>
            <w:right w:val="none" w:sz="0" w:space="0" w:color="auto"/>
          </w:divBdr>
        </w:div>
        <w:div w:id="1422527728">
          <w:marLeft w:val="480"/>
          <w:marRight w:val="0"/>
          <w:marTop w:val="0"/>
          <w:marBottom w:val="0"/>
          <w:divBdr>
            <w:top w:val="none" w:sz="0" w:space="0" w:color="auto"/>
            <w:left w:val="none" w:sz="0" w:space="0" w:color="auto"/>
            <w:bottom w:val="none" w:sz="0" w:space="0" w:color="auto"/>
            <w:right w:val="none" w:sz="0" w:space="0" w:color="auto"/>
          </w:divBdr>
        </w:div>
        <w:div w:id="1291940630">
          <w:marLeft w:val="480"/>
          <w:marRight w:val="0"/>
          <w:marTop w:val="0"/>
          <w:marBottom w:val="0"/>
          <w:divBdr>
            <w:top w:val="none" w:sz="0" w:space="0" w:color="auto"/>
            <w:left w:val="none" w:sz="0" w:space="0" w:color="auto"/>
            <w:bottom w:val="none" w:sz="0" w:space="0" w:color="auto"/>
            <w:right w:val="none" w:sz="0" w:space="0" w:color="auto"/>
          </w:divBdr>
        </w:div>
        <w:div w:id="1226985853">
          <w:marLeft w:val="480"/>
          <w:marRight w:val="0"/>
          <w:marTop w:val="0"/>
          <w:marBottom w:val="0"/>
          <w:divBdr>
            <w:top w:val="none" w:sz="0" w:space="0" w:color="auto"/>
            <w:left w:val="none" w:sz="0" w:space="0" w:color="auto"/>
            <w:bottom w:val="none" w:sz="0" w:space="0" w:color="auto"/>
            <w:right w:val="none" w:sz="0" w:space="0" w:color="auto"/>
          </w:divBdr>
        </w:div>
        <w:div w:id="1345594338">
          <w:marLeft w:val="480"/>
          <w:marRight w:val="0"/>
          <w:marTop w:val="0"/>
          <w:marBottom w:val="0"/>
          <w:divBdr>
            <w:top w:val="none" w:sz="0" w:space="0" w:color="auto"/>
            <w:left w:val="none" w:sz="0" w:space="0" w:color="auto"/>
            <w:bottom w:val="none" w:sz="0" w:space="0" w:color="auto"/>
            <w:right w:val="none" w:sz="0" w:space="0" w:color="auto"/>
          </w:divBdr>
        </w:div>
        <w:div w:id="469514909">
          <w:marLeft w:val="480"/>
          <w:marRight w:val="0"/>
          <w:marTop w:val="0"/>
          <w:marBottom w:val="0"/>
          <w:divBdr>
            <w:top w:val="none" w:sz="0" w:space="0" w:color="auto"/>
            <w:left w:val="none" w:sz="0" w:space="0" w:color="auto"/>
            <w:bottom w:val="none" w:sz="0" w:space="0" w:color="auto"/>
            <w:right w:val="none" w:sz="0" w:space="0" w:color="auto"/>
          </w:divBdr>
        </w:div>
        <w:div w:id="1012880000">
          <w:marLeft w:val="480"/>
          <w:marRight w:val="0"/>
          <w:marTop w:val="0"/>
          <w:marBottom w:val="0"/>
          <w:divBdr>
            <w:top w:val="none" w:sz="0" w:space="0" w:color="auto"/>
            <w:left w:val="none" w:sz="0" w:space="0" w:color="auto"/>
            <w:bottom w:val="none" w:sz="0" w:space="0" w:color="auto"/>
            <w:right w:val="none" w:sz="0" w:space="0" w:color="auto"/>
          </w:divBdr>
        </w:div>
        <w:div w:id="514685313">
          <w:marLeft w:val="480"/>
          <w:marRight w:val="0"/>
          <w:marTop w:val="0"/>
          <w:marBottom w:val="0"/>
          <w:divBdr>
            <w:top w:val="none" w:sz="0" w:space="0" w:color="auto"/>
            <w:left w:val="none" w:sz="0" w:space="0" w:color="auto"/>
            <w:bottom w:val="none" w:sz="0" w:space="0" w:color="auto"/>
            <w:right w:val="none" w:sz="0" w:space="0" w:color="auto"/>
          </w:divBdr>
        </w:div>
        <w:div w:id="80376083">
          <w:marLeft w:val="480"/>
          <w:marRight w:val="0"/>
          <w:marTop w:val="0"/>
          <w:marBottom w:val="0"/>
          <w:divBdr>
            <w:top w:val="none" w:sz="0" w:space="0" w:color="auto"/>
            <w:left w:val="none" w:sz="0" w:space="0" w:color="auto"/>
            <w:bottom w:val="none" w:sz="0" w:space="0" w:color="auto"/>
            <w:right w:val="none" w:sz="0" w:space="0" w:color="auto"/>
          </w:divBdr>
        </w:div>
        <w:div w:id="227083280">
          <w:marLeft w:val="480"/>
          <w:marRight w:val="0"/>
          <w:marTop w:val="0"/>
          <w:marBottom w:val="0"/>
          <w:divBdr>
            <w:top w:val="none" w:sz="0" w:space="0" w:color="auto"/>
            <w:left w:val="none" w:sz="0" w:space="0" w:color="auto"/>
            <w:bottom w:val="none" w:sz="0" w:space="0" w:color="auto"/>
            <w:right w:val="none" w:sz="0" w:space="0" w:color="auto"/>
          </w:divBdr>
        </w:div>
        <w:div w:id="1958674819">
          <w:marLeft w:val="480"/>
          <w:marRight w:val="0"/>
          <w:marTop w:val="0"/>
          <w:marBottom w:val="0"/>
          <w:divBdr>
            <w:top w:val="none" w:sz="0" w:space="0" w:color="auto"/>
            <w:left w:val="none" w:sz="0" w:space="0" w:color="auto"/>
            <w:bottom w:val="none" w:sz="0" w:space="0" w:color="auto"/>
            <w:right w:val="none" w:sz="0" w:space="0" w:color="auto"/>
          </w:divBdr>
        </w:div>
        <w:div w:id="391386716">
          <w:marLeft w:val="480"/>
          <w:marRight w:val="0"/>
          <w:marTop w:val="0"/>
          <w:marBottom w:val="0"/>
          <w:divBdr>
            <w:top w:val="none" w:sz="0" w:space="0" w:color="auto"/>
            <w:left w:val="none" w:sz="0" w:space="0" w:color="auto"/>
            <w:bottom w:val="none" w:sz="0" w:space="0" w:color="auto"/>
            <w:right w:val="none" w:sz="0" w:space="0" w:color="auto"/>
          </w:divBdr>
        </w:div>
        <w:div w:id="1466391934">
          <w:marLeft w:val="480"/>
          <w:marRight w:val="0"/>
          <w:marTop w:val="0"/>
          <w:marBottom w:val="0"/>
          <w:divBdr>
            <w:top w:val="none" w:sz="0" w:space="0" w:color="auto"/>
            <w:left w:val="none" w:sz="0" w:space="0" w:color="auto"/>
            <w:bottom w:val="none" w:sz="0" w:space="0" w:color="auto"/>
            <w:right w:val="none" w:sz="0" w:space="0" w:color="auto"/>
          </w:divBdr>
        </w:div>
        <w:div w:id="1413116849">
          <w:marLeft w:val="480"/>
          <w:marRight w:val="0"/>
          <w:marTop w:val="0"/>
          <w:marBottom w:val="0"/>
          <w:divBdr>
            <w:top w:val="none" w:sz="0" w:space="0" w:color="auto"/>
            <w:left w:val="none" w:sz="0" w:space="0" w:color="auto"/>
            <w:bottom w:val="none" w:sz="0" w:space="0" w:color="auto"/>
            <w:right w:val="none" w:sz="0" w:space="0" w:color="auto"/>
          </w:divBdr>
        </w:div>
        <w:div w:id="177743651">
          <w:marLeft w:val="480"/>
          <w:marRight w:val="0"/>
          <w:marTop w:val="0"/>
          <w:marBottom w:val="0"/>
          <w:divBdr>
            <w:top w:val="none" w:sz="0" w:space="0" w:color="auto"/>
            <w:left w:val="none" w:sz="0" w:space="0" w:color="auto"/>
            <w:bottom w:val="none" w:sz="0" w:space="0" w:color="auto"/>
            <w:right w:val="none" w:sz="0" w:space="0" w:color="auto"/>
          </w:divBdr>
        </w:div>
        <w:div w:id="1805386108">
          <w:marLeft w:val="480"/>
          <w:marRight w:val="0"/>
          <w:marTop w:val="0"/>
          <w:marBottom w:val="0"/>
          <w:divBdr>
            <w:top w:val="none" w:sz="0" w:space="0" w:color="auto"/>
            <w:left w:val="none" w:sz="0" w:space="0" w:color="auto"/>
            <w:bottom w:val="none" w:sz="0" w:space="0" w:color="auto"/>
            <w:right w:val="none" w:sz="0" w:space="0" w:color="auto"/>
          </w:divBdr>
        </w:div>
        <w:div w:id="1983466078">
          <w:marLeft w:val="480"/>
          <w:marRight w:val="0"/>
          <w:marTop w:val="0"/>
          <w:marBottom w:val="0"/>
          <w:divBdr>
            <w:top w:val="none" w:sz="0" w:space="0" w:color="auto"/>
            <w:left w:val="none" w:sz="0" w:space="0" w:color="auto"/>
            <w:bottom w:val="none" w:sz="0" w:space="0" w:color="auto"/>
            <w:right w:val="none" w:sz="0" w:space="0" w:color="auto"/>
          </w:divBdr>
        </w:div>
        <w:div w:id="74133297">
          <w:marLeft w:val="480"/>
          <w:marRight w:val="0"/>
          <w:marTop w:val="0"/>
          <w:marBottom w:val="0"/>
          <w:divBdr>
            <w:top w:val="none" w:sz="0" w:space="0" w:color="auto"/>
            <w:left w:val="none" w:sz="0" w:space="0" w:color="auto"/>
            <w:bottom w:val="none" w:sz="0" w:space="0" w:color="auto"/>
            <w:right w:val="none" w:sz="0" w:space="0" w:color="auto"/>
          </w:divBdr>
        </w:div>
        <w:div w:id="86735615">
          <w:marLeft w:val="480"/>
          <w:marRight w:val="0"/>
          <w:marTop w:val="0"/>
          <w:marBottom w:val="0"/>
          <w:divBdr>
            <w:top w:val="none" w:sz="0" w:space="0" w:color="auto"/>
            <w:left w:val="none" w:sz="0" w:space="0" w:color="auto"/>
            <w:bottom w:val="none" w:sz="0" w:space="0" w:color="auto"/>
            <w:right w:val="none" w:sz="0" w:space="0" w:color="auto"/>
          </w:divBdr>
        </w:div>
        <w:div w:id="819268975">
          <w:marLeft w:val="480"/>
          <w:marRight w:val="0"/>
          <w:marTop w:val="0"/>
          <w:marBottom w:val="0"/>
          <w:divBdr>
            <w:top w:val="none" w:sz="0" w:space="0" w:color="auto"/>
            <w:left w:val="none" w:sz="0" w:space="0" w:color="auto"/>
            <w:bottom w:val="none" w:sz="0" w:space="0" w:color="auto"/>
            <w:right w:val="none" w:sz="0" w:space="0" w:color="auto"/>
          </w:divBdr>
        </w:div>
        <w:div w:id="1570193908">
          <w:marLeft w:val="480"/>
          <w:marRight w:val="0"/>
          <w:marTop w:val="0"/>
          <w:marBottom w:val="0"/>
          <w:divBdr>
            <w:top w:val="none" w:sz="0" w:space="0" w:color="auto"/>
            <w:left w:val="none" w:sz="0" w:space="0" w:color="auto"/>
            <w:bottom w:val="none" w:sz="0" w:space="0" w:color="auto"/>
            <w:right w:val="none" w:sz="0" w:space="0" w:color="auto"/>
          </w:divBdr>
        </w:div>
        <w:div w:id="1336347684">
          <w:marLeft w:val="480"/>
          <w:marRight w:val="0"/>
          <w:marTop w:val="0"/>
          <w:marBottom w:val="0"/>
          <w:divBdr>
            <w:top w:val="none" w:sz="0" w:space="0" w:color="auto"/>
            <w:left w:val="none" w:sz="0" w:space="0" w:color="auto"/>
            <w:bottom w:val="none" w:sz="0" w:space="0" w:color="auto"/>
            <w:right w:val="none" w:sz="0" w:space="0" w:color="auto"/>
          </w:divBdr>
        </w:div>
        <w:div w:id="1558972294">
          <w:marLeft w:val="480"/>
          <w:marRight w:val="0"/>
          <w:marTop w:val="0"/>
          <w:marBottom w:val="0"/>
          <w:divBdr>
            <w:top w:val="none" w:sz="0" w:space="0" w:color="auto"/>
            <w:left w:val="none" w:sz="0" w:space="0" w:color="auto"/>
            <w:bottom w:val="none" w:sz="0" w:space="0" w:color="auto"/>
            <w:right w:val="none" w:sz="0" w:space="0" w:color="auto"/>
          </w:divBdr>
        </w:div>
        <w:div w:id="1016151717">
          <w:marLeft w:val="480"/>
          <w:marRight w:val="0"/>
          <w:marTop w:val="0"/>
          <w:marBottom w:val="0"/>
          <w:divBdr>
            <w:top w:val="none" w:sz="0" w:space="0" w:color="auto"/>
            <w:left w:val="none" w:sz="0" w:space="0" w:color="auto"/>
            <w:bottom w:val="none" w:sz="0" w:space="0" w:color="auto"/>
            <w:right w:val="none" w:sz="0" w:space="0" w:color="auto"/>
          </w:divBdr>
        </w:div>
        <w:div w:id="1667510912">
          <w:marLeft w:val="480"/>
          <w:marRight w:val="0"/>
          <w:marTop w:val="0"/>
          <w:marBottom w:val="0"/>
          <w:divBdr>
            <w:top w:val="none" w:sz="0" w:space="0" w:color="auto"/>
            <w:left w:val="none" w:sz="0" w:space="0" w:color="auto"/>
            <w:bottom w:val="none" w:sz="0" w:space="0" w:color="auto"/>
            <w:right w:val="none" w:sz="0" w:space="0" w:color="auto"/>
          </w:divBdr>
        </w:div>
        <w:div w:id="1921060582">
          <w:marLeft w:val="480"/>
          <w:marRight w:val="0"/>
          <w:marTop w:val="0"/>
          <w:marBottom w:val="0"/>
          <w:divBdr>
            <w:top w:val="none" w:sz="0" w:space="0" w:color="auto"/>
            <w:left w:val="none" w:sz="0" w:space="0" w:color="auto"/>
            <w:bottom w:val="none" w:sz="0" w:space="0" w:color="auto"/>
            <w:right w:val="none" w:sz="0" w:space="0" w:color="auto"/>
          </w:divBdr>
        </w:div>
        <w:div w:id="308486126">
          <w:marLeft w:val="480"/>
          <w:marRight w:val="0"/>
          <w:marTop w:val="0"/>
          <w:marBottom w:val="0"/>
          <w:divBdr>
            <w:top w:val="none" w:sz="0" w:space="0" w:color="auto"/>
            <w:left w:val="none" w:sz="0" w:space="0" w:color="auto"/>
            <w:bottom w:val="none" w:sz="0" w:space="0" w:color="auto"/>
            <w:right w:val="none" w:sz="0" w:space="0" w:color="auto"/>
          </w:divBdr>
        </w:div>
        <w:div w:id="2073652694">
          <w:marLeft w:val="480"/>
          <w:marRight w:val="0"/>
          <w:marTop w:val="0"/>
          <w:marBottom w:val="0"/>
          <w:divBdr>
            <w:top w:val="none" w:sz="0" w:space="0" w:color="auto"/>
            <w:left w:val="none" w:sz="0" w:space="0" w:color="auto"/>
            <w:bottom w:val="none" w:sz="0" w:space="0" w:color="auto"/>
            <w:right w:val="none" w:sz="0" w:space="0" w:color="auto"/>
          </w:divBdr>
        </w:div>
        <w:div w:id="1373455468">
          <w:marLeft w:val="480"/>
          <w:marRight w:val="0"/>
          <w:marTop w:val="0"/>
          <w:marBottom w:val="0"/>
          <w:divBdr>
            <w:top w:val="none" w:sz="0" w:space="0" w:color="auto"/>
            <w:left w:val="none" w:sz="0" w:space="0" w:color="auto"/>
            <w:bottom w:val="none" w:sz="0" w:space="0" w:color="auto"/>
            <w:right w:val="none" w:sz="0" w:space="0" w:color="auto"/>
          </w:divBdr>
        </w:div>
        <w:div w:id="250547043">
          <w:marLeft w:val="480"/>
          <w:marRight w:val="0"/>
          <w:marTop w:val="0"/>
          <w:marBottom w:val="0"/>
          <w:divBdr>
            <w:top w:val="none" w:sz="0" w:space="0" w:color="auto"/>
            <w:left w:val="none" w:sz="0" w:space="0" w:color="auto"/>
            <w:bottom w:val="none" w:sz="0" w:space="0" w:color="auto"/>
            <w:right w:val="none" w:sz="0" w:space="0" w:color="auto"/>
          </w:divBdr>
        </w:div>
        <w:div w:id="1633364494">
          <w:marLeft w:val="480"/>
          <w:marRight w:val="0"/>
          <w:marTop w:val="0"/>
          <w:marBottom w:val="0"/>
          <w:divBdr>
            <w:top w:val="none" w:sz="0" w:space="0" w:color="auto"/>
            <w:left w:val="none" w:sz="0" w:space="0" w:color="auto"/>
            <w:bottom w:val="none" w:sz="0" w:space="0" w:color="auto"/>
            <w:right w:val="none" w:sz="0" w:space="0" w:color="auto"/>
          </w:divBdr>
        </w:div>
        <w:div w:id="1683505563">
          <w:marLeft w:val="480"/>
          <w:marRight w:val="0"/>
          <w:marTop w:val="0"/>
          <w:marBottom w:val="0"/>
          <w:divBdr>
            <w:top w:val="none" w:sz="0" w:space="0" w:color="auto"/>
            <w:left w:val="none" w:sz="0" w:space="0" w:color="auto"/>
            <w:bottom w:val="none" w:sz="0" w:space="0" w:color="auto"/>
            <w:right w:val="none" w:sz="0" w:space="0" w:color="auto"/>
          </w:divBdr>
        </w:div>
        <w:div w:id="1976794525">
          <w:marLeft w:val="480"/>
          <w:marRight w:val="0"/>
          <w:marTop w:val="0"/>
          <w:marBottom w:val="0"/>
          <w:divBdr>
            <w:top w:val="none" w:sz="0" w:space="0" w:color="auto"/>
            <w:left w:val="none" w:sz="0" w:space="0" w:color="auto"/>
            <w:bottom w:val="none" w:sz="0" w:space="0" w:color="auto"/>
            <w:right w:val="none" w:sz="0" w:space="0" w:color="auto"/>
          </w:divBdr>
        </w:div>
        <w:div w:id="520364886">
          <w:marLeft w:val="480"/>
          <w:marRight w:val="0"/>
          <w:marTop w:val="0"/>
          <w:marBottom w:val="0"/>
          <w:divBdr>
            <w:top w:val="none" w:sz="0" w:space="0" w:color="auto"/>
            <w:left w:val="none" w:sz="0" w:space="0" w:color="auto"/>
            <w:bottom w:val="none" w:sz="0" w:space="0" w:color="auto"/>
            <w:right w:val="none" w:sz="0" w:space="0" w:color="auto"/>
          </w:divBdr>
        </w:div>
        <w:div w:id="966816121">
          <w:marLeft w:val="480"/>
          <w:marRight w:val="0"/>
          <w:marTop w:val="0"/>
          <w:marBottom w:val="0"/>
          <w:divBdr>
            <w:top w:val="none" w:sz="0" w:space="0" w:color="auto"/>
            <w:left w:val="none" w:sz="0" w:space="0" w:color="auto"/>
            <w:bottom w:val="none" w:sz="0" w:space="0" w:color="auto"/>
            <w:right w:val="none" w:sz="0" w:space="0" w:color="auto"/>
          </w:divBdr>
        </w:div>
        <w:div w:id="1461072495">
          <w:marLeft w:val="480"/>
          <w:marRight w:val="0"/>
          <w:marTop w:val="0"/>
          <w:marBottom w:val="0"/>
          <w:divBdr>
            <w:top w:val="none" w:sz="0" w:space="0" w:color="auto"/>
            <w:left w:val="none" w:sz="0" w:space="0" w:color="auto"/>
            <w:bottom w:val="none" w:sz="0" w:space="0" w:color="auto"/>
            <w:right w:val="none" w:sz="0" w:space="0" w:color="auto"/>
          </w:divBdr>
        </w:div>
        <w:div w:id="1849130011">
          <w:marLeft w:val="480"/>
          <w:marRight w:val="0"/>
          <w:marTop w:val="0"/>
          <w:marBottom w:val="0"/>
          <w:divBdr>
            <w:top w:val="none" w:sz="0" w:space="0" w:color="auto"/>
            <w:left w:val="none" w:sz="0" w:space="0" w:color="auto"/>
            <w:bottom w:val="none" w:sz="0" w:space="0" w:color="auto"/>
            <w:right w:val="none" w:sz="0" w:space="0" w:color="auto"/>
          </w:divBdr>
        </w:div>
        <w:div w:id="1169978693">
          <w:marLeft w:val="480"/>
          <w:marRight w:val="0"/>
          <w:marTop w:val="0"/>
          <w:marBottom w:val="0"/>
          <w:divBdr>
            <w:top w:val="none" w:sz="0" w:space="0" w:color="auto"/>
            <w:left w:val="none" w:sz="0" w:space="0" w:color="auto"/>
            <w:bottom w:val="none" w:sz="0" w:space="0" w:color="auto"/>
            <w:right w:val="none" w:sz="0" w:space="0" w:color="auto"/>
          </w:divBdr>
        </w:div>
        <w:div w:id="1965115313">
          <w:marLeft w:val="480"/>
          <w:marRight w:val="0"/>
          <w:marTop w:val="0"/>
          <w:marBottom w:val="0"/>
          <w:divBdr>
            <w:top w:val="none" w:sz="0" w:space="0" w:color="auto"/>
            <w:left w:val="none" w:sz="0" w:space="0" w:color="auto"/>
            <w:bottom w:val="none" w:sz="0" w:space="0" w:color="auto"/>
            <w:right w:val="none" w:sz="0" w:space="0" w:color="auto"/>
          </w:divBdr>
        </w:div>
        <w:div w:id="1821924627">
          <w:marLeft w:val="480"/>
          <w:marRight w:val="0"/>
          <w:marTop w:val="0"/>
          <w:marBottom w:val="0"/>
          <w:divBdr>
            <w:top w:val="none" w:sz="0" w:space="0" w:color="auto"/>
            <w:left w:val="none" w:sz="0" w:space="0" w:color="auto"/>
            <w:bottom w:val="none" w:sz="0" w:space="0" w:color="auto"/>
            <w:right w:val="none" w:sz="0" w:space="0" w:color="auto"/>
          </w:divBdr>
        </w:div>
        <w:div w:id="1199927197">
          <w:marLeft w:val="480"/>
          <w:marRight w:val="0"/>
          <w:marTop w:val="0"/>
          <w:marBottom w:val="0"/>
          <w:divBdr>
            <w:top w:val="none" w:sz="0" w:space="0" w:color="auto"/>
            <w:left w:val="none" w:sz="0" w:space="0" w:color="auto"/>
            <w:bottom w:val="none" w:sz="0" w:space="0" w:color="auto"/>
            <w:right w:val="none" w:sz="0" w:space="0" w:color="auto"/>
          </w:divBdr>
        </w:div>
        <w:div w:id="183518468">
          <w:marLeft w:val="480"/>
          <w:marRight w:val="0"/>
          <w:marTop w:val="0"/>
          <w:marBottom w:val="0"/>
          <w:divBdr>
            <w:top w:val="none" w:sz="0" w:space="0" w:color="auto"/>
            <w:left w:val="none" w:sz="0" w:space="0" w:color="auto"/>
            <w:bottom w:val="none" w:sz="0" w:space="0" w:color="auto"/>
            <w:right w:val="none" w:sz="0" w:space="0" w:color="auto"/>
          </w:divBdr>
        </w:div>
        <w:div w:id="1417360792">
          <w:marLeft w:val="480"/>
          <w:marRight w:val="0"/>
          <w:marTop w:val="0"/>
          <w:marBottom w:val="0"/>
          <w:divBdr>
            <w:top w:val="none" w:sz="0" w:space="0" w:color="auto"/>
            <w:left w:val="none" w:sz="0" w:space="0" w:color="auto"/>
            <w:bottom w:val="none" w:sz="0" w:space="0" w:color="auto"/>
            <w:right w:val="none" w:sz="0" w:space="0" w:color="auto"/>
          </w:divBdr>
        </w:div>
        <w:div w:id="738752139">
          <w:marLeft w:val="480"/>
          <w:marRight w:val="0"/>
          <w:marTop w:val="0"/>
          <w:marBottom w:val="0"/>
          <w:divBdr>
            <w:top w:val="none" w:sz="0" w:space="0" w:color="auto"/>
            <w:left w:val="none" w:sz="0" w:space="0" w:color="auto"/>
            <w:bottom w:val="none" w:sz="0" w:space="0" w:color="auto"/>
            <w:right w:val="none" w:sz="0" w:space="0" w:color="auto"/>
          </w:divBdr>
        </w:div>
        <w:div w:id="1831482919">
          <w:marLeft w:val="480"/>
          <w:marRight w:val="0"/>
          <w:marTop w:val="0"/>
          <w:marBottom w:val="0"/>
          <w:divBdr>
            <w:top w:val="none" w:sz="0" w:space="0" w:color="auto"/>
            <w:left w:val="none" w:sz="0" w:space="0" w:color="auto"/>
            <w:bottom w:val="none" w:sz="0" w:space="0" w:color="auto"/>
            <w:right w:val="none" w:sz="0" w:space="0" w:color="auto"/>
          </w:divBdr>
        </w:div>
        <w:div w:id="491141213">
          <w:marLeft w:val="480"/>
          <w:marRight w:val="0"/>
          <w:marTop w:val="0"/>
          <w:marBottom w:val="0"/>
          <w:divBdr>
            <w:top w:val="none" w:sz="0" w:space="0" w:color="auto"/>
            <w:left w:val="none" w:sz="0" w:space="0" w:color="auto"/>
            <w:bottom w:val="none" w:sz="0" w:space="0" w:color="auto"/>
            <w:right w:val="none" w:sz="0" w:space="0" w:color="auto"/>
          </w:divBdr>
        </w:div>
        <w:div w:id="1762289930">
          <w:marLeft w:val="480"/>
          <w:marRight w:val="0"/>
          <w:marTop w:val="0"/>
          <w:marBottom w:val="0"/>
          <w:divBdr>
            <w:top w:val="none" w:sz="0" w:space="0" w:color="auto"/>
            <w:left w:val="none" w:sz="0" w:space="0" w:color="auto"/>
            <w:bottom w:val="none" w:sz="0" w:space="0" w:color="auto"/>
            <w:right w:val="none" w:sz="0" w:space="0" w:color="auto"/>
          </w:divBdr>
        </w:div>
        <w:div w:id="1468469219">
          <w:marLeft w:val="480"/>
          <w:marRight w:val="0"/>
          <w:marTop w:val="0"/>
          <w:marBottom w:val="0"/>
          <w:divBdr>
            <w:top w:val="none" w:sz="0" w:space="0" w:color="auto"/>
            <w:left w:val="none" w:sz="0" w:space="0" w:color="auto"/>
            <w:bottom w:val="none" w:sz="0" w:space="0" w:color="auto"/>
            <w:right w:val="none" w:sz="0" w:space="0" w:color="auto"/>
          </w:divBdr>
        </w:div>
        <w:div w:id="1976787290">
          <w:marLeft w:val="480"/>
          <w:marRight w:val="0"/>
          <w:marTop w:val="0"/>
          <w:marBottom w:val="0"/>
          <w:divBdr>
            <w:top w:val="none" w:sz="0" w:space="0" w:color="auto"/>
            <w:left w:val="none" w:sz="0" w:space="0" w:color="auto"/>
            <w:bottom w:val="none" w:sz="0" w:space="0" w:color="auto"/>
            <w:right w:val="none" w:sz="0" w:space="0" w:color="auto"/>
          </w:divBdr>
        </w:div>
        <w:div w:id="1781876937">
          <w:marLeft w:val="480"/>
          <w:marRight w:val="0"/>
          <w:marTop w:val="0"/>
          <w:marBottom w:val="0"/>
          <w:divBdr>
            <w:top w:val="none" w:sz="0" w:space="0" w:color="auto"/>
            <w:left w:val="none" w:sz="0" w:space="0" w:color="auto"/>
            <w:bottom w:val="none" w:sz="0" w:space="0" w:color="auto"/>
            <w:right w:val="none" w:sz="0" w:space="0" w:color="auto"/>
          </w:divBdr>
        </w:div>
        <w:div w:id="1879202387">
          <w:marLeft w:val="480"/>
          <w:marRight w:val="0"/>
          <w:marTop w:val="0"/>
          <w:marBottom w:val="0"/>
          <w:divBdr>
            <w:top w:val="none" w:sz="0" w:space="0" w:color="auto"/>
            <w:left w:val="none" w:sz="0" w:space="0" w:color="auto"/>
            <w:bottom w:val="none" w:sz="0" w:space="0" w:color="auto"/>
            <w:right w:val="none" w:sz="0" w:space="0" w:color="auto"/>
          </w:divBdr>
        </w:div>
        <w:div w:id="1038120960">
          <w:marLeft w:val="480"/>
          <w:marRight w:val="0"/>
          <w:marTop w:val="0"/>
          <w:marBottom w:val="0"/>
          <w:divBdr>
            <w:top w:val="none" w:sz="0" w:space="0" w:color="auto"/>
            <w:left w:val="none" w:sz="0" w:space="0" w:color="auto"/>
            <w:bottom w:val="none" w:sz="0" w:space="0" w:color="auto"/>
            <w:right w:val="none" w:sz="0" w:space="0" w:color="auto"/>
          </w:divBdr>
        </w:div>
        <w:div w:id="1298024373">
          <w:marLeft w:val="480"/>
          <w:marRight w:val="0"/>
          <w:marTop w:val="0"/>
          <w:marBottom w:val="0"/>
          <w:divBdr>
            <w:top w:val="none" w:sz="0" w:space="0" w:color="auto"/>
            <w:left w:val="none" w:sz="0" w:space="0" w:color="auto"/>
            <w:bottom w:val="none" w:sz="0" w:space="0" w:color="auto"/>
            <w:right w:val="none" w:sz="0" w:space="0" w:color="auto"/>
          </w:divBdr>
        </w:div>
        <w:div w:id="422453539">
          <w:marLeft w:val="480"/>
          <w:marRight w:val="0"/>
          <w:marTop w:val="0"/>
          <w:marBottom w:val="0"/>
          <w:divBdr>
            <w:top w:val="none" w:sz="0" w:space="0" w:color="auto"/>
            <w:left w:val="none" w:sz="0" w:space="0" w:color="auto"/>
            <w:bottom w:val="none" w:sz="0" w:space="0" w:color="auto"/>
            <w:right w:val="none" w:sz="0" w:space="0" w:color="auto"/>
          </w:divBdr>
        </w:div>
        <w:div w:id="1130246093">
          <w:marLeft w:val="480"/>
          <w:marRight w:val="0"/>
          <w:marTop w:val="0"/>
          <w:marBottom w:val="0"/>
          <w:divBdr>
            <w:top w:val="none" w:sz="0" w:space="0" w:color="auto"/>
            <w:left w:val="none" w:sz="0" w:space="0" w:color="auto"/>
            <w:bottom w:val="none" w:sz="0" w:space="0" w:color="auto"/>
            <w:right w:val="none" w:sz="0" w:space="0" w:color="auto"/>
          </w:divBdr>
        </w:div>
        <w:div w:id="1880164563">
          <w:marLeft w:val="480"/>
          <w:marRight w:val="0"/>
          <w:marTop w:val="0"/>
          <w:marBottom w:val="0"/>
          <w:divBdr>
            <w:top w:val="none" w:sz="0" w:space="0" w:color="auto"/>
            <w:left w:val="none" w:sz="0" w:space="0" w:color="auto"/>
            <w:bottom w:val="none" w:sz="0" w:space="0" w:color="auto"/>
            <w:right w:val="none" w:sz="0" w:space="0" w:color="auto"/>
          </w:divBdr>
        </w:div>
        <w:div w:id="340158017">
          <w:marLeft w:val="480"/>
          <w:marRight w:val="0"/>
          <w:marTop w:val="0"/>
          <w:marBottom w:val="0"/>
          <w:divBdr>
            <w:top w:val="none" w:sz="0" w:space="0" w:color="auto"/>
            <w:left w:val="none" w:sz="0" w:space="0" w:color="auto"/>
            <w:bottom w:val="none" w:sz="0" w:space="0" w:color="auto"/>
            <w:right w:val="none" w:sz="0" w:space="0" w:color="auto"/>
          </w:divBdr>
        </w:div>
        <w:div w:id="2137479912">
          <w:marLeft w:val="480"/>
          <w:marRight w:val="0"/>
          <w:marTop w:val="0"/>
          <w:marBottom w:val="0"/>
          <w:divBdr>
            <w:top w:val="none" w:sz="0" w:space="0" w:color="auto"/>
            <w:left w:val="none" w:sz="0" w:space="0" w:color="auto"/>
            <w:bottom w:val="none" w:sz="0" w:space="0" w:color="auto"/>
            <w:right w:val="none" w:sz="0" w:space="0" w:color="auto"/>
          </w:divBdr>
        </w:div>
        <w:div w:id="348872722">
          <w:marLeft w:val="480"/>
          <w:marRight w:val="0"/>
          <w:marTop w:val="0"/>
          <w:marBottom w:val="0"/>
          <w:divBdr>
            <w:top w:val="none" w:sz="0" w:space="0" w:color="auto"/>
            <w:left w:val="none" w:sz="0" w:space="0" w:color="auto"/>
            <w:bottom w:val="none" w:sz="0" w:space="0" w:color="auto"/>
            <w:right w:val="none" w:sz="0" w:space="0" w:color="auto"/>
          </w:divBdr>
        </w:div>
        <w:div w:id="1037657372">
          <w:marLeft w:val="480"/>
          <w:marRight w:val="0"/>
          <w:marTop w:val="0"/>
          <w:marBottom w:val="0"/>
          <w:divBdr>
            <w:top w:val="none" w:sz="0" w:space="0" w:color="auto"/>
            <w:left w:val="none" w:sz="0" w:space="0" w:color="auto"/>
            <w:bottom w:val="none" w:sz="0" w:space="0" w:color="auto"/>
            <w:right w:val="none" w:sz="0" w:space="0" w:color="auto"/>
          </w:divBdr>
        </w:div>
        <w:div w:id="292181010">
          <w:marLeft w:val="480"/>
          <w:marRight w:val="0"/>
          <w:marTop w:val="0"/>
          <w:marBottom w:val="0"/>
          <w:divBdr>
            <w:top w:val="none" w:sz="0" w:space="0" w:color="auto"/>
            <w:left w:val="none" w:sz="0" w:space="0" w:color="auto"/>
            <w:bottom w:val="none" w:sz="0" w:space="0" w:color="auto"/>
            <w:right w:val="none" w:sz="0" w:space="0" w:color="auto"/>
          </w:divBdr>
        </w:div>
        <w:div w:id="1645692865">
          <w:marLeft w:val="480"/>
          <w:marRight w:val="0"/>
          <w:marTop w:val="0"/>
          <w:marBottom w:val="0"/>
          <w:divBdr>
            <w:top w:val="none" w:sz="0" w:space="0" w:color="auto"/>
            <w:left w:val="none" w:sz="0" w:space="0" w:color="auto"/>
            <w:bottom w:val="none" w:sz="0" w:space="0" w:color="auto"/>
            <w:right w:val="none" w:sz="0" w:space="0" w:color="auto"/>
          </w:divBdr>
        </w:div>
        <w:div w:id="1251887986">
          <w:marLeft w:val="480"/>
          <w:marRight w:val="0"/>
          <w:marTop w:val="0"/>
          <w:marBottom w:val="0"/>
          <w:divBdr>
            <w:top w:val="none" w:sz="0" w:space="0" w:color="auto"/>
            <w:left w:val="none" w:sz="0" w:space="0" w:color="auto"/>
            <w:bottom w:val="none" w:sz="0" w:space="0" w:color="auto"/>
            <w:right w:val="none" w:sz="0" w:space="0" w:color="auto"/>
          </w:divBdr>
        </w:div>
        <w:div w:id="1709987643">
          <w:marLeft w:val="480"/>
          <w:marRight w:val="0"/>
          <w:marTop w:val="0"/>
          <w:marBottom w:val="0"/>
          <w:divBdr>
            <w:top w:val="none" w:sz="0" w:space="0" w:color="auto"/>
            <w:left w:val="none" w:sz="0" w:space="0" w:color="auto"/>
            <w:bottom w:val="none" w:sz="0" w:space="0" w:color="auto"/>
            <w:right w:val="none" w:sz="0" w:space="0" w:color="auto"/>
          </w:divBdr>
        </w:div>
        <w:div w:id="177818804">
          <w:marLeft w:val="480"/>
          <w:marRight w:val="0"/>
          <w:marTop w:val="0"/>
          <w:marBottom w:val="0"/>
          <w:divBdr>
            <w:top w:val="none" w:sz="0" w:space="0" w:color="auto"/>
            <w:left w:val="none" w:sz="0" w:space="0" w:color="auto"/>
            <w:bottom w:val="none" w:sz="0" w:space="0" w:color="auto"/>
            <w:right w:val="none" w:sz="0" w:space="0" w:color="auto"/>
          </w:divBdr>
        </w:div>
        <w:div w:id="870990935">
          <w:marLeft w:val="480"/>
          <w:marRight w:val="0"/>
          <w:marTop w:val="0"/>
          <w:marBottom w:val="0"/>
          <w:divBdr>
            <w:top w:val="none" w:sz="0" w:space="0" w:color="auto"/>
            <w:left w:val="none" w:sz="0" w:space="0" w:color="auto"/>
            <w:bottom w:val="none" w:sz="0" w:space="0" w:color="auto"/>
            <w:right w:val="none" w:sz="0" w:space="0" w:color="auto"/>
          </w:divBdr>
        </w:div>
        <w:div w:id="1278564364">
          <w:marLeft w:val="480"/>
          <w:marRight w:val="0"/>
          <w:marTop w:val="0"/>
          <w:marBottom w:val="0"/>
          <w:divBdr>
            <w:top w:val="none" w:sz="0" w:space="0" w:color="auto"/>
            <w:left w:val="none" w:sz="0" w:space="0" w:color="auto"/>
            <w:bottom w:val="none" w:sz="0" w:space="0" w:color="auto"/>
            <w:right w:val="none" w:sz="0" w:space="0" w:color="auto"/>
          </w:divBdr>
        </w:div>
        <w:div w:id="1737052476">
          <w:marLeft w:val="480"/>
          <w:marRight w:val="0"/>
          <w:marTop w:val="0"/>
          <w:marBottom w:val="0"/>
          <w:divBdr>
            <w:top w:val="none" w:sz="0" w:space="0" w:color="auto"/>
            <w:left w:val="none" w:sz="0" w:space="0" w:color="auto"/>
            <w:bottom w:val="none" w:sz="0" w:space="0" w:color="auto"/>
            <w:right w:val="none" w:sz="0" w:space="0" w:color="auto"/>
          </w:divBdr>
        </w:div>
        <w:div w:id="265189602">
          <w:marLeft w:val="480"/>
          <w:marRight w:val="0"/>
          <w:marTop w:val="0"/>
          <w:marBottom w:val="0"/>
          <w:divBdr>
            <w:top w:val="none" w:sz="0" w:space="0" w:color="auto"/>
            <w:left w:val="none" w:sz="0" w:space="0" w:color="auto"/>
            <w:bottom w:val="none" w:sz="0" w:space="0" w:color="auto"/>
            <w:right w:val="none" w:sz="0" w:space="0" w:color="auto"/>
          </w:divBdr>
        </w:div>
        <w:div w:id="294943998">
          <w:marLeft w:val="480"/>
          <w:marRight w:val="0"/>
          <w:marTop w:val="0"/>
          <w:marBottom w:val="0"/>
          <w:divBdr>
            <w:top w:val="none" w:sz="0" w:space="0" w:color="auto"/>
            <w:left w:val="none" w:sz="0" w:space="0" w:color="auto"/>
            <w:bottom w:val="none" w:sz="0" w:space="0" w:color="auto"/>
            <w:right w:val="none" w:sz="0" w:space="0" w:color="auto"/>
          </w:divBdr>
        </w:div>
        <w:div w:id="1189950412">
          <w:marLeft w:val="480"/>
          <w:marRight w:val="0"/>
          <w:marTop w:val="0"/>
          <w:marBottom w:val="0"/>
          <w:divBdr>
            <w:top w:val="none" w:sz="0" w:space="0" w:color="auto"/>
            <w:left w:val="none" w:sz="0" w:space="0" w:color="auto"/>
            <w:bottom w:val="none" w:sz="0" w:space="0" w:color="auto"/>
            <w:right w:val="none" w:sz="0" w:space="0" w:color="auto"/>
          </w:divBdr>
        </w:div>
      </w:divsChild>
    </w:div>
    <w:div w:id="635375125">
      <w:bodyDiv w:val="1"/>
      <w:marLeft w:val="0"/>
      <w:marRight w:val="0"/>
      <w:marTop w:val="0"/>
      <w:marBottom w:val="0"/>
      <w:divBdr>
        <w:top w:val="none" w:sz="0" w:space="0" w:color="auto"/>
        <w:left w:val="none" w:sz="0" w:space="0" w:color="auto"/>
        <w:bottom w:val="none" w:sz="0" w:space="0" w:color="auto"/>
        <w:right w:val="none" w:sz="0" w:space="0" w:color="auto"/>
      </w:divBdr>
    </w:div>
    <w:div w:id="636185360">
      <w:bodyDiv w:val="1"/>
      <w:marLeft w:val="0"/>
      <w:marRight w:val="0"/>
      <w:marTop w:val="0"/>
      <w:marBottom w:val="0"/>
      <w:divBdr>
        <w:top w:val="none" w:sz="0" w:space="0" w:color="auto"/>
        <w:left w:val="none" w:sz="0" w:space="0" w:color="auto"/>
        <w:bottom w:val="none" w:sz="0" w:space="0" w:color="auto"/>
        <w:right w:val="none" w:sz="0" w:space="0" w:color="auto"/>
      </w:divBdr>
      <w:divsChild>
        <w:div w:id="1547990496">
          <w:marLeft w:val="480"/>
          <w:marRight w:val="0"/>
          <w:marTop w:val="0"/>
          <w:marBottom w:val="0"/>
          <w:divBdr>
            <w:top w:val="none" w:sz="0" w:space="0" w:color="auto"/>
            <w:left w:val="none" w:sz="0" w:space="0" w:color="auto"/>
            <w:bottom w:val="none" w:sz="0" w:space="0" w:color="auto"/>
            <w:right w:val="none" w:sz="0" w:space="0" w:color="auto"/>
          </w:divBdr>
        </w:div>
        <w:div w:id="962226051">
          <w:marLeft w:val="480"/>
          <w:marRight w:val="0"/>
          <w:marTop w:val="0"/>
          <w:marBottom w:val="0"/>
          <w:divBdr>
            <w:top w:val="none" w:sz="0" w:space="0" w:color="auto"/>
            <w:left w:val="none" w:sz="0" w:space="0" w:color="auto"/>
            <w:bottom w:val="none" w:sz="0" w:space="0" w:color="auto"/>
            <w:right w:val="none" w:sz="0" w:space="0" w:color="auto"/>
          </w:divBdr>
        </w:div>
        <w:div w:id="790705011">
          <w:marLeft w:val="480"/>
          <w:marRight w:val="0"/>
          <w:marTop w:val="0"/>
          <w:marBottom w:val="0"/>
          <w:divBdr>
            <w:top w:val="none" w:sz="0" w:space="0" w:color="auto"/>
            <w:left w:val="none" w:sz="0" w:space="0" w:color="auto"/>
            <w:bottom w:val="none" w:sz="0" w:space="0" w:color="auto"/>
            <w:right w:val="none" w:sz="0" w:space="0" w:color="auto"/>
          </w:divBdr>
        </w:div>
        <w:div w:id="1819683752">
          <w:marLeft w:val="480"/>
          <w:marRight w:val="0"/>
          <w:marTop w:val="0"/>
          <w:marBottom w:val="0"/>
          <w:divBdr>
            <w:top w:val="none" w:sz="0" w:space="0" w:color="auto"/>
            <w:left w:val="none" w:sz="0" w:space="0" w:color="auto"/>
            <w:bottom w:val="none" w:sz="0" w:space="0" w:color="auto"/>
            <w:right w:val="none" w:sz="0" w:space="0" w:color="auto"/>
          </w:divBdr>
        </w:div>
        <w:div w:id="1382899496">
          <w:marLeft w:val="480"/>
          <w:marRight w:val="0"/>
          <w:marTop w:val="0"/>
          <w:marBottom w:val="0"/>
          <w:divBdr>
            <w:top w:val="none" w:sz="0" w:space="0" w:color="auto"/>
            <w:left w:val="none" w:sz="0" w:space="0" w:color="auto"/>
            <w:bottom w:val="none" w:sz="0" w:space="0" w:color="auto"/>
            <w:right w:val="none" w:sz="0" w:space="0" w:color="auto"/>
          </w:divBdr>
        </w:div>
        <w:div w:id="340275515">
          <w:marLeft w:val="480"/>
          <w:marRight w:val="0"/>
          <w:marTop w:val="0"/>
          <w:marBottom w:val="0"/>
          <w:divBdr>
            <w:top w:val="none" w:sz="0" w:space="0" w:color="auto"/>
            <w:left w:val="none" w:sz="0" w:space="0" w:color="auto"/>
            <w:bottom w:val="none" w:sz="0" w:space="0" w:color="auto"/>
            <w:right w:val="none" w:sz="0" w:space="0" w:color="auto"/>
          </w:divBdr>
        </w:div>
        <w:div w:id="738132176">
          <w:marLeft w:val="480"/>
          <w:marRight w:val="0"/>
          <w:marTop w:val="0"/>
          <w:marBottom w:val="0"/>
          <w:divBdr>
            <w:top w:val="none" w:sz="0" w:space="0" w:color="auto"/>
            <w:left w:val="none" w:sz="0" w:space="0" w:color="auto"/>
            <w:bottom w:val="none" w:sz="0" w:space="0" w:color="auto"/>
            <w:right w:val="none" w:sz="0" w:space="0" w:color="auto"/>
          </w:divBdr>
        </w:div>
        <w:div w:id="623509733">
          <w:marLeft w:val="480"/>
          <w:marRight w:val="0"/>
          <w:marTop w:val="0"/>
          <w:marBottom w:val="0"/>
          <w:divBdr>
            <w:top w:val="none" w:sz="0" w:space="0" w:color="auto"/>
            <w:left w:val="none" w:sz="0" w:space="0" w:color="auto"/>
            <w:bottom w:val="none" w:sz="0" w:space="0" w:color="auto"/>
            <w:right w:val="none" w:sz="0" w:space="0" w:color="auto"/>
          </w:divBdr>
        </w:div>
        <w:div w:id="1455444174">
          <w:marLeft w:val="480"/>
          <w:marRight w:val="0"/>
          <w:marTop w:val="0"/>
          <w:marBottom w:val="0"/>
          <w:divBdr>
            <w:top w:val="none" w:sz="0" w:space="0" w:color="auto"/>
            <w:left w:val="none" w:sz="0" w:space="0" w:color="auto"/>
            <w:bottom w:val="none" w:sz="0" w:space="0" w:color="auto"/>
            <w:right w:val="none" w:sz="0" w:space="0" w:color="auto"/>
          </w:divBdr>
        </w:div>
        <w:div w:id="70548451">
          <w:marLeft w:val="480"/>
          <w:marRight w:val="0"/>
          <w:marTop w:val="0"/>
          <w:marBottom w:val="0"/>
          <w:divBdr>
            <w:top w:val="none" w:sz="0" w:space="0" w:color="auto"/>
            <w:left w:val="none" w:sz="0" w:space="0" w:color="auto"/>
            <w:bottom w:val="none" w:sz="0" w:space="0" w:color="auto"/>
            <w:right w:val="none" w:sz="0" w:space="0" w:color="auto"/>
          </w:divBdr>
        </w:div>
        <w:div w:id="1338968361">
          <w:marLeft w:val="480"/>
          <w:marRight w:val="0"/>
          <w:marTop w:val="0"/>
          <w:marBottom w:val="0"/>
          <w:divBdr>
            <w:top w:val="none" w:sz="0" w:space="0" w:color="auto"/>
            <w:left w:val="none" w:sz="0" w:space="0" w:color="auto"/>
            <w:bottom w:val="none" w:sz="0" w:space="0" w:color="auto"/>
            <w:right w:val="none" w:sz="0" w:space="0" w:color="auto"/>
          </w:divBdr>
        </w:div>
        <w:div w:id="1752921469">
          <w:marLeft w:val="480"/>
          <w:marRight w:val="0"/>
          <w:marTop w:val="0"/>
          <w:marBottom w:val="0"/>
          <w:divBdr>
            <w:top w:val="none" w:sz="0" w:space="0" w:color="auto"/>
            <w:left w:val="none" w:sz="0" w:space="0" w:color="auto"/>
            <w:bottom w:val="none" w:sz="0" w:space="0" w:color="auto"/>
            <w:right w:val="none" w:sz="0" w:space="0" w:color="auto"/>
          </w:divBdr>
        </w:div>
        <w:div w:id="1761483566">
          <w:marLeft w:val="480"/>
          <w:marRight w:val="0"/>
          <w:marTop w:val="0"/>
          <w:marBottom w:val="0"/>
          <w:divBdr>
            <w:top w:val="none" w:sz="0" w:space="0" w:color="auto"/>
            <w:left w:val="none" w:sz="0" w:space="0" w:color="auto"/>
            <w:bottom w:val="none" w:sz="0" w:space="0" w:color="auto"/>
            <w:right w:val="none" w:sz="0" w:space="0" w:color="auto"/>
          </w:divBdr>
        </w:div>
        <w:div w:id="953100538">
          <w:marLeft w:val="480"/>
          <w:marRight w:val="0"/>
          <w:marTop w:val="0"/>
          <w:marBottom w:val="0"/>
          <w:divBdr>
            <w:top w:val="none" w:sz="0" w:space="0" w:color="auto"/>
            <w:left w:val="none" w:sz="0" w:space="0" w:color="auto"/>
            <w:bottom w:val="none" w:sz="0" w:space="0" w:color="auto"/>
            <w:right w:val="none" w:sz="0" w:space="0" w:color="auto"/>
          </w:divBdr>
        </w:div>
        <w:div w:id="523640375">
          <w:marLeft w:val="480"/>
          <w:marRight w:val="0"/>
          <w:marTop w:val="0"/>
          <w:marBottom w:val="0"/>
          <w:divBdr>
            <w:top w:val="none" w:sz="0" w:space="0" w:color="auto"/>
            <w:left w:val="none" w:sz="0" w:space="0" w:color="auto"/>
            <w:bottom w:val="none" w:sz="0" w:space="0" w:color="auto"/>
            <w:right w:val="none" w:sz="0" w:space="0" w:color="auto"/>
          </w:divBdr>
        </w:div>
        <w:div w:id="882444656">
          <w:marLeft w:val="480"/>
          <w:marRight w:val="0"/>
          <w:marTop w:val="0"/>
          <w:marBottom w:val="0"/>
          <w:divBdr>
            <w:top w:val="none" w:sz="0" w:space="0" w:color="auto"/>
            <w:left w:val="none" w:sz="0" w:space="0" w:color="auto"/>
            <w:bottom w:val="none" w:sz="0" w:space="0" w:color="auto"/>
            <w:right w:val="none" w:sz="0" w:space="0" w:color="auto"/>
          </w:divBdr>
        </w:div>
        <w:div w:id="410204483">
          <w:marLeft w:val="480"/>
          <w:marRight w:val="0"/>
          <w:marTop w:val="0"/>
          <w:marBottom w:val="0"/>
          <w:divBdr>
            <w:top w:val="none" w:sz="0" w:space="0" w:color="auto"/>
            <w:left w:val="none" w:sz="0" w:space="0" w:color="auto"/>
            <w:bottom w:val="none" w:sz="0" w:space="0" w:color="auto"/>
            <w:right w:val="none" w:sz="0" w:space="0" w:color="auto"/>
          </w:divBdr>
        </w:div>
        <w:div w:id="1503083896">
          <w:marLeft w:val="480"/>
          <w:marRight w:val="0"/>
          <w:marTop w:val="0"/>
          <w:marBottom w:val="0"/>
          <w:divBdr>
            <w:top w:val="none" w:sz="0" w:space="0" w:color="auto"/>
            <w:left w:val="none" w:sz="0" w:space="0" w:color="auto"/>
            <w:bottom w:val="none" w:sz="0" w:space="0" w:color="auto"/>
            <w:right w:val="none" w:sz="0" w:space="0" w:color="auto"/>
          </w:divBdr>
        </w:div>
        <w:div w:id="1107656477">
          <w:marLeft w:val="480"/>
          <w:marRight w:val="0"/>
          <w:marTop w:val="0"/>
          <w:marBottom w:val="0"/>
          <w:divBdr>
            <w:top w:val="none" w:sz="0" w:space="0" w:color="auto"/>
            <w:left w:val="none" w:sz="0" w:space="0" w:color="auto"/>
            <w:bottom w:val="none" w:sz="0" w:space="0" w:color="auto"/>
            <w:right w:val="none" w:sz="0" w:space="0" w:color="auto"/>
          </w:divBdr>
        </w:div>
        <w:div w:id="817771984">
          <w:marLeft w:val="480"/>
          <w:marRight w:val="0"/>
          <w:marTop w:val="0"/>
          <w:marBottom w:val="0"/>
          <w:divBdr>
            <w:top w:val="none" w:sz="0" w:space="0" w:color="auto"/>
            <w:left w:val="none" w:sz="0" w:space="0" w:color="auto"/>
            <w:bottom w:val="none" w:sz="0" w:space="0" w:color="auto"/>
            <w:right w:val="none" w:sz="0" w:space="0" w:color="auto"/>
          </w:divBdr>
        </w:div>
        <w:div w:id="279580489">
          <w:marLeft w:val="480"/>
          <w:marRight w:val="0"/>
          <w:marTop w:val="0"/>
          <w:marBottom w:val="0"/>
          <w:divBdr>
            <w:top w:val="none" w:sz="0" w:space="0" w:color="auto"/>
            <w:left w:val="none" w:sz="0" w:space="0" w:color="auto"/>
            <w:bottom w:val="none" w:sz="0" w:space="0" w:color="auto"/>
            <w:right w:val="none" w:sz="0" w:space="0" w:color="auto"/>
          </w:divBdr>
        </w:div>
        <w:div w:id="1605843853">
          <w:marLeft w:val="480"/>
          <w:marRight w:val="0"/>
          <w:marTop w:val="0"/>
          <w:marBottom w:val="0"/>
          <w:divBdr>
            <w:top w:val="none" w:sz="0" w:space="0" w:color="auto"/>
            <w:left w:val="none" w:sz="0" w:space="0" w:color="auto"/>
            <w:bottom w:val="none" w:sz="0" w:space="0" w:color="auto"/>
            <w:right w:val="none" w:sz="0" w:space="0" w:color="auto"/>
          </w:divBdr>
        </w:div>
        <w:div w:id="995915006">
          <w:marLeft w:val="480"/>
          <w:marRight w:val="0"/>
          <w:marTop w:val="0"/>
          <w:marBottom w:val="0"/>
          <w:divBdr>
            <w:top w:val="none" w:sz="0" w:space="0" w:color="auto"/>
            <w:left w:val="none" w:sz="0" w:space="0" w:color="auto"/>
            <w:bottom w:val="none" w:sz="0" w:space="0" w:color="auto"/>
            <w:right w:val="none" w:sz="0" w:space="0" w:color="auto"/>
          </w:divBdr>
        </w:div>
        <w:div w:id="1704744628">
          <w:marLeft w:val="480"/>
          <w:marRight w:val="0"/>
          <w:marTop w:val="0"/>
          <w:marBottom w:val="0"/>
          <w:divBdr>
            <w:top w:val="none" w:sz="0" w:space="0" w:color="auto"/>
            <w:left w:val="none" w:sz="0" w:space="0" w:color="auto"/>
            <w:bottom w:val="none" w:sz="0" w:space="0" w:color="auto"/>
            <w:right w:val="none" w:sz="0" w:space="0" w:color="auto"/>
          </w:divBdr>
        </w:div>
        <w:div w:id="1251768403">
          <w:marLeft w:val="480"/>
          <w:marRight w:val="0"/>
          <w:marTop w:val="0"/>
          <w:marBottom w:val="0"/>
          <w:divBdr>
            <w:top w:val="none" w:sz="0" w:space="0" w:color="auto"/>
            <w:left w:val="none" w:sz="0" w:space="0" w:color="auto"/>
            <w:bottom w:val="none" w:sz="0" w:space="0" w:color="auto"/>
            <w:right w:val="none" w:sz="0" w:space="0" w:color="auto"/>
          </w:divBdr>
        </w:div>
        <w:div w:id="1016349333">
          <w:marLeft w:val="480"/>
          <w:marRight w:val="0"/>
          <w:marTop w:val="0"/>
          <w:marBottom w:val="0"/>
          <w:divBdr>
            <w:top w:val="none" w:sz="0" w:space="0" w:color="auto"/>
            <w:left w:val="none" w:sz="0" w:space="0" w:color="auto"/>
            <w:bottom w:val="none" w:sz="0" w:space="0" w:color="auto"/>
            <w:right w:val="none" w:sz="0" w:space="0" w:color="auto"/>
          </w:divBdr>
        </w:div>
        <w:div w:id="1676573035">
          <w:marLeft w:val="480"/>
          <w:marRight w:val="0"/>
          <w:marTop w:val="0"/>
          <w:marBottom w:val="0"/>
          <w:divBdr>
            <w:top w:val="none" w:sz="0" w:space="0" w:color="auto"/>
            <w:left w:val="none" w:sz="0" w:space="0" w:color="auto"/>
            <w:bottom w:val="none" w:sz="0" w:space="0" w:color="auto"/>
            <w:right w:val="none" w:sz="0" w:space="0" w:color="auto"/>
          </w:divBdr>
        </w:div>
        <w:div w:id="891308349">
          <w:marLeft w:val="480"/>
          <w:marRight w:val="0"/>
          <w:marTop w:val="0"/>
          <w:marBottom w:val="0"/>
          <w:divBdr>
            <w:top w:val="none" w:sz="0" w:space="0" w:color="auto"/>
            <w:left w:val="none" w:sz="0" w:space="0" w:color="auto"/>
            <w:bottom w:val="none" w:sz="0" w:space="0" w:color="auto"/>
            <w:right w:val="none" w:sz="0" w:space="0" w:color="auto"/>
          </w:divBdr>
        </w:div>
        <w:div w:id="1332028629">
          <w:marLeft w:val="480"/>
          <w:marRight w:val="0"/>
          <w:marTop w:val="0"/>
          <w:marBottom w:val="0"/>
          <w:divBdr>
            <w:top w:val="none" w:sz="0" w:space="0" w:color="auto"/>
            <w:left w:val="none" w:sz="0" w:space="0" w:color="auto"/>
            <w:bottom w:val="none" w:sz="0" w:space="0" w:color="auto"/>
            <w:right w:val="none" w:sz="0" w:space="0" w:color="auto"/>
          </w:divBdr>
        </w:div>
        <w:div w:id="37822026">
          <w:marLeft w:val="480"/>
          <w:marRight w:val="0"/>
          <w:marTop w:val="0"/>
          <w:marBottom w:val="0"/>
          <w:divBdr>
            <w:top w:val="none" w:sz="0" w:space="0" w:color="auto"/>
            <w:left w:val="none" w:sz="0" w:space="0" w:color="auto"/>
            <w:bottom w:val="none" w:sz="0" w:space="0" w:color="auto"/>
            <w:right w:val="none" w:sz="0" w:space="0" w:color="auto"/>
          </w:divBdr>
        </w:div>
        <w:div w:id="176232413">
          <w:marLeft w:val="480"/>
          <w:marRight w:val="0"/>
          <w:marTop w:val="0"/>
          <w:marBottom w:val="0"/>
          <w:divBdr>
            <w:top w:val="none" w:sz="0" w:space="0" w:color="auto"/>
            <w:left w:val="none" w:sz="0" w:space="0" w:color="auto"/>
            <w:bottom w:val="none" w:sz="0" w:space="0" w:color="auto"/>
            <w:right w:val="none" w:sz="0" w:space="0" w:color="auto"/>
          </w:divBdr>
        </w:div>
        <w:div w:id="39984090">
          <w:marLeft w:val="480"/>
          <w:marRight w:val="0"/>
          <w:marTop w:val="0"/>
          <w:marBottom w:val="0"/>
          <w:divBdr>
            <w:top w:val="none" w:sz="0" w:space="0" w:color="auto"/>
            <w:left w:val="none" w:sz="0" w:space="0" w:color="auto"/>
            <w:bottom w:val="none" w:sz="0" w:space="0" w:color="auto"/>
            <w:right w:val="none" w:sz="0" w:space="0" w:color="auto"/>
          </w:divBdr>
        </w:div>
        <w:div w:id="2017078109">
          <w:marLeft w:val="480"/>
          <w:marRight w:val="0"/>
          <w:marTop w:val="0"/>
          <w:marBottom w:val="0"/>
          <w:divBdr>
            <w:top w:val="none" w:sz="0" w:space="0" w:color="auto"/>
            <w:left w:val="none" w:sz="0" w:space="0" w:color="auto"/>
            <w:bottom w:val="none" w:sz="0" w:space="0" w:color="auto"/>
            <w:right w:val="none" w:sz="0" w:space="0" w:color="auto"/>
          </w:divBdr>
        </w:div>
        <w:div w:id="487401833">
          <w:marLeft w:val="480"/>
          <w:marRight w:val="0"/>
          <w:marTop w:val="0"/>
          <w:marBottom w:val="0"/>
          <w:divBdr>
            <w:top w:val="none" w:sz="0" w:space="0" w:color="auto"/>
            <w:left w:val="none" w:sz="0" w:space="0" w:color="auto"/>
            <w:bottom w:val="none" w:sz="0" w:space="0" w:color="auto"/>
            <w:right w:val="none" w:sz="0" w:space="0" w:color="auto"/>
          </w:divBdr>
        </w:div>
        <w:div w:id="660471985">
          <w:marLeft w:val="480"/>
          <w:marRight w:val="0"/>
          <w:marTop w:val="0"/>
          <w:marBottom w:val="0"/>
          <w:divBdr>
            <w:top w:val="none" w:sz="0" w:space="0" w:color="auto"/>
            <w:left w:val="none" w:sz="0" w:space="0" w:color="auto"/>
            <w:bottom w:val="none" w:sz="0" w:space="0" w:color="auto"/>
            <w:right w:val="none" w:sz="0" w:space="0" w:color="auto"/>
          </w:divBdr>
        </w:div>
        <w:div w:id="62800130">
          <w:marLeft w:val="480"/>
          <w:marRight w:val="0"/>
          <w:marTop w:val="0"/>
          <w:marBottom w:val="0"/>
          <w:divBdr>
            <w:top w:val="none" w:sz="0" w:space="0" w:color="auto"/>
            <w:left w:val="none" w:sz="0" w:space="0" w:color="auto"/>
            <w:bottom w:val="none" w:sz="0" w:space="0" w:color="auto"/>
            <w:right w:val="none" w:sz="0" w:space="0" w:color="auto"/>
          </w:divBdr>
        </w:div>
        <w:div w:id="2015569664">
          <w:marLeft w:val="480"/>
          <w:marRight w:val="0"/>
          <w:marTop w:val="0"/>
          <w:marBottom w:val="0"/>
          <w:divBdr>
            <w:top w:val="none" w:sz="0" w:space="0" w:color="auto"/>
            <w:left w:val="none" w:sz="0" w:space="0" w:color="auto"/>
            <w:bottom w:val="none" w:sz="0" w:space="0" w:color="auto"/>
            <w:right w:val="none" w:sz="0" w:space="0" w:color="auto"/>
          </w:divBdr>
        </w:div>
        <w:div w:id="802970272">
          <w:marLeft w:val="480"/>
          <w:marRight w:val="0"/>
          <w:marTop w:val="0"/>
          <w:marBottom w:val="0"/>
          <w:divBdr>
            <w:top w:val="none" w:sz="0" w:space="0" w:color="auto"/>
            <w:left w:val="none" w:sz="0" w:space="0" w:color="auto"/>
            <w:bottom w:val="none" w:sz="0" w:space="0" w:color="auto"/>
            <w:right w:val="none" w:sz="0" w:space="0" w:color="auto"/>
          </w:divBdr>
        </w:div>
        <w:div w:id="1273511508">
          <w:marLeft w:val="480"/>
          <w:marRight w:val="0"/>
          <w:marTop w:val="0"/>
          <w:marBottom w:val="0"/>
          <w:divBdr>
            <w:top w:val="none" w:sz="0" w:space="0" w:color="auto"/>
            <w:left w:val="none" w:sz="0" w:space="0" w:color="auto"/>
            <w:bottom w:val="none" w:sz="0" w:space="0" w:color="auto"/>
            <w:right w:val="none" w:sz="0" w:space="0" w:color="auto"/>
          </w:divBdr>
        </w:div>
        <w:div w:id="1088581741">
          <w:marLeft w:val="480"/>
          <w:marRight w:val="0"/>
          <w:marTop w:val="0"/>
          <w:marBottom w:val="0"/>
          <w:divBdr>
            <w:top w:val="none" w:sz="0" w:space="0" w:color="auto"/>
            <w:left w:val="none" w:sz="0" w:space="0" w:color="auto"/>
            <w:bottom w:val="none" w:sz="0" w:space="0" w:color="auto"/>
            <w:right w:val="none" w:sz="0" w:space="0" w:color="auto"/>
          </w:divBdr>
        </w:div>
        <w:div w:id="951328550">
          <w:marLeft w:val="480"/>
          <w:marRight w:val="0"/>
          <w:marTop w:val="0"/>
          <w:marBottom w:val="0"/>
          <w:divBdr>
            <w:top w:val="none" w:sz="0" w:space="0" w:color="auto"/>
            <w:left w:val="none" w:sz="0" w:space="0" w:color="auto"/>
            <w:bottom w:val="none" w:sz="0" w:space="0" w:color="auto"/>
            <w:right w:val="none" w:sz="0" w:space="0" w:color="auto"/>
          </w:divBdr>
        </w:div>
        <w:div w:id="2029022545">
          <w:marLeft w:val="480"/>
          <w:marRight w:val="0"/>
          <w:marTop w:val="0"/>
          <w:marBottom w:val="0"/>
          <w:divBdr>
            <w:top w:val="none" w:sz="0" w:space="0" w:color="auto"/>
            <w:left w:val="none" w:sz="0" w:space="0" w:color="auto"/>
            <w:bottom w:val="none" w:sz="0" w:space="0" w:color="auto"/>
            <w:right w:val="none" w:sz="0" w:space="0" w:color="auto"/>
          </w:divBdr>
        </w:div>
        <w:div w:id="1393233719">
          <w:marLeft w:val="480"/>
          <w:marRight w:val="0"/>
          <w:marTop w:val="0"/>
          <w:marBottom w:val="0"/>
          <w:divBdr>
            <w:top w:val="none" w:sz="0" w:space="0" w:color="auto"/>
            <w:left w:val="none" w:sz="0" w:space="0" w:color="auto"/>
            <w:bottom w:val="none" w:sz="0" w:space="0" w:color="auto"/>
            <w:right w:val="none" w:sz="0" w:space="0" w:color="auto"/>
          </w:divBdr>
        </w:div>
        <w:div w:id="860900349">
          <w:marLeft w:val="480"/>
          <w:marRight w:val="0"/>
          <w:marTop w:val="0"/>
          <w:marBottom w:val="0"/>
          <w:divBdr>
            <w:top w:val="none" w:sz="0" w:space="0" w:color="auto"/>
            <w:left w:val="none" w:sz="0" w:space="0" w:color="auto"/>
            <w:bottom w:val="none" w:sz="0" w:space="0" w:color="auto"/>
            <w:right w:val="none" w:sz="0" w:space="0" w:color="auto"/>
          </w:divBdr>
        </w:div>
        <w:div w:id="1344287574">
          <w:marLeft w:val="480"/>
          <w:marRight w:val="0"/>
          <w:marTop w:val="0"/>
          <w:marBottom w:val="0"/>
          <w:divBdr>
            <w:top w:val="none" w:sz="0" w:space="0" w:color="auto"/>
            <w:left w:val="none" w:sz="0" w:space="0" w:color="auto"/>
            <w:bottom w:val="none" w:sz="0" w:space="0" w:color="auto"/>
            <w:right w:val="none" w:sz="0" w:space="0" w:color="auto"/>
          </w:divBdr>
        </w:div>
        <w:div w:id="1920476718">
          <w:marLeft w:val="480"/>
          <w:marRight w:val="0"/>
          <w:marTop w:val="0"/>
          <w:marBottom w:val="0"/>
          <w:divBdr>
            <w:top w:val="none" w:sz="0" w:space="0" w:color="auto"/>
            <w:left w:val="none" w:sz="0" w:space="0" w:color="auto"/>
            <w:bottom w:val="none" w:sz="0" w:space="0" w:color="auto"/>
            <w:right w:val="none" w:sz="0" w:space="0" w:color="auto"/>
          </w:divBdr>
        </w:div>
        <w:div w:id="1060405186">
          <w:marLeft w:val="480"/>
          <w:marRight w:val="0"/>
          <w:marTop w:val="0"/>
          <w:marBottom w:val="0"/>
          <w:divBdr>
            <w:top w:val="none" w:sz="0" w:space="0" w:color="auto"/>
            <w:left w:val="none" w:sz="0" w:space="0" w:color="auto"/>
            <w:bottom w:val="none" w:sz="0" w:space="0" w:color="auto"/>
            <w:right w:val="none" w:sz="0" w:space="0" w:color="auto"/>
          </w:divBdr>
        </w:div>
        <w:div w:id="1789347588">
          <w:marLeft w:val="480"/>
          <w:marRight w:val="0"/>
          <w:marTop w:val="0"/>
          <w:marBottom w:val="0"/>
          <w:divBdr>
            <w:top w:val="none" w:sz="0" w:space="0" w:color="auto"/>
            <w:left w:val="none" w:sz="0" w:space="0" w:color="auto"/>
            <w:bottom w:val="none" w:sz="0" w:space="0" w:color="auto"/>
            <w:right w:val="none" w:sz="0" w:space="0" w:color="auto"/>
          </w:divBdr>
        </w:div>
        <w:div w:id="35739245">
          <w:marLeft w:val="480"/>
          <w:marRight w:val="0"/>
          <w:marTop w:val="0"/>
          <w:marBottom w:val="0"/>
          <w:divBdr>
            <w:top w:val="none" w:sz="0" w:space="0" w:color="auto"/>
            <w:left w:val="none" w:sz="0" w:space="0" w:color="auto"/>
            <w:bottom w:val="none" w:sz="0" w:space="0" w:color="auto"/>
            <w:right w:val="none" w:sz="0" w:space="0" w:color="auto"/>
          </w:divBdr>
        </w:div>
        <w:div w:id="574559472">
          <w:marLeft w:val="480"/>
          <w:marRight w:val="0"/>
          <w:marTop w:val="0"/>
          <w:marBottom w:val="0"/>
          <w:divBdr>
            <w:top w:val="none" w:sz="0" w:space="0" w:color="auto"/>
            <w:left w:val="none" w:sz="0" w:space="0" w:color="auto"/>
            <w:bottom w:val="none" w:sz="0" w:space="0" w:color="auto"/>
            <w:right w:val="none" w:sz="0" w:space="0" w:color="auto"/>
          </w:divBdr>
        </w:div>
        <w:div w:id="1445660344">
          <w:marLeft w:val="480"/>
          <w:marRight w:val="0"/>
          <w:marTop w:val="0"/>
          <w:marBottom w:val="0"/>
          <w:divBdr>
            <w:top w:val="none" w:sz="0" w:space="0" w:color="auto"/>
            <w:left w:val="none" w:sz="0" w:space="0" w:color="auto"/>
            <w:bottom w:val="none" w:sz="0" w:space="0" w:color="auto"/>
            <w:right w:val="none" w:sz="0" w:space="0" w:color="auto"/>
          </w:divBdr>
        </w:div>
        <w:div w:id="1045714674">
          <w:marLeft w:val="480"/>
          <w:marRight w:val="0"/>
          <w:marTop w:val="0"/>
          <w:marBottom w:val="0"/>
          <w:divBdr>
            <w:top w:val="none" w:sz="0" w:space="0" w:color="auto"/>
            <w:left w:val="none" w:sz="0" w:space="0" w:color="auto"/>
            <w:bottom w:val="none" w:sz="0" w:space="0" w:color="auto"/>
            <w:right w:val="none" w:sz="0" w:space="0" w:color="auto"/>
          </w:divBdr>
        </w:div>
        <w:div w:id="653027363">
          <w:marLeft w:val="480"/>
          <w:marRight w:val="0"/>
          <w:marTop w:val="0"/>
          <w:marBottom w:val="0"/>
          <w:divBdr>
            <w:top w:val="none" w:sz="0" w:space="0" w:color="auto"/>
            <w:left w:val="none" w:sz="0" w:space="0" w:color="auto"/>
            <w:bottom w:val="none" w:sz="0" w:space="0" w:color="auto"/>
            <w:right w:val="none" w:sz="0" w:space="0" w:color="auto"/>
          </w:divBdr>
        </w:div>
        <w:div w:id="759718288">
          <w:marLeft w:val="480"/>
          <w:marRight w:val="0"/>
          <w:marTop w:val="0"/>
          <w:marBottom w:val="0"/>
          <w:divBdr>
            <w:top w:val="none" w:sz="0" w:space="0" w:color="auto"/>
            <w:left w:val="none" w:sz="0" w:space="0" w:color="auto"/>
            <w:bottom w:val="none" w:sz="0" w:space="0" w:color="auto"/>
            <w:right w:val="none" w:sz="0" w:space="0" w:color="auto"/>
          </w:divBdr>
        </w:div>
        <w:div w:id="2003311633">
          <w:marLeft w:val="480"/>
          <w:marRight w:val="0"/>
          <w:marTop w:val="0"/>
          <w:marBottom w:val="0"/>
          <w:divBdr>
            <w:top w:val="none" w:sz="0" w:space="0" w:color="auto"/>
            <w:left w:val="none" w:sz="0" w:space="0" w:color="auto"/>
            <w:bottom w:val="none" w:sz="0" w:space="0" w:color="auto"/>
            <w:right w:val="none" w:sz="0" w:space="0" w:color="auto"/>
          </w:divBdr>
        </w:div>
        <w:div w:id="948394047">
          <w:marLeft w:val="480"/>
          <w:marRight w:val="0"/>
          <w:marTop w:val="0"/>
          <w:marBottom w:val="0"/>
          <w:divBdr>
            <w:top w:val="none" w:sz="0" w:space="0" w:color="auto"/>
            <w:left w:val="none" w:sz="0" w:space="0" w:color="auto"/>
            <w:bottom w:val="none" w:sz="0" w:space="0" w:color="auto"/>
            <w:right w:val="none" w:sz="0" w:space="0" w:color="auto"/>
          </w:divBdr>
        </w:div>
        <w:div w:id="2145536606">
          <w:marLeft w:val="480"/>
          <w:marRight w:val="0"/>
          <w:marTop w:val="0"/>
          <w:marBottom w:val="0"/>
          <w:divBdr>
            <w:top w:val="none" w:sz="0" w:space="0" w:color="auto"/>
            <w:left w:val="none" w:sz="0" w:space="0" w:color="auto"/>
            <w:bottom w:val="none" w:sz="0" w:space="0" w:color="auto"/>
            <w:right w:val="none" w:sz="0" w:space="0" w:color="auto"/>
          </w:divBdr>
        </w:div>
        <w:div w:id="236331558">
          <w:marLeft w:val="480"/>
          <w:marRight w:val="0"/>
          <w:marTop w:val="0"/>
          <w:marBottom w:val="0"/>
          <w:divBdr>
            <w:top w:val="none" w:sz="0" w:space="0" w:color="auto"/>
            <w:left w:val="none" w:sz="0" w:space="0" w:color="auto"/>
            <w:bottom w:val="none" w:sz="0" w:space="0" w:color="auto"/>
            <w:right w:val="none" w:sz="0" w:space="0" w:color="auto"/>
          </w:divBdr>
        </w:div>
        <w:div w:id="504711506">
          <w:marLeft w:val="480"/>
          <w:marRight w:val="0"/>
          <w:marTop w:val="0"/>
          <w:marBottom w:val="0"/>
          <w:divBdr>
            <w:top w:val="none" w:sz="0" w:space="0" w:color="auto"/>
            <w:left w:val="none" w:sz="0" w:space="0" w:color="auto"/>
            <w:bottom w:val="none" w:sz="0" w:space="0" w:color="auto"/>
            <w:right w:val="none" w:sz="0" w:space="0" w:color="auto"/>
          </w:divBdr>
        </w:div>
        <w:div w:id="1704749118">
          <w:marLeft w:val="480"/>
          <w:marRight w:val="0"/>
          <w:marTop w:val="0"/>
          <w:marBottom w:val="0"/>
          <w:divBdr>
            <w:top w:val="none" w:sz="0" w:space="0" w:color="auto"/>
            <w:left w:val="none" w:sz="0" w:space="0" w:color="auto"/>
            <w:bottom w:val="none" w:sz="0" w:space="0" w:color="auto"/>
            <w:right w:val="none" w:sz="0" w:space="0" w:color="auto"/>
          </w:divBdr>
        </w:div>
        <w:div w:id="885529373">
          <w:marLeft w:val="480"/>
          <w:marRight w:val="0"/>
          <w:marTop w:val="0"/>
          <w:marBottom w:val="0"/>
          <w:divBdr>
            <w:top w:val="none" w:sz="0" w:space="0" w:color="auto"/>
            <w:left w:val="none" w:sz="0" w:space="0" w:color="auto"/>
            <w:bottom w:val="none" w:sz="0" w:space="0" w:color="auto"/>
            <w:right w:val="none" w:sz="0" w:space="0" w:color="auto"/>
          </w:divBdr>
        </w:div>
        <w:div w:id="672146945">
          <w:marLeft w:val="480"/>
          <w:marRight w:val="0"/>
          <w:marTop w:val="0"/>
          <w:marBottom w:val="0"/>
          <w:divBdr>
            <w:top w:val="none" w:sz="0" w:space="0" w:color="auto"/>
            <w:left w:val="none" w:sz="0" w:space="0" w:color="auto"/>
            <w:bottom w:val="none" w:sz="0" w:space="0" w:color="auto"/>
            <w:right w:val="none" w:sz="0" w:space="0" w:color="auto"/>
          </w:divBdr>
        </w:div>
        <w:div w:id="1962027383">
          <w:marLeft w:val="480"/>
          <w:marRight w:val="0"/>
          <w:marTop w:val="0"/>
          <w:marBottom w:val="0"/>
          <w:divBdr>
            <w:top w:val="none" w:sz="0" w:space="0" w:color="auto"/>
            <w:left w:val="none" w:sz="0" w:space="0" w:color="auto"/>
            <w:bottom w:val="none" w:sz="0" w:space="0" w:color="auto"/>
            <w:right w:val="none" w:sz="0" w:space="0" w:color="auto"/>
          </w:divBdr>
        </w:div>
        <w:div w:id="1092895457">
          <w:marLeft w:val="480"/>
          <w:marRight w:val="0"/>
          <w:marTop w:val="0"/>
          <w:marBottom w:val="0"/>
          <w:divBdr>
            <w:top w:val="none" w:sz="0" w:space="0" w:color="auto"/>
            <w:left w:val="none" w:sz="0" w:space="0" w:color="auto"/>
            <w:bottom w:val="none" w:sz="0" w:space="0" w:color="auto"/>
            <w:right w:val="none" w:sz="0" w:space="0" w:color="auto"/>
          </w:divBdr>
        </w:div>
        <w:div w:id="1382437680">
          <w:marLeft w:val="480"/>
          <w:marRight w:val="0"/>
          <w:marTop w:val="0"/>
          <w:marBottom w:val="0"/>
          <w:divBdr>
            <w:top w:val="none" w:sz="0" w:space="0" w:color="auto"/>
            <w:left w:val="none" w:sz="0" w:space="0" w:color="auto"/>
            <w:bottom w:val="none" w:sz="0" w:space="0" w:color="auto"/>
            <w:right w:val="none" w:sz="0" w:space="0" w:color="auto"/>
          </w:divBdr>
        </w:div>
        <w:div w:id="2043825795">
          <w:marLeft w:val="480"/>
          <w:marRight w:val="0"/>
          <w:marTop w:val="0"/>
          <w:marBottom w:val="0"/>
          <w:divBdr>
            <w:top w:val="none" w:sz="0" w:space="0" w:color="auto"/>
            <w:left w:val="none" w:sz="0" w:space="0" w:color="auto"/>
            <w:bottom w:val="none" w:sz="0" w:space="0" w:color="auto"/>
            <w:right w:val="none" w:sz="0" w:space="0" w:color="auto"/>
          </w:divBdr>
        </w:div>
        <w:div w:id="388266018">
          <w:marLeft w:val="480"/>
          <w:marRight w:val="0"/>
          <w:marTop w:val="0"/>
          <w:marBottom w:val="0"/>
          <w:divBdr>
            <w:top w:val="none" w:sz="0" w:space="0" w:color="auto"/>
            <w:left w:val="none" w:sz="0" w:space="0" w:color="auto"/>
            <w:bottom w:val="none" w:sz="0" w:space="0" w:color="auto"/>
            <w:right w:val="none" w:sz="0" w:space="0" w:color="auto"/>
          </w:divBdr>
        </w:div>
        <w:div w:id="1240167859">
          <w:marLeft w:val="480"/>
          <w:marRight w:val="0"/>
          <w:marTop w:val="0"/>
          <w:marBottom w:val="0"/>
          <w:divBdr>
            <w:top w:val="none" w:sz="0" w:space="0" w:color="auto"/>
            <w:left w:val="none" w:sz="0" w:space="0" w:color="auto"/>
            <w:bottom w:val="none" w:sz="0" w:space="0" w:color="auto"/>
            <w:right w:val="none" w:sz="0" w:space="0" w:color="auto"/>
          </w:divBdr>
        </w:div>
        <w:div w:id="281880962">
          <w:marLeft w:val="480"/>
          <w:marRight w:val="0"/>
          <w:marTop w:val="0"/>
          <w:marBottom w:val="0"/>
          <w:divBdr>
            <w:top w:val="none" w:sz="0" w:space="0" w:color="auto"/>
            <w:left w:val="none" w:sz="0" w:space="0" w:color="auto"/>
            <w:bottom w:val="none" w:sz="0" w:space="0" w:color="auto"/>
            <w:right w:val="none" w:sz="0" w:space="0" w:color="auto"/>
          </w:divBdr>
        </w:div>
        <w:div w:id="1875842542">
          <w:marLeft w:val="480"/>
          <w:marRight w:val="0"/>
          <w:marTop w:val="0"/>
          <w:marBottom w:val="0"/>
          <w:divBdr>
            <w:top w:val="none" w:sz="0" w:space="0" w:color="auto"/>
            <w:left w:val="none" w:sz="0" w:space="0" w:color="auto"/>
            <w:bottom w:val="none" w:sz="0" w:space="0" w:color="auto"/>
            <w:right w:val="none" w:sz="0" w:space="0" w:color="auto"/>
          </w:divBdr>
        </w:div>
        <w:div w:id="1204907022">
          <w:marLeft w:val="480"/>
          <w:marRight w:val="0"/>
          <w:marTop w:val="0"/>
          <w:marBottom w:val="0"/>
          <w:divBdr>
            <w:top w:val="none" w:sz="0" w:space="0" w:color="auto"/>
            <w:left w:val="none" w:sz="0" w:space="0" w:color="auto"/>
            <w:bottom w:val="none" w:sz="0" w:space="0" w:color="auto"/>
            <w:right w:val="none" w:sz="0" w:space="0" w:color="auto"/>
          </w:divBdr>
        </w:div>
        <w:div w:id="2132899523">
          <w:marLeft w:val="480"/>
          <w:marRight w:val="0"/>
          <w:marTop w:val="0"/>
          <w:marBottom w:val="0"/>
          <w:divBdr>
            <w:top w:val="none" w:sz="0" w:space="0" w:color="auto"/>
            <w:left w:val="none" w:sz="0" w:space="0" w:color="auto"/>
            <w:bottom w:val="none" w:sz="0" w:space="0" w:color="auto"/>
            <w:right w:val="none" w:sz="0" w:space="0" w:color="auto"/>
          </w:divBdr>
        </w:div>
        <w:div w:id="876430410">
          <w:marLeft w:val="480"/>
          <w:marRight w:val="0"/>
          <w:marTop w:val="0"/>
          <w:marBottom w:val="0"/>
          <w:divBdr>
            <w:top w:val="none" w:sz="0" w:space="0" w:color="auto"/>
            <w:left w:val="none" w:sz="0" w:space="0" w:color="auto"/>
            <w:bottom w:val="none" w:sz="0" w:space="0" w:color="auto"/>
            <w:right w:val="none" w:sz="0" w:space="0" w:color="auto"/>
          </w:divBdr>
        </w:div>
        <w:div w:id="1582527345">
          <w:marLeft w:val="480"/>
          <w:marRight w:val="0"/>
          <w:marTop w:val="0"/>
          <w:marBottom w:val="0"/>
          <w:divBdr>
            <w:top w:val="none" w:sz="0" w:space="0" w:color="auto"/>
            <w:left w:val="none" w:sz="0" w:space="0" w:color="auto"/>
            <w:bottom w:val="none" w:sz="0" w:space="0" w:color="auto"/>
            <w:right w:val="none" w:sz="0" w:space="0" w:color="auto"/>
          </w:divBdr>
        </w:div>
        <w:div w:id="1358430690">
          <w:marLeft w:val="480"/>
          <w:marRight w:val="0"/>
          <w:marTop w:val="0"/>
          <w:marBottom w:val="0"/>
          <w:divBdr>
            <w:top w:val="none" w:sz="0" w:space="0" w:color="auto"/>
            <w:left w:val="none" w:sz="0" w:space="0" w:color="auto"/>
            <w:bottom w:val="none" w:sz="0" w:space="0" w:color="auto"/>
            <w:right w:val="none" w:sz="0" w:space="0" w:color="auto"/>
          </w:divBdr>
        </w:div>
        <w:div w:id="904073238">
          <w:marLeft w:val="480"/>
          <w:marRight w:val="0"/>
          <w:marTop w:val="0"/>
          <w:marBottom w:val="0"/>
          <w:divBdr>
            <w:top w:val="none" w:sz="0" w:space="0" w:color="auto"/>
            <w:left w:val="none" w:sz="0" w:space="0" w:color="auto"/>
            <w:bottom w:val="none" w:sz="0" w:space="0" w:color="auto"/>
            <w:right w:val="none" w:sz="0" w:space="0" w:color="auto"/>
          </w:divBdr>
        </w:div>
        <w:div w:id="806969581">
          <w:marLeft w:val="480"/>
          <w:marRight w:val="0"/>
          <w:marTop w:val="0"/>
          <w:marBottom w:val="0"/>
          <w:divBdr>
            <w:top w:val="none" w:sz="0" w:space="0" w:color="auto"/>
            <w:left w:val="none" w:sz="0" w:space="0" w:color="auto"/>
            <w:bottom w:val="none" w:sz="0" w:space="0" w:color="auto"/>
            <w:right w:val="none" w:sz="0" w:space="0" w:color="auto"/>
          </w:divBdr>
        </w:div>
        <w:div w:id="247691116">
          <w:marLeft w:val="480"/>
          <w:marRight w:val="0"/>
          <w:marTop w:val="0"/>
          <w:marBottom w:val="0"/>
          <w:divBdr>
            <w:top w:val="none" w:sz="0" w:space="0" w:color="auto"/>
            <w:left w:val="none" w:sz="0" w:space="0" w:color="auto"/>
            <w:bottom w:val="none" w:sz="0" w:space="0" w:color="auto"/>
            <w:right w:val="none" w:sz="0" w:space="0" w:color="auto"/>
          </w:divBdr>
        </w:div>
        <w:div w:id="57017277">
          <w:marLeft w:val="480"/>
          <w:marRight w:val="0"/>
          <w:marTop w:val="0"/>
          <w:marBottom w:val="0"/>
          <w:divBdr>
            <w:top w:val="none" w:sz="0" w:space="0" w:color="auto"/>
            <w:left w:val="none" w:sz="0" w:space="0" w:color="auto"/>
            <w:bottom w:val="none" w:sz="0" w:space="0" w:color="auto"/>
            <w:right w:val="none" w:sz="0" w:space="0" w:color="auto"/>
          </w:divBdr>
        </w:div>
        <w:div w:id="1827818045">
          <w:marLeft w:val="480"/>
          <w:marRight w:val="0"/>
          <w:marTop w:val="0"/>
          <w:marBottom w:val="0"/>
          <w:divBdr>
            <w:top w:val="none" w:sz="0" w:space="0" w:color="auto"/>
            <w:left w:val="none" w:sz="0" w:space="0" w:color="auto"/>
            <w:bottom w:val="none" w:sz="0" w:space="0" w:color="auto"/>
            <w:right w:val="none" w:sz="0" w:space="0" w:color="auto"/>
          </w:divBdr>
        </w:div>
        <w:div w:id="599921818">
          <w:marLeft w:val="480"/>
          <w:marRight w:val="0"/>
          <w:marTop w:val="0"/>
          <w:marBottom w:val="0"/>
          <w:divBdr>
            <w:top w:val="none" w:sz="0" w:space="0" w:color="auto"/>
            <w:left w:val="none" w:sz="0" w:space="0" w:color="auto"/>
            <w:bottom w:val="none" w:sz="0" w:space="0" w:color="auto"/>
            <w:right w:val="none" w:sz="0" w:space="0" w:color="auto"/>
          </w:divBdr>
        </w:div>
        <w:div w:id="1511673997">
          <w:marLeft w:val="480"/>
          <w:marRight w:val="0"/>
          <w:marTop w:val="0"/>
          <w:marBottom w:val="0"/>
          <w:divBdr>
            <w:top w:val="none" w:sz="0" w:space="0" w:color="auto"/>
            <w:left w:val="none" w:sz="0" w:space="0" w:color="auto"/>
            <w:bottom w:val="none" w:sz="0" w:space="0" w:color="auto"/>
            <w:right w:val="none" w:sz="0" w:space="0" w:color="auto"/>
          </w:divBdr>
        </w:div>
        <w:div w:id="1298148319">
          <w:marLeft w:val="480"/>
          <w:marRight w:val="0"/>
          <w:marTop w:val="0"/>
          <w:marBottom w:val="0"/>
          <w:divBdr>
            <w:top w:val="none" w:sz="0" w:space="0" w:color="auto"/>
            <w:left w:val="none" w:sz="0" w:space="0" w:color="auto"/>
            <w:bottom w:val="none" w:sz="0" w:space="0" w:color="auto"/>
            <w:right w:val="none" w:sz="0" w:space="0" w:color="auto"/>
          </w:divBdr>
        </w:div>
        <w:div w:id="782765576">
          <w:marLeft w:val="480"/>
          <w:marRight w:val="0"/>
          <w:marTop w:val="0"/>
          <w:marBottom w:val="0"/>
          <w:divBdr>
            <w:top w:val="none" w:sz="0" w:space="0" w:color="auto"/>
            <w:left w:val="none" w:sz="0" w:space="0" w:color="auto"/>
            <w:bottom w:val="none" w:sz="0" w:space="0" w:color="auto"/>
            <w:right w:val="none" w:sz="0" w:space="0" w:color="auto"/>
          </w:divBdr>
        </w:div>
        <w:div w:id="1259211493">
          <w:marLeft w:val="480"/>
          <w:marRight w:val="0"/>
          <w:marTop w:val="0"/>
          <w:marBottom w:val="0"/>
          <w:divBdr>
            <w:top w:val="none" w:sz="0" w:space="0" w:color="auto"/>
            <w:left w:val="none" w:sz="0" w:space="0" w:color="auto"/>
            <w:bottom w:val="none" w:sz="0" w:space="0" w:color="auto"/>
            <w:right w:val="none" w:sz="0" w:space="0" w:color="auto"/>
          </w:divBdr>
        </w:div>
        <w:div w:id="248008329">
          <w:marLeft w:val="480"/>
          <w:marRight w:val="0"/>
          <w:marTop w:val="0"/>
          <w:marBottom w:val="0"/>
          <w:divBdr>
            <w:top w:val="none" w:sz="0" w:space="0" w:color="auto"/>
            <w:left w:val="none" w:sz="0" w:space="0" w:color="auto"/>
            <w:bottom w:val="none" w:sz="0" w:space="0" w:color="auto"/>
            <w:right w:val="none" w:sz="0" w:space="0" w:color="auto"/>
          </w:divBdr>
        </w:div>
        <w:div w:id="1878077485">
          <w:marLeft w:val="480"/>
          <w:marRight w:val="0"/>
          <w:marTop w:val="0"/>
          <w:marBottom w:val="0"/>
          <w:divBdr>
            <w:top w:val="none" w:sz="0" w:space="0" w:color="auto"/>
            <w:left w:val="none" w:sz="0" w:space="0" w:color="auto"/>
            <w:bottom w:val="none" w:sz="0" w:space="0" w:color="auto"/>
            <w:right w:val="none" w:sz="0" w:space="0" w:color="auto"/>
          </w:divBdr>
        </w:div>
        <w:div w:id="1170095699">
          <w:marLeft w:val="480"/>
          <w:marRight w:val="0"/>
          <w:marTop w:val="0"/>
          <w:marBottom w:val="0"/>
          <w:divBdr>
            <w:top w:val="none" w:sz="0" w:space="0" w:color="auto"/>
            <w:left w:val="none" w:sz="0" w:space="0" w:color="auto"/>
            <w:bottom w:val="none" w:sz="0" w:space="0" w:color="auto"/>
            <w:right w:val="none" w:sz="0" w:space="0" w:color="auto"/>
          </w:divBdr>
        </w:div>
        <w:div w:id="2119717951">
          <w:marLeft w:val="480"/>
          <w:marRight w:val="0"/>
          <w:marTop w:val="0"/>
          <w:marBottom w:val="0"/>
          <w:divBdr>
            <w:top w:val="none" w:sz="0" w:space="0" w:color="auto"/>
            <w:left w:val="none" w:sz="0" w:space="0" w:color="auto"/>
            <w:bottom w:val="none" w:sz="0" w:space="0" w:color="auto"/>
            <w:right w:val="none" w:sz="0" w:space="0" w:color="auto"/>
          </w:divBdr>
        </w:div>
        <w:div w:id="231157308">
          <w:marLeft w:val="480"/>
          <w:marRight w:val="0"/>
          <w:marTop w:val="0"/>
          <w:marBottom w:val="0"/>
          <w:divBdr>
            <w:top w:val="none" w:sz="0" w:space="0" w:color="auto"/>
            <w:left w:val="none" w:sz="0" w:space="0" w:color="auto"/>
            <w:bottom w:val="none" w:sz="0" w:space="0" w:color="auto"/>
            <w:right w:val="none" w:sz="0" w:space="0" w:color="auto"/>
          </w:divBdr>
        </w:div>
        <w:div w:id="1151140774">
          <w:marLeft w:val="480"/>
          <w:marRight w:val="0"/>
          <w:marTop w:val="0"/>
          <w:marBottom w:val="0"/>
          <w:divBdr>
            <w:top w:val="none" w:sz="0" w:space="0" w:color="auto"/>
            <w:left w:val="none" w:sz="0" w:space="0" w:color="auto"/>
            <w:bottom w:val="none" w:sz="0" w:space="0" w:color="auto"/>
            <w:right w:val="none" w:sz="0" w:space="0" w:color="auto"/>
          </w:divBdr>
        </w:div>
        <w:div w:id="2082628845">
          <w:marLeft w:val="480"/>
          <w:marRight w:val="0"/>
          <w:marTop w:val="0"/>
          <w:marBottom w:val="0"/>
          <w:divBdr>
            <w:top w:val="none" w:sz="0" w:space="0" w:color="auto"/>
            <w:left w:val="none" w:sz="0" w:space="0" w:color="auto"/>
            <w:bottom w:val="none" w:sz="0" w:space="0" w:color="auto"/>
            <w:right w:val="none" w:sz="0" w:space="0" w:color="auto"/>
          </w:divBdr>
        </w:div>
        <w:div w:id="178204263">
          <w:marLeft w:val="480"/>
          <w:marRight w:val="0"/>
          <w:marTop w:val="0"/>
          <w:marBottom w:val="0"/>
          <w:divBdr>
            <w:top w:val="none" w:sz="0" w:space="0" w:color="auto"/>
            <w:left w:val="none" w:sz="0" w:space="0" w:color="auto"/>
            <w:bottom w:val="none" w:sz="0" w:space="0" w:color="auto"/>
            <w:right w:val="none" w:sz="0" w:space="0" w:color="auto"/>
          </w:divBdr>
        </w:div>
        <w:div w:id="937255620">
          <w:marLeft w:val="480"/>
          <w:marRight w:val="0"/>
          <w:marTop w:val="0"/>
          <w:marBottom w:val="0"/>
          <w:divBdr>
            <w:top w:val="none" w:sz="0" w:space="0" w:color="auto"/>
            <w:left w:val="none" w:sz="0" w:space="0" w:color="auto"/>
            <w:bottom w:val="none" w:sz="0" w:space="0" w:color="auto"/>
            <w:right w:val="none" w:sz="0" w:space="0" w:color="auto"/>
          </w:divBdr>
        </w:div>
        <w:div w:id="752701491">
          <w:marLeft w:val="480"/>
          <w:marRight w:val="0"/>
          <w:marTop w:val="0"/>
          <w:marBottom w:val="0"/>
          <w:divBdr>
            <w:top w:val="none" w:sz="0" w:space="0" w:color="auto"/>
            <w:left w:val="none" w:sz="0" w:space="0" w:color="auto"/>
            <w:bottom w:val="none" w:sz="0" w:space="0" w:color="auto"/>
            <w:right w:val="none" w:sz="0" w:space="0" w:color="auto"/>
          </w:divBdr>
        </w:div>
        <w:div w:id="1421172460">
          <w:marLeft w:val="480"/>
          <w:marRight w:val="0"/>
          <w:marTop w:val="0"/>
          <w:marBottom w:val="0"/>
          <w:divBdr>
            <w:top w:val="none" w:sz="0" w:space="0" w:color="auto"/>
            <w:left w:val="none" w:sz="0" w:space="0" w:color="auto"/>
            <w:bottom w:val="none" w:sz="0" w:space="0" w:color="auto"/>
            <w:right w:val="none" w:sz="0" w:space="0" w:color="auto"/>
          </w:divBdr>
        </w:div>
      </w:divsChild>
    </w:div>
    <w:div w:id="636228888">
      <w:bodyDiv w:val="1"/>
      <w:marLeft w:val="0"/>
      <w:marRight w:val="0"/>
      <w:marTop w:val="0"/>
      <w:marBottom w:val="0"/>
      <w:divBdr>
        <w:top w:val="none" w:sz="0" w:space="0" w:color="auto"/>
        <w:left w:val="none" w:sz="0" w:space="0" w:color="auto"/>
        <w:bottom w:val="none" w:sz="0" w:space="0" w:color="auto"/>
        <w:right w:val="none" w:sz="0" w:space="0" w:color="auto"/>
      </w:divBdr>
    </w:div>
    <w:div w:id="639573384">
      <w:bodyDiv w:val="1"/>
      <w:marLeft w:val="0"/>
      <w:marRight w:val="0"/>
      <w:marTop w:val="0"/>
      <w:marBottom w:val="0"/>
      <w:divBdr>
        <w:top w:val="none" w:sz="0" w:space="0" w:color="auto"/>
        <w:left w:val="none" w:sz="0" w:space="0" w:color="auto"/>
        <w:bottom w:val="none" w:sz="0" w:space="0" w:color="auto"/>
        <w:right w:val="none" w:sz="0" w:space="0" w:color="auto"/>
      </w:divBdr>
    </w:div>
    <w:div w:id="640498779">
      <w:bodyDiv w:val="1"/>
      <w:marLeft w:val="0"/>
      <w:marRight w:val="0"/>
      <w:marTop w:val="0"/>
      <w:marBottom w:val="0"/>
      <w:divBdr>
        <w:top w:val="none" w:sz="0" w:space="0" w:color="auto"/>
        <w:left w:val="none" w:sz="0" w:space="0" w:color="auto"/>
        <w:bottom w:val="none" w:sz="0" w:space="0" w:color="auto"/>
        <w:right w:val="none" w:sz="0" w:space="0" w:color="auto"/>
      </w:divBdr>
      <w:divsChild>
        <w:div w:id="1361276554">
          <w:marLeft w:val="480"/>
          <w:marRight w:val="0"/>
          <w:marTop w:val="0"/>
          <w:marBottom w:val="0"/>
          <w:divBdr>
            <w:top w:val="none" w:sz="0" w:space="0" w:color="auto"/>
            <w:left w:val="none" w:sz="0" w:space="0" w:color="auto"/>
            <w:bottom w:val="none" w:sz="0" w:space="0" w:color="auto"/>
            <w:right w:val="none" w:sz="0" w:space="0" w:color="auto"/>
          </w:divBdr>
        </w:div>
        <w:div w:id="1030030055">
          <w:marLeft w:val="480"/>
          <w:marRight w:val="0"/>
          <w:marTop w:val="0"/>
          <w:marBottom w:val="0"/>
          <w:divBdr>
            <w:top w:val="none" w:sz="0" w:space="0" w:color="auto"/>
            <w:left w:val="none" w:sz="0" w:space="0" w:color="auto"/>
            <w:bottom w:val="none" w:sz="0" w:space="0" w:color="auto"/>
            <w:right w:val="none" w:sz="0" w:space="0" w:color="auto"/>
          </w:divBdr>
        </w:div>
        <w:div w:id="1350987323">
          <w:marLeft w:val="480"/>
          <w:marRight w:val="0"/>
          <w:marTop w:val="0"/>
          <w:marBottom w:val="0"/>
          <w:divBdr>
            <w:top w:val="none" w:sz="0" w:space="0" w:color="auto"/>
            <w:left w:val="none" w:sz="0" w:space="0" w:color="auto"/>
            <w:bottom w:val="none" w:sz="0" w:space="0" w:color="auto"/>
            <w:right w:val="none" w:sz="0" w:space="0" w:color="auto"/>
          </w:divBdr>
        </w:div>
        <w:div w:id="70395997">
          <w:marLeft w:val="480"/>
          <w:marRight w:val="0"/>
          <w:marTop w:val="0"/>
          <w:marBottom w:val="0"/>
          <w:divBdr>
            <w:top w:val="none" w:sz="0" w:space="0" w:color="auto"/>
            <w:left w:val="none" w:sz="0" w:space="0" w:color="auto"/>
            <w:bottom w:val="none" w:sz="0" w:space="0" w:color="auto"/>
            <w:right w:val="none" w:sz="0" w:space="0" w:color="auto"/>
          </w:divBdr>
        </w:div>
        <w:div w:id="271591566">
          <w:marLeft w:val="480"/>
          <w:marRight w:val="0"/>
          <w:marTop w:val="0"/>
          <w:marBottom w:val="0"/>
          <w:divBdr>
            <w:top w:val="none" w:sz="0" w:space="0" w:color="auto"/>
            <w:left w:val="none" w:sz="0" w:space="0" w:color="auto"/>
            <w:bottom w:val="none" w:sz="0" w:space="0" w:color="auto"/>
            <w:right w:val="none" w:sz="0" w:space="0" w:color="auto"/>
          </w:divBdr>
        </w:div>
        <w:div w:id="1898280316">
          <w:marLeft w:val="480"/>
          <w:marRight w:val="0"/>
          <w:marTop w:val="0"/>
          <w:marBottom w:val="0"/>
          <w:divBdr>
            <w:top w:val="none" w:sz="0" w:space="0" w:color="auto"/>
            <w:left w:val="none" w:sz="0" w:space="0" w:color="auto"/>
            <w:bottom w:val="none" w:sz="0" w:space="0" w:color="auto"/>
            <w:right w:val="none" w:sz="0" w:space="0" w:color="auto"/>
          </w:divBdr>
        </w:div>
        <w:div w:id="1313173956">
          <w:marLeft w:val="480"/>
          <w:marRight w:val="0"/>
          <w:marTop w:val="0"/>
          <w:marBottom w:val="0"/>
          <w:divBdr>
            <w:top w:val="none" w:sz="0" w:space="0" w:color="auto"/>
            <w:left w:val="none" w:sz="0" w:space="0" w:color="auto"/>
            <w:bottom w:val="none" w:sz="0" w:space="0" w:color="auto"/>
            <w:right w:val="none" w:sz="0" w:space="0" w:color="auto"/>
          </w:divBdr>
        </w:div>
        <w:div w:id="286663115">
          <w:marLeft w:val="480"/>
          <w:marRight w:val="0"/>
          <w:marTop w:val="0"/>
          <w:marBottom w:val="0"/>
          <w:divBdr>
            <w:top w:val="none" w:sz="0" w:space="0" w:color="auto"/>
            <w:left w:val="none" w:sz="0" w:space="0" w:color="auto"/>
            <w:bottom w:val="none" w:sz="0" w:space="0" w:color="auto"/>
            <w:right w:val="none" w:sz="0" w:space="0" w:color="auto"/>
          </w:divBdr>
        </w:div>
        <w:div w:id="88817175">
          <w:marLeft w:val="480"/>
          <w:marRight w:val="0"/>
          <w:marTop w:val="0"/>
          <w:marBottom w:val="0"/>
          <w:divBdr>
            <w:top w:val="none" w:sz="0" w:space="0" w:color="auto"/>
            <w:left w:val="none" w:sz="0" w:space="0" w:color="auto"/>
            <w:bottom w:val="none" w:sz="0" w:space="0" w:color="auto"/>
            <w:right w:val="none" w:sz="0" w:space="0" w:color="auto"/>
          </w:divBdr>
        </w:div>
        <w:div w:id="162209774">
          <w:marLeft w:val="480"/>
          <w:marRight w:val="0"/>
          <w:marTop w:val="0"/>
          <w:marBottom w:val="0"/>
          <w:divBdr>
            <w:top w:val="none" w:sz="0" w:space="0" w:color="auto"/>
            <w:left w:val="none" w:sz="0" w:space="0" w:color="auto"/>
            <w:bottom w:val="none" w:sz="0" w:space="0" w:color="auto"/>
            <w:right w:val="none" w:sz="0" w:space="0" w:color="auto"/>
          </w:divBdr>
        </w:div>
        <w:div w:id="120536528">
          <w:marLeft w:val="480"/>
          <w:marRight w:val="0"/>
          <w:marTop w:val="0"/>
          <w:marBottom w:val="0"/>
          <w:divBdr>
            <w:top w:val="none" w:sz="0" w:space="0" w:color="auto"/>
            <w:left w:val="none" w:sz="0" w:space="0" w:color="auto"/>
            <w:bottom w:val="none" w:sz="0" w:space="0" w:color="auto"/>
            <w:right w:val="none" w:sz="0" w:space="0" w:color="auto"/>
          </w:divBdr>
        </w:div>
        <w:div w:id="1554270216">
          <w:marLeft w:val="480"/>
          <w:marRight w:val="0"/>
          <w:marTop w:val="0"/>
          <w:marBottom w:val="0"/>
          <w:divBdr>
            <w:top w:val="none" w:sz="0" w:space="0" w:color="auto"/>
            <w:left w:val="none" w:sz="0" w:space="0" w:color="auto"/>
            <w:bottom w:val="none" w:sz="0" w:space="0" w:color="auto"/>
            <w:right w:val="none" w:sz="0" w:space="0" w:color="auto"/>
          </w:divBdr>
        </w:div>
        <w:div w:id="2046101467">
          <w:marLeft w:val="480"/>
          <w:marRight w:val="0"/>
          <w:marTop w:val="0"/>
          <w:marBottom w:val="0"/>
          <w:divBdr>
            <w:top w:val="none" w:sz="0" w:space="0" w:color="auto"/>
            <w:left w:val="none" w:sz="0" w:space="0" w:color="auto"/>
            <w:bottom w:val="none" w:sz="0" w:space="0" w:color="auto"/>
            <w:right w:val="none" w:sz="0" w:space="0" w:color="auto"/>
          </w:divBdr>
        </w:div>
        <w:div w:id="1622612884">
          <w:marLeft w:val="480"/>
          <w:marRight w:val="0"/>
          <w:marTop w:val="0"/>
          <w:marBottom w:val="0"/>
          <w:divBdr>
            <w:top w:val="none" w:sz="0" w:space="0" w:color="auto"/>
            <w:left w:val="none" w:sz="0" w:space="0" w:color="auto"/>
            <w:bottom w:val="none" w:sz="0" w:space="0" w:color="auto"/>
            <w:right w:val="none" w:sz="0" w:space="0" w:color="auto"/>
          </w:divBdr>
        </w:div>
        <w:div w:id="450902232">
          <w:marLeft w:val="480"/>
          <w:marRight w:val="0"/>
          <w:marTop w:val="0"/>
          <w:marBottom w:val="0"/>
          <w:divBdr>
            <w:top w:val="none" w:sz="0" w:space="0" w:color="auto"/>
            <w:left w:val="none" w:sz="0" w:space="0" w:color="auto"/>
            <w:bottom w:val="none" w:sz="0" w:space="0" w:color="auto"/>
            <w:right w:val="none" w:sz="0" w:space="0" w:color="auto"/>
          </w:divBdr>
        </w:div>
        <w:div w:id="1026560542">
          <w:marLeft w:val="480"/>
          <w:marRight w:val="0"/>
          <w:marTop w:val="0"/>
          <w:marBottom w:val="0"/>
          <w:divBdr>
            <w:top w:val="none" w:sz="0" w:space="0" w:color="auto"/>
            <w:left w:val="none" w:sz="0" w:space="0" w:color="auto"/>
            <w:bottom w:val="none" w:sz="0" w:space="0" w:color="auto"/>
            <w:right w:val="none" w:sz="0" w:space="0" w:color="auto"/>
          </w:divBdr>
        </w:div>
        <w:div w:id="204414570">
          <w:marLeft w:val="480"/>
          <w:marRight w:val="0"/>
          <w:marTop w:val="0"/>
          <w:marBottom w:val="0"/>
          <w:divBdr>
            <w:top w:val="none" w:sz="0" w:space="0" w:color="auto"/>
            <w:left w:val="none" w:sz="0" w:space="0" w:color="auto"/>
            <w:bottom w:val="none" w:sz="0" w:space="0" w:color="auto"/>
            <w:right w:val="none" w:sz="0" w:space="0" w:color="auto"/>
          </w:divBdr>
        </w:div>
        <w:div w:id="1217007538">
          <w:marLeft w:val="480"/>
          <w:marRight w:val="0"/>
          <w:marTop w:val="0"/>
          <w:marBottom w:val="0"/>
          <w:divBdr>
            <w:top w:val="none" w:sz="0" w:space="0" w:color="auto"/>
            <w:left w:val="none" w:sz="0" w:space="0" w:color="auto"/>
            <w:bottom w:val="none" w:sz="0" w:space="0" w:color="auto"/>
            <w:right w:val="none" w:sz="0" w:space="0" w:color="auto"/>
          </w:divBdr>
        </w:div>
        <w:div w:id="791824702">
          <w:marLeft w:val="480"/>
          <w:marRight w:val="0"/>
          <w:marTop w:val="0"/>
          <w:marBottom w:val="0"/>
          <w:divBdr>
            <w:top w:val="none" w:sz="0" w:space="0" w:color="auto"/>
            <w:left w:val="none" w:sz="0" w:space="0" w:color="auto"/>
            <w:bottom w:val="none" w:sz="0" w:space="0" w:color="auto"/>
            <w:right w:val="none" w:sz="0" w:space="0" w:color="auto"/>
          </w:divBdr>
        </w:div>
        <w:div w:id="1638102510">
          <w:marLeft w:val="480"/>
          <w:marRight w:val="0"/>
          <w:marTop w:val="0"/>
          <w:marBottom w:val="0"/>
          <w:divBdr>
            <w:top w:val="none" w:sz="0" w:space="0" w:color="auto"/>
            <w:left w:val="none" w:sz="0" w:space="0" w:color="auto"/>
            <w:bottom w:val="none" w:sz="0" w:space="0" w:color="auto"/>
            <w:right w:val="none" w:sz="0" w:space="0" w:color="auto"/>
          </w:divBdr>
        </w:div>
        <w:div w:id="1666014945">
          <w:marLeft w:val="480"/>
          <w:marRight w:val="0"/>
          <w:marTop w:val="0"/>
          <w:marBottom w:val="0"/>
          <w:divBdr>
            <w:top w:val="none" w:sz="0" w:space="0" w:color="auto"/>
            <w:left w:val="none" w:sz="0" w:space="0" w:color="auto"/>
            <w:bottom w:val="none" w:sz="0" w:space="0" w:color="auto"/>
            <w:right w:val="none" w:sz="0" w:space="0" w:color="auto"/>
          </w:divBdr>
        </w:div>
        <w:div w:id="2039162002">
          <w:marLeft w:val="480"/>
          <w:marRight w:val="0"/>
          <w:marTop w:val="0"/>
          <w:marBottom w:val="0"/>
          <w:divBdr>
            <w:top w:val="none" w:sz="0" w:space="0" w:color="auto"/>
            <w:left w:val="none" w:sz="0" w:space="0" w:color="auto"/>
            <w:bottom w:val="none" w:sz="0" w:space="0" w:color="auto"/>
            <w:right w:val="none" w:sz="0" w:space="0" w:color="auto"/>
          </w:divBdr>
        </w:div>
        <w:div w:id="102843534">
          <w:marLeft w:val="480"/>
          <w:marRight w:val="0"/>
          <w:marTop w:val="0"/>
          <w:marBottom w:val="0"/>
          <w:divBdr>
            <w:top w:val="none" w:sz="0" w:space="0" w:color="auto"/>
            <w:left w:val="none" w:sz="0" w:space="0" w:color="auto"/>
            <w:bottom w:val="none" w:sz="0" w:space="0" w:color="auto"/>
            <w:right w:val="none" w:sz="0" w:space="0" w:color="auto"/>
          </w:divBdr>
        </w:div>
        <w:div w:id="523136037">
          <w:marLeft w:val="480"/>
          <w:marRight w:val="0"/>
          <w:marTop w:val="0"/>
          <w:marBottom w:val="0"/>
          <w:divBdr>
            <w:top w:val="none" w:sz="0" w:space="0" w:color="auto"/>
            <w:left w:val="none" w:sz="0" w:space="0" w:color="auto"/>
            <w:bottom w:val="none" w:sz="0" w:space="0" w:color="auto"/>
            <w:right w:val="none" w:sz="0" w:space="0" w:color="auto"/>
          </w:divBdr>
        </w:div>
        <w:div w:id="1973635530">
          <w:marLeft w:val="480"/>
          <w:marRight w:val="0"/>
          <w:marTop w:val="0"/>
          <w:marBottom w:val="0"/>
          <w:divBdr>
            <w:top w:val="none" w:sz="0" w:space="0" w:color="auto"/>
            <w:left w:val="none" w:sz="0" w:space="0" w:color="auto"/>
            <w:bottom w:val="none" w:sz="0" w:space="0" w:color="auto"/>
            <w:right w:val="none" w:sz="0" w:space="0" w:color="auto"/>
          </w:divBdr>
        </w:div>
        <w:div w:id="1609778800">
          <w:marLeft w:val="480"/>
          <w:marRight w:val="0"/>
          <w:marTop w:val="0"/>
          <w:marBottom w:val="0"/>
          <w:divBdr>
            <w:top w:val="none" w:sz="0" w:space="0" w:color="auto"/>
            <w:left w:val="none" w:sz="0" w:space="0" w:color="auto"/>
            <w:bottom w:val="none" w:sz="0" w:space="0" w:color="auto"/>
            <w:right w:val="none" w:sz="0" w:space="0" w:color="auto"/>
          </w:divBdr>
        </w:div>
        <w:div w:id="1606770264">
          <w:marLeft w:val="480"/>
          <w:marRight w:val="0"/>
          <w:marTop w:val="0"/>
          <w:marBottom w:val="0"/>
          <w:divBdr>
            <w:top w:val="none" w:sz="0" w:space="0" w:color="auto"/>
            <w:left w:val="none" w:sz="0" w:space="0" w:color="auto"/>
            <w:bottom w:val="none" w:sz="0" w:space="0" w:color="auto"/>
            <w:right w:val="none" w:sz="0" w:space="0" w:color="auto"/>
          </w:divBdr>
        </w:div>
        <w:div w:id="2021928031">
          <w:marLeft w:val="480"/>
          <w:marRight w:val="0"/>
          <w:marTop w:val="0"/>
          <w:marBottom w:val="0"/>
          <w:divBdr>
            <w:top w:val="none" w:sz="0" w:space="0" w:color="auto"/>
            <w:left w:val="none" w:sz="0" w:space="0" w:color="auto"/>
            <w:bottom w:val="none" w:sz="0" w:space="0" w:color="auto"/>
            <w:right w:val="none" w:sz="0" w:space="0" w:color="auto"/>
          </w:divBdr>
        </w:div>
        <w:div w:id="1374112201">
          <w:marLeft w:val="480"/>
          <w:marRight w:val="0"/>
          <w:marTop w:val="0"/>
          <w:marBottom w:val="0"/>
          <w:divBdr>
            <w:top w:val="none" w:sz="0" w:space="0" w:color="auto"/>
            <w:left w:val="none" w:sz="0" w:space="0" w:color="auto"/>
            <w:bottom w:val="none" w:sz="0" w:space="0" w:color="auto"/>
            <w:right w:val="none" w:sz="0" w:space="0" w:color="auto"/>
          </w:divBdr>
        </w:div>
        <w:div w:id="1089930547">
          <w:marLeft w:val="480"/>
          <w:marRight w:val="0"/>
          <w:marTop w:val="0"/>
          <w:marBottom w:val="0"/>
          <w:divBdr>
            <w:top w:val="none" w:sz="0" w:space="0" w:color="auto"/>
            <w:left w:val="none" w:sz="0" w:space="0" w:color="auto"/>
            <w:bottom w:val="none" w:sz="0" w:space="0" w:color="auto"/>
            <w:right w:val="none" w:sz="0" w:space="0" w:color="auto"/>
          </w:divBdr>
        </w:div>
        <w:div w:id="295331496">
          <w:marLeft w:val="480"/>
          <w:marRight w:val="0"/>
          <w:marTop w:val="0"/>
          <w:marBottom w:val="0"/>
          <w:divBdr>
            <w:top w:val="none" w:sz="0" w:space="0" w:color="auto"/>
            <w:left w:val="none" w:sz="0" w:space="0" w:color="auto"/>
            <w:bottom w:val="none" w:sz="0" w:space="0" w:color="auto"/>
            <w:right w:val="none" w:sz="0" w:space="0" w:color="auto"/>
          </w:divBdr>
        </w:div>
        <w:div w:id="1394309433">
          <w:marLeft w:val="480"/>
          <w:marRight w:val="0"/>
          <w:marTop w:val="0"/>
          <w:marBottom w:val="0"/>
          <w:divBdr>
            <w:top w:val="none" w:sz="0" w:space="0" w:color="auto"/>
            <w:left w:val="none" w:sz="0" w:space="0" w:color="auto"/>
            <w:bottom w:val="none" w:sz="0" w:space="0" w:color="auto"/>
            <w:right w:val="none" w:sz="0" w:space="0" w:color="auto"/>
          </w:divBdr>
        </w:div>
        <w:div w:id="848133875">
          <w:marLeft w:val="480"/>
          <w:marRight w:val="0"/>
          <w:marTop w:val="0"/>
          <w:marBottom w:val="0"/>
          <w:divBdr>
            <w:top w:val="none" w:sz="0" w:space="0" w:color="auto"/>
            <w:left w:val="none" w:sz="0" w:space="0" w:color="auto"/>
            <w:bottom w:val="none" w:sz="0" w:space="0" w:color="auto"/>
            <w:right w:val="none" w:sz="0" w:space="0" w:color="auto"/>
          </w:divBdr>
        </w:div>
        <w:div w:id="1885025402">
          <w:marLeft w:val="480"/>
          <w:marRight w:val="0"/>
          <w:marTop w:val="0"/>
          <w:marBottom w:val="0"/>
          <w:divBdr>
            <w:top w:val="none" w:sz="0" w:space="0" w:color="auto"/>
            <w:left w:val="none" w:sz="0" w:space="0" w:color="auto"/>
            <w:bottom w:val="none" w:sz="0" w:space="0" w:color="auto"/>
            <w:right w:val="none" w:sz="0" w:space="0" w:color="auto"/>
          </w:divBdr>
        </w:div>
        <w:div w:id="1430931690">
          <w:marLeft w:val="480"/>
          <w:marRight w:val="0"/>
          <w:marTop w:val="0"/>
          <w:marBottom w:val="0"/>
          <w:divBdr>
            <w:top w:val="none" w:sz="0" w:space="0" w:color="auto"/>
            <w:left w:val="none" w:sz="0" w:space="0" w:color="auto"/>
            <w:bottom w:val="none" w:sz="0" w:space="0" w:color="auto"/>
            <w:right w:val="none" w:sz="0" w:space="0" w:color="auto"/>
          </w:divBdr>
        </w:div>
        <w:div w:id="1708137091">
          <w:marLeft w:val="480"/>
          <w:marRight w:val="0"/>
          <w:marTop w:val="0"/>
          <w:marBottom w:val="0"/>
          <w:divBdr>
            <w:top w:val="none" w:sz="0" w:space="0" w:color="auto"/>
            <w:left w:val="none" w:sz="0" w:space="0" w:color="auto"/>
            <w:bottom w:val="none" w:sz="0" w:space="0" w:color="auto"/>
            <w:right w:val="none" w:sz="0" w:space="0" w:color="auto"/>
          </w:divBdr>
        </w:div>
        <w:div w:id="875193613">
          <w:marLeft w:val="480"/>
          <w:marRight w:val="0"/>
          <w:marTop w:val="0"/>
          <w:marBottom w:val="0"/>
          <w:divBdr>
            <w:top w:val="none" w:sz="0" w:space="0" w:color="auto"/>
            <w:left w:val="none" w:sz="0" w:space="0" w:color="auto"/>
            <w:bottom w:val="none" w:sz="0" w:space="0" w:color="auto"/>
            <w:right w:val="none" w:sz="0" w:space="0" w:color="auto"/>
          </w:divBdr>
        </w:div>
        <w:div w:id="1279872160">
          <w:marLeft w:val="480"/>
          <w:marRight w:val="0"/>
          <w:marTop w:val="0"/>
          <w:marBottom w:val="0"/>
          <w:divBdr>
            <w:top w:val="none" w:sz="0" w:space="0" w:color="auto"/>
            <w:left w:val="none" w:sz="0" w:space="0" w:color="auto"/>
            <w:bottom w:val="none" w:sz="0" w:space="0" w:color="auto"/>
            <w:right w:val="none" w:sz="0" w:space="0" w:color="auto"/>
          </w:divBdr>
        </w:div>
        <w:div w:id="810827197">
          <w:marLeft w:val="480"/>
          <w:marRight w:val="0"/>
          <w:marTop w:val="0"/>
          <w:marBottom w:val="0"/>
          <w:divBdr>
            <w:top w:val="none" w:sz="0" w:space="0" w:color="auto"/>
            <w:left w:val="none" w:sz="0" w:space="0" w:color="auto"/>
            <w:bottom w:val="none" w:sz="0" w:space="0" w:color="auto"/>
            <w:right w:val="none" w:sz="0" w:space="0" w:color="auto"/>
          </w:divBdr>
        </w:div>
        <w:div w:id="307902225">
          <w:marLeft w:val="480"/>
          <w:marRight w:val="0"/>
          <w:marTop w:val="0"/>
          <w:marBottom w:val="0"/>
          <w:divBdr>
            <w:top w:val="none" w:sz="0" w:space="0" w:color="auto"/>
            <w:left w:val="none" w:sz="0" w:space="0" w:color="auto"/>
            <w:bottom w:val="none" w:sz="0" w:space="0" w:color="auto"/>
            <w:right w:val="none" w:sz="0" w:space="0" w:color="auto"/>
          </w:divBdr>
        </w:div>
        <w:div w:id="326127946">
          <w:marLeft w:val="480"/>
          <w:marRight w:val="0"/>
          <w:marTop w:val="0"/>
          <w:marBottom w:val="0"/>
          <w:divBdr>
            <w:top w:val="none" w:sz="0" w:space="0" w:color="auto"/>
            <w:left w:val="none" w:sz="0" w:space="0" w:color="auto"/>
            <w:bottom w:val="none" w:sz="0" w:space="0" w:color="auto"/>
            <w:right w:val="none" w:sz="0" w:space="0" w:color="auto"/>
          </w:divBdr>
        </w:div>
        <w:div w:id="799803228">
          <w:marLeft w:val="480"/>
          <w:marRight w:val="0"/>
          <w:marTop w:val="0"/>
          <w:marBottom w:val="0"/>
          <w:divBdr>
            <w:top w:val="none" w:sz="0" w:space="0" w:color="auto"/>
            <w:left w:val="none" w:sz="0" w:space="0" w:color="auto"/>
            <w:bottom w:val="none" w:sz="0" w:space="0" w:color="auto"/>
            <w:right w:val="none" w:sz="0" w:space="0" w:color="auto"/>
          </w:divBdr>
        </w:div>
        <w:div w:id="1307709087">
          <w:marLeft w:val="480"/>
          <w:marRight w:val="0"/>
          <w:marTop w:val="0"/>
          <w:marBottom w:val="0"/>
          <w:divBdr>
            <w:top w:val="none" w:sz="0" w:space="0" w:color="auto"/>
            <w:left w:val="none" w:sz="0" w:space="0" w:color="auto"/>
            <w:bottom w:val="none" w:sz="0" w:space="0" w:color="auto"/>
            <w:right w:val="none" w:sz="0" w:space="0" w:color="auto"/>
          </w:divBdr>
        </w:div>
        <w:div w:id="1823810734">
          <w:marLeft w:val="480"/>
          <w:marRight w:val="0"/>
          <w:marTop w:val="0"/>
          <w:marBottom w:val="0"/>
          <w:divBdr>
            <w:top w:val="none" w:sz="0" w:space="0" w:color="auto"/>
            <w:left w:val="none" w:sz="0" w:space="0" w:color="auto"/>
            <w:bottom w:val="none" w:sz="0" w:space="0" w:color="auto"/>
            <w:right w:val="none" w:sz="0" w:space="0" w:color="auto"/>
          </w:divBdr>
        </w:div>
        <w:div w:id="735859905">
          <w:marLeft w:val="480"/>
          <w:marRight w:val="0"/>
          <w:marTop w:val="0"/>
          <w:marBottom w:val="0"/>
          <w:divBdr>
            <w:top w:val="none" w:sz="0" w:space="0" w:color="auto"/>
            <w:left w:val="none" w:sz="0" w:space="0" w:color="auto"/>
            <w:bottom w:val="none" w:sz="0" w:space="0" w:color="auto"/>
            <w:right w:val="none" w:sz="0" w:space="0" w:color="auto"/>
          </w:divBdr>
        </w:div>
        <w:div w:id="271741638">
          <w:marLeft w:val="480"/>
          <w:marRight w:val="0"/>
          <w:marTop w:val="0"/>
          <w:marBottom w:val="0"/>
          <w:divBdr>
            <w:top w:val="none" w:sz="0" w:space="0" w:color="auto"/>
            <w:left w:val="none" w:sz="0" w:space="0" w:color="auto"/>
            <w:bottom w:val="none" w:sz="0" w:space="0" w:color="auto"/>
            <w:right w:val="none" w:sz="0" w:space="0" w:color="auto"/>
          </w:divBdr>
        </w:div>
        <w:div w:id="1047492608">
          <w:marLeft w:val="480"/>
          <w:marRight w:val="0"/>
          <w:marTop w:val="0"/>
          <w:marBottom w:val="0"/>
          <w:divBdr>
            <w:top w:val="none" w:sz="0" w:space="0" w:color="auto"/>
            <w:left w:val="none" w:sz="0" w:space="0" w:color="auto"/>
            <w:bottom w:val="none" w:sz="0" w:space="0" w:color="auto"/>
            <w:right w:val="none" w:sz="0" w:space="0" w:color="auto"/>
          </w:divBdr>
        </w:div>
        <w:div w:id="1446997311">
          <w:marLeft w:val="480"/>
          <w:marRight w:val="0"/>
          <w:marTop w:val="0"/>
          <w:marBottom w:val="0"/>
          <w:divBdr>
            <w:top w:val="none" w:sz="0" w:space="0" w:color="auto"/>
            <w:left w:val="none" w:sz="0" w:space="0" w:color="auto"/>
            <w:bottom w:val="none" w:sz="0" w:space="0" w:color="auto"/>
            <w:right w:val="none" w:sz="0" w:space="0" w:color="auto"/>
          </w:divBdr>
        </w:div>
        <w:div w:id="576013188">
          <w:marLeft w:val="480"/>
          <w:marRight w:val="0"/>
          <w:marTop w:val="0"/>
          <w:marBottom w:val="0"/>
          <w:divBdr>
            <w:top w:val="none" w:sz="0" w:space="0" w:color="auto"/>
            <w:left w:val="none" w:sz="0" w:space="0" w:color="auto"/>
            <w:bottom w:val="none" w:sz="0" w:space="0" w:color="auto"/>
            <w:right w:val="none" w:sz="0" w:space="0" w:color="auto"/>
          </w:divBdr>
        </w:div>
        <w:div w:id="771096668">
          <w:marLeft w:val="480"/>
          <w:marRight w:val="0"/>
          <w:marTop w:val="0"/>
          <w:marBottom w:val="0"/>
          <w:divBdr>
            <w:top w:val="none" w:sz="0" w:space="0" w:color="auto"/>
            <w:left w:val="none" w:sz="0" w:space="0" w:color="auto"/>
            <w:bottom w:val="none" w:sz="0" w:space="0" w:color="auto"/>
            <w:right w:val="none" w:sz="0" w:space="0" w:color="auto"/>
          </w:divBdr>
        </w:div>
        <w:div w:id="1601638928">
          <w:marLeft w:val="480"/>
          <w:marRight w:val="0"/>
          <w:marTop w:val="0"/>
          <w:marBottom w:val="0"/>
          <w:divBdr>
            <w:top w:val="none" w:sz="0" w:space="0" w:color="auto"/>
            <w:left w:val="none" w:sz="0" w:space="0" w:color="auto"/>
            <w:bottom w:val="none" w:sz="0" w:space="0" w:color="auto"/>
            <w:right w:val="none" w:sz="0" w:space="0" w:color="auto"/>
          </w:divBdr>
        </w:div>
        <w:div w:id="72238088">
          <w:marLeft w:val="480"/>
          <w:marRight w:val="0"/>
          <w:marTop w:val="0"/>
          <w:marBottom w:val="0"/>
          <w:divBdr>
            <w:top w:val="none" w:sz="0" w:space="0" w:color="auto"/>
            <w:left w:val="none" w:sz="0" w:space="0" w:color="auto"/>
            <w:bottom w:val="none" w:sz="0" w:space="0" w:color="auto"/>
            <w:right w:val="none" w:sz="0" w:space="0" w:color="auto"/>
          </w:divBdr>
        </w:div>
        <w:div w:id="16809888">
          <w:marLeft w:val="480"/>
          <w:marRight w:val="0"/>
          <w:marTop w:val="0"/>
          <w:marBottom w:val="0"/>
          <w:divBdr>
            <w:top w:val="none" w:sz="0" w:space="0" w:color="auto"/>
            <w:left w:val="none" w:sz="0" w:space="0" w:color="auto"/>
            <w:bottom w:val="none" w:sz="0" w:space="0" w:color="auto"/>
            <w:right w:val="none" w:sz="0" w:space="0" w:color="auto"/>
          </w:divBdr>
        </w:div>
        <w:div w:id="1274442147">
          <w:marLeft w:val="480"/>
          <w:marRight w:val="0"/>
          <w:marTop w:val="0"/>
          <w:marBottom w:val="0"/>
          <w:divBdr>
            <w:top w:val="none" w:sz="0" w:space="0" w:color="auto"/>
            <w:left w:val="none" w:sz="0" w:space="0" w:color="auto"/>
            <w:bottom w:val="none" w:sz="0" w:space="0" w:color="auto"/>
            <w:right w:val="none" w:sz="0" w:space="0" w:color="auto"/>
          </w:divBdr>
        </w:div>
        <w:div w:id="355079683">
          <w:marLeft w:val="480"/>
          <w:marRight w:val="0"/>
          <w:marTop w:val="0"/>
          <w:marBottom w:val="0"/>
          <w:divBdr>
            <w:top w:val="none" w:sz="0" w:space="0" w:color="auto"/>
            <w:left w:val="none" w:sz="0" w:space="0" w:color="auto"/>
            <w:bottom w:val="none" w:sz="0" w:space="0" w:color="auto"/>
            <w:right w:val="none" w:sz="0" w:space="0" w:color="auto"/>
          </w:divBdr>
        </w:div>
        <w:div w:id="1998994938">
          <w:marLeft w:val="480"/>
          <w:marRight w:val="0"/>
          <w:marTop w:val="0"/>
          <w:marBottom w:val="0"/>
          <w:divBdr>
            <w:top w:val="none" w:sz="0" w:space="0" w:color="auto"/>
            <w:left w:val="none" w:sz="0" w:space="0" w:color="auto"/>
            <w:bottom w:val="none" w:sz="0" w:space="0" w:color="auto"/>
            <w:right w:val="none" w:sz="0" w:space="0" w:color="auto"/>
          </w:divBdr>
        </w:div>
        <w:div w:id="860120954">
          <w:marLeft w:val="480"/>
          <w:marRight w:val="0"/>
          <w:marTop w:val="0"/>
          <w:marBottom w:val="0"/>
          <w:divBdr>
            <w:top w:val="none" w:sz="0" w:space="0" w:color="auto"/>
            <w:left w:val="none" w:sz="0" w:space="0" w:color="auto"/>
            <w:bottom w:val="none" w:sz="0" w:space="0" w:color="auto"/>
            <w:right w:val="none" w:sz="0" w:space="0" w:color="auto"/>
          </w:divBdr>
        </w:div>
        <w:div w:id="1278440877">
          <w:marLeft w:val="480"/>
          <w:marRight w:val="0"/>
          <w:marTop w:val="0"/>
          <w:marBottom w:val="0"/>
          <w:divBdr>
            <w:top w:val="none" w:sz="0" w:space="0" w:color="auto"/>
            <w:left w:val="none" w:sz="0" w:space="0" w:color="auto"/>
            <w:bottom w:val="none" w:sz="0" w:space="0" w:color="auto"/>
            <w:right w:val="none" w:sz="0" w:space="0" w:color="auto"/>
          </w:divBdr>
        </w:div>
        <w:div w:id="530336721">
          <w:marLeft w:val="480"/>
          <w:marRight w:val="0"/>
          <w:marTop w:val="0"/>
          <w:marBottom w:val="0"/>
          <w:divBdr>
            <w:top w:val="none" w:sz="0" w:space="0" w:color="auto"/>
            <w:left w:val="none" w:sz="0" w:space="0" w:color="auto"/>
            <w:bottom w:val="none" w:sz="0" w:space="0" w:color="auto"/>
            <w:right w:val="none" w:sz="0" w:space="0" w:color="auto"/>
          </w:divBdr>
        </w:div>
        <w:div w:id="954797424">
          <w:marLeft w:val="480"/>
          <w:marRight w:val="0"/>
          <w:marTop w:val="0"/>
          <w:marBottom w:val="0"/>
          <w:divBdr>
            <w:top w:val="none" w:sz="0" w:space="0" w:color="auto"/>
            <w:left w:val="none" w:sz="0" w:space="0" w:color="auto"/>
            <w:bottom w:val="none" w:sz="0" w:space="0" w:color="auto"/>
            <w:right w:val="none" w:sz="0" w:space="0" w:color="auto"/>
          </w:divBdr>
        </w:div>
        <w:div w:id="526797005">
          <w:marLeft w:val="480"/>
          <w:marRight w:val="0"/>
          <w:marTop w:val="0"/>
          <w:marBottom w:val="0"/>
          <w:divBdr>
            <w:top w:val="none" w:sz="0" w:space="0" w:color="auto"/>
            <w:left w:val="none" w:sz="0" w:space="0" w:color="auto"/>
            <w:bottom w:val="none" w:sz="0" w:space="0" w:color="auto"/>
            <w:right w:val="none" w:sz="0" w:space="0" w:color="auto"/>
          </w:divBdr>
        </w:div>
        <w:div w:id="1955868556">
          <w:marLeft w:val="480"/>
          <w:marRight w:val="0"/>
          <w:marTop w:val="0"/>
          <w:marBottom w:val="0"/>
          <w:divBdr>
            <w:top w:val="none" w:sz="0" w:space="0" w:color="auto"/>
            <w:left w:val="none" w:sz="0" w:space="0" w:color="auto"/>
            <w:bottom w:val="none" w:sz="0" w:space="0" w:color="auto"/>
            <w:right w:val="none" w:sz="0" w:space="0" w:color="auto"/>
          </w:divBdr>
        </w:div>
        <w:div w:id="882790220">
          <w:marLeft w:val="480"/>
          <w:marRight w:val="0"/>
          <w:marTop w:val="0"/>
          <w:marBottom w:val="0"/>
          <w:divBdr>
            <w:top w:val="none" w:sz="0" w:space="0" w:color="auto"/>
            <w:left w:val="none" w:sz="0" w:space="0" w:color="auto"/>
            <w:bottom w:val="none" w:sz="0" w:space="0" w:color="auto"/>
            <w:right w:val="none" w:sz="0" w:space="0" w:color="auto"/>
          </w:divBdr>
        </w:div>
        <w:div w:id="663970812">
          <w:marLeft w:val="480"/>
          <w:marRight w:val="0"/>
          <w:marTop w:val="0"/>
          <w:marBottom w:val="0"/>
          <w:divBdr>
            <w:top w:val="none" w:sz="0" w:space="0" w:color="auto"/>
            <w:left w:val="none" w:sz="0" w:space="0" w:color="auto"/>
            <w:bottom w:val="none" w:sz="0" w:space="0" w:color="auto"/>
            <w:right w:val="none" w:sz="0" w:space="0" w:color="auto"/>
          </w:divBdr>
        </w:div>
        <w:div w:id="1673529870">
          <w:marLeft w:val="480"/>
          <w:marRight w:val="0"/>
          <w:marTop w:val="0"/>
          <w:marBottom w:val="0"/>
          <w:divBdr>
            <w:top w:val="none" w:sz="0" w:space="0" w:color="auto"/>
            <w:left w:val="none" w:sz="0" w:space="0" w:color="auto"/>
            <w:bottom w:val="none" w:sz="0" w:space="0" w:color="auto"/>
            <w:right w:val="none" w:sz="0" w:space="0" w:color="auto"/>
          </w:divBdr>
        </w:div>
        <w:div w:id="1490709436">
          <w:marLeft w:val="480"/>
          <w:marRight w:val="0"/>
          <w:marTop w:val="0"/>
          <w:marBottom w:val="0"/>
          <w:divBdr>
            <w:top w:val="none" w:sz="0" w:space="0" w:color="auto"/>
            <w:left w:val="none" w:sz="0" w:space="0" w:color="auto"/>
            <w:bottom w:val="none" w:sz="0" w:space="0" w:color="auto"/>
            <w:right w:val="none" w:sz="0" w:space="0" w:color="auto"/>
          </w:divBdr>
        </w:div>
        <w:div w:id="1125663617">
          <w:marLeft w:val="480"/>
          <w:marRight w:val="0"/>
          <w:marTop w:val="0"/>
          <w:marBottom w:val="0"/>
          <w:divBdr>
            <w:top w:val="none" w:sz="0" w:space="0" w:color="auto"/>
            <w:left w:val="none" w:sz="0" w:space="0" w:color="auto"/>
            <w:bottom w:val="none" w:sz="0" w:space="0" w:color="auto"/>
            <w:right w:val="none" w:sz="0" w:space="0" w:color="auto"/>
          </w:divBdr>
        </w:div>
        <w:div w:id="1164666807">
          <w:marLeft w:val="480"/>
          <w:marRight w:val="0"/>
          <w:marTop w:val="0"/>
          <w:marBottom w:val="0"/>
          <w:divBdr>
            <w:top w:val="none" w:sz="0" w:space="0" w:color="auto"/>
            <w:left w:val="none" w:sz="0" w:space="0" w:color="auto"/>
            <w:bottom w:val="none" w:sz="0" w:space="0" w:color="auto"/>
            <w:right w:val="none" w:sz="0" w:space="0" w:color="auto"/>
          </w:divBdr>
        </w:div>
        <w:div w:id="1927182567">
          <w:marLeft w:val="480"/>
          <w:marRight w:val="0"/>
          <w:marTop w:val="0"/>
          <w:marBottom w:val="0"/>
          <w:divBdr>
            <w:top w:val="none" w:sz="0" w:space="0" w:color="auto"/>
            <w:left w:val="none" w:sz="0" w:space="0" w:color="auto"/>
            <w:bottom w:val="none" w:sz="0" w:space="0" w:color="auto"/>
            <w:right w:val="none" w:sz="0" w:space="0" w:color="auto"/>
          </w:divBdr>
        </w:div>
        <w:div w:id="1634172658">
          <w:marLeft w:val="480"/>
          <w:marRight w:val="0"/>
          <w:marTop w:val="0"/>
          <w:marBottom w:val="0"/>
          <w:divBdr>
            <w:top w:val="none" w:sz="0" w:space="0" w:color="auto"/>
            <w:left w:val="none" w:sz="0" w:space="0" w:color="auto"/>
            <w:bottom w:val="none" w:sz="0" w:space="0" w:color="auto"/>
            <w:right w:val="none" w:sz="0" w:space="0" w:color="auto"/>
          </w:divBdr>
        </w:div>
        <w:div w:id="1170292870">
          <w:marLeft w:val="480"/>
          <w:marRight w:val="0"/>
          <w:marTop w:val="0"/>
          <w:marBottom w:val="0"/>
          <w:divBdr>
            <w:top w:val="none" w:sz="0" w:space="0" w:color="auto"/>
            <w:left w:val="none" w:sz="0" w:space="0" w:color="auto"/>
            <w:bottom w:val="none" w:sz="0" w:space="0" w:color="auto"/>
            <w:right w:val="none" w:sz="0" w:space="0" w:color="auto"/>
          </w:divBdr>
        </w:div>
        <w:div w:id="1821657280">
          <w:marLeft w:val="480"/>
          <w:marRight w:val="0"/>
          <w:marTop w:val="0"/>
          <w:marBottom w:val="0"/>
          <w:divBdr>
            <w:top w:val="none" w:sz="0" w:space="0" w:color="auto"/>
            <w:left w:val="none" w:sz="0" w:space="0" w:color="auto"/>
            <w:bottom w:val="none" w:sz="0" w:space="0" w:color="auto"/>
            <w:right w:val="none" w:sz="0" w:space="0" w:color="auto"/>
          </w:divBdr>
        </w:div>
        <w:div w:id="186064551">
          <w:marLeft w:val="480"/>
          <w:marRight w:val="0"/>
          <w:marTop w:val="0"/>
          <w:marBottom w:val="0"/>
          <w:divBdr>
            <w:top w:val="none" w:sz="0" w:space="0" w:color="auto"/>
            <w:left w:val="none" w:sz="0" w:space="0" w:color="auto"/>
            <w:bottom w:val="none" w:sz="0" w:space="0" w:color="auto"/>
            <w:right w:val="none" w:sz="0" w:space="0" w:color="auto"/>
          </w:divBdr>
        </w:div>
        <w:div w:id="2025159337">
          <w:marLeft w:val="480"/>
          <w:marRight w:val="0"/>
          <w:marTop w:val="0"/>
          <w:marBottom w:val="0"/>
          <w:divBdr>
            <w:top w:val="none" w:sz="0" w:space="0" w:color="auto"/>
            <w:left w:val="none" w:sz="0" w:space="0" w:color="auto"/>
            <w:bottom w:val="none" w:sz="0" w:space="0" w:color="auto"/>
            <w:right w:val="none" w:sz="0" w:space="0" w:color="auto"/>
          </w:divBdr>
        </w:div>
        <w:div w:id="1608660340">
          <w:marLeft w:val="480"/>
          <w:marRight w:val="0"/>
          <w:marTop w:val="0"/>
          <w:marBottom w:val="0"/>
          <w:divBdr>
            <w:top w:val="none" w:sz="0" w:space="0" w:color="auto"/>
            <w:left w:val="none" w:sz="0" w:space="0" w:color="auto"/>
            <w:bottom w:val="none" w:sz="0" w:space="0" w:color="auto"/>
            <w:right w:val="none" w:sz="0" w:space="0" w:color="auto"/>
          </w:divBdr>
        </w:div>
        <w:div w:id="866328833">
          <w:marLeft w:val="480"/>
          <w:marRight w:val="0"/>
          <w:marTop w:val="0"/>
          <w:marBottom w:val="0"/>
          <w:divBdr>
            <w:top w:val="none" w:sz="0" w:space="0" w:color="auto"/>
            <w:left w:val="none" w:sz="0" w:space="0" w:color="auto"/>
            <w:bottom w:val="none" w:sz="0" w:space="0" w:color="auto"/>
            <w:right w:val="none" w:sz="0" w:space="0" w:color="auto"/>
          </w:divBdr>
        </w:div>
        <w:div w:id="1097991758">
          <w:marLeft w:val="480"/>
          <w:marRight w:val="0"/>
          <w:marTop w:val="0"/>
          <w:marBottom w:val="0"/>
          <w:divBdr>
            <w:top w:val="none" w:sz="0" w:space="0" w:color="auto"/>
            <w:left w:val="none" w:sz="0" w:space="0" w:color="auto"/>
            <w:bottom w:val="none" w:sz="0" w:space="0" w:color="auto"/>
            <w:right w:val="none" w:sz="0" w:space="0" w:color="auto"/>
          </w:divBdr>
        </w:div>
        <w:div w:id="1430463571">
          <w:marLeft w:val="480"/>
          <w:marRight w:val="0"/>
          <w:marTop w:val="0"/>
          <w:marBottom w:val="0"/>
          <w:divBdr>
            <w:top w:val="none" w:sz="0" w:space="0" w:color="auto"/>
            <w:left w:val="none" w:sz="0" w:space="0" w:color="auto"/>
            <w:bottom w:val="none" w:sz="0" w:space="0" w:color="auto"/>
            <w:right w:val="none" w:sz="0" w:space="0" w:color="auto"/>
          </w:divBdr>
        </w:div>
        <w:div w:id="134686398">
          <w:marLeft w:val="480"/>
          <w:marRight w:val="0"/>
          <w:marTop w:val="0"/>
          <w:marBottom w:val="0"/>
          <w:divBdr>
            <w:top w:val="none" w:sz="0" w:space="0" w:color="auto"/>
            <w:left w:val="none" w:sz="0" w:space="0" w:color="auto"/>
            <w:bottom w:val="none" w:sz="0" w:space="0" w:color="auto"/>
            <w:right w:val="none" w:sz="0" w:space="0" w:color="auto"/>
          </w:divBdr>
        </w:div>
        <w:div w:id="1501651377">
          <w:marLeft w:val="480"/>
          <w:marRight w:val="0"/>
          <w:marTop w:val="0"/>
          <w:marBottom w:val="0"/>
          <w:divBdr>
            <w:top w:val="none" w:sz="0" w:space="0" w:color="auto"/>
            <w:left w:val="none" w:sz="0" w:space="0" w:color="auto"/>
            <w:bottom w:val="none" w:sz="0" w:space="0" w:color="auto"/>
            <w:right w:val="none" w:sz="0" w:space="0" w:color="auto"/>
          </w:divBdr>
        </w:div>
        <w:div w:id="1439331547">
          <w:marLeft w:val="480"/>
          <w:marRight w:val="0"/>
          <w:marTop w:val="0"/>
          <w:marBottom w:val="0"/>
          <w:divBdr>
            <w:top w:val="none" w:sz="0" w:space="0" w:color="auto"/>
            <w:left w:val="none" w:sz="0" w:space="0" w:color="auto"/>
            <w:bottom w:val="none" w:sz="0" w:space="0" w:color="auto"/>
            <w:right w:val="none" w:sz="0" w:space="0" w:color="auto"/>
          </w:divBdr>
        </w:div>
        <w:div w:id="314728042">
          <w:marLeft w:val="480"/>
          <w:marRight w:val="0"/>
          <w:marTop w:val="0"/>
          <w:marBottom w:val="0"/>
          <w:divBdr>
            <w:top w:val="none" w:sz="0" w:space="0" w:color="auto"/>
            <w:left w:val="none" w:sz="0" w:space="0" w:color="auto"/>
            <w:bottom w:val="none" w:sz="0" w:space="0" w:color="auto"/>
            <w:right w:val="none" w:sz="0" w:space="0" w:color="auto"/>
          </w:divBdr>
        </w:div>
        <w:div w:id="1041517543">
          <w:marLeft w:val="480"/>
          <w:marRight w:val="0"/>
          <w:marTop w:val="0"/>
          <w:marBottom w:val="0"/>
          <w:divBdr>
            <w:top w:val="none" w:sz="0" w:space="0" w:color="auto"/>
            <w:left w:val="none" w:sz="0" w:space="0" w:color="auto"/>
            <w:bottom w:val="none" w:sz="0" w:space="0" w:color="auto"/>
            <w:right w:val="none" w:sz="0" w:space="0" w:color="auto"/>
          </w:divBdr>
        </w:div>
        <w:div w:id="183597911">
          <w:marLeft w:val="480"/>
          <w:marRight w:val="0"/>
          <w:marTop w:val="0"/>
          <w:marBottom w:val="0"/>
          <w:divBdr>
            <w:top w:val="none" w:sz="0" w:space="0" w:color="auto"/>
            <w:left w:val="none" w:sz="0" w:space="0" w:color="auto"/>
            <w:bottom w:val="none" w:sz="0" w:space="0" w:color="auto"/>
            <w:right w:val="none" w:sz="0" w:space="0" w:color="auto"/>
          </w:divBdr>
        </w:div>
        <w:div w:id="1632395117">
          <w:marLeft w:val="480"/>
          <w:marRight w:val="0"/>
          <w:marTop w:val="0"/>
          <w:marBottom w:val="0"/>
          <w:divBdr>
            <w:top w:val="none" w:sz="0" w:space="0" w:color="auto"/>
            <w:left w:val="none" w:sz="0" w:space="0" w:color="auto"/>
            <w:bottom w:val="none" w:sz="0" w:space="0" w:color="auto"/>
            <w:right w:val="none" w:sz="0" w:space="0" w:color="auto"/>
          </w:divBdr>
        </w:div>
        <w:div w:id="1910383991">
          <w:marLeft w:val="480"/>
          <w:marRight w:val="0"/>
          <w:marTop w:val="0"/>
          <w:marBottom w:val="0"/>
          <w:divBdr>
            <w:top w:val="none" w:sz="0" w:space="0" w:color="auto"/>
            <w:left w:val="none" w:sz="0" w:space="0" w:color="auto"/>
            <w:bottom w:val="none" w:sz="0" w:space="0" w:color="auto"/>
            <w:right w:val="none" w:sz="0" w:space="0" w:color="auto"/>
          </w:divBdr>
        </w:div>
        <w:div w:id="1463310786">
          <w:marLeft w:val="480"/>
          <w:marRight w:val="0"/>
          <w:marTop w:val="0"/>
          <w:marBottom w:val="0"/>
          <w:divBdr>
            <w:top w:val="none" w:sz="0" w:space="0" w:color="auto"/>
            <w:left w:val="none" w:sz="0" w:space="0" w:color="auto"/>
            <w:bottom w:val="none" w:sz="0" w:space="0" w:color="auto"/>
            <w:right w:val="none" w:sz="0" w:space="0" w:color="auto"/>
          </w:divBdr>
        </w:div>
        <w:div w:id="155656979">
          <w:marLeft w:val="480"/>
          <w:marRight w:val="0"/>
          <w:marTop w:val="0"/>
          <w:marBottom w:val="0"/>
          <w:divBdr>
            <w:top w:val="none" w:sz="0" w:space="0" w:color="auto"/>
            <w:left w:val="none" w:sz="0" w:space="0" w:color="auto"/>
            <w:bottom w:val="none" w:sz="0" w:space="0" w:color="auto"/>
            <w:right w:val="none" w:sz="0" w:space="0" w:color="auto"/>
          </w:divBdr>
        </w:div>
        <w:div w:id="519778116">
          <w:marLeft w:val="480"/>
          <w:marRight w:val="0"/>
          <w:marTop w:val="0"/>
          <w:marBottom w:val="0"/>
          <w:divBdr>
            <w:top w:val="none" w:sz="0" w:space="0" w:color="auto"/>
            <w:left w:val="none" w:sz="0" w:space="0" w:color="auto"/>
            <w:bottom w:val="none" w:sz="0" w:space="0" w:color="auto"/>
            <w:right w:val="none" w:sz="0" w:space="0" w:color="auto"/>
          </w:divBdr>
        </w:div>
        <w:div w:id="1443109492">
          <w:marLeft w:val="480"/>
          <w:marRight w:val="0"/>
          <w:marTop w:val="0"/>
          <w:marBottom w:val="0"/>
          <w:divBdr>
            <w:top w:val="none" w:sz="0" w:space="0" w:color="auto"/>
            <w:left w:val="none" w:sz="0" w:space="0" w:color="auto"/>
            <w:bottom w:val="none" w:sz="0" w:space="0" w:color="auto"/>
            <w:right w:val="none" w:sz="0" w:space="0" w:color="auto"/>
          </w:divBdr>
        </w:div>
        <w:div w:id="1458138361">
          <w:marLeft w:val="480"/>
          <w:marRight w:val="0"/>
          <w:marTop w:val="0"/>
          <w:marBottom w:val="0"/>
          <w:divBdr>
            <w:top w:val="none" w:sz="0" w:space="0" w:color="auto"/>
            <w:left w:val="none" w:sz="0" w:space="0" w:color="auto"/>
            <w:bottom w:val="none" w:sz="0" w:space="0" w:color="auto"/>
            <w:right w:val="none" w:sz="0" w:space="0" w:color="auto"/>
          </w:divBdr>
        </w:div>
        <w:div w:id="1172843246">
          <w:marLeft w:val="480"/>
          <w:marRight w:val="0"/>
          <w:marTop w:val="0"/>
          <w:marBottom w:val="0"/>
          <w:divBdr>
            <w:top w:val="none" w:sz="0" w:space="0" w:color="auto"/>
            <w:left w:val="none" w:sz="0" w:space="0" w:color="auto"/>
            <w:bottom w:val="none" w:sz="0" w:space="0" w:color="auto"/>
            <w:right w:val="none" w:sz="0" w:space="0" w:color="auto"/>
          </w:divBdr>
        </w:div>
        <w:div w:id="306982385">
          <w:marLeft w:val="480"/>
          <w:marRight w:val="0"/>
          <w:marTop w:val="0"/>
          <w:marBottom w:val="0"/>
          <w:divBdr>
            <w:top w:val="none" w:sz="0" w:space="0" w:color="auto"/>
            <w:left w:val="none" w:sz="0" w:space="0" w:color="auto"/>
            <w:bottom w:val="none" w:sz="0" w:space="0" w:color="auto"/>
            <w:right w:val="none" w:sz="0" w:space="0" w:color="auto"/>
          </w:divBdr>
        </w:div>
        <w:div w:id="29844545">
          <w:marLeft w:val="480"/>
          <w:marRight w:val="0"/>
          <w:marTop w:val="0"/>
          <w:marBottom w:val="0"/>
          <w:divBdr>
            <w:top w:val="none" w:sz="0" w:space="0" w:color="auto"/>
            <w:left w:val="none" w:sz="0" w:space="0" w:color="auto"/>
            <w:bottom w:val="none" w:sz="0" w:space="0" w:color="auto"/>
            <w:right w:val="none" w:sz="0" w:space="0" w:color="auto"/>
          </w:divBdr>
        </w:div>
        <w:div w:id="961182413">
          <w:marLeft w:val="480"/>
          <w:marRight w:val="0"/>
          <w:marTop w:val="0"/>
          <w:marBottom w:val="0"/>
          <w:divBdr>
            <w:top w:val="none" w:sz="0" w:space="0" w:color="auto"/>
            <w:left w:val="none" w:sz="0" w:space="0" w:color="auto"/>
            <w:bottom w:val="none" w:sz="0" w:space="0" w:color="auto"/>
            <w:right w:val="none" w:sz="0" w:space="0" w:color="auto"/>
          </w:divBdr>
        </w:div>
      </w:divsChild>
    </w:div>
    <w:div w:id="640889210">
      <w:bodyDiv w:val="1"/>
      <w:marLeft w:val="0"/>
      <w:marRight w:val="0"/>
      <w:marTop w:val="0"/>
      <w:marBottom w:val="0"/>
      <w:divBdr>
        <w:top w:val="none" w:sz="0" w:space="0" w:color="auto"/>
        <w:left w:val="none" w:sz="0" w:space="0" w:color="auto"/>
        <w:bottom w:val="none" w:sz="0" w:space="0" w:color="auto"/>
        <w:right w:val="none" w:sz="0" w:space="0" w:color="auto"/>
      </w:divBdr>
    </w:div>
    <w:div w:id="641883254">
      <w:bodyDiv w:val="1"/>
      <w:marLeft w:val="0"/>
      <w:marRight w:val="0"/>
      <w:marTop w:val="0"/>
      <w:marBottom w:val="0"/>
      <w:divBdr>
        <w:top w:val="none" w:sz="0" w:space="0" w:color="auto"/>
        <w:left w:val="none" w:sz="0" w:space="0" w:color="auto"/>
        <w:bottom w:val="none" w:sz="0" w:space="0" w:color="auto"/>
        <w:right w:val="none" w:sz="0" w:space="0" w:color="auto"/>
      </w:divBdr>
    </w:div>
    <w:div w:id="641934514">
      <w:bodyDiv w:val="1"/>
      <w:marLeft w:val="0"/>
      <w:marRight w:val="0"/>
      <w:marTop w:val="0"/>
      <w:marBottom w:val="0"/>
      <w:divBdr>
        <w:top w:val="none" w:sz="0" w:space="0" w:color="auto"/>
        <w:left w:val="none" w:sz="0" w:space="0" w:color="auto"/>
        <w:bottom w:val="none" w:sz="0" w:space="0" w:color="auto"/>
        <w:right w:val="none" w:sz="0" w:space="0" w:color="auto"/>
      </w:divBdr>
    </w:div>
    <w:div w:id="648487305">
      <w:bodyDiv w:val="1"/>
      <w:marLeft w:val="0"/>
      <w:marRight w:val="0"/>
      <w:marTop w:val="0"/>
      <w:marBottom w:val="0"/>
      <w:divBdr>
        <w:top w:val="none" w:sz="0" w:space="0" w:color="auto"/>
        <w:left w:val="none" w:sz="0" w:space="0" w:color="auto"/>
        <w:bottom w:val="none" w:sz="0" w:space="0" w:color="auto"/>
        <w:right w:val="none" w:sz="0" w:space="0" w:color="auto"/>
      </w:divBdr>
    </w:div>
    <w:div w:id="650209416">
      <w:bodyDiv w:val="1"/>
      <w:marLeft w:val="0"/>
      <w:marRight w:val="0"/>
      <w:marTop w:val="0"/>
      <w:marBottom w:val="0"/>
      <w:divBdr>
        <w:top w:val="none" w:sz="0" w:space="0" w:color="auto"/>
        <w:left w:val="none" w:sz="0" w:space="0" w:color="auto"/>
        <w:bottom w:val="none" w:sz="0" w:space="0" w:color="auto"/>
        <w:right w:val="none" w:sz="0" w:space="0" w:color="auto"/>
      </w:divBdr>
    </w:div>
    <w:div w:id="656496404">
      <w:bodyDiv w:val="1"/>
      <w:marLeft w:val="0"/>
      <w:marRight w:val="0"/>
      <w:marTop w:val="0"/>
      <w:marBottom w:val="0"/>
      <w:divBdr>
        <w:top w:val="none" w:sz="0" w:space="0" w:color="auto"/>
        <w:left w:val="none" w:sz="0" w:space="0" w:color="auto"/>
        <w:bottom w:val="none" w:sz="0" w:space="0" w:color="auto"/>
        <w:right w:val="none" w:sz="0" w:space="0" w:color="auto"/>
      </w:divBdr>
    </w:div>
    <w:div w:id="656961033">
      <w:bodyDiv w:val="1"/>
      <w:marLeft w:val="0"/>
      <w:marRight w:val="0"/>
      <w:marTop w:val="0"/>
      <w:marBottom w:val="0"/>
      <w:divBdr>
        <w:top w:val="none" w:sz="0" w:space="0" w:color="auto"/>
        <w:left w:val="none" w:sz="0" w:space="0" w:color="auto"/>
        <w:bottom w:val="none" w:sz="0" w:space="0" w:color="auto"/>
        <w:right w:val="none" w:sz="0" w:space="0" w:color="auto"/>
      </w:divBdr>
    </w:div>
    <w:div w:id="658967333">
      <w:bodyDiv w:val="1"/>
      <w:marLeft w:val="0"/>
      <w:marRight w:val="0"/>
      <w:marTop w:val="0"/>
      <w:marBottom w:val="0"/>
      <w:divBdr>
        <w:top w:val="none" w:sz="0" w:space="0" w:color="auto"/>
        <w:left w:val="none" w:sz="0" w:space="0" w:color="auto"/>
        <w:bottom w:val="none" w:sz="0" w:space="0" w:color="auto"/>
        <w:right w:val="none" w:sz="0" w:space="0" w:color="auto"/>
      </w:divBdr>
    </w:div>
    <w:div w:id="660350489">
      <w:bodyDiv w:val="1"/>
      <w:marLeft w:val="0"/>
      <w:marRight w:val="0"/>
      <w:marTop w:val="0"/>
      <w:marBottom w:val="0"/>
      <w:divBdr>
        <w:top w:val="none" w:sz="0" w:space="0" w:color="auto"/>
        <w:left w:val="none" w:sz="0" w:space="0" w:color="auto"/>
        <w:bottom w:val="none" w:sz="0" w:space="0" w:color="auto"/>
        <w:right w:val="none" w:sz="0" w:space="0" w:color="auto"/>
      </w:divBdr>
    </w:div>
    <w:div w:id="663817667">
      <w:bodyDiv w:val="1"/>
      <w:marLeft w:val="0"/>
      <w:marRight w:val="0"/>
      <w:marTop w:val="0"/>
      <w:marBottom w:val="0"/>
      <w:divBdr>
        <w:top w:val="none" w:sz="0" w:space="0" w:color="auto"/>
        <w:left w:val="none" w:sz="0" w:space="0" w:color="auto"/>
        <w:bottom w:val="none" w:sz="0" w:space="0" w:color="auto"/>
        <w:right w:val="none" w:sz="0" w:space="0" w:color="auto"/>
      </w:divBdr>
    </w:div>
    <w:div w:id="664362898">
      <w:bodyDiv w:val="1"/>
      <w:marLeft w:val="0"/>
      <w:marRight w:val="0"/>
      <w:marTop w:val="0"/>
      <w:marBottom w:val="0"/>
      <w:divBdr>
        <w:top w:val="none" w:sz="0" w:space="0" w:color="auto"/>
        <w:left w:val="none" w:sz="0" w:space="0" w:color="auto"/>
        <w:bottom w:val="none" w:sz="0" w:space="0" w:color="auto"/>
        <w:right w:val="none" w:sz="0" w:space="0" w:color="auto"/>
      </w:divBdr>
    </w:div>
    <w:div w:id="664476360">
      <w:bodyDiv w:val="1"/>
      <w:marLeft w:val="0"/>
      <w:marRight w:val="0"/>
      <w:marTop w:val="0"/>
      <w:marBottom w:val="0"/>
      <w:divBdr>
        <w:top w:val="none" w:sz="0" w:space="0" w:color="auto"/>
        <w:left w:val="none" w:sz="0" w:space="0" w:color="auto"/>
        <w:bottom w:val="none" w:sz="0" w:space="0" w:color="auto"/>
        <w:right w:val="none" w:sz="0" w:space="0" w:color="auto"/>
      </w:divBdr>
    </w:div>
    <w:div w:id="666520219">
      <w:bodyDiv w:val="1"/>
      <w:marLeft w:val="0"/>
      <w:marRight w:val="0"/>
      <w:marTop w:val="0"/>
      <w:marBottom w:val="0"/>
      <w:divBdr>
        <w:top w:val="none" w:sz="0" w:space="0" w:color="auto"/>
        <w:left w:val="none" w:sz="0" w:space="0" w:color="auto"/>
        <w:bottom w:val="none" w:sz="0" w:space="0" w:color="auto"/>
        <w:right w:val="none" w:sz="0" w:space="0" w:color="auto"/>
      </w:divBdr>
    </w:div>
    <w:div w:id="667253057">
      <w:bodyDiv w:val="1"/>
      <w:marLeft w:val="0"/>
      <w:marRight w:val="0"/>
      <w:marTop w:val="0"/>
      <w:marBottom w:val="0"/>
      <w:divBdr>
        <w:top w:val="none" w:sz="0" w:space="0" w:color="auto"/>
        <w:left w:val="none" w:sz="0" w:space="0" w:color="auto"/>
        <w:bottom w:val="none" w:sz="0" w:space="0" w:color="auto"/>
        <w:right w:val="none" w:sz="0" w:space="0" w:color="auto"/>
      </w:divBdr>
    </w:div>
    <w:div w:id="667368862">
      <w:bodyDiv w:val="1"/>
      <w:marLeft w:val="0"/>
      <w:marRight w:val="0"/>
      <w:marTop w:val="0"/>
      <w:marBottom w:val="0"/>
      <w:divBdr>
        <w:top w:val="none" w:sz="0" w:space="0" w:color="auto"/>
        <w:left w:val="none" w:sz="0" w:space="0" w:color="auto"/>
        <w:bottom w:val="none" w:sz="0" w:space="0" w:color="auto"/>
        <w:right w:val="none" w:sz="0" w:space="0" w:color="auto"/>
      </w:divBdr>
    </w:div>
    <w:div w:id="668867010">
      <w:bodyDiv w:val="1"/>
      <w:marLeft w:val="0"/>
      <w:marRight w:val="0"/>
      <w:marTop w:val="0"/>
      <w:marBottom w:val="0"/>
      <w:divBdr>
        <w:top w:val="none" w:sz="0" w:space="0" w:color="auto"/>
        <w:left w:val="none" w:sz="0" w:space="0" w:color="auto"/>
        <w:bottom w:val="none" w:sz="0" w:space="0" w:color="auto"/>
        <w:right w:val="none" w:sz="0" w:space="0" w:color="auto"/>
      </w:divBdr>
    </w:div>
    <w:div w:id="669602027">
      <w:bodyDiv w:val="1"/>
      <w:marLeft w:val="0"/>
      <w:marRight w:val="0"/>
      <w:marTop w:val="0"/>
      <w:marBottom w:val="0"/>
      <w:divBdr>
        <w:top w:val="none" w:sz="0" w:space="0" w:color="auto"/>
        <w:left w:val="none" w:sz="0" w:space="0" w:color="auto"/>
        <w:bottom w:val="none" w:sz="0" w:space="0" w:color="auto"/>
        <w:right w:val="none" w:sz="0" w:space="0" w:color="auto"/>
      </w:divBdr>
    </w:div>
    <w:div w:id="671027894">
      <w:bodyDiv w:val="1"/>
      <w:marLeft w:val="0"/>
      <w:marRight w:val="0"/>
      <w:marTop w:val="0"/>
      <w:marBottom w:val="0"/>
      <w:divBdr>
        <w:top w:val="none" w:sz="0" w:space="0" w:color="auto"/>
        <w:left w:val="none" w:sz="0" w:space="0" w:color="auto"/>
        <w:bottom w:val="none" w:sz="0" w:space="0" w:color="auto"/>
        <w:right w:val="none" w:sz="0" w:space="0" w:color="auto"/>
      </w:divBdr>
    </w:div>
    <w:div w:id="673145259">
      <w:bodyDiv w:val="1"/>
      <w:marLeft w:val="0"/>
      <w:marRight w:val="0"/>
      <w:marTop w:val="0"/>
      <w:marBottom w:val="0"/>
      <w:divBdr>
        <w:top w:val="none" w:sz="0" w:space="0" w:color="auto"/>
        <w:left w:val="none" w:sz="0" w:space="0" w:color="auto"/>
        <w:bottom w:val="none" w:sz="0" w:space="0" w:color="auto"/>
        <w:right w:val="none" w:sz="0" w:space="0" w:color="auto"/>
      </w:divBdr>
    </w:div>
    <w:div w:id="673261930">
      <w:bodyDiv w:val="1"/>
      <w:marLeft w:val="0"/>
      <w:marRight w:val="0"/>
      <w:marTop w:val="0"/>
      <w:marBottom w:val="0"/>
      <w:divBdr>
        <w:top w:val="none" w:sz="0" w:space="0" w:color="auto"/>
        <w:left w:val="none" w:sz="0" w:space="0" w:color="auto"/>
        <w:bottom w:val="none" w:sz="0" w:space="0" w:color="auto"/>
        <w:right w:val="none" w:sz="0" w:space="0" w:color="auto"/>
      </w:divBdr>
    </w:div>
    <w:div w:id="674379269">
      <w:bodyDiv w:val="1"/>
      <w:marLeft w:val="0"/>
      <w:marRight w:val="0"/>
      <w:marTop w:val="0"/>
      <w:marBottom w:val="0"/>
      <w:divBdr>
        <w:top w:val="none" w:sz="0" w:space="0" w:color="auto"/>
        <w:left w:val="none" w:sz="0" w:space="0" w:color="auto"/>
        <w:bottom w:val="none" w:sz="0" w:space="0" w:color="auto"/>
        <w:right w:val="none" w:sz="0" w:space="0" w:color="auto"/>
      </w:divBdr>
    </w:div>
    <w:div w:id="676078974">
      <w:bodyDiv w:val="1"/>
      <w:marLeft w:val="0"/>
      <w:marRight w:val="0"/>
      <w:marTop w:val="0"/>
      <w:marBottom w:val="0"/>
      <w:divBdr>
        <w:top w:val="none" w:sz="0" w:space="0" w:color="auto"/>
        <w:left w:val="none" w:sz="0" w:space="0" w:color="auto"/>
        <w:bottom w:val="none" w:sz="0" w:space="0" w:color="auto"/>
        <w:right w:val="none" w:sz="0" w:space="0" w:color="auto"/>
      </w:divBdr>
      <w:divsChild>
        <w:div w:id="962271734">
          <w:marLeft w:val="480"/>
          <w:marRight w:val="0"/>
          <w:marTop w:val="0"/>
          <w:marBottom w:val="0"/>
          <w:divBdr>
            <w:top w:val="none" w:sz="0" w:space="0" w:color="auto"/>
            <w:left w:val="none" w:sz="0" w:space="0" w:color="auto"/>
            <w:bottom w:val="none" w:sz="0" w:space="0" w:color="auto"/>
            <w:right w:val="none" w:sz="0" w:space="0" w:color="auto"/>
          </w:divBdr>
        </w:div>
        <w:div w:id="1892841739">
          <w:marLeft w:val="480"/>
          <w:marRight w:val="0"/>
          <w:marTop w:val="0"/>
          <w:marBottom w:val="0"/>
          <w:divBdr>
            <w:top w:val="none" w:sz="0" w:space="0" w:color="auto"/>
            <w:left w:val="none" w:sz="0" w:space="0" w:color="auto"/>
            <w:bottom w:val="none" w:sz="0" w:space="0" w:color="auto"/>
            <w:right w:val="none" w:sz="0" w:space="0" w:color="auto"/>
          </w:divBdr>
        </w:div>
        <w:div w:id="960451473">
          <w:marLeft w:val="480"/>
          <w:marRight w:val="0"/>
          <w:marTop w:val="0"/>
          <w:marBottom w:val="0"/>
          <w:divBdr>
            <w:top w:val="none" w:sz="0" w:space="0" w:color="auto"/>
            <w:left w:val="none" w:sz="0" w:space="0" w:color="auto"/>
            <w:bottom w:val="none" w:sz="0" w:space="0" w:color="auto"/>
            <w:right w:val="none" w:sz="0" w:space="0" w:color="auto"/>
          </w:divBdr>
        </w:div>
        <w:div w:id="1889753655">
          <w:marLeft w:val="480"/>
          <w:marRight w:val="0"/>
          <w:marTop w:val="0"/>
          <w:marBottom w:val="0"/>
          <w:divBdr>
            <w:top w:val="none" w:sz="0" w:space="0" w:color="auto"/>
            <w:left w:val="none" w:sz="0" w:space="0" w:color="auto"/>
            <w:bottom w:val="none" w:sz="0" w:space="0" w:color="auto"/>
            <w:right w:val="none" w:sz="0" w:space="0" w:color="auto"/>
          </w:divBdr>
        </w:div>
        <w:div w:id="613633288">
          <w:marLeft w:val="480"/>
          <w:marRight w:val="0"/>
          <w:marTop w:val="0"/>
          <w:marBottom w:val="0"/>
          <w:divBdr>
            <w:top w:val="none" w:sz="0" w:space="0" w:color="auto"/>
            <w:left w:val="none" w:sz="0" w:space="0" w:color="auto"/>
            <w:bottom w:val="none" w:sz="0" w:space="0" w:color="auto"/>
            <w:right w:val="none" w:sz="0" w:space="0" w:color="auto"/>
          </w:divBdr>
        </w:div>
        <w:div w:id="1553153760">
          <w:marLeft w:val="480"/>
          <w:marRight w:val="0"/>
          <w:marTop w:val="0"/>
          <w:marBottom w:val="0"/>
          <w:divBdr>
            <w:top w:val="none" w:sz="0" w:space="0" w:color="auto"/>
            <w:left w:val="none" w:sz="0" w:space="0" w:color="auto"/>
            <w:bottom w:val="none" w:sz="0" w:space="0" w:color="auto"/>
            <w:right w:val="none" w:sz="0" w:space="0" w:color="auto"/>
          </w:divBdr>
        </w:div>
        <w:div w:id="701982120">
          <w:marLeft w:val="480"/>
          <w:marRight w:val="0"/>
          <w:marTop w:val="0"/>
          <w:marBottom w:val="0"/>
          <w:divBdr>
            <w:top w:val="none" w:sz="0" w:space="0" w:color="auto"/>
            <w:left w:val="none" w:sz="0" w:space="0" w:color="auto"/>
            <w:bottom w:val="none" w:sz="0" w:space="0" w:color="auto"/>
            <w:right w:val="none" w:sz="0" w:space="0" w:color="auto"/>
          </w:divBdr>
        </w:div>
        <w:div w:id="2065790378">
          <w:marLeft w:val="480"/>
          <w:marRight w:val="0"/>
          <w:marTop w:val="0"/>
          <w:marBottom w:val="0"/>
          <w:divBdr>
            <w:top w:val="none" w:sz="0" w:space="0" w:color="auto"/>
            <w:left w:val="none" w:sz="0" w:space="0" w:color="auto"/>
            <w:bottom w:val="none" w:sz="0" w:space="0" w:color="auto"/>
            <w:right w:val="none" w:sz="0" w:space="0" w:color="auto"/>
          </w:divBdr>
        </w:div>
        <w:div w:id="429396366">
          <w:marLeft w:val="480"/>
          <w:marRight w:val="0"/>
          <w:marTop w:val="0"/>
          <w:marBottom w:val="0"/>
          <w:divBdr>
            <w:top w:val="none" w:sz="0" w:space="0" w:color="auto"/>
            <w:left w:val="none" w:sz="0" w:space="0" w:color="auto"/>
            <w:bottom w:val="none" w:sz="0" w:space="0" w:color="auto"/>
            <w:right w:val="none" w:sz="0" w:space="0" w:color="auto"/>
          </w:divBdr>
        </w:div>
        <w:div w:id="224419067">
          <w:marLeft w:val="480"/>
          <w:marRight w:val="0"/>
          <w:marTop w:val="0"/>
          <w:marBottom w:val="0"/>
          <w:divBdr>
            <w:top w:val="none" w:sz="0" w:space="0" w:color="auto"/>
            <w:left w:val="none" w:sz="0" w:space="0" w:color="auto"/>
            <w:bottom w:val="none" w:sz="0" w:space="0" w:color="auto"/>
            <w:right w:val="none" w:sz="0" w:space="0" w:color="auto"/>
          </w:divBdr>
        </w:div>
        <w:div w:id="850528108">
          <w:marLeft w:val="480"/>
          <w:marRight w:val="0"/>
          <w:marTop w:val="0"/>
          <w:marBottom w:val="0"/>
          <w:divBdr>
            <w:top w:val="none" w:sz="0" w:space="0" w:color="auto"/>
            <w:left w:val="none" w:sz="0" w:space="0" w:color="auto"/>
            <w:bottom w:val="none" w:sz="0" w:space="0" w:color="auto"/>
            <w:right w:val="none" w:sz="0" w:space="0" w:color="auto"/>
          </w:divBdr>
        </w:div>
        <w:div w:id="1351376460">
          <w:marLeft w:val="480"/>
          <w:marRight w:val="0"/>
          <w:marTop w:val="0"/>
          <w:marBottom w:val="0"/>
          <w:divBdr>
            <w:top w:val="none" w:sz="0" w:space="0" w:color="auto"/>
            <w:left w:val="none" w:sz="0" w:space="0" w:color="auto"/>
            <w:bottom w:val="none" w:sz="0" w:space="0" w:color="auto"/>
            <w:right w:val="none" w:sz="0" w:space="0" w:color="auto"/>
          </w:divBdr>
        </w:div>
        <w:div w:id="829521715">
          <w:marLeft w:val="480"/>
          <w:marRight w:val="0"/>
          <w:marTop w:val="0"/>
          <w:marBottom w:val="0"/>
          <w:divBdr>
            <w:top w:val="none" w:sz="0" w:space="0" w:color="auto"/>
            <w:left w:val="none" w:sz="0" w:space="0" w:color="auto"/>
            <w:bottom w:val="none" w:sz="0" w:space="0" w:color="auto"/>
            <w:right w:val="none" w:sz="0" w:space="0" w:color="auto"/>
          </w:divBdr>
        </w:div>
        <w:div w:id="2121756785">
          <w:marLeft w:val="480"/>
          <w:marRight w:val="0"/>
          <w:marTop w:val="0"/>
          <w:marBottom w:val="0"/>
          <w:divBdr>
            <w:top w:val="none" w:sz="0" w:space="0" w:color="auto"/>
            <w:left w:val="none" w:sz="0" w:space="0" w:color="auto"/>
            <w:bottom w:val="none" w:sz="0" w:space="0" w:color="auto"/>
            <w:right w:val="none" w:sz="0" w:space="0" w:color="auto"/>
          </w:divBdr>
        </w:div>
        <w:div w:id="1129975669">
          <w:marLeft w:val="480"/>
          <w:marRight w:val="0"/>
          <w:marTop w:val="0"/>
          <w:marBottom w:val="0"/>
          <w:divBdr>
            <w:top w:val="none" w:sz="0" w:space="0" w:color="auto"/>
            <w:left w:val="none" w:sz="0" w:space="0" w:color="auto"/>
            <w:bottom w:val="none" w:sz="0" w:space="0" w:color="auto"/>
            <w:right w:val="none" w:sz="0" w:space="0" w:color="auto"/>
          </w:divBdr>
        </w:div>
        <w:div w:id="46691518">
          <w:marLeft w:val="480"/>
          <w:marRight w:val="0"/>
          <w:marTop w:val="0"/>
          <w:marBottom w:val="0"/>
          <w:divBdr>
            <w:top w:val="none" w:sz="0" w:space="0" w:color="auto"/>
            <w:left w:val="none" w:sz="0" w:space="0" w:color="auto"/>
            <w:bottom w:val="none" w:sz="0" w:space="0" w:color="auto"/>
            <w:right w:val="none" w:sz="0" w:space="0" w:color="auto"/>
          </w:divBdr>
        </w:div>
        <w:div w:id="1243174463">
          <w:marLeft w:val="480"/>
          <w:marRight w:val="0"/>
          <w:marTop w:val="0"/>
          <w:marBottom w:val="0"/>
          <w:divBdr>
            <w:top w:val="none" w:sz="0" w:space="0" w:color="auto"/>
            <w:left w:val="none" w:sz="0" w:space="0" w:color="auto"/>
            <w:bottom w:val="none" w:sz="0" w:space="0" w:color="auto"/>
            <w:right w:val="none" w:sz="0" w:space="0" w:color="auto"/>
          </w:divBdr>
        </w:div>
        <w:div w:id="1343895817">
          <w:marLeft w:val="480"/>
          <w:marRight w:val="0"/>
          <w:marTop w:val="0"/>
          <w:marBottom w:val="0"/>
          <w:divBdr>
            <w:top w:val="none" w:sz="0" w:space="0" w:color="auto"/>
            <w:left w:val="none" w:sz="0" w:space="0" w:color="auto"/>
            <w:bottom w:val="none" w:sz="0" w:space="0" w:color="auto"/>
            <w:right w:val="none" w:sz="0" w:space="0" w:color="auto"/>
          </w:divBdr>
        </w:div>
        <w:div w:id="560285641">
          <w:marLeft w:val="480"/>
          <w:marRight w:val="0"/>
          <w:marTop w:val="0"/>
          <w:marBottom w:val="0"/>
          <w:divBdr>
            <w:top w:val="none" w:sz="0" w:space="0" w:color="auto"/>
            <w:left w:val="none" w:sz="0" w:space="0" w:color="auto"/>
            <w:bottom w:val="none" w:sz="0" w:space="0" w:color="auto"/>
            <w:right w:val="none" w:sz="0" w:space="0" w:color="auto"/>
          </w:divBdr>
        </w:div>
        <w:div w:id="371803998">
          <w:marLeft w:val="480"/>
          <w:marRight w:val="0"/>
          <w:marTop w:val="0"/>
          <w:marBottom w:val="0"/>
          <w:divBdr>
            <w:top w:val="none" w:sz="0" w:space="0" w:color="auto"/>
            <w:left w:val="none" w:sz="0" w:space="0" w:color="auto"/>
            <w:bottom w:val="none" w:sz="0" w:space="0" w:color="auto"/>
            <w:right w:val="none" w:sz="0" w:space="0" w:color="auto"/>
          </w:divBdr>
        </w:div>
        <w:div w:id="2137988707">
          <w:marLeft w:val="480"/>
          <w:marRight w:val="0"/>
          <w:marTop w:val="0"/>
          <w:marBottom w:val="0"/>
          <w:divBdr>
            <w:top w:val="none" w:sz="0" w:space="0" w:color="auto"/>
            <w:left w:val="none" w:sz="0" w:space="0" w:color="auto"/>
            <w:bottom w:val="none" w:sz="0" w:space="0" w:color="auto"/>
            <w:right w:val="none" w:sz="0" w:space="0" w:color="auto"/>
          </w:divBdr>
        </w:div>
        <w:div w:id="1185558479">
          <w:marLeft w:val="480"/>
          <w:marRight w:val="0"/>
          <w:marTop w:val="0"/>
          <w:marBottom w:val="0"/>
          <w:divBdr>
            <w:top w:val="none" w:sz="0" w:space="0" w:color="auto"/>
            <w:left w:val="none" w:sz="0" w:space="0" w:color="auto"/>
            <w:bottom w:val="none" w:sz="0" w:space="0" w:color="auto"/>
            <w:right w:val="none" w:sz="0" w:space="0" w:color="auto"/>
          </w:divBdr>
        </w:div>
        <w:div w:id="927156800">
          <w:marLeft w:val="480"/>
          <w:marRight w:val="0"/>
          <w:marTop w:val="0"/>
          <w:marBottom w:val="0"/>
          <w:divBdr>
            <w:top w:val="none" w:sz="0" w:space="0" w:color="auto"/>
            <w:left w:val="none" w:sz="0" w:space="0" w:color="auto"/>
            <w:bottom w:val="none" w:sz="0" w:space="0" w:color="auto"/>
            <w:right w:val="none" w:sz="0" w:space="0" w:color="auto"/>
          </w:divBdr>
        </w:div>
        <w:div w:id="586621320">
          <w:marLeft w:val="480"/>
          <w:marRight w:val="0"/>
          <w:marTop w:val="0"/>
          <w:marBottom w:val="0"/>
          <w:divBdr>
            <w:top w:val="none" w:sz="0" w:space="0" w:color="auto"/>
            <w:left w:val="none" w:sz="0" w:space="0" w:color="auto"/>
            <w:bottom w:val="none" w:sz="0" w:space="0" w:color="auto"/>
            <w:right w:val="none" w:sz="0" w:space="0" w:color="auto"/>
          </w:divBdr>
        </w:div>
        <w:div w:id="1647054421">
          <w:marLeft w:val="480"/>
          <w:marRight w:val="0"/>
          <w:marTop w:val="0"/>
          <w:marBottom w:val="0"/>
          <w:divBdr>
            <w:top w:val="none" w:sz="0" w:space="0" w:color="auto"/>
            <w:left w:val="none" w:sz="0" w:space="0" w:color="auto"/>
            <w:bottom w:val="none" w:sz="0" w:space="0" w:color="auto"/>
            <w:right w:val="none" w:sz="0" w:space="0" w:color="auto"/>
          </w:divBdr>
        </w:div>
        <w:div w:id="1897812327">
          <w:marLeft w:val="480"/>
          <w:marRight w:val="0"/>
          <w:marTop w:val="0"/>
          <w:marBottom w:val="0"/>
          <w:divBdr>
            <w:top w:val="none" w:sz="0" w:space="0" w:color="auto"/>
            <w:left w:val="none" w:sz="0" w:space="0" w:color="auto"/>
            <w:bottom w:val="none" w:sz="0" w:space="0" w:color="auto"/>
            <w:right w:val="none" w:sz="0" w:space="0" w:color="auto"/>
          </w:divBdr>
        </w:div>
        <w:div w:id="1869634670">
          <w:marLeft w:val="480"/>
          <w:marRight w:val="0"/>
          <w:marTop w:val="0"/>
          <w:marBottom w:val="0"/>
          <w:divBdr>
            <w:top w:val="none" w:sz="0" w:space="0" w:color="auto"/>
            <w:left w:val="none" w:sz="0" w:space="0" w:color="auto"/>
            <w:bottom w:val="none" w:sz="0" w:space="0" w:color="auto"/>
            <w:right w:val="none" w:sz="0" w:space="0" w:color="auto"/>
          </w:divBdr>
        </w:div>
        <w:div w:id="413094513">
          <w:marLeft w:val="480"/>
          <w:marRight w:val="0"/>
          <w:marTop w:val="0"/>
          <w:marBottom w:val="0"/>
          <w:divBdr>
            <w:top w:val="none" w:sz="0" w:space="0" w:color="auto"/>
            <w:left w:val="none" w:sz="0" w:space="0" w:color="auto"/>
            <w:bottom w:val="none" w:sz="0" w:space="0" w:color="auto"/>
            <w:right w:val="none" w:sz="0" w:space="0" w:color="auto"/>
          </w:divBdr>
        </w:div>
        <w:div w:id="1374845371">
          <w:marLeft w:val="480"/>
          <w:marRight w:val="0"/>
          <w:marTop w:val="0"/>
          <w:marBottom w:val="0"/>
          <w:divBdr>
            <w:top w:val="none" w:sz="0" w:space="0" w:color="auto"/>
            <w:left w:val="none" w:sz="0" w:space="0" w:color="auto"/>
            <w:bottom w:val="none" w:sz="0" w:space="0" w:color="auto"/>
            <w:right w:val="none" w:sz="0" w:space="0" w:color="auto"/>
          </w:divBdr>
        </w:div>
        <w:div w:id="724837007">
          <w:marLeft w:val="480"/>
          <w:marRight w:val="0"/>
          <w:marTop w:val="0"/>
          <w:marBottom w:val="0"/>
          <w:divBdr>
            <w:top w:val="none" w:sz="0" w:space="0" w:color="auto"/>
            <w:left w:val="none" w:sz="0" w:space="0" w:color="auto"/>
            <w:bottom w:val="none" w:sz="0" w:space="0" w:color="auto"/>
            <w:right w:val="none" w:sz="0" w:space="0" w:color="auto"/>
          </w:divBdr>
        </w:div>
        <w:div w:id="1451167337">
          <w:marLeft w:val="480"/>
          <w:marRight w:val="0"/>
          <w:marTop w:val="0"/>
          <w:marBottom w:val="0"/>
          <w:divBdr>
            <w:top w:val="none" w:sz="0" w:space="0" w:color="auto"/>
            <w:left w:val="none" w:sz="0" w:space="0" w:color="auto"/>
            <w:bottom w:val="none" w:sz="0" w:space="0" w:color="auto"/>
            <w:right w:val="none" w:sz="0" w:space="0" w:color="auto"/>
          </w:divBdr>
        </w:div>
        <w:div w:id="1583686713">
          <w:marLeft w:val="480"/>
          <w:marRight w:val="0"/>
          <w:marTop w:val="0"/>
          <w:marBottom w:val="0"/>
          <w:divBdr>
            <w:top w:val="none" w:sz="0" w:space="0" w:color="auto"/>
            <w:left w:val="none" w:sz="0" w:space="0" w:color="auto"/>
            <w:bottom w:val="none" w:sz="0" w:space="0" w:color="auto"/>
            <w:right w:val="none" w:sz="0" w:space="0" w:color="auto"/>
          </w:divBdr>
        </w:div>
        <w:div w:id="572008340">
          <w:marLeft w:val="480"/>
          <w:marRight w:val="0"/>
          <w:marTop w:val="0"/>
          <w:marBottom w:val="0"/>
          <w:divBdr>
            <w:top w:val="none" w:sz="0" w:space="0" w:color="auto"/>
            <w:left w:val="none" w:sz="0" w:space="0" w:color="auto"/>
            <w:bottom w:val="none" w:sz="0" w:space="0" w:color="auto"/>
            <w:right w:val="none" w:sz="0" w:space="0" w:color="auto"/>
          </w:divBdr>
        </w:div>
        <w:div w:id="2043628690">
          <w:marLeft w:val="480"/>
          <w:marRight w:val="0"/>
          <w:marTop w:val="0"/>
          <w:marBottom w:val="0"/>
          <w:divBdr>
            <w:top w:val="none" w:sz="0" w:space="0" w:color="auto"/>
            <w:left w:val="none" w:sz="0" w:space="0" w:color="auto"/>
            <w:bottom w:val="none" w:sz="0" w:space="0" w:color="auto"/>
            <w:right w:val="none" w:sz="0" w:space="0" w:color="auto"/>
          </w:divBdr>
        </w:div>
        <w:div w:id="289675853">
          <w:marLeft w:val="480"/>
          <w:marRight w:val="0"/>
          <w:marTop w:val="0"/>
          <w:marBottom w:val="0"/>
          <w:divBdr>
            <w:top w:val="none" w:sz="0" w:space="0" w:color="auto"/>
            <w:left w:val="none" w:sz="0" w:space="0" w:color="auto"/>
            <w:bottom w:val="none" w:sz="0" w:space="0" w:color="auto"/>
            <w:right w:val="none" w:sz="0" w:space="0" w:color="auto"/>
          </w:divBdr>
        </w:div>
        <w:div w:id="11343634">
          <w:marLeft w:val="480"/>
          <w:marRight w:val="0"/>
          <w:marTop w:val="0"/>
          <w:marBottom w:val="0"/>
          <w:divBdr>
            <w:top w:val="none" w:sz="0" w:space="0" w:color="auto"/>
            <w:left w:val="none" w:sz="0" w:space="0" w:color="auto"/>
            <w:bottom w:val="none" w:sz="0" w:space="0" w:color="auto"/>
            <w:right w:val="none" w:sz="0" w:space="0" w:color="auto"/>
          </w:divBdr>
        </w:div>
        <w:div w:id="744959684">
          <w:marLeft w:val="480"/>
          <w:marRight w:val="0"/>
          <w:marTop w:val="0"/>
          <w:marBottom w:val="0"/>
          <w:divBdr>
            <w:top w:val="none" w:sz="0" w:space="0" w:color="auto"/>
            <w:left w:val="none" w:sz="0" w:space="0" w:color="auto"/>
            <w:bottom w:val="none" w:sz="0" w:space="0" w:color="auto"/>
            <w:right w:val="none" w:sz="0" w:space="0" w:color="auto"/>
          </w:divBdr>
        </w:div>
        <w:div w:id="663706929">
          <w:marLeft w:val="480"/>
          <w:marRight w:val="0"/>
          <w:marTop w:val="0"/>
          <w:marBottom w:val="0"/>
          <w:divBdr>
            <w:top w:val="none" w:sz="0" w:space="0" w:color="auto"/>
            <w:left w:val="none" w:sz="0" w:space="0" w:color="auto"/>
            <w:bottom w:val="none" w:sz="0" w:space="0" w:color="auto"/>
            <w:right w:val="none" w:sz="0" w:space="0" w:color="auto"/>
          </w:divBdr>
        </w:div>
        <w:div w:id="1092706653">
          <w:marLeft w:val="480"/>
          <w:marRight w:val="0"/>
          <w:marTop w:val="0"/>
          <w:marBottom w:val="0"/>
          <w:divBdr>
            <w:top w:val="none" w:sz="0" w:space="0" w:color="auto"/>
            <w:left w:val="none" w:sz="0" w:space="0" w:color="auto"/>
            <w:bottom w:val="none" w:sz="0" w:space="0" w:color="auto"/>
            <w:right w:val="none" w:sz="0" w:space="0" w:color="auto"/>
          </w:divBdr>
        </w:div>
        <w:div w:id="1119449741">
          <w:marLeft w:val="480"/>
          <w:marRight w:val="0"/>
          <w:marTop w:val="0"/>
          <w:marBottom w:val="0"/>
          <w:divBdr>
            <w:top w:val="none" w:sz="0" w:space="0" w:color="auto"/>
            <w:left w:val="none" w:sz="0" w:space="0" w:color="auto"/>
            <w:bottom w:val="none" w:sz="0" w:space="0" w:color="auto"/>
            <w:right w:val="none" w:sz="0" w:space="0" w:color="auto"/>
          </w:divBdr>
        </w:div>
        <w:div w:id="1161968394">
          <w:marLeft w:val="480"/>
          <w:marRight w:val="0"/>
          <w:marTop w:val="0"/>
          <w:marBottom w:val="0"/>
          <w:divBdr>
            <w:top w:val="none" w:sz="0" w:space="0" w:color="auto"/>
            <w:left w:val="none" w:sz="0" w:space="0" w:color="auto"/>
            <w:bottom w:val="none" w:sz="0" w:space="0" w:color="auto"/>
            <w:right w:val="none" w:sz="0" w:space="0" w:color="auto"/>
          </w:divBdr>
        </w:div>
        <w:div w:id="376858792">
          <w:marLeft w:val="480"/>
          <w:marRight w:val="0"/>
          <w:marTop w:val="0"/>
          <w:marBottom w:val="0"/>
          <w:divBdr>
            <w:top w:val="none" w:sz="0" w:space="0" w:color="auto"/>
            <w:left w:val="none" w:sz="0" w:space="0" w:color="auto"/>
            <w:bottom w:val="none" w:sz="0" w:space="0" w:color="auto"/>
            <w:right w:val="none" w:sz="0" w:space="0" w:color="auto"/>
          </w:divBdr>
        </w:div>
        <w:div w:id="774448052">
          <w:marLeft w:val="480"/>
          <w:marRight w:val="0"/>
          <w:marTop w:val="0"/>
          <w:marBottom w:val="0"/>
          <w:divBdr>
            <w:top w:val="none" w:sz="0" w:space="0" w:color="auto"/>
            <w:left w:val="none" w:sz="0" w:space="0" w:color="auto"/>
            <w:bottom w:val="none" w:sz="0" w:space="0" w:color="auto"/>
            <w:right w:val="none" w:sz="0" w:space="0" w:color="auto"/>
          </w:divBdr>
        </w:div>
        <w:div w:id="953681627">
          <w:marLeft w:val="480"/>
          <w:marRight w:val="0"/>
          <w:marTop w:val="0"/>
          <w:marBottom w:val="0"/>
          <w:divBdr>
            <w:top w:val="none" w:sz="0" w:space="0" w:color="auto"/>
            <w:left w:val="none" w:sz="0" w:space="0" w:color="auto"/>
            <w:bottom w:val="none" w:sz="0" w:space="0" w:color="auto"/>
            <w:right w:val="none" w:sz="0" w:space="0" w:color="auto"/>
          </w:divBdr>
        </w:div>
        <w:div w:id="158083090">
          <w:marLeft w:val="480"/>
          <w:marRight w:val="0"/>
          <w:marTop w:val="0"/>
          <w:marBottom w:val="0"/>
          <w:divBdr>
            <w:top w:val="none" w:sz="0" w:space="0" w:color="auto"/>
            <w:left w:val="none" w:sz="0" w:space="0" w:color="auto"/>
            <w:bottom w:val="none" w:sz="0" w:space="0" w:color="auto"/>
            <w:right w:val="none" w:sz="0" w:space="0" w:color="auto"/>
          </w:divBdr>
        </w:div>
        <w:div w:id="1115559120">
          <w:marLeft w:val="480"/>
          <w:marRight w:val="0"/>
          <w:marTop w:val="0"/>
          <w:marBottom w:val="0"/>
          <w:divBdr>
            <w:top w:val="none" w:sz="0" w:space="0" w:color="auto"/>
            <w:left w:val="none" w:sz="0" w:space="0" w:color="auto"/>
            <w:bottom w:val="none" w:sz="0" w:space="0" w:color="auto"/>
            <w:right w:val="none" w:sz="0" w:space="0" w:color="auto"/>
          </w:divBdr>
        </w:div>
        <w:div w:id="197205250">
          <w:marLeft w:val="480"/>
          <w:marRight w:val="0"/>
          <w:marTop w:val="0"/>
          <w:marBottom w:val="0"/>
          <w:divBdr>
            <w:top w:val="none" w:sz="0" w:space="0" w:color="auto"/>
            <w:left w:val="none" w:sz="0" w:space="0" w:color="auto"/>
            <w:bottom w:val="none" w:sz="0" w:space="0" w:color="auto"/>
            <w:right w:val="none" w:sz="0" w:space="0" w:color="auto"/>
          </w:divBdr>
        </w:div>
        <w:div w:id="1711496798">
          <w:marLeft w:val="480"/>
          <w:marRight w:val="0"/>
          <w:marTop w:val="0"/>
          <w:marBottom w:val="0"/>
          <w:divBdr>
            <w:top w:val="none" w:sz="0" w:space="0" w:color="auto"/>
            <w:left w:val="none" w:sz="0" w:space="0" w:color="auto"/>
            <w:bottom w:val="none" w:sz="0" w:space="0" w:color="auto"/>
            <w:right w:val="none" w:sz="0" w:space="0" w:color="auto"/>
          </w:divBdr>
        </w:div>
        <w:div w:id="1689022050">
          <w:marLeft w:val="480"/>
          <w:marRight w:val="0"/>
          <w:marTop w:val="0"/>
          <w:marBottom w:val="0"/>
          <w:divBdr>
            <w:top w:val="none" w:sz="0" w:space="0" w:color="auto"/>
            <w:left w:val="none" w:sz="0" w:space="0" w:color="auto"/>
            <w:bottom w:val="none" w:sz="0" w:space="0" w:color="auto"/>
            <w:right w:val="none" w:sz="0" w:space="0" w:color="auto"/>
          </w:divBdr>
        </w:div>
        <w:div w:id="1549495186">
          <w:marLeft w:val="480"/>
          <w:marRight w:val="0"/>
          <w:marTop w:val="0"/>
          <w:marBottom w:val="0"/>
          <w:divBdr>
            <w:top w:val="none" w:sz="0" w:space="0" w:color="auto"/>
            <w:left w:val="none" w:sz="0" w:space="0" w:color="auto"/>
            <w:bottom w:val="none" w:sz="0" w:space="0" w:color="auto"/>
            <w:right w:val="none" w:sz="0" w:space="0" w:color="auto"/>
          </w:divBdr>
        </w:div>
        <w:div w:id="1710913619">
          <w:marLeft w:val="480"/>
          <w:marRight w:val="0"/>
          <w:marTop w:val="0"/>
          <w:marBottom w:val="0"/>
          <w:divBdr>
            <w:top w:val="none" w:sz="0" w:space="0" w:color="auto"/>
            <w:left w:val="none" w:sz="0" w:space="0" w:color="auto"/>
            <w:bottom w:val="none" w:sz="0" w:space="0" w:color="auto"/>
            <w:right w:val="none" w:sz="0" w:space="0" w:color="auto"/>
          </w:divBdr>
        </w:div>
        <w:div w:id="580649132">
          <w:marLeft w:val="480"/>
          <w:marRight w:val="0"/>
          <w:marTop w:val="0"/>
          <w:marBottom w:val="0"/>
          <w:divBdr>
            <w:top w:val="none" w:sz="0" w:space="0" w:color="auto"/>
            <w:left w:val="none" w:sz="0" w:space="0" w:color="auto"/>
            <w:bottom w:val="none" w:sz="0" w:space="0" w:color="auto"/>
            <w:right w:val="none" w:sz="0" w:space="0" w:color="auto"/>
          </w:divBdr>
        </w:div>
        <w:div w:id="1415860360">
          <w:marLeft w:val="480"/>
          <w:marRight w:val="0"/>
          <w:marTop w:val="0"/>
          <w:marBottom w:val="0"/>
          <w:divBdr>
            <w:top w:val="none" w:sz="0" w:space="0" w:color="auto"/>
            <w:left w:val="none" w:sz="0" w:space="0" w:color="auto"/>
            <w:bottom w:val="none" w:sz="0" w:space="0" w:color="auto"/>
            <w:right w:val="none" w:sz="0" w:space="0" w:color="auto"/>
          </w:divBdr>
        </w:div>
        <w:div w:id="415367618">
          <w:marLeft w:val="480"/>
          <w:marRight w:val="0"/>
          <w:marTop w:val="0"/>
          <w:marBottom w:val="0"/>
          <w:divBdr>
            <w:top w:val="none" w:sz="0" w:space="0" w:color="auto"/>
            <w:left w:val="none" w:sz="0" w:space="0" w:color="auto"/>
            <w:bottom w:val="none" w:sz="0" w:space="0" w:color="auto"/>
            <w:right w:val="none" w:sz="0" w:space="0" w:color="auto"/>
          </w:divBdr>
        </w:div>
        <w:div w:id="133835188">
          <w:marLeft w:val="480"/>
          <w:marRight w:val="0"/>
          <w:marTop w:val="0"/>
          <w:marBottom w:val="0"/>
          <w:divBdr>
            <w:top w:val="none" w:sz="0" w:space="0" w:color="auto"/>
            <w:left w:val="none" w:sz="0" w:space="0" w:color="auto"/>
            <w:bottom w:val="none" w:sz="0" w:space="0" w:color="auto"/>
            <w:right w:val="none" w:sz="0" w:space="0" w:color="auto"/>
          </w:divBdr>
        </w:div>
        <w:div w:id="1786733253">
          <w:marLeft w:val="480"/>
          <w:marRight w:val="0"/>
          <w:marTop w:val="0"/>
          <w:marBottom w:val="0"/>
          <w:divBdr>
            <w:top w:val="none" w:sz="0" w:space="0" w:color="auto"/>
            <w:left w:val="none" w:sz="0" w:space="0" w:color="auto"/>
            <w:bottom w:val="none" w:sz="0" w:space="0" w:color="auto"/>
            <w:right w:val="none" w:sz="0" w:space="0" w:color="auto"/>
          </w:divBdr>
        </w:div>
        <w:div w:id="993683815">
          <w:marLeft w:val="480"/>
          <w:marRight w:val="0"/>
          <w:marTop w:val="0"/>
          <w:marBottom w:val="0"/>
          <w:divBdr>
            <w:top w:val="none" w:sz="0" w:space="0" w:color="auto"/>
            <w:left w:val="none" w:sz="0" w:space="0" w:color="auto"/>
            <w:bottom w:val="none" w:sz="0" w:space="0" w:color="auto"/>
            <w:right w:val="none" w:sz="0" w:space="0" w:color="auto"/>
          </w:divBdr>
        </w:div>
        <w:div w:id="1214854356">
          <w:marLeft w:val="480"/>
          <w:marRight w:val="0"/>
          <w:marTop w:val="0"/>
          <w:marBottom w:val="0"/>
          <w:divBdr>
            <w:top w:val="none" w:sz="0" w:space="0" w:color="auto"/>
            <w:left w:val="none" w:sz="0" w:space="0" w:color="auto"/>
            <w:bottom w:val="none" w:sz="0" w:space="0" w:color="auto"/>
            <w:right w:val="none" w:sz="0" w:space="0" w:color="auto"/>
          </w:divBdr>
        </w:div>
        <w:div w:id="1042022870">
          <w:marLeft w:val="480"/>
          <w:marRight w:val="0"/>
          <w:marTop w:val="0"/>
          <w:marBottom w:val="0"/>
          <w:divBdr>
            <w:top w:val="none" w:sz="0" w:space="0" w:color="auto"/>
            <w:left w:val="none" w:sz="0" w:space="0" w:color="auto"/>
            <w:bottom w:val="none" w:sz="0" w:space="0" w:color="auto"/>
            <w:right w:val="none" w:sz="0" w:space="0" w:color="auto"/>
          </w:divBdr>
        </w:div>
        <w:div w:id="2011592808">
          <w:marLeft w:val="480"/>
          <w:marRight w:val="0"/>
          <w:marTop w:val="0"/>
          <w:marBottom w:val="0"/>
          <w:divBdr>
            <w:top w:val="none" w:sz="0" w:space="0" w:color="auto"/>
            <w:left w:val="none" w:sz="0" w:space="0" w:color="auto"/>
            <w:bottom w:val="none" w:sz="0" w:space="0" w:color="auto"/>
            <w:right w:val="none" w:sz="0" w:space="0" w:color="auto"/>
          </w:divBdr>
        </w:div>
        <w:div w:id="1284120791">
          <w:marLeft w:val="480"/>
          <w:marRight w:val="0"/>
          <w:marTop w:val="0"/>
          <w:marBottom w:val="0"/>
          <w:divBdr>
            <w:top w:val="none" w:sz="0" w:space="0" w:color="auto"/>
            <w:left w:val="none" w:sz="0" w:space="0" w:color="auto"/>
            <w:bottom w:val="none" w:sz="0" w:space="0" w:color="auto"/>
            <w:right w:val="none" w:sz="0" w:space="0" w:color="auto"/>
          </w:divBdr>
        </w:div>
        <w:div w:id="1905918045">
          <w:marLeft w:val="480"/>
          <w:marRight w:val="0"/>
          <w:marTop w:val="0"/>
          <w:marBottom w:val="0"/>
          <w:divBdr>
            <w:top w:val="none" w:sz="0" w:space="0" w:color="auto"/>
            <w:left w:val="none" w:sz="0" w:space="0" w:color="auto"/>
            <w:bottom w:val="none" w:sz="0" w:space="0" w:color="auto"/>
            <w:right w:val="none" w:sz="0" w:space="0" w:color="auto"/>
          </w:divBdr>
        </w:div>
        <w:div w:id="2077044579">
          <w:marLeft w:val="480"/>
          <w:marRight w:val="0"/>
          <w:marTop w:val="0"/>
          <w:marBottom w:val="0"/>
          <w:divBdr>
            <w:top w:val="none" w:sz="0" w:space="0" w:color="auto"/>
            <w:left w:val="none" w:sz="0" w:space="0" w:color="auto"/>
            <w:bottom w:val="none" w:sz="0" w:space="0" w:color="auto"/>
            <w:right w:val="none" w:sz="0" w:space="0" w:color="auto"/>
          </w:divBdr>
        </w:div>
        <w:div w:id="2022005529">
          <w:marLeft w:val="480"/>
          <w:marRight w:val="0"/>
          <w:marTop w:val="0"/>
          <w:marBottom w:val="0"/>
          <w:divBdr>
            <w:top w:val="none" w:sz="0" w:space="0" w:color="auto"/>
            <w:left w:val="none" w:sz="0" w:space="0" w:color="auto"/>
            <w:bottom w:val="none" w:sz="0" w:space="0" w:color="auto"/>
            <w:right w:val="none" w:sz="0" w:space="0" w:color="auto"/>
          </w:divBdr>
        </w:div>
        <w:div w:id="1840846189">
          <w:marLeft w:val="480"/>
          <w:marRight w:val="0"/>
          <w:marTop w:val="0"/>
          <w:marBottom w:val="0"/>
          <w:divBdr>
            <w:top w:val="none" w:sz="0" w:space="0" w:color="auto"/>
            <w:left w:val="none" w:sz="0" w:space="0" w:color="auto"/>
            <w:bottom w:val="none" w:sz="0" w:space="0" w:color="auto"/>
            <w:right w:val="none" w:sz="0" w:space="0" w:color="auto"/>
          </w:divBdr>
        </w:div>
        <w:div w:id="142428082">
          <w:marLeft w:val="480"/>
          <w:marRight w:val="0"/>
          <w:marTop w:val="0"/>
          <w:marBottom w:val="0"/>
          <w:divBdr>
            <w:top w:val="none" w:sz="0" w:space="0" w:color="auto"/>
            <w:left w:val="none" w:sz="0" w:space="0" w:color="auto"/>
            <w:bottom w:val="none" w:sz="0" w:space="0" w:color="auto"/>
            <w:right w:val="none" w:sz="0" w:space="0" w:color="auto"/>
          </w:divBdr>
        </w:div>
        <w:div w:id="414664647">
          <w:marLeft w:val="480"/>
          <w:marRight w:val="0"/>
          <w:marTop w:val="0"/>
          <w:marBottom w:val="0"/>
          <w:divBdr>
            <w:top w:val="none" w:sz="0" w:space="0" w:color="auto"/>
            <w:left w:val="none" w:sz="0" w:space="0" w:color="auto"/>
            <w:bottom w:val="none" w:sz="0" w:space="0" w:color="auto"/>
            <w:right w:val="none" w:sz="0" w:space="0" w:color="auto"/>
          </w:divBdr>
        </w:div>
        <w:div w:id="1178888975">
          <w:marLeft w:val="480"/>
          <w:marRight w:val="0"/>
          <w:marTop w:val="0"/>
          <w:marBottom w:val="0"/>
          <w:divBdr>
            <w:top w:val="none" w:sz="0" w:space="0" w:color="auto"/>
            <w:left w:val="none" w:sz="0" w:space="0" w:color="auto"/>
            <w:bottom w:val="none" w:sz="0" w:space="0" w:color="auto"/>
            <w:right w:val="none" w:sz="0" w:space="0" w:color="auto"/>
          </w:divBdr>
        </w:div>
        <w:div w:id="930774444">
          <w:marLeft w:val="480"/>
          <w:marRight w:val="0"/>
          <w:marTop w:val="0"/>
          <w:marBottom w:val="0"/>
          <w:divBdr>
            <w:top w:val="none" w:sz="0" w:space="0" w:color="auto"/>
            <w:left w:val="none" w:sz="0" w:space="0" w:color="auto"/>
            <w:bottom w:val="none" w:sz="0" w:space="0" w:color="auto"/>
            <w:right w:val="none" w:sz="0" w:space="0" w:color="auto"/>
          </w:divBdr>
        </w:div>
        <w:div w:id="1263612985">
          <w:marLeft w:val="480"/>
          <w:marRight w:val="0"/>
          <w:marTop w:val="0"/>
          <w:marBottom w:val="0"/>
          <w:divBdr>
            <w:top w:val="none" w:sz="0" w:space="0" w:color="auto"/>
            <w:left w:val="none" w:sz="0" w:space="0" w:color="auto"/>
            <w:bottom w:val="none" w:sz="0" w:space="0" w:color="auto"/>
            <w:right w:val="none" w:sz="0" w:space="0" w:color="auto"/>
          </w:divBdr>
        </w:div>
        <w:div w:id="51580513">
          <w:marLeft w:val="480"/>
          <w:marRight w:val="0"/>
          <w:marTop w:val="0"/>
          <w:marBottom w:val="0"/>
          <w:divBdr>
            <w:top w:val="none" w:sz="0" w:space="0" w:color="auto"/>
            <w:left w:val="none" w:sz="0" w:space="0" w:color="auto"/>
            <w:bottom w:val="none" w:sz="0" w:space="0" w:color="auto"/>
            <w:right w:val="none" w:sz="0" w:space="0" w:color="auto"/>
          </w:divBdr>
        </w:div>
        <w:div w:id="502821419">
          <w:marLeft w:val="480"/>
          <w:marRight w:val="0"/>
          <w:marTop w:val="0"/>
          <w:marBottom w:val="0"/>
          <w:divBdr>
            <w:top w:val="none" w:sz="0" w:space="0" w:color="auto"/>
            <w:left w:val="none" w:sz="0" w:space="0" w:color="auto"/>
            <w:bottom w:val="none" w:sz="0" w:space="0" w:color="auto"/>
            <w:right w:val="none" w:sz="0" w:space="0" w:color="auto"/>
          </w:divBdr>
        </w:div>
        <w:div w:id="1941377371">
          <w:marLeft w:val="480"/>
          <w:marRight w:val="0"/>
          <w:marTop w:val="0"/>
          <w:marBottom w:val="0"/>
          <w:divBdr>
            <w:top w:val="none" w:sz="0" w:space="0" w:color="auto"/>
            <w:left w:val="none" w:sz="0" w:space="0" w:color="auto"/>
            <w:bottom w:val="none" w:sz="0" w:space="0" w:color="auto"/>
            <w:right w:val="none" w:sz="0" w:space="0" w:color="auto"/>
          </w:divBdr>
        </w:div>
        <w:div w:id="1433470807">
          <w:marLeft w:val="480"/>
          <w:marRight w:val="0"/>
          <w:marTop w:val="0"/>
          <w:marBottom w:val="0"/>
          <w:divBdr>
            <w:top w:val="none" w:sz="0" w:space="0" w:color="auto"/>
            <w:left w:val="none" w:sz="0" w:space="0" w:color="auto"/>
            <w:bottom w:val="none" w:sz="0" w:space="0" w:color="auto"/>
            <w:right w:val="none" w:sz="0" w:space="0" w:color="auto"/>
          </w:divBdr>
        </w:div>
        <w:div w:id="599026262">
          <w:marLeft w:val="480"/>
          <w:marRight w:val="0"/>
          <w:marTop w:val="0"/>
          <w:marBottom w:val="0"/>
          <w:divBdr>
            <w:top w:val="none" w:sz="0" w:space="0" w:color="auto"/>
            <w:left w:val="none" w:sz="0" w:space="0" w:color="auto"/>
            <w:bottom w:val="none" w:sz="0" w:space="0" w:color="auto"/>
            <w:right w:val="none" w:sz="0" w:space="0" w:color="auto"/>
          </w:divBdr>
        </w:div>
        <w:div w:id="499470474">
          <w:marLeft w:val="480"/>
          <w:marRight w:val="0"/>
          <w:marTop w:val="0"/>
          <w:marBottom w:val="0"/>
          <w:divBdr>
            <w:top w:val="none" w:sz="0" w:space="0" w:color="auto"/>
            <w:left w:val="none" w:sz="0" w:space="0" w:color="auto"/>
            <w:bottom w:val="none" w:sz="0" w:space="0" w:color="auto"/>
            <w:right w:val="none" w:sz="0" w:space="0" w:color="auto"/>
          </w:divBdr>
        </w:div>
        <w:div w:id="1657765093">
          <w:marLeft w:val="480"/>
          <w:marRight w:val="0"/>
          <w:marTop w:val="0"/>
          <w:marBottom w:val="0"/>
          <w:divBdr>
            <w:top w:val="none" w:sz="0" w:space="0" w:color="auto"/>
            <w:left w:val="none" w:sz="0" w:space="0" w:color="auto"/>
            <w:bottom w:val="none" w:sz="0" w:space="0" w:color="auto"/>
            <w:right w:val="none" w:sz="0" w:space="0" w:color="auto"/>
          </w:divBdr>
        </w:div>
        <w:div w:id="38475098">
          <w:marLeft w:val="480"/>
          <w:marRight w:val="0"/>
          <w:marTop w:val="0"/>
          <w:marBottom w:val="0"/>
          <w:divBdr>
            <w:top w:val="none" w:sz="0" w:space="0" w:color="auto"/>
            <w:left w:val="none" w:sz="0" w:space="0" w:color="auto"/>
            <w:bottom w:val="none" w:sz="0" w:space="0" w:color="auto"/>
            <w:right w:val="none" w:sz="0" w:space="0" w:color="auto"/>
          </w:divBdr>
        </w:div>
        <w:div w:id="784544630">
          <w:marLeft w:val="480"/>
          <w:marRight w:val="0"/>
          <w:marTop w:val="0"/>
          <w:marBottom w:val="0"/>
          <w:divBdr>
            <w:top w:val="none" w:sz="0" w:space="0" w:color="auto"/>
            <w:left w:val="none" w:sz="0" w:space="0" w:color="auto"/>
            <w:bottom w:val="none" w:sz="0" w:space="0" w:color="auto"/>
            <w:right w:val="none" w:sz="0" w:space="0" w:color="auto"/>
          </w:divBdr>
        </w:div>
        <w:div w:id="1261986538">
          <w:marLeft w:val="480"/>
          <w:marRight w:val="0"/>
          <w:marTop w:val="0"/>
          <w:marBottom w:val="0"/>
          <w:divBdr>
            <w:top w:val="none" w:sz="0" w:space="0" w:color="auto"/>
            <w:left w:val="none" w:sz="0" w:space="0" w:color="auto"/>
            <w:bottom w:val="none" w:sz="0" w:space="0" w:color="auto"/>
            <w:right w:val="none" w:sz="0" w:space="0" w:color="auto"/>
          </w:divBdr>
        </w:div>
        <w:div w:id="1462964163">
          <w:marLeft w:val="480"/>
          <w:marRight w:val="0"/>
          <w:marTop w:val="0"/>
          <w:marBottom w:val="0"/>
          <w:divBdr>
            <w:top w:val="none" w:sz="0" w:space="0" w:color="auto"/>
            <w:left w:val="none" w:sz="0" w:space="0" w:color="auto"/>
            <w:bottom w:val="none" w:sz="0" w:space="0" w:color="auto"/>
            <w:right w:val="none" w:sz="0" w:space="0" w:color="auto"/>
          </w:divBdr>
        </w:div>
        <w:div w:id="901478495">
          <w:marLeft w:val="480"/>
          <w:marRight w:val="0"/>
          <w:marTop w:val="0"/>
          <w:marBottom w:val="0"/>
          <w:divBdr>
            <w:top w:val="none" w:sz="0" w:space="0" w:color="auto"/>
            <w:left w:val="none" w:sz="0" w:space="0" w:color="auto"/>
            <w:bottom w:val="none" w:sz="0" w:space="0" w:color="auto"/>
            <w:right w:val="none" w:sz="0" w:space="0" w:color="auto"/>
          </w:divBdr>
        </w:div>
        <w:div w:id="144511246">
          <w:marLeft w:val="480"/>
          <w:marRight w:val="0"/>
          <w:marTop w:val="0"/>
          <w:marBottom w:val="0"/>
          <w:divBdr>
            <w:top w:val="none" w:sz="0" w:space="0" w:color="auto"/>
            <w:left w:val="none" w:sz="0" w:space="0" w:color="auto"/>
            <w:bottom w:val="none" w:sz="0" w:space="0" w:color="auto"/>
            <w:right w:val="none" w:sz="0" w:space="0" w:color="auto"/>
          </w:divBdr>
        </w:div>
        <w:div w:id="1624268365">
          <w:marLeft w:val="480"/>
          <w:marRight w:val="0"/>
          <w:marTop w:val="0"/>
          <w:marBottom w:val="0"/>
          <w:divBdr>
            <w:top w:val="none" w:sz="0" w:space="0" w:color="auto"/>
            <w:left w:val="none" w:sz="0" w:space="0" w:color="auto"/>
            <w:bottom w:val="none" w:sz="0" w:space="0" w:color="auto"/>
            <w:right w:val="none" w:sz="0" w:space="0" w:color="auto"/>
          </w:divBdr>
        </w:div>
        <w:div w:id="1252271947">
          <w:marLeft w:val="480"/>
          <w:marRight w:val="0"/>
          <w:marTop w:val="0"/>
          <w:marBottom w:val="0"/>
          <w:divBdr>
            <w:top w:val="none" w:sz="0" w:space="0" w:color="auto"/>
            <w:left w:val="none" w:sz="0" w:space="0" w:color="auto"/>
            <w:bottom w:val="none" w:sz="0" w:space="0" w:color="auto"/>
            <w:right w:val="none" w:sz="0" w:space="0" w:color="auto"/>
          </w:divBdr>
        </w:div>
        <w:div w:id="129789120">
          <w:marLeft w:val="480"/>
          <w:marRight w:val="0"/>
          <w:marTop w:val="0"/>
          <w:marBottom w:val="0"/>
          <w:divBdr>
            <w:top w:val="none" w:sz="0" w:space="0" w:color="auto"/>
            <w:left w:val="none" w:sz="0" w:space="0" w:color="auto"/>
            <w:bottom w:val="none" w:sz="0" w:space="0" w:color="auto"/>
            <w:right w:val="none" w:sz="0" w:space="0" w:color="auto"/>
          </w:divBdr>
        </w:div>
        <w:div w:id="1010379073">
          <w:marLeft w:val="480"/>
          <w:marRight w:val="0"/>
          <w:marTop w:val="0"/>
          <w:marBottom w:val="0"/>
          <w:divBdr>
            <w:top w:val="none" w:sz="0" w:space="0" w:color="auto"/>
            <w:left w:val="none" w:sz="0" w:space="0" w:color="auto"/>
            <w:bottom w:val="none" w:sz="0" w:space="0" w:color="auto"/>
            <w:right w:val="none" w:sz="0" w:space="0" w:color="auto"/>
          </w:divBdr>
        </w:div>
        <w:div w:id="1089041841">
          <w:marLeft w:val="480"/>
          <w:marRight w:val="0"/>
          <w:marTop w:val="0"/>
          <w:marBottom w:val="0"/>
          <w:divBdr>
            <w:top w:val="none" w:sz="0" w:space="0" w:color="auto"/>
            <w:left w:val="none" w:sz="0" w:space="0" w:color="auto"/>
            <w:bottom w:val="none" w:sz="0" w:space="0" w:color="auto"/>
            <w:right w:val="none" w:sz="0" w:space="0" w:color="auto"/>
          </w:divBdr>
        </w:div>
        <w:div w:id="1075931291">
          <w:marLeft w:val="480"/>
          <w:marRight w:val="0"/>
          <w:marTop w:val="0"/>
          <w:marBottom w:val="0"/>
          <w:divBdr>
            <w:top w:val="none" w:sz="0" w:space="0" w:color="auto"/>
            <w:left w:val="none" w:sz="0" w:space="0" w:color="auto"/>
            <w:bottom w:val="none" w:sz="0" w:space="0" w:color="auto"/>
            <w:right w:val="none" w:sz="0" w:space="0" w:color="auto"/>
          </w:divBdr>
        </w:div>
        <w:div w:id="804856332">
          <w:marLeft w:val="480"/>
          <w:marRight w:val="0"/>
          <w:marTop w:val="0"/>
          <w:marBottom w:val="0"/>
          <w:divBdr>
            <w:top w:val="none" w:sz="0" w:space="0" w:color="auto"/>
            <w:left w:val="none" w:sz="0" w:space="0" w:color="auto"/>
            <w:bottom w:val="none" w:sz="0" w:space="0" w:color="auto"/>
            <w:right w:val="none" w:sz="0" w:space="0" w:color="auto"/>
          </w:divBdr>
        </w:div>
        <w:div w:id="950167067">
          <w:marLeft w:val="480"/>
          <w:marRight w:val="0"/>
          <w:marTop w:val="0"/>
          <w:marBottom w:val="0"/>
          <w:divBdr>
            <w:top w:val="none" w:sz="0" w:space="0" w:color="auto"/>
            <w:left w:val="none" w:sz="0" w:space="0" w:color="auto"/>
            <w:bottom w:val="none" w:sz="0" w:space="0" w:color="auto"/>
            <w:right w:val="none" w:sz="0" w:space="0" w:color="auto"/>
          </w:divBdr>
        </w:div>
        <w:div w:id="764957028">
          <w:marLeft w:val="480"/>
          <w:marRight w:val="0"/>
          <w:marTop w:val="0"/>
          <w:marBottom w:val="0"/>
          <w:divBdr>
            <w:top w:val="none" w:sz="0" w:space="0" w:color="auto"/>
            <w:left w:val="none" w:sz="0" w:space="0" w:color="auto"/>
            <w:bottom w:val="none" w:sz="0" w:space="0" w:color="auto"/>
            <w:right w:val="none" w:sz="0" w:space="0" w:color="auto"/>
          </w:divBdr>
        </w:div>
        <w:div w:id="455610358">
          <w:marLeft w:val="480"/>
          <w:marRight w:val="0"/>
          <w:marTop w:val="0"/>
          <w:marBottom w:val="0"/>
          <w:divBdr>
            <w:top w:val="none" w:sz="0" w:space="0" w:color="auto"/>
            <w:left w:val="none" w:sz="0" w:space="0" w:color="auto"/>
            <w:bottom w:val="none" w:sz="0" w:space="0" w:color="auto"/>
            <w:right w:val="none" w:sz="0" w:space="0" w:color="auto"/>
          </w:divBdr>
        </w:div>
        <w:div w:id="1761874327">
          <w:marLeft w:val="480"/>
          <w:marRight w:val="0"/>
          <w:marTop w:val="0"/>
          <w:marBottom w:val="0"/>
          <w:divBdr>
            <w:top w:val="none" w:sz="0" w:space="0" w:color="auto"/>
            <w:left w:val="none" w:sz="0" w:space="0" w:color="auto"/>
            <w:bottom w:val="none" w:sz="0" w:space="0" w:color="auto"/>
            <w:right w:val="none" w:sz="0" w:space="0" w:color="auto"/>
          </w:divBdr>
        </w:div>
        <w:div w:id="1567958917">
          <w:marLeft w:val="480"/>
          <w:marRight w:val="0"/>
          <w:marTop w:val="0"/>
          <w:marBottom w:val="0"/>
          <w:divBdr>
            <w:top w:val="none" w:sz="0" w:space="0" w:color="auto"/>
            <w:left w:val="none" w:sz="0" w:space="0" w:color="auto"/>
            <w:bottom w:val="none" w:sz="0" w:space="0" w:color="auto"/>
            <w:right w:val="none" w:sz="0" w:space="0" w:color="auto"/>
          </w:divBdr>
        </w:div>
        <w:div w:id="703023974">
          <w:marLeft w:val="480"/>
          <w:marRight w:val="0"/>
          <w:marTop w:val="0"/>
          <w:marBottom w:val="0"/>
          <w:divBdr>
            <w:top w:val="none" w:sz="0" w:space="0" w:color="auto"/>
            <w:left w:val="none" w:sz="0" w:space="0" w:color="auto"/>
            <w:bottom w:val="none" w:sz="0" w:space="0" w:color="auto"/>
            <w:right w:val="none" w:sz="0" w:space="0" w:color="auto"/>
          </w:divBdr>
        </w:div>
      </w:divsChild>
    </w:div>
    <w:div w:id="676427347">
      <w:bodyDiv w:val="1"/>
      <w:marLeft w:val="0"/>
      <w:marRight w:val="0"/>
      <w:marTop w:val="0"/>
      <w:marBottom w:val="0"/>
      <w:divBdr>
        <w:top w:val="none" w:sz="0" w:space="0" w:color="auto"/>
        <w:left w:val="none" w:sz="0" w:space="0" w:color="auto"/>
        <w:bottom w:val="none" w:sz="0" w:space="0" w:color="auto"/>
        <w:right w:val="none" w:sz="0" w:space="0" w:color="auto"/>
      </w:divBdr>
    </w:div>
    <w:div w:id="676467800">
      <w:bodyDiv w:val="1"/>
      <w:marLeft w:val="0"/>
      <w:marRight w:val="0"/>
      <w:marTop w:val="0"/>
      <w:marBottom w:val="0"/>
      <w:divBdr>
        <w:top w:val="none" w:sz="0" w:space="0" w:color="auto"/>
        <w:left w:val="none" w:sz="0" w:space="0" w:color="auto"/>
        <w:bottom w:val="none" w:sz="0" w:space="0" w:color="auto"/>
        <w:right w:val="none" w:sz="0" w:space="0" w:color="auto"/>
      </w:divBdr>
    </w:div>
    <w:div w:id="676688735">
      <w:bodyDiv w:val="1"/>
      <w:marLeft w:val="0"/>
      <w:marRight w:val="0"/>
      <w:marTop w:val="0"/>
      <w:marBottom w:val="0"/>
      <w:divBdr>
        <w:top w:val="none" w:sz="0" w:space="0" w:color="auto"/>
        <w:left w:val="none" w:sz="0" w:space="0" w:color="auto"/>
        <w:bottom w:val="none" w:sz="0" w:space="0" w:color="auto"/>
        <w:right w:val="none" w:sz="0" w:space="0" w:color="auto"/>
      </w:divBdr>
    </w:div>
    <w:div w:id="678000931">
      <w:bodyDiv w:val="1"/>
      <w:marLeft w:val="0"/>
      <w:marRight w:val="0"/>
      <w:marTop w:val="0"/>
      <w:marBottom w:val="0"/>
      <w:divBdr>
        <w:top w:val="none" w:sz="0" w:space="0" w:color="auto"/>
        <w:left w:val="none" w:sz="0" w:space="0" w:color="auto"/>
        <w:bottom w:val="none" w:sz="0" w:space="0" w:color="auto"/>
        <w:right w:val="none" w:sz="0" w:space="0" w:color="auto"/>
      </w:divBdr>
    </w:div>
    <w:div w:id="678652851">
      <w:bodyDiv w:val="1"/>
      <w:marLeft w:val="0"/>
      <w:marRight w:val="0"/>
      <w:marTop w:val="0"/>
      <w:marBottom w:val="0"/>
      <w:divBdr>
        <w:top w:val="none" w:sz="0" w:space="0" w:color="auto"/>
        <w:left w:val="none" w:sz="0" w:space="0" w:color="auto"/>
        <w:bottom w:val="none" w:sz="0" w:space="0" w:color="auto"/>
        <w:right w:val="none" w:sz="0" w:space="0" w:color="auto"/>
      </w:divBdr>
    </w:div>
    <w:div w:id="679742736">
      <w:bodyDiv w:val="1"/>
      <w:marLeft w:val="0"/>
      <w:marRight w:val="0"/>
      <w:marTop w:val="0"/>
      <w:marBottom w:val="0"/>
      <w:divBdr>
        <w:top w:val="none" w:sz="0" w:space="0" w:color="auto"/>
        <w:left w:val="none" w:sz="0" w:space="0" w:color="auto"/>
        <w:bottom w:val="none" w:sz="0" w:space="0" w:color="auto"/>
        <w:right w:val="none" w:sz="0" w:space="0" w:color="auto"/>
      </w:divBdr>
    </w:div>
    <w:div w:id="680156897">
      <w:bodyDiv w:val="1"/>
      <w:marLeft w:val="0"/>
      <w:marRight w:val="0"/>
      <w:marTop w:val="0"/>
      <w:marBottom w:val="0"/>
      <w:divBdr>
        <w:top w:val="none" w:sz="0" w:space="0" w:color="auto"/>
        <w:left w:val="none" w:sz="0" w:space="0" w:color="auto"/>
        <w:bottom w:val="none" w:sz="0" w:space="0" w:color="auto"/>
        <w:right w:val="none" w:sz="0" w:space="0" w:color="auto"/>
      </w:divBdr>
    </w:div>
    <w:div w:id="680356073">
      <w:bodyDiv w:val="1"/>
      <w:marLeft w:val="0"/>
      <w:marRight w:val="0"/>
      <w:marTop w:val="0"/>
      <w:marBottom w:val="0"/>
      <w:divBdr>
        <w:top w:val="none" w:sz="0" w:space="0" w:color="auto"/>
        <w:left w:val="none" w:sz="0" w:space="0" w:color="auto"/>
        <w:bottom w:val="none" w:sz="0" w:space="0" w:color="auto"/>
        <w:right w:val="none" w:sz="0" w:space="0" w:color="auto"/>
      </w:divBdr>
    </w:div>
    <w:div w:id="680812983">
      <w:bodyDiv w:val="1"/>
      <w:marLeft w:val="0"/>
      <w:marRight w:val="0"/>
      <w:marTop w:val="0"/>
      <w:marBottom w:val="0"/>
      <w:divBdr>
        <w:top w:val="none" w:sz="0" w:space="0" w:color="auto"/>
        <w:left w:val="none" w:sz="0" w:space="0" w:color="auto"/>
        <w:bottom w:val="none" w:sz="0" w:space="0" w:color="auto"/>
        <w:right w:val="none" w:sz="0" w:space="0" w:color="auto"/>
      </w:divBdr>
    </w:div>
    <w:div w:id="684134741">
      <w:bodyDiv w:val="1"/>
      <w:marLeft w:val="0"/>
      <w:marRight w:val="0"/>
      <w:marTop w:val="0"/>
      <w:marBottom w:val="0"/>
      <w:divBdr>
        <w:top w:val="none" w:sz="0" w:space="0" w:color="auto"/>
        <w:left w:val="none" w:sz="0" w:space="0" w:color="auto"/>
        <w:bottom w:val="none" w:sz="0" w:space="0" w:color="auto"/>
        <w:right w:val="none" w:sz="0" w:space="0" w:color="auto"/>
      </w:divBdr>
    </w:div>
    <w:div w:id="685984235">
      <w:bodyDiv w:val="1"/>
      <w:marLeft w:val="0"/>
      <w:marRight w:val="0"/>
      <w:marTop w:val="0"/>
      <w:marBottom w:val="0"/>
      <w:divBdr>
        <w:top w:val="none" w:sz="0" w:space="0" w:color="auto"/>
        <w:left w:val="none" w:sz="0" w:space="0" w:color="auto"/>
        <w:bottom w:val="none" w:sz="0" w:space="0" w:color="auto"/>
        <w:right w:val="none" w:sz="0" w:space="0" w:color="auto"/>
      </w:divBdr>
    </w:div>
    <w:div w:id="686710556">
      <w:bodyDiv w:val="1"/>
      <w:marLeft w:val="0"/>
      <w:marRight w:val="0"/>
      <w:marTop w:val="0"/>
      <w:marBottom w:val="0"/>
      <w:divBdr>
        <w:top w:val="none" w:sz="0" w:space="0" w:color="auto"/>
        <w:left w:val="none" w:sz="0" w:space="0" w:color="auto"/>
        <w:bottom w:val="none" w:sz="0" w:space="0" w:color="auto"/>
        <w:right w:val="none" w:sz="0" w:space="0" w:color="auto"/>
      </w:divBdr>
    </w:div>
    <w:div w:id="687145613">
      <w:bodyDiv w:val="1"/>
      <w:marLeft w:val="0"/>
      <w:marRight w:val="0"/>
      <w:marTop w:val="0"/>
      <w:marBottom w:val="0"/>
      <w:divBdr>
        <w:top w:val="none" w:sz="0" w:space="0" w:color="auto"/>
        <w:left w:val="none" w:sz="0" w:space="0" w:color="auto"/>
        <w:bottom w:val="none" w:sz="0" w:space="0" w:color="auto"/>
        <w:right w:val="none" w:sz="0" w:space="0" w:color="auto"/>
      </w:divBdr>
    </w:div>
    <w:div w:id="687221346">
      <w:bodyDiv w:val="1"/>
      <w:marLeft w:val="0"/>
      <w:marRight w:val="0"/>
      <w:marTop w:val="0"/>
      <w:marBottom w:val="0"/>
      <w:divBdr>
        <w:top w:val="none" w:sz="0" w:space="0" w:color="auto"/>
        <w:left w:val="none" w:sz="0" w:space="0" w:color="auto"/>
        <w:bottom w:val="none" w:sz="0" w:space="0" w:color="auto"/>
        <w:right w:val="none" w:sz="0" w:space="0" w:color="auto"/>
      </w:divBdr>
    </w:div>
    <w:div w:id="687760705">
      <w:bodyDiv w:val="1"/>
      <w:marLeft w:val="0"/>
      <w:marRight w:val="0"/>
      <w:marTop w:val="0"/>
      <w:marBottom w:val="0"/>
      <w:divBdr>
        <w:top w:val="none" w:sz="0" w:space="0" w:color="auto"/>
        <w:left w:val="none" w:sz="0" w:space="0" w:color="auto"/>
        <w:bottom w:val="none" w:sz="0" w:space="0" w:color="auto"/>
        <w:right w:val="none" w:sz="0" w:space="0" w:color="auto"/>
      </w:divBdr>
    </w:div>
    <w:div w:id="689455353">
      <w:bodyDiv w:val="1"/>
      <w:marLeft w:val="0"/>
      <w:marRight w:val="0"/>
      <w:marTop w:val="0"/>
      <w:marBottom w:val="0"/>
      <w:divBdr>
        <w:top w:val="none" w:sz="0" w:space="0" w:color="auto"/>
        <w:left w:val="none" w:sz="0" w:space="0" w:color="auto"/>
        <w:bottom w:val="none" w:sz="0" w:space="0" w:color="auto"/>
        <w:right w:val="none" w:sz="0" w:space="0" w:color="auto"/>
      </w:divBdr>
    </w:div>
    <w:div w:id="689720331">
      <w:bodyDiv w:val="1"/>
      <w:marLeft w:val="0"/>
      <w:marRight w:val="0"/>
      <w:marTop w:val="0"/>
      <w:marBottom w:val="0"/>
      <w:divBdr>
        <w:top w:val="none" w:sz="0" w:space="0" w:color="auto"/>
        <w:left w:val="none" w:sz="0" w:space="0" w:color="auto"/>
        <w:bottom w:val="none" w:sz="0" w:space="0" w:color="auto"/>
        <w:right w:val="none" w:sz="0" w:space="0" w:color="auto"/>
      </w:divBdr>
    </w:div>
    <w:div w:id="690910970">
      <w:bodyDiv w:val="1"/>
      <w:marLeft w:val="0"/>
      <w:marRight w:val="0"/>
      <w:marTop w:val="0"/>
      <w:marBottom w:val="0"/>
      <w:divBdr>
        <w:top w:val="none" w:sz="0" w:space="0" w:color="auto"/>
        <w:left w:val="none" w:sz="0" w:space="0" w:color="auto"/>
        <w:bottom w:val="none" w:sz="0" w:space="0" w:color="auto"/>
        <w:right w:val="none" w:sz="0" w:space="0" w:color="auto"/>
      </w:divBdr>
    </w:div>
    <w:div w:id="692263342">
      <w:bodyDiv w:val="1"/>
      <w:marLeft w:val="0"/>
      <w:marRight w:val="0"/>
      <w:marTop w:val="0"/>
      <w:marBottom w:val="0"/>
      <w:divBdr>
        <w:top w:val="none" w:sz="0" w:space="0" w:color="auto"/>
        <w:left w:val="none" w:sz="0" w:space="0" w:color="auto"/>
        <w:bottom w:val="none" w:sz="0" w:space="0" w:color="auto"/>
        <w:right w:val="none" w:sz="0" w:space="0" w:color="auto"/>
      </w:divBdr>
      <w:divsChild>
        <w:div w:id="1668752563">
          <w:marLeft w:val="480"/>
          <w:marRight w:val="0"/>
          <w:marTop w:val="0"/>
          <w:marBottom w:val="0"/>
          <w:divBdr>
            <w:top w:val="none" w:sz="0" w:space="0" w:color="auto"/>
            <w:left w:val="none" w:sz="0" w:space="0" w:color="auto"/>
            <w:bottom w:val="none" w:sz="0" w:space="0" w:color="auto"/>
            <w:right w:val="none" w:sz="0" w:space="0" w:color="auto"/>
          </w:divBdr>
        </w:div>
        <w:div w:id="1871335637">
          <w:marLeft w:val="480"/>
          <w:marRight w:val="0"/>
          <w:marTop w:val="0"/>
          <w:marBottom w:val="0"/>
          <w:divBdr>
            <w:top w:val="none" w:sz="0" w:space="0" w:color="auto"/>
            <w:left w:val="none" w:sz="0" w:space="0" w:color="auto"/>
            <w:bottom w:val="none" w:sz="0" w:space="0" w:color="auto"/>
            <w:right w:val="none" w:sz="0" w:space="0" w:color="auto"/>
          </w:divBdr>
        </w:div>
        <w:div w:id="500435033">
          <w:marLeft w:val="480"/>
          <w:marRight w:val="0"/>
          <w:marTop w:val="0"/>
          <w:marBottom w:val="0"/>
          <w:divBdr>
            <w:top w:val="none" w:sz="0" w:space="0" w:color="auto"/>
            <w:left w:val="none" w:sz="0" w:space="0" w:color="auto"/>
            <w:bottom w:val="none" w:sz="0" w:space="0" w:color="auto"/>
            <w:right w:val="none" w:sz="0" w:space="0" w:color="auto"/>
          </w:divBdr>
        </w:div>
        <w:div w:id="965697661">
          <w:marLeft w:val="480"/>
          <w:marRight w:val="0"/>
          <w:marTop w:val="0"/>
          <w:marBottom w:val="0"/>
          <w:divBdr>
            <w:top w:val="none" w:sz="0" w:space="0" w:color="auto"/>
            <w:left w:val="none" w:sz="0" w:space="0" w:color="auto"/>
            <w:bottom w:val="none" w:sz="0" w:space="0" w:color="auto"/>
            <w:right w:val="none" w:sz="0" w:space="0" w:color="auto"/>
          </w:divBdr>
        </w:div>
        <w:div w:id="1232234531">
          <w:marLeft w:val="480"/>
          <w:marRight w:val="0"/>
          <w:marTop w:val="0"/>
          <w:marBottom w:val="0"/>
          <w:divBdr>
            <w:top w:val="none" w:sz="0" w:space="0" w:color="auto"/>
            <w:left w:val="none" w:sz="0" w:space="0" w:color="auto"/>
            <w:bottom w:val="none" w:sz="0" w:space="0" w:color="auto"/>
            <w:right w:val="none" w:sz="0" w:space="0" w:color="auto"/>
          </w:divBdr>
        </w:div>
        <w:div w:id="885532791">
          <w:marLeft w:val="480"/>
          <w:marRight w:val="0"/>
          <w:marTop w:val="0"/>
          <w:marBottom w:val="0"/>
          <w:divBdr>
            <w:top w:val="none" w:sz="0" w:space="0" w:color="auto"/>
            <w:left w:val="none" w:sz="0" w:space="0" w:color="auto"/>
            <w:bottom w:val="none" w:sz="0" w:space="0" w:color="auto"/>
            <w:right w:val="none" w:sz="0" w:space="0" w:color="auto"/>
          </w:divBdr>
        </w:div>
        <w:div w:id="1711611890">
          <w:marLeft w:val="480"/>
          <w:marRight w:val="0"/>
          <w:marTop w:val="0"/>
          <w:marBottom w:val="0"/>
          <w:divBdr>
            <w:top w:val="none" w:sz="0" w:space="0" w:color="auto"/>
            <w:left w:val="none" w:sz="0" w:space="0" w:color="auto"/>
            <w:bottom w:val="none" w:sz="0" w:space="0" w:color="auto"/>
            <w:right w:val="none" w:sz="0" w:space="0" w:color="auto"/>
          </w:divBdr>
        </w:div>
        <w:div w:id="674722111">
          <w:marLeft w:val="480"/>
          <w:marRight w:val="0"/>
          <w:marTop w:val="0"/>
          <w:marBottom w:val="0"/>
          <w:divBdr>
            <w:top w:val="none" w:sz="0" w:space="0" w:color="auto"/>
            <w:left w:val="none" w:sz="0" w:space="0" w:color="auto"/>
            <w:bottom w:val="none" w:sz="0" w:space="0" w:color="auto"/>
            <w:right w:val="none" w:sz="0" w:space="0" w:color="auto"/>
          </w:divBdr>
        </w:div>
        <w:div w:id="444689878">
          <w:marLeft w:val="480"/>
          <w:marRight w:val="0"/>
          <w:marTop w:val="0"/>
          <w:marBottom w:val="0"/>
          <w:divBdr>
            <w:top w:val="none" w:sz="0" w:space="0" w:color="auto"/>
            <w:left w:val="none" w:sz="0" w:space="0" w:color="auto"/>
            <w:bottom w:val="none" w:sz="0" w:space="0" w:color="auto"/>
            <w:right w:val="none" w:sz="0" w:space="0" w:color="auto"/>
          </w:divBdr>
        </w:div>
        <w:div w:id="1462188080">
          <w:marLeft w:val="480"/>
          <w:marRight w:val="0"/>
          <w:marTop w:val="0"/>
          <w:marBottom w:val="0"/>
          <w:divBdr>
            <w:top w:val="none" w:sz="0" w:space="0" w:color="auto"/>
            <w:left w:val="none" w:sz="0" w:space="0" w:color="auto"/>
            <w:bottom w:val="none" w:sz="0" w:space="0" w:color="auto"/>
            <w:right w:val="none" w:sz="0" w:space="0" w:color="auto"/>
          </w:divBdr>
        </w:div>
        <w:div w:id="629556746">
          <w:marLeft w:val="480"/>
          <w:marRight w:val="0"/>
          <w:marTop w:val="0"/>
          <w:marBottom w:val="0"/>
          <w:divBdr>
            <w:top w:val="none" w:sz="0" w:space="0" w:color="auto"/>
            <w:left w:val="none" w:sz="0" w:space="0" w:color="auto"/>
            <w:bottom w:val="none" w:sz="0" w:space="0" w:color="auto"/>
            <w:right w:val="none" w:sz="0" w:space="0" w:color="auto"/>
          </w:divBdr>
        </w:div>
        <w:div w:id="2081096878">
          <w:marLeft w:val="480"/>
          <w:marRight w:val="0"/>
          <w:marTop w:val="0"/>
          <w:marBottom w:val="0"/>
          <w:divBdr>
            <w:top w:val="none" w:sz="0" w:space="0" w:color="auto"/>
            <w:left w:val="none" w:sz="0" w:space="0" w:color="auto"/>
            <w:bottom w:val="none" w:sz="0" w:space="0" w:color="auto"/>
            <w:right w:val="none" w:sz="0" w:space="0" w:color="auto"/>
          </w:divBdr>
        </w:div>
        <w:div w:id="128087048">
          <w:marLeft w:val="480"/>
          <w:marRight w:val="0"/>
          <w:marTop w:val="0"/>
          <w:marBottom w:val="0"/>
          <w:divBdr>
            <w:top w:val="none" w:sz="0" w:space="0" w:color="auto"/>
            <w:left w:val="none" w:sz="0" w:space="0" w:color="auto"/>
            <w:bottom w:val="none" w:sz="0" w:space="0" w:color="auto"/>
            <w:right w:val="none" w:sz="0" w:space="0" w:color="auto"/>
          </w:divBdr>
        </w:div>
        <w:div w:id="345013388">
          <w:marLeft w:val="480"/>
          <w:marRight w:val="0"/>
          <w:marTop w:val="0"/>
          <w:marBottom w:val="0"/>
          <w:divBdr>
            <w:top w:val="none" w:sz="0" w:space="0" w:color="auto"/>
            <w:left w:val="none" w:sz="0" w:space="0" w:color="auto"/>
            <w:bottom w:val="none" w:sz="0" w:space="0" w:color="auto"/>
            <w:right w:val="none" w:sz="0" w:space="0" w:color="auto"/>
          </w:divBdr>
        </w:div>
        <w:div w:id="1120686115">
          <w:marLeft w:val="480"/>
          <w:marRight w:val="0"/>
          <w:marTop w:val="0"/>
          <w:marBottom w:val="0"/>
          <w:divBdr>
            <w:top w:val="none" w:sz="0" w:space="0" w:color="auto"/>
            <w:left w:val="none" w:sz="0" w:space="0" w:color="auto"/>
            <w:bottom w:val="none" w:sz="0" w:space="0" w:color="auto"/>
            <w:right w:val="none" w:sz="0" w:space="0" w:color="auto"/>
          </w:divBdr>
        </w:div>
        <w:div w:id="1767771503">
          <w:marLeft w:val="480"/>
          <w:marRight w:val="0"/>
          <w:marTop w:val="0"/>
          <w:marBottom w:val="0"/>
          <w:divBdr>
            <w:top w:val="none" w:sz="0" w:space="0" w:color="auto"/>
            <w:left w:val="none" w:sz="0" w:space="0" w:color="auto"/>
            <w:bottom w:val="none" w:sz="0" w:space="0" w:color="auto"/>
            <w:right w:val="none" w:sz="0" w:space="0" w:color="auto"/>
          </w:divBdr>
        </w:div>
        <w:div w:id="1538278178">
          <w:marLeft w:val="480"/>
          <w:marRight w:val="0"/>
          <w:marTop w:val="0"/>
          <w:marBottom w:val="0"/>
          <w:divBdr>
            <w:top w:val="none" w:sz="0" w:space="0" w:color="auto"/>
            <w:left w:val="none" w:sz="0" w:space="0" w:color="auto"/>
            <w:bottom w:val="none" w:sz="0" w:space="0" w:color="auto"/>
            <w:right w:val="none" w:sz="0" w:space="0" w:color="auto"/>
          </w:divBdr>
        </w:div>
        <w:div w:id="121072277">
          <w:marLeft w:val="480"/>
          <w:marRight w:val="0"/>
          <w:marTop w:val="0"/>
          <w:marBottom w:val="0"/>
          <w:divBdr>
            <w:top w:val="none" w:sz="0" w:space="0" w:color="auto"/>
            <w:left w:val="none" w:sz="0" w:space="0" w:color="auto"/>
            <w:bottom w:val="none" w:sz="0" w:space="0" w:color="auto"/>
            <w:right w:val="none" w:sz="0" w:space="0" w:color="auto"/>
          </w:divBdr>
        </w:div>
        <w:div w:id="2127458317">
          <w:marLeft w:val="480"/>
          <w:marRight w:val="0"/>
          <w:marTop w:val="0"/>
          <w:marBottom w:val="0"/>
          <w:divBdr>
            <w:top w:val="none" w:sz="0" w:space="0" w:color="auto"/>
            <w:left w:val="none" w:sz="0" w:space="0" w:color="auto"/>
            <w:bottom w:val="none" w:sz="0" w:space="0" w:color="auto"/>
            <w:right w:val="none" w:sz="0" w:space="0" w:color="auto"/>
          </w:divBdr>
        </w:div>
        <w:div w:id="1389770195">
          <w:marLeft w:val="480"/>
          <w:marRight w:val="0"/>
          <w:marTop w:val="0"/>
          <w:marBottom w:val="0"/>
          <w:divBdr>
            <w:top w:val="none" w:sz="0" w:space="0" w:color="auto"/>
            <w:left w:val="none" w:sz="0" w:space="0" w:color="auto"/>
            <w:bottom w:val="none" w:sz="0" w:space="0" w:color="auto"/>
            <w:right w:val="none" w:sz="0" w:space="0" w:color="auto"/>
          </w:divBdr>
        </w:div>
        <w:div w:id="46682399">
          <w:marLeft w:val="480"/>
          <w:marRight w:val="0"/>
          <w:marTop w:val="0"/>
          <w:marBottom w:val="0"/>
          <w:divBdr>
            <w:top w:val="none" w:sz="0" w:space="0" w:color="auto"/>
            <w:left w:val="none" w:sz="0" w:space="0" w:color="auto"/>
            <w:bottom w:val="none" w:sz="0" w:space="0" w:color="auto"/>
            <w:right w:val="none" w:sz="0" w:space="0" w:color="auto"/>
          </w:divBdr>
        </w:div>
        <w:div w:id="905607022">
          <w:marLeft w:val="480"/>
          <w:marRight w:val="0"/>
          <w:marTop w:val="0"/>
          <w:marBottom w:val="0"/>
          <w:divBdr>
            <w:top w:val="none" w:sz="0" w:space="0" w:color="auto"/>
            <w:left w:val="none" w:sz="0" w:space="0" w:color="auto"/>
            <w:bottom w:val="none" w:sz="0" w:space="0" w:color="auto"/>
            <w:right w:val="none" w:sz="0" w:space="0" w:color="auto"/>
          </w:divBdr>
        </w:div>
        <w:div w:id="1810439568">
          <w:marLeft w:val="480"/>
          <w:marRight w:val="0"/>
          <w:marTop w:val="0"/>
          <w:marBottom w:val="0"/>
          <w:divBdr>
            <w:top w:val="none" w:sz="0" w:space="0" w:color="auto"/>
            <w:left w:val="none" w:sz="0" w:space="0" w:color="auto"/>
            <w:bottom w:val="none" w:sz="0" w:space="0" w:color="auto"/>
            <w:right w:val="none" w:sz="0" w:space="0" w:color="auto"/>
          </w:divBdr>
        </w:div>
        <w:div w:id="595330139">
          <w:marLeft w:val="480"/>
          <w:marRight w:val="0"/>
          <w:marTop w:val="0"/>
          <w:marBottom w:val="0"/>
          <w:divBdr>
            <w:top w:val="none" w:sz="0" w:space="0" w:color="auto"/>
            <w:left w:val="none" w:sz="0" w:space="0" w:color="auto"/>
            <w:bottom w:val="none" w:sz="0" w:space="0" w:color="auto"/>
            <w:right w:val="none" w:sz="0" w:space="0" w:color="auto"/>
          </w:divBdr>
        </w:div>
        <w:div w:id="513425796">
          <w:marLeft w:val="480"/>
          <w:marRight w:val="0"/>
          <w:marTop w:val="0"/>
          <w:marBottom w:val="0"/>
          <w:divBdr>
            <w:top w:val="none" w:sz="0" w:space="0" w:color="auto"/>
            <w:left w:val="none" w:sz="0" w:space="0" w:color="auto"/>
            <w:bottom w:val="none" w:sz="0" w:space="0" w:color="auto"/>
            <w:right w:val="none" w:sz="0" w:space="0" w:color="auto"/>
          </w:divBdr>
        </w:div>
        <w:div w:id="1974091133">
          <w:marLeft w:val="480"/>
          <w:marRight w:val="0"/>
          <w:marTop w:val="0"/>
          <w:marBottom w:val="0"/>
          <w:divBdr>
            <w:top w:val="none" w:sz="0" w:space="0" w:color="auto"/>
            <w:left w:val="none" w:sz="0" w:space="0" w:color="auto"/>
            <w:bottom w:val="none" w:sz="0" w:space="0" w:color="auto"/>
            <w:right w:val="none" w:sz="0" w:space="0" w:color="auto"/>
          </w:divBdr>
        </w:div>
        <w:div w:id="2001495933">
          <w:marLeft w:val="480"/>
          <w:marRight w:val="0"/>
          <w:marTop w:val="0"/>
          <w:marBottom w:val="0"/>
          <w:divBdr>
            <w:top w:val="none" w:sz="0" w:space="0" w:color="auto"/>
            <w:left w:val="none" w:sz="0" w:space="0" w:color="auto"/>
            <w:bottom w:val="none" w:sz="0" w:space="0" w:color="auto"/>
            <w:right w:val="none" w:sz="0" w:space="0" w:color="auto"/>
          </w:divBdr>
        </w:div>
        <w:div w:id="1021783521">
          <w:marLeft w:val="480"/>
          <w:marRight w:val="0"/>
          <w:marTop w:val="0"/>
          <w:marBottom w:val="0"/>
          <w:divBdr>
            <w:top w:val="none" w:sz="0" w:space="0" w:color="auto"/>
            <w:left w:val="none" w:sz="0" w:space="0" w:color="auto"/>
            <w:bottom w:val="none" w:sz="0" w:space="0" w:color="auto"/>
            <w:right w:val="none" w:sz="0" w:space="0" w:color="auto"/>
          </w:divBdr>
        </w:div>
        <w:div w:id="418596455">
          <w:marLeft w:val="480"/>
          <w:marRight w:val="0"/>
          <w:marTop w:val="0"/>
          <w:marBottom w:val="0"/>
          <w:divBdr>
            <w:top w:val="none" w:sz="0" w:space="0" w:color="auto"/>
            <w:left w:val="none" w:sz="0" w:space="0" w:color="auto"/>
            <w:bottom w:val="none" w:sz="0" w:space="0" w:color="auto"/>
            <w:right w:val="none" w:sz="0" w:space="0" w:color="auto"/>
          </w:divBdr>
        </w:div>
        <w:div w:id="1976057787">
          <w:marLeft w:val="480"/>
          <w:marRight w:val="0"/>
          <w:marTop w:val="0"/>
          <w:marBottom w:val="0"/>
          <w:divBdr>
            <w:top w:val="none" w:sz="0" w:space="0" w:color="auto"/>
            <w:left w:val="none" w:sz="0" w:space="0" w:color="auto"/>
            <w:bottom w:val="none" w:sz="0" w:space="0" w:color="auto"/>
            <w:right w:val="none" w:sz="0" w:space="0" w:color="auto"/>
          </w:divBdr>
        </w:div>
        <w:div w:id="171072432">
          <w:marLeft w:val="480"/>
          <w:marRight w:val="0"/>
          <w:marTop w:val="0"/>
          <w:marBottom w:val="0"/>
          <w:divBdr>
            <w:top w:val="none" w:sz="0" w:space="0" w:color="auto"/>
            <w:left w:val="none" w:sz="0" w:space="0" w:color="auto"/>
            <w:bottom w:val="none" w:sz="0" w:space="0" w:color="auto"/>
            <w:right w:val="none" w:sz="0" w:space="0" w:color="auto"/>
          </w:divBdr>
        </w:div>
        <w:div w:id="373046461">
          <w:marLeft w:val="480"/>
          <w:marRight w:val="0"/>
          <w:marTop w:val="0"/>
          <w:marBottom w:val="0"/>
          <w:divBdr>
            <w:top w:val="none" w:sz="0" w:space="0" w:color="auto"/>
            <w:left w:val="none" w:sz="0" w:space="0" w:color="auto"/>
            <w:bottom w:val="none" w:sz="0" w:space="0" w:color="auto"/>
            <w:right w:val="none" w:sz="0" w:space="0" w:color="auto"/>
          </w:divBdr>
        </w:div>
        <w:div w:id="1072969488">
          <w:marLeft w:val="480"/>
          <w:marRight w:val="0"/>
          <w:marTop w:val="0"/>
          <w:marBottom w:val="0"/>
          <w:divBdr>
            <w:top w:val="none" w:sz="0" w:space="0" w:color="auto"/>
            <w:left w:val="none" w:sz="0" w:space="0" w:color="auto"/>
            <w:bottom w:val="none" w:sz="0" w:space="0" w:color="auto"/>
            <w:right w:val="none" w:sz="0" w:space="0" w:color="auto"/>
          </w:divBdr>
        </w:div>
        <w:div w:id="1856654047">
          <w:marLeft w:val="480"/>
          <w:marRight w:val="0"/>
          <w:marTop w:val="0"/>
          <w:marBottom w:val="0"/>
          <w:divBdr>
            <w:top w:val="none" w:sz="0" w:space="0" w:color="auto"/>
            <w:left w:val="none" w:sz="0" w:space="0" w:color="auto"/>
            <w:bottom w:val="none" w:sz="0" w:space="0" w:color="auto"/>
            <w:right w:val="none" w:sz="0" w:space="0" w:color="auto"/>
          </w:divBdr>
        </w:div>
        <w:div w:id="1500539769">
          <w:marLeft w:val="480"/>
          <w:marRight w:val="0"/>
          <w:marTop w:val="0"/>
          <w:marBottom w:val="0"/>
          <w:divBdr>
            <w:top w:val="none" w:sz="0" w:space="0" w:color="auto"/>
            <w:left w:val="none" w:sz="0" w:space="0" w:color="auto"/>
            <w:bottom w:val="none" w:sz="0" w:space="0" w:color="auto"/>
            <w:right w:val="none" w:sz="0" w:space="0" w:color="auto"/>
          </w:divBdr>
        </w:div>
        <w:div w:id="442071510">
          <w:marLeft w:val="480"/>
          <w:marRight w:val="0"/>
          <w:marTop w:val="0"/>
          <w:marBottom w:val="0"/>
          <w:divBdr>
            <w:top w:val="none" w:sz="0" w:space="0" w:color="auto"/>
            <w:left w:val="none" w:sz="0" w:space="0" w:color="auto"/>
            <w:bottom w:val="none" w:sz="0" w:space="0" w:color="auto"/>
            <w:right w:val="none" w:sz="0" w:space="0" w:color="auto"/>
          </w:divBdr>
        </w:div>
        <w:div w:id="824973559">
          <w:marLeft w:val="480"/>
          <w:marRight w:val="0"/>
          <w:marTop w:val="0"/>
          <w:marBottom w:val="0"/>
          <w:divBdr>
            <w:top w:val="none" w:sz="0" w:space="0" w:color="auto"/>
            <w:left w:val="none" w:sz="0" w:space="0" w:color="auto"/>
            <w:bottom w:val="none" w:sz="0" w:space="0" w:color="auto"/>
            <w:right w:val="none" w:sz="0" w:space="0" w:color="auto"/>
          </w:divBdr>
        </w:div>
        <w:div w:id="1213082488">
          <w:marLeft w:val="480"/>
          <w:marRight w:val="0"/>
          <w:marTop w:val="0"/>
          <w:marBottom w:val="0"/>
          <w:divBdr>
            <w:top w:val="none" w:sz="0" w:space="0" w:color="auto"/>
            <w:left w:val="none" w:sz="0" w:space="0" w:color="auto"/>
            <w:bottom w:val="none" w:sz="0" w:space="0" w:color="auto"/>
            <w:right w:val="none" w:sz="0" w:space="0" w:color="auto"/>
          </w:divBdr>
        </w:div>
        <w:div w:id="741222603">
          <w:marLeft w:val="480"/>
          <w:marRight w:val="0"/>
          <w:marTop w:val="0"/>
          <w:marBottom w:val="0"/>
          <w:divBdr>
            <w:top w:val="none" w:sz="0" w:space="0" w:color="auto"/>
            <w:left w:val="none" w:sz="0" w:space="0" w:color="auto"/>
            <w:bottom w:val="none" w:sz="0" w:space="0" w:color="auto"/>
            <w:right w:val="none" w:sz="0" w:space="0" w:color="auto"/>
          </w:divBdr>
        </w:div>
        <w:div w:id="2105177922">
          <w:marLeft w:val="480"/>
          <w:marRight w:val="0"/>
          <w:marTop w:val="0"/>
          <w:marBottom w:val="0"/>
          <w:divBdr>
            <w:top w:val="none" w:sz="0" w:space="0" w:color="auto"/>
            <w:left w:val="none" w:sz="0" w:space="0" w:color="auto"/>
            <w:bottom w:val="none" w:sz="0" w:space="0" w:color="auto"/>
            <w:right w:val="none" w:sz="0" w:space="0" w:color="auto"/>
          </w:divBdr>
        </w:div>
        <w:div w:id="1212616179">
          <w:marLeft w:val="480"/>
          <w:marRight w:val="0"/>
          <w:marTop w:val="0"/>
          <w:marBottom w:val="0"/>
          <w:divBdr>
            <w:top w:val="none" w:sz="0" w:space="0" w:color="auto"/>
            <w:left w:val="none" w:sz="0" w:space="0" w:color="auto"/>
            <w:bottom w:val="none" w:sz="0" w:space="0" w:color="auto"/>
            <w:right w:val="none" w:sz="0" w:space="0" w:color="auto"/>
          </w:divBdr>
        </w:div>
        <w:div w:id="835149890">
          <w:marLeft w:val="480"/>
          <w:marRight w:val="0"/>
          <w:marTop w:val="0"/>
          <w:marBottom w:val="0"/>
          <w:divBdr>
            <w:top w:val="none" w:sz="0" w:space="0" w:color="auto"/>
            <w:left w:val="none" w:sz="0" w:space="0" w:color="auto"/>
            <w:bottom w:val="none" w:sz="0" w:space="0" w:color="auto"/>
            <w:right w:val="none" w:sz="0" w:space="0" w:color="auto"/>
          </w:divBdr>
        </w:div>
        <w:div w:id="1533179659">
          <w:marLeft w:val="480"/>
          <w:marRight w:val="0"/>
          <w:marTop w:val="0"/>
          <w:marBottom w:val="0"/>
          <w:divBdr>
            <w:top w:val="none" w:sz="0" w:space="0" w:color="auto"/>
            <w:left w:val="none" w:sz="0" w:space="0" w:color="auto"/>
            <w:bottom w:val="none" w:sz="0" w:space="0" w:color="auto"/>
            <w:right w:val="none" w:sz="0" w:space="0" w:color="auto"/>
          </w:divBdr>
        </w:div>
        <w:div w:id="428627687">
          <w:marLeft w:val="480"/>
          <w:marRight w:val="0"/>
          <w:marTop w:val="0"/>
          <w:marBottom w:val="0"/>
          <w:divBdr>
            <w:top w:val="none" w:sz="0" w:space="0" w:color="auto"/>
            <w:left w:val="none" w:sz="0" w:space="0" w:color="auto"/>
            <w:bottom w:val="none" w:sz="0" w:space="0" w:color="auto"/>
            <w:right w:val="none" w:sz="0" w:space="0" w:color="auto"/>
          </w:divBdr>
        </w:div>
        <w:div w:id="1862015522">
          <w:marLeft w:val="480"/>
          <w:marRight w:val="0"/>
          <w:marTop w:val="0"/>
          <w:marBottom w:val="0"/>
          <w:divBdr>
            <w:top w:val="none" w:sz="0" w:space="0" w:color="auto"/>
            <w:left w:val="none" w:sz="0" w:space="0" w:color="auto"/>
            <w:bottom w:val="none" w:sz="0" w:space="0" w:color="auto"/>
            <w:right w:val="none" w:sz="0" w:space="0" w:color="auto"/>
          </w:divBdr>
        </w:div>
        <w:div w:id="655690776">
          <w:marLeft w:val="480"/>
          <w:marRight w:val="0"/>
          <w:marTop w:val="0"/>
          <w:marBottom w:val="0"/>
          <w:divBdr>
            <w:top w:val="none" w:sz="0" w:space="0" w:color="auto"/>
            <w:left w:val="none" w:sz="0" w:space="0" w:color="auto"/>
            <w:bottom w:val="none" w:sz="0" w:space="0" w:color="auto"/>
            <w:right w:val="none" w:sz="0" w:space="0" w:color="auto"/>
          </w:divBdr>
        </w:div>
        <w:div w:id="1914273329">
          <w:marLeft w:val="480"/>
          <w:marRight w:val="0"/>
          <w:marTop w:val="0"/>
          <w:marBottom w:val="0"/>
          <w:divBdr>
            <w:top w:val="none" w:sz="0" w:space="0" w:color="auto"/>
            <w:left w:val="none" w:sz="0" w:space="0" w:color="auto"/>
            <w:bottom w:val="none" w:sz="0" w:space="0" w:color="auto"/>
            <w:right w:val="none" w:sz="0" w:space="0" w:color="auto"/>
          </w:divBdr>
        </w:div>
        <w:div w:id="1379210445">
          <w:marLeft w:val="480"/>
          <w:marRight w:val="0"/>
          <w:marTop w:val="0"/>
          <w:marBottom w:val="0"/>
          <w:divBdr>
            <w:top w:val="none" w:sz="0" w:space="0" w:color="auto"/>
            <w:left w:val="none" w:sz="0" w:space="0" w:color="auto"/>
            <w:bottom w:val="none" w:sz="0" w:space="0" w:color="auto"/>
            <w:right w:val="none" w:sz="0" w:space="0" w:color="auto"/>
          </w:divBdr>
        </w:div>
        <w:div w:id="308289711">
          <w:marLeft w:val="480"/>
          <w:marRight w:val="0"/>
          <w:marTop w:val="0"/>
          <w:marBottom w:val="0"/>
          <w:divBdr>
            <w:top w:val="none" w:sz="0" w:space="0" w:color="auto"/>
            <w:left w:val="none" w:sz="0" w:space="0" w:color="auto"/>
            <w:bottom w:val="none" w:sz="0" w:space="0" w:color="auto"/>
            <w:right w:val="none" w:sz="0" w:space="0" w:color="auto"/>
          </w:divBdr>
        </w:div>
        <w:div w:id="1947493835">
          <w:marLeft w:val="480"/>
          <w:marRight w:val="0"/>
          <w:marTop w:val="0"/>
          <w:marBottom w:val="0"/>
          <w:divBdr>
            <w:top w:val="none" w:sz="0" w:space="0" w:color="auto"/>
            <w:left w:val="none" w:sz="0" w:space="0" w:color="auto"/>
            <w:bottom w:val="none" w:sz="0" w:space="0" w:color="auto"/>
            <w:right w:val="none" w:sz="0" w:space="0" w:color="auto"/>
          </w:divBdr>
        </w:div>
        <w:div w:id="840311486">
          <w:marLeft w:val="480"/>
          <w:marRight w:val="0"/>
          <w:marTop w:val="0"/>
          <w:marBottom w:val="0"/>
          <w:divBdr>
            <w:top w:val="none" w:sz="0" w:space="0" w:color="auto"/>
            <w:left w:val="none" w:sz="0" w:space="0" w:color="auto"/>
            <w:bottom w:val="none" w:sz="0" w:space="0" w:color="auto"/>
            <w:right w:val="none" w:sz="0" w:space="0" w:color="auto"/>
          </w:divBdr>
        </w:div>
        <w:div w:id="1989358855">
          <w:marLeft w:val="480"/>
          <w:marRight w:val="0"/>
          <w:marTop w:val="0"/>
          <w:marBottom w:val="0"/>
          <w:divBdr>
            <w:top w:val="none" w:sz="0" w:space="0" w:color="auto"/>
            <w:left w:val="none" w:sz="0" w:space="0" w:color="auto"/>
            <w:bottom w:val="none" w:sz="0" w:space="0" w:color="auto"/>
            <w:right w:val="none" w:sz="0" w:space="0" w:color="auto"/>
          </w:divBdr>
        </w:div>
        <w:div w:id="1903830716">
          <w:marLeft w:val="480"/>
          <w:marRight w:val="0"/>
          <w:marTop w:val="0"/>
          <w:marBottom w:val="0"/>
          <w:divBdr>
            <w:top w:val="none" w:sz="0" w:space="0" w:color="auto"/>
            <w:left w:val="none" w:sz="0" w:space="0" w:color="auto"/>
            <w:bottom w:val="none" w:sz="0" w:space="0" w:color="auto"/>
            <w:right w:val="none" w:sz="0" w:space="0" w:color="auto"/>
          </w:divBdr>
        </w:div>
        <w:div w:id="199631943">
          <w:marLeft w:val="480"/>
          <w:marRight w:val="0"/>
          <w:marTop w:val="0"/>
          <w:marBottom w:val="0"/>
          <w:divBdr>
            <w:top w:val="none" w:sz="0" w:space="0" w:color="auto"/>
            <w:left w:val="none" w:sz="0" w:space="0" w:color="auto"/>
            <w:bottom w:val="none" w:sz="0" w:space="0" w:color="auto"/>
            <w:right w:val="none" w:sz="0" w:space="0" w:color="auto"/>
          </w:divBdr>
        </w:div>
        <w:div w:id="1361201396">
          <w:marLeft w:val="480"/>
          <w:marRight w:val="0"/>
          <w:marTop w:val="0"/>
          <w:marBottom w:val="0"/>
          <w:divBdr>
            <w:top w:val="none" w:sz="0" w:space="0" w:color="auto"/>
            <w:left w:val="none" w:sz="0" w:space="0" w:color="auto"/>
            <w:bottom w:val="none" w:sz="0" w:space="0" w:color="auto"/>
            <w:right w:val="none" w:sz="0" w:space="0" w:color="auto"/>
          </w:divBdr>
        </w:div>
        <w:div w:id="1741519116">
          <w:marLeft w:val="480"/>
          <w:marRight w:val="0"/>
          <w:marTop w:val="0"/>
          <w:marBottom w:val="0"/>
          <w:divBdr>
            <w:top w:val="none" w:sz="0" w:space="0" w:color="auto"/>
            <w:left w:val="none" w:sz="0" w:space="0" w:color="auto"/>
            <w:bottom w:val="none" w:sz="0" w:space="0" w:color="auto"/>
            <w:right w:val="none" w:sz="0" w:space="0" w:color="auto"/>
          </w:divBdr>
        </w:div>
        <w:div w:id="1586374282">
          <w:marLeft w:val="480"/>
          <w:marRight w:val="0"/>
          <w:marTop w:val="0"/>
          <w:marBottom w:val="0"/>
          <w:divBdr>
            <w:top w:val="none" w:sz="0" w:space="0" w:color="auto"/>
            <w:left w:val="none" w:sz="0" w:space="0" w:color="auto"/>
            <w:bottom w:val="none" w:sz="0" w:space="0" w:color="auto"/>
            <w:right w:val="none" w:sz="0" w:space="0" w:color="auto"/>
          </w:divBdr>
        </w:div>
        <w:div w:id="354430093">
          <w:marLeft w:val="480"/>
          <w:marRight w:val="0"/>
          <w:marTop w:val="0"/>
          <w:marBottom w:val="0"/>
          <w:divBdr>
            <w:top w:val="none" w:sz="0" w:space="0" w:color="auto"/>
            <w:left w:val="none" w:sz="0" w:space="0" w:color="auto"/>
            <w:bottom w:val="none" w:sz="0" w:space="0" w:color="auto"/>
            <w:right w:val="none" w:sz="0" w:space="0" w:color="auto"/>
          </w:divBdr>
        </w:div>
        <w:div w:id="897978620">
          <w:marLeft w:val="480"/>
          <w:marRight w:val="0"/>
          <w:marTop w:val="0"/>
          <w:marBottom w:val="0"/>
          <w:divBdr>
            <w:top w:val="none" w:sz="0" w:space="0" w:color="auto"/>
            <w:left w:val="none" w:sz="0" w:space="0" w:color="auto"/>
            <w:bottom w:val="none" w:sz="0" w:space="0" w:color="auto"/>
            <w:right w:val="none" w:sz="0" w:space="0" w:color="auto"/>
          </w:divBdr>
        </w:div>
        <w:div w:id="387607025">
          <w:marLeft w:val="480"/>
          <w:marRight w:val="0"/>
          <w:marTop w:val="0"/>
          <w:marBottom w:val="0"/>
          <w:divBdr>
            <w:top w:val="none" w:sz="0" w:space="0" w:color="auto"/>
            <w:left w:val="none" w:sz="0" w:space="0" w:color="auto"/>
            <w:bottom w:val="none" w:sz="0" w:space="0" w:color="auto"/>
            <w:right w:val="none" w:sz="0" w:space="0" w:color="auto"/>
          </w:divBdr>
        </w:div>
        <w:div w:id="2020621307">
          <w:marLeft w:val="480"/>
          <w:marRight w:val="0"/>
          <w:marTop w:val="0"/>
          <w:marBottom w:val="0"/>
          <w:divBdr>
            <w:top w:val="none" w:sz="0" w:space="0" w:color="auto"/>
            <w:left w:val="none" w:sz="0" w:space="0" w:color="auto"/>
            <w:bottom w:val="none" w:sz="0" w:space="0" w:color="auto"/>
            <w:right w:val="none" w:sz="0" w:space="0" w:color="auto"/>
          </w:divBdr>
        </w:div>
        <w:div w:id="503595807">
          <w:marLeft w:val="480"/>
          <w:marRight w:val="0"/>
          <w:marTop w:val="0"/>
          <w:marBottom w:val="0"/>
          <w:divBdr>
            <w:top w:val="none" w:sz="0" w:space="0" w:color="auto"/>
            <w:left w:val="none" w:sz="0" w:space="0" w:color="auto"/>
            <w:bottom w:val="none" w:sz="0" w:space="0" w:color="auto"/>
            <w:right w:val="none" w:sz="0" w:space="0" w:color="auto"/>
          </w:divBdr>
        </w:div>
        <w:div w:id="638461345">
          <w:marLeft w:val="480"/>
          <w:marRight w:val="0"/>
          <w:marTop w:val="0"/>
          <w:marBottom w:val="0"/>
          <w:divBdr>
            <w:top w:val="none" w:sz="0" w:space="0" w:color="auto"/>
            <w:left w:val="none" w:sz="0" w:space="0" w:color="auto"/>
            <w:bottom w:val="none" w:sz="0" w:space="0" w:color="auto"/>
            <w:right w:val="none" w:sz="0" w:space="0" w:color="auto"/>
          </w:divBdr>
        </w:div>
        <w:div w:id="817841041">
          <w:marLeft w:val="480"/>
          <w:marRight w:val="0"/>
          <w:marTop w:val="0"/>
          <w:marBottom w:val="0"/>
          <w:divBdr>
            <w:top w:val="none" w:sz="0" w:space="0" w:color="auto"/>
            <w:left w:val="none" w:sz="0" w:space="0" w:color="auto"/>
            <w:bottom w:val="none" w:sz="0" w:space="0" w:color="auto"/>
            <w:right w:val="none" w:sz="0" w:space="0" w:color="auto"/>
          </w:divBdr>
        </w:div>
        <w:div w:id="966161414">
          <w:marLeft w:val="480"/>
          <w:marRight w:val="0"/>
          <w:marTop w:val="0"/>
          <w:marBottom w:val="0"/>
          <w:divBdr>
            <w:top w:val="none" w:sz="0" w:space="0" w:color="auto"/>
            <w:left w:val="none" w:sz="0" w:space="0" w:color="auto"/>
            <w:bottom w:val="none" w:sz="0" w:space="0" w:color="auto"/>
            <w:right w:val="none" w:sz="0" w:space="0" w:color="auto"/>
          </w:divBdr>
        </w:div>
        <w:div w:id="798379041">
          <w:marLeft w:val="480"/>
          <w:marRight w:val="0"/>
          <w:marTop w:val="0"/>
          <w:marBottom w:val="0"/>
          <w:divBdr>
            <w:top w:val="none" w:sz="0" w:space="0" w:color="auto"/>
            <w:left w:val="none" w:sz="0" w:space="0" w:color="auto"/>
            <w:bottom w:val="none" w:sz="0" w:space="0" w:color="auto"/>
            <w:right w:val="none" w:sz="0" w:space="0" w:color="auto"/>
          </w:divBdr>
        </w:div>
        <w:div w:id="462314965">
          <w:marLeft w:val="480"/>
          <w:marRight w:val="0"/>
          <w:marTop w:val="0"/>
          <w:marBottom w:val="0"/>
          <w:divBdr>
            <w:top w:val="none" w:sz="0" w:space="0" w:color="auto"/>
            <w:left w:val="none" w:sz="0" w:space="0" w:color="auto"/>
            <w:bottom w:val="none" w:sz="0" w:space="0" w:color="auto"/>
            <w:right w:val="none" w:sz="0" w:space="0" w:color="auto"/>
          </w:divBdr>
        </w:div>
        <w:div w:id="1419669913">
          <w:marLeft w:val="480"/>
          <w:marRight w:val="0"/>
          <w:marTop w:val="0"/>
          <w:marBottom w:val="0"/>
          <w:divBdr>
            <w:top w:val="none" w:sz="0" w:space="0" w:color="auto"/>
            <w:left w:val="none" w:sz="0" w:space="0" w:color="auto"/>
            <w:bottom w:val="none" w:sz="0" w:space="0" w:color="auto"/>
            <w:right w:val="none" w:sz="0" w:space="0" w:color="auto"/>
          </w:divBdr>
        </w:div>
        <w:div w:id="327368738">
          <w:marLeft w:val="480"/>
          <w:marRight w:val="0"/>
          <w:marTop w:val="0"/>
          <w:marBottom w:val="0"/>
          <w:divBdr>
            <w:top w:val="none" w:sz="0" w:space="0" w:color="auto"/>
            <w:left w:val="none" w:sz="0" w:space="0" w:color="auto"/>
            <w:bottom w:val="none" w:sz="0" w:space="0" w:color="auto"/>
            <w:right w:val="none" w:sz="0" w:space="0" w:color="auto"/>
          </w:divBdr>
        </w:div>
        <w:div w:id="59866874">
          <w:marLeft w:val="480"/>
          <w:marRight w:val="0"/>
          <w:marTop w:val="0"/>
          <w:marBottom w:val="0"/>
          <w:divBdr>
            <w:top w:val="none" w:sz="0" w:space="0" w:color="auto"/>
            <w:left w:val="none" w:sz="0" w:space="0" w:color="auto"/>
            <w:bottom w:val="none" w:sz="0" w:space="0" w:color="auto"/>
            <w:right w:val="none" w:sz="0" w:space="0" w:color="auto"/>
          </w:divBdr>
        </w:div>
        <w:div w:id="1633900446">
          <w:marLeft w:val="480"/>
          <w:marRight w:val="0"/>
          <w:marTop w:val="0"/>
          <w:marBottom w:val="0"/>
          <w:divBdr>
            <w:top w:val="none" w:sz="0" w:space="0" w:color="auto"/>
            <w:left w:val="none" w:sz="0" w:space="0" w:color="auto"/>
            <w:bottom w:val="none" w:sz="0" w:space="0" w:color="auto"/>
            <w:right w:val="none" w:sz="0" w:space="0" w:color="auto"/>
          </w:divBdr>
        </w:div>
        <w:div w:id="2049137512">
          <w:marLeft w:val="480"/>
          <w:marRight w:val="0"/>
          <w:marTop w:val="0"/>
          <w:marBottom w:val="0"/>
          <w:divBdr>
            <w:top w:val="none" w:sz="0" w:space="0" w:color="auto"/>
            <w:left w:val="none" w:sz="0" w:space="0" w:color="auto"/>
            <w:bottom w:val="none" w:sz="0" w:space="0" w:color="auto"/>
            <w:right w:val="none" w:sz="0" w:space="0" w:color="auto"/>
          </w:divBdr>
        </w:div>
        <w:div w:id="1079711015">
          <w:marLeft w:val="480"/>
          <w:marRight w:val="0"/>
          <w:marTop w:val="0"/>
          <w:marBottom w:val="0"/>
          <w:divBdr>
            <w:top w:val="none" w:sz="0" w:space="0" w:color="auto"/>
            <w:left w:val="none" w:sz="0" w:space="0" w:color="auto"/>
            <w:bottom w:val="none" w:sz="0" w:space="0" w:color="auto"/>
            <w:right w:val="none" w:sz="0" w:space="0" w:color="auto"/>
          </w:divBdr>
        </w:div>
        <w:div w:id="366755390">
          <w:marLeft w:val="480"/>
          <w:marRight w:val="0"/>
          <w:marTop w:val="0"/>
          <w:marBottom w:val="0"/>
          <w:divBdr>
            <w:top w:val="none" w:sz="0" w:space="0" w:color="auto"/>
            <w:left w:val="none" w:sz="0" w:space="0" w:color="auto"/>
            <w:bottom w:val="none" w:sz="0" w:space="0" w:color="auto"/>
            <w:right w:val="none" w:sz="0" w:space="0" w:color="auto"/>
          </w:divBdr>
        </w:div>
        <w:div w:id="1632787861">
          <w:marLeft w:val="480"/>
          <w:marRight w:val="0"/>
          <w:marTop w:val="0"/>
          <w:marBottom w:val="0"/>
          <w:divBdr>
            <w:top w:val="none" w:sz="0" w:space="0" w:color="auto"/>
            <w:left w:val="none" w:sz="0" w:space="0" w:color="auto"/>
            <w:bottom w:val="none" w:sz="0" w:space="0" w:color="auto"/>
            <w:right w:val="none" w:sz="0" w:space="0" w:color="auto"/>
          </w:divBdr>
        </w:div>
        <w:div w:id="886338723">
          <w:marLeft w:val="480"/>
          <w:marRight w:val="0"/>
          <w:marTop w:val="0"/>
          <w:marBottom w:val="0"/>
          <w:divBdr>
            <w:top w:val="none" w:sz="0" w:space="0" w:color="auto"/>
            <w:left w:val="none" w:sz="0" w:space="0" w:color="auto"/>
            <w:bottom w:val="none" w:sz="0" w:space="0" w:color="auto"/>
            <w:right w:val="none" w:sz="0" w:space="0" w:color="auto"/>
          </w:divBdr>
        </w:div>
        <w:div w:id="956059428">
          <w:marLeft w:val="480"/>
          <w:marRight w:val="0"/>
          <w:marTop w:val="0"/>
          <w:marBottom w:val="0"/>
          <w:divBdr>
            <w:top w:val="none" w:sz="0" w:space="0" w:color="auto"/>
            <w:left w:val="none" w:sz="0" w:space="0" w:color="auto"/>
            <w:bottom w:val="none" w:sz="0" w:space="0" w:color="auto"/>
            <w:right w:val="none" w:sz="0" w:space="0" w:color="auto"/>
          </w:divBdr>
        </w:div>
        <w:div w:id="1126924034">
          <w:marLeft w:val="480"/>
          <w:marRight w:val="0"/>
          <w:marTop w:val="0"/>
          <w:marBottom w:val="0"/>
          <w:divBdr>
            <w:top w:val="none" w:sz="0" w:space="0" w:color="auto"/>
            <w:left w:val="none" w:sz="0" w:space="0" w:color="auto"/>
            <w:bottom w:val="none" w:sz="0" w:space="0" w:color="auto"/>
            <w:right w:val="none" w:sz="0" w:space="0" w:color="auto"/>
          </w:divBdr>
        </w:div>
        <w:div w:id="387533305">
          <w:marLeft w:val="480"/>
          <w:marRight w:val="0"/>
          <w:marTop w:val="0"/>
          <w:marBottom w:val="0"/>
          <w:divBdr>
            <w:top w:val="none" w:sz="0" w:space="0" w:color="auto"/>
            <w:left w:val="none" w:sz="0" w:space="0" w:color="auto"/>
            <w:bottom w:val="none" w:sz="0" w:space="0" w:color="auto"/>
            <w:right w:val="none" w:sz="0" w:space="0" w:color="auto"/>
          </w:divBdr>
        </w:div>
        <w:div w:id="69347616">
          <w:marLeft w:val="480"/>
          <w:marRight w:val="0"/>
          <w:marTop w:val="0"/>
          <w:marBottom w:val="0"/>
          <w:divBdr>
            <w:top w:val="none" w:sz="0" w:space="0" w:color="auto"/>
            <w:left w:val="none" w:sz="0" w:space="0" w:color="auto"/>
            <w:bottom w:val="none" w:sz="0" w:space="0" w:color="auto"/>
            <w:right w:val="none" w:sz="0" w:space="0" w:color="auto"/>
          </w:divBdr>
        </w:div>
        <w:div w:id="1436827545">
          <w:marLeft w:val="480"/>
          <w:marRight w:val="0"/>
          <w:marTop w:val="0"/>
          <w:marBottom w:val="0"/>
          <w:divBdr>
            <w:top w:val="none" w:sz="0" w:space="0" w:color="auto"/>
            <w:left w:val="none" w:sz="0" w:space="0" w:color="auto"/>
            <w:bottom w:val="none" w:sz="0" w:space="0" w:color="auto"/>
            <w:right w:val="none" w:sz="0" w:space="0" w:color="auto"/>
          </w:divBdr>
        </w:div>
        <w:div w:id="2008828199">
          <w:marLeft w:val="480"/>
          <w:marRight w:val="0"/>
          <w:marTop w:val="0"/>
          <w:marBottom w:val="0"/>
          <w:divBdr>
            <w:top w:val="none" w:sz="0" w:space="0" w:color="auto"/>
            <w:left w:val="none" w:sz="0" w:space="0" w:color="auto"/>
            <w:bottom w:val="none" w:sz="0" w:space="0" w:color="auto"/>
            <w:right w:val="none" w:sz="0" w:space="0" w:color="auto"/>
          </w:divBdr>
        </w:div>
        <w:div w:id="1964649513">
          <w:marLeft w:val="480"/>
          <w:marRight w:val="0"/>
          <w:marTop w:val="0"/>
          <w:marBottom w:val="0"/>
          <w:divBdr>
            <w:top w:val="none" w:sz="0" w:space="0" w:color="auto"/>
            <w:left w:val="none" w:sz="0" w:space="0" w:color="auto"/>
            <w:bottom w:val="none" w:sz="0" w:space="0" w:color="auto"/>
            <w:right w:val="none" w:sz="0" w:space="0" w:color="auto"/>
          </w:divBdr>
        </w:div>
        <w:div w:id="1190795674">
          <w:marLeft w:val="480"/>
          <w:marRight w:val="0"/>
          <w:marTop w:val="0"/>
          <w:marBottom w:val="0"/>
          <w:divBdr>
            <w:top w:val="none" w:sz="0" w:space="0" w:color="auto"/>
            <w:left w:val="none" w:sz="0" w:space="0" w:color="auto"/>
            <w:bottom w:val="none" w:sz="0" w:space="0" w:color="auto"/>
            <w:right w:val="none" w:sz="0" w:space="0" w:color="auto"/>
          </w:divBdr>
        </w:div>
        <w:div w:id="654602048">
          <w:marLeft w:val="480"/>
          <w:marRight w:val="0"/>
          <w:marTop w:val="0"/>
          <w:marBottom w:val="0"/>
          <w:divBdr>
            <w:top w:val="none" w:sz="0" w:space="0" w:color="auto"/>
            <w:left w:val="none" w:sz="0" w:space="0" w:color="auto"/>
            <w:bottom w:val="none" w:sz="0" w:space="0" w:color="auto"/>
            <w:right w:val="none" w:sz="0" w:space="0" w:color="auto"/>
          </w:divBdr>
        </w:div>
        <w:div w:id="612521048">
          <w:marLeft w:val="480"/>
          <w:marRight w:val="0"/>
          <w:marTop w:val="0"/>
          <w:marBottom w:val="0"/>
          <w:divBdr>
            <w:top w:val="none" w:sz="0" w:space="0" w:color="auto"/>
            <w:left w:val="none" w:sz="0" w:space="0" w:color="auto"/>
            <w:bottom w:val="none" w:sz="0" w:space="0" w:color="auto"/>
            <w:right w:val="none" w:sz="0" w:space="0" w:color="auto"/>
          </w:divBdr>
        </w:div>
        <w:div w:id="1482693198">
          <w:marLeft w:val="480"/>
          <w:marRight w:val="0"/>
          <w:marTop w:val="0"/>
          <w:marBottom w:val="0"/>
          <w:divBdr>
            <w:top w:val="none" w:sz="0" w:space="0" w:color="auto"/>
            <w:left w:val="none" w:sz="0" w:space="0" w:color="auto"/>
            <w:bottom w:val="none" w:sz="0" w:space="0" w:color="auto"/>
            <w:right w:val="none" w:sz="0" w:space="0" w:color="auto"/>
          </w:divBdr>
        </w:div>
        <w:div w:id="928460942">
          <w:marLeft w:val="480"/>
          <w:marRight w:val="0"/>
          <w:marTop w:val="0"/>
          <w:marBottom w:val="0"/>
          <w:divBdr>
            <w:top w:val="none" w:sz="0" w:space="0" w:color="auto"/>
            <w:left w:val="none" w:sz="0" w:space="0" w:color="auto"/>
            <w:bottom w:val="none" w:sz="0" w:space="0" w:color="auto"/>
            <w:right w:val="none" w:sz="0" w:space="0" w:color="auto"/>
          </w:divBdr>
        </w:div>
        <w:div w:id="1430351114">
          <w:marLeft w:val="480"/>
          <w:marRight w:val="0"/>
          <w:marTop w:val="0"/>
          <w:marBottom w:val="0"/>
          <w:divBdr>
            <w:top w:val="none" w:sz="0" w:space="0" w:color="auto"/>
            <w:left w:val="none" w:sz="0" w:space="0" w:color="auto"/>
            <w:bottom w:val="none" w:sz="0" w:space="0" w:color="auto"/>
            <w:right w:val="none" w:sz="0" w:space="0" w:color="auto"/>
          </w:divBdr>
        </w:div>
        <w:div w:id="873269018">
          <w:marLeft w:val="480"/>
          <w:marRight w:val="0"/>
          <w:marTop w:val="0"/>
          <w:marBottom w:val="0"/>
          <w:divBdr>
            <w:top w:val="none" w:sz="0" w:space="0" w:color="auto"/>
            <w:left w:val="none" w:sz="0" w:space="0" w:color="auto"/>
            <w:bottom w:val="none" w:sz="0" w:space="0" w:color="auto"/>
            <w:right w:val="none" w:sz="0" w:space="0" w:color="auto"/>
          </w:divBdr>
        </w:div>
        <w:div w:id="1880042884">
          <w:marLeft w:val="480"/>
          <w:marRight w:val="0"/>
          <w:marTop w:val="0"/>
          <w:marBottom w:val="0"/>
          <w:divBdr>
            <w:top w:val="none" w:sz="0" w:space="0" w:color="auto"/>
            <w:left w:val="none" w:sz="0" w:space="0" w:color="auto"/>
            <w:bottom w:val="none" w:sz="0" w:space="0" w:color="auto"/>
            <w:right w:val="none" w:sz="0" w:space="0" w:color="auto"/>
          </w:divBdr>
        </w:div>
        <w:div w:id="1041134006">
          <w:marLeft w:val="480"/>
          <w:marRight w:val="0"/>
          <w:marTop w:val="0"/>
          <w:marBottom w:val="0"/>
          <w:divBdr>
            <w:top w:val="none" w:sz="0" w:space="0" w:color="auto"/>
            <w:left w:val="none" w:sz="0" w:space="0" w:color="auto"/>
            <w:bottom w:val="none" w:sz="0" w:space="0" w:color="auto"/>
            <w:right w:val="none" w:sz="0" w:space="0" w:color="auto"/>
          </w:divBdr>
        </w:div>
        <w:div w:id="1986619953">
          <w:marLeft w:val="480"/>
          <w:marRight w:val="0"/>
          <w:marTop w:val="0"/>
          <w:marBottom w:val="0"/>
          <w:divBdr>
            <w:top w:val="none" w:sz="0" w:space="0" w:color="auto"/>
            <w:left w:val="none" w:sz="0" w:space="0" w:color="auto"/>
            <w:bottom w:val="none" w:sz="0" w:space="0" w:color="auto"/>
            <w:right w:val="none" w:sz="0" w:space="0" w:color="auto"/>
          </w:divBdr>
        </w:div>
        <w:div w:id="56637115">
          <w:marLeft w:val="480"/>
          <w:marRight w:val="0"/>
          <w:marTop w:val="0"/>
          <w:marBottom w:val="0"/>
          <w:divBdr>
            <w:top w:val="none" w:sz="0" w:space="0" w:color="auto"/>
            <w:left w:val="none" w:sz="0" w:space="0" w:color="auto"/>
            <w:bottom w:val="none" w:sz="0" w:space="0" w:color="auto"/>
            <w:right w:val="none" w:sz="0" w:space="0" w:color="auto"/>
          </w:divBdr>
        </w:div>
        <w:div w:id="954599247">
          <w:marLeft w:val="480"/>
          <w:marRight w:val="0"/>
          <w:marTop w:val="0"/>
          <w:marBottom w:val="0"/>
          <w:divBdr>
            <w:top w:val="none" w:sz="0" w:space="0" w:color="auto"/>
            <w:left w:val="none" w:sz="0" w:space="0" w:color="auto"/>
            <w:bottom w:val="none" w:sz="0" w:space="0" w:color="auto"/>
            <w:right w:val="none" w:sz="0" w:space="0" w:color="auto"/>
          </w:divBdr>
        </w:div>
        <w:div w:id="1560239228">
          <w:marLeft w:val="480"/>
          <w:marRight w:val="0"/>
          <w:marTop w:val="0"/>
          <w:marBottom w:val="0"/>
          <w:divBdr>
            <w:top w:val="none" w:sz="0" w:space="0" w:color="auto"/>
            <w:left w:val="none" w:sz="0" w:space="0" w:color="auto"/>
            <w:bottom w:val="none" w:sz="0" w:space="0" w:color="auto"/>
            <w:right w:val="none" w:sz="0" w:space="0" w:color="auto"/>
          </w:divBdr>
        </w:div>
      </w:divsChild>
    </w:div>
    <w:div w:id="692652054">
      <w:bodyDiv w:val="1"/>
      <w:marLeft w:val="0"/>
      <w:marRight w:val="0"/>
      <w:marTop w:val="0"/>
      <w:marBottom w:val="0"/>
      <w:divBdr>
        <w:top w:val="none" w:sz="0" w:space="0" w:color="auto"/>
        <w:left w:val="none" w:sz="0" w:space="0" w:color="auto"/>
        <w:bottom w:val="none" w:sz="0" w:space="0" w:color="auto"/>
        <w:right w:val="none" w:sz="0" w:space="0" w:color="auto"/>
      </w:divBdr>
    </w:div>
    <w:div w:id="693505481">
      <w:bodyDiv w:val="1"/>
      <w:marLeft w:val="0"/>
      <w:marRight w:val="0"/>
      <w:marTop w:val="0"/>
      <w:marBottom w:val="0"/>
      <w:divBdr>
        <w:top w:val="none" w:sz="0" w:space="0" w:color="auto"/>
        <w:left w:val="none" w:sz="0" w:space="0" w:color="auto"/>
        <w:bottom w:val="none" w:sz="0" w:space="0" w:color="auto"/>
        <w:right w:val="none" w:sz="0" w:space="0" w:color="auto"/>
      </w:divBdr>
    </w:div>
    <w:div w:id="696152971">
      <w:bodyDiv w:val="1"/>
      <w:marLeft w:val="0"/>
      <w:marRight w:val="0"/>
      <w:marTop w:val="0"/>
      <w:marBottom w:val="0"/>
      <w:divBdr>
        <w:top w:val="none" w:sz="0" w:space="0" w:color="auto"/>
        <w:left w:val="none" w:sz="0" w:space="0" w:color="auto"/>
        <w:bottom w:val="none" w:sz="0" w:space="0" w:color="auto"/>
        <w:right w:val="none" w:sz="0" w:space="0" w:color="auto"/>
      </w:divBdr>
    </w:div>
    <w:div w:id="697700625">
      <w:bodyDiv w:val="1"/>
      <w:marLeft w:val="0"/>
      <w:marRight w:val="0"/>
      <w:marTop w:val="0"/>
      <w:marBottom w:val="0"/>
      <w:divBdr>
        <w:top w:val="none" w:sz="0" w:space="0" w:color="auto"/>
        <w:left w:val="none" w:sz="0" w:space="0" w:color="auto"/>
        <w:bottom w:val="none" w:sz="0" w:space="0" w:color="auto"/>
        <w:right w:val="none" w:sz="0" w:space="0" w:color="auto"/>
      </w:divBdr>
      <w:divsChild>
        <w:div w:id="1681658069">
          <w:marLeft w:val="480"/>
          <w:marRight w:val="0"/>
          <w:marTop w:val="0"/>
          <w:marBottom w:val="0"/>
          <w:divBdr>
            <w:top w:val="none" w:sz="0" w:space="0" w:color="auto"/>
            <w:left w:val="none" w:sz="0" w:space="0" w:color="auto"/>
            <w:bottom w:val="none" w:sz="0" w:space="0" w:color="auto"/>
            <w:right w:val="none" w:sz="0" w:space="0" w:color="auto"/>
          </w:divBdr>
        </w:div>
        <w:div w:id="1347558380">
          <w:marLeft w:val="480"/>
          <w:marRight w:val="0"/>
          <w:marTop w:val="0"/>
          <w:marBottom w:val="0"/>
          <w:divBdr>
            <w:top w:val="none" w:sz="0" w:space="0" w:color="auto"/>
            <w:left w:val="none" w:sz="0" w:space="0" w:color="auto"/>
            <w:bottom w:val="none" w:sz="0" w:space="0" w:color="auto"/>
            <w:right w:val="none" w:sz="0" w:space="0" w:color="auto"/>
          </w:divBdr>
        </w:div>
        <w:div w:id="1163276654">
          <w:marLeft w:val="480"/>
          <w:marRight w:val="0"/>
          <w:marTop w:val="0"/>
          <w:marBottom w:val="0"/>
          <w:divBdr>
            <w:top w:val="none" w:sz="0" w:space="0" w:color="auto"/>
            <w:left w:val="none" w:sz="0" w:space="0" w:color="auto"/>
            <w:bottom w:val="none" w:sz="0" w:space="0" w:color="auto"/>
            <w:right w:val="none" w:sz="0" w:space="0" w:color="auto"/>
          </w:divBdr>
        </w:div>
        <w:div w:id="1453327058">
          <w:marLeft w:val="480"/>
          <w:marRight w:val="0"/>
          <w:marTop w:val="0"/>
          <w:marBottom w:val="0"/>
          <w:divBdr>
            <w:top w:val="none" w:sz="0" w:space="0" w:color="auto"/>
            <w:left w:val="none" w:sz="0" w:space="0" w:color="auto"/>
            <w:bottom w:val="none" w:sz="0" w:space="0" w:color="auto"/>
            <w:right w:val="none" w:sz="0" w:space="0" w:color="auto"/>
          </w:divBdr>
        </w:div>
        <w:div w:id="1027407894">
          <w:marLeft w:val="480"/>
          <w:marRight w:val="0"/>
          <w:marTop w:val="0"/>
          <w:marBottom w:val="0"/>
          <w:divBdr>
            <w:top w:val="none" w:sz="0" w:space="0" w:color="auto"/>
            <w:left w:val="none" w:sz="0" w:space="0" w:color="auto"/>
            <w:bottom w:val="none" w:sz="0" w:space="0" w:color="auto"/>
            <w:right w:val="none" w:sz="0" w:space="0" w:color="auto"/>
          </w:divBdr>
        </w:div>
        <w:div w:id="1707100794">
          <w:marLeft w:val="480"/>
          <w:marRight w:val="0"/>
          <w:marTop w:val="0"/>
          <w:marBottom w:val="0"/>
          <w:divBdr>
            <w:top w:val="none" w:sz="0" w:space="0" w:color="auto"/>
            <w:left w:val="none" w:sz="0" w:space="0" w:color="auto"/>
            <w:bottom w:val="none" w:sz="0" w:space="0" w:color="auto"/>
            <w:right w:val="none" w:sz="0" w:space="0" w:color="auto"/>
          </w:divBdr>
        </w:div>
        <w:div w:id="917635565">
          <w:marLeft w:val="480"/>
          <w:marRight w:val="0"/>
          <w:marTop w:val="0"/>
          <w:marBottom w:val="0"/>
          <w:divBdr>
            <w:top w:val="none" w:sz="0" w:space="0" w:color="auto"/>
            <w:left w:val="none" w:sz="0" w:space="0" w:color="auto"/>
            <w:bottom w:val="none" w:sz="0" w:space="0" w:color="auto"/>
            <w:right w:val="none" w:sz="0" w:space="0" w:color="auto"/>
          </w:divBdr>
        </w:div>
        <w:div w:id="1541043209">
          <w:marLeft w:val="480"/>
          <w:marRight w:val="0"/>
          <w:marTop w:val="0"/>
          <w:marBottom w:val="0"/>
          <w:divBdr>
            <w:top w:val="none" w:sz="0" w:space="0" w:color="auto"/>
            <w:left w:val="none" w:sz="0" w:space="0" w:color="auto"/>
            <w:bottom w:val="none" w:sz="0" w:space="0" w:color="auto"/>
            <w:right w:val="none" w:sz="0" w:space="0" w:color="auto"/>
          </w:divBdr>
        </w:div>
        <w:div w:id="895120541">
          <w:marLeft w:val="480"/>
          <w:marRight w:val="0"/>
          <w:marTop w:val="0"/>
          <w:marBottom w:val="0"/>
          <w:divBdr>
            <w:top w:val="none" w:sz="0" w:space="0" w:color="auto"/>
            <w:left w:val="none" w:sz="0" w:space="0" w:color="auto"/>
            <w:bottom w:val="none" w:sz="0" w:space="0" w:color="auto"/>
            <w:right w:val="none" w:sz="0" w:space="0" w:color="auto"/>
          </w:divBdr>
        </w:div>
        <w:div w:id="1263949135">
          <w:marLeft w:val="480"/>
          <w:marRight w:val="0"/>
          <w:marTop w:val="0"/>
          <w:marBottom w:val="0"/>
          <w:divBdr>
            <w:top w:val="none" w:sz="0" w:space="0" w:color="auto"/>
            <w:left w:val="none" w:sz="0" w:space="0" w:color="auto"/>
            <w:bottom w:val="none" w:sz="0" w:space="0" w:color="auto"/>
            <w:right w:val="none" w:sz="0" w:space="0" w:color="auto"/>
          </w:divBdr>
        </w:div>
        <w:div w:id="1336959247">
          <w:marLeft w:val="480"/>
          <w:marRight w:val="0"/>
          <w:marTop w:val="0"/>
          <w:marBottom w:val="0"/>
          <w:divBdr>
            <w:top w:val="none" w:sz="0" w:space="0" w:color="auto"/>
            <w:left w:val="none" w:sz="0" w:space="0" w:color="auto"/>
            <w:bottom w:val="none" w:sz="0" w:space="0" w:color="auto"/>
            <w:right w:val="none" w:sz="0" w:space="0" w:color="auto"/>
          </w:divBdr>
        </w:div>
        <w:div w:id="471826225">
          <w:marLeft w:val="480"/>
          <w:marRight w:val="0"/>
          <w:marTop w:val="0"/>
          <w:marBottom w:val="0"/>
          <w:divBdr>
            <w:top w:val="none" w:sz="0" w:space="0" w:color="auto"/>
            <w:left w:val="none" w:sz="0" w:space="0" w:color="auto"/>
            <w:bottom w:val="none" w:sz="0" w:space="0" w:color="auto"/>
            <w:right w:val="none" w:sz="0" w:space="0" w:color="auto"/>
          </w:divBdr>
        </w:div>
        <w:div w:id="550655295">
          <w:marLeft w:val="480"/>
          <w:marRight w:val="0"/>
          <w:marTop w:val="0"/>
          <w:marBottom w:val="0"/>
          <w:divBdr>
            <w:top w:val="none" w:sz="0" w:space="0" w:color="auto"/>
            <w:left w:val="none" w:sz="0" w:space="0" w:color="auto"/>
            <w:bottom w:val="none" w:sz="0" w:space="0" w:color="auto"/>
            <w:right w:val="none" w:sz="0" w:space="0" w:color="auto"/>
          </w:divBdr>
        </w:div>
        <w:div w:id="77949895">
          <w:marLeft w:val="480"/>
          <w:marRight w:val="0"/>
          <w:marTop w:val="0"/>
          <w:marBottom w:val="0"/>
          <w:divBdr>
            <w:top w:val="none" w:sz="0" w:space="0" w:color="auto"/>
            <w:left w:val="none" w:sz="0" w:space="0" w:color="auto"/>
            <w:bottom w:val="none" w:sz="0" w:space="0" w:color="auto"/>
            <w:right w:val="none" w:sz="0" w:space="0" w:color="auto"/>
          </w:divBdr>
        </w:div>
        <w:div w:id="1671564236">
          <w:marLeft w:val="480"/>
          <w:marRight w:val="0"/>
          <w:marTop w:val="0"/>
          <w:marBottom w:val="0"/>
          <w:divBdr>
            <w:top w:val="none" w:sz="0" w:space="0" w:color="auto"/>
            <w:left w:val="none" w:sz="0" w:space="0" w:color="auto"/>
            <w:bottom w:val="none" w:sz="0" w:space="0" w:color="auto"/>
            <w:right w:val="none" w:sz="0" w:space="0" w:color="auto"/>
          </w:divBdr>
        </w:div>
        <w:div w:id="299456648">
          <w:marLeft w:val="480"/>
          <w:marRight w:val="0"/>
          <w:marTop w:val="0"/>
          <w:marBottom w:val="0"/>
          <w:divBdr>
            <w:top w:val="none" w:sz="0" w:space="0" w:color="auto"/>
            <w:left w:val="none" w:sz="0" w:space="0" w:color="auto"/>
            <w:bottom w:val="none" w:sz="0" w:space="0" w:color="auto"/>
            <w:right w:val="none" w:sz="0" w:space="0" w:color="auto"/>
          </w:divBdr>
        </w:div>
        <w:div w:id="139814970">
          <w:marLeft w:val="480"/>
          <w:marRight w:val="0"/>
          <w:marTop w:val="0"/>
          <w:marBottom w:val="0"/>
          <w:divBdr>
            <w:top w:val="none" w:sz="0" w:space="0" w:color="auto"/>
            <w:left w:val="none" w:sz="0" w:space="0" w:color="auto"/>
            <w:bottom w:val="none" w:sz="0" w:space="0" w:color="auto"/>
            <w:right w:val="none" w:sz="0" w:space="0" w:color="auto"/>
          </w:divBdr>
        </w:div>
        <w:div w:id="859242622">
          <w:marLeft w:val="480"/>
          <w:marRight w:val="0"/>
          <w:marTop w:val="0"/>
          <w:marBottom w:val="0"/>
          <w:divBdr>
            <w:top w:val="none" w:sz="0" w:space="0" w:color="auto"/>
            <w:left w:val="none" w:sz="0" w:space="0" w:color="auto"/>
            <w:bottom w:val="none" w:sz="0" w:space="0" w:color="auto"/>
            <w:right w:val="none" w:sz="0" w:space="0" w:color="auto"/>
          </w:divBdr>
        </w:div>
        <w:div w:id="2000618504">
          <w:marLeft w:val="480"/>
          <w:marRight w:val="0"/>
          <w:marTop w:val="0"/>
          <w:marBottom w:val="0"/>
          <w:divBdr>
            <w:top w:val="none" w:sz="0" w:space="0" w:color="auto"/>
            <w:left w:val="none" w:sz="0" w:space="0" w:color="auto"/>
            <w:bottom w:val="none" w:sz="0" w:space="0" w:color="auto"/>
            <w:right w:val="none" w:sz="0" w:space="0" w:color="auto"/>
          </w:divBdr>
        </w:div>
        <w:div w:id="1081172840">
          <w:marLeft w:val="480"/>
          <w:marRight w:val="0"/>
          <w:marTop w:val="0"/>
          <w:marBottom w:val="0"/>
          <w:divBdr>
            <w:top w:val="none" w:sz="0" w:space="0" w:color="auto"/>
            <w:left w:val="none" w:sz="0" w:space="0" w:color="auto"/>
            <w:bottom w:val="none" w:sz="0" w:space="0" w:color="auto"/>
            <w:right w:val="none" w:sz="0" w:space="0" w:color="auto"/>
          </w:divBdr>
        </w:div>
        <w:div w:id="610673668">
          <w:marLeft w:val="480"/>
          <w:marRight w:val="0"/>
          <w:marTop w:val="0"/>
          <w:marBottom w:val="0"/>
          <w:divBdr>
            <w:top w:val="none" w:sz="0" w:space="0" w:color="auto"/>
            <w:left w:val="none" w:sz="0" w:space="0" w:color="auto"/>
            <w:bottom w:val="none" w:sz="0" w:space="0" w:color="auto"/>
            <w:right w:val="none" w:sz="0" w:space="0" w:color="auto"/>
          </w:divBdr>
        </w:div>
        <w:div w:id="757678439">
          <w:marLeft w:val="480"/>
          <w:marRight w:val="0"/>
          <w:marTop w:val="0"/>
          <w:marBottom w:val="0"/>
          <w:divBdr>
            <w:top w:val="none" w:sz="0" w:space="0" w:color="auto"/>
            <w:left w:val="none" w:sz="0" w:space="0" w:color="auto"/>
            <w:bottom w:val="none" w:sz="0" w:space="0" w:color="auto"/>
            <w:right w:val="none" w:sz="0" w:space="0" w:color="auto"/>
          </w:divBdr>
        </w:div>
        <w:div w:id="668555218">
          <w:marLeft w:val="480"/>
          <w:marRight w:val="0"/>
          <w:marTop w:val="0"/>
          <w:marBottom w:val="0"/>
          <w:divBdr>
            <w:top w:val="none" w:sz="0" w:space="0" w:color="auto"/>
            <w:left w:val="none" w:sz="0" w:space="0" w:color="auto"/>
            <w:bottom w:val="none" w:sz="0" w:space="0" w:color="auto"/>
            <w:right w:val="none" w:sz="0" w:space="0" w:color="auto"/>
          </w:divBdr>
        </w:div>
        <w:div w:id="1169516102">
          <w:marLeft w:val="480"/>
          <w:marRight w:val="0"/>
          <w:marTop w:val="0"/>
          <w:marBottom w:val="0"/>
          <w:divBdr>
            <w:top w:val="none" w:sz="0" w:space="0" w:color="auto"/>
            <w:left w:val="none" w:sz="0" w:space="0" w:color="auto"/>
            <w:bottom w:val="none" w:sz="0" w:space="0" w:color="auto"/>
            <w:right w:val="none" w:sz="0" w:space="0" w:color="auto"/>
          </w:divBdr>
        </w:div>
        <w:div w:id="818039510">
          <w:marLeft w:val="480"/>
          <w:marRight w:val="0"/>
          <w:marTop w:val="0"/>
          <w:marBottom w:val="0"/>
          <w:divBdr>
            <w:top w:val="none" w:sz="0" w:space="0" w:color="auto"/>
            <w:left w:val="none" w:sz="0" w:space="0" w:color="auto"/>
            <w:bottom w:val="none" w:sz="0" w:space="0" w:color="auto"/>
            <w:right w:val="none" w:sz="0" w:space="0" w:color="auto"/>
          </w:divBdr>
        </w:div>
        <w:div w:id="235751494">
          <w:marLeft w:val="480"/>
          <w:marRight w:val="0"/>
          <w:marTop w:val="0"/>
          <w:marBottom w:val="0"/>
          <w:divBdr>
            <w:top w:val="none" w:sz="0" w:space="0" w:color="auto"/>
            <w:left w:val="none" w:sz="0" w:space="0" w:color="auto"/>
            <w:bottom w:val="none" w:sz="0" w:space="0" w:color="auto"/>
            <w:right w:val="none" w:sz="0" w:space="0" w:color="auto"/>
          </w:divBdr>
        </w:div>
        <w:div w:id="1184595291">
          <w:marLeft w:val="480"/>
          <w:marRight w:val="0"/>
          <w:marTop w:val="0"/>
          <w:marBottom w:val="0"/>
          <w:divBdr>
            <w:top w:val="none" w:sz="0" w:space="0" w:color="auto"/>
            <w:left w:val="none" w:sz="0" w:space="0" w:color="auto"/>
            <w:bottom w:val="none" w:sz="0" w:space="0" w:color="auto"/>
            <w:right w:val="none" w:sz="0" w:space="0" w:color="auto"/>
          </w:divBdr>
        </w:div>
        <w:div w:id="1069813300">
          <w:marLeft w:val="480"/>
          <w:marRight w:val="0"/>
          <w:marTop w:val="0"/>
          <w:marBottom w:val="0"/>
          <w:divBdr>
            <w:top w:val="none" w:sz="0" w:space="0" w:color="auto"/>
            <w:left w:val="none" w:sz="0" w:space="0" w:color="auto"/>
            <w:bottom w:val="none" w:sz="0" w:space="0" w:color="auto"/>
            <w:right w:val="none" w:sz="0" w:space="0" w:color="auto"/>
          </w:divBdr>
        </w:div>
        <w:div w:id="1872448918">
          <w:marLeft w:val="480"/>
          <w:marRight w:val="0"/>
          <w:marTop w:val="0"/>
          <w:marBottom w:val="0"/>
          <w:divBdr>
            <w:top w:val="none" w:sz="0" w:space="0" w:color="auto"/>
            <w:left w:val="none" w:sz="0" w:space="0" w:color="auto"/>
            <w:bottom w:val="none" w:sz="0" w:space="0" w:color="auto"/>
            <w:right w:val="none" w:sz="0" w:space="0" w:color="auto"/>
          </w:divBdr>
        </w:div>
        <w:div w:id="569734548">
          <w:marLeft w:val="480"/>
          <w:marRight w:val="0"/>
          <w:marTop w:val="0"/>
          <w:marBottom w:val="0"/>
          <w:divBdr>
            <w:top w:val="none" w:sz="0" w:space="0" w:color="auto"/>
            <w:left w:val="none" w:sz="0" w:space="0" w:color="auto"/>
            <w:bottom w:val="none" w:sz="0" w:space="0" w:color="auto"/>
            <w:right w:val="none" w:sz="0" w:space="0" w:color="auto"/>
          </w:divBdr>
        </w:div>
        <w:div w:id="1356148636">
          <w:marLeft w:val="480"/>
          <w:marRight w:val="0"/>
          <w:marTop w:val="0"/>
          <w:marBottom w:val="0"/>
          <w:divBdr>
            <w:top w:val="none" w:sz="0" w:space="0" w:color="auto"/>
            <w:left w:val="none" w:sz="0" w:space="0" w:color="auto"/>
            <w:bottom w:val="none" w:sz="0" w:space="0" w:color="auto"/>
            <w:right w:val="none" w:sz="0" w:space="0" w:color="auto"/>
          </w:divBdr>
        </w:div>
        <w:div w:id="145753167">
          <w:marLeft w:val="480"/>
          <w:marRight w:val="0"/>
          <w:marTop w:val="0"/>
          <w:marBottom w:val="0"/>
          <w:divBdr>
            <w:top w:val="none" w:sz="0" w:space="0" w:color="auto"/>
            <w:left w:val="none" w:sz="0" w:space="0" w:color="auto"/>
            <w:bottom w:val="none" w:sz="0" w:space="0" w:color="auto"/>
            <w:right w:val="none" w:sz="0" w:space="0" w:color="auto"/>
          </w:divBdr>
        </w:div>
        <w:div w:id="1161041678">
          <w:marLeft w:val="480"/>
          <w:marRight w:val="0"/>
          <w:marTop w:val="0"/>
          <w:marBottom w:val="0"/>
          <w:divBdr>
            <w:top w:val="none" w:sz="0" w:space="0" w:color="auto"/>
            <w:left w:val="none" w:sz="0" w:space="0" w:color="auto"/>
            <w:bottom w:val="none" w:sz="0" w:space="0" w:color="auto"/>
            <w:right w:val="none" w:sz="0" w:space="0" w:color="auto"/>
          </w:divBdr>
        </w:div>
        <w:div w:id="1941914156">
          <w:marLeft w:val="480"/>
          <w:marRight w:val="0"/>
          <w:marTop w:val="0"/>
          <w:marBottom w:val="0"/>
          <w:divBdr>
            <w:top w:val="none" w:sz="0" w:space="0" w:color="auto"/>
            <w:left w:val="none" w:sz="0" w:space="0" w:color="auto"/>
            <w:bottom w:val="none" w:sz="0" w:space="0" w:color="auto"/>
            <w:right w:val="none" w:sz="0" w:space="0" w:color="auto"/>
          </w:divBdr>
        </w:div>
        <w:div w:id="919367868">
          <w:marLeft w:val="480"/>
          <w:marRight w:val="0"/>
          <w:marTop w:val="0"/>
          <w:marBottom w:val="0"/>
          <w:divBdr>
            <w:top w:val="none" w:sz="0" w:space="0" w:color="auto"/>
            <w:left w:val="none" w:sz="0" w:space="0" w:color="auto"/>
            <w:bottom w:val="none" w:sz="0" w:space="0" w:color="auto"/>
            <w:right w:val="none" w:sz="0" w:space="0" w:color="auto"/>
          </w:divBdr>
        </w:div>
        <w:div w:id="2105295816">
          <w:marLeft w:val="480"/>
          <w:marRight w:val="0"/>
          <w:marTop w:val="0"/>
          <w:marBottom w:val="0"/>
          <w:divBdr>
            <w:top w:val="none" w:sz="0" w:space="0" w:color="auto"/>
            <w:left w:val="none" w:sz="0" w:space="0" w:color="auto"/>
            <w:bottom w:val="none" w:sz="0" w:space="0" w:color="auto"/>
            <w:right w:val="none" w:sz="0" w:space="0" w:color="auto"/>
          </w:divBdr>
        </w:div>
        <w:div w:id="2050259386">
          <w:marLeft w:val="480"/>
          <w:marRight w:val="0"/>
          <w:marTop w:val="0"/>
          <w:marBottom w:val="0"/>
          <w:divBdr>
            <w:top w:val="none" w:sz="0" w:space="0" w:color="auto"/>
            <w:left w:val="none" w:sz="0" w:space="0" w:color="auto"/>
            <w:bottom w:val="none" w:sz="0" w:space="0" w:color="auto"/>
            <w:right w:val="none" w:sz="0" w:space="0" w:color="auto"/>
          </w:divBdr>
        </w:div>
        <w:div w:id="291326554">
          <w:marLeft w:val="480"/>
          <w:marRight w:val="0"/>
          <w:marTop w:val="0"/>
          <w:marBottom w:val="0"/>
          <w:divBdr>
            <w:top w:val="none" w:sz="0" w:space="0" w:color="auto"/>
            <w:left w:val="none" w:sz="0" w:space="0" w:color="auto"/>
            <w:bottom w:val="none" w:sz="0" w:space="0" w:color="auto"/>
            <w:right w:val="none" w:sz="0" w:space="0" w:color="auto"/>
          </w:divBdr>
        </w:div>
        <w:div w:id="1806046469">
          <w:marLeft w:val="480"/>
          <w:marRight w:val="0"/>
          <w:marTop w:val="0"/>
          <w:marBottom w:val="0"/>
          <w:divBdr>
            <w:top w:val="none" w:sz="0" w:space="0" w:color="auto"/>
            <w:left w:val="none" w:sz="0" w:space="0" w:color="auto"/>
            <w:bottom w:val="none" w:sz="0" w:space="0" w:color="auto"/>
            <w:right w:val="none" w:sz="0" w:space="0" w:color="auto"/>
          </w:divBdr>
        </w:div>
        <w:div w:id="1573348636">
          <w:marLeft w:val="480"/>
          <w:marRight w:val="0"/>
          <w:marTop w:val="0"/>
          <w:marBottom w:val="0"/>
          <w:divBdr>
            <w:top w:val="none" w:sz="0" w:space="0" w:color="auto"/>
            <w:left w:val="none" w:sz="0" w:space="0" w:color="auto"/>
            <w:bottom w:val="none" w:sz="0" w:space="0" w:color="auto"/>
            <w:right w:val="none" w:sz="0" w:space="0" w:color="auto"/>
          </w:divBdr>
        </w:div>
        <w:div w:id="356809116">
          <w:marLeft w:val="480"/>
          <w:marRight w:val="0"/>
          <w:marTop w:val="0"/>
          <w:marBottom w:val="0"/>
          <w:divBdr>
            <w:top w:val="none" w:sz="0" w:space="0" w:color="auto"/>
            <w:left w:val="none" w:sz="0" w:space="0" w:color="auto"/>
            <w:bottom w:val="none" w:sz="0" w:space="0" w:color="auto"/>
            <w:right w:val="none" w:sz="0" w:space="0" w:color="auto"/>
          </w:divBdr>
        </w:div>
        <w:div w:id="315189425">
          <w:marLeft w:val="480"/>
          <w:marRight w:val="0"/>
          <w:marTop w:val="0"/>
          <w:marBottom w:val="0"/>
          <w:divBdr>
            <w:top w:val="none" w:sz="0" w:space="0" w:color="auto"/>
            <w:left w:val="none" w:sz="0" w:space="0" w:color="auto"/>
            <w:bottom w:val="none" w:sz="0" w:space="0" w:color="auto"/>
            <w:right w:val="none" w:sz="0" w:space="0" w:color="auto"/>
          </w:divBdr>
        </w:div>
        <w:div w:id="2112622852">
          <w:marLeft w:val="480"/>
          <w:marRight w:val="0"/>
          <w:marTop w:val="0"/>
          <w:marBottom w:val="0"/>
          <w:divBdr>
            <w:top w:val="none" w:sz="0" w:space="0" w:color="auto"/>
            <w:left w:val="none" w:sz="0" w:space="0" w:color="auto"/>
            <w:bottom w:val="none" w:sz="0" w:space="0" w:color="auto"/>
            <w:right w:val="none" w:sz="0" w:space="0" w:color="auto"/>
          </w:divBdr>
        </w:div>
        <w:div w:id="1488789293">
          <w:marLeft w:val="480"/>
          <w:marRight w:val="0"/>
          <w:marTop w:val="0"/>
          <w:marBottom w:val="0"/>
          <w:divBdr>
            <w:top w:val="none" w:sz="0" w:space="0" w:color="auto"/>
            <w:left w:val="none" w:sz="0" w:space="0" w:color="auto"/>
            <w:bottom w:val="none" w:sz="0" w:space="0" w:color="auto"/>
            <w:right w:val="none" w:sz="0" w:space="0" w:color="auto"/>
          </w:divBdr>
        </w:div>
        <w:div w:id="580023917">
          <w:marLeft w:val="480"/>
          <w:marRight w:val="0"/>
          <w:marTop w:val="0"/>
          <w:marBottom w:val="0"/>
          <w:divBdr>
            <w:top w:val="none" w:sz="0" w:space="0" w:color="auto"/>
            <w:left w:val="none" w:sz="0" w:space="0" w:color="auto"/>
            <w:bottom w:val="none" w:sz="0" w:space="0" w:color="auto"/>
            <w:right w:val="none" w:sz="0" w:space="0" w:color="auto"/>
          </w:divBdr>
        </w:div>
        <w:div w:id="1857041508">
          <w:marLeft w:val="480"/>
          <w:marRight w:val="0"/>
          <w:marTop w:val="0"/>
          <w:marBottom w:val="0"/>
          <w:divBdr>
            <w:top w:val="none" w:sz="0" w:space="0" w:color="auto"/>
            <w:left w:val="none" w:sz="0" w:space="0" w:color="auto"/>
            <w:bottom w:val="none" w:sz="0" w:space="0" w:color="auto"/>
            <w:right w:val="none" w:sz="0" w:space="0" w:color="auto"/>
          </w:divBdr>
        </w:div>
        <w:div w:id="1726952139">
          <w:marLeft w:val="480"/>
          <w:marRight w:val="0"/>
          <w:marTop w:val="0"/>
          <w:marBottom w:val="0"/>
          <w:divBdr>
            <w:top w:val="none" w:sz="0" w:space="0" w:color="auto"/>
            <w:left w:val="none" w:sz="0" w:space="0" w:color="auto"/>
            <w:bottom w:val="none" w:sz="0" w:space="0" w:color="auto"/>
            <w:right w:val="none" w:sz="0" w:space="0" w:color="auto"/>
          </w:divBdr>
        </w:div>
        <w:div w:id="440027313">
          <w:marLeft w:val="480"/>
          <w:marRight w:val="0"/>
          <w:marTop w:val="0"/>
          <w:marBottom w:val="0"/>
          <w:divBdr>
            <w:top w:val="none" w:sz="0" w:space="0" w:color="auto"/>
            <w:left w:val="none" w:sz="0" w:space="0" w:color="auto"/>
            <w:bottom w:val="none" w:sz="0" w:space="0" w:color="auto"/>
            <w:right w:val="none" w:sz="0" w:space="0" w:color="auto"/>
          </w:divBdr>
        </w:div>
        <w:div w:id="1351689181">
          <w:marLeft w:val="480"/>
          <w:marRight w:val="0"/>
          <w:marTop w:val="0"/>
          <w:marBottom w:val="0"/>
          <w:divBdr>
            <w:top w:val="none" w:sz="0" w:space="0" w:color="auto"/>
            <w:left w:val="none" w:sz="0" w:space="0" w:color="auto"/>
            <w:bottom w:val="none" w:sz="0" w:space="0" w:color="auto"/>
            <w:right w:val="none" w:sz="0" w:space="0" w:color="auto"/>
          </w:divBdr>
        </w:div>
        <w:div w:id="1822842258">
          <w:marLeft w:val="480"/>
          <w:marRight w:val="0"/>
          <w:marTop w:val="0"/>
          <w:marBottom w:val="0"/>
          <w:divBdr>
            <w:top w:val="none" w:sz="0" w:space="0" w:color="auto"/>
            <w:left w:val="none" w:sz="0" w:space="0" w:color="auto"/>
            <w:bottom w:val="none" w:sz="0" w:space="0" w:color="auto"/>
            <w:right w:val="none" w:sz="0" w:space="0" w:color="auto"/>
          </w:divBdr>
        </w:div>
        <w:div w:id="1148278093">
          <w:marLeft w:val="480"/>
          <w:marRight w:val="0"/>
          <w:marTop w:val="0"/>
          <w:marBottom w:val="0"/>
          <w:divBdr>
            <w:top w:val="none" w:sz="0" w:space="0" w:color="auto"/>
            <w:left w:val="none" w:sz="0" w:space="0" w:color="auto"/>
            <w:bottom w:val="none" w:sz="0" w:space="0" w:color="auto"/>
            <w:right w:val="none" w:sz="0" w:space="0" w:color="auto"/>
          </w:divBdr>
        </w:div>
        <w:div w:id="477040998">
          <w:marLeft w:val="480"/>
          <w:marRight w:val="0"/>
          <w:marTop w:val="0"/>
          <w:marBottom w:val="0"/>
          <w:divBdr>
            <w:top w:val="none" w:sz="0" w:space="0" w:color="auto"/>
            <w:left w:val="none" w:sz="0" w:space="0" w:color="auto"/>
            <w:bottom w:val="none" w:sz="0" w:space="0" w:color="auto"/>
            <w:right w:val="none" w:sz="0" w:space="0" w:color="auto"/>
          </w:divBdr>
        </w:div>
        <w:div w:id="304360549">
          <w:marLeft w:val="480"/>
          <w:marRight w:val="0"/>
          <w:marTop w:val="0"/>
          <w:marBottom w:val="0"/>
          <w:divBdr>
            <w:top w:val="none" w:sz="0" w:space="0" w:color="auto"/>
            <w:left w:val="none" w:sz="0" w:space="0" w:color="auto"/>
            <w:bottom w:val="none" w:sz="0" w:space="0" w:color="auto"/>
            <w:right w:val="none" w:sz="0" w:space="0" w:color="auto"/>
          </w:divBdr>
        </w:div>
        <w:div w:id="764351995">
          <w:marLeft w:val="480"/>
          <w:marRight w:val="0"/>
          <w:marTop w:val="0"/>
          <w:marBottom w:val="0"/>
          <w:divBdr>
            <w:top w:val="none" w:sz="0" w:space="0" w:color="auto"/>
            <w:left w:val="none" w:sz="0" w:space="0" w:color="auto"/>
            <w:bottom w:val="none" w:sz="0" w:space="0" w:color="auto"/>
            <w:right w:val="none" w:sz="0" w:space="0" w:color="auto"/>
          </w:divBdr>
        </w:div>
        <w:div w:id="1113286155">
          <w:marLeft w:val="480"/>
          <w:marRight w:val="0"/>
          <w:marTop w:val="0"/>
          <w:marBottom w:val="0"/>
          <w:divBdr>
            <w:top w:val="none" w:sz="0" w:space="0" w:color="auto"/>
            <w:left w:val="none" w:sz="0" w:space="0" w:color="auto"/>
            <w:bottom w:val="none" w:sz="0" w:space="0" w:color="auto"/>
            <w:right w:val="none" w:sz="0" w:space="0" w:color="auto"/>
          </w:divBdr>
        </w:div>
        <w:div w:id="1455369887">
          <w:marLeft w:val="480"/>
          <w:marRight w:val="0"/>
          <w:marTop w:val="0"/>
          <w:marBottom w:val="0"/>
          <w:divBdr>
            <w:top w:val="none" w:sz="0" w:space="0" w:color="auto"/>
            <w:left w:val="none" w:sz="0" w:space="0" w:color="auto"/>
            <w:bottom w:val="none" w:sz="0" w:space="0" w:color="auto"/>
            <w:right w:val="none" w:sz="0" w:space="0" w:color="auto"/>
          </w:divBdr>
        </w:div>
        <w:div w:id="288324846">
          <w:marLeft w:val="480"/>
          <w:marRight w:val="0"/>
          <w:marTop w:val="0"/>
          <w:marBottom w:val="0"/>
          <w:divBdr>
            <w:top w:val="none" w:sz="0" w:space="0" w:color="auto"/>
            <w:left w:val="none" w:sz="0" w:space="0" w:color="auto"/>
            <w:bottom w:val="none" w:sz="0" w:space="0" w:color="auto"/>
            <w:right w:val="none" w:sz="0" w:space="0" w:color="auto"/>
          </w:divBdr>
        </w:div>
        <w:div w:id="1919973895">
          <w:marLeft w:val="480"/>
          <w:marRight w:val="0"/>
          <w:marTop w:val="0"/>
          <w:marBottom w:val="0"/>
          <w:divBdr>
            <w:top w:val="none" w:sz="0" w:space="0" w:color="auto"/>
            <w:left w:val="none" w:sz="0" w:space="0" w:color="auto"/>
            <w:bottom w:val="none" w:sz="0" w:space="0" w:color="auto"/>
            <w:right w:val="none" w:sz="0" w:space="0" w:color="auto"/>
          </w:divBdr>
        </w:div>
        <w:div w:id="2011640194">
          <w:marLeft w:val="480"/>
          <w:marRight w:val="0"/>
          <w:marTop w:val="0"/>
          <w:marBottom w:val="0"/>
          <w:divBdr>
            <w:top w:val="none" w:sz="0" w:space="0" w:color="auto"/>
            <w:left w:val="none" w:sz="0" w:space="0" w:color="auto"/>
            <w:bottom w:val="none" w:sz="0" w:space="0" w:color="auto"/>
            <w:right w:val="none" w:sz="0" w:space="0" w:color="auto"/>
          </w:divBdr>
        </w:div>
        <w:div w:id="1633637031">
          <w:marLeft w:val="480"/>
          <w:marRight w:val="0"/>
          <w:marTop w:val="0"/>
          <w:marBottom w:val="0"/>
          <w:divBdr>
            <w:top w:val="none" w:sz="0" w:space="0" w:color="auto"/>
            <w:left w:val="none" w:sz="0" w:space="0" w:color="auto"/>
            <w:bottom w:val="none" w:sz="0" w:space="0" w:color="auto"/>
            <w:right w:val="none" w:sz="0" w:space="0" w:color="auto"/>
          </w:divBdr>
        </w:div>
        <w:div w:id="1713922752">
          <w:marLeft w:val="480"/>
          <w:marRight w:val="0"/>
          <w:marTop w:val="0"/>
          <w:marBottom w:val="0"/>
          <w:divBdr>
            <w:top w:val="none" w:sz="0" w:space="0" w:color="auto"/>
            <w:left w:val="none" w:sz="0" w:space="0" w:color="auto"/>
            <w:bottom w:val="none" w:sz="0" w:space="0" w:color="auto"/>
            <w:right w:val="none" w:sz="0" w:space="0" w:color="auto"/>
          </w:divBdr>
        </w:div>
        <w:div w:id="85348347">
          <w:marLeft w:val="480"/>
          <w:marRight w:val="0"/>
          <w:marTop w:val="0"/>
          <w:marBottom w:val="0"/>
          <w:divBdr>
            <w:top w:val="none" w:sz="0" w:space="0" w:color="auto"/>
            <w:left w:val="none" w:sz="0" w:space="0" w:color="auto"/>
            <w:bottom w:val="none" w:sz="0" w:space="0" w:color="auto"/>
            <w:right w:val="none" w:sz="0" w:space="0" w:color="auto"/>
          </w:divBdr>
        </w:div>
        <w:div w:id="1953628545">
          <w:marLeft w:val="480"/>
          <w:marRight w:val="0"/>
          <w:marTop w:val="0"/>
          <w:marBottom w:val="0"/>
          <w:divBdr>
            <w:top w:val="none" w:sz="0" w:space="0" w:color="auto"/>
            <w:left w:val="none" w:sz="0" w:space="0" w:color="auto"/>
            <w:bottom w:val="none" w:sz="0" w:space="0" w:color="auto"/>
            <w:right w:val="none" w:sz="0" w:space="0" w:color="auto"/>
          </w:divBdr>
        </w:div>
        <w:div w:id="1090586272">
          <w:marLeft w:val="480"/>
          <w:marRight w:val="0"/>
          <w:marTop w:val="0"/>
          <w:marBottom w:val="0"/>
          <w:divBdr>
            <w:top w:val="none" w:sz="0" w:space="0" w:color="auto"/>
            <w:left w:val="none" w:sz="0" w:space="0" w:color="auto"/>
            <w:bottom w:val="none" w:sz="0" w:space="0" w:color="auto"/>
            <w:right w:val="none" w:sz="0" w:space="0" w:color="auto"/>
          </w:divBdr>
        </w:div>
        <w:div w:id="1039160094">
          <w:marLeft w:val="480"/>
          <w:marRight w:val="0"/>
          <w:marTop w:val="0"/>
          <w:marBottom w:val="0"/>
          <w:divBdr>
            <w:top w:val="none" w:sz="0" w:space="0" w:color="auto"/>
            <w:left w:val="none" w:sz="0" w:space="0" w:color="auto"/>
            <w:bottom w:val="none" w:sz="0" w:space="0" w:color="auto"/>
            <w:right w:val="none" w:sz="0" w:space="0" w:color="auto"/>
          </w:divBdr>
        </w:div>
        <w:div w:id="1233277850">
          <w:marLeft w:val="480"/>
          <w:marRight w:val="0"/>
          <w:marTop w:val="0"/>
          <w:marBottom w:val="0"/>
          <w:divBdr>
            <w:top w:val="none" w:sz="0" w:space="0" w:color="auto"/>
            <w:left w:val="none" w:sz="0" w:space="0" w:color="auto"/>
            <w:bottom w:val="none" w:sz="0" w:space="0" w:color="auto"/>
            <w:right w:val="none" w:sz="0" w:space="0" w:color="auto"/>
          </w:divBdr>
        </w:div>
        <w:div w:id="1634554608">
          <w:marLeft w:val="480"/>
          <w:marRight w:val="0"/>
          <w:marTop w:val="0"/>
          <w:marBottom w:val="0"/>
          <w:divBdr>
            <w:top w:val="none" w:sz="0" w:space="0" w:color="auto"/>
            <w:left w:val="none" w:sz="0" w:space="0" w:color="auto"/>
            <w:bottom w:val="none" w:sz="0" w:space="0" w:color="auto"/>
            <w:right w:val="none" w:sz="0" w:space="0" w:color="auto"/>
          </w:divBdr>
        </w:div>
        <w:div w:id="1739133669">
          <w:marLeft w:val="480"/>
          <w:marRight w:val="0"/>
          <w:marTop w:val="0"/>
          <w:marBottom w:val="0"/>
          <w:divBdr>
            <w:top w:val="none" w:sz="0" w:space="0" w:color="auto"/>
            <w:left w:val="none" w:sz="0" w:space="0" w:color="auto"/>
            <w:bottom w:val="none" w:sz="0" w:space="0" w:color="auto"/>
            <w:right w:val="none" w:sz="0" w:space="0" w:color="auto"/>
          </w:divBdr>
        </w:div>
        <w:div w:id="1721711176">
          <w:marLeft w:val="480"/>
          <w:marRight w:val="0"/>
          <w:marTop w:val="0"/>
          <w:marBottom w:val="0"/>
          <w:divBdr>
            <w:top w:val="none" w:sz="0" w:space="0" w:color="auto"/>
            <w:left w:val="none" w:sz="0" w:space="0" w:color="auto"/>
            <w:bottom w:val="none" w:sz="0" w:space="0" w:color="auto"/>
            <w:right w:val="none" w:sz="0" w:space="0" w:color="auto"/>
          </w:divBdr>
        </w:div>
        <w:div w:id="2146385206">
          <w:marLeft w:val="480"/>
          <w:marRight w:val="0"/>
          <w:marTop w:val="0"/>
          <w:marBottom w:val="0"/>
          <w:divBdr>
            <w:top w:val="none" w:sz="0" w:space="0" w:color="auto"/>
            <w:left w:val="none" w:sz="0" w:space="0" w:color="auto"/>
            <w:bottom w:val="none" w:sz="0" w:space="0" w:color="auto"/>
            <w:right w:val="none" w:sz="0" w:space="0" w:color="auto"/>
          </w:divBdr>
        </w:div>
        <w:div w:id="1235235793">
          <w:marLeft w:val="480"/>
          <w:marRight w:val="0"/>
          <w:marTop w:val="0"/>
          <w:marBottom w:val="0"/>
          <w:divBdr>
            <w:top w:val="none" w:sz="0" w:space="0" w:color="auto"/>
            <w:left w:val="none" w:sz="0" w:space="0" w:color="auto"/>
            <w:bottom w:val="none" w:sz="0" w:space="0" w:color="auto"/>
            <w:right w:val="none" w:sz="0" w:space="0" w:color="auto"/>
          </w:divBdr>
        </w:div>
        <w:div w:id="11690958">
          <w:marLeft w:val="480"/>
          <w:marRight w:val="0"/>
          <w:marTop w:val="0"/>
          <w:marBottom w:val="0"/>
          <w:divBdr>
            <w:top w:val="none" w:sz="0" w:space="0" w:color="auto"/>
            <w:left w:val="none" w:sz="0" w:space="0" w:color="auto"/>
            <w:bottom w:val="none" w:sz="0" w:space="0" w:color="auto"/>
            <w:right w:val="none" w:sz="0" w:space="0" w:color="auto"/>
          </w:divBdr>
        </w:div>
        <w:div w:id="234436989">
          <w:marLeft w:val="480"/>
          <w:marRight w:val="0"/>
          <w:marTop w:val="0"/>
          <w:marBottom w:val="0"/>
          <w:divBdr>
            <w:top w:val="none" w:sz="0" w:space="0" w:color="auto"/>
            <w:left w:val="none" w:sz="0" w:space="0" w:color="auto"/>
            <w:bottom w:val="none" w:sz="0" w:space="0" w:color="auto"/>
            <w:right w:val="none" w:sz="0" w:space="0" w:color="auto"/>
          </w:divBdr>
        </w:div>
        <w:div w:id="161748263">
          <w:marLeft w:val="480"/>
          <w:marRight w:val="0"/>
          <w:marTop w:val="0"/>
          <w:marBottom w:val="0"/>
          <w:divBdr>
            <w:top w:val="none" w:sz="0" w:space="0" w:color="auto"/>
            <w:left w:val="none" w:sz="0" w:space="0" w:color="auto"/>
            <w:bottom w:val="none" w:sz="0" w:space="0" w:color="auto"/>
            <w:right w:val="none" w:sz="0" w:space="0" w:color="auto"/>
          </w:divBdr>
        </w:div>
        <w:div w:id="45447910">
          <w:marLeft w:val="480"/>
          <w:marRight w:val="0"/>
          <w:marTop w:val="0"/>
          <w:marBottom w:val="0"/>
          <w:divBdr>
            <w:top w:val="none" w:sz="0" w:space="0" w:color="auto"/>
            <w:left w:val="none" w:sz="0" w:space="0" w:color="auto"/>
            <w:bottom w:val="none" w:sz="0" w:space="0" w:color="auto"/>
            <w:right w:val="none" w:sz="0" w:space="0" w:color="auto"/>
          </w:divBdr>
        </w:div>
        <w:div w:id="87818385">
          <w:marLeft w:val="480"/>
          <w:marRight w:val="0"/>
          <w:marTop w:val="0"/>
          <w:marBottom w:val="0"/>
          <w:divBdr>
            <w:top w:val="none" w:sz="0" w:space="0" w:color="auto"/>
            <w:left w:val="none" w:sz="0" w:space="0" w:color="auto"/>
            <w:bottom w:val="none" w:sz="0" w:space="0" w:color="auto"/>
            <w:right w:val="none" w:sz="0" w:space="0" w:color="auto"/>
          </w:divBdr>
        </w:div>
        <w:div w:id="837814485">
          <w:marLeft w:val="480"/>
          <w:marRight w:val="0"/>
          <w:marTop w:val="0"/>
          <w:marBottom w:val="0"/>
          <w:divBdr>
            <w:top w:val="none" w:sz="0" w:space="0" w:color="auto"/>
            <w:left w:val="none" w:sz="0" w:space="0" w:color="auto"/>
            <w:bottom w:val="none" w:sz="0" w:space="0" w:color="auto"/>
            <w:right w:val="none" w:sz="0" w:space="0" w:color="auto"/>
          </w:divBdr>
        </w:div>
        <w:div w:id="1328627549">
          <w:marLeft w:val="480"/>
          <w:marRight w:val="0"/>
          <w:marTop w:val="0"/>
          <w:marBottom w:val="0"/>
          <w:divBdr>
            <w:top w:val="none" w:sz="0" w:space="0" w:color="auto"/>
            <w:left w:val="none" w:sz="0" w:space="0" w:color="auto"/>
            <w:bottom w:val="none" w:sz="0" w:space="0" w:color="auto"/>
            <w:right w:val="none" w:sz="0" w:space="0" w:color="auto"/>
          </w:divBdr>
        </w:div>
        <w:div w:id="1963075380">
          <w:marLeft w:val="480"/>
          <w:marRight w:val="0"/>
          <w:marTop w:val="0"/>
          <w:marBottom w:val="0"/>
          <w:divBdr>
            <w:top w:val="none" w:sz="0" w:space="0" w:color="auto"/>
            <w:left w:val="none" w:sz="0" w:space="0" w:color="auto"/>
            <w:bottom w:val="none" w:sz="0" w:space="0" w:color="auto"/>
            <w:right w:val="none" w:sz="0" w:space="0" w:color="auto"/>
          </w:divBdr>
        </w:div>
        <w:div w:id="2111117647">
          <w:marLeft w:val="480"/>
          <w:marRight w:val="0"/>
          <w:marTop w:val="0"/>
          <w:marBottom w:val="0"/>
          <w:divBdr>
            <w:top w:val="none" w:sz="0" w:space="0" w:color="auto"/>
            <w:left w:val="none" w:sz="0" w:space="0" w:color="auto"/>
            <w:bottom w:val="none" w:sz="0" w:space="0" w:color="auto"/>
            <w:right w:val="none" w:sz="0" w:space="0" w:color="auto"/>
          </w:divBdr>
        </w:div>
        <w:div w:id="1969630448">
          <w:marLeft w:val="480"/>
          <w:marRight w:val="0"/>
          <w:marTop w:val="0"/>
          <w:marBottom w:val="0"/>
          <w:divBdr>
            <w:top w:val="none" w:sz="0" w:space="0" w:color="auto"/>
            <w:left w:val="none" w:sz="0" w:space="0" w:color="auto"/>
            <w:bottom w:val="none" w:sz="0" w:space="0" w:color="auto"/>
            <w:right w:val="none" w:sz="0" w:space="0" w:color="auto"/>
          </w:divBdr>
        </w:div>
        <w:div w:id="401217866">
          <w:marLeft w:val="480"/>
          <w:marRight w:val="0"/>
          <w:marTop w:val="0"/>
          <w:marBottom w:val="0"/>
          <w:divBdr>
            <w:top w:val="none" w:sz="0" w:space="0" w:color="auto"/>
            <w:left w:val="none" w:sz="0" w:space="0" w:color="auto"/>
            <w:bottom w:val="none" w:sz="0" w:space="0" w:color="auto"/>
            <w:right w:val="none" w:sz="0" w:space="0" w:color="auto"/>
          </w:divBdr>
        </w:div>
        <w:div w:id="1191459220">
          <w:marLeft w:val="480"/>
          <w:marRight w:val="0"/>
          <w:marTop w:val="0"/>
          <w:marBottom w:val="0"/>
          <w:divBdr>
            <w:top w:val="none" w:sz="0" w:space="0" w:color="auto"/>
            <w:left w:val="none" w:sz="0" w:space="0" w:color="auto"/>
            <w:bottom w:val="none" w:sz="0" w:space="0" w:color="auto"/>
            <w:right w:val="none" w:sz="0" w:space="0" w:color="auto"/>
          </w:divBdr>
        </w:div>
        <w:div w:id="2113502982">
          <w:marLeft w:val="480"/>
          <w:marRight w:val="0"/>
          <w:marTop w:val="0"/>
          <w:marBottom w:val="0"/>
          <w:divBdr>
            <w:top w:val="none" w:sz="0" w:space="0" w:color="auto"/>
            <w:left w:val="none" w:sz="0" w:space="0" w:color="auto"/>
            <w:bottom w:val="none" w:sz="0" w:space="0" w:color="auto"/>
            <w:right w:val="none" w:sz="0" w:space="0" w:color="auto"/>
          </w:divBdr>
        </w:div>
        <w:div w:id="1032657326">
          <w:marLeft w:val="480"/>
          <w:marRight w:val="0"/>
          <w:marTop w:val="0"/>
          <w:marBottom w:val="0"/>
          <w:divBdr>
            <w:top w:val="none" w:sz="0" w:space="0" w:color="auto"/>
            <w:left w:val="none" w:sz="0" w:space="0" w:color="auto"/>
            <w:bottom w:val="none" w:sz="0" w:space="0" w:color="auto"/>
            <w:right w:val="none" w:sz="0" w:space="0" w:color="auto"/>
          </w:divBdr>
        </w:div>
        <w:div w:id="1034307417">
          <w:marLeft w:val="480"/>
          <w:marRight w:val="0"/>
          <w:marTop w:val="0"/>
          <w:marBottom w:val="0"/>
          <w:divBdr>
            <w:top w:val="none" w:sz="0" w:space="0" w:color="auto"/>
            <w:left w:val="none" w:sz="0" w:space="0" w:color="auto"/>
            <w:bottom w:val="none" w:sz="0" w:space="0" w:color="auto"/>
            <w:right w:val="none" w:sz="0" w:space="0" w:color="auto"/>
          </w:divBdr>
        </w:div>
        <w:div w:id="960768137">
          <w:marLeft w:val="480"/>
          <w:marRight w:val="0"/>
          <w:marTop w:val="0"/>
          <w:marBottom w:val="0"/>
          <w:divBdr>
            <w:top w:val="none" w:sz="0" w:space="0" w:color="auto"/>
            <w:left w:val="none" w:sz="0" w:space="0" w:color="auto"/>
            <w:bottom w:val="none" w:sz="0" w:space="0" w:color="auto"/>
            <w:right w:val="none" w:sz="0" w:space="0" w:color="auto"/>
          </w:divBdr>
        </w:div>
        <w:div w:id="423915214">
          <w:marLeft w:val="480"/>
          <w:marRight w:val="0"/>
          <w:marTop w:val="0"/>
          <w:marBottom w:val="0"/>
          <w:divBdr>
            <w:top w:val="none" w:sz="0" w:space="0" w:color="auto"/>
            <w:left w:val="none" w:sz="0" w:space="0" w:color="auto"/>
            <w:bottom w:val="none" w:sz="0" w:space="0" w:color="auto"/>
            <w:right w:val="none" w:sz="0" w:space="0" w:color="auto"/>
          </w:divBdr>
        </w:div>
        <w:div w:id="198587258">
          <w:marLeft w:val="480"/>
          <w:marRight w:val="0"/>
          <w:marTop w:val="0"/>
          <w:marBottom w:val="0"/>
          <w:divBdr>
            <w:top w:val="none" w:sz="0" w:space="0" w:color="auto"/>
            <w:left w:val="none" w:sz="0" w:space="0" w:color="auto"/>
            <w:bottom w:val="none" w:sz="0" w:space="0" w:color="auto"/>
            <w:right w:val="none" w:sz="0" w:space="0" w:color="auto"/>
          </w:divBdr>
        </w:div>
        <w:div w:id="1556547342">
          <w:marLeft w:val="480"/>
          <w:marRight w:val="0"/>
          <w:marTop w:val="0"/>
          <w:marBottom w:val="0"/>
          <w:divBdr>
            <w:top w:val="none" w:sz="0" w:space="0" w:color="auto"/>
            <w:left w:val="none" w:sz="0" w:space="0" w:color="auto"/>
            <w:bottom w:val="none" w:sz="0" w:space="0" w:color="auto"/>
            <w:right w:val="none" w:sz="0" w:space="0" w:color="auto"/>
          </w:divBdr>
        </w:div>
        <w:div w:id="830760161">
          <w:marLeft w:val="480"/>
          <w:marRight w:val="0"/>
          <w:marTop w:val="0"/>
          <w:marBottom w:val="0"/>
          <w:divBdr>
            <w:top w:val="none" w:sz="0" w:space="0" w:color="auto"/>
            <w:left w:val="none" w:sz="0" w:space="0" w:color="auto"/>
            <w:bottom w:val="none" w:sz="0" w:space="0" w:color="auto"/>
            <w:right w:val="none" w:sz="0" w:space="0" w:color="auto"/>
          </w:divBdr>
        </w:div>
        <w:div w:id="750274448">
          <w:marLeft w:val="480"/>
          <w:marRight w:val="0"/>
          <w:marTop w:val="0"/>
          <w:marBottom w:val="0"/>
          <w:divBdr>
            <w:top w:val="none" w:sz="0" w:space="0" w:color="auto"/>
            <w:left w:val="none" w:sz="0" w:space="0" w:color="auto"/>
            <w:bottom w:val="none" w:sz="0" w:space="0" w:color="auto"/>
            <w:right w:val="none" w:sz="0" w:space="0" w:color="auto"/>
          </w:divBdr>
        </w:div>
        <w:div w:id="125660780">
          <w:marLeft w:val="480"/>
          <w:marRight w:val="0"/>
          <w:marTop w:val="0"/>
          <w:marBottom w:val="0"/>
          <w:divBdr>
            <w:top w:val="none" w:sz="0" w:space="0" w:color="auto"/>
            <w:left w:val="none" w:sz="0" w:space="0" w:color="auto"/>
            <w:bottom w:val="none" w:sz="0" w:space="0" w:color="auto"/>
            <w:right w:val="none" w:sz="0" w:space="0" w:color="auto"/>
          </w:divBdr>
        </w:div>
        <w:div w:id="1439175459">
          <w:marLeft w:val="480"/>
          <w:marRight w:val="0"/>
          <w:marTop w:val="0"/>
          <w:marBottom w:val="0"/>
          <w:divBdr>
            <w:top w:val="none" w:sz="0" w:space="0" w:color="auto"/>
            <w:left w:val="none" w:sz="0" w:space="0" w:color="auto"/>
            <w:bottom w:val="none" w:sz="0" w:space="0" w:color="auto"/>
            <w:right w:val="none" w:sz="0" w:space="0" w:color="auto"/>
          </w:divBdr>
        </w:div>
        <w:div w:id="904533801">
          <w:marLeft w:val="480"/>
          <w:marRight w:val="0"/>
          <w:marTop w:val="0"/>
          <w:marBottom w:val="0"/>
          <w:divBdr>
            <w:top w:val="none" w:sz="0" w:space="0" w:color="auto"/>
            <w:left w:val="none" w:sz="0" w:space="0" w:color="auto"/>
            <w:bottom w:val="none" w:sz="0" w:space="0" w:color="auto"/>
            <w:right w:val="none" w:sz="0" w:space="0" w:color="auto"/>
          </w:divBdr>
        </w:div>
        <w:div w:id="232397086">
          <w:marLeft w:val="480"/>
          <w:marRight w:val="0"/>
          <w:marTop w:val="0"/>
          <w:marBottom w:val="0"/>
          <w:divBdr>
            <w:top w:val="none" w:sz="0" w:space="0" w:color="auto"/>
            <w:left w:val="none" w:sz="0" w:space="0" w:color="auto"/>
            <w:bottom w:val="none" w:sz="0" w:space="0" w:color="auto"/>
            <w:right w:val="none" w:sz="0" w:space="0" w:color="auto"/>
          </w:divBdr>
        </w:div>
      </w:divsChild>
    </w:div>
    <w:div w:id="698242865">
      <w:bodyDiv w:val="1"/>
      <w:marLeft w:val="0"/>
      <w:marRight w:val="0"/>
      <w:marTop w:val="0"/>
      <w:marBottom w:val="0"/>
      <w:divBdr>
        <w:top w:val="none" w:sz="0" w:space="0" w:color="auto"/>
        <w:left w:val="none" w:sz="0" w:space="0" w:color="auto"/>
        <w:bottom w:val="none" w:sz="0" w:space="0" w:color="auto"/>
        <w:right w:val="none" w:sz="0" w:space="0" w:color="auto"/>
      </w:divBdr>
    </w:div>
    <w:div w:id="699623301">
      <w:bodyDiv w:val="1"/>
      <w:marLeft w:val="0"/>
      <w:marRight w:val="0"/>
      <w:marTop w:val="0"/>
      <w:marBottom w:val="0"/>
      <w:divBdr>
        <w:top w:val="none" w:sz="0" w:space="0" w:color="auto"/>
        <w:left w:val="none" w:sz="0" w:space="0" w:color="auto"/>
        <w:bottom w:val="none" w:sz="0" w:space="0" w:color="auto"/>
        <w:right w:val="none" w:sz="0" w:space="0" w:color="auto"/>
      </w:divBdr>
    </w:div>
    <w:div w:id="700325976">
      <w:bodyDiv w:val="1"/>
      <w:marLeft w:val="0"/>
      <w:marRight w:val="0"/>
      <w:marTop w:val="0"/>
      <w:marBottom w:val="0"/>
      <w:divBdr>
        <w:top w:val="none" w:sz="0" w:space="0" w:color="auto"/>
        <w:left w:val="none" w:sz="0" w:space="0" w:color="auto"/>
        <w:bottom w:val="none" w:sz="0" w:space="0" w:color="auto"/>
        <w:right w:val="none" w:sz="0" w:space="0" w:color="auto"/>
      </w:divBdr>
    </w:div>
    <w:div w:id="701829795">
      <w:bodyDiv w:val="1"/>
      <w:marLeft w:val="0"/>
      <w:marRight w:val="0"/>
      <w:marTop w:val="0"/>
      <w:marBottom w:val="0"/>
      <w:divBdr>
        <w:top w:val="none" w:sz="0" w:space="0" w:color="auto"/>
        <w:left w:val="none" w:sz="0" w:space="0" w:color="auto"/>
        <w:bottom w:val="none" w:sz="0" w:space="0" w:color="auto"/>
        <w:right w:val="none" w:sz="0" w:space="0" w:color="auto"/>
      </w:divBdr>
    </w:div>
    <w:div w:id="702100075">
      <w:bodyDiv w:val="1"/>
      <w:marLeft w:val="0"/>
      <w:marRight w:val="0"/>
      <w:marTop w:val="0"/>
      <w:marBottom w:val="0"/>
      <w:divBdr>
        <w:top w:val="none" w:sz="0" w:space="0" w:color="auto"/>
        <w:left w:val="none" w:sz="0" w:space="0" w:color="auto"/>
        <w:bottom w:val="none" w:sz="0" w:space="0" w:color="auto"/>
        <w:right w:val="none" w:sz="0" w:space="0" w:color="auto"/>
      </w:divBdr>
      <w:divsChild>
        <w:div w:id="827670575">
          <w:marLeft w:val="480"/>
          <w:marRight w:val="0"/>
          <w:marTop w:val="0"/>
          <w:marBottom w:val="0"/>
          <w:divBdr>
            <w:top w:val="none" w:sz="0" w:space="0" w:color="auto"/>
            <w:left w:val="none" w:sz="0" w:space="0" w:color="auto"/>
            <w:bottom w:val="none" w:sz="0" w:space="0" w:color="auto"/>
            <w:right w:val="none" w:sz="0" w:space="0" w:color="auto"/>
          </w:divBdr>
        </w:div>
        <w:div w:id="1861773569">
          <w:marLeft w:val="480"/>
          <w:marRight w:val="0"/>
          <w:marTop w:val="0"/>
          <w:marBottom w:val="0"/>
          <w:divBdr>
            <w:top w:val="none" w:sz="0" w:space="0" w:color="auto"/>
            <w:left w:val="none" w:sz="0" w:space="0" w:color="auto"/>
            <w:bottom w:val="none" w:sz="0" w:space="0" w:color="auto"/>
            <w:right w:val="none" w:sz="0" w:space="0" w:color="auto"/>
          </w:divBdr>
        </w:div>
        <w:div w:id="67071083">
          <w:marLeft w:val="480"/>
          <w:marRight w:val="0"/>
          <w:marTop w:val="0"/>
          <w:marBottom w:val="0"/>
          <w:divBdr>
            <w:top w:val="none" w:sz="0" w:space="0" w:color="auto"/>
            <w:left w:val="none" w:sz="0" w:space="0" w:color="auto"/>
            <w:bottom w:val="none" w:sz="0" w:space="0" w:color="auto"/>
            <w:right w:val="none" w:sz="0" w:space="0" w:color="auto"/>
          </w:divBdr>
        </w:div>
        <w:div w:id="1597982279">
          <w:marLeft w:val="480"/>
          <w:marRight w:val="0"/>
          <w:marTop w:val="0"/>
          <w:marBottom w:val="0"/>
          <w:divBdr>
            <w:top w:val="none" w:sz="0" w:space="0" w:color="auto"/>
            <w:left w:val="none" w:sz="0" w:space="0" w:color="auto"/>
            <w:bottom w:val="none" w:sz="0" w:space="0" w:color="auto"/>
            <w:right w:val="none" w:sz="0" w:space="0" w:color="auto"/>
          </w:divBdr>
        </w:div>
        <w:div w:id="733360042">
          <w:marLeft w:val="480"/>
          <w:marRight w:val="0"/>
          <w:marTop w:val="0"/>
          <w:marBottom w:val="0"/>
          <w:divBdr>
            <w:top w:val="none" w:sz="0" w:space="0" w:color="auto"/>
            <w:left w:val="none" w:sz="0" w:space="0" w:color="auto"/>
            <w:bottom w:val="none" w:sz="0" w:space="0" w:color="auto"/>
            <w:right w:val="none" w:sz="0" w:space="0" w:color="auto"/>
          </w:divBdr>
        </w:div>
        <w:div w:id="275065860">
          <w:marLeft w:val="480"/>
          <w:marRight w:val="0"/>
          <w:marTop w:val="0"/>
          <w:marBottom w:val="0"/>
          <w:divBdr>
            <w:top w:val="none" w:sz="0" w:space="0" w:color="auto"/>
            <w:left w:val="none" w:sz="0" w:space="0" w:color="auto"/>
            <w:bottom w:val="none" w:sz="0" w:space="0" w:color="auto"/>
            <w:right w:val="none" w:sz="0" w:space="0" w:color="auto"/>
          </w:divBdr>
        </w:div>
        <w:div w:id="808471640">
          <w:marLeft w:val="480"/>
          <w:marRight w:val="0"/>
          <w:marTop w:val="0"/>
          <w:marBottom w:val="0"/>
          <w:divBdr>
            <w:top w:val="none" w:sz="0" w:space="0" w:color="auto"/>
            <w:left w:val="none" w:sz="0" w:space="0" w:color="auto"/>
            <w:bottom w:val="none" w:sz="0" w:space="0" w:color="auto"/>
            <w:right w:val="none" w:sz="0" w:space="0" w:color="auto"/>
          </w:divBdr>
        </w:div>
        <w:div w:id="2101639598">
          <w:marLeft w:val="480"/>
          <w:marRight w:val="0"/>
          <w:marTop w:val="0"/>
          <w:marBottom w:val="0"/>
          <w:divBdr>
            <w:top w:val="none" w:sz="0" w:space="0" w:color="auto"/>
            <w:left w:val="none" w:sz="0" w:space="0" w:color="auto"/>
            <w:bottom w:val="none" w:sz="0" w:space="0" w:color="auto"/>
            <w:right w:val="none" w:sz="0" w:space="0" w:color="auto"/>
          </w:divBdr>
        </w:div>
        <w:div w:id="973487977">
          <w:marLeft w:val="480"/>
          <w:marRight w:val="0"/>
          <w:marTop w:val="0"/>
          <w:marBottom w:val="0"/>
          <w:divBdr>
            <w:top w:val="none" w:sz="0" w:space="0" w:color="auto"/>
            <w:left w:val="none" w:sz="0" w:space="0" w:color="auto"/>
            <w:bottom w:val="none" w:sz="0" w:space="0" w:color="auto"/>
            <w:right w:val="none" w:sz="0" w:space="0" w:color="auto"/>
          </w:divBdr>
        </w:div>
        <w:div w:id="655039168">
          <w:marLeft w:val="480"/>
          <w:marRight w:val="0"/>
          <w:marTop w:val="0"/>
          <w:marBottom w:val="0"/>
          <w:divBdr>
            <w:top w:val="none" w:sz="0" w:space="0" w:color="auto"/>
            <w:left w:val="none" w:sz="0" w:space="0" w:color="auto"/>
            <w:bottom w:val="none" w:sz="0" w:space="0" w:color="auto"/>
            <w:right w:val="none" w:sz="0" w:space="0" w:color="auto"/>
          </w:divBdr>
        </w:div>
        <w:div w:id="1029840114">
          <w:marLeft w:val="480"/>
          <w:marRight w:val="0"/>
          <w:marTop w:val="0"/>
          <w:marBottom w:val="0"/>
          <w:divBdr>
            <w:top w:val="none" w:sz="0" w:space="0" w:color="auto"/>
            <w:left w:val="none" w:sz="0" w:space="0" w:color="auto"/>
            <w:bottom w:val="none" w:sz="0" w:space="0" w:color="auto"/>
            <w:right w:val="none" w:sz="0" w:space="0" w:color="auto"/>
          </w:divBdr>
        </w:div>
        <w:div w:id="2017609053">
          <w:marLeft w:val="480"/>
          <w:marRight w:val="0"/>
          <w:marTop w:val="0"/>
          <w:marBottom w:val="0"/>
          <w:divBdr>
            <w:top w:val="none" w:sz="0" w:space="0" w:color="auto"/>
            <w:left w:val="none" w:sz="0" w:space="0" w:color="auto"/>
            <w:bottom w:val="none" w:sz="0" w:space="0" w:color="auto"/>
            <w:right w:val="none" w:sz="0" w:space="0" w:color="auto"/>
          </w:divBdr>
        </w:div>
        <w:div w:id="592320092">
          <w:marLeft w:val="480"/>
          <w:marRight w:val="0"/>
          <w:marTop w:val="0"/>
          <w:marBottom w:val="0"/>
          <w:divBdr>
            <w:top w:val="none" w:sz="0" w:space="0" w:color="auto"/>
            <w:left w:val="none" w:sz="0" w:space="0" w:color="auto"/>
            <w:bottom w:val="none" w:sz="0" w:space="0" w:color="auto"/>
            <w:right w:val="none" w:sz="0" w:space="0" w:color="auto"/>
          </w:divBdr>
        </w:div>
        <w:div w:id="1723600926">
          <w:marLeft w:val="480"/>
          <w:marRight w:val="0"/>
          <w:marTop w:val="0"/>
          <w:marBottom w:val="0"/>
          <w:divBdr>
            <w:top w:val="none" w:sz="0" w:space="0" w:color="auto"/>
            <w:left w:val="none" w:sz="0" w:space="0" w:color="auto"/>
            <w:bottom w:val="none" w:sz="0" w:space="0" w:color="auto"/>
            <w:right w:val="none" w:sz="0" w:space="0" w:color="auto"/>
          </w:divBdr>
        </w:div>
        <w:div w:id="1235553654">
          <w:marLeft w:val="480"/>
          <w:marRight w:val="0"/>
          <w:marTop w:val="0"/>
          <w:marBottom w:val="0"/>
          <w:divBdr>
            <w:top w:val="none" w:sz="0" w:space="0" w:color="auto"/>
            <w:left w:val="none" w:sz="0" w:space="0" w:color="auto"/>
            <w:bottom w:val="none" w:sz="0" w:space="0" w:color="auto"/>
            <w:right w:val="none" w:sz="0" w:space="0" w:color="auto"/>
          </w:divBdr>
        </w:div>
        <w:div w:id="1732079119">
          <w:marLeft w:val="480"/>
          <w:marRight w:val="0"/>
          <w:marTop w:val="0"/>
          <w:marBottom w:val="0"/>
          <w:divBdr>
            <w:top w:val="none" w:sz="0" w:space="0" w:color="auto"/>
            <w:left w:val="none" w:sz="0" w:space="0" w:color="auto"/>
            <w:bottom w:val="none" w:sz="0" w:space="0" w:color="auto"/>
            <w:right w:val="none" w:sz="0" w:space="0" w:color="auto"/>
          </w:divBdr>
        </w:div>
        <w:div w:id="1809467771">
          <w:marLeft w:val="480"/>
          <w:marRight w:val="0"/>
          <w:marTop w:val="0"/>
          <w:marBottom w:val="0"/>
          <w:divBdr>
            <w:top w:val="none" w:sz="0" w:space="0" w:color="auto"/>
            <w:left w:val="none" w:sz="0" w:space="0" w:color="auto"/>
            <w:bottom w:val="none" w:sz="0" w:space="0" w:color="auto"/>
            <w:right w:val="none" w:sz="0" w:space="0" w:color="auto"/>
          </w:divBdr>
        </w:div>
        <w:div w:id="288240462">
          <w:marLeft w:val="480"/>
          <w:marRight w:val="0"/>
          <w:marTop w:val="0"/>
          <w:marBottom w:val="0"/>
          <w:divBdr>
            <w:top w:val="none" w:sz="0" w:space="0" w:color="auto"/>
            <w:left w:val="none" w:sz="0" w:space="0" w:color="auto"/>
            <w:bottom w:val="none" w:sz="0" w:space="0" w:color="auto"/>
            <w:right w:val="none" w:sz="0" w:space="0" w:color="auto"/>
          </w:divBdr>
        </w:div>
        <w:div w:id="1604456214">
          <w:marLeft w:val="480"/>
          <w:marRight w:val="0"/>
          <w:marTop w:val="0"/>
          <w:marBottom w:val="0"/>
          <w:divBdr>
            <w:top w:val="none" w:sz="0" w:space="0" w:color="auto"/>
            <w:left w:val="none" w:sz="0" w:space="0" w:color="auto"/>
            <w:bottom w:val="none" w:sz="0" w:space="0" w:color="auto"/>
            <w:right w:val="none" w:sz="0" w:space="0" w:color="auto"/>
          </w:divBdr>
        </w:div>
        <w:div w:id="1584531211">
          <w:marLeft w:val="480"/>
          <w:marRight w:val="0"/>
          <w:marTop w:val="0"/>
          <w:marBottom w:val="0"/>
          <w:divBdr>
            <w:top w:val="none" w:sz="0" w:space="0" w:color="auto"/>
            <w:left w:val="none" w:sz="0" w:space="0" w:color="auto"/>
            <w:bottom w:val="none" w:sz="0" w:space="0" w:color="auto"/>
            <w:right w:val="none" w:sz="0" w:space="0" w:color="auto"/>
          </w:divBdr>
        </w:div>
        <w:div w:id="780688433">
          <w:marLeft w:val="480"/>
          <w:marRight w:val="0"/>
          <w:marTop w:val="0"/>
          <w:marBottom w:val="0"/>
          <w:divBdr>
            <w:top w:val="none" w:sz="0" w:space="0" w:color="auto"/>
            <w:left w:val="none" w:sz="0" w:space="0" w:color="auto"/>
            <w:bottom w:val="none" w:sz="0" w:space="0" w:color="auto"/>
            <w:right w:val="none" w:sz="0" w:space="0" w:color="auto"/>
          </w:divBdr>
        </w:div>
        <w:div w:id="1659382299">
          <w:marLeft w:val="480"/>
          <w:marRight w:val="0"/>
          <w:marTop w:val="0"/>
          <w:marBottom w:val="0"/>
          <w:divBdr>
            <w:top w:val="none" w:sz="0" w:space="0" w:color="auto"/>
            <w:left w:val="none" w:sz="0" w:space="0" w:color="auto"/>
            <w:bottom w:val="none" w:sz="0" w:space="0" w:color="auto"/>
            <w:right w:val="none" w:sz="0" w:space="0" w:color="auto"/>
          </w:divBdr>
        </w:div>
        <w:div w:id="1331521616">
          <w:marLeft w:val="480"/>
          <w:marRight w:val="0"/>
          <w:marTop w:val="0"/>
          <w:marBottom w:val="0"/>
          <w:divBdr>
            <w:top w:val="none" w:sz="0" w:space="0" w:color="auto"/>
            <w:left w:val="none" w:sz="0" w:space="0" w:color="auto"/>
            <w:bottom w:val="none" w:sz="0" w:space="0" w:color="auto"/>
            <w:right w:val="none" w:sz="0" w:space="0" w:color="auto"/>
          </w:divBdr>
        </w:div>
        <w:div w:id="1949191786">
          <w:marLeft w:val="480"/>
          <w:marRight w:val="0"/>
          <w:marTop w:val="0"/>
          <w:marBottom w:val="0"/>
          <w:divBdr>
            <w:top w:val="none" w:sz="0" w:space="0" w:color="auto"/>
            <w:left w:val="none" w:sz="0" w:space="0" w:color="auto"/>
            <w:bottom w:val="none" w:sz="0" w:space="0" w:color="auto"/>
            <w:right w:val="none" w:sz="0" w:space="0" w:color="auto"/>
          </w:divBdr>
        </w:div>
        <w:div w:id="1566531586">
          <w:marLeft w:val="480"/>
          <w:marRight w:val="0"/>
          <w:marTop w:val="0"/>
          <w:marBottom w:val="0"/>
          <w:divBdr>
            <w:top w:val="none" w:sz="0" w:space="0" w:color="auto"/>
            <w:left w:val="none" w:sz="0" w:space="0" w:color="auto"/>
            <w:bottom w:val="none" w:sz="0" w:space="0" w:color="auto"/>
            <w:right w:val="none" w:sz="0" w:space="0" w:color="auto"/>
          </w:divBdr>
        </w:div>
        <w:div w:id="1563368340">
          <w:marLeft w:val="480"/>
          <w:marRight w:val="0"/>
          <w:marTop w:val="0"/>
          <w:marBottom w:val="0"/>
          <w:divBdr>
            <w:top w:val="none" w:sz="0" w:space="0" w:color="auto"/>
            <w:left w:val="none" w:sz="0" w:space="0" w:color="auto"/>
            <w:bottom w:val="none" w:sz="0" w:space="0" w:color="auto"/>
            <w:right w:val="none" w:sz="0" w:space="0" w:color="auto"/>
          </w:divBdr>
        </w:div>
        <w:div w:id="18940978">
          <w:marLeft w:val="480"/>
          <w:marRight w:val="0"/>
          <w:marTop w:val="0"/>
          <w:marBottom w:val="0"/>
          <w:divBdr>
            <w:top w:val="none" w:sz="0" w:space="0" w:color="auto"/>
            <w:left w:val="none" w:sz="0" w:space="0" w:color="auto"/>
            <w:bottom w:val="none" w:sz="0" w:space="0" w:color="auto"/>
            <w:right w:val="none" w:sz="0" w:space="0" w:color="auto"/>
          </w:divBdr>
        </w:div>
        <w:div w:id="232550449">
          <w:marLeft w:val="480"/>
          <w:marRight w:val="0"/>
          <w:marTop w:val="0"/>
          <w:marBottom w:val="0"/>
          <w:divBdr>
            <w:top w:val="none" w:sz="0" w:space="0" w:color="auto"/>
            <w:left w:val="none" w:sz="0" w:space="0" w:color="auto"/>
            <w:bottom w:val="none" w:sz="0" w:space="0" w:color="auto"/>
            <w:right w:val="none" w:sz="0" w:space="0" w:color="auto"/>
          </w:divBdr>
        </w:div>
        <w:div w:id="577637450">
          <w:marLeft w:val="480"/>
          <w:marRight w:val="0"/>
          <w:marTop w:val="0"/>
          <w:marBottom w:val="0"/>
          <w:divBdr>
            <w:top w:val="none" w:sz="0" w:space="0" w:color="auto"/>
            <w:left w:val="none" w:sz="0" w:space="0" w:color="auto"/>
            <w:bottom w:val="none" w:sz="0" w:space="0" w:color="auto"/>
            <w:right w:val="none" w:sz="0" w:space="0" w:color="auto"/>
          </w:divBdr>
        </w:div>
        <w:div w:id="120807248">
          <w:marLeft w:val="480"/>
          <w:marRight w:val="0"/>
          <w:marTop w:val="0"/>
          <w:marBottom w:val="0"/>
          <w:divBdr>
            <w:top w:val="none" w:sz="0" w:space="0" w:color="auto"/>
            <w:left w:val="none" w:sz="0" w:space="0" w:color="auto"/>
            <w:bottom w:val="none" w:sz="0" w:space="0" w:color="auto"/>
            <w:right w:val="none" w:sz="0" w:space="0" w:color="auto"/>
          </w:divBdr>
        </w:div>
        <w:div w:id="564876380">
          <w:marLeft w:val="480"/>
          <w:marRight w:val="0"/>
          <w:marTop w:val="0"/>
          <w:marBottom w:val="0"/>
          <w:divBdr>
            <w:top w:val="none" w:sz="0" w:space="0" w:color="auto"/>
            <w:left w:val="none" w:sz="0" w:space="0" w:color="auto"/>
            <w:bottom w:val="none" w:sz="0" w:space="0" w:color="auto"/>
            <w:right w:val="none" w:sz="0" w:space="0" w:color="auto"/>
          </w:divBdr>
        </w:div>
        <w:div w:id="1591543346">
          <w:marLeft w:val="480"/>
          <w:marRight w:val="0"/>
          <w:marTop w:val="0"/>
          <w:marBottom w:val="0"/>
          <w:divBdr>
            <w:top w:val="none" w:sz="0" w:space="0" w:color="auto"/>
            <w:left w:val="none" w:sz="0" w:space="0" w:color="auto"/>
            <w:bottom w:val="none" w:sz="0" w:space="0" w:color="auto"/>
            <w:right w:val="none" w:sz="0" w:space="0" w:color="auto"/>
          </w:divBdr>
        </w:div>
        <w:div w:id="672227733">
          <w:marLeft w:val="480"/>
          <w:marRight w:val="0"/>
          <w:marTop w:val="0"/>
          <w:marBottom w:val="0"/>
          <w:divBdr>
            <w:top w:val="none" w:sz="0" w:space="0" w:color="auto"/>
            <w:left w:val="none" w:sz="0" w:space="0" w:color="auto"/>
            <w:bottom w:val="none" w:sz="0" w:space="0" w:color="auto"/>
            <w:right w:val="none" w:sz="0" w:space="0" w:color="auto"/>
          </w:divBdr>
        </w:div>
        <w:div w:id="1100877662">
          <w:marLeft w:val="480"/>
          <w:marRight w:val="0"/>
          <w:marTop w:val="0"/>
          <w:marBottom w:val="0"/>
          <w:divBdr>
            <w:top w:val="none" w:sz="0" w:space="0" w:color="auto"/>
            <w:left w:val="none" w:sz="0" w:space="0" w:color="auto"/>
            <w:bottom w:val="none" w:sz="0" w:space="0" w:color="auto"/>
            <w:right w:val="none" w:sz="0" w:space="0" w:color="auto"/>
          </w:divBdr>
        </w:div>
        <w:div w:id="182397894">
          <w:marLeft w:val="480"/>
          <w:marRight w:val="0"/>
          <w:marTop w:val="0"/>
          <w:marBottom w:val="0"/>
          <w:divBdr>
            <w:top w:val="none" w:sz="0" w:space="0" w:color="auto"/>
            <w:left w:val="none" w:sz="0" w:space="0" w:color="auto"/>
            <w:bottom w:val="none" w:sz="0" w:space="0" w:color="auto"/>
            <w:right w:val="none" w:sz="0" w:space="0" w:color="auto"/>
          </w:divBdr>
        </w:div>
        <w:div w:id="1340615595">
          <w:marLeft w:val="480"/>
          <w:marRight w:val="0"/>
          <w:marTop w:val="0"/>
          <w:marBottom w:val="0"/>
          <w:divBdr>
            <w:top w:val="none" w:sz="0" w:space="0" w:color="auto"/>
            <w:left w:val="none" w:sz="0" w:space="0" w:color="auto"/>
            <w:bottom w:val="none" w:sz="0" w:space="0" w:color="auto"/>
            <w:right w:val="none" w:sz="0" w:space="0" w:color="auto"/>
          </w:divBdr>
        </w:div>
        <w:div w:id="1157264955">
          <w:marLeft w:val="480"/>
          <w:marRight w:val="0"/>
          <w:marTop w:val="0"/>
          <w:marBottom w:val="0"/>
          <w:divBdr>
            <w:top w:val="none" w:sz="0" w:space="0" w:color="auto"/>
            <w:left w:val="none" w:sz="0" w:space="0" w:color="auto"/>
            <w:bottom w:val="none" w:sz="0" w:space="0" w:color="auto"/>
            <w:right w:val="none" w:sz="0" w:space="0" w:color="auto"/>
          </w:divBdr>
        </w:div>
        <w:div w:id="1873228690">
          <w:marLeft w:val="480"/>
          <w:marRight w:val="0"/>
          <w:marTop w:val="0"/>
          <w:marBottom w:val="0"/>
          <w:divBdr>
            <w:top w:val="none" w:sz="0" w:space="0" w:color="auto"/>
            <w:left w:val="none" w:sz="0" w:space="0" w:color="auto"/>
            <w:bottom w:val="none" w:sz="0" w:space="0" w:color="auto"/>
            <w:right w:val="none" w:sz="0" w:space="0" w:color="auto"/>
          </w:divBdr>
        </w:div>
        <w:div w:id="15469030">
          <w:marLeft w:val="480"/>
          <w:marRight w:val="0"/>
          <w:marTop w:val="0"/>
          <w:marBottom w:val="0"/>
          <w:divBdr>
            <w:top w:val="none" w:sz="0" w:space="0" w:color="auto"/>
            <w:left w:val="none" w:sz="0" w:space="0" w:color="auto"/>
            <w:bottom w:val="none" w:sz="0" w:space="0" w:color="auto"/>
            <w:right w:val="none" w:sz="0" w:space="0" w:color="auto"/>
          </w:divBdr>
        </w:div>
        <w:div w:id="1000163133">
          <w:marLeft w:val="480"/>
          <w:marRight w:val="0"/>
          <w:marTop w:val="0"/>
          <w:marBottom w:val="0"/>
          <w:divBdr>
            <w:top w:val="none" w:sz="0" w:space="0" w:color="auto"/>
            <w:left w:val="none" w:sz="0" w:space="0" w:color="auto"/>
            <w:bottom w:val="none" w:sz="0" w:space="0" w:color="auto"/>
            <w:right w:val="none" w:sz="0" w:space="0" w:color="auto"/>
          </w:divBdr>
        </w:div>
        <w:div w:id="141623733">
          <w:marLeft w:val="480"/>
          <w:marRight w:val="0"/>
          <w:marTop w:val="0"/>
          <w:marBottom w:val="0"/>
          <w:divBdr>
            <w:top w:val="none" w:sz="0" w:space="0" w:color="auto"/>
            <w:left w:val="none" w:sz="0" w:space="0" w:color="auto"/>
            <w:bottom w:val="none" w:sz="0" w:space="0" w:color="auto"/>
            <w:right w:val="none" w:sz="0" w:space="0" w:color="auto"/>
          </w:divBdr>
        </w:div>
        <w:div w:id="20782398">
          <w:marLeft w:val="480"/>
          <w:marRight w:val="0"/>
          <w:marTop w:val="0"/>
          <w:marBottom w:val="0"/>
          <w:divBdr>
            <w:top w:val="none" w:sz="0" w:space="0" w:color="auto"/>
            <w:left w:val="none" w:sz="0" w:space="0" w:color="auto"/>
            <w:bottom w:val="none" w:sz="0" w:space="0" w:color="auto"/>
            <w:right w:val="none" w:sz="0" w:space="0" w:color="auto"/>
          </w:divBdr>
        </w:div>
        <w:div w:id="1865632913">
          <w:marLeft w:val="480"/>
          <w:marRight w:val="0"/>
          <w:marTop w:val="0"/>
          <w:marBottom w:val="0"/>
          <w:divBdr>
            <w:top w:val="none" w:sz="0" w:space="0" w:color="auto"/>
            <w:left w:val="none" w:sz="0" w:space="0" w:color="auto"/>
            <w:bottom w:val="none" w:sz="0" w:space="0" w:color="auto"/>
            <w:right w:val="none" w:sz="0" w:space="0" w:color="auto"/>
          </w:divBdr>
        </w:div>
        <w:div w:id="2146042947">
          <w:marLeft w:val="480"/>
          <w:marRight w:val="0"/>
          <w:marTop w:val="0"/>
          <w:marBottom w:val="0"/>
          <w:divBdr>
            <w:top w:val="none" w:sz="0" w:space="0" w:color="auto"/>
            <w:left w:val="none" w:sz="0" w:space="0" w:color="auto"/>
            <w:bottom w:val="none" w:sz="0" w:space="0" w:color="auto"/>
            <w:right w:val="none" w:sz="0" w:space="0" w:color="auto"/>
          </w:divBdr>
        </w:div>
        <w:div w:id="364333323">
          <w:marLeft w:val="480"/>
          <w:marRight w:val="0"/>
          <w:marTop w:val="0"/>
          <w:marBottom w:val="0"/>
          <w:divBdr>
            <w:top w:val="none" w:sz="0" w:space="0" w:color="auto"/>
            <w:left w:val="none" w:sz="0" w:space="0" w:color="auto"/>
            <w:bottom w:val="none" w:sz="0" w:space="0" w:color="auto"/>
            <w:right w:val="none" w:sz="0" w:space="0" w:color="auto"/>
          </w:divBdr>
        </w:div>
        <w:div w:id="1375737000">
          <w:marLeft w:val="480"/>
          <w:marRight w:val="0"/>
          <w:marTop w:val="0"/>
          <w:marBottom w:val="0"/>
          <w:divBdr>
            <w:top w:val="none" w:sz="0" w:space="0" w:color="auto"/>
            <w:left w:val="none" w:sz="0" w:space="0" w:color="auto"/>
            <w:bottom w:val="none" w:sz="0" w:space="0" w:color="auto"/>
            <w:right w:val="none" w:sz="0" w:space="0" w:color="auto"/>
          </w:divBdr>
        </w:div>
        <w:div w:id="2141224674">
          <w:marLeft w:val="480"/>
          <w:marRight w:val="0"/>
          <w:marTop w:val="0"/>
          <w:marBottom w:val="0"/>
          <w:divBdr>
            <w:top w:val="none" w:sz="0" w:space="0" w:color="auto"/>
            <w:left w:val="none" w:sz="0" w:space="0" w:color="auto"/>
            <w:bottom w:val="none" w:sz="0" w:space="0" w:color="auto"/>
            <w:right w:val="none" w:sz="0" w:space="0" w:color="auto"/>
          </w:divBdr>
        </w:div>
        <w:div w:id="1143622423">
          <w:marLeft w:val="480"/>
          <w:marRight w:val="0"/>
          <w:marTop w:val="0"/>
          <w:marBottom w:val="0"/>
          <w:divBdr>
            <w:top w:val="none" w:sz="0" w:space="0" w:color="auto"/>
            <w:left w:val="none" w:sz="0" w:space="0" w:color="auto"/>
            <w:bottom w:val="none" w:sz="0" w:space="0" w:color="auto"/>
            <w:right w:val="none" w:sz="0" w:space="0" w:color="auto"/>
          </w:divBdr>
        </w:div>
        <w:div w:id="1260289294">
          <w:marLeft w:val="480"/>
          <w:marRight w:val="0"/>
          <w:marTop w:val="0"/>
          <w:marBottom w:val="0"/>
          <w:divBdr>
            <w:top w:val="none" w:sz="0" w:space="0" w:color="auto"/>
            <w:left w:val="none" w:sz="0" w:space="0" w:color="auto"/>
            <w:bottom w:val="none" w:sz="0" w:space="0" w:color="auto"/>
            <w:right w:val="none" w:sz="0" w:space="0" w:color="auto"/>
          </w:divBdr>
        </w:div>
        <w:div w:id="934022703">
          <w:marLeft w:val="480"/>
          <w:marRight w:val="0"/>
          <w:marTop w:val="0"/>
          <w:marBottom w:val="0"/>
          <w:divBdr>
            <w:top w:val="none" w:sz="0" w:space="0" w:color="auto"/>
            <w:left w:val="none" w:sz="0" w:space="0" w:color="auto"/>
            <w:bottom w:val="none" w:sz="0" w:space="0" w:color="auto"/>
            <w:right w:val="none" w:sz="0" w:space="0" w:color="auto"/>
          </w:divBdr>
        </w:div>
        <w:div w:id="730660870">
          <w:marLeft w:val="480"/>
          <w:marRight w:val="0"/>
          <w:marTop w:val="0"/>
          <w:marBottom w:val="0"/>
          <w:divBdr>
            <w:top w:val="none" w:sz="0" w:space="0" w:color="auto"/>
            <w:left w:val="none" w:sz="0" w:space="0" w:color="auto"/>
            <w:bottom w:val="none" w:sz="0" w:space="0" w:color="auto"/>
            <w:right w:val="none" w:sz="0" w:space="0" w:color="auto"/>
          </w:divBdr>
        </w:div>
        <w:div w:id="9451558">
          <w:marLeft w:val="480"/>
          <w:marRight w:val="0"/>
          <w:marTop w:val="0"/>
          <w:marBottom w:val="0"/>
          <w:divBdr>
            <w:top w:val="none" w:sz="0" w:space="0" w:color="auto"/>
            <w:left w:val="none" w:sz="0" w:space="0" w:color="auto"/>
            <w:bottom w:val="none" w:sz="0" w:space="0" w:color="auto"/>
            <w:right w:val="none" w:sz="0" w:space="0" w:color="auto"/>
          </w:divBdr>
        </w:div>
        <w:div w:id="449593336">
          <w:marLeft w:val="480"/>
          <w:marRight w:val="0"/>
          <w:marTop w:val="0"/>
          <w:marBottom w:val="0"/>
          <w:divBdr>
            <w:top w:val="none" w:sz="0" w:space="0" w:color="auto"/>
            <w:left w:val="none" w:sz="0" w:space="0" w:color="auto"/>
            <w:bottom w:val="none" w:sz="0" w:space="0" w:color="auto"/>
            <w:right w:val="none" w:sz="0" w:space="0" w:color="auto"/>
          </w:divBdr>
        </w:div>
        <w:div w:id="445778298">
          <w:marLeft w:val="480"/>
          <w:marRight w:val="0"/>
          <w:marTop w:val="0"/>
          <w:marBottom w:val="0"/>
          <w:divBdr>
            <w:top w:val="none" w:sz="0" w:space="0" w:color="auto"/>
            <w:left w:val="none" w:sz="0" w:space="0" w:color="auto"/>
            <w:bottom w:val="none" w:sz="0" w:space="0" w:color="auto"/>
            <w:right w:val="none" w:sz="0" w:space="0" w:color="auto"/>
          </w:divBdr>
        </w:div>
        <w:div w:id="332683436">
          <w:marLeft w:val="480"/>
          <w:marRight w:val="0"/>
          <w:marTop w:val="0"/>
          <w:marBottom w:val="0"/>
          <w:divBdr>
            <w:top w:val="none" w:sz="0" w:space="0" w:color="auto"/>
            <w:left w:val="none" w:sz="0" w:space="0" w:color="auto"/>
            <w:bottom w:val="none" w:sz="0" w:space="0" w:color="auto"/>
            <w:right w:val="none" w:sz="0" w:space="0" w:color="auto"/>
          </w:divBdr>
        </w:div>
        <w:div w:id="1392776167">
          <w:marLeft w:val="480"/>
          <w:marRight w:val="0"/>
          <w:marTop w:val="0"/>
          <w:marBottom w:val="0"/>
          <w:divBdr>
            <w:top w:val="none" w:sz="0" w:space="0" w:color="auto"/>
            <w:left w:val="none" w:sz="0" w:space="0" w:color="auto"/>
            <w:bottom w:val="none" w:sz="0" w:space="0" w:color="auto"/>
            <w:right w:val="none" w:sz="0" w:space="0" w:color="auto"/>
          </w:divBdr>
        </w:div>
        <w:div w:id="222065860">
          <w:marLeft w:val="480"/>
          <w:marRight w:val="0"/>
          <w:marTop w:val="0"/>
          <w:marBottom w:val="0"/>
          <w:divBdr>
            <w:top w:val="none" w:sz="0" w:space="0" w:color="auto"/>
            <w:left w:val="none" w:sz="0" w:space="0" w:color="auto"/>
            <w:bottom w:val="none" w:sz="0" w:space="0" w:color="auto"/>
            <w:right w:val="none" w:sz="0" w:space="0" w:color="auto"/>
          </w:divBdr>
        </w:div>
        <w:div w:id="774836191">
          <w:marLeft w:val="480"/>
          <w:marRight w:val="0"/>
          <w:marTop w:val="0"/>
          <w:marBottom w:val="0"/>
          <w:divBdr>
            <w:top w:val="none" w:sz="0" w:space="0" w:color="auto"/>
            <w:left w:val="none" w:sz="0" w:space="0" w:color="auto"/>
            <w:bottom w:val="none" w:sz="0" w:space="0" w:color="auto"/>
            <w:right w:val="none" w:sz="0" w:space="0" w:color="auto"/>
          </w:divBdr>
        </w:div>
        <w:div w:id="1983535442">
          <w:marLeft w:val="480"/>
          <w:marRight w:val="0"/>
          <w:marTop w:val="0"/>
          <w:marBottom w:val="0"/>
          <w:divBdr>
            <w:top w:val="none" w:sz="0" w:space="0" w:color="auto"/>
            <w:left w:val="none" w:sz="0" w:space="0" w:color="auto"/>
            <w:bottom w:val="none" w:sz="0" w:space="0" w:color="auto"/>
            <w:right w:val="none" w:sz="0" w:space="0" w:color="auto"/>
          </w:divBdr>
        </w:div>
        <w:div w:id="929777171">
          <w:marLeft w:val="480"/>
          <w:marRight w:val="0"/>
          <w:marTop w:val="0"/>
          <w:marBottom w:val="0"/>
          <w:divBdr>
            <w:top w:val="none" w:sz="0" w:space="0" w:color="auto"/>
            <w:left w:val="none" w:sz="0" w:space="0" w:color="auto"/>
            <w:bottom w:val="none" w:sz="0" w:space="0" w:color="auto"/>
            <w:right w:val="none" w:sz="0" w:space="0" w:color="auto"/>
          </w:divBdr>
        </w:div>
        <w:div w:id="1623002285">
          <w:marLeft w:val="480"/>
          <w:marRight w:val="0"/>
          <w:marTop w:val="0"/>
          <w:marBottom w:val="0"/>
          <w:divBdr>
            <w:top w:val="none" w:sz="0" w:space="0" w:color="auto"/>
            <w:left w:val="none" w:sz="0" w:space="0" w:color="auto"/>
            <w:bottom w:val="none" w:sz="0" w:space="0" w:color="auto"/>
            <w:right w:val="none" w:sz="0" w:space="0" w:color="auto"/>
          </w:divBdr>
        </w:div>
        <w:div w:id="1234926349">
          <w:marLeft w:val="480"/>
          <w:marRight w:val="0"/>
          <w:marTop w:val="0"/>
          <w:marBottom w:val="0"/>
          <w:divBdr>
            <w:top w:val="none" w:sz="0" w:space="0" w:color="auto"/>
            <w:left w:val="none" w:sz="0" w:space="0" w:color="auto"/>
            <w:bottom w:val="none" w:sz="0" w:space="0" w:color="auto"/>
            <w:right w:val="none" w:sz="0" w:space="0" w:color="auto"/>
          </w:divBdr>
        </w:div>
        <w:div w:id="1223254267">
          <w:marLeft w:val="480"/>
          <w:marRight w:val="0"/>
          <w:marTop w:val="0"/>
          <w:marBottom w:val="0"/>
          <w:divBdr>
            <w:top w:val="none" w:sz="0" w:space="0" w:color="auto"/>
            <w:left w:val="none" w:sz="0" w:space="0" w:color="auto"/>
            <w:bottom w:val="none" w:sz="0" w:space="0" w:color="auto"/>
            <w:right w:val="none" w:sz="0" w:space="0" w:color="auto"/>
          </w:divBdr>
        </w:div>
        <w:div w:id="334696774">
          <w:marLeft w:val="480"/>
          <w:marRight w:val="0"/>
          <w:marTop w:val="0"/>
          <w:marBottom w:val="0"/>
          <w:divBdr>
            <w:top w:val="none" w:sz="0" w:space="0" w:color="auto"/>
            <w:left w:val="none" w:sz="0" w:space="0" w:color="auto"/>
            <w:bottom w:val="none" w:sz="0" w:space="0" w:color="auto"/>
            <w:right w:val="none" w:sz="0" w:space="0" w:color="auto"/>
          </w:divBdr>
        </w:div>
        <w:div w:id="999966706">
          <w:marLeft w:val="480"/>
          <w:marRight w:val="0"/>
          <w:marTop w:val="0"/>
          <w:marBottom w:val="0"/>
          <w:divBdr>
            <w:top w:val="none" w:sz="0" w:space="0" w:color="auto"/>
            <w:left w:val="none" w:sz="0" w:space="0" w:color="auto"/>
            <w:bottom w:val="none" w:sz="0" w:space="0" w:color="auto"/>
            <w:right w:val="none" w:sz="0" w:space="0" w:color="auto"/>
          </w:divBdr>
        </w:div>
        <w:div w:id="634988365">
          <w:marLeft w:val="480"/>
          <w:marRight w:val="0"/>
          <w:marTop w:val="0"/>
          <w:marBottom w:val="0"/>
          <w:divBdr>
            <w:top w:val="none" w:sz="0" w:space="0" w:color="auto"/>
            <w:left w:val="none" w:sz="0" w:space="0" w:color="auto"/>
            <w:bottom w:val="none" w:sz="0" w:space="0" w:color="auto"/>
            <w:right w:val="none" w:sz="0" w:space="0" w:color="auto"/>
          </w:divBdr>
        </w:div>
        <w:div w:id="1135560126">
          <w:marLeft w:val="480"/>
          <w:marRight w:val="0"/>
          <w:marTop w:val="0"/>
          <w:marBottom w:val="0"/>
          <w:divBdr>
            <w:top w:val="none" w:sz="0" w:space="0" w:color="auto"/>
            <w:left w:val="none" w:sz="0" w:space="0" w:color="auto"/>
            <w:bottom w:val="none" w:sz="0" w:space="0" w:color="auto"/>
            <w:right w:val="none" w:sz="0" w:space="0" w:color="auto"/>
          </w:divBdr>
        </w:div>
        <w:div w:id="932200078">
          <w:marLeft w:val="480"/>
          <w:marRight w:val="0"/>
          <w:marTop w:val="0"/>
          <w:marBottom w:val="0"/>
          <w:divBdr>
            <w:top w:val="none" w:sz="0" w:space="0" w:color="auto"/>
            <w:left w:val="none" w:sz="0" w:space="0" w:color="auto"/>
            <w:bottom w:val="none" w:sz="0" w:space="0" w:color="auto"/>
            <w:right w:val="none" w:sz="0" w:space="0" w:color="auto"/>
          </w:divBdr>
        </w:div>
        <w:div w:id="1719164861">
          <w:marLeft w:val="480"/>
          <w:marRight w:val="0"/>
          <w:marTop w:val="0"/>
          <w:marBottom w:val="0"/>
          <w:divBdr>
            <w:top w:val="none" w:sz="0" w:space="0" w:color="auto"/>
            <w:left w:val="none" w:sz="0" w:space="0" w:color="auto"/>
            <w:bottom w:val="none" w:sz="0" w:space="0" w:color="auto"/>
            <w:right w:val="none" w:sz="0" w:space="0" w:color="auto"/>
          </w:divBdr>
        </w:div>
        <w:div w:id="1895190160">
          <w:marLeft w:val="480"/>
          <w:marRight w:val="0"/>
          <w:marTop w:val="0"/>
          <w:marBottom w:val="0"/>
          <w:divBdr>
            <w:top w:val="none" w:sz="0" w:space="0" w:color="auto"/>
            <w:left w:val="none" w:sz="0" w:space="0" w:color="auto"/>
            <w:bottom w:val="none" w:sz="0" w:space="0" w:color="auto"/>
            <w:right w:val="none" w:sz="0" w:space="0" w:color="auto"/>
          </w:divBdr>
        </w:div>
        <w:div w:id="288170672">
          <w:marLeft w:val="480"/>
          <w:marRight w:val="0"/>
          <w:marTop w:val="0"/>
          <w:marBottom w:val="0"/>
          <w:divBdr>
            <w:top w:val="none" w:sz="0" w:space="0" w:color="auto"/>
            <w:left w:val="none" w:sz="0" w:space="0" w:color="auto"/>
            <w:bottom w:val="none" w:sz="0" w:space="0" w:color="auto"/>
            <w:right w:val="none" w:sz="0" w:space="0" w:color="auto"/>
          </w:divBdr>
        </w:div>
        <w:div w:id="1059209006">
          <w:marLeft w:val="480"/>
          <w:marRight w:val="0"/>
          <w:marTop w:val="0"/>
          <w:marBottom w:val="0"/>
          <w:divBdr>
            <w:top w:val="none" w:sz="0" w:space="0" w:color="auto"/>
            <w:left w:val="none" w:sz="0" w:space="0" w:color="auto"/>
            <w:bottom w:val="none" w:sz="0" w:space="0" w:color="auto"/>
            <w:right w:val="none" w:sz="0" w:space="0" w:color="auto"/>
          </w:divBdr>
        </w:div>
        <w:div w:id="1638947175">
          <w:marLeft w:val="480"/>
          <w:marRight w:val="0"/>
          <w:marTop w:val="0"/>
          <w:marBottom w:val="0"/>
          <w:divBdr>
            <w:top w:val="none" w:sz="0" w:space="0" w:color="auto"/>
            <w:left w:val="none" w:sz="0" w:space="0" w:color="auto"/>
            <w:bottom w:val="none" w:sz="0" w:space="0" w:color="auto"/>
            <w:right w:val="none" w:sz="0" w:space="0" w:color="auto"/>
          </w:divBdr>
        </w:div>
        <w:div w:id="1446078990">
          <w:marLeft w:val="480"/>
          <w:marRight w:val="0"/>
          <w:marTop w:val="0"/>
          <w:marBottom w:val="0"/>
          <w:divBdr>
            <w:top w:val="none" w:sz="0" w:space="0" w:color="auto"/>
            <w:left w:val="none" w:sz="0" w:space="0" w:color="auto"/>
            <w:bottom w:val="none" w:sz="0" w:space="0" w:color="auto"/>
            <w:right w:val="none" w:sz="0" w:space="0" w:color="auto"/>
          </w:divBdr>
        </w:div>
        <w:div w:id="926377428">
          <w:marLeft w:val="480"/>
          <w:marRight w:val="0"/>
          <w:marTop w:val="0"/>
          <w:marBottom w:val="0"/>
          <w:divBdr>
            <w:top w:val="none" w:sz="0" w:space="0" w:color="auto"/>
            <w:left w:val="none" w:sz="0" w:space="0" w:color="auto"/>
            <w:bottom w:val="none" w:sz="0" w:space="0" w:color="auto"/>
            <w:right w:val="none" w:sz="0" w:space="0" w:color="auto"/>
          </w:divBdr>
        </w:div>
        <w:div w:id="246110533">
          <w:marLeft w:val="480"/>
          <w:marRight w:val="0"/>
          <w:marTop w:val="0"/>
          <w:marBottom w:val="0"/>
          <w:divBdr>
            <w:top w:val="none" w:sz="0" w:space="0" w:color="auto"/>
            <w:left w:val="none" w:sz="0" w:space="0" w:color="auto"/>
            <w:bottom w:val="none" w:sz="0" w:space="0" w:color="auto"/>
            <w:right w:val="none" w:sz="0" w:space="0" w:color="auto"/>
          </w:divBdr>
        </w:div>
        <w:div w:id="1360202059">
          <w:marLeft w:val="480"/>
          <w:marRight w:val="0"/>
          <w:marTop w:val="0"/>
          <w:marBottom w:val="0"/>
          <w:divBdr>
            <w:top w:val="none" w:sz="0" w:space="0" w:color="auto"/>
            <w:left w:val="none" w:sz="0" w:space="0" w:color="auto"/>
            <w:bottom w:val="none" w:sz="0" w:space="0" w:color="auto"/>
            <w:right w:val="none" w:sz="0" w:space="0" w:color="auto"/>
          </w:divBdr>
        </w:div>
        <w:div w:id="2147233726">
          <w:marLeft w:val="480"/>
          <w:marRight w:val="0"/>
          <w:marTop w:val="0"/>
          <w:marBottom w:val="0"/>
          <w:divBdr>
            <w:top w:val="none" w:sz="0" w:space="0" w:color="auto"/>
            <w:left w:val="none" w:sz="0" w:space="0" w:color="auto"/>
            <w:bottom w:val="none" w:sz="0" w:space="0" w:color="auto"/>
            <w:right w:val="none" w:sz="0" w:space="0" w:color="auto"/>
          </w:divBdr>
        </w:div>
        <w:div w:id="755707554">
          <w:marLeft w:val="480"/>
          <w:marRight w:val="0"/>
          <w:marTop w:val="0"/>
          <w:marBottom w:val="0"/>
          <w:divBdr>
            <w:top w:val="none" w:sz="0" w:space="0" w:color="auto"/>
            <w:left w:val="none" w:sz="0" w:space="0" w:color="auto"/>
            <w:bottom w:val="none" w:sz="0" w:space="0" w:color="auto"/>
            <w:right w:val="none" w:sz="0" w:space="0" w:color="auto"/>
          </w:divBdr>
        </w:div>
        <w:div w:id="314652296">
          <w:marLeft w:val="480"/>
          <w:marRight w:val="0"/>
          <w:marTop w:val="0"/>
          <w:marBottom w:val="0"/>
          <w:divBdr>
            <w:top w:val="none" w:sz="0" w:space="0" w:color="auto"/>
            <w:left w:val="none" w:sz="0" w:space="0" w:color="auto"/>
            <w:bottom w:val="none" w:sz="0" w:space="0" w:color="auto"/>
            <w:right w:val="none" w:sz="0" w:space="0" w:color="auto"/>
          </w:divBdr>
        </w:div>
        <w:div w:id="471869300">
          <w:marLeft w:val="480"/>
          <w:marRight w:val="0"/>
          <w:marTop w:val="0"/>
          <w:marBottom w:val="0"/>
          <w:divBdr>
            <w:top w:val="none" w:sz="0" w:space="0" w:color="auto"/>
            <w:left w:val="none" w:sz="0" w:space="0" w:color="auto"/>
            <w:bottom w:val="none" w:sz="0" w:space="0" w:color="auto"/>
            <w:right w:val="none" w:sz="0" w:space="0" w:color="auto"/>
          </w:divBdr>
        </w:div>
        <w:div w:id="467161376">
          <w:marLeft w:val="480"/>
          <w:marRight w:val="0"/>
          <w:marTop w:val="0"/>
          <w:marBottom w:val="0"/>
          <w:divBdr>
            <w:top w:val="none" w:sz="0" w:space="0" w:color="auto"/>
            <w:left w:val="none" w:sz="0" w:space="0" w:color="auto"/>
            <w:bottom w:val="none" w:sz="0" w:space="0" w:color="auto"/>
            <w:right w:val="none" w:sz="0" w:space="0" w:color="auto"/>
          </w:divBdr>
        </w:div>
        <w:div w:id="1305308787">
          <w:marLeft w:val="480"/>
          <w:marRight w:val="0"/>
          <w:marTop w:val="0"/>
          <w:marBottom w:val="0"/>
          <w:divBdr>
            <w:top w:val="none" w:sz="0" w:space="0" w:color="auto"/>
            <w:left w:val="none" w:sz="0" w:space="0" w:color="auto"/>
            <w:bottom w:val="none" w:sz="0" w:space="0" w:color="auto"/>
            <w:right w:val="none" w:sz="0" w:space="0" w:color="auto"/>
          </w:divBdr>
        </w:div>
        <w:div w:id="1600025316">
          <w:marLeft w:val="480"/>
          <w:marRight w:val="0"/>
          <w:marTop w:val="0"/>
          <w:marBottom w:val="0"/>
          <w:divBdr>
            <w:top w:val="none" w:sz="0" w:space="0" w:color="auto"/>
            <w:left w:val="none" w:sz="0" w:space="0" w:color="auto"/>
            <w:bottom w:val="none" w:sz="0" w:space="0" w:color="auto"/>
            <w:right w:val="none" w:sz="0" w:space="0" w:color="auto"/>
          </w:divBdr>
        </w:div>
        <w:div w:id="1104959601">
          <w:marLeft w:val="480"/>
          <w:marRight w:val="0"/>
          <w:marTop w:val="0"/>
          <w:marBottom w:val="0"/>
          <w:divBdr>
            <w:top w:val="none" w:sz="0" w:space="0" w:color="auto"/>
            <w:left w:val="none" w:sz="0" w:space="0" w:color="auto"/>
            <w:bottom w:val="none" w:sz="0" w:space="0" w:color="auto"/>
            <w:right w:val="none" w:sz="0" w:space="0" w:color="auto"/>
          </w:divBdr>
        </w:div>
        <w:div w:id="299506986">
          <w:marLeft w:val="480"/>
          <w:marRight w:val="0"/>
          <w:marTop w:val="0"/>
          <w:marBottom w:val="0"/>
          <w:divBdr>
            <w:top w:val="none" w:sz="0" w:space="0" w:color="auto"/>
            <w:left w:val="none" w:sz="0" w:space="0" w:color="auto"/>
            <w:bottom w:val="none" w:sz="0" w:space="0" w:color="auto"/>
            <w:right w:val="none" w:sz="0" w:space="0" w:color="auto"/>
          </w:divBdr>
        </w:div>
        <w:div w:id="1635015180">
          <w:marLeft w:val="480"/>
          <w:marRight w:val="0"/>
          <w:marTop w:val="0"/>
          <w:marBottom w:val="0"/>
          <w:divBdr>
            <w:top w:val="none" w:sz="0" w:space="0" w:color="auto"/>
            <w:left w:val="none" w:sz="0" w:space="0" w:color="auto"/>
            <w:bottom w:val="none" w:sz="0" w:space="0" w:color="auto"/>
            <w:right w:val="none" w:sz="0" w:space="0" w:color="auto"/>
          </w:divBdr>
        </w:div>
        <w:div w:id="529299794">
          <w:marLeft w:val="480"/>
          <w:marRight w:val="0"/>
          <w:marTop w:val="0"/>
          <w:marBottom w:val="0"/>
          <w:divBdr>
            <w:top w:val="none" w:sz="0" w:space="0" w:color="auto"/>
            <w:left w:val="none" w:sz="0" w:space="0" w:color="auto"/>
            <w:bottom w:val="none" w:sz="0" w:space="0" w:color="auto"/>
            <w:right w:val="none" w:sz="0" w:space="0" w:color="auto"/>
          </w:divBdr>
        </w:div>
        <w:div w:id="1662348287">
          <w:marLeft w:val="480"/>
          <w:marRight w:val="0"/>
          <w:marTop w:val="0"/>
          <w:marBottom w:val="0"/>
          <w:divBdr>
            <w:top w:val="none" w:sz="0" w:space="0" w:color="auto"/>
            <w:left w:val="none" w:sz="0" w:space="0" w:color="auto"/>
            <w:bottom w:val="none" w:sz="0" w:space="0" w:color="auto"/>
            <w:right w:val="none" w:sz="0" w:space="0" w:color="auto"/>
          </w:divBdr>
        </w:div>
        <w:div w:id="771244987">
          <w:marLeft w:val="480"/>
          <w:marRight w:val="0"/>
          <w:marTop w:val="0"/>
          <w:marBottom w:val="0"/>
          <w:divBdr>
            <w:top w:val="none" w:sz="0" w:space="0" w:color="auto"/>
            <w:left w:val="none" w:sz="0" w:space="0" w:color="auto"/>
            <w:bottom w:val="none" w:sz="0" w:space="0" w:color="auto"/>
            <w:right w:val="none" w:sz="0" w:space="0" w:color="auto"/>
          </w:divBdr>
        </w:div>
        <w:div w:id="84423193">
          <w:marLeft w:val="480"/>
          <w:marRight w:val="0"/>
          <w:marTop w:val="0"/>
          <w:marBottom w:val="0"/>
          <w:divBdr>
            <w:top w:val="none" w:sz="0" w:space="0" w:color="auto"/>
            <w:left w:val="none" w:sz="0" w:space="0" w:color="auto"/>
            <w:bottom w:val="none" w:sz="0" w:space="0" w:color="auto"/>
            <w:right w:val="none" w:sz="0" w:space="0" w:color="auto"/>
          </w:divBdr>
        </w:div>
        <w:div w:id="1928691586">
          <w:marLeft w:val="480"/>
          <w:marRight w:val="0"/>
          <w:marTop w:val="0"/>
          <w:marBottom w:val="0"/>
          <w:divBdr>
            <w:top w:val="none" w:sz="0" w:space="0" w:color="auto"/>
            <w:left w:val="none" w:sz="0" w:space="0" w:color="auto"/>
            <w:bottom w:val="none" w:sz="0" w:space="0" w:color="auto"/>
            <w:right w:val="none" w:sz="0" w:space="0" w:color="auto"/>
          </w:divBdr>
        </w:div>
        <w:div w:id="1060329146">
          <w:marLeft w:val="480"/>
          <w:marRight w:val="0"/>
          <w:marTop w:val="0"/>
          <w:marBottom w:val="0"/>
          <w:divBdr>
            <w:top w:val="none" w:sz="0" w:space="0" w:color="auto"/>
            <w:left w:val="none" w:sz="0" w:space="0" w:color="auto"/>
            <w:bottom w:val="none" w:sz="0" w:space="0" w:color="auto"/>
            <w:right w:val="none" w:sz="0" w:space="0" w:color="auto"/>
          </w:divBdr>
        </w:div>
        <w:div w:id="1373381639">
          <w:marLeft w:val="480"/>
          <w:marRight w:val="0"/>
          <w:marTop w:val="0"/>
          <w:marBottom w:val="0"/>
          <w:divBdr>
            <w:top w:val="none" w:sz="0" w:space="0" w:color="auto"/>
            <w:left w:val="none" w:sz="0" w:space="0" w:color="auto"/>
            <w:bottom w:val="none" w:sz="0" w:space="0" w:color="auto"/>
            <w:right w:val="none" w:sz="0" w:space="0" w:color="auto"/>
          </w:divBdr>
        </w:div>
        <w:div w:id="652296628">
          <w:marLeft w:val="480"/>
          <w:marRight w:val="0"/>
          <w:marTop w:val="0"/>
          <w:marBottom w:val="0"/>
          <w:divBdr>
            <w:top w:val="none" w:sz="0" w:space="0" w:color="auto"/>
            <w:left w:val="none" w:sz="0" w:space="0" w:color="auto"/>
            <w:bottom w:val="none" w:sz="0" w:space="0" w:color="auto"/>
            <w:right w:val="none" w:sz="0" w:space="0" w:color="auto"/>
          </w:divBdr>
        </w:div>
        <w:div w:id="803885089">
          <w:marLeft w:val="480"/>
          <w:marRight w:val="0"/>
          <w:marTop w:val="0"/>
          <w:marBottom w:val="0"/>
          <w:divBdr>
            <w:top w:val="none" w:sz="0" w:space="0" w:color="auto"/>
            <w:left w:val="none" w:sz="0" w:space="0" w:color="auto"/>
            <w:bottom w:val="none" w:sz="0" w:space="0" w:color="auto"/>
            <w:right w:val="none" w:sz="0" w:space="0" w:color="auto"/>
          </w:divBdr>
        </w:div>
      </w:divsChild>
    </w:div>
    <w:div w:id="702285375">
      <w:bodyDiv w:val="1"/>
      <w:marLeft w:val="0"/>
      <w:marRight w:val="0"/>
      <w:marTop w:val="0"/>
      <w:marBottom w:val="0"/>
      <w:divBdr>
        <w:top w:val="none" w:sz="0" w:space="0" w:color="auto"/>
        <w:left w:val="none" w:sz="0" w:space="0" w:color="auto"/>
        <w:bottom w:val="none" w:sz="0" w:space="0" w:color="auto"/>
        <w:right w:val="none" w:sz="0" w:space="0" w:color="auto"/>
      </w:divBdr>
    </w:div>
    <w:div w:id="702443985">
      <w:bodyDiv w:val="1"/>
      <w:marLeft w:val="0"/>
      <w:marRight w:val="0"/>
      <w:marTop w:val="0"/>
      <w:marBottom w:val="0"/>
      <w:divBdr>
        <w:top w:val="none" w:sz="0" w:space="0" w:color="auto"/>
        <w:left w:val="none" w:sz="0" w:space="0" w:color="auto"/>
        <w:bottom w:val="none" w:sz="0" w:space="0" w:color="auto"/>
        <w:right w:val="none" w:sz="0" w:space="0" w:color="auto"/>
      </w:divBdr>
    </w:div>
    <w:div w:id="705180531">
      <w:bodyDiv w:val="1"/>
      <w:marLeft w:val="0"/>
      <w:marRight w:val="0"/>
      <w:marTop w:val="0"/>
      <w:marBottom w:val="0"/>
      <w:divBdr>
        <w:top w:val="none" w:sz="0" w:space="0" w:color="auto"/>
        <w:left w:val="none" w:sz="0" w:space="0" w:color="auto"/>
        <w:bottom w:val="none" w:sz="0" w:space="0" w:color="auto"/>
        <w:right w:val="none" w:sz="0" w:space="0" w:color="auto"/>
      </w:divBdr>
    </w:div>
    <w:div w:id="708264351">
      <w:bodyDiv w:val="1"/>
      <w:marLeft w:val="0"/>
      <w:marRight w:val="0"/>
      <w:marTop w:val="0"/>
      <w:marBottom w:val="0"/>
      <w:divBdr>
        <w:top w:val="none" w:sz="0" w:space="0" w:color="auto"/>
        <w:left w:val="none" w:sz="0" w:space="0" w:color="auto"/>
        <w:bottom w:val="none" w:sz="0" w:space="0" w:color="auto"/>
        <w:right w:val="none" w:sz="0" w:space="0" w:color="auto"/>
      </w:divBdr>
    </w:div>
    <w:div w:id="711224139">
      <w:bodyDiv w:val="1"/>
      <w:marLeft w:val="0"/>
      <w:marRight w:val="0"/>
      <w:marTop w:val="0"/>
      <w:marBottom w:val="0"/>
      <w:divBdr>
        <w:top w:val="none" w:sz="0" w:space="0" w:color="auto"/>
        <w:left w:val="none" w:sz="0" w:space="0" w:color="auto"/>
        <w:bottom w:val="none" w:sz="0" w:space="0" w:color="auto"/>
        <w:right w:val="none" w:sz="0" w:space="0" w:color="auto"/>
      </w:divBdr>
    </w:div>
    <w:div w:id="712734535">
      <w:bodyDiv w:val="1"/>
      <w:marLeft w:val="0"/>
      <w:marRight w:val="0"/>
      <w:marTop w:val="0"/>
      <w:marBottom w:val="0"/>
      <w:divBdr>
        <w:top w:val="none" w:sz="0" w:space="0" w:color="auto"/>
        <w:left w:val="none" w:sz="0" w:space="0" w:color="auto"/>
        <w:bottom w:val="none" w:sz="0" w:space="0" w:color="auto"/>
        <w:right w:val="none" w:sz="0" w:space="0" w:color="auto"/>
      </w:divBdr>
    </w:div>
    <w:div w:id="715131163">
      <w:bodyDiv w:val="1"/>
      <w:marLeft w:val="0"/>
      <w:marRight w:val="0"/>
      <w:marTop w:val="0"/>
      <w:marBottom w:val="0"/>
      <w:divBdr>
        <w:top w:val="none" w:sz="0" w:space="0" w:color="auto"/>
        <w:left w:val="none" w:sz="0" w:space="0" w:color="auto"/>
        <w:bottom w:val="none" w:sz="0" w:space="0" w:color="auto"/>
        <w:right w:val="none" w:sz="0" w:space="0" w:color="auto"/>
      </w:divBdr>
    </w:div>
    <w:div w:id="715398596">
      <w:bodyDiv w:val="1"/>
      <w:marLeft w:val="0"/>
      <w:marRight w:val="0"/>
      <w:marTop w:val="0"/>
      <w:marBottom w:val="0"/>
      <w:divBdr>
        <w:top w:val="none" w:sz="0" w:space="0" w:color="auto"/>
        <w:left w:val="none" w:sz="0" w:space="0" w:color="auto"/>
        <w:bottom w:val="none" w:sz="0" w:space="0" w:color="auto"/>
        <w:right w:val="none" w:sz="0" w:space="0" w:color="auto"/>
      </w:divBdr>
    </w:div>
    <w:div w:id="715928737">
      <w:bodyDiv w:val="1"/>
      <w:marLeft w:val="0"/>
      <w:marRight w:val="0"/>
      <w:marTop w:val="0"/>
      <w:marBottom w:val="0"/>
      <w:divBdr>
        <w:top w:val="none" w:sz="0" w:space="0" w:color="auto"/>
        <w:left w:val="none" w:sz="0" w:space="0" w:color="auto"/>
        <w:bottom w:val="none" w:sz="0" w:space="0" w:color="auto"/>
        <w:right w:val="none" w:sz="0" w:space="0" w:color="auto"/>
      </w:divBdr>
    </w:div>
    <w:div w:id="716440999">
      <w:bodyDiv w:val="1"/>
      <w:marLeft w:val="0"/>
      <w:marRight w:val="0"/>
      <w:marTop w:val="0"/>
      <w:marBottom w:val="0"/>
      <w:divBdr>
        <w:top w:val="none" w:sz="0" w:space="0" w:color="auto"/>
        <w:left w:val="none" w:sz="0" w:space="0" w:color="auto"/>
        <w:bottom w:val="none" w:sz="0" w:space="0" w:color="auto"/>
        <w:right w:val="none" w:sz="0" w:space="0" w:color="auto"/>
      </w:divBdr>
    </w:div>
    <w:div w:id="716776539">
      <w:bodyDiv w:val="1"/>
      <w:marLeft w:val="0"/>
      <w:marRight w:val="0"/>
      <w:marTop w:val="0"/>
      <w:marBottom w:val="0"/>
      <w:divBdr>
        <w:top w:val="none" w:sz="0" w:space="0" w:color="auto"/>
        <w:left w:val="none" w:sz="0" w:space="0" w:color="auto"/>
        <w:bottom w:val="none" w:sz="0" w:space="0" w:color="auto"/>
        <w:right w:val="none" w:sz="0" w:space="0" w:color="auto"/>
      </w:divBdr>
    </w:div>
    <w:div w:id="719524561">
      <w:bodyDiv w:val="1"/>
      <w:marLeft w:val="0"/>
      <w:marRight w:val="0"/>
      <w:marTop w:val="0"/>
      <w:marBottom w:val="0"/>
      <w:divBdr>
        <w:top w:val="none" w:sz="0" w:space="0" w:color="auto"/>
        <w:left w:val="none" w:sz="0" w:space="0" w:color="auto"/>
        <w:bottom w:val="none" w:sz="0" w:space="0" w:color="auto"/>
        <w:right w:val="none" w:sz="0" w:space="0" w:color="auto"/>
      </w:divBdr>
    </w:div>
    <w:div w:id="721099963">
      <w:bodyDiv w:val="1"/>
      <w:marLeft w:val="0"/>
      <w:marRight w:val="0"/>
      <w:marTop w:val="0"/>
      <w:marBottom w:val="0"/>
      <w:divBdr>
        <w:top w:val="none" w:sz="0" w:space="0" w:color="auto"/>
        <w:left w:val="none" w:sz="0" w:space="0" w:color="auto"/>
        <w:bottom w:val="none" w:sz="0" w:space="0" w:color="auto"/>
        <w:right w:val="none" w:sz="0" w:space="0" w:color="auto"/>
      </w:divBdr>
    </w:div>
    <w:div w:id="722675236">
      <w:bodyDiv w:val="1"/>
      <w:marLeft w:val="0"/>
      <w:marRight w:val="0"/>
      <w:marTop w:val="0"/>
      <w:marBottom w:val="0"/>
      <w:divBdr>
        <w:top w:val="none" w:sz="0" w:space="0" w:color="auto"/>
        <w:left w:val="none" w:sz="0" w:space="0" w:color="auto"/>
        <w:bottom w:val="none" w:sz="0" w:space="0" w:color="auto"/>
        <w:right w:val="none" w:sz="0" w:space="0" w:color="auto"/>
      </w:divBdr>
    </w:div>
    <w:div w:id="723255570">
      <w:bodyDiv w:val="1"/>
      <w:marLeft w:val="0"/>
      <w:marRight w:val="0"/>
      <w:marTop w:val="0"/>
      <w:marBottom w:val="0"/>
      <w:divBdr>
        <w:top w:val="none" w:sz="0" w:space="0" w:color="auto"/>
        <w:left w:val="none" w:sz="0" w:space="0" w:color="auto"/>
        <w:bottom w:val="none" w:sz="0" w:space="0" w:color="auto"/>
        <w:right w:val="none" w:sz="0" w:space="0" w:color="auto"/>
      </w:divBdr>
    </w:div>
    <w:div w:id="723258620">
      <w:bodyDiv w:val="1"/>
      <w:marLeft w:val="0"/>
      <w:marRight w:val="0"/>
      <w:marTop w:val="0"/>
      <w:marBottom w:val="0"/>
      <w:divBdr>
        <w:top w:val="none" w:sz="0" w:space="0" w:color="auto"/>
        <w:left w:val="none" w:sz="0" w:space="0" w:color="auto"/>
        <w:bottom w:val="none" w:sz="0" w:space="0" w:color="auto"/>
        <w:right w:val="none" w:sz="0" w:space="0" w:color="auto"/>
      </w:divBdr>
    </w:div>
    <w:div w:id="723602382">
      <w:bodyDiv w:val="1"/>
      <w:marLeft w:val="0"/>
      <w:marRight w:val="0"/>
      <w:marTop w:val="0"/>
      <w:marBottom w:val="0"/>
      <w:divBdr>
        <w:top w:val="none" w:sz="0" w:space="0" w:color="auto"/>
        <w:left w:val="none" w:sz="0" w:space="0" w:color="auto"/>
        <w:bottom w:val="none" w:sz="0" w:space="0" w:color="auto"/>
        <w:right w:val="none" w:sz="0" w:space="0" w:color="auto"/>
      </w:divBdr>
    </w:div>
    <w:div w:id="732041600">
      <w:bodyDiv w:val="1"/>
      <w:marLeft w:val="0"/>
      <w:marRight w:val="0"/>
      <w:marTop w:val="0"/>
      <w:marBottom w:val="0"/>
      <w:divBdr>
        <w:top w:val="none" w:sz="0" w:space="0" w:color="auto"/>
        <w:left w:val="none" w:sz="0" w:space="0" w:color="auto"/>
        <w:bottom w:val="none" w:sz="0" w:space="0" w:color="auto"/>
        <w:right w:val="none" w:sz="0" w:space="0" w:color="auto"/>
      </w:divBdr>
    </w:div>
    <w:div w:id="732310832">
      <w:bodyDiv w:val="1"/>
      <w:marLeft w:val="0"/>
      <w:marRight w:val="0"/>
      <w:marTop w:val="0"/>
      <w:marBottom w:val="0"/>
      <w:divBdr>
        <w:top w:val="none" w:sz="0" w:space="0" w:color="auto"/>
        <w:left w:val="none" w:sz="0" w:space="0" w:color="auto"/>
        <w:bottom w:val="none" w:sz="0" w:space="0" w:color="auto"/>
        <w:right w:val="none" w:sz="0" w:space="0" w:color="auto"/>
      </w:divBdr>
    </w:div>
    <w:div w:id="734622184">
      <w:bodyDiv w:val="1"/>
      <w:marLeft w:val="0"/>
      <w:marRight w:val="0"/>
      <w:marTop w:val="0"/>
      <w:marBottom w:val="0"/>
      <w:divBdr>
        <w:top w:val="none" w:sz="0" w:space="0" w:color="auto"/>
        <w:left w:val="none" w:sz="0" w:space="0" w:color="auto"/>
        <w:bottom w:val="none" w:sz="0" w:space="0" w:color="auto"/>
        <w:right w:val="none" w:sz="0" w:space="0" w:color="auto"/>
      </w:divBdr>
    </w:div>
    <w:div w:id="735318737">
      <w:bodyDiv w:val="1"/>
      <w:marLeft w:val="0"/>
      <w:marRight w:val="0"/>
      <w:marTop w:val="0"/>
      <w:marBottom w:val="0"/>
      <w:divBdr>
        <w:top w:val="none" w:sz="0" w:space="0" w:color="auto"/>
        <w:left w:val="none" w:sz="0" w:space="0" w:color="auto"/>
        <w:bottom w:val="none" w:sz="0" w:space="0" w:color="auto"/>
        <w:right w:val="none" w:sz="0" w:space="0" w:color="auto"/>
      </w:divBdr>
    </w:div>
    <w:div w:id="736321971">
      <w:bodyDiv w:val="1"/>
      <w:marLeft w:val="0"/>
      <w:marRight w:val="0"/>
      <w:marTop w:val="0"/>
      <w:marBottom w:val="0"/>
      <w:divBdr>
        <w:top w:val="none" w:sz="0" w:space="0" w:color="auto"/>
        <w:left w:val="none" w:sz="0" w:space="0" w:color="auto"/>
        <w:bottom w:val="none" w:sz="0" w:space="0" w:color="auto"/>
        <w:right w:val="none" w:sz="0" w:space="0" w:color="auto"/>
      </w:divBdr>
    </w:div>
    <w:div w:id="736635715">
      <w:bodyDiv w:val="1"/>
      <w:marLeft w:val="0"/>
      <w:marRight w:val="0"/>
      <w:marTop w:val="0"/>
      <w:marBottom w:val="0"/>
      <w:divBdr>
        <w:top w:val="none" w:sz="0" w:space="0" w:color="auto"/>
        <w:left w:val="none" w:sz="0" w:space="0" w:color="auto"/>
        <w:bottom w:val="none" w:sz="0" w:space="0" w:color="auto"/>
        <w:right w:val="none" w:sz="0" w:space="0" w:color="auto"/>
      </w:divBdr>
    </w:div>
    <w:div w:id="736903980">
      <w:bodyDiv w:val="1"/>
      <w:marLeft w:val="0"/>
      <w:marRight w:val="0"/>
      <w:marTop w:val="0"/>
      <w:marBottom w:val="0"/>
      <w:divBdr>
        <w:top w:val="none" w:sz="0" w:space="0" w:color="auto"/>
        <w:left w:val="none" w:sz="0" w:space="0" w:color="auto"/>
        <w:bottom w:val="none" w:sz="0" w:space="0" w:color="auto"/>
        <w:right w:val="none" w:sz="0" w:space="0" w:color="auto"/>
      </w:divBdr>
    </w:div>
    <w:div w:id="737174115">
      <w:bodyDiv w:val="1"/>
      <w:marLeft w:val="0"/>
      <w:marRight w:val="0"/>
      <w:marTop w:val="0"/>
      <w:marBottom w:val="0"/>
      <w:divBdr>
        <w:top w:val="none" w:sz="0" w:space="0" w:color="auto"/>
        <w:left w:val="none" w:sz="0" w:space="0" w:color="auto"/>
        <w:bottom w:val="none" w:sz="0" w:space="0" w:color="auto"/>
        <w:right w:val="none" w:sz="0" w:space="0" w:color="auto"/>
      </w:divBdr>
    </w:div>
    <w:div w:id="737240301">
      <w:bodyDiv w:val="1"/>
      <w:marLeft w:val="0"/>
      <w:marRight w:val="0"/>
      <w:marTop w:val="0"/>
      <w:marBottom w:val="0"/>
      <w:divBdr>
        <w:top w:val="none" w:sz="0" w:space="0" w:color="auto"/>
        <w:left w:val="none" w:sz="0" w:space="0" w:color="auto"/>
        <w:bottom w:val="none" w:sz="0" w:space="0" w:color="auto"/>
        <w:right w:val="none" w:sz="0" w:space="0" w:color="auto"/>
      </w:divBdr>
    </w:div>
    <w:div w:id="737288099">
      <w:bodyDiv w:val="1"/>
      <w:marLeft w:val="0"/>
      <w:marRight w:val="0"/>
      <w:marTop w:val="0"/>
      <w:marBottom w:val="0"/>
      <w:divBdr>
        <w:top w:val="none" w:sz="0" w:space="0" w:color="auto"/>
        <w:left w:val="none" w:sz="0" w:space="0" w:color="auto"/>
        <w:bottom w:val="none" w:sz="0" w:space="0" w:color="auto"/>
        <w:right w:val="none" w:sz="0" w:space="0" w:color="auto"/>
      </w:divBdr>
    </w:div>
    <w:div w:id="738357646">
      <w:bodyDiv w:val="1"/>
      <w:marLeft w:val="0"/>
      <w:marRight w:val="0"/>
      <w:marTop w:val="0"/>
      <w:marBottom w:val="0"/>
      <w:divBdr>
        <w:top w:val="none" w:sz="0" w:space="0" w:color="auto"/>
        <w:left w:val="none" w:sz="0" w:space="0" w:color="auto"/>
        <w:bottom w:val="none" w:sz="0" w:space="0" w:color="auto"/>
        <w:right w:val="none" w:sz="0" w:space="0" w:color="auto"/>
      </w:divBdr>
    </w:div>
    <w:div w:id="739325019">
      <w:bodyDiv w:val="1"/>
      <w:marLeft w:val="0"/>
      <w:marRight w:val="0"/>
      <w:marTop w:val="0"/>
      <w:marBottom w:val="0"/>
      <w:divBdr>
        <w:top w:val="none" w:sz="0" w:space="0" w:color="auto"/>
        <w:left w:val="none" w:sz="0" w:space="0" w:color="auto"/>
        <w:bottom w:val="none" w:sz="0" w:space="0" w:color="auto"/>
        <w:right w:val="none" w:sz="0" w:space="0" w:color="auto"/>
      </w:divBdr>
      <w:divsChild>
        <w:div w:id="1398552264">
          <w:marLeft w:val="480"/>
          <w:marRight w:val="0"/>
          <w:marTop w:val="0"/>
          <w:marBottom w:val="0"/>
          <w:divBdr>
            <w:top w:val="none" w:sz="0" w:space="0" w:color="auto"/>
            <w:left w:val="none" w:sz="0" w:space="0" w:color="auto"/>
            <w:bottom w:val="none" w:sz="0" w:space="0" w:color="auto"/>
            <w:right w:val="none" w:sz="0" w:space="0" w:color="auto"/>
          </w:divBdr>
        </w:div>
        <w:div w:id="677851397">
          <w:marLeft w:val="480"/>
          <w:marRight w:val="0"/>
          <w:marTop w:val="0"/>
          <w:marBottom w:val="0"/>
          <w:divBdr>
            <w:top w:val="none" w:sz="0" w:space="0" w:color="auto"/>
            <w:left w:val="none" w:sz="0" w:space="0" w:color="auto"/>
            <w:bottom w:val="none" w:sz="0" w:space="0" w:color="auto"/>
            <w:right w:val="none" w:sz="0" w:space="0" w:color="auto"/>
          </w:divBdr>
        </w:div>
        <w:div w:id="385185280">
          <w:marLeft w:val="480"/>
          <w:marRight w:val="0"/>
          <w:marTop w:val="0"/>
          <w:marBottom w:val="0"/>
          <w:divBdr>
            <w:top w:val="none" w:sz="0" w:space="0" w:color="auto"/>
            <w:left w:val="none" w:sz="0" w:space="0" w:color="auto"/>
            <w:bottom w:val="none" w:sz="0" w:space="0" w:color="auto"/>
            <w:right w:val="none" w:sz="0" w:space="0" w:color="auto"/>
          </w:divBdr>
        </w:div>
        <w:div w:id="198324731">
          <w:marLeft w:val="480"/>
          <w:marRight w:val="0"/>
          <w:marTop w:val="0"/>
          <w:marBottom w:val="0"/>
          <w:divBdr>
            <w:top w:val="none" w:sz="0" w:space="0" w:color="auto"/>
            <w:left w:val="none" w:sz="0" w:space="0" w:color="auto"/>
            <w:bottom w:val="none" w:sz="0" w:space="0" w:color="auto"/>
            <w:right w:val="none" w:sz="0" w:space="0" w:color="auto"/>
          </w:divBdr>
        </w:div>
        <w:div w:id="269359558">
          <w:marLeft w:val="480"/>
          <w:marRight w:val="0"/>
          <w:marTop w:val="0"/>
          <w:marBottom w:val="0"/>
          <w:divBdr>
            <w:top w:val="none" w:sz="0" w:space="0" w:color="auto"/>
            <w:left w:val="none" w:sz="0" w:space="0" w:color="auto"/>
            <w:bottom w:val="none" w:sz="0" w:space="0" w:color="auto"/>
            <w:right w:val="none" w:sz="0" w:space="0" w:color="auto"/>
          </w:divBdr>
        </w:div>
        <w:div w:id="1065227228">
          <w:marLeft w:val="480"/>
          <w:marRight w:val="0"/>
          <w:marTop w:val="0"/>
          <w:marBottom w:val="0"/>
          <w:divBdr>
            <w:top w:val="none" w:sz="0" w:space="0" w:color="auto"/>
            <w:left w:val="none" w:sz="0" w:space="0" w:color="auto"/>
            <w:bottom w:val="none" w:sz="0" w:space="0" w:color="auto"/>
            <w:right w:val="none" w:sz="0" w:space="0" w:color="auto"/>
          </w:divBdr>
        </w:div>
        <w:div w:id="1615554962">
          <w:marLeft w:val="480"/>
          <w:marRight w:val="0"/>
          <w:marTop w:val="0"/>
          <w:marBottom w:val="0"/>
          <w:divBdr>
            <w:top w:val="none" w:sz="0" w:space="0" w:color="auto"/>
            <w:left w:val="none" w:sz="0" w:space="0" w:color="auto"/>
            <w:bottom w:val="none" w:sz="0" w:space="0" w:color="auto"/>
            <w:right w:val="none" w:sz="0" w:space="0" w:color="auto"/>
          </w:divBdr>
        </w:div>
        <w:div w:id="692997792">
          <w:marLeft w:val="480"/>
          <w:marRight w:val="0"/>
          <w:marTop w:val="0"/>
          <w:marBottom w:val="0"/>
          <w:divBdr>
            <w:top w:val="none" w:sz="0" w:space="0" w:color="auto"/>
            <w:left w:val="none" w:sz="0" w:space="0" w:color="auto"/>
            <w:bottom w:val="none" w:sz="0" w:space="0" w:color="auto"/>
            <w:right w:val="none" w:sz="0" w:space="0" w:color="auto"/>
          </w:divBdr>
        </w:div>
        <w:div w:id="2029284473">
          <w:marLeft w:val="480"/>
          <w:marRight w:val="0"/>
          <w:marTop w:val="0"/>
          <w:marBottom w:val="0"/>
          <w:divBdr>
            <w:top w:val="none" w:sz="0" w:space="0" w:color="auto"/>
            <w:left w:val="none" w:sz="0" w:space="0" w:color="auto"/>
            <w:bottom w:val="none" w:sz="0" w:space="0" w:color="auto"/>
            <w:right w:val="none" w:sz="0" w:space="0" w:color="auto"/>
          </w:divBdr>
        </w:div>
        <w:div w:id="408846009">
          <w:marLeft w:val="480"/>
          <w:marRight w:val="0"/>
          <w:marTop w:val="0"/>
          <w:marBottom w:val="0"/>
          <w:divBdr>
            <w:top w:val="none" w:sz="0" w:space="0" w:color="auto"/>
            <w:left w:val="none" w:sz="0" w:space="0" w:color="auto"/>
            <w:bottom w:val="none" w:sz="0" w:space="0" w:color="auto"/>
            <w:right w:val="none" w:sz="0" w:space="0" w:color="auto"/>
          </w:divBdr>
        </w:div>
        <w:div w:id="829446755">
          <w:marLeft w:val="480"/>
          <w:marRight w:val="0"/>
          <w:marTop w:val="0"/>
          <w:marBottom w:val="0"/>
          <w:divBdr>
            <w:top w:val="none" w:sz="0" w:space="0" w:color="auto"/>
            <w:left w:val="none" w:sz="0" w:space="0" w:color="auto"/>
            <w:bottom w:val="none" w:sz="0" w:space="0" w:color="auto"/>
            <w:right w:val="none" w:sz="0" w:space="0" w:color="auto"/>
          </w:divBdr>
        </w:div>
        <w:div w:id="624696102">
          <w:marLeft w:val="480"/>
          <w:marRight w:val="0"/>
          <w:marTop w:val="0"/>
          <w:marBottom w:val="0"/>
          <w:divBdr>
            <w:top w:val="none" w:sz="0" w:space="0" w:color="auto"/>
            <w:left w:val="none" w:sz="0" w:space="0" w:color="auto"/>
            <w:bottom w:val="none" w:sz="0" w:space="0" w:color="auto"/>
            <w:right w:val="none" w:sz="0" w:space="0" w:color="auto"/>
          </w:divBdr>
        </w:div>
        <w:div w:id="206181100">
          <w:marLeft w:val="480"/>
          <w:marRight w:val="0"/>
          <w:marTop w:val="0"/>
          <w:marBottom w:val="0"/>
          <w:divBdr>
            <w:top w:val="none" w:sz="0" w:space="0" w:color="auto"/>
            <w:left w:val="none" w:sz="0" w:space="0" w:color="auto"/>
            <w:bottom w:val="none" w:sz="0" w:space="0" w:color="auto"/>
            <w:right w:val="none" w:sz="0" w:space="0" w:color="auto"/>
          </w:divBdr>
        </w:div>
        <w:div w:id="1778912896">
          <w:marLeft w:val="480"/>
          <w:marRight w:val="0"/>
          <w:marTop w:val="0"/>
          <w:marBottom w:val="0"/>
          <w:divBdr>
            <w:top w:val="none" w:sz="0" w:space="0" w:color="auto"/>
            <w:left w:val="none" w:sz="0" w:space="0" w:color="auto"/>
            <w:bottom w:val="none" w:sz="0" w:space="0" w:color="auto"/>
            <w:right w:val="none" w:sz="0" w:space="0" w:color="auto"/>
          </w:divBdr>
        </w:div>
        <w:div w:id="1639263174">
          <w:marLeft w:val="480"/>
          <w:marRight w:val="0"/>
          <w:marTop w:val="0"/>
          <w:marBottom w:val="0"/>
          <w:divBdr>
            <w:top w:val="none" w:sz="0" w:space="0" w:color="auto"/>
            <w:left w:val="none" w:sz="0" w:space="0" w:color="auto"/>
            <w:bottom w:val="none" w:sz="0" w:space="0" w:color="auto"/>
            <w:right w:val="none" w:sz="0" w:space="0" w:color="auto"/>
          </w:divBdr>
        </w:div>
        <w:div w:id="1646742593">
          <w:marLeft w:val="480"/>
          <w:marRight w:val="0"/>
          <w:marTop w:val="0"/>
          <w:marBottom w:val="0"/>
          <w:divBdr>
            <w:top w:val="none" w:sz="0" w:space="0" w:color="auto"/>
            <w:left w:val="none" w:sz="0" w:space="0" w:color="auto"/>
            <w:bottom w:val="none" w:sz="0" w:space="0" w:color="auto"/>
            <w:right w:val="none" w:sz="0" w:space="0" w:color="auto"/>
          </w:divBdr>
        </w:div>
        <w:div w:id="52587025">
          <w:marLeft w:val="480"/>
          <w:marRight w:val="0"/>
          <w:marTop w:val="0"/>
          <w:marBottom w:val="0"/>
          <w:divBdr>
            <w:top w:val="none" w:sz="0" w:space="0" w:color="auto"/>
            <w:left w:val="none" w:sz="0" w:space="0" w:color="auto"/>
            <w:bottom w:val="none" w:sz="0" w:space="0" w:color="auto"/>
            <w:right w:val="none" w:sz="0" w:space="0" w:color="auto"/>
          </w:divBdr>
        </w:div>
        <w:div w:id="676615621">
          <w:marLeft w:val="480"/>
          <w:marRight w:val="0"/>
          <w:marTop w:val="0"/>
          <w:marBottom w:val="0"/>
          <w:divBdr>
            <w:top w:val="none" w:sz="0" w:space="0" w:color="auto"/>
            <w:left w:val="none" w:sz="0" w:space="0" w:color="auto"/>
            <w:bottom w:val="none" w:sz="0" w:space="0" w:color="auto"/>
            <w:right w:val="none" w:sz="0" w:space="0" w:color="auto"/>
          </w:divBdr>
        </w:div>
        <w:div w:id="51464012">
          <w:marLeft w:val="480"/>
          <w:marRight w:val="0"/>
          <w:marTop w:val="0"/>
          <w:marBottom w:val="0"/>
          <w:divBdr>
            <w:top w:val="none" w:sz="0" w:space="0" w:color="auto"/>
            <w:left w:val="none" w:sz="0" w:space="0" w:color="auto"/>
            <w:bottom w:val="none" w:sz="0" w:space="0" w:color="auto"/>
            <w:right w:val="none" w:sz="0" w:space="0" w:color="auto"/>
          </w:divBdr>
        </w:div>
        <w:div w:id="1467776784">
          <w:marLeft w:val="480"/>
          <w:marRight w:val="0"/>
          <w:marTop w:val="0"/>
          <w:marBottom w:val="0"/>
          <w:divBdr>
            <w:top w:val="none" w:sz="0" w:space="0" w:color="auto"/>
            <w:left w:val="none" w:sz="0" w:space="0" w:color="auto"/>
            <w:bottom w:val="none" w:sz="0" w:space="0" w:color="auto"/>
            <w:right w:val="none" w:sz="0" w:space="0" w:color="auto"/>
          </w:divBdr>
        </w:div>
        <w:div w:id="805928252">
          <w:marLeft w:val="480"/>
          <w:marRight w:val="0"/>
          <w:marTop w:val="0"/>
          <w:marBottom w:val="0"/>
          <w:divBdr>
            <w:top w:val="none" w:sz="0" w:space="0" w:color="auto"/>
            <w:left w:val="none" w:sz="0" w:space="0" w:color="auto"/>
            <w:bottom w:val="none" w:sz="0" w:space="0" w:color="auto"/>
            <w:right w:val="none" w:sz="0" w:space="0" w:color="auto"/>
          </w:divBdr>
        </w:div>
        <w:div w:id="298803277">
          <w:marLeft w:val="480"/>
          <w:marRight w:val="0"/>
          <w:marTop w:val="0"/>
          <w:marBottom w:val="0"/>
          <w:divBdr>
            <w:top w:val="none" w:sz="0" w:space="0" w:color="auto"/>
            <w:left w:val="none" w:sz="0" w:space="0" w:color="auto"/>
            <w:bottom w:val="none" w:sz="0" w:space="0" w:color="auto"/>
            <w:right w:val="none" w:sz="0" w:space="0" w:color="auto"/>
          </w:divBdr>
        </w:div>
        <w:div w:id="61413488">
          <w:marLeft w:val="480"/>
          <w:marRight w:val="0"/>
          <w:marTop w:val="0"/>
          <w:marBottom w:val="0"/>
          <w:divBdr>
            <w:top w:val="none" w:sz="0" w:space="0" w:color="auto"/>
            <w:left w:val="none" w:sz="0" w:space="0" w:color="auto"/>
            <w:bottom w:val="none" w:sz="0" w:space="0" w:color="auto"/>
            <w:right w:val="none" w:sz="0" w:space="0" w:color="auto"/>
          </w:divBdr>
        </w:div>
        <w:div w:id="2133861270">
          <w:marLeft w:val="480"/>
          <w:marRight w:val="0"/>
          <w:marTop w:val="0"/>
          <w:marBottom w:val="0"/>
          <w:divBdr>
            <w:top w:val="none" w:sz="0" w:space="0" w:color="auto"/>
            <w:left w:val="none" w:sz="0" w:space="0" w:color="auto"/>
            <w:bottom w:val="none" w:sz="0" w:space="0" w:color="auto"/>
            <w:right w:val="none" w:sz="0" w:space="0" w:color="auto"/>
          </w:divBdr>
        </w:div>
        <w:div w:id="926156363">
          <w:marLeft w:val="480"/>
          <w:marRight w:val="0"/>
          <w:marTop w:val="0"/>
          <w:marBottom w:val="0"/>
          <w:divBdr>
            <w:top w:val="none" w:sz="0" w:space="0" w:color="auto"/>
            <w:left w:val="none" w:sz="0" w:space="0" w:color="auto"/>
            <w:bottom w:val="none" w:sz="0" w:space="0" w:color="auto"/>
            <w:right w:val="none" w:sz="0" w:space="0" w:color="auto"/>
          </w:divBdr>
        </w:div>
        <w:div w:id="1960142369">
          <w:marLeft w:val="480"/>
          <w:marRight w:val="0"/>
          <w:marTop w:val="0"/>
          <w:marBottom w:val="0"/>
          <w:divBdr>
            <w:top w:val="none" w:sz="0" w:space="0" w:color="auto"/>
            <w:left w:val="none" w:sz="0" w:space="0" w:color="auto"/>
            <w:bottom w:val="none" w:sz="0" w:space="0" w:color="auto"/>
            <w:right w:val="none" w:sz="0" w:space="0" w:color="auto"/>
          </w:divBdr>
        </w:div>
        <w:div w:id="519245525">
          <w:marLeft w:val="480"/>
          <w:marRight w:val="0"/>
          <w:marTop w:val="0"/>
          <w:marBottom w:val="0"/>
          <w:divBdr>
            <w:top w:val="none" w:sz="0" w:space="0" w:color="auto"/>
            <w:left w:val="none" w:sz="0" w:space="0" w:color="auto"/>
            <w:bottom w:val="none" w:sz="0" w:space="0" w:color="auto"/>
            <w:right w:val="none" w:sz="0" w:space="0" w:color="auto"/>
          </w:divBdr>
        </w:div>
        <w:div w:id="22756618">
          <w:marLeft w:val="480"/>
          <w:marRight w:val="0"/>
          <w:marTop w:val="0"/>
          <w:marBottom w:val="0"/>
          <w:divBdr>
            <w:top w:val="none" w:sz="0" w:space="0" w:color="auto"/>
            <w:left w:val="none" w:sz="0" w:space="0" w:color="auto"/>
            <w:bottom w:val="none" w:sz="0" w:space="0" w:color="auto"/>
            <w:right w:val="none" w:sz="0" w:space="0" w:color="auto"/>
          </w:divBdr>
        </w:div>
        <w:div w:id="948850063">
          <w:marLeft w:val="480"/>
          <w:marRight w:val="0"/>
          <w:marTop w:val="0"/>
          <w:marBottom w:val="0"/>
          <w:divBdr>
            <w:top w:val="none" w:sz="0" w:space="0" w:color="auto"/>
            <w:left w:val="none" w:sz="0" w:space="0" w:color="auto"/>
            <w:bottom w:val="none" w:sz="0" w:space="0" w:color="auto"/>
            <w:right w:val="none" w:sz="0" w:space="0" w:color="auto"/>
          </w:divBdr>
        </w:div>
        <w:div w:id="1966694145">
          <w:marLeft w:val="480"/>
          <w:marRight w:val="0"/>
          <w:marTop w:val="0"/>
          <w:marBottom w:val="0"/>
          <w:divBdr>
            <w:top w:val="none" w:sz="0" w:space="0" w:color="auto"/>
            <w:left w:val="none" w:sz="0" w:space="0" w:color="auto"/>
            <w:bottom w:val="none" w:sz="0" w:space="0" w:color="auto"/>
            <w:right w:val="none" w:sz="0" w:space="0" w:color="auto"/>
          </w:divBdr>
        </w:div>
        <w:div w:id="1429617167">
          <w:marLeft w:val="480"/>
          <w:marRight w:val="0"/>
          <w:marTop w:val="0"/>
          <w:marBottom w:val="0"/>
          <w:divBdr>
            <w:top w:val="none" w:sz="0" w:space="0" w:color="auto"/>
            <w:left w:val="none" w:sz="0" w:space="0" w:color="auto"/>
            <w:bottom w:val="none" w:sz="0" w:space="0" w:color="auto"/>
            <w:right w:val="none" w:sz="0" w:space="0" w:color="auto"/>
          </w:divBdr>
        </w:div>
        <w:div w:id="2049185504">
          <w:marLeft w:val="480"/>
          <w:marRight w:val="0"/>
          <w:marTop w:val="0"/>
          <w:marBottom w:val="0"/>
          <w:divBdr>
            <w:top w:val="none" w:sz="0" w:space="0" w:color="auto"/>
            <w:left w:val="none" w:sz="0" w:space="0" w:color="auto"/>
            <w:bottom w:val="none" w:sz="0" w:space="0" w:color="auto"/>
            <w:right w:val="none" w:sz="0" w:space="0" w:color="auto"/>
          </w:divBdr>
        </w:div>
        <w:div w:id="289823660">
          <w:marLeft w:val="480"/>
          <w:marRight w:val="0"/>
          <w:marTop w:val="0"/>
          <w:marBottom w:val="0"/>
          <w:divBdr>
            <w:top w:val="none" w:sz="0" w:space="0" w:color="auto"/>
            <w:left w:val="none" w:sz="0" w:space="0" w:color="auto"/>
            <w:bottom w:val="none" w:sz="0" w:space="0" w:color="auto"/>
            <w:right w:val="none" w:sz="0" w:space="0" w:color="auto"/>
          </w:divBdr>
        </w:div>
        <w:div w:id="1758138436">
          <w:marLeft w:val="480"/>
          <w:marRight w:val="0"/>
          <w:marTop w:val="0"/>
          <w:marBottom w:val="0"/>
          <w:divBdr>
            <w:top w:val="none" w:sz="0" w:space="0" w:color="auto"/>
            <w:left w:val="none" w:sz="0" w:space="0" w:color="auto"/>
            <w:bottom w:val="none" w:sz="0" w:space="0" w:color="auto"/>
            <w:right w:val="none" w:sz="0" w:space="0" w:color="auto"/>
          </w:divBdr>
        </w:div>
        <w:div w:id="362681081">
          <w:marLeft w:val="480"/>
          <w:marRight w:val="0"/>
          <w:marTop w:val="0"/>
          <w:marBottom w:val="0"/>
          <w:divBdr>
            <w:top w:val="none" w:sz="0" w:space="0" w:color="auto"/>
            <w:left w:val="none" w:sz="0" w:space="0" w:color="auto"/>
            <w:bottom w:val="none" w:sz="0" w:space="0" w:color="auto"/>
            <w:right w:val="none" w:sz="0" w:space="0" w:color="auto"/>
          </w:divBdr>
        </w:div>
        <w:div w:id="1510216296">
          <w:marLeft w:val="480"/>
          <w:marRight w:val="0"/>
          <w:marTop w:val="0"/>
          <w:marBottom w:val="0"/>
          <w:divBdr>
            <w:top w:val="none" w:sz="0" w:space="0" w:color="auto"/>
            <w:left w:val="none" w:sz="0" w:space="0" w:color="auto"/>
            <w:bottom w:val="none" w:sz="0" w:space="0" w:color="auto"/>
            <w:right w:val="none" w:sz="0" w:space="0" w:color="auto"/>
          </w:divBdr>
        </w:div>
        <w:div w:id="950161893">
          <w:marLeft w:val="480"/>
          <w:marRight w:val="0"/>
          <w:marTop w:val="0"/>
          <w:marBottom w:val="0"/>
          <w:divBdr>
            <w:top w:val="none" w:sz="0" w:space="0" w:color="auto"/>
            <w:left w:val="none" w:sz="0" w:space="0" w:color="auto"/>
            <w:bottom w:val="none" w:sz="0" w:space="0" w:color="auto"/>
            <w:right w:val="none" w:sz="0" w:space="0" w:color="auto"/>
          </w:divBdr>
        </w:div>
        <w:div w:id="1348407488">
          <w:marLeft w:val="480"/>
          <w:marRight w:val="0"/>
          <w:marTop w:val="0"/>
          <w:marBottom w:val="0"/>
          <w:divBdr>
            <w:top w:val="none" w:sz="0" w:space="0" w:color="auto"/>
            <w:left w:val="none" w:sz="0" w:space="0" w:color="auto"/>
            <w:bottom w:val="none" w:sz="0" w:space="0" w:color="auto"/>
            <w:right w:val="none" w:sz="0" w:space="0" w:color="auto"/>
          </w:divBdr>
        </w:div>
        <w:div w:id="654726108">
          <w:marLeft w:val="480"/>
          <w:marRight w:val="0"/>
          <w:marTop w:val="0"/>
          <w:marBottom w:val="0"/>
          <w:divBdr>
            <w:top w:val="none" w:sz="0" w:space="0" w:color="auto"/>
            <w:left w:val="none" w:sz="0" w:space="0" w:color="auto"/>
            <w:bottom w:val="none" w:sz="0" w:space="0" w:color="auto"/>
            <w:right w:val="none" w:sz="0" w:space="0" w:color="auto"/>
          </w:divBdr>
        </w:div>
        <w:div w:id="970135017">
          <w:marLeft w:val="480"/>
          <w:marRight w:val="0"/>
          <w:marTop w:val="0"/>
          <w:marBottom w:val="0"/>
          <w:divBdr>
            <w:top w:val="none" w:sz="0" w:space="0" w:color="auto"/>
            <w:left w:val="none" w:sz="0" w:space="0" w:color="auto"/>
            <w:bottom w:val="none" w:sz="0" w:space="0" w:color="auto"/>
            <w:right w:val="none" w:sz="0" w:space="0" w:color="auto"/>
          </w:divBdr>
        </w:div>
        <w:div w:id="125856425">
          <w:marLeft w:val="480"/>
          <w:marRight w:val="0"/>
          <w:marTop w:val="0"/>
          <w:marBottom w:val="0"/>
          <w:divBdr>
            <w:top w:val="none" w:sz="0" w:space="0" w:color="auto"/>
            <w:left w:val="none" w:sz="0" w:space="0" w:color="auto"/>
            <w:bottom w:val="none" w:sz="0" w:space="0" w:color="auto"/>
            <w:right w:val="none" w:sz="0" w:space="0" w:color="auto"/>
          </w:divBdr>
        </w:div>
        <w:div w:id="1832871935">
          <w:marLeft w:val="480"/>
          <w:marRight w:val="0"/>
          <w:marTop w:val="0"/>
          <w:marBottom w:val="0"/>
          <w:divBdr>
            <w:top w:val="none" w:sz="0" w:space="0" w:color="auto"/>
            <w:left w:val="none" w:sz="0" w:space="0" w:color="auto"/>
            <w:bottom w:val="none" w:sz="0" w:space="0" w:color="auto"/>
            <w:right w:val="none" w:sz="0" w:space="0" w:color="auto"/>
          </w:divBdr>
        </w:div>
        <w:div w:id="1298687541">
          <w:marLeft w:val="480"/>
          <w:marRight w:val="0"/>
          <w:marTop w:val="0"/>
          <w:marBottom w:val="0"/>
          <w:divBdr>
            <w:top w:val="none" w:sz="0" w:space="0" w:color="auto"/>
            <w:left w:val="none" w:sz="0" w:space="0" w:color="auto"/>
            <w:bottom w:val="none" w:sz="0" w:space="0" w:color="auto"/>
            <w:right w:val="none" w:sz="0" w:space="0" w:color="auto"/>
          </w:divBdr>
        </w:div>
        <w:div w:id="850920507">
          <w:marLeft w:val="480"/>
          <w:marRight w:val="0"/>
          <w:marTop w:val="0"/>
          <w:marBottom w:val="0"/>
          <w:divBdr>
            <w:top w:val="none" w:sz="0" w:space="0" w:color="auto"/>
            <w:left w:val="none" w:sz="0" w:space="0" w:color="auto"/>
            <w:bottom w:val="none" w:sz="0" w:space="0" w:color="auto"/>
            <w:right w:val="none" w:sz="0" w:space="0" w:color="auto"/>
          </w:divBdr>
        </w:div>
        <w:div w:id="1653365453">
          <w:marLeft w:val="480"/>
          <w:marRight w:val="0"/>
          <w:marTop w:val="0"/>
          <w:marBottom w:val="0"/>
          <w:divBdr>
            <w:top w:val="none" w:sz="0" w:space="0" w:color="auto"/>
            <w:left w:val="none" w:sz="0" w:space="0" w:color="auto"/>
            <w:bottom w:val="none" w:sz="0" w:space="0" w:color="auto"/>
            <w:right w:val="none" w:sz="0" w:space="0" w:color="auto"/>
          </w:divBdr>
        </w:div>
        <w:div w:id="83959597">
          <w:marLeft w:val="480"/>
          <w:marRight w:val="0"/>
          <w:marTop w:val="0"/>
          <w:marBottom w:val="0"/>
          <w:divBdr>
            <w:top w:val="none" w:sz="0" w:space="0" w:color="auto"/>
            <w:left w:val="none" w:sz="0" w:space="0" w:color="auto"/>
            <w:bottom w:val="none" w:sz="0" w:space="0" w:color="auto"/>
            <w:right w:val="none" w:sz="0" w:space="0" w:color="auto"/>
          </w:divBdr>
        </w:div>
        <w:div w:id="377364065">
          <w:marLeft w:val="480"/>
          <w:marRight w:val="0"/>
          <w:marTop w:val="0"/>
          <w:marBottom w:val="0"/>
          <w:divBdr>
            <w:top w:val="none" w:sz="0" w:space="0" w:color="auto"/>
            <w:left w:val="none" w:sz="0" w:space="0" w:color="auto"/>
            <w:bottom w:val="none" w:sz="0" w:space="0" w:color="auto"/>
            <w:right w:val="none" w:sz="0" w:space="0" w:color="auto"/>
          </w:divBdr>
        </w:div>
        <w:div w:id="2138644940">
          <w:marLeft w:val="480"/>
          <w:marRight w:val="0"/>
          <w:marTop w:val="0"/>
          <w:marBottom w:val="0"/>
          <w:divBdr>
            <w:top w:val="none" w:sz="0" w:space="0" w:color="auto"/>
            <w:left w:val="none" w:sz="0" w:space="0" w:color="auto"/>
            <w:bottom w:val="none" w:sz="0" w:space="0" w:color="auto"/>
            <w:right w:val="none" w:sz="0" w:space="0" w:color="auto"/>
          </w:divBdr>
        </w:div>
        <w:div w:id="503975159">
          <w:marLeft w:val="480"/>
          <w:marRight w:val="0"/>
          <w:marTop w:val="0"/>
          <w:marBottom w:val="0"/>
          <w:divBdr>
            <w:top w:val="none" w:sz="0" w:space="0" w:color="auto"/>
            <w:left w:val="none" w:sz="0" w:space="0" w:color="auto"/>
            <w:bottom w:val="none" w:sz="0" w:space="0" w:color="auto"/>
            <w:right w:val="none" w:sz="0" w:space="0" w:color="auto"/>
          </w:divBdr>
        </w:div>
        <w:div w:id="1624729581">
          <w:marLeft w:val="480"/>
          <w:marRight w:val="0"/>
          <w:marTop w:val="0"/>
          <w:marBottom w:val="0"/>
          <w:divBdr>
            <w:top w:val="none" w:sz="0" w:space="0" w:color="auto"/>
            <w:left w:val="none" w:sz="0" w:space="0" w:color="auto"/>
            <w:bottom w:val="none" w:sz="0" w:space="0" w:color="auto"/>
            <w:right w:val="none" w:sz="0" w:space="0" w:color="auto"/>
          </w:divBdr>
        </w:div>
        <w:div w:id="56782332">
          <w:marLeft w:val="480"/>
          <w:marRight w:val="0"/>
          <w:marTop w:val="0"/>
          <w:marBottom w:val="0"/>
          <w:divBdr>
            <w:top w:val="none" w:sz="0" w:space="0" w:color="auto"/>
            <w:left w:val="none" w:sz="0" w:space="0" w:color="auto"/>
            <w:bottom w:val="none" w:sz="0" w:space="0" w:color="auto"/>
            <w:right w:val="none" w:sz="0" w:space="0" w:color="auto"/>
          </w:divBdr>
        </w:div>
        <w:div w:id="169177989">
          <w:marLeft w:val="480"/>
          <w:marRight w:val="0"/>
          <w:marTop w:val="0"/>
          <w:marBottom w:val="0"/>
          <w:divBdr>
            <w:top w:val="none" w:sz="0" w:space="0" w:color="auto"/>
            <w:left w:val="none" w:sz="0" w:space="0" w:color="auto"/>
            <w:bottom w:val="none" w:sz="0" w:space="0" w:color="auto"/>
            <w:right w:val="none" w:sz="0" w:space="0" w:color="auto"/>
          </w:divBdr>
        </w:div>
        <w:div w:id="1474248242">
          <w:marLeft w:val="480"/>
          <w:marRight w:val="0"/>
          <w:marTop w:val="0"/>
          <w:marBottom w:val="0"/>
          <w:divBdr>
            <w:top w:val="none" w:sz="0" w:space="0" w:color="auto"/>
            <w:left w:val="none" w:sz="0" w:space="0" w:color="auto"/>
            <w:bottom w:val="none" w:sz="0" w:space="0" w:color="auto"/>
            <w:right w:val="none" w:sz="0" w:space="0" w:color="auto"/>
          </w:divBdr>
        </w:div>
        <w:div w:id="227770178">
          <w:marLeft w:val="480"/>
          <w:marRight w:val="0"/>
          <w:marTop w:val="0"/>
          <w:marBottom w:val="0"/>
          <w:divBdr>
            <w:top w:val="none" w:sz="0" w:space="0" w:color="auto"/>
            <w:left w:val="none" w:sz="0" w:space="0" w:color="auto"/>
            <w:bottom w:val="none" w:sz="0" w:space="0" w:color="auto"/>
            <w:right w:val="none" w:sz="0" w:space="0" w:color="auto"/>
          </w:divBdr>
        </w:div>
        <w:div w:id="713652292">
          <w:marLeft w:val="480"/>
          <w:marRight w:val="0"/>
          <w:marTop w:val="0"/>
          <w:marBottom w:val="0"/>
          <w:divBdr>
            <w:top w:val="none" w:sz="0" w:space="0" w:color="auto"/>
            <w:left w:val="none" w:sz="0" w:space="0" w:color="auto"/>
            <w:bottom w:val="none" w:sz="0" w:space="0" w:color="auto"/>
            <w:right w:val="none" w:sz="0" w:space="0" w:color="auto"/>
          </w:divBdr>
        </w:div>
        <w:div w:id="102191364">
          <w:marLeft w:val="480"/>
          <w:marRight w:val="0"/>
          <w:marTop w:val="0"/>
          <w:marBottom w:val="0"/>
          <w:divBdr>
            <w:top w:val="none" w:sz="0" w:space="0" w:color="auto"/>
            <w:left w:val="none" w:sz="0" w:space="0" w:color="auto"/>
            <w:bottom w:val="none" w:sz="0" w:space="0" w:color="auto"/>
            <w:right w:val="none" w:sz="0" w:space="0" w:color="auto"/>
          </w:divBdr>
        </w:div>
        <w:div w:id="734163146">
          <w:marLeft w:val="480"/>
          <w:marRight w:val="0"/>
          <w:marTop w:val="0"/>
          <w:marBottom w:val="0"/>
          <w:divBdr>
            <w:top w:val="none" w:sz="0" w:space="0" w:color="auto"/>
            <w:left w:val="none" w:sz="0" w:space="0" w:color="auto"/>
            <w:bottom w:val="none" w:sz="0" w:space="0" w:color="auto"/>
            <w:right w:val="none" w:sz="0" w:space="0" w:color="auto"/>
          </w:divBdr>
        </w:div>
        <w:div w:id="834757989">
          <w:marLeft w:val="480"/>
          <w:marRight w:val="0"/>
          <w:marTop w:val="0"/>
          <w:marBottom w:val="0"/>
          <w:divBdr>
            <w:top w:val="none" w:sz="0" w:space="0" w:color="auto"/>
            <w:left w:val="none" w:sz="0" w:space="0" w:color="auto"/>
            <w:bottom w:val="none" w:sz="0" w:space="0" w:color="auto"/>
            <w:right w:val="none" w:sz="0" w:space="0" w:color="auto"/>
          </w:divBdr>
        </w:div>
        <w:div w:id="14549876">
          <w:marLeft w:val="480"/>
          <w:marRight w:val="0"/>
          <w:marTop w:val="0"/>
          <w:marBottom w:val="0"/>
          <w:divBdr>
            <w:top w:val="none" w:sz="0" w:space="0" w:color="auto"/>
            <w:left w:val="none" w:sz="0" w:space="0" w:color="auto"/>
            <w:bottom w:val="none" w:sz="0" w:space="0" w:color="auto"/>
            <w:right w:val="none" w:sz="0" w:space="0" w:color="auto"/>
          </w:divBdr>
        </w:div>
        <w:div w:id="24065060">
          <w:marLeft w:val="480"/>
          <w:marRight w:val="0"/>
          <w:marTop w:val="0"/>
          <w:marBottom w:val="0"/>
          <w:divBdr>
            <w:top w:val="none" w:sz="0" w:space="0" w:color="auto"/>
            <w:left w:val="none" w:sz="0" w:space="0" w:color="auto"/>
            <w:bottom w:val="none" w:sz="0" w:space="0" w:color="auto"/>
            <w:right w:val="none" w:sz="0" w:space="0" w:color="auto"/>
          </w:divBdr>
        </w:div>
        <w:div w:id="1424448086">
          <w:marLeft w:val="480"/>
          <w:marRight w:val="0"/>
          <w:marTop w:val="0"/>
          <w:marBottom w:val="0"/>
          <w:divBdr>
            <w:top w:val="none" w:sz="0" w:space="0" w:color="auto"/>
            <w:left w:val="none" w:sz="0" w:space="0" w:color="auto"/>
            <w:bottom w:val="none" w:sz="0" w:space="0" w:color="auto"/>
            <w:right w:val="none" w:sz="0" w:space="0" w:color="auto"/>
          </w:divBdr>
        </w:div>
        <w:div w:id="966472830">
          <w:marLeft w:val="480"/>
          <w:marRight w:val="0"/>
          <w:marTop w:val="0"/>
          <w:marBottom w:val="0"/>
          <w:divBdr>
            <w:top w:val="none" w:sz="0" w:space="0" w:color="auto"/>
            <w:left w:val="none" w:sz="0" w:space="0" w:color="auto"/>
            <w:bottom w:val="none" w:sz="0" w:space="0" w:color="auto"/>
            <w:right w:val="none" w:sz="0" w:space="0" w:color="auto"/>
          </w:divBdr>
        </w:div>
        <w:div w:id="1829974630">
          <w:marLeft w:val="480"/>
          <w:marRight w:val="0"/>
          <w:marTop w:val="0"/>
          <w:marBottom w:val="0"/>
          <w:divBdr>
            <w:top w:val="none" w:sz="0" w:space="0" w:color="auto"/>
            <w:left w:val="none" w:sz="0" w:space="0" w:color="auto"/>
            <w:bottom w:val="none" w:sz="0" w:space="0" w:color="auto"/>
            <w:right w:val="none" w:sz="0" w:space="0" w:color="auto"/>
          </w:divBdr>
        </w:div>
        <w:div w:id="450173679">
          <w:marLeft w:val="480"/>
          <w:marRight w:val="0"/>
          <w:marTop w:val="0"/>
          <w:marBottom w:val="0"/>
          <w:divBdr>
            <w:top w:val="none" w:sz="0" w:space="0" w:color="auto"/>
            <w:left w:val="none" w:sz="0" w:space="0" w:color="auto"/>
            <w:bottom w:val="none" w:sz="0" w:space="0" w:color="auto"/>
            <w:right w:val="none" w:sz="0" w:space="0" w:color="auto"/>
          </w:divBdr>
        </w:div>
        <w:div w:id="1264609089">
          <w:marLeft w:val="480"/>
          <w:marRight w:val="0"/>
          <w:marTop w:val="0"/>
          <w:marBottom w:val="0"/>
          <w:divBdr>
            <w:top w:val="none" w:sz="0" w:space="0" w:color="auto"/>
            <w:left w:val="none" w:sz="0" w:space="0" w:color="auto"/>
            <w:bottom w:val="none" w:sz="0" w:space="0" w:color="auto"/>
            <w:right w:val="none" w:sz="0" w:space="0" w:color="auto"/>
          </w:divBdr>
        </w:div>
        <w:div w:id="1471285046">
          <w:marLeft w:val="480"/>
          <w:marRight w:val="0"/>
          <w:marTop w:val="0"/>
          <w:marBottom w:val="0"/>
          <w:divBdr>
            <w:top w:val="none" w:sz="0" w:space="0" w:color="auto"/>
            <w:left w:val="none" w:sz="0" w:space="0" w:color="auto"/>
            <w:bottom w:val="none" w:sz="0" w:space="0" w:color="auto"/>
            <w:right w:val="none" w:sz="0" w:space="0" w:color="auto"/>
          </w:divBdr>
        </w:div>
        <w:div w:id="595018200">
          <w:marLeft w:val="480"/>
          <w:marRight w:val="0"/>
          <w:marTop w:val="0"/>
          <w:marBottom w:val="0"/>
          <w:divBdr>
            <w:top w:val="none" w:sz="0" w:space="0" w:color="auto"/>
            <w:left w:val="none" w:sz="0" w:space="0" w:color="auto"/>
            <w:bottom w:val="none" w:sz="0" w:space="0" w:color="auto"/>
            <w:right w:val="none" w:sz="0" w:space="0" w:color="auto"/>
          </w:divBdr>
        </w:div>
        <w:div w:id="631596100">
          <w:marLeft w:val="480"/>
          <w:marRight w:val="0"/>
          <w:marTop w:val="0"/>
          <w:marBottom w:val="0"/>
          <w:divBdr>
            <w:top w:val="none" w:sz="0" w:space="0" w:color="auto"/>
            <w:left w:val="none" w:sz="0" w:space="0" w:color="auto"/>
            <w:bottom w:val="none" w:sz="0" w:space="0" w:color="auto"/>
            <w:right w:val="none" w:sz="0" w:space="0" w:color="auto"/>
          </w:divBdr>
        </w:div>
        <w:div w:id="498617987">
          <w:marLeft w:val="480"/>
          <w:marRight w:val="0"/>
          <w:marTop w:val="0"/>
          <w:marBottom w:val="0"/>
          <w:divBdr>
            <w:top w:val="none" w:sz="0" w:space="0" w:color="auto"/>
            <w:left w:val="none" w:sz="0" w:space="0" w:color="auto"/>
            <w:bottom w:val="none" w:sz="0" w:space="0" w:color="auto"/>
            <w:right w:val="none" w:sz="0" w:space="0" w:color="auto"/>
          </w:divBdr>
        </w:div>
        <w:div w:id="501821390">
          <w:marLeft w:val="480"/>
          <w:marRight w:val="0"/>
          <w:marTop w:val="0"/>
          <w:marBottom w:val="0"/>
          <w:divBdr>
            <w:top w:val="none" w:sz="0" w:space="0" w:color="auto"/>
            <w:left w:val="none" w:sz="0" w:space="0" w:color="auto"/>
            <w:bottom w:val="none" w:sz="0" w:space="0" w:color="auto"/>
            <w:right w:val="none" w:sz="0" w:space="0" w:color="auto"/>
          </w:divBdr>
        </w:div>
        <w:div w:id="136916543">
          <w:marLeft w:val="480"/>
          <w:marRight w:val="0"/>
          <w:marTop w:val="0"/>
          <w:marBottom w:val="0"/>
          <w:divBdr>
            <w:top w:val="none" w:sz="0" w:space="0" w:color="auto"/>
            <w:left w:val="none" w:sz="0" w:space="0" w:color="auto"/>
            <w:bottom w:val="none" w:sz="0" w:space="0" w:color="auto"/>
            <w:right w:val="none" w:sz="0" w:space="0" w:color="auto"/>
          </w:divBdr>
        </w:div>
        <w:div w:id="967080423">
          <w:marLeft w:val="480"/>
          <w:marRight w:val="0"/>
          <w:marTop w:val="0"/>
          <w:marBottom w:val="0"/>
          <w:divBdr>
            <w:top w:val="none" w:sz="0" w:space="0" w:color="auto"/>
            <w:left w:val="none" w:sz="0" w:space="0" w:color="auto"/>
            <w:bottom w:val="none" w:sz="0" w:space="0" w:color="auto"/>
            <w:right w:val="none" w:sz="0" w:space="0" w:color="auto"/>
          </w:divBdr>
        </w:div>
        <w:div w:id="1012413050">
          <w:marLeft w:val="480"/>
          <w:marRight w:val="0"/>
          <w:marTop w:val="0"/>
          <w:marBottom w:val="0"/>
          <w:divBdr>
            <w:top w:val="none" w:sz="0" w:space="0" w:color="auto"/>
            <w:left w:val="none" w:sz="0" w:space="0" w:color="auto"/>
            <w:bottom w:val="none" w:sz="0" w:space="0" w:color="auto"/>
            <w:right w:val="none" w:sz="0" w:space="0" w:color="auto"/>
          </w:divBdr>
        </w:div>
        <w:div w:id="362747975">
          <w:marLeft w:val="480"/>
          <w:marRight w:val="0"/>
          <w:marTop w:val="0"/>
          <w:marBottom w:val="0"/>
          <w:divBdr>
            <w:top w:val="none" w:sz="0" w:space="0" w:color="auto"/>
            <w:left w:val="none" w:sz="0" w:space="0" w:color="auto"/>
            <w:bottom w:val="none" w:sz="0" w:space="0" w:color="auto"/>
            <w:right w:val="none" w:sz="0" w:space="0" w:color="auto"/>
          </w:divBdr>
        </w:div>
        <w:div w:id="1707439131">
          <w:marLeft w:val="480"/>
          <w:marRight w:val="0"/>
          <w:marTop w:val="0"/>
          <w:marBottom w:val="0"/>
          <w:divBdr>
            <w:top w:val="none" w:sz="0" w:space="0" w:color="auto"/>
            <w:left w:val="none" w:sz="0" w:space="0" w:color="auto"/>
            <w:bottom w:val="none" w:sz="0" w:space="0" w:color="auto"/>
            <w:right w:val="none" w:sz="0" w:space="0" w:color="auto"/>
          </w:divBdr>
        </w:div>
        <w:div w:id="1746100676">
          <w:marLeft w:val="480"/>
          <w:marRight w:val="0"/>
          <w:marTop w:val="0"/>
          <w:marBottom w:val="0"/>
          <w:divBdr>
            <w:top w:val="none" w:sz="0" w:space="0" w:color="auto"/>
            <w:left w:val="none" w:sz="0" w:space="0" w:color="auto"/>
            <w:bottom w:val="none" w:sz="0" w:space="0" w:color="auto"/>
            <w:right w:val="none" w:sz="0" w:space="0" w:color="auto"/>
          </w:divBdr>
        </w:div>
        <w:div w:id="1131753824">
          <w:marLeft w:val="480"/>
          <w:marRight w:val="0"/>
          <w:marTop w:val="0"/>
          <w:marBottom w:val="0"/>
          <w:divBdr>
            <w:top w:val="none" w:sz="0" w:space="0" w:color="auto"/>
            <w:left w:val="none" w:sz="0" w:space="0" w:color="auto"/>
            <w:bottom w:val="none" w:sz="0" w:space="0" w:color="auto"/>
            <w:right w:val="none" w:sz="0" w:space="0" w:color="auto"/>
          </w:divBdr>
        </w:div>
        <w:div w:id="1103918713">
          <w:marLeft w:val="480"/>
          <w:marRight w:val="0"/>
          <w:marTop w:val="0"/>
          <w:marBottom w:val="0"/>
          <w:divBdr>
            <w:top w:val="none" w:sz="0" w:space="0" w:color="auto"/>
            <w:left w:val="none" w:sz="0" w:space="0" w:color="auto"/>
            <w:bottom w:val="none" w:sz="0" w:space="0" w:color="auto"/>
            <w:right w:val="none" w:sz="0" w:space="0" w:color="auto"/>
          </w:divBdr>
        </w:div>
        <w:div w:id="868302940">
          <w:marLeft w:val="480"/>
          <w:marRight w:val="0"/>
          <w:marTop w:val="0"/>
          <w:marBottom w:val="0"/>
          <w:divBdr>
            <w:top w:val="none" w:sz="0" w:space="0" w:color="auto"/>
            <w:left w:val="none" w:sz="0" w:space="0" w:color="auto"/>
            <w:bottom w:val="none" w:sz="0" w:space="0" w:color="auto"/>
            <w:right w:val="none" w:sz="0" w:space="0" w:color="auto"/>
          </w:divBdr>
        </w:div>
        <w:div w:id="804782245">
          <w:marLeft w:val="480"/>
          <w:marRight w:val="0"/>
          <w:marTop w:val="0"/>
          <w:marBottom w:val="0"/>
          <w:divBdr>
            <w:top w:val="none" w:sz="0" w:space="0" w:color="auto"/>
            <w:left w:val="none" w:sz="0" w:space="0" w:color="auto"/>
            <w:bottom w:val="none" w:sz="0" w:space="0" w:color="auto"/>
            <w:right w:val="none" w:sz="0" w:space="0" w:color="auto"/>
          </w:divBdr>
        </w:div>
        <w:div w:id="1304584885">
          <w:marLeft w:val="480"/>
          <w:marRight w:val="0"/>
          <w:marTop w:val="0"/>
          <w:marBottom w:val="0"/>
          <w:divBdr>
            <w:top w:val="none" w:sz="0" w:space="0" w:color="auto"/>
            <w:left w:val="none" w:sz="0" w:space="0" w:color="auto"/>
            <w:bottom w:val="none" w:sz="0" w:space="0" w:color="auto"/>
            <w:right w:val="none" w:sz="0" w:space="0" w:color="auto"/>
          </w:divBdr>
        </w:div>
        <w:div w:id="1309281929">
          <w:marLeft w:val="480"/>
          <w:marRight w:val="0"/>
          <w:marTop w:val="0"/>
          <w:marBottom w:val="0"/>
          <w:divBdr>
            <w:top w:val="none" w:sz="0" w:space="0" w:color="auto"/>
            <w:left w:val="none" w:sz="0" w:space="0" w:color="auto"/>
            <w:bottom w:val="none" w:sz="0" w:space="0" w:color="auto"/>
            <w:right w:val="none" w:sz="0" w:space="0" w:color="auto"/>
          </w:divBdr>
        </w:div>
        <w:div w:id="756171222">
          <w:marLeft w:val="480"/>
          <w:marRight w:val="0"/>
          <w:marTop w:val="0"/>
          <w:marBottom w:val="0"/>
          <w:divBdr>
            <w:top w:val="none" w:sz="0" w:space="0" w:color="auto"/>
            <w:left w:val="none" w:sz="0" w:space="0" w:color="auto"/>
            <w:bottom w:val="none" w:sz="0" w:space="0" w:color="auto"/>
            <w:right w:val="none" w:sz="0" w:space="0" w:color="auto"/>
          </w:divBdr>
        </w:div>
        <w:div w:id="1193573530">
          <w:marLeft w:val="480"/>
          <w:marRight w:val="0"/>
          <w:marTop w:val="0"/>
          <w:marBottom w:val="0"/>
          <w:divBdr>
            <w:top w:val="none" w:sz="0" w:space="0" w:color="auto"/>
            <w:left w:val="none" w:sz="0" w:space="0" w:color="auto"/>
            <w:bottom w:val="none" w:sz="0" w:space="0" w:color="auto"/>
            <w:right w:val="none" w:sz="0" w:space="0" w:color="auto"/>
          </w:divBdr>
        </w:div>
        <w:div w:id="1528911855">
          <w:marLeft w:val="480"/>
          <w:marRight w:val="0"/>
          <w:marTop w:val="0"/>
          <w:marBottom w:val="0"/>
          <w:divBdr>
            <w:top w:val="none" w:sz="0" w:space="0" w:color="auto"/>
            <w:left w:val="none" w:sz="0" w:space="0" w:color="auto"/>
            <w:bottom w:val="none" w:sz="0" w:space="0" w:color="auto"/>
            <w:right w:val="none" w:sz="0" w:space="0" w:color="auto"/>
          </w:divBdr>
        </w:div>
        <w:div w:id="199631589">
          <w:marLeft w:val="480"/>
          <w:marRight w:val="0"/>
          <w:marTop w:val="0"/>
          <w:marBottom w:val="0"/>
          <w:divBdr>
            <w:top w:val="none" w:sz="0" w:space="0" w:color="auto"/>
            <w:left w:val="none" w:sz="0" w:space="0" w:color="auto"/>
            <w:bottom w:val="none" w:sz="0" w:space="0" w:color="auto"/>
            <w:right w:val="none" w:sz="0" w:space="0" w:color="auto"/>
          </w:divBdr>
        </w:div>
        <w:div w:id="908224445">
          <w:marLeft w:val="480"/>
          <w:marRight w:val="0"/>
          <w:marTop w:val="0"/>
          <w:marBottom w:val="0"/>
          <w:divBdr>
            <w:top w:val="none" w:sz="0" w:space="0" w:color="auto"/>
            <w:left w:val="none" w:sz="0" w:space="0" w:color="auto"/>
            <w:bottom w:val="none" w:sz="0" w:space="0" w:color="auto"/>
            <w:right w:val="none" w:sz="0" w:space="0" w:color="auto"/>
          </w:divBdr>
        </w:div>
        <w:div w:id="1962954698">
          <w:marLeft w:val="480"/>
          <w:marRight w:val="0"/>
          <w:marTop w:val="0"/>
          <w:marBottom w:val="0"/>
          <w:divBdr>
            <w:top w:val="none" w:sz="0" w:space="0" w:color="auto"/>
            <w:left w:val="none" w:sz="0" w:space="0" w:color="auto"/>
            <w:bottom w:val="none" w:sz="0" w:space="0" w:color="auto"/>
            <w:right w:val="none" w:sz="0" w:space="0" w:color="auto"/>
          </w:divBdr>
        </w:div>
        <w:div w:id="649096449">
          <w:marLeft w:val="480"/>
          <w:marRight w:val="0"/>
          <w:marTop w:val="0"/>
          <w:marBottom w:val="0"/>
          <w:divBdr>
            <w:top w:val="none" w:sz="0" w:space="0" w:color="auto"/>
            <w:left w:val="none" w:sz="0" w:space="0" w:color="auto"/>
            <w:bottom w:val="none" w:sz="0" w:space="0" w:color="auto"/>
            <w:right w:val="none" w:sz="0" w:space="0" w:color="auto"/>
          </w:divBdr>
        </w:div>
        <w:div w:id="1556502428">
          <w:marLeft w:val="480"/>
          <w:marRight w:val="0"/>
          <w:marTop w:val="0"/>
          <w:marBottom w:val="0"/>
          <w:divBdr>
            <w:top w:val="none" w:sz="0" w:space="0" w:color="auto"/>
            <w:left w:val="none" w:sz="0" w:space="0" w:color="auto"/>
            <w:bottom w:val="none" w:sz="0" w:space="0" w:color="auto"/>
            <w:right w:val="none" w:sz="0" w:space="0" w:color="auto"/>
          </w:divBdr>
        </w:div>
        <w:div w:id="197201350">
          <w:marLeft w:val="480"/>
          <w:marRight w:val="0"/>
          <w:marTop w:val="0"/>
          <w:marBottom w:val="0"/>
          <w:divBdr>
            <w:top w:val="none" w:sz="0" w:space="0" w:color="auto"/>
            <w:left w:val="none" w:sz="0" w:space="0" w:color="auto"/>
            <w:bottom w:val="none" w:sz="0" w:space="0" w:color="auto"/>
            <w:right w:val="none" w:sz="0" w:space="0" w:color="auto"/>
          </w:divBdr>
        </w:div>
        <w:div w:id="1658264221">
          <w:marLeft w:val="480"/>
          <w:marRight w:val="0"/>
          <w:marTop w:val="0"/>
          <w:marBottom w:val="0"/>
          <w:divBdr>
            <w:top w:val="none" w:sz="0" w:space="0" w:color="auto"/>
            <w:left w:val="none" w:sz="0" w:space="0" w:color="auto"/>
            <w:bottom w:val="none" w:sz="0" w:space="0" w:color="auto"/>
            <w:right w:val="none" w:sz="0" w:space="0" w:color="auto"/>
          </w:divBdr>
        </w:div>
        <w:div w:id="91047439">
          <w:marLeft w:val="480"/>
          <w:marRight w:val="0"/>
          <w:marTop w:val="0"/>
          <w:marBottom w:val="0"/>
          <w:divBdr>
            <w:top w:val="none" w:sz="0" w:space="0" w:color="auto"/>
            <w:left w:val="none" w:sz="0" w:space="0" w:color="auto"/>
            <w:bottom w:val="none" w:sz="0" w:space="0" w:color="auto"/>
            <w:right w:val="none" w:sz="0" w:space="0" w:color="auto"/>
          </w:divBdr>
        </w:div>
        <w:div w:id="1184053442">
          <w:marLeft w:val="480"/>
          <w:marRight w:val="0"/>
          <w:marTop w:val="0"/>
          <w:marBottom w:val="0"/>
          <w:divBdr>
            <w:top w:val="none" w:sz="0" w:space="0" w:color="auto"/>
            <w:left w:val="none" w:sz="0" w:space="0" w:color="auto"/>
            <w:bottom w:val="none" w:sz="0" w:space="0" w:color="auto"/>
            <w:right w:val="none" w:sz="0" w:space="0" w:color="auto"/>
          </w:divBdr>
        </w:div>
        <w:div w:id="311644449">
          <w:marLeft w:val="480"/>
          <w:marRight w:val="0"/>
          <w:marTop w:val="0"/>
          <w:marBottom w:val="0"/>
          <w:divBdr>
            <w:top w:val="none" w:sz="0" w:space="0" w:color="auto"/>
            <w:left w:val="none" w:sz="0" w:space="0" w:color="auto"/>
            <w:bottom w:val="none" w:sz="0" w:space="0" w:color="auto"/>
            <w:right w:val="none" w:sz="0" w:space="0" w:color="auto"/>
          </w:divBdr>
        </w:div>
        <w:div w:id="230390490">
          <w:marLeft w:val="480"/>
          <w:marRight w:val="0"/>
          <w:marTop w:val="0"/>
          <w:marBottom w:val="0"/>
          <w:divBdr>
            <w:top w:val="none" w:sz="0" w:space="0" w:color="auto"/>
            <w:left w:val="none" w:sz="0" w:space="0" w:color="auto"/>
            <w:bottom w:val="none" w:sz="0" w:space="0" w:color="auto"/>
            <w:right w:val="none" w:sz="0" w:space="0" w:color="auto"/>
          </w:divBdr>
        </w:div>
      </w:divsChild>
    </w:div>
    <w:div w:id="740441637">
      <w:bodyDiv w:val="1"/>
      <w:marLeft w:val="0"/>
      <w:marRight w:val="0"/>
      <w:marTop w:val="0"/>
      <w:marBottom w:val="0"/>
      <w:divBdr>
        <w:top w:val="none" w:sz="0" w:space="0" w:color="auto"/>
        <w:left w:val="none" w:sz="0" w:space="0" w:color="auto"/>
        <w:bottom w:val="none" w:sz="0" w:space="0" w:color="auto"/>
        <w:right w:val="none" w:sz="0" w:space="0" w:color="auto"/>
      </w:divBdr>
    </w:div>
    <w:div w:id="741568058">
      <w:bodyDiv w:val="1"/>
      <w:marLeft w:val="0"/>
      <w:marRight w:val="0"/>
      <w:marTop w:val="0"/>
      <w:marBottom w:val="0"/>
      <w:divBdr>
        <w:top w:val="none" w:sz="0" w:space="0" w:color="auto"/>
        <w:left w:val="none" w:sz="0" w:space="0" w:color="auto"/>
        <w:bottom w:val="none" w:sz="0" w:space="0" w:color="auto"/>
        <w:right w:val="none" w:sz="0" w:space="0" w:color="auto"/>
      </w:divBdr>
    </w:div>
    <w:div w:id="745301144">
      <w:bodyDiv w:val="1"/>
      <w:marLeft w:val="0"/>
      <w:marRight w:val="0"/>
      <w:marTop w:val="0"/>
      <w:marBottom w:val="0"/>
      <w:divBdr>
        <w:top w:val="none" w:sz="0" w:space="0" w:color="auto"/>
        <w:left w:val="none" w:sz="0" w:space="0" w:color="auto"/>
        <w:bottom w:val="none" w:sz="0" w:space="0" w:color="auto"/>
        <w:right w:val="none" w:sz="0" w:space="0" w:color="auto"/>
      </w:divBdr>
    </w:div>
    <w:div w:id="747969843">
      <w:bodyDiv w:val="1"/>
      <w:marLeft w:val="0"/>
      <w:marRight w:val="0"/>
      <w:marTop w:val="0"/>
      <w:marBottom w:val="0"/>
      <w:divBdr>
        <w:top w:val="none" w:sz="0" w:space="0" w:color="auto"/>
        <w:left w:val="none" w:sz="0" w:space="0" w:color="auto"/>
        <w:bottom w:val="none" w:sz="0" w:space="0" w:color="auto"/>
        <w:right w:val="none" w:sz="0" w:space="0" w:color="auto"/>
      </w:divBdr>
    </w:div>
    <w:div w:id="748305450">
      <w:bodyDiv w:val="1"/>
      <w:marLeft w:val="0"/>
      <w:marRight w:val="0"/>
      <w:marTop w:val="0"/>
      <w:marBottom w:val="0"/>
      <w:divBdr>
        <w:top w:val="none" w:sz="0" w:space="0" w:color="auto"/>
        <w:left w:val="none" w:sz="0" w:space="0" w:color="auto"/>
        <w:bottom w:val="none" w:sz="0" w:space="0" w:color="auto"/>
        <w:right w:val="none" w:sz="0" w:space="0" w:color="auto"/>
      </w:divBdr>
    </w:div>
    <w:div w:id="749304318">
      <w:bodyDiv w:val="1"/>
      <w:marLeft w:val="0"/>
      <w:marRight w:val="0"/>
      <w:marTop w:val="0"/>
      <w:marBottom w:val="0"/>
      <w:divBdr>
        <w:top w:val="none" w:sz="0" w:space="0" w:color="auto"/>
        <w:left w:val="none" w:sz="0" w:space="0" w:color="auto"/>
        <w:bottom w:val="none" w:sz="0" w:space="0" w:color="auto"/>
        <w:right w:val="none" w:sz="0" w:space="0" w:color="auto"/>
      </w:divBdr>
    </w:div>
    <w:div w:id="751783512">
      <w:bodyDiv w:val="1"/>
      <w:marLeft w:val="0"/>
      <w:marRight w:val="0"/>
      <w:marTop w:val="0"/>
      <w:marBottom w:val="0"/>
      <w:divBdr>
        <w:top w:val="none" w:sz="0" w:space="0" w:color="auto"/>
        <w:left w:val="none" w:sz="0" w:space="0" w:color="auto"/>
        <w:bottom w:val="none" w:sz="0" w:space="0" w:color="auto"/>
        <w:right w:val="none" w:sz="0" w:space="0" w:color="auto"/>
      </w:divBdr>
    </w:div>
    <w:div w:id="752168061">
      <w:bodyDiv w:val="1"/>
      <w:marLeft w:val="0"/>
      <w:marRight w:val="0"/>
      <w:marTop w:val="0"/>
      <w:marBottom w:val="0"/>
      <w:divBdr>
        <w:top w:val="none" w:sz="0" w:space="0" w:color="auto"/>
        <w:left w:val="none" w:sz="0" w:space="0" w:color="auto"/>
        <w:bottom w:val="none" w:sz="0" w:space="0" w:color="auto"/>
        <w:right w:val="none" w:sz="0" w:space="0" w:color="auto"/>
      </w:divBdr>
    </w:div>
    <w:div w:id="755517895">
      <w:bodyDiv w:val="1"/>
      <w:marLeft w:val="0"/>
      <w:marRight w:val="0"/>
      <w:marTop w:val="0"/>
      <w:marBottom w:val="0"/>
      <w:divBdr>
        <w:top w:val="none" w:sz="0" w:space="0" w:color="auto"/>
        <w:left w:val="none" w:sz="0" w:space="0" w:color="auto"/>
        <w:bottom w:val="none" w:sz="0" w:space="0" w:color="auto"/>
        <w:right w:val="none" w:sz="0" w:space="0" w:color="auto"/>
      </w:divBdr>
    </w:div>
    <w:div w:id="757944863">
      <w:bodyDiv w:val="1"/>
      <w:marLeft w:val="0"/>
      <w:marRight w:val="0"/>
      <w:marTop w:val="0"/>
      <w:marBottom w:val="0"/>
      <w:divBdr>
        <w:top w:val="none" w:sz="0" w:space="0" w:color="auto"/>
        <w:left w:val="none" w:sz="0" w:space="0" w:color="auto"/>
        <w:bottom w:val="none" w:sz="0" w:space="0" w:color="auto"/>
        <w:right w:val="none" w:sz="0" w:space="0" w:color="auto"/>
      </w:divBdr>
    </w:div>
    <w:div w:id="760756434">
      <w:bodyDiv w:val="1"/>
      <w:marLeft w:val="0"/>
      <w:marRight w:val="0"/>
      <w:marTop w:val="0"/>
      <w:marBottom w:val="0"/>
      <w:divBdr>
        <w:top w:val="none" w:sz="0" w:space="0" w:color="auto"/>
        <w:left w:val="none" w:sz="0" w:space="0" w:color="auto"/>
        <w:bottom w:val="none" w:sz="0" w:space="0" w:color="auto"/>
        <w:right w:val="none" w:sz="0" w:space="0" w:color="auto"/>
      </w:divBdr>
    </w:div>
    <w:div w:id="761266703">
      <w:bodyDiv w:val="1"/>
      <w:marLeft w:val="0"/>
      <w:marRight w:val="0"/>
      <w:marTop w:val="0"/>
      <w:marBottom w:val="0"/>
      <w:divBdr>
        <w:top w:val="none" w:sz="0" w:space="0" w:color="auto"/>
        <w:left w:val="none" w:sz="0" w:space="0" w:color="auto"/>
        <w:bottom w:val="none" w:sz="0" w:space="0" w:color="auto"/>
        <w:right w:val="none" w:sz="0" w:space="0" w:color="auto"/>
      </w:divBdr>
    </w:div>
    <w:div w:id="762841475">
      <w:bodyDiv w:val="1"/>
      <w:marLeft w:val="0"/>
      <w:marRight w:val="0"/>
      <w:marTop w:val="0"/>
      <w:marBottom w:val="0"/>
      <w:divBdr>
        <w:top w:val="none" w:sz="0" w:space="0" w:color="auto"/>
        <w:left w:val="none" w:sz="0" w:space="0" w:color="auto"/>
        <w:bottom w:val="none" w:sz="0" w:space="0" w:color="auto"/>
        <w:right w:val="none" w:sz="0" w:space="0" w:color="auto"/>
      </w:divBdr>
    </w:div>
    <w:div w:id="764301302">
      <w:bodyDiv w:val="1"/>
      <w:marLeft w:val="0"/>
      <w:marRight w:val="0"/>
      <w:marTop w:val="0"/>
      <w:marBottom w:val="0"/>
      <w:divBdr>
        <w:top w:val="none" w:sz="0" w:space="0" w:color="auto"/>
        <w:left w:val="none" w:sz="0" w:space="0" w:color="auto"/>
        <w:bottom w:val="none" w:sz="0" w:space="0" w:color="auto"/>
        <w:right w:val="none" w:sz="0" w:space="0" w:color="auto"/>
      </w:divBdr>
    </w:div>
    <w:div w:id="764693337">
      <w:bodyDiv w:val="1"/>
      <w:marLeft w:val="0"/>
      <w:marRight w:val="0"/>
      <w:marTop w:val="0"/>
      <w:marBottom w:val="0"/>
      <w:divBdr>
        <w:top w:val="none" w:sz="0" w:space="0" w:color="auto"/>
        <w:left w:val="none" w:sz="0" w:space="0" w:color="auto"/>
        <w:bottom w:val="none" w:sz="0" w:space="0" w:color="auto"/>
        <w:right w:val="none" w:sz="0" w:space="0" w:color="auto"/>
      </w:divBdr>
    </w:div>
    <w:div w:id="765273216">
      <w:bodyDiv w:val="1"/>
      <w:marLeft w:val="0"/>
      <w:marRight w:val="0"/>
      <w:marTop w:val="0"/>
      <w:marBottom w:val="0"/>
      <w:divBdr>
        <w:top w:val="none" w:sz="0" w:space="0" w:color="auto"/>
        <w:left w:val="none" w:sz="0" w:space="0" w:color="auto"/>
        <w:bottom w:val="none" w:sz="0" w:space="0" w:color="auto"/>
        <w:right w:val="none" w:sz="0" w:space="0" w:color="auto"/>
      </w:divBdr>
    </w:div>
    <w:div w:id="767820628">
      <w:bodyDiv w:val="1"/>
      <w:marLeft w:val="0"/>
      <w:marRight w:val="0"/>
      <w:marTop w:val="0"/>
      <w:marBottom w:val="0"/>
      <w:divBdr>
        <w:top w:val="none" w:sz="0" w:space="0" w:color="auto"/>
        <w:left w:val="none" w:sz="0" w:space="0" w:color="auto"/>
        <w:bottom w:val="none" w:sz="0" w:space="0" w:color="auto"/>
        <w:right w:val="none" w:sz="0" w:space="0" w:color="auto"/>
      </w:divBdr>
    </w:div>
    <w:div w:id="770710895">
      <w:bodyDiv w:val="1"/>
      <w:marLeft w:val="0"/>
      <w:marRight w:val="0"/>
      <w:marTop w:val="0"/>
      <w:marBottom w:val="0"/>
      <w:divBdr>
        <w:top w:val="none" w:sz="0" w:space="0" w:color="auto"/>
        <w:left w:val="none" w:sz="0" w:space="0" w:color="auto"/>
        <w:bottom w:val="none" w:sz="0" w:space="0" w:color="auto"/>
        <w:right w:val="none" w:sz="0" w:space="0" w:color="auto"/>
      </w:divBdr>
    </w:div>
    <w:div w:id="771323166">
      <w:bodyDiv w:val="1"/>
      <w:marLeft w:val="0"/>
      <w:marRight w:val="0"/>
      <w:marTop w:val="0"/>
      <w:marBottom w:val="0"/>
      <w:divBdr>
        <w:top w:val="none" w:sz="0" w:space="0" w:color="auto"/>
        <w:left w:val="none" w:sz="0" w:space="0" w:color="auto"/>
        <w:bottom w:val="none" w:sz="0" w:space="0" w:color="auto"/>
        <w:right w:val="none" w:sz="0" w:space="0" w:color="auto"/>
      </w:divBdr>
    </w:div>
    <w:div w:id="771438309">
      <w:bodyDiv w:val="1"/>
      <w:marLeft w:val="0"/>
      <w:marRight w:val="0"/>
      <w:marTop w:val="0"/>
      <w:marBottom w:val="0"/>
      <w:divBdr>
        <w:top w:val="none" w:sz="0" w:space="0" w:color="auto"/>
        <w:left w:val="none" w:sz="0" w:space="0" w:color="auto"/>
        <w:bottom w:val="none" w:sz="0" w:space="0" w:color="auto"/>
        <w:right w:val="none" w:sz="0" w:space="0" w:color="auto"/>
      </w:divBdr>
    </w:div>
    <w:div w:id="772626341">
      <w:bodyDiv w:val="1"/>
      <w:marLeft w:val="0"/>
      <w:marRight w:val="0"/>
      <w:marTop w:val="0"/>
      <w:marBottom w:val="0"/>
      <w:divBdr>
        <w:top w:val="none" w:sz="0" w:space="0" w:color="auto"/>
        <w:left w:val="none" w:sz="0" w:space="0" w:color="auto"/>
        <w:bottom w:val="none" w:sz="0" w:space="0" w:color="auto"/>
        <w:right w:val="none" w:sz="0" w:space="0" w:color="auto"/>
      </w:divBdr>
    </w:div>
    <w:div w:id="772673604">
      <w:bodyDiv w:val="1"/>
      <w:marLeft w:val="0"/>
      <w:marRight w:val="0"/>
      <w:marTop w:val="0"/>
      <w:marBottom w:val="0"/>
      <w:divBdr>
        <w:top w:val="none" w:sz="0" w:space="0" w:color="auto"/>
        <w:left w:val="none" w:sz="0" w:space="0" w:color="auto"/>
        <w:bottom w:val="none" w:sz="0" w:space="0" w:color="auto"/>
        <w:right w:val="none" w:sz="0" w:space="0" w:color="auto"/>
      </w:divBdr>
    </w:div>
    <w:div w:id="773935724">
      <w:bodyDiv w:val="1"/>
      <w:marLeft w:val="0"/>
      <w:marRight w:val="0"/>
      <w:marTop w:val="0"/>
      <w:marBottom w:val="0"/>
      <w:divBdr>
        <w:top w:val="none" w:sz="0" w:space="0" w:color="auto"/>
        <w:left w:val="none" w:sz="0" w:space="0" w:color="auto"/>
        <w:bottom w:val="none" w:sz="0" w:space="0" w:color="auto"/>
        <w:right w:val="none" w:sz="0" w:space="0" w:color="auto"/>
      </w:divBdr>
    </w:div>
    <w:div w:id="774058952">
      <w:bodyDiv w:val="1"/>
      <w:marLeft w:val="0"/>
      <w:marRight w:val="0"/>
      <w:marTop w:val="0"/>
      <w:marBottom w:val="0"/>
      <w:divBdr>
        <w:top w:val="none" w:sz="0" w:space="0" w:color="auto"/>
        <w:left w:val="none" w:sz="0" w:space="0" w:color="auto"/>
        <w:bottom w:val="none" w:sz="0" w:space="0" w:color="auto"/>
        <w:right w:val="none" w:sz="0" w:space="0" w:color="auto"/>
      </w:divBdr>
    </w:div>
    <w:div w:id="774717942">
      <w:bodyDiv w:val="1"/>
      <w:marLeft w:val="0"/>
      <w:marRight w:val="0"/>
      <w:marTop w:val="0"/>
      <w:marBottom w:val="0"/>
      <w:divBdr>
        <w:top w:val="none" w:sz="0" w:space="0" w:color="auto"/>
        <w:left w:val="none" w:sz="0" w:space="0" w:color="auto"/>
        <w:bottom w:val="none" w:sz="0" w:space="0" w:color="auto"/>
        <w:right w:val="none" w:sz="0" w:space="0" w:color="auto"/>
      </w:divBdr>
    </w:div>
    <w:div w:id="775372479">
      <w:bodyDiv w:val="1"/>
      <w:marLeft w:val="0"/>
      <w:marRight w:val="0"/>
      <w:marTop w:val="0"/>
      <w:marBottom w:val="0"/>
      <w:divBdr>
        <w:top w:val="none" w:sz="0" w:space="0" w:color="auto"/>
        <w:left w:val="none" w:sz="0" w:space="0" w:color="auto"/>
        <w:bottom w:val="none" w:sz="0" w:space="0" w:color="auto"/>
        <w:right w:val="none" w:sz="0" w:space="0" w:color="auto"/>
      </w:divBdr>
    </w:div>
    <w:div w:id="778453489">
      <w:bodyDiv w:val="1"/>
      <w:marLeft w:val="0"/>
      <w:marRight w:val="0"/>
      <w:marTop w:val="0"/>
      <w:marBottom w:val="0"/>
      <w:divBdr>
        <w:top w:val="none" w:sz="0" w:space="0" w:color="auto"/>
        <w:left w:val="none" w:sz="0" w:space="0" w:color="auto"/>
        <w:bottom w:val="none" w:sz="0" w:space="0" w:color="auto"/>
        <w:right w:val="none" w:sz="0" w:space="0" w:color="auto"/>
      </w:divBdr>
    </w:div>
    <w:div w:id="778913768">
      <w:bodyDiv w:val="1"/>
      <w:marLeft w:val="0"/>
      <w:marRight w:val="0"/>
      <w:marTop w:val="0"/>
      <w:marBottom w:val="0"/>
      <w:divBdr>
        <w:top w:val="none" w:sz="0" w:space="0" w:color="auto"/>
        <w:left w:val="none" w:sz="0" w:space="0" w:color="auto"/>
        <w:bottom w:val="none" w:sz="0" w:space="0" w:color="auto"/>
        <w:right w:val="none" w:sz="0" w:space="0" w:color="auto"/>
      </w:divBdr>
    </w:div>
    <w:div w:id="779909297">
      <w:bodyDiv w:val="1"/>
      <w:marLeft w:val="0"/>
      <w:marRight w:val="0"/>
      <w:marTop w:val="0"/>
      <w:marBottom w:val="0"/>
      <w:divBdr>
        <w:top w:val="none" w:sz="0" w:space="0" w:color="auto"/>
        <w:left w:val="none" w:sz="0" w:space="0" w:color="auto"/>
        <w:bottom w:val="none" w:sz="0" w:space="0" w:color="auto"/>
        <w:right w:val="none" w:sz="0" w:space="0" w:color="auto"/>
      </w:divBdr>
    </w:div>
    <w:div w:id="782652185">
      <w:bodyDiv w:val="1"/>
      <w:marLeft w:val="0"/>
      <w:marRight w:val="0"/>
      <w:marTop w:val="0"/>
      <w:marBottom w:val="0"/>
      <w:divBdr>
        <w:top w:val="none" w:sz="0" w:space="0" w:color="auto"/>
        <w:left w:val="none" w:sz="0" w:space="0" w:color="auto"/>
        <w:bottom w:val="none" w:sz="0" w:space="0" w:color="auto"/>
        <w:right w:val="none" w:sz="0" w:space="0" w:color="auto"/>
      </w:divBdr>
    </w:div>
    <w:div w:id="783110271">
      <w:bodyDiv w:val="1"/>
      <w:marLeft w:val="0"/>
      <w:marRight w:val="0"/>
      <w:marTop w:val="0"/>
      <w:marBottom w:val="0"/>
      <w:divBdr>
        <w:top w:val="none" w:sz="0" w:space="0" w:color="auto"/>
        <w:left w:val="none" w:sz="0" w:space="0" w:color="auto"/>
        <w:bottom w:val="none" w:sz="0" w:space="0" w:color="auto"/>
        <w:right w:val="none" w:sz="0" w:space="0" w:color="auto"/>
      </w:divBdr>
    </w:div>
    <w:div w:id="785661205">
      <w:bodyDiv w:val="1"/>
      <w:marLeft w:val="0"/>
      <w:marRight w:val="0"/>
      <w:marTop w:val="0"/>
      <w:marBottom w:val="0"/>
      <w:divBdr>
        <w:top w:val="none" w:sz="0" w:space="0" w:color="auto"/>
        <w:left w:val="none" w:sz="0" w:space="0" w:color="auto"/>
        <w:bottom w:val="none" w:sz="0" w:space="0" w:color="auto"/>
        <w:right w:val="none" w:sz="0" w:space="0" w:color="auto"/>
      </w:divBdr>
    </w:div>
    <w:div w:id="785930230">
      <w:bodyDiv w:val="1"/>
      <w:marLeft w:val="0"/>
      <w:marRight w:val="0"/>
      <w:marTop w:val="0"/>
      <w:marBottom w:val="0"/>
      <w:divBdr>
        <w:top w:val="none" w:sz="0" w:space="0" w:color="auto"/>
        <w:left w:val="none" w:sz="0" w:space="0" w:color="auto"/>
        <w:bottom w:val="none" w:sz="0" w:space="0" w:color="auto"/>
        <w:right w:val="none" w:sz="0" w:space="0" w:color="auto"/>
      </w:divBdr>
      <w:divsChild>
        <w:div w:id="192378591">
          <w:marLeft w:val="480"/>
          <w:marRight w:val="0"/>
          <w:marTop w:val="0"/>
          <w:marBottom w:val="0"/>
          <w:divBdr>
            <w:top w:val="none" w:sz="0" w:space="0" w:color="auto"/>
            <w:left w:val="none" w:sz="0" w:space="0" w:color="auto"/>
            <w:bottom w:val="none" w:sz="0" w:space="0" w:color="auto"/>
            <w:right w:val="none" w:sz="0" w:space="0" w:color="auto"/>
          </w:divBdr>
        </w:div>
        <w:div w:id="2088072162">
          <w:marLeft w:val="480"/>
          <w:marRight w:val="0"/>
          <w:marTop w:val="0"/>
          <w:marBottom w:val="0"/>
          <w:divBdr>
            <w:top w:val="none" w:sz="0" w:space="0" w:color="auto"/>
            <w:left w:val="none" w:sz="0" w:space="0" w:color="auto"/>
            <w:bottom w:val="none" w:sz="0" w:space="0" w:color="auto"/>
            <w:right w:val="none" w:sz="0" w:space="0" w:color="auto"/>
          </w:divBdr>
        </w:div>
        <w:div w:id="1525628030">
          <w:marLeft w:val="480"/>
          <w:marRight w:val="0"/>
          <w:marTop w:val="0"/>
          <w:marBottom w:val="0"/>
          <w:divBdr>
            <w:top w:val="none" w:sz="0" w:space="0" w:color="auto"/>
            <w:left w:val="none" w:sz="0" w:space="0" w:color="auto"/>
            <w:bottom w:val="none" w:sz="0" w:space="0" w:color="auto"/>
            <w:right w:val="none" w:sz="0" w:space="0" w:color="auto"/>
          </w:divBdr>
        </w:div>
        <w:div w:id="1100641708">
          <w:marLeft w:val="480"/>
          <w:marRight w:val="0"/>
          <w:marTop w:val="0"/>
          <w:marBottom w:val="0"/>
          <w:divBdr>
            <w:top w:val="none" w:sz="0" w:space="0" w:color="auto"/>
            <w:left w:val="none" w:sz="0" w:space="0" w:color="auto"/>
            <w:bottom w:val="none" w:sz="0" w:space="0" w:color="auto"/>
            <w:right w:val="none" w:sz="0" w:space="0" w:color="auto"/>
          </w:divBdr>
        </w:div>
        <w:div w:id="1799883321">
          <w:marLeft w:val="480"/>
          <w:marRight w:val="0"/>
          <w:marTop w:val="0"/>
          <w:marBottom w:val="0"/>
          <w:divBdr>
            <w:top w:val="none" w:sz="0" w:space="0" w:color="auto"/>
            <w:left w:val="none" w:sz="0" w:space="0" w:color="auto"/>
            <w:bottom w:val="none" w:sz="0" w:space="0" w:color="auto"/>
            <w:right w:val="none" w:sz="0" w:space="0" w:color="auto"/>
          </w:divBdr>
        </w:div>
        <w:div w:id="1097215378">
          <w:marLeft w:val="480"/>
          <w:marRight w:val="0"/>
          <w:marTop w:val="0"/>
          <w:marBottom w:val="0"/>
          <w:divBdr>
            <w:top w:val="none" w:sz="0" w:space="0" w:color="auto"/>
            <w:left w:val="none" w:sz="0" w:space="0" w:color="auto"/>
            <w:bottom w:val="none" w:sz="0" w:space="0" w:color="auto"/>
            <w:right w:val="none" w:sz="0" w:space="0" w:color="auto"/>
          </w:divBdr>
        </w:div>
        <w:div w:id="1448616699">
          <w:marLeft w:val="480"/>
          <w:marRight w:val="0"/>
          <w:marTop w:val="0"/>
          <w:marBottom w:val="0"/>
          <w:divBdr>
            <w:top w:val="none" w:sz="0" w:space="0" w:color="auto"/>
            <w:left w:val="none" w:sz="0" w:space="0" w:color="auto"/>
            <w:bottom w:val="none" w:sz="0" w:space="0" w:color="auto"/>
            <w:right w:val="none" w:sz="0" w:space="0" w:color="auto"/>
          </w:divBdr>
        </w:div>
        <w:div w:id="80949901">
          <w:marLeft w:val="480"/>
          <w:marRight w:val="0"/>
          <w:marTop w:val="0"/>
          <w:marBottom w:val="0"/>
          <w:divBdr>
            <w:top w:val="none" w:sz="0" w:space="0" w:color="auto"/>
            <w:left w:val="none" w:sz="0" w:space="0" w:color="auto"/>
            <w:bottom w:val="none" w:sz="0" w:space="0" w:color="auto"/>
            <w:right w:val="none" w:sz="0" w:space="0" w:color="auto"/>
          </w:divBdr>
        </w:div>
        <w:div w:id="1546402591">
          <w:marLeft w:val="480"/>
          <w:marRight w:val="0"/>
          <w:marTop w:val="0"/>
          <w:marBottom w:val="0"/>
          <w:divBdr>
            <w:top w:val="none" w:sz="0" w:space="0" w:color="auto"/>
            <w:left w:val="none" w:sz="0" w:space="0" w:color="auto"/>
            <w:bottom w:val="none" w:sz="0" w:space="0" w:color="auto"/>
            <w:right w:val="none" w:sz="0" w:space="0" w:color="auto"/>
          </w:divBdr>
        </w:div>
        <w:div w:id="486868625">
          <w:marLeft w:val="480"/>
          <w:marRight w:val="0"/>
          <w:marTop w:val="0"/>
          <w:marBottom w:val="0"/>
          <w:divBdr>
            <w:top w:val="none" w:sz="0" w:space="0" w:color="auto"/>
            <w:left w:val="none" w:sz="0" w:space="0" w:color="auto"/>
            <w:bottom w:val="none" w:sz="0" w:space="0" w:color="auto"/>
            <w:right w:val="none" w:sz="0" w:space="0" w:color="auto"/>
          </w:divBdr>
        </w:div>
        <w:div w:id="1815953259">
          <w:marLeft w:val="480"/>
          <w:marRight w:val="0"/>
          <w:marTop w:val="0"/>
          <w:marBottom w:val="0"/>
          <w:divBdr>
            <w:top w:val="none" w:sz="0" w:space="0" w:color="auto"/>
            <w:left w:val="none" w:sz="0" w:space="0" w:color="auto"/>
            <w:bottom w:val="none" w:sz="0" w:space="0" w:color="auto"/>
            <w:right w:val="none" w:sz="0" w:space="0" w:color="auto"/>
          </w:divBdr>
        </w:div>
        <w:div w:id="247424212">
          <w:marLeft w:val="480"/>
          <w:marRight w:val="0"/>
          <w:marTop w:val="0"/>
          <w:marBottom w:val="0"/>
          <w:divBdr>
            <w:top w:val="none" w:sz="0" w:space="0" w:color="auto"/>
            <w:left w:val="none" w:sz="0" w:space="0" w:color="auto"/>
            <w:bottom w:val="none" w:sz="0" w:space="0" w:color="auto"/>
            <w:right w:val="none" w:sz="0" w:space="0" w:color="auto"/>
          </w:divBdr>
        </w:div>
        <w:div w:id="1212569797">
          <w:marLeft w:val="480"/>
          <w:marRight w:val="0"/>
          <w:marTop w:val="0"/>
          <w:marBottom w:val="0"/>
          <w:divBdr>
            <w:top w:val="none" w:sz="0" w:space="0" w:color="auto"/>
            <w:left w:val="none" w:sz="0" w:space="0" w:color="auto"/>
            <w:bottom w:val="none" w:sz="0" w:space="0" w:color="auto"/>
            <w:right w:val="none" w:sz="0" w:space="0" w:color="auto"/>
          </w:divBdr>
        </w:div>
        <w:div w:id="217590687">
          <w:marLeft w:val="480"/>
          <w:marRight w:val="0"/>
          <w:marTop w:val="0"/>
          <w:marBottom w:val="0"/>
          <w:divBdr>
            <w:top w:val="none" w:sz="0" w:space="0" w:color="auto"/>
            <w:left w:val="none" w:sz="0" w:space="0" w:color="auto"/>
            <w:bottom w:val="none" w:sz="0" w:space="0" w:color="auto"/>
            <w:right w:val="none" w:sz="0" w:space="0" w:color="auto"/>
          </w:divBdr>
        </w:div>
        <w:div w:id="2095738097">
          <w:marLeft w:val="480"/>
          <w:marRight w:val="0"/>
          <w:marTop w:val="0"/>
          <w:marBottom w:val="0"/>
          <w:divBdr>
            <w:top w:val="none" w:sz="0" w:space="0" w:color="auto"/>
            <w:left w:val="none" w:sz="0" w:space="0" w:color="auto"/>
            <w:bottom w:val="none" w:sz="0" w:space="0" w:color="auto"/>
            <w:right w:val="none" w:sz="0" w:space="0" w:color="auto"/>
          </w:divBdr>
        </w:div>
        <w:div w:id="2045865905">
          <w:marLeft w:val="480"/>
          <w:marRight w:val="0"/>
          <w:marTop w:val="0"/>
          <w:marBottom w:val="0"/>
          <w:divBdr>
            <w:top w:val="none" w:sz="0" w:space="0" w:color="auto"/>
            <w:left w:val="none" w:sz="0" w:space="0" w:color="auto"/>
            <w:bottom w:val="none" w:sz="0" w:space="0" w:color="auto"/>
            <w:right w:val="none" w:sz="0" w:space="0" w:color="auto"/>
          </w:divBdr>
        </w:div>
        <w:div w:id="2083333261">
          <w:marLeft w:val="480"/>
          <w:marRight w:val="0"/>
          <w:marTop w:val="0"/>
          <w:marBottom w:val="0"/>
          <w:divBdr>
            <w:top w:val="none" w:sz="0" w:space="0" w:color="auto"/>
            <w:left w:val="none" w:sz="0" w:space="0" w:color="auto"/>
            <w:bottom w:val="none" w:sz="0" w:space="0" w:color="auto"/>
            <w:right w:val="none" w:sz="0" w:space="0" w:color="auto"/>
          </w:divBdr>
        </w:div>
        <w:div w:id="1091463517">
          <w:marLeft w:val="480"/>
          <w:marRight w:val="0"/>
          <w:marTop w:val="0"/>
          <w:marBottom w:val="0"/>
          <w:divBdr>
            <w:top w:val="none" w:sz="0" w:space="0" w:color="auto"/>
            <w:left w:val="none" w:sz="0" w:space="0" w:color="auto"/>
            <w:bottom w:val="none" w:sz="0" w:space="0" w:color="auto"/>
            <w:right w:val="none" w:sz="0" w:space="0" w:color="auto"/>
          </w:divBdr>
        </w:div>
        <w:div w:id="802962821">
          <w:marLeft w:val="480"/>
          <w:marRight w:val="0"/>
          <w:marTop w:val="0"/>
          <w:marBottom w:val="0"/>
          <w:divBdr>
            <w:top w:val="none" w:sz="0" w:space="0" w:color="auto"/>
            <w:left w:val="none" w:sz="0" w:space="0" w:color="auto"/>
            <w:bottom w:val="none" w:sz="0" w:space="0" w:color="auto"/>
            <w:right w:val="none" w:sz="0" w:space="0" w:color="auto"/>
          </w:divBdr>
        </w:div>
        <w:div w:id="811214239">
          <w:marLeft w:val="480"/>
          <w:marRight w:val="0"/>
          <w:marTop w:val="0"/>
          <w:marBottom w:val="0"/>
          <w:divBdr>
            <w:top w:val="none" w:sz="0" w:space="0" w:color="auto"/>
            <w:left w:val="none" w:sz="0" w:space="0" w:color="auto"/>
            <w:bottom w:val="none" w:sz="0" w:space="0" w:color="auto"/>
            <w:right w:val="none" w:sz="0" w:space="0" w:color="auto"/>
          </w:divBdr>
        </w:div>
        <w:div w:id="1209956181">
          <w:marLeft w:val="480"/>
          <w:marRight w:val="0"/>
          <w:marTop w:val="0"/>
          <w:marBottom w:val="0"/>
          <w:divBdr>
            <w:top w:val="none" w:sz="0" w:space="0" w:color="auto"/>
            <w:left w:val="none" w:sz="0" w:space="0" w:color="auto"/>
            <w:bottom w:val="none" w:sz="0" w:space="0" w:color="auto"/>
            <w:right w:val="none" w:sz="0" w:space="0" w:color="auto"/>
          </w:divBdr>
        </w:div>
        <w:div w:id="542014474">
          <w:marLeft w:val="480"/>
          <w:marRight w:val="0"/>
          <w:marTop w:val="0"/>
          <w:marBottom w:val="0"/>
          <w:divBdr>
            <w:top w:val="none" w:sz="0" w:space="0" w:color="auto"/>
            <w:left w:val="none" w:sz="0" w:space="0" w:color="auto"/>
            <w:bottom w:val="none" w:sz="0" w:space="0" w:color="auto"/>
            <w:right w:val="none" w:sz="0" w:space="0" w:color="auto"/>
          </w:divBdr>
        </w:div>
        <w:div w:id="684986931">
          <w:marLeft w:val="480"/>
          <w:marRight w:val="0"/>
          <w:marTop w:val="0"/>
          <w:marBottom w:val="0"/>
          <w:divBdr>
            <w:top w:val="none" w:sz="0" w:space="0" w:color="auto"/>
            <w:left w:val="none" w:sz="0" w:space="0" w:color="auto"/>
            <w:bottom w:val="none" w:sz="0" w:space="0" w:color="auto"/>
            <w:right w:val="none" w:sz="0" w:space="0" w:color="auto"/>
          </w:divBdr>
        </w:div>
        <w:div w:id="765543890">
          <w:marLeft w:val="480"/>
          <w:marRight w:val="0"/>
          <w:marTop w:val="0"/>
          <w:marBottom w:val="0"/>
          <w:divBdr>
            <w:top w:val="none" w:sz="0" w:space="0" w:color="auto"/>
            <w:left w:val="none" w:sz="0" w:space="0" w:color="auto"/>
            <w:bottom w:val="none" w:sz="0" w:space="0" w:color="auto"/>
            <w:right w:val="none" w:sz="0" w:space="0" w:color="auto"/>
          </w:divBdr>
        </w:div>
        <w:div w:id="942423405">
          <w:marLeft w:val="480"/>
          <w:marRight w:val="0"/>
          <w:marTop w:val="0"/>
          <w:marBottom w:val="0"/>
          <w:divBdr>
            <w:top w:val="none" w:sz="0" w:space="0" w:color="auto"/>
            <w:left w:val="none" w:sz="0" w:space="0" w:color="auto"/>
            <w:bottom w:val="none" w:sz="0" w:space="0" w:color="auto"/>
            <w:right w:val="none" w:sz="0" w:space="0" w:color="auto"/>
          </w:divBdr>
        </w:div>
        <w:div w:id="328950899">
          <w:marLeft w:val="480"/>
          <w:marRight w:val="0"/>
          <w:marTop w:val="0"/>
          <w:marBottom w:val="0"/>
          <w:divBdr>
            <w:top w:val="none" w:sz="0" w:space="0" w:color="auto"/>
            <w:left w:val="none" w:sz="0" w:space="0" w:color="auto"/>
            <w:bottom w:val="none" w:sz="0" w:space="0" w:color="auto"/>
            <w:right w:val="none" w:sz="0" w:space="0" w:color="auto"/>
          </w:divBdr>
        </w:div>
        <w:div w:id="750006919">
          <w:marLeft w:val="480"/>
          <w:marRight w:val="0"/>
          <w:marTop w:val="0"/>
          <w:marBottom w:val="0"/>
          <w:divBdr>
            <w:top w:val="none" w:sz="0" w:space="0" w:color="auto"/>
            <w:left w:val="none" w:sz="0" w:space="0" w:color="auto"/>
            <w:bottom w:val="none" w:sz="0" w:space="0" w:color="auto"/>
            <w:right w:val="none" w:sz="0" w:space="0" w:color="auto"/>
          </w:divBdr>
        </w:div>
        <w:div w:id="1812136694">
          <w:marLeft w:val="480"/>
          <w:marRight w:val="0"/>
          <w:marTop w:val="0"/>
          <w:marBottom w:val="0"/>
          <w:divBdr>
            <w:top w:val="none" w:sz="0" w:space="0" w:color="auto"/>
            <w:left w:val="none" w:sz="0" w:space="0" w:color="auto"/>
            <w:bottom w:val="none" w:sz="0" w:space="0" w:color="auto"/>
            <w:right w:val="none" w:sz="0" w:space="0" w:color="auto"/>
          </w:divBdr>
        </w:div>
        <w:div w:id="217401779">
          <w:marLeft w:val="480"/>
          <w:marRight w:val="0"/>
          <w:marTop w:val="0"/>
          <w:marBottom w:val="0"/>
          <w:divBdr>
            <w:top w:val="none" w:sz="0" w:space="0" w:color="auto"/>
            <w:left w:val="none" w:sz="0" w:space="0" w:color="auto"/>
            <w:bottom w:val="none" w:sz="0" w:space="0" w:color="auto"/>
            <w:right w:val="none" w:sz="0" w:space="0" w:color="auto"/>
          </w:divBdr>
        </w:div>
        <w:div w:id="1875389938">
          <w:marLeft w:val="480"/>
          <w:marRight w:val="0"/>
          <w:marTop w:val="0"/>
          <w:marBottom w:val="0"/>
          <w:divBdr>
            <w:top w:val="none" w:sz="0" w:space="0" w:color="auto"/>
            <w:left w:val="none" w:sz="0" w:space="0" w:color="auto"/>
            <w:bottom w:val="none" w:sz="0" w:space="0" w:color="auto"/>
            <w:right w:val="none" w:sz="0" w:space="0" w:color="auto"/>
          </w:divBdr>
        </w:div>
        <w:div w:id="561408359">
          <w:marLeft w:val="480"/>
          <w:marRight w:val="0"/>
          <w:marTop w:val="0"/>
          <w:marBottom w:val="0"/>
          <w:divBdr>
            <w:top w:val="none" w:sz="0" w:space="0" w:color="auto"/>
            <w:left w:val="none" w:sz="0" w:space="0" w:color="auto"/>
            <w:bottom w:val="none" w:sz="0" w:space="0" w:color="auto"/>
            <w:right w:val="none" w:sz="0" w:space="0" w:color="auto"/>
          </w:divBdr>
        </w:div>
        <w:div w:id="970332372">
          <w:marLeft w:val="480"/>
          <w:marRight w:val="0"/>
          <w:marTop w:val="0"/>
          <w:marBottom w:val="0"/>
          <w:divBdr>
            <w:top w:val="none" w:sz="0" w:space="0" w:color="auto"/>
            <w:left w:val="none" w:sz="0" w:space="0" w:color="auto"/>
            <w:bottom w:val="none" w:sz="0" w:space="0" w:color="auto"/>
            <w:right w:val="none" w:sz="0" w:space="0" w:color="auto"/>
          </w:divBdr>
        </w:div>
        <w:div w:id="304162962">
          <w:marLeft w:val="480"/>
          <w:marRight w:val="0"/>
          <w:marTop w:val="0"/>
          <w:marBottom w:val="0"/>
          <w:divBdr>
            <w:top w:val="none" w:sz="0" w:space="0" w:color="auto"/>
            <w:left w:val="none" w:sz="0" w:space="0" w:color="auto"/>
            <w:bottom w:val="none" w:sz="0" w:space="0" w:color="auto"/>
            <w:right w:val="none" w:sz="0" w:space="0" w:color="auto"/>
          </w:divBdr>
        </w:div>
        <w:div w:id="1950307264">
          <w:marLeft w:val="480"/>
          <w:marRight w:val="0"/>
          <w:marTop w:val="0"/>
          <w:marBottom w:val="0"/>
          <w:divBdr>
            <w:top w:val="none" w:sz="0" w:space="0" w:color="auto"/>
            <w:left w:val="none" w:sz="0" w:space="0" w:color="auto"/>
            <w:bottom w:val="none" w:sz="0" w:space="0" w:color="auto"/>
            <w:right w:val="none" w:sz="0" w:space="0" w:color="auto"/>
          </w:divBdr>
        </w:div>
        <w:div w:id="541796036">
          <w:marLeft w:val="480"/>
          <w:marRight w:val="0"/>
          <w:marTop w:val="0"/>
          <w:marBottom w:val="0"/>
          <w:divBdr>
            <w:top w:val="none" w:sz="0" w:space="0" w:color="auto"/>
            <w:left w:val="none" w:sz="0" w:space="0" w:color="auto"/>
            <w:bottom w:val="none" w:sz="0" w:space="0" w:color="auto"/>
            <w:right w:val="none" w:sz="0" w:space="0" w:color="auto"/>
          </w:divBdr>
        </w:div>
        <w:div w:id="1232502427">
          <w:marLeft w:val="480"/>
          <w:marRight w:val="0"/>
          <w:marTop w:val="0"/>
          <w:marBottom w:val="0"/>
          <w:divBdr>
            <w:top w:val="none" w:sz="0" w:space="0" w:color="auto"/>
            <w:left w:val="none" w:sz="0" w:space="0" w:color="auto"/>
            <w:bottom w:val="none" w:sz="0" w:space="0" w:color="auto"/>
            <w:right w:val="none" w:sz="0" w:space="0" w:color="auto"/>
          </w:divBdr>
        </w:div>
        <w:div w:id="706641264">
          <w:marLeft w:val="480"/>
          <w:marRight w:val="0"/>
          <w:marTop w:val="0"/>
          <w:marBottom w:val="0"/>
          <w:divBdr>
            <w:top w:val="none" w:sz="0" w:space="0" w:color="auto"/>
            <w:left w:val="none" w:sz="0" w:space="0" w:color="auto"/>
            <w:bottom w:val="none" w:sz="0" w:space="0" w:color="auto"/>
            <w:right w:val="none" w:sz="0" w:space="0" w:color="auto"/>
          </w:divBdr>
        </w:div>
        <w:div w:id="1477995221">
          <w:marLeft w:val="480"/>
          <w:marRight w:val="0"/>
          <w:marTop w:val="0"/>
          <w:marBottom w:val="0"/>
          <w:divBdr>
            <w:top w:val="none" w:sz="0" w:space="0" w:color="auto"/>
            <w:left w:val="none" w:sz="0" w:space="0" w:color="auto"/>
            <w:bottom w:val="none" w:sz="0" w:space="0" w:color="auto"/>
            <w:right w:val="none" w:sz="0" w:space="0" w:color="auto"/>
          </w:divBdr>
        </w:div>
        <w:div w:id="419983925">
          <w:marLeft w:val="480"/>
          <w:marRight w:val="0"/>
          <w:marTop w:val="0"/>
          <w:marBottom w:val="0"/>
          <w:divBdr>
            <w:top w:val="none" w:sz="0" w:space="0" w:color="auto"/>
            <w:left w:val="none" w:sz="0" w:space="0" w:color="auto"/>
            <w:bottom w:val="none" w:sz="0" w:space="0" w:color="auto"/>
            <w:right w:val="none" w:sz="0" w:space="0" w:color="auto"/>
          </w:divBdr>
        </w:div>
        <w:div w:id="2031223783">
          <w:marLeft w:val="480"/>
          <w:marRight w:val="0"/>
          <w:marTop w:val="0"/>
          <w:marBottom w:val="0"/>
          <w:divBdr>
            <w:top w:val="none" w:sz="0" w:space="0" w:color="auto"/>
            <w:left w:val="none" w:sz="0" w:space="0" w:color="auto"/>
            <w:bottom w:val="none" w:sz="0" w:space="0" w:color="auto"/>
            <w:right w:val="none" w:sz="0" w:space="0" w:color="auto"/>
          </w:divBdr>
        </w:div>
        <w:div w:id="1209880168">
          <w:marLeft w:val="480"/>
          <w:marRight w:val="0"/>
          <w:marTop w:val="0"/>
          <w:marBottom w:val="0"/>
          <w:divBdr>
            <w:top w:val="none" w:sz="0" w:space="0" w:color="auto"/>
            <w:left w:val="none" w:sz="0" w:space="0" w:color="auto"/>
            <w:bottom w:val="none" w:sz="0" w:space="0" w:color="auto"/>
            <w:right w:val="none" w:sz="0" w:space="0" w:color="auto"/>
          </w:divBdr>
        </w:div>
        <w:div w:id="2135252273">
          <w:marLeft w:val="480"/>
          <w:marRight w:val="0"/>
          <w:marTop w:val="0"/>
          <w:marBottom w:val="0"/>
          <w:divBdr>
            <w:top w:val="none" w:sz="0" w:space="0" w:color="auto"/>
            <w:left w:val="none" w:sz="0" w:space="0" w:color="auto"/>
            <w:bottom w:val="none" w:sz="0" w:space="0" w:color="auto"/>
            <w:right w:val="none" w:sz="0" w:space="0" w:color="auto"/>
          </w:divBdr>
        </w:div>
        <w:div w:id="1098791971">
          <w:marLeft w:val="480"/>
          <w:marRight w:val="0"/>
          <w:marTop w:val="0"/>
          <w:marBottom w:val="0"/>
          <w:divBdr>
            <w:top w:val="none" w:sz="0" w:space="0" w:color="auto"/>
            <w:left w:val="none" w:sz="0" w:space="0" w:color="auto"/>
            <w:bottom w:val="none" w:sz="0" w:space="0" w:color="auto"/>
            <w:right w:val="none" w:sz="0" w:space="0" w:color="auto"/>
          </w:divBdr>
        </w:div>
        <w:div w:id="461073953">
          <w:marLeft w:val="480"/>
          <w:marRight w:val="0"/>
          <w:marTop w:val="0"/>
          <w:marBottom w:val="0"/>
          <w:divBdr>
            <w:top w:val="none" w:sz="0" w:space="0" w:color="auto"/>
            <w:left w:val="none" w:sz="0" w:space="0" w:color="auto"/>
            <w:bottom w:val="none" w:sz="0" w:space="0" w:color="auto"/>
            <w:right w:val="none" w:sz="0" w:space="0" w:color="auto"/>
          </w:divBdr>
        </w:div>
        <w:div w:id="16203175">
          <w:marLeft w:val="480"/>
          <w:marRight w:val="0"/>
          <w:marTop w:val="0"/>
          <w:marBottom w:val="0"/>
          <w:divBdr>
            <w:top w:val="none" w:sz="0" w:space="0" w:color="auto"/>
            <w:left w:val="none" w:sz="0" w:space="0" w:color="auto"/>
            <w:bottom w:val="none" w:sz="0" w:space="0" w:color="auto"/>
            <w:right w:val="none" w:sz="0" w:space="0" w:color="auto"/>
          </w:divBdr>
        </w:div>
        <w:div w:id="1400127036">
          <w:marLeft w:val="480"/>
          <w:marRight w:val="0"/>
          <w:marTop w:val="0"/>
          <w:marBottom w:val="0"/>
          <w:divBdr>
            <w:top w:val="none" w:sz="0" w:space="0" w:color="auto"/>
            <w:left w:val="none" w:sz="0" w:space="0" w:color="auto"/>
            <w:bottom w:val="none" w:sz="0" w:space="0" w:color="auto"/>
            <w:right w:val="none" w:sz="0" w:space="0" w:color="auto"/>
          </w:divBdr>
        </w:div>
        <w:div w:id="379475377">
          <w:marLeft w:val="480"/>
          <w:marRight w:val="0"/>
          <w:marTop w:val="0"/>
          <w:marBottom w:val="0"/>
          <w:divBdr>
            <w:top w:val="none" w:sz="0" w:space="0" w:color="auto"/>
            <w:left w:val="none" w:sz="0" w:space="0" w:color="auto"/>
            <w:bottom w:val="none" w:sz="0" w:space="0" w:color="auto"/>
            <w:right w:val="none" w:sz="0" w:space="0" w:color="auto"/>
          </w:divBdr>
        </w:div>
        <w:div w:id="264192664">
          <w:marLeft w:val="480"/>
          <w:marRight w:val="0"/>
          <w:marTop w:val="0"/>
          <w:marBottom w:val="0"/>
          <w:divBdr>
            <w:top w:val="none" w:sz="0" w:space="0" w:color="auto"/>
            <w:left w:val="none" w:sz="0" w:space="0" w:color="auto"/>
            <w:bottom w:val="none" w:sz="0" w:space="0" w:color="auto"/>
            <w:right w:val="none" w:sz="0" w:space="0" w:color="auto"/>
          </w:divBdr>
        </w:div>
        <w:div w:id="1369796861">
          <w:marLeft w:val="480"/>
          <w:marRight w:val="0"/>
          <w:marTop w:val="0"/>
          <w:marBottom w:val="0"/>
          <w:divBdr>
            <w:top w:val="none" w:sz="0" w:space="0" w:color="auto"/>
            <w:left w:val="none" w:sz="0" w:space="0" w:color="auto"/>
            <w:bottom w:val="none" w:sz="0" w:space="0" w:color="auto"/>
            <w:right w:val="none" w:sz="0" w:space="0" w:color="auto"/>
          </w:divBdr>
        </w:div>
        <w:div w:id="1181745603">
          <w:marLeft w:val="480"/>
          <w:marRight w:val="0"/>
          <w:marTop w:val="0"/>
          <w:marBottom w:val="0"/>
          <w:divBdr>
            <w:top w:val="none" w:sz="0" w:space="0" w:color="auto"/>
            <w:left w:val="none" w:sz="0" w:space="0" w:color="auto"/>
            <w:bottom w:val="none" w:sz="0" w:space="0" w:color="auto"/>
            <w:right w:val="none" w:sz="0" w:space="0" w:color="auto"/>
          </w:divBdr>
        </w:div>
        <w:div w:id="401608143">
          <w:marLeft w:val="480"/>
          <w:marRight w:val="0"/>
          <w:marTop w:val="0"/>
          <w:marBottom w:val="0"/>
          <w:divBdr>
            <w:top w:val="none" w:sz="0" w:space="0" w:color="auto"/>
            <w:left w:val="none" w:sz="0" w:space="0" w:color="auto"/>
            <w:bottom w:val="none" w:sz="0" w:space="0" w:color="auto"/>
            <w:right w:val="none" w:sz="0" w:space="0" w:color="auto"/>
          </w:divBdr>
        </w:div>
        <w:div w:id="1452699469">
          <w:marLeft w:val="480"/>
          <w:marRight w:val="0"/>
          <w:marTop w:val="0"/>
          <w:marBottom w:val="0"/>
          <w:divBdr>
            <w:top w:val="none" w:sz="0" w:space="0" w:color="auto"/>
            <w:left w:val="none" w:sz="0" w:space="0" w:color="auto"/>
            <w:bottom w:val="none" w:sz="0" w:space="0" w:color="auto"/>
            <w:right w:val="none" w:sz="0" w:space="0" w:color="auto"/>
          </w:divBdr>
        </w:div>
        <w:div w:id="2008945967">
          <w:marLeft w:val="480"/>
          <w:marRight w:val="0"/>
          <w:marTop w:val="0"/>
          <w:marBottom w:val="0"/>
          <w:divBdr>
            <w:top w:val="none" w:sz="0" w:space="0" w:color="auto"/>
            <w:left w:val="none" w:sz="0" w:space="0" w:color="auto"/>
            <w:bottom w:val="none" w:sz="0" w:space="0" w:color="auto"/>
            <w:right w:val="none" w:sz="0" w:space="0" w:color="auto"/>
          </w:divBdr>
        </w:div>
        <w:div w:id="1180703544">
          <w:marLeft w:val="480"/>
          <w:marRight w:val="0"/>
          <w:marTop w:val="0"/>
          <w:marBottom w:val="0"/>
          <w:divBdr>
            <w:top w:val="none" w:sz="0" w:space="0" w:color="auto"/>
            <w:left w:val="none" w:sz="0" w:space="0" w:color="auto"/>
            <w:bottom w:val="none" w:sz="0" w:space="0" w:color="auto"/>
            <w:right w:val="none" w:sz="0" w:space="0" w:color="auto"/>
          </w:divBdr>
        </w:div>
        <w:div w:id="1396398229">
          <w:marLeft w:val="480"/>
          <w:marRight w:val="0"/>
          <w:marTop w:val="0"/>
          <w:marBottom w:val="0"/>
          <w:divBdr>
            <w:top w:val="none" w:sz="0" w:space="0" w:color="auto"/>
            <w:left w:val="none" w:sz="0" w:space="0" w:color="auto"/>
            <w:bottom w:val="none" w:sz="0" w:space="0" w:color="auto"/>
            <w:right w:val="none" w:sz="0" w:space="0" w:color="auto"/>
          </w:divBdr>
        </w:div>
        <w:div w:id="1725790022">
          <w:marLeft w:val="480"/>
          <w:marRight w:val="0"/>
          <w:marTop w:val="0"/>
          <w:marBottom w:val="0"/>
          <w:divBdr>
            <w:top w:val="none" w:sz="0" w:space="0" w:color="auto"/>
            <w:left w:val="none" w:sz="0" w:space="0" w:color="auto"/>
            <w:bottom w:val="none" w:sz="0" w:space="0" w:color="auto"/>
            <w:right w:val="none" w:sz="0" w:space="0" w:color="auto"/>
          </w:divBdr>
        </w:div>
        <w:div w:id="1408041403">
          <w:marLeft w:val="480"/>
          <w:marRight w:val="0"/>
          <w:marTop w:val="0"/>
          <w:marBottom w:val="0"/>
          <w:divBdr>
            <w:top w:val="none" w:sz="0" w:space="0" w:color="auto"/>
            <w:left w:val="none" w:sz="0" w:space="0" w:color="auto"/>
            <w:bottom w:val="none" w:sz="0" w:space="0" w:color="auto"/>
            <w:right w:val="none" w:sz="0" w:space="0" w:color="auto"/>
          </w:divBdr>
        </w:div>
        <w:div w:id="1900631318">
          <w:marLeft w:val="480"/>
          <w:marRight w:val="0"/>
          <w:marTop w:val="0"/>
          <w:marBottom w:val="0"/>
          <w:divBdr>
            <w:top w:val="none" w:sz="0" w:space="0" w:color="auto"/>
            <w:left w:val="none" w:sz="0" w:space="0" w:color="auto"/>
            <w:bottom w:val="none" w:sz="0" w:space="0" w:color="auto"/>
            <w:right w:val="none" w:sz="0" w:space="0" w:color="auto"/>
          </w:divBdr>
        </w:div>
        <w:div w:id="1032340578">
          <w:marLeft w:val="480"/>
          <w:marRight w:val="0"/>
          <w:marTop w:val="0"/>
          <w:marBottom w:val="0"/>
          <w:divBdr>
            <w:top w:val="none" w:sz="0" w:space="0" w:color="auto"/>
            <w:left w:val="none" w:sz="0" w:space="0" w:color="auto"/>
            <w:bottom w:val="none" w:sz="0" w:space="0" w:color="auto"/>
            <w:right w:val="none" w:sz="0" w:space="0" w:color="auto"/>
          </w:divBdr>
        </w:div>
        <w:div w:id="2044286969">
          <w:marLeft w:val="480"/>
          <w:marRight w:val="0"/>
          <w:marTop w:val="0"/>
          <w:marBottom w:val="0"/>
          <w:divBdr>
            <w:top w:val="none" w:sz="0" w:space="0" w:color="auto"/>
            <w:left w:val="none" w:sz="0" w:space="0" w:color="auto"/>
            <w:bottom w:val="none" w:sz="0" w:space="0" w:color="auto"/>
            <w:right w:val="none" w:sz="0" w:space="0" w:color="auto"/>
          </w:divBdr>
        </w:div>
        <w:div w:id="314260724">
          <w:marLeft w:val="480"/>
          <w:marRight w:val="0"/>
          <w:marTop w:val="0"/>
          <w:marBottom w:val="0"/>
          <w:divBdr>
            <w:top w:val="none" w:sz="0" w:space="0" w:color="auto"/>
            <w:left w:val="none" w:sz="0" w:space="0" w:color="auto"/>
            <w:bottom w:val="none" w:sz="0" w:space="0" w:color="auto"/>
            <w:right w:val="none" w:sz="0" w:space="0" w:color="auto"/>
          </w:divBdr>
        </w:div>
        <w:div w:id="1792481231">
          <w:marLeft w:val="480"/>
          <w:marRight w:val="0"/>
          <w:marTop w:val="0"/>
          <w:marBottom w:val="0"/>
          <w:divBdr>
            <w:top w:val="none" w:sz="0" w:space="0" w:color="auto"/>
            <w:left w:val="none" w:sz="0" w:space="0" w:color="auto"/>
            <w:bottom w:val="none" w:sz="0" w:space="0" w:color="auto"/>
            <w:right w:val="none" w:sz="0" w:space="0" w:color="auto"/>
          </w:divBdr>
        </w:div>
        <w:div w:id="1674407030">
          <w:marLeft w:val="480"/>
          <w:marRight w:val="0"/>
          <w:marTop w:val="0"/>
          <w:marBottom w:val="0"/>
          <w:divBdr>
            <w:top w:val="none" w:sz="0" w:space="0" w:color="auto"/>
            <w:left w:val="none" w:sz="0" w:space="0" w:color="auto"/>
            <w:bottom w:val="none" w:sz="0" w:space="0" w:color="auto"/>
            <w:right w:val="none" w:sz="0" w:space="0" w:color="auto"/>
          </w:divBdr>
        </w:div>
        <w:div w:id="251085694">
          <w:marLeft w:val="480"/>
          <w:marRight w:val="0"/>
          <w:marTop w:val="0"/>
          <w:marBottom w:val="0"/>
          <w:divBdr>
            <w:top w:val="none" w:sz="0" w:space="0" w:color="auto"/>
            <w:left w:val="none" w:sz="0" w:space="0" w:color="auto"/>
            <w:bottom w:val="none" w:sz="0" w:space="0" w:color="auto"/>
            <w:right w:val="none" w:sz="0" w:space="0" w:color="auto"/>
          </w:divBdr>
        </w:div>
        <w:div w:id="1596863193">
          <w:marLeft w:val="480"/>
          <w:marRight w:val="0"/>
          <w:marTop w:val="0"/>
          <w:marBottom w:val="0"/>
          <w:divBdr>
            <w:top w:val="none" w:sz="0" w:space="0" w:color="auto"/>
            <w:left w:val="none" w:sz="0" w:space="0" w:color="auto"/>
            <w:bottom w:val="none" w:sz="0" w:space="0" w:color="auto"/>
            <w:right w:val="none" w:sz="0" w:space="0" w:color="auto"/>
          </w:divBdr>
        </w:div>
        <w:div w:id="1146894700">
          <w:marLeft w:val="480"/>
          <w:marRight w:val="0"/>
          <w:marTop w:val="0"/>
          <w:marBottom w:val="0"/>
          <w:divBdr>
            <w:top w:val="none" w:sz="0" w:space="0" w:color="auto"/>
            <w:left w:val="none" w:sz="0" w:space="0" w:color="auto"/>
            <w:bottom w:val="none" w:sz="0" w:space="0" w:color="auto"/>
            <w:right w:val="none" w:sz="0" w:space="0" w:color="auto"/>
          </w:divBdr>
        </w:div>
        <w:div w:id="189271190">
          <w:marLeft w:val="480"/>
          <w:marRight w:val="0"/>
          <w:marTop w:val="0"/>
          <w:marBottom w:val="0"/>
          <w:divBdr>
            <w:top w:val="none" w:sz="0" w:space="0" w:color="auto"/>
            <w:left w:val="none" w:sz="0" w:space="0" w:color="auto"/>
            <w:bottom w:val="none" w:sz="0" w:space="0" w:color="auto"/>
            <w:right w:val="none" w:sz="0" w:space="0" w:color="auto"/>
          </w:divBdr>
        </w:div>
        <w:div w:id="1672948108">
          <w:marLeft w:val="480"/>
          <w:marRight w:val="0"/>
          <w:marTop w:val="0"/>
          <w:marBottom w:val="0"/>
          <w:divBdr>
            <w:top w:val="none" w:sz="0" w:space="0" w:color="auto"/>
            <w:left w:val="none" w:sz="0" w:space="0" w:color="auto"/>
            <w:bottom w:val="none" w:sz="0" w:space="0" w:color="auto"/>
            <w:right w:val="none" w:sz="0" w:space="0" w:color="auto"/>
          </w:divBdr>
        </w:div>
        <w:div w:id="1950044194">
          <w:marLeft w:val="480"/>
          <w:marRight w:val="0"/>
          <w:marTop w:val="0"/>
          <w:marBottom w:val="0"/>
          <w:divBdr>
            <w:top w:val="none" w:sz="0" w:space="0" w:color="auto"/>
            <w:left w:val="none" w:sz="0" w:space="0" w:color="auto"/>
            <w:bottom w:val="none" w:sz="0" w:space="0" w:color="auto"/>
            <w:right w:val="none" w:sz="0" w:space="0" w:color="auto"/>
          </w:divBdr>
        </w:div>
        <w:div w:id="1353604112">
          <w:marLeft w:val="480"/>
          <w:marRight w:val="0"/>
          <w:marTop w:val="0"/>
          <w:marBottom w:val="0"/>
          <w:divBdr>
            <w:top w:val="none" w:sz="0" w:space="0" w:color="auto"/>
            <w:left w:val="none" w:sz="0" w:space="0" w:color="auto"/>
            <w:bottom w:val="none" w:sz="0" w:space="0" w:color="auto"/>
            <w:right w:val="none" w:sz="0" w:space="0" w:color="auto"/>
          </w:divBdr>
        </w:div>
        <w:div w:id="1899776320">
          <w:marLeft w:val="480"/>
          <w:marRight w:val="0"/>
          <w:marTop w:val="0"/>
          <w:marBottom w:val="0"/>
          <w:divBdr>
            <w:top w:val="none" w:sz="0" w:space="0" w:color="auto"/>
            <w:left w:val="none" w:sz="0" w:space="0" w:color="auto"/>
            <w:bottom w:val="none" w:sz="0" w:space="0" w:color="auto"/>
            <w:right w:val="none" w:sz="0" w:space="0" w:color="auto"/>
          </w:divBdr>
        </w:div>
        <w:div w:id="851380913">
          <w:marLeft w:val="480"/>
          <w:marRight w:val="0"/>
          <w:marTop w:val="0"/>
          <w:marBottom w:val="0"/>
          <w:divBdr>
            <w:top w:val="none" w:sz="0" w:space="0" w:color="auto"/>
            <w:left w:val="none" w:sz="0" w:space="0" w:color="auto"/>
            <w:bottom w:val="none" w:sz="0" w:space="0" w:color="auto"/>
            <w:right w:val="none" w:sz="0" w:space="0" w:color="auto"/>
          </w:divBdr>
        </w:div>
        <w:div w:id="745341839">
          <w:marLeft w:val="480"/>
          <w:marRight w:val="0"/>
          <w:marTop w:val="0"/>
          <w:marBottom w:val="0"/>
          <w:divBdr>
            <w:top w:val="none" w:sz="0" w:space="0" w:color="auto"/>
            <w:left w:val="none" w:sz="0" w:space="0" w:color="auto"/>
            <w:bottom w:val="none" w:sz="0" w:space="0" w:color="auto"/>
            <w:right w:val="none" w:sz="0" w:space="0" w:color="auto"/>
          </w:divBdr>
        </w:div>
        <w:div w:id="21172750">
          <w:marLeft w:val="480"/>
          <w:marRight w:val="0"/>
          <w:marTop w:val="0"/>
          <w:marBottom w:val="0"/>
          <w:divBdr>
            <w:top w:val="none" w:sz="0" w:space="0" w:color="auto"/>
            <w:left w:val="none" w:sz="0" w:space="0" w:color="auto"/>
            <w:bottom w:val="none" w:sz="0" w:space="0" w:color="auto"/>
            <w:right w:val="none" w:sz="0" w:space="0" w:color="auto"/>
          </w:divBdr>
        </w:div>
        <w:div w:id="569656838">
          <w:marLeft w:val="480"/>
          <w:marRight w:val="0"/>
          <w:marTop w:val="0"/>
          <w:marBottom w:val="0"/>
          <w:divBdr>
            <w:top w:val="none" w:sz="0" w:space="0" w:color="auto"/>
            <w:left w:val="none" w:sz="0" w:space="0" w:color="auto"/>
            <w:bottom w:val="none" w:sz="0" w:space="0" w:color="auto"/>
            <w:right w:val="none" w:sz="0" w:space="0" w:color="auto"/>
          </w:divBdr>
        </w:div>
        <w:div w:id="1637250472">
          <w:marLeft w:val="480"/>
          <w:marRight w:val="0"/>
          <w:marTop w:val="0"/>
          <w:marBottom w:val="0"/>
          <w:divBdr>
            <w:top w:val="none" w:sz="0" w:space="0" w:color="auto"/>
            <w:left w:val="none" w:sz="0" w:space="0" w:color="auto"/>
            <w:bottom w:val="none" w:sz="0" w:space="0" w:color="auto"/>
            <w:right w:val="none" w:sz="0" w:space="0" w:color="auto"/>
          </w:divBdr>
        </w:div>
        <w:div w:id="1224373299">
          <w:marLeft w:val="480"/>
          <w:marRight w:val="0"/>
          <w:marTop w:val="0"/>
          <w:marBottom w:val="0"/>
          <w:divBdr>
            <w:top w:val="none" w:sz="0" w:space="0" w:color="auto"/>
            <w:left w:val="none" w:sz="0" w:space="0" w:color="auto"/>
            <w:bottom w:val="none" w:sz="0" w:space="0" w:color="auto"/>
            <w:right w:val="none" w:sz="0" w:space="0" w:color="auto"/>
          </w:divBdr>
        </w:div>
        <w:div w:id="2050762136">
          <w:marLeft w:val="480"/>
          <w:marRight w:val="0"/>
          <w:marTop w:val="0"/>
          <w:marBottom w:val="0"/>
          <w:divBdr>
            <w:top w:val="none" w:sz="0" w:space="0" w:color="auto"/>
            <w:left w:val="none" w:sz="0" w:space="0" w:color="auto"/>
            <w:bottom w:val="none" w:sz="0" w:space="0" w:color="auto"/>
            <w:right w:val="none" w:sz="0" w:space="0" w:color="auto"/>
          </w:divBdr>
        </w:div>
        <w:div w:id="961107259">
          <w:marLeft w:val="480"/>
          <w:marRight w:val="0"/>
          <w:marTop w:val="0"/>
          <w:marBottom w:val="0"/>
          <w:divBdr>
            <w:top w:val="none" w:sz="0" w:space="0" w:color="auto"/>
            <w:left w:val="none" w:sz="0" w:space="0" w:color="auto"/>
            <w:bottom w:val="none" w:sz="0" w:space="0" w:color="auto"/>
            <w:right w:val="none" w:sz="0" w:space="0" w:color="auto"/>
          </w:divBdr>
        </w:div>
        <w:div w:id="1725057719">
          <w:marLeft w:val="480"/>
          <w:marRight w:val="0"/>
          <w:marTop w:val="0"/>
          <w:marBottom w:val="0"/>
          <w:divBdr>
            <w:top w:val="none" w:sz="0" w:space="0" w:color="auto"/>
            <w:left w:val="none" w:sz="0" w:space="0" w:color="auto"/>
            <w:bottom w:val="none" w:sz="0" w:space="0" w:color="auto"/>
            <w:right w:val="none" w:sz="0" w:space="0" w:color="auto"/>
          </w:divBdr>
        </w:div>
        <w:div w:id="1979334745">
          <w:marLeft w:val="480"/>
          <w:marRight w:val="0"/>
          <w:marTop w:val="0"/>
          <w:marBottom w:val="0"/>
          <w:divBdr>
            <w:top w:val="none" w:sz="0" w:space="0" w:color="auto"/>
            <w:left w:val="none" w:sz="0" w:space="0" w:color="auto"/>
            <w:bottom w:val="none" w:sz="0" w:space="0" w:color="auto"/>
            <w:right w:val="none" w:sz="0" w:space="0" w:color="auto"/>
          </w:divBdr>
        </w:div>
        <w:div w:id="536165078">
          <w:marLeft w:val="480"/>
          <w:marRight w:val="0"/>
          <w:marTop w:val="0"/>
          <w:marBottom w:val="0"/>
          <w:divBdr>
            <w:top w:val="none" w:sz="0" w:space="0" w:color="auto"/>
            <w:left w:val="none" w:sz="0" w:space="0" w:color="auto"/>
            <w:bottom w:val="none" w:sz="0" w:space="0" w:color="auto"/>
            <w:right w:val="none" w:sz="0" w:space="0" w:color="auto"/>
          </w:divBdr>
        </w:div>
        <w:div w:id="1103764279">
          <w:marLeft w:val="480"/>
          <w:marRight w:val="0"/>
          <w:marTop w:val="0"/>
          <w:marBottom w:val="0"/>
          <w:divBdr>
            <w:top w:val="none" w:sz="0" w:space="0" w:color="auto"/>
            <w:left w:val="none" w:sz="0" w:space="0" w:color="auto"/>
            <w:bottom w:val="none" w:sz="0" w:space="0" w:color="auto"/>
            <w:right w:val="none" w:sz="0" w:space="0" w:color="auto"/>
          </w:divBdr>
        </w:div>
        <w:div w:id="468597903">
          <w:marLeft w:val="480"/>
          <w:marRight w:val="0"/>
          <w:marTop w:val="0"/>
          <w:marBottom w:val="0"/>
          <w:divBdr>
            <w:top w:val="none" w:sz="0" w:space="0" w:color="auto"/>
            <w:left w:val="none" w:sz="0" w:space="0" w:color="auto"/>
            <w:bottom w:val="none" w:sz="0" w:space="0" w:color="auto"/>
            <w:right w:val="none" w:sz="0" w:space="0" w:color="auto"/>
          </w:divBdr>
        </w:div>
        <w:div w:id="1390348007">
          <w:marLeft w:val="480"/>
          <w:marRight w:val="0"/>
          <w:marTop w:val="0"/>
          <w:marBottom w:val="0"/>
          <w:divBdr>
            <w:top w:val="none" w:sz="0" w:space="0" w:color="auto"/>
            <w:left w:val="none" w:sz="0" w:space="0" w:color="auto"/>
            <w:bottom w:val="none" w:sz="0" w:space="0" w:color="auto"/>
            <w:right w:val="none" w:sz="0" w:space="0" w:color="auto"/>
          </w:divBdr>
        </w:div>
        <w:div w:id="1446272318">
          <w:marLeft w:val="480"/>
          <w:marRight w:val="0"/>
          <w:marTop w:val="0"/>
          <w:marBottom w:val="0"/>
          <w:divBdr>
            <w:top w:val="none" w:sz="0" w:space="0" w:color="auto"/>
            <w:left w:val="none" w:sz="0" w:space="0" w:color="auto"/>
            <w:bottom w:val="none" w:sz="0" w:space="0" w:color="auto"/>
            <w:right w:val="none" w:sz="0" w:space="0" w:color="auto"/>
          </w:divBdr>
        </w:div>
        <w:div w:id="1107431750">
          <w:marLeft w:val="480"/>
          <w:marRight w:val="0"/>
          <w:marTop w:val="0"/>
          <w:marBottom w:val="0"/>
          <w:divBdr>
            <w:top w:val="none" w:sz="0" w:space="0" w:color="auto"/>
            <w:left w:val="none" w:sz="0" w:space="0" w:color="auto"/>
            <w:bottom w:val="none" w:sz="0" w:space="0" w:color="auto"/>
            <w:right w:val="none" w:sz="0" w:space="0" w:color="auto"/>
          </w:divBdr>
        </w:div>
        <w:div w:id="1100836958">
          <w:marLeft w:val="480"/>
          <w:marRight w:val="0"/>
          <w:marTop w:val="0"/>
          <w:marBottom w:val="0"/>
          <w:divBdr>
            <w:top w:val="none" w:sz="0" w:space="0" w:color="auto"/>
            <w:left w:val="none" w:sz="0" w:space="0" w:color="auto"/>
            <w:bottom w:val="none" w:sz="0" w:space="0" w:color="auto"/>
            <w:right w:val="none" w:sz="0" w:space="0" w:color="auto"/>
          </w:divBdr>
        </w:div>
        <w:div w:id="1715033229">
          <w:marLeft w:val="480"/>
          <w:marRight w:val="0"/>
          <w:marTop w:val="0"/>
          <w:marBottom w:val="0"/>
          <w:divBdr>
            <w:top w:val="none" w:sz="0" w:space="0" w:color="auto"/>
            <w:left w:val="none" w:sz="0" w:space="0" w:color="auto"/>
            <w:bottom w:val="none" w:sz="0" w:space="0" w:color="auto"/>
            <w:right w:val="none" w:sz="0" w:space="0" w:color="auto"/>
          </w:divBdr>
        </w:div>
        <w:div w:id="1244216400">
          <w:marLeft w:val="480"/>
          <w:marRight w:val="0"/>
          <w:marTop w:val="0"/>
          <w:marBottom w:val="0"/>
          <w:divBdr>
            <w:top w:val="none" w:sz="0" w:space="0" w:color="auto"/>
            <w:left w:val="none" w:sz="0" w:space="0" w:color="auto"/>
            <w:bottom w:val="none" w:sz="0" w:space="0" w:color="auto"/>
            <w:right w:val="none" w:sz="0" w:space="0" w:color="auto"/>
          </w:divBdr>
        </w:div>
        <w:div w:id="1555658985">
          <w:marLeft w:val="480"/>
          <w:marRight w:val="0"/>
          <w:marTop w:val="0"/>
          <w:marBottom w:val="0"/>
          <w:divBdr>
            <w:top w:val="none" w:sz="0" w:space="0" w:color="auto"/>
            <w:left w:val="none" w:sz="0" w:space="0" w:color="auto"/>
            <w:bottom w:val="none" w:sz="0" w:space="0" w:color="auto"/>
            <w:right w:val="none" w:sz="0" w:space="0" w:color="auto"/>
          </w:divBdr>
        </w:div>
        <w:div w:id="673339762">
          <w:marLeft w:val="480"/>
          <w:marRight w:val="0"/>
          <w:marTop w:val="0"/>
          <w:marBottom w:val="0"/>
          <w:divBdr>
            <w:top w:val="none" w:sz="0" w:space="0" w:color="auto"/>
            <w:left w:val="none" w:sz="0" w:space="0" w:color="auto"/>
            <w:bottom w:val="none" w:sz="0" w:space="0" w:color="auto"/>
            <w:right w:val="none" w:sz="0" w:space="0" w:color="auto"/>
          </w:divBdr>
        </w:div>
        <w:div w:id="2095398889">
          <w:marLeft w:val="480"/>
          <w:marRight w:val="0"/>
          <w:marTop w:val="0"/>
          <w:marBottom w:val="0"/>
          <w:divBdr>
            <w:top w:val="none" w:sz="0" w:space="0" w:color="auto"/>
            <w:left w:val="none" w:sz="0" w:space="0" w:color="auto"/>
            <w:bottom w:val="none" w:sz="0" w:space="0" w:color="auto"/>
            <w:right w:val="none" w:sz="0" w:space="0" w:color="auto"/>
          </w:divBdr>
        </w:div>
        <w:div w:id="1979874446">
          <w:marLeft w:val="480"/>
          <w:marRight w:val="0"/>
          <w:marTop w:val="0"/>
          <w:marBottom w:val="0"/>
          <w:divBdr>
            <w:top w:val="none" w:sz="0" w:space="0" w:color="auto"/>
            <w:left w:val="none" w:sz="0" w:space="0" w:color="auto"/>
            <w:bottom w:val="none" w:sz="0" w:space="0" w:color="auto"/>
            <w:right w:val="none" w:sz="0" w:space="0" w:color="auto"/>
          </w:divBdr>
        </w:div>
        <w:div w:id="163277625">
          <w:marLeft w:val="480"/>
          <w:marRight w:val="0"/>
          <w:marTop w:val="0"/>
          <w:marBottom w:val="0"/>
          <w:divBdr>
            <w:top w:val="none" w:sz="0" w:space="0" w:color="auto"/>
            <w:left w:val="none" w:sz="0" w:space="0" w:color="auto"/>
            <w:bottom w:val="none" w:sz="0" w:space="0" w:color="auto"/>
            <w:right w:val="none" w:sz="0" w:space="0" w:color="auto"/>
          </w:divBdr>
        </w:div>
        <w:div w:id="320501539">
          <w:marLeft w:val="480"/>
          <w:marRight w:val="0"/>
          <w:marTop w:val="0"/>
          <w:marBottom w:val="0"/>
          <w:divBdr>
            <w:top w:val="none" w:sz="0" w:space="0" w:color="auto"/>
            <w:left w:val="none" w:sz="0" w:space="0" w:color="auto"/>
            <w:bottom w:val="none" w:sz="0" w:space="0" w:color="auto"/>
            <w:right w:val="none" w:sz="0" w:space="0" w:color="auto"/>
          </w:divBdr>
        </w:div>
      </w:divsChild>
    </w:div>
    <w:div w:id="787356275">
      <w:bodyDiv w:val="1"/>
      <w:marLeft w:val="0"/>
      <w:marRight w:val="0"/>
      <w:marTop w:val="0"/>
      <w:marBottom w:val="0"/>
      <w:divBdr>
        <w:top w:val="none" w:sz="0" w:space="0" w:color="auto"/>
        <w:left w:val="none" w:sz="0" w:space="0" w:color="auto"/>
        <w:bottom w:val="none" w:sz="0" w:space="0" w:color="auto"/>
        <w:right w:val="none" w:sz="0" w:space="0" w:color="auto"/>
      </w:divBdr>
    </w:div>
    <w:div w:id="787429636">
      <w:bodyDiv w:val="1"/>
      <w:marLeft w:val="0"/>
      <w:marRight w:val="0"/>
      <w:marTop w:val="0"/>
      <w:marBottom w:val="0"/>
      <w:divBdr>
        <w:top w:val="none" w:sz="0" w:space="0" w:color="auto"/>
        <w:left w:val="none" w:sz="0" w:space="0" w:color="auto"/>
        <w:bottom w:val="none" w:sz="0" w:space="0" w:color="auto"/>
        <w:right w:val="none" w:sz="0" w:space="0" w:color="auto"/>
      </w:divBdr>
    </w:div>
    <w:div w:id="788864913">
      <w:bodyDiv w:val="1"/>
      <w:marLeft w:val="0"/>
      <w:marRight w:val="0"/>
      <w:marTop w:val="0"/>
      <w:marBottom w:val="0"/>
      <w:divBdr>
        <w:top w:val="none" w:sz="0" w:space="0" w:color="auto"/>
        <w:left w:val="none" w:sz="0" w:space="0" w:color="auto"/>
        <w:bottom w:val="none" w:sz="0" w:space="0" w:color="auto"/>
        <w:right w:val="none" w:sz="0" w:space="0" w:color="auto"/>
      </w:divBdr>
    </w:div>
    <w:div w:id="791247709">
      <w:bodyDiv w:val="1"/>
      <w:marLeft w:val="0"/>
      <w:marRight w:val="0"/>
      <w:marTop w:val="0"/>
      <w:marBottom w:val="0"/>
      <w:divBdr>
        <w:top w:val="none" w:sz="0" w:space="0" w:color="auto"/>
        <w:left w:val="none" w:sz="0" w:space="0" w:color="auto"/>
        <w:bottom w:val="none" w:sz="0" w:space="0" w:color="auto"/>
        <w:right w:val="none" w:sz="0" w:space="0" w:color="auto"/>
      </w:divBdr>
    </w:div>
    <w:div w:id="794257435">
      <w:bodyDiv w:val="1"/>
      <w:marLeft w:val="0"/>
      <w:marRight w:val="0"/>
      <w:marTop w:val="0"/>
      <w:marBottom w:val="0"/>
      <w:divBdr>
        <w:top w:val="none" w:sz="0" w:space="0" w:color="auto"/>
        <w:left w:val="none" w:sz="0" w:space="0" w:color="auto"/>
        <w:bottom w:val="none" w:sz="0" w:space="0" w:color="auto"/>
        <w:right w:val="none" w:sz="0" w:space="0" w:color="auto"/>
      </w:divBdr>
    </w:div>
    <w:div w:id="799034369">
      <w:bodyDiv w:val="1"/>
      <w:marLeft w:val="0"/>
      <w:marRight w:val="0"/>
      <w:marTop w:val="0"/>
      <w:marBottom w:val="0"/>
      <w:divBdr>
        <w:top w:val="none" w:sz="0" w:space="0" w:color="auto"/>
        <w:left w:val="none" w:sz="0" w:space="0" w:color="auto"/>
        <w:bottom w:val="none" w:sz="0" w:space="0" w:color="auto"/>
        <w:right w:val="none" w:sz="0" w:space="0" w:color="auto"/>
      </w:divBdr>
    </w:div>
    <w:div w:id="800806740">
      <w:bodyDiv w:val="1"/>
      <w:marLeft w:val="0"/>
      <w:marRight w:val="0"/>
      <w:marTop w:val="0"/>
      <w:marBottom w:val="0"/>
      <w:divBdr>
        <w:top w:val="none" w:sz="0" w:space="0" w:color="auto"/>
        <w:left w:val="none" w:sz="0" w:space="0" w:color="auto"/>
        <w:bottom w:val="none" w:sz="0" w:space="0" w:color="auto"/>
        <w:right w:val="none" w:sz="0" w:space="0" w:color="auto"/>
      </w:divBdr>
    </w:div>
    <w:div w:id="801773429">
      <w:bodyDiv w:val="1"/>
      <w:marLeft w:val="0"/>
      <w:marRight w:val="0"/>
      <w:marTop w:val="0"/>
      <w:marBottom w:val="0"/>
      <w:divBdr>
        <w:top w:val="none" w:sz="0" w:space="0" w:color="auto"/>
        <w:left w:val="none" w:sz="0" w:space="0" w:color="auto"/>
        <w:bottom w:val="none" w:sz="0" w:space="0" w:color="auto"/>
        <w:right w:val="none" w:sz="0" w:space="0" w:color="auto"/>
      </w:divBdr>
    </w:div>
    <w:div w:id="804464784">
      <w:bodyDiv w:val="1"/>
      <w:marLeft w:val="0"/>
      <w:marRight w:val="0"/>
      <w:marTop w:val="0"/>
      <w:marBottom w:val="0"/>
      <w:divBdr>
        <w:top w:val="none" w:sz="0" w:space="0" w:color="auto"/>
        <w:left w:val="none" w:sz="0" w:space="0" w:color="auto"/>
        <w:bottom w:val="none" w:sz="0" w:space="0" w:color="auto"/>
        <w:right w:val="none" w:sz="0" w:space="0" w:color="auto"/>
      </w:divBdr>
    </w:div>
    <w:div w:id="804587106">
      <w:bodyDiv w:val="1"/>
      <w:marLeft w:val="0"/>
      <w:marRight w:val="0"/>
      <w:marTop w:val="0"/>
      <w:marBottom w:val="0"/>
      <w:divBdr>
        <w:top w:val="none" w:sz="0" w:space="0" w:color="auto"/>
        <w:left w:val="none" w:sz="0" w:space="0" w:color="auto"/>
        <w:bottom w:val="none" w:sz="0" w:space="0" w:color="auto"/>
        <w:right w:val="none" w:sz="0" w:space="0" w:color="auto"/>
      </w:divBdr>
    </w:div>
    <w:div w:id="805467120">
      <w:bodyDiv w:val="1"/>
      <w:marLeft w:val="0"/>
      <w:marRight w:val="0"/>
      <w:marTop w:val="0"/>
      <w:marBottom w:val="0"/>
      <w:divBdr>
        <w:top w:val="none" w:sz="0" w:space="0" w:color="auto"/>
        <w:left w:val="none" w:sz="0" w:space="0" w:color="auto"/>
        <w:bottom w:val="none" w:sz="0" w:space="0" w:color="auto"/>
        <w:right w:val="none" w:sz="0" w:space="0" w:color="auto"/>
      </w:divBdr>
    </w:div>
    <w:div w:id="806507206">
      <w:bodyDiv w:val="1"/>
      <w:marLeft w:val="0"/>
      <w:marRight w:val="0"/>
      <w:marTop w:val="0"/>
      <w:marBottom w:val="0"/>
      <w:divBdr>
        <w:top w:val="none" w:sz="0" w:space="0" w:color="auto"/>
        <w:left w:val="none" w:sz="0" w:space="0" w:color="auto"/>
        <w:bottom w:val="none" w:sz="0" w:space="0" w:color="auto"/>
        <w:right w:val="none" w:sz="0" w:space="0" w:color="auto"/>
      </w:divBdr>
    </w:div>
    <w:div w:id="807823497">
      <w:bodyDiv w:val="1"/>
      <w:marLeft w:val="0"/>
      <w:marRight w:val="0"/>
      <w:marTop w:val="0"/>
      <w:marBottom w:val="0"/>
      <w:divBdr>
        <w:top w:val="none" w:sz="0" w:space="0" w:color="auto"/>
        <w:left w:val="none" w:sz="0" w:space="0" w:color="auto"/>
        <w:bottom w:val="none" w:sz="0" w:space="0" w:color="auto"/>
        <w:right w:val="none" w:sz="0" w:space="0" w:color="auto"/>
      </w:divBdr>
    </w:div>
    <w:div w:id="807939618">
      <w:bodyDiv w:val="1"/>
      <w:marLeft w:val="0"/>
      <w:marRight w:val="0"/>
      <w:marTop w:val="0"/>
      <w:marBottom w:val="0"/>
      <w:divBdr>
        <w:top w:val="none" w:sz="0" w:space="0" w:color="auto"/>
        <w:left w:val="none" w:sz="0" w:space="0" w:color="auto"/>
        <w:bottom w:val="none" w:sz="0" w:space="0" w:color="auto"/>
        <w:right w:val="none" w:sz="0" w:space="0" w:color="auto"/>
      </w:divBdr>
    </w:div>
    <w:div w:id="808283828">
      <w:bodyDiv w:val="1"/>
      <w:marLeft w:val="0"/>
      <w:marRight w:val="0"/>
      <w:marTop w:val="0"/>
      <w:marBottom w:val="0"/>
      <w:divBdr>
        <w:top w:val="none" w:sz="0" w:space="0" w:color="auto"/>
        <w:left w:val="none" w:sz="0" w:space="0" w:color="auto"/>
        <w:bottom w:val="none" w:sz="0" w:space="0" w:color="auto"/>
        <w:right w:val="none" w:sz="0" w:space="0" w:color="auto"/>
      </w:divBdr>
    </w:div>
    <w:div w:id="808782790">
      <w:bodyDiv w:val="1"/>
      <w:marLeft w:val="0"/>
      <w:marRight w:val="0"/>
      <w:marTop w:val="0"/>
      <w:marBottom w:val="0"/>
      <w:divBdr>
        <w:top w:val="none" w:sz="0" w:space="0" w:color="auto"/>
        <w:left w:val="none" w:sz="0" w:space="0" w:color="auto"/>
        <w:bottom w:val="none" w:sz="0" w:space="0" w:color="auto"/>
        <w:right w:val="none" w:sz="0" w:space="0" w:color="auto"/>
      </w:divBdr>
    </w:div>
    <w:div w:id="808985460">
      <w:bodyDiv w:val="1"/>
      <w:marLeft w:val="0"/>
      <w:marRight w:val="0"/>
      <w:marTop w:val="0"/>
      <w:marBottom w:val="0"/>
      <w:divBdr>
        <w:top w:val="none" w:sz="0" w:space="0" w:color="auto"/>
        <w:left w:val="none" w:sz="0" w:space="0" w:color="auto"/>
        <w:bottom w:val="none" w:sz="0" w:space="0" w:color="auto"/>
        <w:right w:val="none" w:sz="0" w:space="0" w:color="auto"/>
      </w:divBdr>
    </w:div>
    <w:div w:id="811678140">
      <w:bodyDiv w:val="1"/>
      <w:marLeft w:val="0"/>
      <w:marRight w:val="0"/>
      <w:marTop w:val="0"/>
      <w:marBottom w:val="0"/>
      <w:divBdr>
        <w:top w:val="none" w:sz="0" w:space="0" w:color="auto"/>
        <w:left w:val="none" w:sz="0" w:space="0" w:color="auto"/>
        <w:bottom w:val="none" w:sz="0" w:space="0" w:color="auto"/>
        <w:right w:val="none" w:sz="0" w:space="0" w:color="auto"/>
      </w:divBdr>
      <w:divsChild>
        <w:div w:id="1328897016">
          <w:marLeft w:val="480"/>
          <w:marRight w:val="0"/>
          <w:marTop w:val="0"/>
          <w:marBottom w:val="0"/>
          <w:divBdr>
            <w:top w:val="none" w:sz="0" w:space="0" w:color="auto"/>
            <w:left w:val="none" w:sz="0" w:space="0" w:color="auto"/>
            <w:bottom w:val="none" w:sz="0" w:space="0" w:color="auto"/>
            <w:right w:val="none" w:sz="0" w:space="0" w:color="auto"/>
          </w:divBdr>
        </w:div>
        <w:div w:id="1231425327">
          <w:marLeft w:val="480"/>
          <w:marRight w:val="0"/>
          <w:marTop w:val="0"/>
          <w:marBottom w:val="0"/>
          <w:divBdr>
            <w:top w:val="none" w:sz="0" w:space="0" w:color="auto"/>
            <w:left w:val="none" w:sz="0" w:space="0" w:color="auto"/>
            <w:bottom w:val="none" w:sz="0" w:space="0" w:color="auto"/>
            <w:right w:val="none" w:sz="0" w:space="0" w:color="auto"/>
          </w:divBdr>
        </w:div>
        <w:div w:id="413669456">
          <w:marLeft w:val="480"/>
          <w:marRight w:val="0"/>
          <w:marTop w:val="0"/>
          <w:marBottom w:val="0"/>
          <w:divBdr>
            <w:top w:val="none" w:sz="0" w:space="0" w:color="auto"/>
            <w:left w:val="none" w:sz="0" w:space="0" w:color="auto"/>
            <w:bottom w:val="none" w:sz="0" w:space="0" w:color="auto"/>
            <w:right w:val="none" w:sz="0" w:space="0" w:color="auto"/>
          </w:divBdr>
        </w:div>
        <w:div w:id="872427546">
          <w:marLeft w:val="480"/>
          <w:marRight w:val="0"/>
          <w:marTop w:val="0"/>
          <w:marBottom w:val="0"/>
          <w:divBdr>
            <w:top w:val="none" w:sz="0" w:space="0" w:color="auto"/>
            <w:left w:val="none" w:sz="0" w:space="0" w:color="auto"/>
            <w:bottom w:val="none" w:sz="0" w:space="0" w:color="auto"/>
            <w:right w:val="none" w:sz="0" w:space="0" w:color="auto"/>
          </w:divBdr>
        </w:div>
        <w:div w:id="1738894734">
          <w:marLeft w:val="480"/>
          <w:marRight w:val="0"/>
          <w:marTop w:val="0"/>
          <w:marBottom w:val="0"/>
          <w:divBdr>
            <w:top w:val="none" w:sz="0" w:space="0" w:color="auto"/>
            <w:left w:val="none" w:sz="0" w:space="0" w:color="auto"/>
            <w:bottom w:val="none" w:sz="0" w:space="0" w:color="auto"/>
            <w:right w:val="none" w:sz="0" w:space="0" w:color="auto"/>
          </w:divBdr>
        </w:div>
        <w:div w:id="437332943">
          <w:marLeft w:val="480"/>
          <w:marRight w:val="0"/>
          <w:marTop w:val="0"/>
          <w:marBottom w:val="0"/>
          <w:divBdr>
            <w:top w:val="none" w:sz="0" w:space="0" w:color="auto"/>
            <w:left w:val="none" w:sz="0" w:space="0" w:color="auto"/>
            <w:bottom w:val="none" w:sz="0" w:space="0" w:color="auto"/>
            <w:right w:val="none" w:sz="0" w:space="0" w:color="auto"/>
          </w:divBdr>
        </w:div>
        <w:div w:id="1156605138">
          <w:marLeft w:val="480"/>
          <w:marRight w:val="0"/>
          <w:marTop w:val="0"/>
          <w:marBottom w:val="0"/>
          <w:divBdr>
            <w:top w:val="none" w:sz="0" w:space="0" w:color="auto"/>
            <w:left w:val="none" w:sz="0" w:space="0" w:color="auto"/>
            <w:bottom w:val="none" w:sz="0" w:space="0" w:color="auto"/>
            <w:right w:val="none" w:sz="0" w:space="0" w:color="auto"/>
          </w:divBdr>
        </w:div>
        <w:div w:id="1613241064">
          <w:marLeft w:val="480"/>
          <w:marRight w:val="0"/>
          <w:marTop w:val="0"/>
          <w:marBottom w:val="0"/>
          <w:divBdr>
            <w:top w:val="none" w:sz="0" w:space="0" w:color="auto"/>
            <w:left w:val="none" w:sz="0" w:space="0" w:color="auto"/>
            <w:bottom w:val="none" w:sz="0" w:space="0" w:color="auto"/>
            <w:right w:val="none" w:sz="0" w:space="0" w:color="auto"/>
          </w:divBdr>
        </w:div>
        <w:div w:id="1103189979">
          <w:marLeft w:val="480"/>
          <w:marRight w:val="0"/>
          <w:marTop w:val="0"/>
          <w:marBottom w:val="0"/>
          <w:divBdr>
            <w:top w:val="none" w:sz="0" w:space="0" w:color="auto"/>
            <w:left w:val="none" w:sz="0" w:space="0" w:color="auto"/>
            <w:bottom w:val="none" w:sz="0" w:space="0" w:color="auto"/>
            <w:right w:val="none" w:sz="0" w:space="0" w:color="auto"/>
          </w:divBdr>
        </w:div>
        <w:div w:id="566260854">
          <w:marLeft w:val="480"/>
          <w:marRight w:val="0"/>
          <w:marTop w:val="0"/>
          <w:marBottom w:val="0"/>
          <w:divBdr>
            <w:top w:val="none" w:sz="0" w:space="0" w:color="auto"/>
            <w:left w:val="none" w:sz="0" w:space="0" w:color="auto"/>
            <w:bottom w:val="none" w:sz="0" w:space="0" w:color="auto"/>
            <w:right w:val="none" w:sz="0" w:space="0" w:color="auto"/>
          </w:divBdr>
        </w:div>
        <w:div w:id="1913419012">
          <w:marLeft w:val="480"/>
          <w:marRight w:val="0"/>
          <w:marTop w:val="0"/>
          <w:marBottom w:val="0"/>
          <w:divBdr>
            <w:top w:val="none" w:sz="0" w:space="0" w:color="auto"/>
            <w:left w:val="none" w:sz="0" w:space="0" w:color="auto"/>
            <w:bottom w:val="none" w:sz="0" w:space="0" w:color="auto"/>
            <w:right w:val="none" w:sz="0" w:space="0" w:color="auto"/>
          </w:divBdr>
        </w:div>
        <w:div w:id="1064570604">
          <w:marLeft w:val="480"/>
          <w:marRight w:val="0"/>
          <w:marTop w:val="0"/>
          <w:marBottom w:val="0"/>
          <w:divBdr>
            <w:top w:val="none" w:sz="0" w:space="0" w:color="auto"/>
            <w:left w:val="none" w:sz="0" w:space="0" w:color="auto"/>
            <w:bottom w:val="none" w:sz="0" w:space="0" w:color="auto"/>
            <w:right w:val="none" w:sz="0" w:space="0" w:color="auto"/>
          </w:divBdr>
        </w:div>
        <w:div w:id="2009819817">
          <w:marLeft w:val="480"/>
          <w:marRight w:val="0"/>
          <w:marTop w:val="0"/>
          <w:marBottom w:val="0"/>
          <w:divBdr>
            <w:top w:val="none" w:sz="0" w:space="0" w:color="auto"/>
            <w:left w:val="none" w:sz="0" w:space="0" w:color="auto"/>
            <w:bottom w:val="none" w:sz="0" w:space="0" w:color="auto"/>
            <w:right w:val="none" w:sz="0" w:space="0" w:color="auto"/>
          </w:divBdr>
        </w:div>
        <w:div w:id="1955861688">
          <w:marLeft w:val="480"/>
          <w:marRight w:val="0"/>
          <w:marTop w:val="0"/>
          <w:marBottom w:val="0"/>
          <w:divBdr>
            <w:top w:val="none" w:sz="0" w:space="0" w:color="auto"/>
            <w:left w:val="none" w:sz="0" w:space="0" w:color="auto"/>
            <w:bottom w:val="none" w:sz="0" w:space="0" w:color="auto"/>
            <w:right w:val="none" w:sz="0" w:space="0" w:color="auto"/>
          </w:divBdr>
        </w:div>
        <w:div w:id="1566255225">
          <w:marLeft w:val="480"/>
          <w:marRight w:val="0"/>
          <w:marTop w:val="0"/>
          <w:marBottom w:val="0"/>
          <w:divBdr>
            <w:top w:val="none" w:sz="0" w:space="0" w:color="auto"/>
            <w:left w:val="none" w:sz="0" w:space="0" w:color="auto"/>
            <w:bottom w:val="none" w:sz="0" w:space="0" w:color="auto"/>
            <w:right w:val="none" w:sz="0" w:space="0" w:color="auto"/>
          </w:divBdr>
        </w:div>
        <w:div w:id="1090276442">
          <w:marLeft w:val="480"/>
          <w:marRight w:val="0"/>
          <w:marTop w:val="0"/>
          <w:marBottom w:val="0"/>
          <w:divBdr>
            <w:top w:val="none" w:sz="0" w:space="0" w:color="auto"/>
            <w:left w:val="none" w:sz="0" w:space="0" w:color="auto"/>
            <w:bottom w:val="none" w:sz="0" w:space="0" w:color="auto"/>
            <w:right w:val="none" w:sz="0" w:space="0" w:color="auto"/>
          </w:divBdr>
        </w:div>
        <w:div w:id="1241060150">
          <w:marLeft w:val="480"/>
          <w:marRight w:val="0"/>
          <w:marTop w:val="0"/>
          <w:marBottom w:val="0"/>
          <w:divBdr>
            <w:top w:val="none" w:sz="0" w:space="0" w:color="auto"/>
            <w:left w:val="none" w:sz="0" w:space="0" w:color="auto"/>
            <w:bottom w:val="none" w:sz="0" w:space="0" w:color="auto"/>
            <w:right w:val="none" w:sz="0" w:space="0" w:color="auto"/>
          </w:divBdr>
        </w:div>
        <w:div w:id="519582977">
          <w:marLeft w:val="480"/>
          <w:marRight w:val="0"/>
          <w:marTop w:val="0"/>
          <w:marBottom w:val="0"/>
          <w:divBdr>
            <w:top w:val="none" w:sz="0" w:space="0" w:color="auto"/>
            <w:left w:val="none" w:sz="0" w:space="0" w:color="auto"/>
            <w:bottom w:val="none" w:sz="0" w:space="0" w:color="auto"/>
            <w:right w:val="none" w:sz="0" w:space="0" w:color="auto"/>
          </w:divBdr>
        </w:div>
        <w:div w:id="2022967264">
          <w:marLeft w:val="480"/>
          <w:marRight w:val="0"/>
          <w:marTop w:val="0"/>
          <w:marBottom w:val="0"/>
          <w:divBdr>
            <w:top w:val="none" w:sz="0" w:space="0" w:color="auto"/>
            <w:left w:val="none" w:sz="0" w:space="0" w:color="auto"/>
            <w:bottom w:val="none" w:sz="0" w:space="0" w:color="auto"/>
            <w:right w:val="none" w:sz="0" w:space="0" w:color="auto"/>
          </w:divBdr>
        </w:div>
        <w:div w:id="551382407">
          <w:marLeft w:val="480"/>
          <w:marRight w:val="0"/>
          <w:marTop w:val="0"/>
          <w:marBottom w:val="0"/>
          <w:divBdr>
            <w:top w:val="none" w:sz="0" w:space="0" w:color="auto"/>
            <w:left w:val="none" w:sz="0" w:space="0" w:color="auto"/>
            <w:bottom w:val="none" w:sz="0" w:space="0" w:color="auto"/>
            <w:right w:val="none" w:sz="0" w:space="0" w:color="auto"/>
          </w:divBdr>
        </w:div>
        <w:div w:id="1898127203">
          <w:marLeft w:val="480"/>
          <w:marRight w:val="0"/>
          <w:marTop w:val="0"/>
          <w:marBottom w:val="0"/>
          <w:divBdr>
            <w:top w:val="none" w:sz="0" w:space="0" w:color="auto"/>
            <w:left w:val="none" w:sz="0" w:space="0" w:color="auto"/>
            <w:bottom w:val="none" w:sz="0" w:space="0" w:color="auto"/>
            <w:right w:val="none" w:sz="0" w:space="0" w:color="auto"/>
          </w:divBdr>
        </w:div>
        <w:div w:id="949975742">
          <w:marLeft w:val="480"/>
          <w:marRight w:val="0"/>
          <w:marTop w:val="0"/>
          <w:marBottom w:val="0"/>
          <w:divBdr>
            <w:top w:val="none" w:sz="0" w:space="0" w:color="auto"/>
            <w:left w:val="none" w:sz="0" w:space="0" w:color="auto"/>
            <w:bottom w:val="none" w:sz="0" w:space="0" w:color="auto"/>
            <w:right w:val="none" w:sz="0" w:space="0" w:color="auto"/>
          </w:divBdr>
        </w:div>
        <w:div w:id="1762680400">
          <w:marLeft w:val="480"/>
          <w:marRight w:val="0"/>
          <w:marTop w:val="0"/>
          <w:marBottom w:val="0"/>
          <w:divBdr>
            <w:top w:val="none" w:sz="0" w:space="0" w:color="auto"/>
            <w:left w:val="none" w:sz="0" w:space="0" w:color="auto"/>
            <w:bottom w:val="none" w:sz="0" w:space="0" w:color="auto"/>
            <w:right w:val="none" w:sz="0" w:space="0" w:color="auto"/>
          </w:divBdr>
        </w:div>
        <w:div w:id="1162428497">
          <w:marLeft w:val="480"/>
          <w:marRight w:val="0"/>
          <w:marTop w:val="0"/>
          <w:marBottom w:val="0"/>
          <w:divBdr>
            <w:top w:val="none" w:sz="0" w:space="0" w:color="auto"/>
            <w:left w:val="none" w:sz="0" w:space="0" w:color="auto"/>
            <w:bottom w:val="none" w:sz="0" w:space="0" w:color="auto"/>
            <w:right w:val="none" w:sz="0" w:space="0" w:color="auto"/>
          </w:divBdr>
        </w:div>
        <w:div w:id="1930233447">
          <w:marLeft w:val="480"/>
          <w:marRight w:val="0"/>
          <w:marTop w:val="0"/>
          <w:marBottom w:val="0"/>
          <w:divBdr>
            <w:top w:val="none" w:sz="0" w:space="0" w:color="auto"/>
            <w:left w:val="none" w:sz="0" w:space="0" w:color="auto"/>
            <w:bottom w:val="none" w:sz="0" w:space="0" w:color="auto"/>
            <w:right w:val="none" w:sz="0" w:space="0" w:color="auto"/>
          </w:divBdr>
        </w:div>
        <w:div w:id="491334213">
          <w:marLeft w:val="480"/>
          <w:marRight w:val="0"/>
          <w:marTop w:val="0"/>
          <w:marBottom w:val="0"/>
          <w:divBdr>
            <w:top w:val="none" w:sz="0" w:space="0" w:color="auto"/>
            <w:left w:val="none" w:sz="0" w:space="0" w:color="auto"/>
            <w:bottom w:val="none" w:sz="0" w:space="0" w:color="auto"/>
            <w:right w:val="none" w:sz="0" w:space="0" w:color="auto"/>
          </w:divBdr>
        </w:div>
        <w:div w:id="770124161">
          <w:marLeft w:val="480"/>
          <w:marRight w:val="0"/>
          <w:marTop w:val="0"/>
          <w:marBottom w:val="0"/>
          <w:divBdr>
            <w:top w:val="none" w:sz="0" w:space="0" w:color="auto"/>
            <w:left w:val="none" w:sz="0" w:space="0" w:color="auto"/>
            <w:bottom w:val="none" w:sz="0" w:space="0" w:color="auto"/>
            <w:right w:val="none" w:sz="0" w:space="0" w:color="auto"/>
          </w:divBdr>
        </w:div>
        <w:div w:id="1014381307">
          <w:marLeft w:val="480"/>
          <w:marRight w:val="0"/>
          <w:marTop w:val="0"/>
          <w:marBottom w:val="0"/>
          <w:divBdr>
            <w:top w:val="none" w:sz="0" w:space="0" w:color="auto"/>
            <w:left w:val="none" w:sz="0" w:space="0" w:color="auto"/>
            <w:bottom w:val="none" w:sz="0" w:space="0" w:color="auto"/>
            <w:right w:val="none" w:sz="0" w:space="0" w:color="auto"/>
          </w:divBdr>
        </w:div>
        <w:div w:id="1358699589">
          <w:marLeft w:val="480"/>
          <w:marRight w:val="0"/>
          <w:marTop w:val="0"/>
          <w:marBottom w:val="0"/>
          <w:divBdr>
            <w:top w:val="none" w:sz="0" w:space="0" w:color="auto"/>
            <w:left w:val="none" w:sz="0" w:space="0" w:color="auto"/>
            <w:bottom w:val="none" w:sz="0" w:space="0" w:color="auto"/>
            <w:right w:val="none" w:sz="0" w:space="0" w:color="auto"/>
          </w:divBdr>
        </w:div>
        <w:div w:id="47189800">
          <w:marLeft w:val="480"/>
          <w:marRight w:val="0"/>
          <w:marTop w:val="0"/>
          <w:marBottom w:val="0"/>
          <w:divBdr>
            <w:top w:val="none" w:sz="0" w:space="0" w:color="auto"/>
            <w:left w:val="none" w:sz="0" w:space="0" w:color="auto"/>
            <w:bottom w:val="none" w:sz="0" w:space="0" w:color="auto"/>
            <w:right w:val="none" w:sz="0" w:space="0" w:color="auto"/>
          </w:divBdr>
        </w:div>
        <w:div w:id="2143427257">
          <w:marLeft w:val="480"/>
          <w:marRight w:val="0"/>
          <w:marTop w:val="0"/>
          <w:marBottom w:val="0"/>
          <w:divBdr>
            <w:top w:val="none" w:sz="0" w:space="0" w:color="auto"/>
            <w:left w:val="none" w:sz="0" w:space="0" w:color="auto"/>
            <w:bottom w:val="none" w:sz="0" w:space="0" w:color="auto"/>
            <w:right w:val="none" w:sz="0" w:space="0" w:color="auto"/>
          </w:divBdr>
        </w:div>
        <w:div w:id="893810949">
          <w:marLeft w:val="480"/>
          <w:marRight w:val="0"/>
          <w:marTop w:val="0"/>
          <w:marBottom w:val="0"/>
          <w:divBdr>
            <w:top w:val="none" w:sz="0" w:space="0" w:color="auto"/>
            <w:left w:val="none" w:sz="0" w:space="0" w:color="auto"/>
            <w:bottom w:val="none" w:sz="0" w:space="0" w:color="auto"/>
            <w:right w:val="none" w:sz="0" w:space="0" w:color="auto"/>
          </w:divBdr>
        </w:div>
        <w:div w:id="1546796707">
          <w:marLeft w:val="480"/>
          <w:marRight w:val="0"/>
          <w:marTop w:val="0"/>
          <w:marBottom w:val="0"/>
          <w:divBdr>
            <w:top w:val="none" w:sz="0" w:space="0" w:color="auto"/>
            <w:left w:val="none" w:sz="0" w:space="0" w:color="auto"/>
            <w:bottom w:val="none" w:sz="0" w:space="0" w:color="auto"/>
            <w:right w:val="none" w:sz="0" w:space="0" w:color="auto"/>
          </w:divBdr>
        </w:div>
        <w:div w:id="264113515">
          <w:marLeft w:val="480"/>
          <w:marRight w:val="0"/>
          <w:marTop w:val="0"/>
          <w:marBottom w:val="0"/>
          <w:divBdr>
            <w:top w:val="none" w:sz="0" w:space="0" w:color="auto"/>
            <w:left w:val="none" w:sz="0" w:space="0" w:color="auto"/>
            <w:bottom w:val="none" w:sz="0" w:space="0" w:color="auto"/>
            <w:right w:val="none" w:sz="0" w:space="0" w:color="auto"/>
          </w:divBdr>
        </w:div>
        <w:div w:id="1093167666">
          <w:marLeft w:val="480"/>
          <w:marRight w:val="0"/>
          <w:marTop w:val="0"/>
          <w:marBottom w:val="0"/>
          <w:divBdr>
            <w:top w:val="none" w:sz="0" w:space="0" w:color="auto"/>
            <w:left w:val="none" w:sz="0" w:space="0" w:color="auto"/>
            <w:bottom w:val="none" w:sz="0" w:space="0" w:color="auto"/>
            <w:right w:val="none" w:sz="0" w:space="0" w:color="auto"/>
          </w:divBdr>
        </w:div>
        <w:div w:id="965235930">
          <w:marLeft w:val="480"/>
          <w:marRight w:val="0"/>
          <w:marTop w:val="0"/>
          <w:marBottom w:val="0"/>
          <w:divBdr>
            <w:top w:val="none" w:sz="0" w:space="0" w:color="auto"/>
            <w:left w:val="none" w:sz="0" w:space="0" w:color="auto"/>
            <w:bottom w:val="none" w:sz="0" w:space="0" w:color="auto"/>
            <w:right w:val="none" w:sz="0" w:space="0" w:color="auto"/>
          </w:divBdr>
        </w:div>
        <w:div w:id="1532457225">
          <w:marLeft w:val="480"/>
          <w:marRight w:val="0"/>
          <w:marTop w:val="0"/>
          <w:marBottom w:val="0"/>
          <w:divBdr>
            <w:top w:val="none" w:sz="0" w:space="0" w:color="auto"/>
            <w:left w:val="none" w:sz="0" w:space="0" w:color="auto"/>
            <w:bottom w:val="none" w:sz="0" w:space="0" w:color="auto"/>
            <w:right w:val="none" w:sz="0" w:space="0" w:color="auto"/>
          </w:divBdr>
        </w:div>
        <w:div w:id="357319212">
          <w:marLeft w:val="480"/>
          <w:marRight w:val="0"/>
          <w:marTop w:val="0"/>
          <w:marBottom w:val="0"/>
          <w:divBdr>
            <w:top w:val="none" w:sz="0" w:space="0" w:color="auto"/>
            <w:left w:val="none" w:sz="0" w:space="0" w:color="auto"/>
            <w:bottom w:val="none" w:sz="0" w:space="0" w:color="auto"/>
            <w:right w:val="none" w:sz="0" w:space="0" w:color="auto"/>
          </w:divBdr>
        </w:div>
        <w:div w:id="559362996">
          <w:marLeft w:val="480"/>
          <w:marRight w:val="0"/>
          <w:marTop w:val="0"/>
          <w:marBottom w:val="0"/>
          <w:divBdr>
            <w:top w:val="none" w:sz="0" w:space="0" w:color="auto"/>
            <w:left w:val="none" w:sz="0" w:space="0" w:color="auto"/>
            <w:bottom w:val="none" w:sz="0" w:space="0" w:color="auto"/>
            <w:right w:val="none" w:sz="0" w:space="0" w:color="auto"/>
          </w:divBdr>
        </w:div>
        <w:div w:id="174614322">
          <w:marLeft w:val="480"/>
          <w:marRight w:val="0"/>
          <w:marTop w:val="0"/>
          <w:marBottom w:val="0"/>
          <w:divBdr>
            <w:top w:val="none" w:sz="0" w:space="0" w:color="auto"/>
            <w:left w:val="none" w:sz="0" w:space="0" w:color="auto"/>
            <w:bottom w:val="none" w:sz="0" w:space="0" w:color="auto"/>
            <w:right w:val="none" w:sz="0" w:space="0" w:color="auto"/>
          </w:divBdr>
        </w:div>
        <w:div w:id="480777879">
          <w:marLeft w:val="480"/>
          <w:marRight w:val="0"/>
          <w:marTop w:val="0"/>
          <w:marBottom w:val="0"/>
          <w:divBdr>
            <w:top w:val="none" w:sz="0" w:space="0" w:color="auto"/>
            <w:left w:val="none" w:sz="0" w:space="0" w:color="auto"/>
            <w:bottom w:val="none" w:sz="0" w:space="0" w:color="auto"/>
            <w:right w:val="none" w:sz="0" w:space="0" w:color="auto"/>
          </w:divBdr>
        </w:div>
        <w:div w:id="1056852952">
          <w:marLeft w:val="480"/>
          <w:marRight w:val="0"/>
          <w:marTop w:val="0"/>
          <w:marBottom w:val="0"/>
          <w:divBdr>
            <w:top w:val="none" w:sz="0" w:space="0" w:color="auto"/>
            <w:left w:val="none" w:sz="0" w:space="0" w:color="auto"/>
            <w:bottom w:val="none" w:sz="0" w:space="0" w:color="auto"/>
            <w:right w:val="none" w:sz="0" w:space="0" w:color="auto"/>
          </w:divBdr>
        </w:div>
        <w:div w:id="1301349326">
          <w:marLeft w:val="480"/>
          <w:marRight w:val="0"/>
          <w:marTop w:val="0"/>
          <w:marBottom w:val="0"/>
          <w:divBdr>
            <w:top w:val="none" w:sz="0" w:space="0" w:color="auto"/>
            <w:left w:val="none" w:sz="0" w:space="0" w:color="auto"/>
            <w:bottom w:val="none" w:sz="0" w:space="0" w:color="auto"/>
            <w:right w:val="none" w:sz="0" w:space="0" w:color="auto"/>
          </w:divBdr>
        </w:div>
        <w:div w:id="81920857">
          <w:marLeft w:val="480"/>
          <w:marRight w:val="0"/>
          <w:marTop w:val="0"/>
          <w:marBottom w:val="0"/>
          <w:divBdr>
            <w:top w:val="none" w:sz="0" w:space="0" w:color="auto"/>
            <w:left w:val="none" w:sz="0" w:space="0" w:color="auto"/>
            <w:bottom w:val="none" w:sz="0" w:space="0" w:color="auto"/>
            <w:right w:val="none" w:sz="0" w:space="0" w:color="auto"/>
          </w:divBdr>
        </w:div>
        <w:div w:id="1948850768">
          <w:marLeft w:val="480"/>
          <w:marRight w:val="0"/>
          <w:marTop w:val="0"/>
          <w:marBottom w:val="0"/>
          <w:divBdr>
            <w:top w:val="none" w:sz="0" w:space="0" w:color="auto"/>
            <w:left w:val="none" w:sz="0" w:space="0" w:color="auto"/>
            <w:bottom w:val="none" w:sz="0" w:space="0" w:color="auto"/>
            <w:right w:val="none" w:sz="0" w:space="0" w:color="auto"/>
          </w:divBdr>
        </w:div>
        <w:div w:id="1847089306">
          <w:marLeft w:val="480"/>
          <w:marRight w:val="0"/>
          <w:marTop w:val="0"/>
          <w:marBottom w:val="0"/>
          <w:divBdr>
            <w:top w:val="none" w:sz="0" w:space="0" w:color="auto"/>
            <w:left w:val="none" w:sz="0" w:space="0" w:color="auto"/>
            <w:bottom w:val="none" w:sz="0" w:space="0" w:color="auto"/>
            <w:right w:val="none" w:sz="0" w:space="0" w:color="auto"/>
          </w:divBdr>
        </w:div>
        <w:div w:id="860318550">
          <w:marLeft w:val="480"/>
          <w:marRight w:val="0"/>
          <w:marTop w:val="0"/>
          <w:marBottom w:val="0"/>
          <w:divBdr>
            <w:top w:val="none" w:sz="0" w:space="0" w:color="auto"/>
            <w:left w:val="none" w:sz="0" w:space="0" w:color="auto"/>
            <w:bottom w:val="none" w:sz="0" w:space="0" w:color="auto"/>
            <w:right w:val="none" w:sz="0" w:space="0" w:color="auto"/>
          </w:divBdr>
        </w:div>
        <w:div w:id="1820461545">
          <w:marLeft w:val="480"/>
          <w:marRight w:val="0"/>
          <w:marTop w:val="0"/>
          <w:marBottom w:val="0"/>
          <w:divBdr>
            <w:top w:val="none" w:sz="0" w:space="0" w:color="auto"/>
            <w:left w:val="none" w:sz="0" w:space="0" w:color="auto"/>
            <w:bottom w:val="none" w:sz="0" w:space="0" w:color="auto"/>
            <w:right w:val="none" w:sz="0" w:space="0" w:color="auto"/>
          </w:divBdr>
        </w:div>
        <w:div w:id="679430393">
          <w:marLeft w:val="480"/>
          <w:marRight w:val="0"/>
          <w:marTop w:val="0"/>
          <w:marBottom w:val="0"/>
          <w:divBdr>
            <w:top w:val="none" w:sz="0" w:space="0" w:color="auto"/>
            <w:left w:val="none" w:sz="0" w:space="0" w:color="auto"/>
            <w:bottom w:val="none" w:sz="0" w:space="0" w:color="auto"/>
            <w:right w:val="none" w:sz="0" w:space="0" w:color="auto"/>
          </w:divBdr>
        </w:div>
        <w:div w:id="399182657">
          <w:marLeft w:val="480"/>
          <w:marRight w:val="0"/>
          <w:marTop w:val="0"/>
          <w:marBottom w:val="0"/>
          <w:divBdr>
            <w:top w:val="none" w:sz="0" w:space="0" w:color="auto"/>
            <w:left w:val="none" w:sz="0" w:space="0" w:color="auto"/>
            <w:bottom w:val="none" w:sz="0" w:space="0" w:color="auto"/>
            <w:right w:val="none" w:sz="0" w:space="0" w:color="auto"/>
          </w:divBdr>
        </w:div>
        <w:div w:id="1361856510">
          <w:marLeft w:val="480"/>
          <w:marRight w:val="0"/>
          <w:marTop w:val="0"/>
          <w:marBottom w:val="0"/>
          <w:divBdr>
            <w:top w:val="none" w:sz="0" w:space="0" w:color="auto"/>
            <w:left w:val="none" w:sz="0" w:space="0" w:color="auto"/>
            <w:bottom w:val="none" w:sz="0" w:space="0" w:color="auto"/>
            <w:right w:val="none" w:sz="0" w:space="0" w:color="auto"/>
          </w:divBdr>
        </w:div>
        <w:div w:id="1772385363">
          <w:marLeft w:val="480"/>
          <w:marRight w:val="0"/>
          <w:marTop w:val="0"/>
          <w:marBottom w:val="0"/>
          <w:divBdr>
            <w:top w:val="none" w:sz="0" w:space="0" w:color="auto"/>
            <w:left w:val="none" w:sz="0" w:space="0" w:color="auto"/>
            <w:bottom w:val="none" w:sz="0" w:space="0" w:color="auto"/>
            <w:right w:val="none" w:sz="0" w:space="0" w:color="auto"/>
          </w:divBdr>
        </w:div>
        <w:div w:id="1080637712">
          <w:marLeft w:val="480"/>
          <w:marRight w:val="0"/>
          <w:marTop w:val="0"/>
          <w:marBottom w:val="0"/>
          <w:divBdr>
            <w:top w:val="none" w:sz="0" w:space="0" w:color="auto"/>
            <w:left w:val="none" w:sz="0" w:space="0" w:color="auto"/>
            <w:bottom w:val="none" w:sz="0" w:space="0" w:color="auto"/>
            <w:right w:val="none" w:sz="0" w:space="0" w:color="auto"/>
          </w:divBdr>
        </w:div>
        <w:div w:id="794328016">
          <w:marLeft w:val="480"/>
          <w:marRight w:val="0"/>
          <w:marTop w:val="0"/>
          <w:marBottom w:val="0"/>
          <w:divBdr>
            <w:top w:val="none" w:sz="0" w:space="0" w:color="auto"/>
            <w:left w:val="none" w:sz="0" w:space="0" w:color="auto"/>
            <w:bottom w:val="none" w:sz="0" w:space="0" w:color="auto"/>
            <w:right w:val="none" w:sz="0" w:space="0" w:color="auto"/>
          </w:divBdr>
        </w:div>
        <w:div w:id="362175798">
          <w:marLeft w:val="480"/>
          <w:marRight w:val="0"/>
          <w:marTop w:val="0"/>
          <w:marBottom w:val="0"/>
          <w:divBdr>
            <w:top w:val="none" w:sz="0" w:space="0" w:color="auto"/>
            <w:left w:val="none" w:sz="0" w:space="0" w:color="auto"/>
            <w:bottom w:val="none" w:sz="0" w:space="0" w:color="auto"/>
            <w:right w:val="none" w:sz="0" w:space="0" w:color="auto"/>
          </w:divBdr>
        </w:div>
        <w:div w:id="73472991">
          <w:marLeft w:val="480"/>
          <w:marRight w:val="0"/>
          <w:marTop w:val="0"/>
          <w:marBottom w:val="0"/>
          <w:divBdr>
            <w:top w:val="none" w:sz="0" w:space="0" w:color="auto"/>
            <w:left w:val="none" w:sz="0" w:space="0" w:color="auto"/>
            <w:bottom w:val="none" w:sz="0" w:space="0" w:color="auto"/>
            <w:right w:val="none" w:sz="0" w:space="0" w:color="auto"/>
          </w:divBdr>
        </w:div>
        <w:div w:id="1174297378">
          <w:marLeft w:val="480"/>
          <w:marRight w:val="0"/>
          <w:marTop w:val="0"/>
          <w:marBottom w:val="0"/>
          <w:divBdr>
            <w:top w:val="none" w:sz="0" w:space="0" w:color="auto"/>
            <w:left w:val="none" w:sz="0" w:space="0" w:color="auto"/>
            <w:bottom w:val="none" w:sz="0" w:space="0" w:color="auto"/>
            <w:right w:val="none" w:sz="0" w:space="0" w:color="auto"/>
          </w:divBdr>
        </w:div>
        <w:div w:id="1108694429">
          <w:marLeft w:val="480"/>
          <w:marRight w:val="0"/>
          <w:marTop w:val="0"/>
          <w:marBottom w:val="0"/>
          <w:divBdr>
            <w:top w:val="none" w:sz="0" w:space="0" w:color="auto"/>
            <w:left w:val="none" w:sz="0" w:space="0" w:color="auto"/>
            <w:bottom w:val="none" w:sz="0" w:space="0" w:color="auto"/>
            <w:right w:val="none" w:sz="0" w:space="0" w:color="auto"/>
          </w:divBdr>
        </w:div>
        <w:div w:id="410662091">
          <w:marLeft w:val="480"/>
          <w:marRight w:val="0"/>
          <w:marTop w:val="0"/>
          <w:marBottom w:val="0"/>
          <w:divBdr>
            <w:top w:val="none" w:sz="0" w:space="0" w:color="auto"/>
            <w:left w:val="none" w:sz="0" w:space="0" w:color="auto"/>
            <w:bottom w:val="none" w:sz="0" w:space="0" w:color="auto"/>
            <w:right w:val="none" w:sz="0" w:space="0" w:color="auto"/>
          </w:divBdr>
        </w:div>
        <w:div w:id="1980726948">
          <w:marLeft w:val="480"/>
          <w:marRight w:val="0"/>
          <w:marTop w:val="0"/>
          <w:marBottom w:val="0"/>
          <w:divBdr>
            <w:top w:val="none" w:sz="0" w:space="0" w:color="auto"/>
            <w:left w:val="none" w:sz="0" w:space="0" w:color="auto"/>
            <w:bottom w:val="none" w:sz="0" w:space="0" w:color="auto"/>
            <w:right w:val="none" w:sz="0" w:space="0" w:color="auto"/>
          </w:divBdr>
        </w:div>
        <w:div w:id="155196482">
          <w:marLeft w:val="480"/>
          <w:marRight w:val="0"/>
          <w:marTop w:val="0"/>
          <w:marBottom w:val="0"/>
          <w:divBdr>
            <w:top w:val="none" w:sz="0" w:space="0" w:color="auto"/>
            <w:left w:val="none" w:sz="0" w:space="0" w:color="auto"/>
            <w:bottom w:val="none" w:sz="0" w:space="0" w:color="auto"/>
            <w:right w:val="none" w:sz="0" w:space="0" w:color="auto"/>
          </w:divBdr>
        </w:div>
        <w:div w:id="831990892">
          <w:marLeft w:val="480"/>
          <w:marRight w:val="0"/>
          <w:marTop w:val="0"/>
          <w:marBottom w:val="0"/>
          <w:divBdr>
            <w:top w:val="none" w:sz="0" w:space="0" w:color="auto"/>
            <w:left w:val="none" w:sz="0" w:space="0" w:color="auto"/>
            <w:bottom w:val="none" w:sz="0" w:space="0" w:color="auto"/>
            <w:right w:val="none" w:sz="0" w:space="0" w:color="auto"/>
          </w:divBdr>
        </w:div>
        <w:div w:id="1319311189">
          <w:marLeft w:val="480"/>
          <w:marRight w:val="0"/>
          <w:marTop w:val="0"/>
          <w:marBottom w:val="0"/>
          <w:divBdr>
            <w:top w:val="none" w:sz="0" w:space="0" w:color="auto"/>
            <w:left w:val="none" w:sz="0" w:space="0" w:color="auto"/>
            <w:bottom w:val="none" w:sz="0" w:space="0" w:color="auto"/>
            <w:right w:val="none" w:sz="0" w:space="0" w:color="auto"/>
          </w:divBdr>
        </w:div>
        <w:div w:id="527766416">
          <w:marLeft w:val="480"/>
          <w:marRight w:val="0"/>
          <w:marTop w:val="0"/>
          <w:marBottom w:val="0"/>
          <w:divBdr>
            <w:top w:val="none" w:sz="0" w:space="0" w:color="auto"/>
            <w:left w:val="none" w:sz="0" w:space="0" w:color="auto"/>
            <w:bottom w:val="none" w:sz="0" w:space="0" w:color="auto"/>
            <w:right w:val="none" w:sz="0" w:space="0" w:color="auto"/>
          </w:divBdr>
        </w:div>
        <w:div w:id="407046130">
          <w:marLeft w:val="480"/>
          <w:marRight w:val="0"/>
          <w:marTop w:val="0"/>
          <w:marBottom w:val="0"/>
          <w:divBdr>
            <w:top w:val="none" w:sz="0" w:space="0" w:color="auto"/>
            <w:left w:val="none" w:sz="0" w:space="0" w:color="auto"/>
            <w:bottom w:val="none" w:sz="0" w:space="0" w:color="auto"/>
            <w:right w:val="none" w:sz="0" w:space="0" w:color="auto"/>
          </w:divBdr>
        </w:div>
        <w:div w:id="1771075180">
          <w:marLeft w:val="480"/>
          <w:marRight w:val="0"/>
          <w:marTop w:val="0"/>
          <w:marBottom w:val="0"/>
          <w:divBdr>
            <w:top w:val="none" w:sz="0" w:space="0" w:color="auto"/>
            <w:left w:val="none" w:sz="0" w:space="0" w:color="auto"/>
            <w:bottom w:val="none" w:sz="0" w:space="0" w:color="auto"/>
            <w:right w:val="none" w:sz="0" w:space="0" w:color="auto"/>
          </w:divBdr>
        </w:div>
        <w:div w:id="1147555228">
          <w:marLeft w:val="480"/>
          <w:marRight w:val="0"/>
          <w:marTop w:val="0"/>
          <w:marBottom w:val="0"/>
          <w:divBdr>
            <w:top w:val="none" w:sz="0" w:space="0" w:color="auto"/>
            <w:left w:val="none" w:sz="0" w:space="0" w:color="auto"/>
            <w:bottom w:val="none" w:sz="0" w:space="0" w:color="auto"/>
            <w:right w:val="none" w:sz="0" w:space="0" w:color="auto"/>
          </w:divBdr>
        </w:div>
        <w:div w:id="1857188971">
          <w:marLeft w:val="480"/>
          <w:marRight w:val="0"/>
          <w:marTop w:val="0"/>
          <w:marBottom w:val="0"/>
          <w:divBdr>
            <w:top w:val="none" w:sz="0" w:space="0" w:color="auto"/>
            <w:left w:val="none" w:sz="0" w:space="0" w:color="auto"/>
            <w:bottom w:val="none" w:sz="0" w:space="0" w:color="auto"/>
            <w:right w:val="none" w:sz="0" w:space="0" w:color="auto"/>
          </w:divBdr>
        </w:div>
        <w:div w:id="1520314330">
          <w:marLeft w:val="480"/>
          <w:marRight w:val="0"/>
          <w:marTop w:val="0"/>
          <w:marBottom w:val="0"/>
          <w:divBdr>
            <w:top w:val="none" w:sz="0" w:space="0" w:color="auto"/>
            <w:left w:val="none" w:sz="0" w:space="0" w:color="auto"/>
            <w:bottom w:val="none" w:sz="0" w:space="0" w:color="auto"/>
            <w:right w:val="none" w:sz="0" w:space="0" w:color="auto"/>
          </w:divBdr>
        </w:div>
        <w:div w:id="1711297591">
          <w:marLeft w:val="480"/>
          <w:marRight w:val="0"/>
          <w:marTop w:val="0"/>
          <w:marBottom w:val="0"/>
          <w:divBdr>
            <w:top w:val="none" w:sz="0" w:space="0" w:color="auto"/>
            <w:left w:val="none" w:sz="0" w:space="0" w:color="auto"/>
            <w:bottom w:val="none" w:sz="0" w:space="0" w:color="auto"/>
            <w:right w:val="none" w:sz="0" w:space="0" w:color="auto"/>
          </w:divBdr>
        </w:div>
        <w:div w:id="1358965453">
          <w:marLeft w:val="480"/>
          <w:marRight w:val="0"/>
          <w:marTop w:val="0"/>
          <w:marBottom w:val="0"/>
          <w:divBdr>
            <w:top w:val="none" w:sz="0" w:space="0" w:color="auto"/>
            <w:left w:val="none" w:sz="0" w:space="0" w:color="auto"/>
            <w:bottom w:val="none" w:sz="0" w:space="0" w:color="auto"/>
            <w:right w:val="none" w:sz="0" w:space="0" w:color="auto"/>
          </w:divBdr>
        </w:div>
        <w:div w:id="193808634">
          <w:marLeft w:val="480"/>
          <w:marRight w:val="0"/>
          <w:marTop w:val="0"/>
          <w:marBottom w:val="0"/>
          <w:divBdr>
            <w:top w:val="none" w:sz="0" w:space="0" w:color="auto"/>
            <w:left w:val="none" w:sz="0" w:space="0" w:color="auto"/>
            <w:bottom w:val="none" w:sz="0" w:space="0" w:color="auto"/>
            <w:right w:val="none" w:sz="0" w:space="0" w:color="auto"/>
          </w:divBdr>
        </w:div>
        <w:div w:id="866287614">
          <w:marLeft w:val="480"/>
          <w:marRight w:val="0"/>
          <w:marTop w:val="0"/>
          <w:marBottom w:val="0"/>
          <w:divBdr>
            <w:top w:val="none" w:sz="0" w:space="0" w:color="auto"/>
            <w:left w:val="none" w:sz="0" w:space="0" w:color="auto"/>
            <w:bottom w:val="none" w:sz="0" w:space="0" w:color="auto"/>
            <w:right w:val="none" w:sz="0" w:space="0" w:color="auto"/>
          </w:divBdr>
        </w:div>
        <w:div w:id="1387070490">
          <w:marLeft w:val="480"/>
          <w:marRight w:val="0"/>
          <w:marTop w:val="0"/>
          <w:marBottom w:val="0"/>
          <w:divBdr>
            <w:top w:val="none" w:sz="0" w:space="0" w:color="auto"/>
            <w:left w:val="none" w:sz="0" w:space="0" w:color="auto"/>
            <w:bottom w:val="none" w:sz="0" w:space="0" w:color="auto"/>
            <w:right w:val="none" w:sz="0" w:space="0" w:color="auto"/>
          </w:divBdr>
        </w:div>
        <w:div w:id="1613629304">
          <w:marLeft w:val="480"/>
          <w:marRight w:val="0"/>
          <w:marTop w:val="0"/>
          <w:marBottom w:val="0"/>
          <w:divBdr>
            <w:top w:val="none" w:sz="0" w:space="0" w:color="auto"/>
            <w:left w:val="none" w:sz="0" w:space="0" w:color="auto"/>
            <w:bottom w:val="none" w:sz="0" w:space="0" w:color="auto"/>
            <w:right w:val="none" w:sz="0" w:space="0" w:color="auto"/>
          </w:divBdr>
        </w:div>
        <w:div w:id="148137046">
          <w:marLeft w:val="480"/>
          <w:marRight w:val="0"/>
          <w:marTop w:val="0"/>
          <w:marBottom w:val="0"/>
          <w:divBdr>
            <w:top w:val="none" w:sz="0" w:space="0" w:color="auto"/>
            <w:left w:val="none" w:sz="0" w:space="0" w:color="auto"/>
            <w:bottom w:val="none" w:sz="0" w:space="0" w:color="auto"/>
            <w:right w:val="none" w:sz="0" w:space="0" w:color="auto"/>
          </w:divBdr>
        </w:div>
        <w:div w:id="1357581928">
          <w:marLeft w:val="480"/>
          <w:marRight w:val="0"/>
          <w:marTop w:val="0"/>
          <w:marBottom w:val="0"/>
          <w:divBdr>
            <w:top w:val="none" w:sz="0" w:space="0" w:color="auto"/>
            <w:left w:val="none" w:sz="0" w:space="0" w:color="auto"/>
            <w:bottom w:val="none" w:sz="0" w:space="0" w:color="auto"/>
            <w:right w:val="none" w:sz="0" w:space="0" w:color="auto"/>
          </w:divBdr>
        </w:div>
        <w:div w:id="743910909">
          <w:marLeft w:val="480"/>
          <w:marRight w:val="0"/>
          <w:marTop w:val="0"/>
          <w:marBottom w:val="0"/>
          <w:divBdr>
            <w:top w:val="none" w:sz="0" w:space="0" w:color="auto"/>
            <w:left w:val="none" w:sz="0" w:space="0" w:color="auto"/>
            <w:bottom w:val="none" w:sz="0" w:space="0" w:color="auto"/>
            <w:right w:val="none" w:sz="0" w:space="0" w:color="auto"/>
          </w:divBdr>
        </w:div>
        <w:div w:id="1311405543">
          <w:marLeft w:val="480"/>
          <w:marRight w:val="0"/>
          <w:marTop w:val="0"/>
          <w:marBottom w:val="0"/>
          <w:divBdr>
            <w:top w:val="none" w:sz="0" w:space="0" w:color="auto"/>
            <w:left w:val="none" w:sz="0" w:space="0" w:color="auto"/>
            <w:bottom w:val="none" w:sz="0" w:space="0" w:color="auto"/>
            <w:right w:val="none" w:sz="0" w:space="0" w:color="auto"/>
          </w:divBdr>
        </w:div>
        <w:div w:id="1340428586">
          <w:marLeft w:val="480"/>
          <w:marRight w:val="0"/>
          <w:marTop w:val="0"/>
          <w:marBottom w:val="0"/>
          <w:divBdr>
            <w:top w:val="none" w:sz="0" w:space="0" w:color="auto"/>
            <w:left w:val="none" w:sz="0" w:space="0" w:color="auto"/>
            <w:bottom w:val="none" w:sz="0" w:space="0" w:color="auto"/>
            <w:right w:val="none" w:sz="0" w:space="0" w:color="auto"/>
          </w:divBdr>
        </w:div>
        <w:div w:id="1223952334">
          <w:marLeft w:val="480"/>
          <w:marRight w:val="0"/>
          <w:marTop w:val="0"/>
          <w:marBottom w:val="0"/>
          <w:divBdr>
            <w:top w:val="none" w:sz="0" w:space="0" w:color="auto"/>
            <w:left w:val="none" w:sz="0" w:space="0" w:color="auto"/>
            <w:bottom w:val="none" w:sz="0" w:space="0" w:color="auto"/>
            <w:right w:val="none" w:sz="0" w:space="0" w:color="auto"/>
          </w:divBdr>
        </w:div>
        <w:div w:id="86387504">
          <w:marLeft w:val="480"/>
          <w:marRight w:val="0"/>
          <w:marTop w:val="0"/>
          <w:marBottom w:val="0"/>
          <w:divBdr>
            <w:top w:val="none" w:sz="0" w:space="0" w:color="auto"/>
            <w:left w:val="none" w:sz="0" w:space="0" w:color="auto"/>
            <w:bottom w:val="none" w:sz="0" w:space="0" w:color="auto"/>
            <w:right w:val="none" w:sz="0" w:space="0" w:color="auto"/>
          </w:divBdr>
        </w:div>
        <w:div w:id="1961837636">
          <w:marLeft w:val="480"/>
          <w:marRight w:val="0"/>
          <w:marTop w:val="0"/>
          <w:marBottom w:val="0"/>
          <w:divBdr>
            <w:top w:val="none" w:sz="0" w:space="0" w:color="auto"/>
            <w:left w:val="none" w:sz="0" w:space="0" w:color="auto"/>
            <w:bottom w:val="none" w:sz="0" w:space="0" w:color="auto"/>
            <w:right w:val="none" w:sz="0" w:space="0" w:color="auto"/>
          </w:divBdr>
        </w:div>
        <w:div w:id="268779827">
          <w:marLeft w:val="480"/>
          <w:marRight w:val="0"/>
          <w:marTop w:val="0"/>
          <w:marBottom w:val="0"/>
          <w:divBdr>
            <w:top w:val="none" w:sz="0" w:space="0" w:color="auto"/>
            <w:left w:val="none" w:sz="0" w:space="0" w:color="auto"/>
            <w:bottom w:val="none" w:sz="0" w:space="0" w:color="auto"/>
            <w:right w:val="none" w:sz="0" w:space="0" w:color="auto"/>
          </w:divBdr>
        </w:div>
        <w:div w:id="1433207629">
          <w:marLeft w:val="480"/>
          <w:marRight w:val="0"/>
          <w:marTop w:val="0"/>
          <w:marBottom w:val="0"/>
          <w:divBdr>
            <w:top w:val="none" w:sz="0" w:space="0" w:color="auto"/>
            <w:left w:val="none" w:sz="0" w:space="0" w:color="auto"/>
            <w:bottom w:val="none" w:sz="0" w:space="0" w:color="auto"/>
            <w:right w:val="none" w:sz="0" w:space="0" w:color="auto"/>
          </w:divBdr>
        </w:div>
        <w:div w:id="798763116">
          <w:marLeft w:val="480"/>
          <w:marRight w:val="0"/>
          <w:marTop w:val="0"/>
          <w:marBottom w:val="0"/>
          <w:divBdr>
            <w:top w:val="none" w:sz="0" w:space="0" w:color="auto"/>
            <w:left w:val="none" w:sz="0" w:space="0" w:color="auto"/>
            <w:bottom w:val="none" w:sz="0" w:space="0" w:color="auto"/>
            <w:right w:val="none" w:sz="0" w:space="0" w:color="auto"/>
          </w:divBdr>
        </w:div>
        <w:div w:id="1007095960">
          <w:marLeft w:val="480"/>
          <w:marRight w:val="0"/>
          <w:marTop w:val="0"/>
          <w:marBottom w:val="0"/>
          <w:divBdr>
            <w:top w:val="none" w:sz="0" w:space="0" w:color="auto"/>
            <w:left w:val="none" w:sz="0" w:space="0" w:color="auto"/>
            <w:bottom w:val="none" w:sz="0" w:space="0" w:color="auto"/>
            <w:right w:val="none" w:sz="0" w:space="0" w:color="auto"/>
          </w:divBdr>
        </w:div>
        <w:div w:id="299265595">
          <w:marLeft w:val="480"/>
          <w:marRight w:val="0"/>
          <w:marTop w:val="0"/>
          <w:marBottom w:val="0"/>
          <w:divBdr>
            <w:top w:val="none" w:sz="0" w:space="0" w:color="auto"/>
            <w:left w:val="none" w:sz="0" w:space="0" w:color="auto"/>
            <w:bottom w:val="none" w:sz="0" w:space="0" w:color="auto"/>
            <w:right w:val="none" w:sz="0" w:space="0" w:color="auto"/>
          </w:divBdr>
        </w:div>
        <w:div w:id="2079473913">
          <w:marLeft w:val="480"/>
          <w:marRight w:val="0"/>
          <w:marTop w:val="0"/>
          <w:marBottom w:val="0"/>
          <w:divBdr>
            <w:top w:val="none" w:sz="0" w:space="0" w:color="auto"/>
            <w:left w:val="none" w:sz="0" w:space="0" w:color="auto"/>
            <w:bottom w:val="none" w:sz="0" w:space="0" w:color="auto"/>
            <w:right w:val="none" w:sz="0" w:space="0" w:color="auto"/>
          </w:divBdr>
        </w:div>
        <w:div w:id="752360478">
          <w:marLeft w:val="480"/>
          <w:marRight w:val="0"/>
          <w:marTop w:val="0"/>
          <w:marBottom w:val="0"/>
          <w:divBdr>
            <w:top w:val="none" w:sz="0" w:space="0" w:color="auto"/>
            <w:left w:val="none" w:sz="0" w:space="0" w:color="auto"/>
            <w:bottom w:val="none" w:sz="0" w:space="0" w:color="auto"/>
            <w:right w:val="none" w:sz="0" w:space="0" w:color="auto"/>
          </w:divBdr>
        </w:div>
        <w:div w:id="907039818">
          <w:marLeft w:val="480"/>
          <w:marRight w:val="0"/>
          <w:marTop w:val="0"/>
          <w:marBottom w:val="0"/>
          <w:divBdr>
            <w:top w:val="none" w:sz="0" w:space="0" w:color="auto"/>
            <w:left w:val="none" w:sz="0" w:space="0" w:color="auto"/>
            <w:bottom w:val="none" w:sz="0" w:space="0" w:color="auto"/>
            <w:right w:val="none" w:sz="0" w:space="0" w:color="auto"/>
          </w:divBdr>
        </w:div>
        <w:div w:id="1279415887">
          <w:marLeft w:val="480"/>
          <w:marRight w:val="0"/>
          <w:marTop w:val="0"/>
          <w:marBottom w:val="0"/>
          <w:divBdr>
            <w:top w:val="none" w:sz="0" w:space="0" w:color="auto"/>
            <w:left w:val="none" w:sz="0" w:space="0" w:color="auto"/>
            <w:bottom w:val="none" w:sz="0" w:space="0" w:color="auto"/>
            <w:right w:val="none" w:sz="0" w:space="0" w:color="auto"/>
          </w:divBdr>
        </w:div>
        <w:div w:id="1047223958">
          <w:marLeft w:val="480"/>
          <w:marRight w:val="0"/>
          <w:marTop w:val="0"/>
          <w:marBottom w:val="0"/>
          <w:divBdr>
            <w:top w:val="none" w:sz="0" w:space="0" w:color="auto"/>
            <w:left w:val="none" w:sz="0" w:space="0" w:color="auto"/>
            <w:bottom w:val="none" w:sz="0" w:space="0" w:color="auto"/>
            <w:right w:val="none" w:sz="0" w:space="0" w:color="auto"/>
          </w:divBdr>
        </w:div>
        <w:div w:id="1244143735">
          <w:marLeft w:val="480"/>
          <w:marRight w:val="0"/>
          <w:marTop w:val="0"/>
          <w:marBottom w:val="0"/>
          <w:divBdr>
            <w:top w:val="none" w:sz="0" w:space="0" w:color="auto"/>
            <w:left w:val="none" w:sz="0" w:space="0" w:color="auto"/>
            <w:bottom w:val="none" w:sz="0" w:space="0" w:color="auto"/>
            <w:right w:val="none" w:sz="0" w:space="0" w:color="auto"/>
          </w:divBdr>
        </w:div>
        <w:div w:id="276372388">
          <w:marLeft w:val="480"/>
          <w:marRight w:val="0"/>
          <w:marTop w:val="0"/>
          <w:marBottom w:val="0"/>
          <w:divBdr>
            <w:top w:val="none" w:sz="0" w:space="0" w:color="auto"/>
            <w:left w:val="none" w:sz="0" w:space="0" w:color="auto"/>
            <w:bottom w:val="none" w:sz="0" w:space="0" w:color="auto"/>
            <w:right w:val="none" w:sz="0" w:space="0" w:color="auto"/>
          </w:divBdr>
        </w:div>
        <w:div w:id="44373515">
          <w:marLeft w:val="480"/>
          <w:marRight w:val="0"/>
          <w:marTop w:val="0"/>
          <w:marBottom w:val="0"/>
          <w:divBdr>
            <w:top w:val="none" w:sz="0" w:space="0" w:color="auto"/>
            <w:left w:val="none" w:sz="0" w:space="0" w:color="auto"/>
            <w:bottom w:val="none" w:sz="0" w:space="0" w:color="auto"/>
            <w:right w:val="none" w:sz="0" w:space="0" w:color="auto"/>
          </w:divBdr>
        </w:div>
      </w:divsChild>
    </w:div>
    <w:div w:id="812022869">
      <w:bodyDiv w:val="1"/>
      <w:marLeft w:val="0"/>
      <w:marRight w:val="0"/>
      <w:marTop w:val="0"/>
      <w:marBottom w:val="0"/>
      <w:divBdr>
        <w:top w:val="none" w:sz="0" w:space="0" w:color="auto"/>
        <w:left w:val="none" w:sz="0" w:space="0" w:color="auto"/>
        <w:bottom w:val="none" w:sz="0" w:space="0" w:color="auto"/>
        <w:right w:val="none" w:sz="0" w:space="0" w:color="auto"/>
      </w:divBdr>
    </w:div>
    <w:div w:id="812065047">
      <w:bodyDiv w:val="1"/>
      <w:marLeft w:val="0"/>
      <w:marRight w:val="0"/>
      <w:marTop w:val="0"/>
      <w:marBottom w:val="0"/>
      <w:divBdr>
        <w:top w:val="none" w:sz="0" w:space="0" w:color="auto"/>
        <w:left w:val="none" w:sz="0" w:space="0" w:color="auto"/>
        <w:bottom w:val="none" w:sz="0" w:space="0" w:color="auto"/>
        <w:right w:val="none" w:sz="0" w:space="0" w:color="auto"/>
      </w:divBdr>
      <w:divsChild>
        <w:div w:id="869950232">
          <w:marLeft w:val="480"/>
          <w:marRight w:val="0"/>
          <w:marTop w:val="0"/>
          <w:marBottom w:val="0"/>
          <w:divBdr>
            <w:top w:val="none" w:sz="0" w:space="0" w:color="auto"/>
            <w:left w:val="none" w:sz="0" w:space="0" w:color="auto"/>
            <w:bottom w:val="none" w:sz="0" w:space="0" w:color="auto"/>
            <w:right w:val="none" w:sz="0" w:space="0" w:color="auto"/>
          </w:divBdr>
        </w:div>
        <w:div w:id="1007564918">
          <w:marLeft w:val="480"/>
          <w:marRight w:val="0"/>
          <w:marTop w:val="0"/>
          <w:marBottom w:val="0"/>
          <w:divBdr>
            <w:top w:val="none" w:sz="0" w:space="0" w:color="auto"/>
            <w:left w:val="none" w:sz="0" w:space="0" w:color="auto"/>
            <w:bottom w:val="none" w:sz="0" w:space="0" w:color="auto"/>
            <w:right w:val="none" w:sz="0" w:space="0" w:color="auto"/>
          </w:divBdr>
        </w:div>
        <w:div w:id="440031554">
          <w:marLeft w:val="480"/>
          <w:marRight w:val="0"/>
          <w:marTop w:val="0"/>
          <w:marBottom w:val="0"/>
          <w:divBdr>
            <w:top w:val="none" w:sz="0" w:space="0" w:color="auto"/>
            <w:left w:val="none" w:sz="0" w:space="0" w:color="auto"/>
            <w:bottom w:val="none" w:sz="0" w:space="0" w:color="auto"/>
            <w:right w:val="none" w:sz="0" w:space="0" w:color="auto"/>
          </w:divBdr>
        </w:div>
        <w:div w:id="1330402952">
          <w:marLeft w:val="480"/>
          <w:marRight w:val="0"/>
          <w:marTop w:val="0"/>
          <w:marBottom w:val="0"/>
          <w:divBdr>
            <w:top w:val="none" w:sz="0" w:space="0" w:color="auto"/>
            <w:left w:val="none" w:sz="0" w:space="0" w:color="auto"/>
            <w:bottom w:val="none" w:sz="0" w:space="0" w:color="auto"/>
            <w:right w:val="none" w:sz="0" w:space="0" w:color="auto"/>
          </w:divBdr>
        </w:div>
        <w:div w:id="906300602">
          <w:marLeft w:val="480"/>
          <w:marRight w:val="0"/>
          <w:marTop w:val="0"/>
          <w:marBottom w:val="0"/>
          <w:divBdr>
            <w:top w:val="none" w:sz="0" w:space="0" w:color="auto"/>
            <w:left w:val="none" w:sz="0" w:space="0" w:color="auto"/>
            <w:bottom w:val="none" w:sz="0" w:space="0" w:color="auto"/>
            <w:right w:val="none" w:sz="0" w:space="0" w:color="auto"/>
          </w:divBdr>
        </w:div>
        <w:div w:id="1421097365">
          <w:marLeft w:val="480"/>
          <w:marRight w:val="0"/>
          <w:marTop w:val="0"/>
          <w:marBottom w:val="0"/>
          <w:divBdr>
            <w:top w:val="none" w:sz="0" w:space="0" w:color="auto"/>
            <w:left w:val="none" w:sz="0" w:space="0" w:color="auto"/>
            <w:bottom w:val="none" w:sz="0" w:space="0" w:color="auto"/>
            <w:right w:val="none" w:sz="0" w:space="0" w:color="auto"/>
          </w:divBdr>
        </w:div>
        <w:div w:id="501161846">
          <w:marLeft w:val="480"/>
          <w:marRight w:val="0"/>
          <w:marTop w:val="0"/>
          <w:marBottom w:val="0"/>
          <w:divBdr>
            <w:top w:val="none" w:sz="0" w:space="0" w:color="auto"/>
            <w:left w:val="none" w:sz="0" w:space="0" w:color="auto"/>
            <w:bottom w:val="none" w:sz="0" w:space="0" w:color="auto"/>
            <w:right w:val="none" w:sz="0" w:space="0" w:color="auto"/>
          </w:divBdr>
        </w:div>
        <w:div w:id="1950700594">
          <w:marLeft w:val="480"/>
          <w:marRight w:val="0"/>
          <w:marTop w:val="0"/>
          <w:marBottom w:val="0"/>
          <w:divBdr>
            <w:top w:val="none" w:sz="0" w:space="0" w:color="auto"/>
            <w:left w:val="none" w:sz="0" w:space="0" w:color="auto"/>
            <w:bottom w:val="none" w:sz="0" w:space="0" w:color="auto"/>
            <w:right w:val="none" w:sz="0" w:space="0" w:color="auto"/>
          </w:divBdr>
        </w:div>
        <w:div w:id="876501563">
          <w:marLeft w:val="480"/>
          <w:marRight w:val="0"/>
          <w:marTop w:val="0"/>
          <w:marBottom w:val="0"/>
          <w:divBdr>
            <w:top w:val="none" w:sz="0" w:space="0" w:color="auto"/>
            <w:left w:val="none" w:sz="0" w:space="0" w:color="auto"/>
            <w:bottom w:val="none" w:sz="0" w:space="0" w:color="auto"/>
            <w:right w:val="none" w:sz="0" w:space="0" w:color="auto"/>
          </w:divBdr>
        </w:div>
        <w:div w:id="1011760792">
          <w:marLeft w:val="480"/>
          <w:marRight w:val="0"/>
          <w:marTop w:val="0"/>
          <w:marBottom w:val="0"/>
          <w:divBdr>
            <w:top w:val="none" w:sz="0" w:space="0" w:color="auto"/>
            <w:left w:val="none" w:sz="0" w:space="0" w:color="auto"/>
            <w:bottom w:val="none" w:sz="0" w:space="0" w:color="auto"/>
            <w:right w:val="none" w:sz="0" w:space="0" w:color="auto"/>
          </w:divBdr>
        </w:div>
        <w:div w:id="1736052712">
          <w:marLeft w:val="480"/>
          <w:marRight w:val="0"/>
          <w:marTop w:val="0"/>
          <w:marBottom w:val="0"/>
          <w:divBdr>
            <w:top w:val="none" w:sz="0" w:space="0" w:color="auto"/>
            <w:left w:val="none" w:sz="0" w:space="0" w:color="auto"/>
            <w:bottom w:val="none" w:sz="0" w:space="0" w:color="auto"/>
            <w:right w:val="none" w:sz="0" w:space="0" w:color="auto"/>
          </w:divBdr>
        </w:div>
        <w:div w:id="1407919429">
          <w:marLeft w:val="480"/>
          <w:marRight w:val="0"/>
          <w:marTop w:val="0"/>
          <w:marBottom w:val="0"/>
          <w:divBdr>
            <w:top w:val="none" w:sz="0" w:space="0" w:color="auto"/>
            <w:left w:val="none" w:sz="0" w:space="0" w:color="auto"/>
            <w:bottom w:val="none" w:sz="0" w:space="0" w:color="auto"/>
            <w:right w:val="none" w:sz="0" w:space="0" w:color="auto"/>
          </w:divBdr>
        </w:div>
        <w:div w:id="1428621006">
          <w:marLeft w:val="480"/>
          <w:marRight w:val="0"/>
          <w:marTop w:val="0"/>
          <w:marBottom w:val="0"/>
          <w:divBdr>
            <w:top w:val="none" w:sz="0" w:space="0" w:color="auto"/>
            <w:left w:val="none" w:sz="0" w:space="0" w:color="auto"/>
            <w:bottom w:val="none" w:sz="0" w:space="0" w:color="auto"/>
            <w:right w:val="none" w:sz="0" w:space="0" w:color="auto"/>
          </w:divBdr>
        </w:div>
        <w:div w:id="199588088">
          <w:marLeft w:val="480"/>
          <w:marRight w:val="0"/>
          <w:marTop w:val="0"/>
          <w:marBottom w:val="0"/>
          <w:divBdr>
            <w:top w:val="none" w:sz="0" w:space="0" w:color="auto"/>
            <w:left w:val="none" w:sz="0" w:space="0" w:color="auto"/>
            <w:bottom w:val="none" w:sz="0" w:space="0" w:color="auto"/>
            <w:right w:val="none" w:sz="0" w:space="0" w:color="auto"/>
          </w:divBdr>
        </w:div>
        <w:div w:id="2030981821">
          <w:marLeft w:val="480"/>
          <w:marRight w:val="0"/>
          <w:marTop w:val="0"/>
          <w:marBottom w:val="0"/>
          <w:divBdr>
            <w:top w:val="none" w:sz="0" w:space="0" w:color="auto"/>
            <w:left w:val="none" w:sz="0" w:space="0" w:color="auto"/>
            <w:bottom w:val="none" w:sz="0" w:space="0" w:color="auto"/>
            <w:right w:val="none" w:sz="0" w:space="0" w:color="auto"/>
          </w:divBdr>
        </w:div>
        <w:div w:id="1259563095">
          <w:marLeft w:val="480"/>
          <w:marRight w:val="0"/>
          <w:marTop w:val="0"/>
          <w:marBottom w:val="0"/>
          <w:divBdr>
            <w:top w:val="none" w:sz="0" w:space="0" w:color="auto"/>
            <w:left w:val="none" w:sz="0" w:space="0" w:color="auto"/>
            <w:bottom w:val="none" w:sz="0" w:space="0" w:color="auto"/>
            <w:right w:val="none" w:sz="0" w:space="0" w:color="auto"/>
          </w:divBdr>
        </w:div>
        <w:div w:id="2113891270">
          <w:marLeft w:val="480"/>
          <w:marRight w:val="0"/>
          <w:marTop w:val="0"/>
          <w:marBottom w:val="0"/>
          <w:divBdr>
            <w:top w:val="none" w:sz="0" w:space="0" w:color="auto"/>
            <w:left w:val="none" w:sz="0" w:space="0" w:color="auto"/>
            <w:bottom w:val="none" w:sz="0" w:space="0" w:color="auto"/>
            <w:right w:val="none" w:sz="0" w:space="0" w:color="auto"/>
          </w:divBdr>
        </w:div>
        <w:div w:id="933980512">
          <w:marLeft w:val="480"/>
          <w:marRight w:val="0"/>
          <w:marTop w:val="0"/>
          <w:marBottom w:val="0"/>
          <w:divBdr>
            <w:top w:val="none" w:sz="0" w:space="0" w:color="auto"/>
            <w:left w:val="none" w:sz="0" w:space="0" w:color="auto"/>
            <w:bottom w:val="none" w:sz="0" w:space="0" w:color="auto"/>
            <w:right w:val="none" w:sz="0" w:space="0" w:color="auto"/>
          </w:divBdr>
        </w:div>
        <w:div w:id="909392282">
          <w:marLeft w:val="480"/>
          <w:marRight w:val="0"/>
          <w:marTop w:val="0"/>
          <w:marBottom w:val="0"/>
          <w:divBdr>
            <w:top w:val="none" w:sz="0" w:space="0" w:color="auto"/>
            <w:left w:val="none" w:sz="0" w:space="0" w:color="auto"/>
            <w:bottom w:val="none" w:sz="0" w:space="0" w:color="auto"/>
            <w:right w:val="none" w:sz="0" w:space="0" w:color="auto"/>
          </w:divBdr>
        </w:div>
        <w:div w:id="1701277032">
          <w:marLeft w:val="480"/>
          <w:marRight w:val="0"/>
          <w:marTop w:val="0"/>
          <w:marBottom w:val="0"/>
          <w:divBdr>
            <w:top w:val="none" w:sz="0" w:space="0" w:color="auto"/>
            <w:left w:val="none" w:sz="0" w:space="0" w:color="auto"/>
            <w:bottom w:val="none" w:sz="0" w:space="0" w:color="auto"/>
            <w:right w:val="none" w:sz="0" w:space="0" w:color="auto"/>
          </w:divBdr>
        </w:div>
        <w:div w:id="1485006743">
          <w:marLeft w:val="480"/>
          <w:marRight w:val="0"/>
          <w:marTop w:val="0"/>
          <w:marBottom w:val="0"/>
          <w:divBdr>
            <w:top w:val="none" w:sz="0" w:space="0" w:color="auto"/>
            <w:left w:val="none" w:sz="0" w:space="0" w:color="auto"/>
            <w:bottom w:val="none" w:sz="0" w:space="0" w:color="auto"/>
            <w:right w:val="none" w:sz="0" w:space="0" w:color="auto"/>
          </w:divBdr>
        </w:div>
        <w:div w:id="752974932">
          <w:marLeft w:val="480"/>
          <w:marRight w:val="0"/>
          <w:marTop w:val="0"/>
          <w:marBottom w:val="0"/>
          <w:divBdr>
            <w:top w:val="none" w:sz="0" w:space="0" w:color="auto"/>
            <w:left w:val="none" w:sz="0" w:space="0" w:color="auto"/>
            <w:bottom w:val="none" w:sz="0" w:space="0" w:color="auto"/>
            <w:right w:val="none" w:sz="0" w:space="0" w:color="auto"/>
          </w:divBdr>
        </w:div>
        <w:div w:id="1124352940">
          <w:marLeft w:val="480"/>
          <w:marRight w:val="0"/>
          <w:marTop w:val="0"/>
          <w:marBottom w:val="0"/>
          <w:divBdr>
            <w:top w:val="none" w:sz="0" w:space="0" w:color="auto"/>
            <w:left w:val="none" w:sz="0" w:space="0" w:color="auto"/>
            <w:bottom w:val="none" w:sz="0" w:space="0" w:color="auto"/>
            <w:right w:val="none" w:sz="0" w:space="0" w:color="auto"/>
          </w:divBdr>
        </w:div>
        <w:div w:id="753741873">
          <w:marLeft w:val="480"/>
          <w:marRight w:val="0"/>
          <w:marTop w:val="0"/>
          <w:marBottom w:val="0"/>
          <w:divBdr>
            <w:top w:val="none" w:sz="0" w:space="0" w:color="auto"/>
            <w:left w:val="none" w:sz="0" w:space="0" w:color="auto"/>
            <w:bottom w:val="none" w:sz="0" w:space="0" w:color="auto"/>
            <w:right w:val="none" w:sz="0" w:space="0" w:color="auto"/>
          </w:divBdr>
        </w:div>
        <w:div w:id="1303998179">
          <w:marLeft w:val="480"/>
          <w:marRight w:val="0"/>
          <w:marTop w:val="0"/>
          <w:marBottom w:val="0"/>
          <w:divBdr>
            <w:top w:val="none" w:sz="0" w:space="0" w:color="auto"/>
            <w:left w:val="none" w:sz="0" w:space="0" w:color="auto"/>
            <w:bottom w:val="none" w:sz="0" w:space="0" w:color="auto"/>
            <w:right w:val="none" w:sz="0" w:space="0" w:color="auto"/>
          </w:divBdr>
        </w:div>
        <w:div w:id="286011402">
          <w:marLeft w:val="480"/>
          <w:marRight w:val="0"/>
          <w:marTop w:val="0"/>
          <w:marBottom w:val="0"/>
          <w:divBdr>
            <w:top w:val="none" w:sz="0" w:space="0" w:color="auto"/>
            <w:left w:val="none" w:sz="0" w:space="0" w:color="auto"/>
            <w:bottom w:val="none" w:sz="0" w:space="0" w:color="auto"/>
            <w:right w:val="none" w:sz="0" w:space="0" w:color="auto"/>
          </w:divBdr>
        </w:div>
        <w:div w:id="2026855622">
          <w:marLeft w:val="480"/>
          <w:marRight w:val="0"/>
          <w:marTop w:val="0"/>
          <w:marBottom w:val="0"/>
          <w:divBdr>
            <w:top w:val="none" w:sz="0" w:space="0" w:color="auto"/>
            <w:left w:val="none" w:sz="0" w:space="0" w:color="auto"/>
            <w:bottom w:val="none" w:sz="0" w:space="0" w:color="auto"/>
            <w:right w:val="none" w:sz="0" w:space="0" w:color="auto"/>
          </w:divBdr>
        </w:div>
        <w:div w:id="1015620516">
          <w:marLeft w:val="480"/>
          <w:marRight w:val="0"/>
          <w:marTop w:val="0"/>
          <w:marBottom w:val="0"/>
          <w:divBdr>
            <w:top w:val="none" w:sz="0" w:space="0" w:color="auto"/>
            <w:left w:val="none" w:sz="0" w:space="0" w:color="auto"/>
            <w:bottom w:val="none" w:sz="0" w:space="0" w:color="auto"/>
            <w:right w:val="none" w:sz="0" w:space="0" w:color="auto"/>
          </w:divBdr>
        </w:div>
        <w:div w:id="1834880153">
          <w:marLeft w:val="480"/>
          <w:marRight w:val="0"/>
          <w:marTop w:val="0"/>
          <w:marBottom w:val="0"/>
          <w:divBdr>
            <w:top w:val="none" w:sz="0" w:space="0" w:color="auto"/>
            <w:left w:val="none" w:sz="0" w:space="0" w:color="auto"/>
            <w:bottom w:val="none" w:sz="0" w:space="0" w:color="auto"/>
            <w:right w:val="none" w:sz="0" w:space="0" w:color="auto"/>
          </w:divBdr>
        </w:div>
        <w:div w:id="1642464523">
          <w:marLeft w:val="480"/>
          <w:marRight w:val="0"/>
          <w:marTop w:val="0"/>
          <w:marBottom w:val="0"/>
          <w:divBdr>
            <w:top w:val="none" w:sz="0" w:space="0" w:color="auto"/>
            <w:left w:val="none" w:sz="0" w:space="0" w:color="auto"/>
            <w:bottom w:val="none" w:sz="0" w:space="0" w:color="auto"/>
            <w:right w:val="none" w:sz="0" w:space="0" w:color="auto"/>
          </w:divBdr>
        </w:div>
        <w:div w:id="2067531539">
          <w:marLeft w:val="480"/>
          <w:marRight w:val="0"/>
          <w:marTop w:val="0"/>
          <w:marBottom w:val="0"/>
          <w:divBdr>
            <w:top w:val="none" w:sz="0" w:space="0" w:color="auto"/>
            <w:left w:val="none" w:sz="0" w:space="0" w:color="auto"/>
            <w:bottom w:val="none" w:sz="0" w:space="0" w:color="auto"/>
            <w:right w:val="none" w:sz="0" w:space="0" w:color="auto"/>
          </w:divBdr>
        </w:div>
        <w:div w:id="1699310061">
          <w:marLeft w:val="480"/>
          <w:marRight w:val="0"/>
          <w:marTop w:val="0"/>
          <w:marBottom w:val="0"/>
          <w:divBdr>
            <w:top w:val="none" w:sz="0" w:space="0" w:color="auto"/>
            <w:left w:val="none" w:sz="0" w:space="0" w:color="auto"/>
            <w:bottom w:val="none" w:sz="0" w:space="0" w:color="auto"/>
            <w:right w:val="none" w:sz="0" w:space="0" w:color="auto"/>
          </w:divBdr>
        </w:div>
        <w:div w:id="1521356290">
          <w:marLeft w:val="480"/>
          <w:marRight w:val="0"/>
          <w:marTop w:val="0"/>
          <w:marBottom w:val="0"/>
          <w:divBdr>
            <w:top w:val="none" w:sz="0" w:space="0" w:color="auto"/>
            <w:left w:val="none" w:sz="0" w:space="0" w:color="auto"/>
            <w:bottom w:val="none" w:sz="0" w:space="0" w:color="auto"/>
            <w:right w:val="none" w:sz="0" w:space="0" w:color="auto"/>
          </w:divBdr>
        </w:div>
        <w:div w:id="1636333538">
          <w:marLeft w:val="480"/>
          <w:marRight w:val="0"/>
          <w:marTop w:val="0"/>
          <w:marBottom w:val="0"/>
          <w:divBdr>
            <w:top w:val="none" w:sz="0" w:space="0" w:color="auto"/>
            <w:left w:val="none" w:sz="0" w:space="0" w:color="auto"/>
            <w:bottom w:val="none" w:sz="0" w:space="0" w:color="auto"/>
            <w:right w:val="none" w:sz="0" w:space="0" w:color="auto"/>
          </w:divBdr>
        </w:div>
        <w:div w:id="1181510032">
          <w:marLeft w:val="480"/>
          <w:marRight w:val="0"/>
          <w:marTop w:val="0"/>
          <w:marBottom w:val="0"/>
          <w:divBdr>
            <w:top w:val="none" w:sz="0" w:space="0" w:color="auto"/>
            <w:left w:val="none" w:sz="0" w:space="0" w:color="auto"/>
            <w:bottom w:val="none" w:sz="0" w:space="0" w:color="auto"/>
            <w:right w:val="none" w:sz="0" w:space="0" w:color="auto"/>
          </w:divBdr>
        </w:div>
        <w:div w:id="1843931529">
          <w:marLeft w:val="480"/>
          <w:marRight w:val="0"/>
          <w:marTop w:val="0"/>
          <w:marBottom w:val="0"/>
          <w:divBdr>
            <w:top w:val="none" w:sz="0" w:space="0" w:color="auto"/>
            <w:left w:val="none" w:sz="0" w:space="0" w:color="auto"/>
            <w:bottom w:val="none" w:sz="0" w:space="0" w:color="auto"/>
            <w:right w:val="none" w:sz="0" w:space="0" w:color="auto"/>
          </w:divBdr>
        </w:div>
        <w:div w:id="125247831">
          <w:marLeft w:val="480"/>
          <w:marRight w:val="0"/>
          <w:marTop w:val="0"/>
          <w:marBottom w:val="0"/>
          <w:divBdr>
            <w:top w:val="none" w:sz="0" w:space="0" w:color="auto"/>
            <w:left w:val="none" w:sz="0" w:space="0" w:color="auto"/>
            <w:bottom w:val="none" w:sz="0" w:space="0" w:color="auto"/>
            <w:right w:val="none" w:sz="0" w:space="0" w:color="auto"/>
          </w:divBdr>
        </w:div>
        <w:div w:id="221135811">
          <w:marLeft w:val="480"/>
          <w:marRight w:val="0"/>
          <w:marTop w:val="0"/>
          <w:marBottom w:val="0"/>
          <w:divBdr>
            <w:top w:val="none" w:sz="0" w:space="0" w:color="auto"/>
            <w:left w:val="none" w:sz="0" w:space="0" w:color="auto"/>
            <w:bottom w:val="none" w:sz="0" w:space="0" w:color="auto"/>
            <w:right w:val="none" w:sz="0" w:space="0" w:color="auto"/>
          </w:divBdr>
        </w:div>
        <w:div w:id="742338360">
          <w:marLeft w:val="480"/>
          <w:marRight w:val="0"/>
          <w:marTop w:val="0"/>
          <w:marBottom w:val="0"/>
          <w:divBdr>
            <w:top w:val="none" w:sz="0" w:space="0" w:color="auto"/>
            <w:left w:val="none" w:sz="0" w:space="0" w:color="auto"/>
            <w:bottom w:val="none" w:sz="0" w:space="0" w:color="auto"/>
            <w:right w:val="none" w:sz="0" w:space="0" w:color="auto"/>
          </w:divBdr>
        </w:div>
        <w:div w:id="260456400">
          <w:marLeft w:val="480"/>
          <w:marRight w:val="0"/>
          <w:marTop w:val="0"/>
          <w:marBottom w:val="0"/>
          <w:divBdr>
            <w:top w:val="none" w:sz="0" w:space="0" w:color="auto"/>
            <w:left w:val="none" w:sz="0" w:space="0" w:color="auto"/>
            <w:bottom w:val="none" w:sz="0" w:space="0" w:color="auto"/>
            <w:right w:val="none" w:sz="0" w:space="0" w:color="auto"/>
          </w:divBdr>
        </w:div>
        <w:div w:id="480001114">
          <w:marLeft w:val="480"/>
          <w:marRight w:val="0"/>
          <w:marTop w:val="0"/>
          <w:marBottom w:val="0"/>
          <w:divBdr>
            <w:top w:val="none" w:sz="0" w:space="0" w:color="auto"/>
            <w:left w:val="none" w:sz="0" w:space="0" w:color="auto"/>
            <w:bottom w:val="none" w:sz="0" w:space="0" w:color="auto"/>
            <w:right w:val="none" w:sz="0" w:space="0" w:color="auto"/>
          </w:divBdr>
        </w:div>
        <w:div w:id="1688293733">
          <w:marLeft w:val="480"/>
          <w:marRight w:val="0"/>
          <w:marTop w:val="0"/>
          <w:marBottom w:val="0"/>
          <w:divBdr>
            <w:top w:val="none" w:sz="0" w:space="0" w:color="auto"/>
            <w:left w:val="none" w:sz="0" w:space="0" w:color="auto"/>
            <w:bottom w:val="none" w:sz="0" w:space="0" w:color="auto"/>
            <w:right w:val="none" w:sz="0" w:space="0" w:color="auto"/>
          </w:divBdr>
        </w:div>
        <w:div w:id="604465910">
          <w:marLeft w:val="480"/>
          <w:marRight w:val="0"/>
          <w:marTop w:val="0"/>
          <w:marBottom w:val="0"/>
          <w:divBdr>
            <w:top w:val="none" w:sz="0" w:space="0" w:color="auto"/>
            <w:left w:val="none" w:sz="0" w:space="0" w:color="auto"/>
            <w:bottom w:val="none" w:sz="0" w:space="0" w:color="auto"/>
            <w:right w:val="none" w:sz="0" w:space="0" w:color="auto"/>
          </w:divBdr>
        </w:div>
        <w:div w:id="207306986">
          <w:marLeft w:val="480"/>
          <w:marRight w:val="0"/>
          <w:marTop w:val="0"/>
          <w:marBottom w:val="0"/>
          <w:divBdr>
            <w:top w:val="none" w:sz="0" w:space="0" w:color="auto"/>
            <w:left w:val="none" w:sz="0" w:space="0" w:color="auto"/>
            <w:bottom w:val="none" w:sz="0" w:space="0" w:color="auto"/>
            <w:right w:val="none" w:sz="0" w:space="0" w:color="auto"/>
          </w:divBdr>
        </w:div>
        <w:div w:id="1714304913">
          <w:marLeft w:val="480"/>
          <w:marRight w:val="0"/>
          <w:marTop w:val="0"/>
          <w:marBottom w:val="0"/>
          <w:divBdr>
            <w:top w:val="none" w:sz="0" w:space="0" w:color="auto"/>
            <w:left w:val="none" w:sz="0" w:space="0" w:color="auto"/>
            <w:bottom w:val="none" w:sz="0" w:space="0" w:color="auto"/>
            <w:right w:val="none" w:sz="0" w:space="0" w:color="auto"/>
          </w:divBdr>
        </w:div>
        <w:div w:id="1502282360">
          <w:marLeft w:val="480"/>
          <w:marRight w:val="0"/>
          <w:marTop w:val="0"/>
          <w:marBottom w:val="0"/>
          <w:divBdr>
            <w:top w:val="none" w:sz="0" w:space="0" w:color="auto"/>
            <w:left w:val="none" w:sz="0" w:space="0" w:color="auto"/>
            <w:bottom w:val="none" w:sz="0" w:space="0" w:color="auto"/>
            <w:right w:val="none" w:sz="0" w:space="0" w:color="auto"/>
          </w:divBdr>
        </w:div>
        <w:div w:id="1276059742">
          <w:marLeft w:val="480"/>
          <w:marRight w:val="0"/>
          <w:marTop w:val="0"/>
          <w:marBottom w:val="0"/>
          <w:divBdr>
            <w:top w:val="none" w:sz="0" w:space="0" w:color="auto"/>
            <w:left w:val="none" w:sz="0" w:space="0" w:color="auto"/>
            <w:bottom w:val="none" w:sz="0" w:space="0" w:color="auto"/>
            <w:right w:val="none" w:sz="0" w:space="0" w:color="auto"/>
          </w:divBdr>
        </w:div>
        <w:div w:id="990791878">
          <w:marLeft w:val="480"/>
          <w:marRight w:val="0"/>
          <w:marTop w:val="0"/>
          <w:marBottom w:val="0"/>
          <w:divBdr>
            <w:top w:val="none" w:sz="0" w:space="0" w:color="auto"/>
            <w:left w:val="none" w:sz="0" w:space="0" w:color="auto"/>
            <w:bottom w:val="none" w:sz="0" w:space="0" w:color="auto"/>
            <w:right w:val="none" w:sz="0" w:space="0" w:color="auto"/>
          </w:divBdr>
        </w:div>
        <w:div w:id="2078744388">
          <w:marLeft w:val="480"/>
          <w:marRight w:val="0"/>
          <w:marTop w:val="0"/>
          <w:marBottom w:val="0"/>
          <w:divBdr>
            <w:top w:val="none" w:sz="0" w:space="0" w:color="auto"/>
            <w:left w:val="none" w:sz="0" w:space="0" w:color="auto"/>
            <w:bottom w:val="none" w:sz="0" w:space="0" w:color="auto"/>
            <w:right w:val="none" w:sz="0" w:space="0" w:color="auto"/>
          </w:divBdr>
        </w:div>
        <w:div w:id="268467699">
          <w:marLeft w:val="480"/>
          <w:marRight w:val="0"/>
          <w:marTop w:val="0"/>
          <w:marBottom w:val="0"/>
          <w:divBdr>
            <w:top w:val="none" w:sz="0" w:space="0" w:color="auto"/>
            <w:left w:val="none" w:sz="0" w:space="0" w:color="auto"/>
            <w:bottom w:val="none" w:sz="0" w:space="0" w:color="auto"/>
            <w:right w:val="none" w:sz="0" w:space="0" w:color="auto"/>
          </w:divBdr>
        </w:div>
        <w:div w:id="1960378485">
          <w:marLeft w:val="480"/>
          <w:marRight w:val="0"/>
          <w:marTop w:val="0"/>
          <w:marBottom w:val="0"/>
          <w:divBdr>
            <w:top w:val="none" w:sz="0" w:space="0" w:color="auto"/>
            <w:left w:val="none" w:sz="0" w:space="0" w:color="auto"/>
            <w:bottom w:val="none" w:sz="0" w:space="0" w:color="auto"/>
            <w:right w:val="none" w:sz="0" w:space="0" w:color="auto"/>
          </w:divBdr>
        </w:div>
        <w:div w:id="565382920">
          <w:marLeft w:val="480"/>
          <w:marRight w:val="0"/>
          <w:marTop w:val="0"/>
          <w:marBottom w:val="0"/>
          <w:divBdr>
            <w:top w:val="none" w:sz="0" w:space="0" w:color="auto"/>
            <w:left w:val="none" w:sz="0" w:space="0" w:color="auto"/>
            <w:bottom w:val="none" w:sz="0" w:space="0" w:color="auto"/>
            <w:right w:val="none" w:sz="0" w:space="0" w:color="auto"/>
          </w:divBdr>
        </w:div>
        <w:div w:id="827938878">
          <w:marLeft w:val="480"/>
          <w:marRight w:val="0"/>
          <w:marTop w:val="0"/>
          <w:marBottom w:val="0"/>
          <w:divBdr>
            <w:top w:val="none" w:sz="0" w:space="0" w:color="auto"/>
            <w:left w:val="none" w:sz="0" w:space="0" w:color="auto"/>
            <w:bottom w:val="none" w:sz="0" w:space="0" w:color="auto"/>
            <w:right w:val="none" w:sz="0" w:space="0" w:color="auto"/>
          </w:divBdr>
        </w:div>
        <w:div w:id="1788157024">
          <w:marLeft w:val="480"/>
          <w:marRight w:val="0"/>
          <w:marTop w:val="0"/>
          <w:marBottom w:val="0"/>
          <w:divBdr>
            <w:top w:val="none" w:sz="0" w:space="0" w:color="auto"/>
            <w:left w:val="none" w:sz="0" w:space="0" w:color="auto"/>
            <w:bottom w:val="none" w:sz="0" w:space="0" w:color="auto"/>
            <w:right w:val="none" w:sz="0" w:space="0" w:color="auto"/>
          </w:divBdr>
        </w:div>
        <w:div w:id="811293165">
          <w:marLeft w:val="480"/>
          <w:marRight w:val="0"/>
          <w:marTop w:val="0"/>
          <w:marBottom w:val="0"/>
          <w:divBdr>
            <w:top w:val="none" w:sz="0" w:space="0" w:color="auto"/>
            <w:left w:val="none" w:sz="0" w:space="0" w:color="auto"/>
            <w:bottom w:val="none" w:sz="0" w:space="0" w:color="auto"/>
            <w:right w:val="none" w:sz="0" w:space="0" w:color="auto"/>
          </w:divBdr>
        </w:div>
        <w:div w:id="221525701">
          <w:marLeft w:val="480"/>
          <w:marRight w:val="0"/>
          <w:marTop w:val="0"/>
          <w:marBottom w:val="0"/>
          <w:divBdr>
            <w:top w:val="none" w:sz="0" w:space="0" w:color="auto"/>
            <w:left w:val="none" w:sz="0" w:space="0" w:color="auto"/>
            <w:bottom w:val="none" w:sz="0" w:space="0" w:color="auto"/>
            <w:right w:val="none" w:sz="0" w:space="0" w:color="auto"/>
          </w:divBdr>
        </w:div>
        <w:div w:id="894046978">
          <w:marLeft w:val="480"/>
          <w:marRight w:val="0"/>
          <w:marTop w:val="0"/>
          <w:marBottom w:val="0"/>
          <w:divBdr>
            <w:top w:val="none" w:sz="0" w:space="0" w:color="auto"/>
            <w:left w:val="none" w:sz="0" w:space="0" w:color="auto"/>
            <w:bottom w:val="none" w:sz="0" w:space="0" w:color="auto"/>
            <w:right w:val="none" w:sz="0" w:space="0" w:color="auto"/>
          </w:divBdr>
        </w:div>
        <w:div w:id="901211153">
          <w:marLeft w:val="480"/>
          <w:marRight w:val="0"/>
          <w:marTop w:val="0"/>
          <w:marBottom w:val="0"/>
          <w:divBdr>
            <w:top w:val="none" w:sz="0" w:space="0" w:color="auto"/>
            <w:left w:val="none" w:sz="0" w:space="0" w:color="auto"/>
            <w:bottom w:val="none" w:sz="0" w:space="0" w:color="auto"/>
            <w:right w:val="none" w:sz="0" w:space="0" w:color="auto"/>
          </w:divBdr>
        </w:div>
        <w:div w:id="312417054">
          <w:marLeft w:val="480"/>
          <w:marRight w:val="0"/>
          <w:marTop w:val="0"/>
          <w:marBottom w:val="0"/>
          <w:divBdr>
            <w:top w:val="none" w:sz="0" w:space="0" w:color="auto"/>
            <w:left w:val="none" w:sz="0" w:space="0" w:color="auto"/>
            <w:bottom w:val="none" w:sz="0" w:space="0" w:color="auto"/>
            <w:right w:val="none" w:sz="0" w:space="0" w:color="auto"/>
          </w:divBdr>
        </w:div>
        <w:div w:id="1814445740">
          <w:marLeft w:val="480"/>
          <w:marRight w:val="0"/>
          <w:marTop w:val="0"/>
          <w:marBottom w:val="0"/>
          <w:divBdr>
            <w:top w:val="none" w:sz="0" w:space="0" w:color="auto"/>
            <w:left w:val="none" w:sz="0" w:space="0" w:color="auto"/>
            <w:bottom w:val="none" w:sz="0" w:space="0" w:color="auto"/>
            <w:right w:val="none" w:sz="0" w:space="0" w:color="auto"/>
          </w:divBdr>
        </w:div>
        <w:div w:id="1963147954">
          <w:marLeft w:val="480"/>
          <w:marRight w:val="0"/>
          <w:marTop w:val="0"/>
          <w:marBottom w:val="0"/>
          <w:divBdr>
            <w:top w:val="none" w:sz="0" w:space="0" w:color="auto"/>
            <w:left w:val="none" w:sz="0" w:space="0" w:color="auto"/>
            <w:bottom w:val="none" w:sz="0" w:space="0" w:color="auto"/>
            <w:right w:val="none" w:sz="0" w:space="0" w:color="auto"/>
          </w:divBdr>
        </w:div>
        <w:div w:id="1172987436">
          <w:marLeft w:val="480"/>
          <w:marRight w:val="0"/>
          <w:marTop w:val="0"/>
          <w:marBottom w:val="0"/>
          <w:divBdr>
            <w:top w:val="none" w:sz="0" w:space="0" w:color="auto"/>
            <w:left w:val="none" w:sz="0" w:space="0" w:color="auto"/>
            <w:bottom w:val="none" w:sz="0" w:space="0" w:color="auto"/>
            <w:right w:val="none" w:sz="0" w:space="0" w:color="auto"/>
          </w:divBdr>
        </w:div>
        <w:div w:id="1930045169">
          <w:marLeft w:val="480"/>
          <w:marRight w:val="0"/>
          <w:marTop w:val="0"/>
          <w:marBottom w:val="0"/>
          <w:divBdr>
            <w:top w:val="none" w:sz="0" w:space="0" w:color="auto"/>
            <w:left w:val="none" w:sz="0" w:space="0" w:color="auto"/>
            <w:bottom w:val="none" w:sz="0" w:space="0" w:color="auto"/>
            <w:right w:val="none" w:sz="0" w:space="0" w:color="auto"/>
          </w:divBdr>
        </w:div>
        <w:div w:id="301274446">
          <w:marLeft w:val="480"/>
          <w:marRight w:val="0"/>
          <w:marTop w:val="0"/>
          <w:marBottom w:val="0"/>
          <w:divBdr>
            <w:top w:val="none" w:sz="0" w:space="0" w:color="auto"/>
            <w:left w:val="none" w:sz="0" w:space="0" w:color="auto"/>
            <w:bottom w:val="none" w:sz="0" w:space="0" w:color="auto"/>
            <w:right w:val="none" w:sz="0" w:space="0" w:color="auto"/>
          </w:divBdr>
        </w:div>
        <w:div w:id="1588922979">
          <w:marLeft w:val="480"/>
          <w:marRight w:val="0"/>
          <w:marTop w:val="0"/>
          <w:marBottom w:val="0"/>
          <w:divBdr>
            <w:top w:val="none" w:sz="0" w:space="0" w:color="auto"/>
            <w:left w:val="none" w:sz="0" w:space="0" w:color="auto"/>
            <w:bottom w:val="none" w:sz="0" w:space="0" w:color="auto"/>
            <w:right w:val="none" w:sz="0" w:space="0" w:color="auto"/>
          </w:divBdr>
        </w:div>
        <w:div w:id="2098164649">
          <w:marLeft w:val="480"/>
          <w:marRight w:val="0"/>
          <w:marTop w:val="0"/>
          <w:marBottom w:val="0"/>
          <w:divBdr>
            <w:top w:val="none" w:sz="0" w:space="0" w:color="auto"/>
            <w:left w:val="none" w:sz="0" w:space="0" w:color="auto"/>
            <w:bottom w:val="none" w:sz="0" w:space="0" w:color="auto"/>
            <w:right w:val="none" w:sz="0" w:space="0" w:color="auto"/>
          </w:divBdr>
        </w:div>
        <w:div w:id="1067651328">
          <w:marLeft w:val="480"/>
          <w:marRight w:val="0"/>
          <w:marTop w:val="0"/>
          <w:marBottom w:val="0"/>
          <w:divBdr>
            <w:top w:val="none" w:sz="0" w:space="0" w:color="auto"/>
            <w:left w:val="none" w:sz="0" w:space="0" w:color="auto"/>
            <w:bottom w:val="none" w:sz="0" w:space="0" w:color="auto"/>
            <w:right w:val="none" w:sz="0" w:space="0" w:color="auto"/>
          </w:divBdr>
        </w:div>
        <w:div w:id="754280847">
          <w:marLeft w:val="480"/>
          <w:marRight w:val="0"/>
          <w:marTop w:val="0"/>
          <w:marBottom w:val="0"/>
          <w:divBdr>
            <w:top w:val="none" w:sz="0" w:space="0" w:color="auto"/>
            <w:left w:val="none" w:sz="0" w:space="0" w:color="auto"/>
            <w:bottom w:val="none" w:sz="0" w:space="0" w:color="auto"/>
            <w:right w:val="none" w:sz="0" w:space="0" w:color="auto"/>
          </w:divBdr>
        </w:div>
        <w:div w:id="1096051642">
          <w:marLeft w:val="480"/>
          <w:marRight w:val="0"/>
          <w:marTop w:val="0"/>
          <w:marBottom w:val="0"/>
          <w:divBdr>
            <w:top w:val="none" w:sz="0" w:space="0" w:color="auto"/>
            <w:left w:val="none" w:sz="0" w:space="0" w:color="auto"/>
            <w:bottom w:val="none" w:sz="0" w:space="0" w:color="auto"/>
            <w:right w:val="none" w:sz="0" w:space="0" w:color="auto"/>
          </w:divBdr>
        </w:div>
        <w:div w:id="1793792175">
          <w:marLeft w:val="480"/>
          <w:marRight w:val="0"/>
          <w:marTop w:val="0"/>
          <w:marBottom w:val="0"/>
          <w:divBdr>
            <w:top w:val="none" w:sz="0" w:space="0" w:color="auto"/>
            <w:left w:val="none" w:sz="0" w:space="0" w:color="auto"/>
            <w:bottom w:val="none" w:sz="0" w:space="0" w:color="auto"/>
            <w:right w:val="none" w:sz="0" w:space="0" w:color="auto"/>
          </w:divBdr>
        </w:div>
        <w:div w:id="186068856">
          <w:marLeft w:val="480"/>
          <w:marRight w:val="0"/>
          <w:marTop w:val="0"/>
          <w:marBottom w:val="0"/>
          <w:divBdr>
            <w:top w:val="none" w:sz="0" w:space="0" w:color="auto"/>
            <w:left w:val="none" w:sz="0" w:space="0" w:color="auto"/>
            <w:bottom w:val="none" w:sz="0" w:space="0" w:color="auto"/>
            <w:right w:val="none" w:sz="0" w:space="0" w:color="auto"/>
          </w:divBdr>
        </w:div>
        <w:div w:id="603147770">
          <w:marLeft w:val="480"/>
          <w:marRight w:val="0"/>
          <w:marTop w:val="0"/>
          <w:marBottom w:val="0"/>
          <w:divBdr>
            <w:top w:val="none" w:sz="0" w:space="0" w:color="auto"/>
            <w:left w:val="none" w:sz="0" w:space="0" w:color="auto"/>
            <w:bottom w:val="none" w:sz="0" w:space="0" w:color="auto"/>
            <w:right w:val="none" w:sz="0" w:space="0" w:color="auto"/>
          </w:divBdr>
        </w:div>
        <w:div w:id="549222628">
          <w:marLeft w:val="480"/>
          <w:marRight w:val="0"/>
          <w:marTop w:val="0"/>
          <w:marBottom w:val="0"/>
          <w:divBdr>
            <w:top w:val="none" w:sz="0" w:space="0" w:color="auto"/>
            <w:left w:val="none" w:sz="0" w:space="0" w:color="auto"/>
            <w:bottom w:val="none" w:sz="0" w:space="0" w:color="auto"/>
            <w:right w:val="none" w:sz="0" w:space="0" w:color="auto"/>
          </w:divBdr>
        </w:div>
        <w:div w:id="1850288648">
          <w:marLeft w:val="480"/>
          <w:marRight w:val="0"/>
          <w:marTop w:val="0"/>
          <w:marBottom w:val="0"/>
          <w:divBdr>
            <w:top w:val="none" w:sz="0" w:space="0" w:color="auto"/>
            <w:left w:val="none" w:sz="0" w:space="0" w:color="auto"/>
            <w:bottom w:val="none" w:sz="0" w:space="0" w:color="auto"/>
            <w:right w:val="none" w:sz="0" w:space="0" w:color="auto"/>
          </w:divBdr>
        </w:div>
        <w:div w:id="2004889318">
          <w:marLeft w:val="480"/>
          <w:marRight w:val="0"/>
          <w:marTop w:val="0"/>
          <w:marBottom w:val="0"/>
          <w:divBdr>
            <w:top w:val="none" w:sz="0" w:space="0" w:color="auto"/>
            <w:left w:val="none" w:sz="0" w:space="0" w:color="auto"/>
            <w:bottom w:val="none" w:sz="0" w:space="0" w:color="auto"/>
            <w:right w:val="none" w:sz="0" w:space="0" w:color="auto"/>
          </w:divBdr>
        </w:div>
        <w:div w:id="1162962760">
          <w:marLeft w:val="480"/>
          <w:marRight w:val="0"/>
          <w:marTop w:val="0"/>
          <w:marBottom w:val="0"/>
          <w:divBdr>
            <w:top w:val="none" w:sz="0" w:space="0" w:color="auto"/>
            <w:left w:val="none" w:sz="0" w:space="0" w:color="auto"/>
            <w:bottom w:val="none" w:sz="0" w:space="0" w:color="auto"/>
            <w:right w:val="none" w:sz="0" w:space="0" w:color="auto"/>
          </w:divBdr>
        </w:div>
        <w:div w:id="1557930889">
          <w:marLeft w:val="480"/>
          <w:marRight w:val="0"/>
          <w:marTop w:val="0"/>
          <w:marBottom w:val="0"/>
          <w:divBdr>
            <w:top w:val="none" w:sz="0" w:space="0" w:color="auto"/>
            <w:left w:val="none" w:sz="0" w:space="0" w:color="auto"/>
            <w:bottom w:val="none" w:sz="0" w:space="0" w:color="auto"/>
            <w:right w:val="none" w:sz="0" w:space="0" w:color="auto"/>
          </w:divBdr>
        </w:div>
        <w:div w:id="1326124348">
          <w:marLeft w:val="480"/>
          <w:marRight w:val="0"/>
          <w:marTop w:val="0"/>
          <w:marBottom w:val="0"/>
          <w:divBdr>
            <w:top w:val="none" w:sz="0" w:space="0" w:color="auto"/>
            <w:left w:val="none" w:sz="0" w:space="0" w:color="auto"/>
            <w:bottom w:val="none" w:sz="0" w:space="0" w:color="auto"/>
            <w:right w:val="none" w:sz="0" w:space="0" w:color="auto"/>
          </w:divBdr>
        </w:div>
        <w:div w:id="1051881353">
          <w:marLeft w:val="480"/>
          <w:marRight w:val="0"/>
          <w:marTop w:val="0"/>
          <w:marBottom w:val="0"/>
          <w:divBdr>
            <w:top w:val="none" w:sz="0" w:space="0" w:color="auto"/>
            <w:left w:val="none" w:sz="0" w:space="0" w:color="auto"/>
            <w:bottom w:val="none" w:sz="0" w:space="0" w:color="auto"/>
            <w:right w:val="none" w:sz="0" w:space="0" w:color="auto"/>
          </w:divBdr>
        </w:div>
        <w:div w:id="84231241">
          <w:marLeft w:val="480"/>
          <w:marRight w:val="0"/>
          <w:marTop w:val="0"/>
          <w:marBottom w:val="0"/>
          <w:divBdr>
            <w:top w:val="none" w:sz="0" w:space="0" w:color="auto"/>
            <w:left w:val="none" w:sz="0" w:space="0" w:color="auto"/>
            <w:bottom w:val="none" w:sz="0" w:space="0" w:color="auto"/>
            <w:right w:val="none" w:sz="0" w:space="0" w:color="auto"/>
          </w:divBdr>
        </w:div>
        <w:div w:id="1173838609">
          <w:marLeft w:val="480"/>
          <w:marRight w:val="0"/>
          <w:marTop w:val="0"/>
          <w:marBottom w:val="0"/>
          <w:divBdr>
            <w:top w:val="none" w:sz="0" w:space="0" w:color="auto"/>
            <w:left w:val="none" w:sz="0" w:space="0" w:color="auto"/>
            <w:bottom w:val="none" w:sz="0" w:space="0" w:color="auto"/>
            <w:right w:val="none" w:sz="0" w:space="0" w:color="auto"/>
          </w:divBdr>
        </w:div>
        <w:div w:id="804276081">
          <w:marLeft w:val="480"/>
          <w:marRight w:val="0"/>
          <w:marTop w:val="0"/>
          <w:marBottom w:val="0"/>
          <w:divBdr>
            <w:top w:val="none" w:sz="0" w:space="0" w:color="auto"/>
            <w:left w:val="none" w:sz="0" w:space="0" w:color="auto"/>
            <w:bottom w:val="none" w:sz="0" w:space="0" w:color="auto"/>
            <w:right w:val="none" w:sz="0" w:space="0" w:color="auto"/>
          </w:divBdr>
        </w:div>
        <w:div w:id="1621758628">
          <w:marLeft w:val="480"/>
          <w:marRight w:val="0"/>
          <w:marTop w:val="0"/>
          <w:marBottom w:val="0"/>
          <w:divBdr>
            <w:top w:val="none" w:sz="0" w:space="0" w:color="auto"/>
            <w:left w:val="none" w:sz="0" w:space="0" w:color="auto"/>
            <w:bottom w:val="none" w:sz="0" w:space="0" w:color="auto"/>
            <w:right w:val="none" w:sz="0" w:space="0" w:color="auto"/>
          </w:divBdr>
        </w:div>
        <w:div w:id="595863765">
          <w:marLeft w:val="480"/>
          <w:marRight w:val="0"/>
          <w:marTop w:val="0"/>
          <w:marBottom w:val="0"/>
          <w:divBdr>
            <w:top w:val="none" w:sz="0" w:space="0" w:color="auto"/>
            <w:left w:val="none" w:sz="0" w:space="0" w:color="auto"/>
            <w:bottom w:val="none" w:sz="0" w:space="0" w:color="auto"/>
            <w:right w:val="none" w:sz="0" w:space="0" w:color="auto"/>
          </w:divBdr>
        </w:div>
        <w:div w:id="129717177">
          <w:marLeft w:val="480"/>
          <w:marRight w:val="0"/>
          <w:marTop w:val="0"/>
          <w:marBottom w:val="0"/>
          <w:divBdr>
            <w:top w:val="none" w:sz="0" w:space="0" w:color="auto"/>
            <w:left w:val="none" w:sz="0" w:space="0" w:color="auto"/>
            <w:bottom w:val="none" w:sz="0" w:space="0" w:color="auto"/>
            <w:right w:val="none" w:sz="0" w:space="0" w:color="auto"/>
          </w:divBdr>
        </w:div>
        <w:div w:id="262734787">
          <w:marLeft w:val="480"/>
          <w:marRight w:val="0"/>
          <w:marTop w:val="0"/>
          <w:marBottom w:val="0"/>
          <w:divBdr>
            <w:top w:val="none" w:sz="0" w:space="0" w:color="auto"/>
            <w:left w:val="none" w:sz="0" w:space="0" w:color="auto"/>
            <w:bottom w:val="none" w:sz="0" w:space="0" w:color="auto"/>
            <w:right w:val="none" w:sz="0" w:space="0" w:color="auto"/>
          </w:divBdr>
        </w:div>
        <w:div w:id="1516842751">
          <w:marLeft w:val="480"/>
          <w:marRight w:val="0"/>
          <w:marTop w:val="0"/>
          <w:marBottom w:val="0"/>
          <w:divBdr>
            <w:top w:val="none" w:sz="0" w:space="0" w:color="auto"/>
            <w:left w:val="none" w:sz="0" w:space="0" w:color="auto"/>
            <w:bottom w:val="none" w:sz="0" w:space="0" w:color="auto"/>
            <w:right w:val="none" w:sz="0" w:space="0" w:color="auto"/>
          </w:divBdr>
        </w:div>
        <w:div w:id="136338816">
          <w:marLeft w:val="480"/>
          <w:marRight w:val="0"/>
          <w:marTop w:val="0"/>
          <w:marBottom w:val="0"/>
          <w:divBdr>
            <w:top w:val="none" w:sz="0" w:space="0" w:color="auto"/>
            <w:left w:val="none" w:sz="0" w:space="0" w:color="auto"/>
            <w:bottom w:val="none" w:sz="0" w:space="0" w:color="auto"/>
            <w:right w:val="none" w:sz="0" w:space="0" w:color="auto"/>
          </w:divBdr>
        </w:div>
        <w:div w:id="639070646">
          <w:marLeft w:val="480"/>
          <w:marRight w:val="0"/>
          <w:marTop w:val="0"/>
          <w:marBottom w:val="0"/>
          <w:divBdr>
            <w:top w:val="none" w:sz="0" w:space="0" w:color="auto"/>
            <w:left w:val="none" w:sz="0" w:space="0" w:color="auto"/>
            <w:bottom w:val="none" w:sz="0" w:space="0" w:color="auto"/>
            <w:right w:val="none" w:sz="0" w:space="0" w:color="auto"/>
          </w:divBdr>
        </w:div>
        <w:div w:id="219365794">
          <w:marLeft w:val="480"/>
          <w:marRight w:val="0"/>
          <w:marTop w:val="0"/>
          <w:marBottom w:val="0"/>
          <w:divBdr>
            <w:top w:val="none" w:sz="0" w:space="0" w:color="auto"/>
            <w:left w:val="none" w:sz="0" w:space="0" w:color="auto"/>
            <w:bottom w:val="none" w:sz="0" w:space="0" w:color="auto"/>
            <w:right w:val="none" w:sz="0" w:space="0" w:color="auto"/>
          </w:divBdr>
        </w:div>
        <w:div w:id="2117751872">
          <w:marLeft w:val="480"/>
          <w:marRight w:val="0"/>
          <w:marTop w:val="0"/>
          <w:marBottom w:val="0"/>
          <w:divBdr>
            <w:top w:val="none" w:sz="0" w:space="0" w:color="auto"/>
            <w:left w:val="none" w:sz="0" w:space="0" w:color="auto"/>
            <w:bottom w:val="none" w:sz="0" w:space="0" w:color="auto"/>
            <w:right w:val="none" w:sz="0" w:space="0" w:color="auto"/>
          </w:divBdr>
        </w:div>
        <w:div w:id="1142576582">
          <w:marLeft w:val="480"/>
          <w:marRight w:val="0"/>
          <w:marTop w:val="0"/>
          <w:marBottom w:val="0"/>
          <w:divBdr>
            <w:top w:val="none" w:sz="0" w:space="0" w:color="auto"/>
            <w:left w:val="none" w:sz="0" w:space="0" w:color="auto"/>
            <w:bottom w:val="none" w:sz="0" w:space="0" w:color="auto"/>
            <w:right w:val="none" w:sz="0" w:space="0" w:color="auto"/>
          </w:divBdr>
        </w:div>
        <w:div w:id="622031599">
          <w:marLeft w:val="480"/>
          <w:marRight w:val="0"/>
          <w:marTop w:val="0"/>
          <w:marBottom w:val="0"/>
          <w:divBdr>
            <w:top w:val="none" w:sz="0" w:space="0" w:color="auto"/>
            <w:left w:val="none" w:sz="0" w:space="0" w:color="auto"/>
            <w:bottom w:val="none" w:sz="0" w:space="0" w:color="auto"/>
            <w:right w:val="none" w:sz="0" w:space="0" w:color="auto"/>
          </w:divBdr>
        </w:div>
        <w:div w:id="1842503449">
          <w:marLeft w:val="480"/>
          <w:marRight w:val="0"/>
          <w:marTop w:val="0"/>
          <w:marBottom w:val="0"/>
          <w:divBdr>
            <w:top w:val="none" w:sz="0" w:space="0" w:color="auto"/>
            <w:left w:val="none" w:sz="0" w:space="0" w:color="auto"/>
            <w:bottom w:val="none" w:sz="0" w:space="0" w:color="auto"/>
            <w:right w:val="none" w:sz="0" w:space="0" w:color="auto"/>
          </w:divBdr>
        </w:div>
        <w:div w:id="1709334356">
          <w:marLeft w:val="480"/>
          <w:marRight w:val="0"/>
          <w:marTop w:val="0"/>
          <w:marBottom w:val="0"/>
          <w:divBdr>
            <w:top w:val="none" w:sz="0" w:space="0" w:color="auto"/>
            <w:left w:val="none" w:sz="0" w:space="0" w:color="auto"/>
            <w:bottom w:val="none" w:sz="0" w:space="0" w:color="auto"/>
            <w:right w:val="none" w:sz="0" w:space="0" w:color="auto"/>
          </w:divBdr>
        </w:div>
        <w:div w:id="1036930305">
          <w:marLeft w:val="480"/>
          <w:marRight w:val="0"/>
          <w:marTop w:val="0"/>
          <w:marBottom w:val="0"/>
          <w:divBdr>
            <w:top w:val="none" w:sz="0" w:space="0" w:color="auto"/>
            <w:left w:val="none" w:sz="0" w:space="0" w:color="auto"/>
            <w:bottom w:val="none" w:sz="0" w:space="0" w:color="auto"/>
            <w:right w:val="none" w:sz="0" w:space="0" w:color="auto"/>
          </w:divBdr>
        </w:div>
      </w:divsChild>
    </w:div>
    <w:div w:id="812332645">
      <w:bodyDiv w:val="1"/>
      <w:marLeft w:val="0"/>
      <w:marRight w:val="0"/>
      <w:marTop w:val="0"/>
      <w:marBottom w:val="0"/>
      <w:divBdr>
        <w:top w:val="none" w:sz="0" w:space="0" w:color="auto"/>
        <w:left w:val="none" w:sz="0" w:space="0" w:color="auto"/>
        <w:bottom w:val="none" w:sz="0" w:space="0" w:color="auto"/>
        <w:right w:val="none" w:sz="0" w:space="0" w:color="auto"/>
      </w:divBdr>
    </w:div>
    <w:div w:id="812873435">
      <w:bodyDiv w:val="1"/>
      <w:marLeft w:val="0"/>
      <w:marRight w:val="0"/>
      <w:marTop w:val="0"/>
      <w:marBottom w:val="0"/>
      <w:divBdr>
        <w:top w:val="none" w:sz="0" w:space="0" w:color="auto"/>
        <w:left w:val="none" w:sz="0" w:space="0" w:color="auto"/>
        <w:bottom w:val="none" w:sz="0" w:space="0" w:color="auto"/>
        <w:right w:val="none" w:sz="0" w:space="0" w:color="auto"/>
      </w:divBdr>
    </w:div>
    <w:div w:id="814493447">
      <w:bodyDiv w:val="1"/>
      <w:marLeft w:val="0"/>
      <w:marRight w:val="0"/>
      <w:marTop w:val="0"/>
      <w:marBottom w:val="0"/>
      <w:divBdr>
        <w:top w:val="none" w:sz="0" w:space="0" w:color="auto"/>
        <w:left w:val="none" w:sz="0" w:space="0" w:color="auto"/>
        <w:bottom w:val="none" w:sz="0" w:space="0" w:color="auto"/>
        <w:right w:val="none" w:sz="0" w:space="0" w:color="auto"/>
      </w:divBdr>
    </w:div>
    <w:div w:id="815726854">
      <w:bodyDiv w:val="1"/>
      <w:marLeft w:val="0"/>
      <w:marRight w:val="0"/>
      <w:marTop w:val="0"/>
      <w:marBottom w:val="0"/>
      <w:divBdr>
        <w:top w:val="none" w:sz="0" w:space="0" w:color="auto"/>
        <w:left w:val="none" w:sz="0" w:space="0" w:color="auto"/>
        <w:bottom w:val="none" w:sz="0" w:space="0" w:color="auto"/>
        <w:right w:val="none" w:sz="0" w:space="0" w:color="auto"/>
      </w:divBdr>
      <w:divsChild>
        <w:div w:id="1194660080">
          <w:marLeft w:val="480"/>
          <w:marRight w:val="0"/>
          <w:marTop w:val="0"/>
          <w:marBottom w:val="0"/>
          <w:divBdr>
            <w:top w:val="none" w:sz="0" w:space="0" w:color="auto"/>
            <w:left w:val="none" w:sz="0" w:space="0" w:color="auto"/>
            <w:bottom w:val="none" w:sz="0" w:space="0" w:color="auto"/>
            <w:right w:val="none" w:sz="0" w:space="0" w:color="auto"/>
          </w:divBdr>
        </w:div>
        <w:div w:id="1693338286">
          <w:marLeft w:val="480"/>
          <w:marRight w:val="0"/>
          <w:marTop w:val="0"/>
          <w:marBottom w:val="0"/>
          <w:divBdr>
            <w:top w:val="none" w:sz="0" w:space="0" w:color="auto"/>
            <w:left w:val="none" w:sz="0" w:space="0" w:color="auto"/>
            <w:bottom w:val="none" w:sz="0" w:space="0" w:color="auto"/>
            <w:right w:val="none" w:sz="0" w:space="0" w:color="auto"/>
          </w:divBdr>
        </w:div>
        <w:div w:id="555970243">
          <w:marLeft w:val="480"/>
          <w:marRight w:val="0"/>
          <w:marTop w:val="0"/>
          <w:marBottom w:val="0"/>
          <w:divBdr>
            <w:top w:val="none" w:sz="0" w:space="0" w:color="auto"/>
            <w:left w:val="none" w:sz="0" w:space="0" w:color="auto"/>
            <w:bottom w:val="none" w:sz="0" w:space="0" w:color="auto"/>
            <w:right w:val="none" w:sz="0" w:space="0" w:color="auto"/>
          </w:divBdr>
        </w:div>
        <w:div w:id="1389915042">
          <w:marLeft w:val="480"/>
          <w:marRight w:val="0"/>
          <w:marTop w:val="0"/>
          <w:marBottom w:val="0"/>
          <w:divBdr>
            <w:top w:val="none" w:sz="0" w:space="0" w:color="auto"/>
            <w:left w:val="none" w:sz="0" w:space="0" w:color="auto"/>
            <w:bottom w:val="none" w:sz="0" w:space="0" w:color="auto"/>
            <w:right w:val="none" w:sz="0" w:space="0" w:color="auto"/>
          </w:divBdr>
        </w:div>
        <w:div w:id="1460227457">
          <w:marLeft w:val="480"/>
          <w:marRight w:val="0"/>
          <w:marTop w:val="0"/>
          <w:marBottom w:val="0"/>
          <w:divBdr>
            <w:top w:val="none" w:sz="0" w:space="0" w:color="auto"/>
            <w:left w:val="none" w:sz="0" w:space="0" w:color="auto"/>
            <w:bottom w:val="none" w:sz="0" w:space="0" w:color="auto"/>
            <w:right w:val="none" w:sz="0" w:space="0" w:color="auto"/>
          </w:divBdr>
        </w:div>
        <w:div w:id="1889294266">
          <w:marLeft w:val="480"/>
          <w:marRight w:val="0"/>
          <w:marTop w:val="0"/>
          <w:marBottom w:val="0"/>
          <w:divBdr>
            <w:top w:val="none" w:sz="0" w:space="0" w:color="auto"/>
            <w:left w:val="none" w:sz="0" w:space="0" w:color="auto"/>
            <w:bottom w:val="none" w:sz="0" w:space="0" w:color="auto"/>
            <w:right w:val="none" w:sz="0" w:space="0" w:color="auto"/>
          </w:divBdr>
        </w:div>
        <w:div w:id="393165977">
          <w:marLeft w:val="480"/>
          <w:marRight w:val="0"/>
          <w:marTop w:val="0"/>
          <w:marBottom w:val="0"/>
          <w:divBdr>
            <w:top w:val="none" w:sz="0" w:space="0" w:color="auto"/>
            <w:left w:val="none" w:sz="0" w:space="0" w:color="auto"/>
            <w:bottom w:val="none" w:sz="0" w:space="0" w:color="auto"/>
            <w:right w:val="none" w:sz="0" w:space="0" w:color="auto"/>
          </w:divBdr>
        </w:div>
        <w:div w:id="1658806525">
          <w:marLeft w:val="480"/>
          <w:marRight w:val="0"/>
          <w:marTop w:val="0"/>
          <w:marBottom w:val="0"/>
          <w:divBdr>
            <w:top w:val="none" w:sz="0" w:space="0" w:color="auto"/>
            <w:left w:val="none" w:sz="0" w:space="0" w:color="auto"/>
            <w:bottom w:val="none" w:sz="0" w:space="0" w:color="auto"/>
            <w:right w:val="none" w:sz="0" w:space="0" w:color="auto"/>
          </w:divBdr>
        </w:div>
        <w:div w:id="1976181536">
          <w:marLeft w:val="480"/>
          <w:marRight w:val="0"/>
          <w:marTop w:val="0"/>
          <w:marBottom w:val="0"/>
          <w:divBdr>
            <w:top w:val="none" w:sz="0" w:space="0" w:color="auto"/>
            <w:left w:val="none" w:sz="0" w:space="0" w:color="auto"/>
            <w:bottom w:val="none" w:sz="0" w:space="0" w:color="auto"/>
            <w:right w:val="none" w:sz="0" w:space="0" w:color="auto"/>
          </w:divBdr>
        </w:div>
        <w:div w:id="381750841">
          <w:marLeft w:val="480"/>
          <w:marRight w:val="0"/>
          <w:marTop w:val="0"/>
          <w:marBottom w:val="0"/>
          <w:divBdr>
            <w:top w:val="none" w:sz="0" w:space="0" w:color="auto"/>
            <w:left w:val="none" w:sz="0" w:space="0" w:color="auto"/>
            <w:bottom w:val="none" w:sz="0" w:space="0" w:color="auto"/>
            <w:right w:val="none" w:sz="0" w:space="0" w:color="auto"/>
          </w:divBdr>
        </w:div>
        <w:div w:id="467820221">
          <w:marLeft w:val="480"/>
          <w:marRight w:val="0"/>
          <w:marTop w:val="0"/>
          <w:marBottom w:val="0"/>
          <w:divBdr>
            <w:top w:val="none" w:sz="0" w:space="0" w:color="auto"/>
            <w:left w:val="none" w:sz="0" w:space="0" w:color="auto"/>
            <w:bottom w:val="none" w:sz="0" w:space="0" w:color="auto"/>
            <w:right w:val="none" w:sz="0" w:space="0" w:color="auto"/>
          </w:divBdr>
        </w:div>
        <w:div w:id="310408108">
          <w:marLeft w:val="480"/>
          <w:marRight w:val="0"/>
          <w:marTop w:val="0"/>
          <w:marBottom w:val="0"/>
          <w:divBdr>
            <w:top w:val="none" w:sz="0" w:space="0" w:color="auto"/>
            <w:left w:val="none" w:sz="0" w:space="0" w:color="auto"/>
            <w:bottom w:val="none" w:sz="0" w:space="0" w:color="auto"/>
            <w:right w:val="none" w:sz="0" w:space="0" w:color="auto"/>
          </w:divBdr>
        </w:div>
        <w:div w:id="825632145">
          <w:marLeft w:val="480"/>
          <w:marRight w:val="0"/>
          <w:marTop w:val="0"/>
          <w:marBottom w:val="0"/>
          <w:divBdr>
            <w:top w:val="none" w:sz="0" w:space="0" w:color="auto"/>
            <w:left w:val="none" w:sz="0" w:space="0" w:color="auto"/>
            <w:bottom w:val="none" w:sz="0" w:space="0" w:color="auto"/>
            <w:right w:val="none" w:sz="0" w:space="0" w:color="auto"/>
          </w:divBdr>
        </w:div>
        <w:div w:id="1329746814">
          <w:marLeft w:val="480"/>
          <w:marRight w:val="0"/>
          <w:marTop w:val="0"/>
          <w:marBottom w:val="0"/>
          <w:divBdr>
            <w:top w:val="none" w:sz="0" w:space="0" w:color="auto"/>
            <w:left w:val="none" w:sz="0" w:space="0" w:color="auto"/>
            <w:bottom w:val="none" w:sz="0" w:space="0" w:color="auto"/>
            <w:right w:val="none" w:sz="0" w:space="0" w:color="auto"/>
          </w:divBdr>
        </w:div>
        <w:div w:id="863834001">
          <w:marLeft w:val="480"/>
          <w:marRight w:val="0"/>
          <w:marTop w:val="0"/>
          <w:marBottom w:val="0"/>
          <w:divBdr>
            <w:top w:val="none" w:sz="0" w:space="0" w:color="auto"/>
            <w:left w:val="none" w:sz="0" w:space="0" w:color="auto"/>
            <w:bottom w:val="none" w:sz="0" w:space="0" w:color="auto"/>
            <w:right w:val="none" w:sz="0" w:space="0" w:color="auto"/>
          </w:divBdr>
        </w:div>
        <w:div w:id="1054282081">
          <w:marLeft w:val="480"/>
          <w:marRight w:val="0"/>
          <w:marTop w:val="0"/>
          <w:marBottom w:val="0"/>
          <w:divBdr>
            <w:top w:val="none" w:sz="0" w:space="0" w:color="auto"/>
            <w:left w:val="none" w:sz="0" w:space="0" w:color="auto"/>
            <w:bottom w:val="none" w:sz="0" w:space="0" w:color="auto"/>
            <w:right w:val="none" w:sz="0" w:space="0" w:color="auto"/>
          </w:divBdr>
        </w:div>
        <w:div w:id="1333217153">
          <w:marLeft w:val="480"/>
          <w:marRight w:val="0"/>
          <w:marTop w:val="0"/>
          <w:marBottom w:val="0"/>
          <w:divBdr>
            <w:top w:val="none" w:sz="0" w:space="0" w:color="auto"/>
            <w:left w:val="none" w:sz="0" w:space="0" w:color="auto"/>
            <w:bottom w:val="none" w:sz="0" w:space="0" w:color="auto"/>
            <w:right w:val="none" w:sz="0" w:space="0" w:color="auto"/>
          </w:divBdr>
        </w:div>
        <w:div w:id="1083575624">
          <w:marLeft w:val="480"/>
          <w:marRight w:val="0"/>
          <w:marTop w:val="0"/>
          <w:marBottom w:val="0"/>
          <w:divBdr>
            <w:top w:val="none" w:sz="0" w:space="0" w:color="auto"/>
            <w:left w:val="none" w:sz="0" w:space="0" w:color="auto"/>
            <w:bottom w:val="none" w:sz="0" w:space="0" w:color="auto"/>
            <w:right w:val="none" w:sz="0" w:space="0" w:color="auto"/>
          </w:divBdr>
        </w:div>
        <w:div w:id="400564518">
          <w:marLeft w:val="480"/>
          <w:marRight w:val="0"/>
          <w:marTop w:val="0"/>
          <w:marBottom w:val="0"/>
          <w:divBdr>
            <w:top w:val="none" w:sz="0" w:space="0" w:color="auto"/>
            <w:left w:val="none" w:sz="0" w:space="0" w:color="auto"/>
            <w:bottom w:val="none" w:sz="0" w:space="0" w:color="auto"/>
            <w:right w:val="none" w:sz="0" w:space="0" w:color="auto"/>
          </w:divBdr>
        </w:div>
        <w:div w:id="1186940935">
          <w:marLeft w:val="480"/>
          <w:marRight w:val="0"/>
          <w:marTop w:val="0"/>
          <w:marBottom w:val="0"/>
          <w:divBdr>
            <w:top w:val="none" w:sz="0" w:space="0" w:color="auto"/>
            <w:left w:val="none" w:sz="0" w:space="0" w:color="auto"/>
            <w:bottom w:val="none" w:sz="0" w:space="0" w:color="auto"/>
            <w:right w:val="none" w:sz="0" w:space="0" w:color="auto"/>
          </w:divBdr>
        </w:div>
        <w:div w:id="1630625220">
          <w:marLeft w:val="480"/>
          <w:marRight w:val="0"/>
          <w:marTop w:val="0"/>
          <w:marBottom w:val="0"/>
          <w:divBdr>
            <w:top w:val="none" w:sz="0" w:space="0" w:color="auto"/>
            <w:left w:val="none" w:sz="0" w:space="0" w:color="auto"/>
            <w:bottom w:val="none" w:sz="0" w:space="0" w:color="auto"/>
            <w:right w:val="none" w:sz="0" w:space="0" w:color="auto"/>
          </w:divBdr>
        </w:div>
        <w:div w:id="1168985802">
          <w:marLeft w:val="480"/>
          <w:marRight w:val="0"/>
          <w:marTop w:val="0"/>
          <w:marBottom w:val="0"/>
          <w:divBdr>
            <w:top w:val="none" w:sz="0" w:space="0" w:color="auto"/>
            <w:left w:val="none" w:sz="0" w:space="0" w:color="auto"/>
            <w:bottom w:val="none" w:sz="0" w:space="0" w:color="auto"/>
            <w:right w:val="none" w:sz="0" w:space="0" w:color="auto"/>
          </w:divBdr>
        </w:div>
        <w:div w:id="878589630">
          <w:marLeft w:val="480"/>
          <w:marRight w:val="0"/>
          <w:marTop w:val="0"/>
          <w:marBottom w:val="0"/>
          <w:divBdr>
            <w:top w:val="none" w:sz="0" w:space="0" w:color="auto"/>
            <w:left w:val="none" w:sz="0" w:space="0" w:color="auto"/>
            <w:bottom w:val="none" w:sz="0" w:space="0" w:color="auto"/>
            <w:right w:val="none" w:sz="0" w:space="0" w:color="auto"/>
          </w:divBdr>
        </w:div>
        <w:div w:id="698700233">
          <w:marLeft w:val="480"/>
          <w:marRight w:val="0"/>
          <w:marTop w:val="0"/>
          <w:marBottom w:val="0"/>
          <w:divBdr>
            <w:top w:val="none" w:sz="0" w:space="0" w:color="auto"/>
            <w:left w:val="none" w:sz="0" w:space="0" w:color="auto"/>
            <w:bottom w:val="none" w:sz="0" w:space="0" w:color="auto"/>
            <w:right w:val="none" w:sz="0" w:space="0" w:color="auto"/>
          </w:divBdr>
        </w:div>
        <w:div w:id="1051420686">
          <w:marLeft w:val="480"/>
          <w:marRight w:val="0"/>
          <w:marTop w:val="0"/>
          <w:marBottom w:val="0"/>
          <w:divBdr>
            <w:top w:val="none" w:sz="0" w:space="0" w:color="auto"/>
            <w:left w:val="none" w:sz="0" w:space="0" w:color="auto"/>
            <w:bottom w:val="none" w:sz="0" w:space="0" w:color="auto"/>
            <w:right w:val="none" w:sz="0" w:space="0" w:color="auto"/>
          </w:divBdr>
        </w:div>
        <w:div w:id="96565668">
          <w:marLeft w:val="480"/>
          <w:marRight w:val="0"/>
          <w:marTop w:val="0"/>
          <w:marBottom w:val="0"/>
          <w:divBdr>
            <w:top w:val="none" w:sz="0" w:space="0" w:color="auto"/>
            <w:left w:val="none" w:sz="0" w:space="0" w:color="auto"/>
            <w:bottom w:val="none" w:sz="0" w:space="0" w:color="auto"/>
            <w:right w:val="none" w:sz="0" w:space="0" w:color="auto"/>
          </w:divBdr>
        </w:div>
        <w:div w:id="971787679">
          <w:marLeft w:val="480"/>
          <w:marRight w:val="0"/>
          <w:marTop w:val="0"/>
          <w:marBottom w:val="0"/>
          <w:divBdr>
            <w:top w:val="none" w:sz="0" w:space="0" w:color="auto"/>
            <w:left w:val="none" w:sz="0" w:space="0" w:color="auto"/>
            <w:bottom w:val="none" w:sz="0" w:space="0" w:color="auto"/>
            <w:right w:val="none" w:sz="0" w:space="0" w:color="auto"/>
          </w:divBdr>
        </w:div>
        <w:div w:id="2096123936">
          <w:marLeft w:val="480"/>
          <w:marRight w:val="0"/>
          <w:marTop w:val="0"/>
          <w:marBottom w:val="0"/>
          <w:divBdr>
            <w:top w:val="none" w:sz="0" w:space="0" w:color="auto"/>
            <w:left w:val="none" w:sz="0" w:space="0" w:color="auto"/>
            <w:bottom w:val="none" w:sz="0" w:space="0" w:color="auto"/>
            <w:right w:val="none" w:sz="0" w:space="0" w:color="auto"/>
          </w:divBdr>
        </w:div>
        <w:div w:id="43529433">
          <w:marLeft w:val="480"/>
          <w:marRight w:val="0"/>
          <w:marTop w:val="0"/>
          <w:marBottom w:val="0"/>
          <w:divBdr>
            <w:top w:val="none" w:sz="0" w:space="0" w:color="auto"/>
            <w:left w:val="none" w:sz="0" w:space="0" w:color="auto"/>
            <w:bottom w:val="none" w:sz="0" w:space="0" w:color="auto"/>
            <w:right w:val="none" w:sz="0" w:space="0" w:color="auto"/>
          </w:divBdr>
        </w:div>
        <w:div w:id="223029347">
          <w:marLeft w:val="480"/>
          <w:marRight w:val="0"/>
          <w:marTop w:val="0"/>
          <w:marBottom w:val="0"/>
          <w:divBdr>
            <w:top w:val="none" w:sz="0" w:space="0" w:color="auto"/>
            <w:left w:val="none" w:sz="0" w:space="0" w:color="auto"/>
            <w:bottom w:val="none" w:sz="0" w:space="0" w:color="auto"/>
            <w:right w:val="none" w:sz="0" w:space="0" w:color="auto"/>
          </w:divBdr>
        </w:div>
        <w:div w:id="38018131">
          <w:marLeft w:val="480"/>
          <w:marRight w:val="0"/>
          <w:marTop w:val="0"/>
          <w:marBottom w:val="0"/>
          <w:divBdr>
            <w:top w:val="none" w:sz="0" w:space="0" w:color="auto"/>
            <w:left w:val="none" w:sz="0" w:space="0" w:color="auto"/>
            <w:bottom w:val="none" w:sz="0" w:space="0" w:color="auto"/>
            <w:right w:val="none" w:sz="0" w:space="0" w:color="auto"/>
          </w:divBdr>
        </w:div>
        <w:div w:id="807431899">
          <w:marLeft w:val="480"/>
          <w:marRight w:val="0"/>
          <w:marTop w:val="0"/>
          <w:marBottom w:val="0"/>
          <w:divBdr>
            <w:top w:val="none" w:sz="0" w:space="0" w:color="auto"/>
            <w:left w:val="none" w:sz="0" w:space="0" w:color="auto"/>
            <w:bottom w:val="none" w:sz="0" w:space="0" w:color="auto"/>
            <w:right w:val="none" w:sz="0" w:space="0" w:color="auto"/>
          </w:divBdr>
        </w:div>
        <w:div w:id="1810973691">
          <w:marLeft w:val="480"/>
          <w:marRight w:val="0"/>
          <w:marTop w:val="0"/>
          <w:marBottom w:val="0"/>
          <w:divBdr>
            <w:top w:val="none" w:sz="0" w:space="0" w:color="auto"/>
            <w:left w:val="none" w:sz="0" w:space="0" w:color="auto"/>
            <w:bottom w:val="none" w:sz="0" w:space="0" w:color="auto"/>
            <w:right w:val="none" w:sz="0" w:space="0" w:color="auto"/>
          </w:divBdr>
        </w:div>
        <w:div w:id="393088336">
          <w:marLeft w:val="480"/>
          <w:marRight w:val="0"/>
          <w:marTop w:val="0"/>
          <w:marBottom w:val="0"/>
          <w:divBdr>
            <w:top w:val="none" w:sz="0" w:space="0" w:color="auto"/>
            <w:left w:val="none" w:sz="0" w:space="0" w:color="auto"/>
            <w:bottom w:val="none" w:sz="0" w:space="0" w:color="auto"/>
            <w:right w:val="none" w:sz="0" w:space="0" w:color="auto"/>
          </w:divBdr>
        </w:div>
        <w:div w:id="875890093">
          <w:marLeft w:val="480"/>
          <w:marRight w:val="0"/>
          <w:marTop w:val="0"/>
          <w:marBottom w:val="0"/>
          <w:divBdr>
            <w:top w:val="none" w:sz="0" w:space="0" w:color="auto"/>
            <w:left w:val="none" w:sz="0" w:space="0" w:color="auto"/>
            <w:bottom w:val="none" w:sz="0" w:space="0" w:color="auto"/>
            <w:right w:val="none" w:sz="0" w:space="0" w:color="auto"/>
          </w:divBdr>
        </w:div>
        <w:div w:id="1341278812">
          <w:marLeft w:val="480"/>
          <w:marRight w:val="0"/>
          <w:marTop w:val="0"/>
          <w:marBottom w:val="0"/>
          <w:divBdr>
            <w:top w:val="none" w:sz="0" w:space="0" w:color="auto"/>
            <w:left w:val="none" w:sz="0" w:space="0" w:color="auto"/>
            <w:bottom w:val="none" w:sz="0" w:space="0" w:color="auto"/>
            <w:right w:val="none" w:sz="0" w:space="0" w:color="auto"/>
          </w:divBdr>
        </w:div>
        <w:div w:id="1540631494">
          <w:marLeft w:val="480"/>
          <w:marRight w:val="0"/>
          <w:marTop w:val="0"/>
          <w:marBottom w:val="0"/>
          <w:divBdr>
            <w:top w:val="none" w:sz="0" w:space="0" w:color="auto"/>
            <w:left w:val="none" w:sz="0" w:space="0" w:color="auto"/>
            <w:bottom w:val="none" w:sz="0" w:space="0" w:color="auto"/>
            <w:right w:val="none" w:sz="0" w:space="0" w:color="auto"/>
          </w:divBdr>
        </w:div>
        <w:div w:id="1785036022">
          <w:marLeft w:val="480"/>
          <w:marRight w:val="0"/>
          <w:marTop w:val="0"/>
          <w:marBottom w:val="0"/>
          <w:divBdr>
            <w:top w:val="none" w:sz="0" w:space="0" w:color="auto"/>
            <w:left w:val="none" w:sz="0" w:space="0" w:color="auto"/>
            <w:bottom w:val="none" w:sz="0" w:space="0" w:color="auto"/>
            <w:right w:val="none" w:sz="0" w:space="0" w:color="auto"/>
          </w:divBdr>
        </w:div>
        <w:div w:id="385492749">
          <w:marLeft w:val="480"/>
          <w:marRight w:val="0"/>
          <w:marTop w:val="0"/>
          <w:marBottom w:val="0"/>
          <w:divBdr>
            <w:top w:val="none" w:sz="0" w:space="0" w:color="auto"/>
            <w:left w:val="none" w:sz="0" w:space="0" w:color="auto"/>
            <w:bottom w:val="none" w:sz="0" w:space="0" w:color="auto"/>
            <w:right w:val="none" w:sz="0" w:space="0" w:color="auto"/>
          </w:divBdr>
        </w:div>
        <w:div w:id="1027483086">
          <w:marLeft w:val="480"/>
          <w:marRight w:val="0"/>
          <w:marTop w:val="0"/>
          <w:marBottom w:val="0"/>
          <w:divBdr>
            <w:top w:val="none" w:sz="0" w:space="0" w:color="auto"/>
            <w:left w:val="none" w:sz="0" w:space="0" w:color="auto"/>
            <w:bottom w:val="none" w:sz="0" w:space="0" w:color="auto"/>
            <w:right w:val="none" w:sz="0" w:space="0" w:color="auto"/>
          </w:divBdr>
        </w:div>
        <w:div w:id="1731461686">
          <w:marLeft w:val="480"/>
          <w:marRight w:val="0"/>
          <w:marTop w:val="0"/>
          <w:marBottom w:val="0"/>
          <w:divBdr>
            <w:top w:val="none" w:sz="0" w:space="0" w:color="auto"/>
            <w:left w:val="none" w:sz="0" w:space="0" w:color="auto"/>
            <w:bottom w:val="none" w:sz="0" w:space="0" w:color="auto"/>
            <w:right w:val="none" w:sz="0" w:space="0" w:color="auto"/>
          </w:divBdr>
        </w:div>
        <w:div w:id="1588073726">
          <w:marLeft w:val="480"/>
          <w:marRight w:val="0"/>
          <w:marTop w:val="0"/>
          <w:marBottom w:val="0"/>
          <w:divBdr>
            <w:top w:val="none" w:sz="0" w:space="0" w:color="auto"/>
            <w:left w:val="none" w:sz="0" w:space="0" w:color="auto"/>
            <w:bottom w:val="none" w:sz="0" w:space="0" w:color="auto"/>
            <w:right w:val="none" w:sz="0" w:space="0" w:color="auto"/>
          </w:divBdr>
        </w:div>
        <w:div w:id="1470249830">
          <w:marLeft w:val="480"/>
          <w:marRight w:val="0"/>
          <w:marTop w:val="0"/>
          <w:marBottom w:val="0"/>
          <w:divBdr>
            <w:top w:val="none" w:sz="0" w:space="0" w:color="auto"/>
            <w:left w:val="none" w:sz="0" w:space="0" w:color="auto"/>
            <w:bottom w:val="none" w:sz="0" w:space="0" w:color="auto"/>
            <w:right w:val="none" w:sz="0" w:space="0" w:color="auto"/>
          </w:divBdr>
        </w:div>
        <w:div w:id="1209342454">
          <w:marLeft w:val="480"/>
          <w:marRight w:val="0"/>
          <w:marTop w:val="0"/>
          <w:marBottom w:val="0"/>
          <w:divBdr>
            <w:top w:val="none" w:sz="0" w:space="0" w:color="auto"/>
            <w:left w:val="none" w:sz="0" w:space="0" w:color="auto"/>
            <w:bottom w:val="none" w:sz="0" w:space="0" w:color="auto"/>
            <w:right w:val="none" w:sz="0" w:space="0" w:color="auto"/>
          </w:divBdr>
        </w:div>
        <w:div w:id="2780444">
          <w:marLeft w:val="480"/>
          <w:marRight w:val="0"/>
          <w:marTop w:val="0"/>
          <w:marBottom w:val="0"/>
          <w:divBdr>
            <w:top w:val="none" w:sz="0" w:space="0" w:color="auto"/>
            <w:left w:val="none" w:sz="0" w:space="0" w:color="auto"/>
            <w:bottom w:val="none" w:sz="0" w:space="0" w:color="auto"/>
            <w:right w:val="none" w:sz="0" w:space="0" w:color="auto"/>
          </w:divBdr>
        </w:div>
        <w:div w:id="1624261704">
          <w:marLeft w:val="480"/>
          <w:marRight w:val="0"/>
          <w:marTop w:val="0"/>
          <w:marBottom w:val="0"/>
          <w:divBdr>
            <w:top w:val="none" w:sz="0" w:space="0" w:color="auto"/>
            <w:left w:val="none" w:sz="0" w:space="0" w:color="auto"/>
            <w:bottom w:val="none" w:sz="0" w:space="0" w:color="auto"/>
            <w:right w:val="none" w:sz="0" w:space="0" w:color="auto"/>
          </w:divBdr>
        </w:div>
        <w:div w:id="318729536">
          <w:marLeft w:val="480"/>
          <w:marRight w:val="0"/>
          <w:marTop w:val="0"/>
          <w:marBottom w:val="0"/>
          <w:divBdr>
            <w:top w:val="none" w:sz="0" w:space="0" w:color="auto"/>
            <w:left w:val="none" w:sz="0" w:space="0" w:color="auto"/>
            <w:bottom w:val="none" w:sz="0" w:space="0" w:color="auto"/>
            <w:right w:val="none" w:sz="0" w:space="0" w:color="auto"/>
          </w:divBdr>
        </w:div>
        <w:div w:id="1443649394">
          <w:marLeft w:val="480"/>
          <w:marRight w:val="0"/>
          <w:marTop w:val="0"/>
          <w:marBottom w:val="0"/>
          <w:divBdr>
            <w:top w:val="none" w:sz="0" w:space="0" w:color="auto"/>
            <w:left w:val="none" w:sz="0" w:space="0" w:color="auto"/>
            <w:bottom w:val="none" w:sz="0" w:space="0" w:color="auto"/>
            <w:right w:val="none" w:sz="0" w:space="0" w:color="auto"/>
          </w:divBdr>
        </w:div>
        <w:div w:id="1281261311">
          <w:marLeft w:val="480"/>
          <w:marRight w:val="0"/>
          <w:marTop w:val="0"/>
          <w:marBottom w:val="0"/>
          <w:divBdr>
            <w:top w:val="none" w:sz="0" w:space="0" w:color="auto"/>
            <w:left w:val="none" w:sz="0" w:space="0" w:color="auto"/>
            <w:bottom w:val="none" w:sz="0" w:space="0" w:color="auto"/>
            <w:right w:val="none" w:sz="0" w:space="0" w:color="auto"/>
          </w:divBdr>
        </w:div>
        <w:div w:id="585652914">
          <w:marLeft w:val="480"/>
          <w:marRight w:val="0"/>
          <w:marTop w:val="0"/>
          <w:marBottom w:val="0"/>
          <w:divBdr>
            <w:top w:val="none" w:sz="0" w:space="0" w:color="auto"/>
            <w:left w:val="none" w:sz="0" w:space="0" w:color="auto"/>
            <w:bottom w:val="none" w:sz="0" w:space="0" w:color="auto"/>
            <w:right w:val="none" w:sz="0" w:space="0" w:color="auto"/>
          </w:divBdr>
        </w:div>
        <w:div w:id="170146555">
          <w:marLeft w:val="480"/>
          <w:marRight w:val="0"/>
          <w:marTop w:val="0"/>
          <w:marBottom w:val="0"/>
          <w:divBdr>
            <w:top w:val="none" w:sz="0" w:space="0" w:color="auto"/>
            <w:left w:val="none" w:sz="0" w:space="0" w:color="auto"/>
            <w:bottom w:val="none" w:sz="0" w:space="0" w:color="auto"/>
            <w:right w:val="none" w:sz="0" w:space="0" w:color="auto"/>
          </w:divBdr>
        </w:div>
        <w:div w:id="1122773211">
          <w:marLeft w:val="480"/>
          <w:marRight w:val="0"/>
          <w:marTop w:val="0"/>
          <w:marBottom w:val="0"/>
          <w:divBdr>
            <w:top w:val="none" w:sz="0" w:space="0" w:color="auto"/>
            <w:left w:val="none" w:sz="0" w:space="0" w:color="auto"/>
            <w:bottom w:val="none" w:sz="0" w:space="0" w:color="auto"/>
            <w:right w:val="none" w:sz="0" w:space="0" w:color="auto"/>
          </w:divBdr>
        </w:div>
        <w:div w:id="2032561964">
          <w:marLeft w:val="480"/>
          <w:marRight w:val="0"/>
          <w:marTop w:val="0"/>
          <w:marBottom w:val="0"/>
          <w:divBdr>
            <w:top w:val="none" w:sz="0" w:space="0" w:color="auto"/>
            <w:left w:val="none" w:sz="0" w:space="0" w:color="auto"/>
            <w:bottom w:val="none" w:sz="0" w:space="0" w:color="auto"/>
            <w:right w:val="none" w:sz="0" w:space="0" w:color="auto"/>
          </w:divBdr>
        </w:div>
        <w:div w:id="482476682">
          <w:marLeft w:val="480"/>
          <w:marRight w:val="0"/>
          <w:marTop w:val="0"/>
          <w:marBottom w:val="0"/>
          <w:divBdr>
            <w:top w:val="none" w:sz="0" w:space="0" w:color="auto"/>
            <w:left w:val="none" w:sz="0" w:space="0" w:color="auto"/>
            <w:bottom w:val="none" w:sz="0" w:space="0" w:color="auto"/>
            <w:right w:val="none" w:sz="0" w:space="0" w:color="auto"/>
          </w:divBdr>
        </w:div>
        <w:div w:id="2138598325">
          <w:marLeft w:val="480"/>
          <w:marRight w:val="0"/>
          <w:marTop w:val="0"/>
          <w:marBottom w:val="0"/>
          <w:divBdr>
            <w:top w:val="none" w:sz="0" w:space="0" w:color="auto"/>
            <w:left w:val="none" w:sz="0" w:space="0" w:color="auto"/>
            <w:bottom w:val="none" w:sz="0" w:space="0" w:color="auto"/>
            <w:right w:val="none" w:sz="0" w:space="0" w:color="auto"/>
          </w:divBdr>
        </w:div>
        <w:div w:id="534001959">
          <w:marLeft w:val="480"/>
          <w:marRight w:val="0"/>
          <w:marTop w:val="0"/>
          <w:marBottom w:val="0"/>
          <w:divBdr>
            <w:top w:val="none" w:sz="0" w:space="0" w:color="auto"/>
            <w:left w:val="none" w:sz="0" w:space="0" w:color="auto"/>
            <w:bottom w:val="none" w:sz="0" w:space="0" w:color="auto"/>
            <w:right w:val="none" w:sz="0" w:space="0" w:color="auto"/>
          </w:divBdr>
        </w:div>
        <w:div w:id="600600336">
          <w:marLeft w:val="480"/>
          <w:marRight w:val="0"/>
          <w:marTop w:val="0"/>
          <w:marBottom w:val="0"/>
          <w:divBdr>
            <w:top w:val="none" w:sz="0" w:space="0" w:color="auto"/>
            <w:left w:val="none" w:sz="0" w:space="0" w:color="auto"/>
            <w:bottom w:val="none" w:sz="0" w:space="0" w:color="auto"/>
            <w:right w:val="none" w:sz="0" w:space="0" w:color="auto"/>
          </w:divBdr>
        </w:div>
        <w:div w:id="1937244576">
          <w:marLeft w:val="480"/>
          <w:marRight w:val="0"/>
          <w:marTop w:val="0"/>
          <w:marBottom w:val="0"/>
          <w:divBdr>
            <w:top w:val="none" w:sz="0" w:space="0" w:color="auto"/>
            <w:left w:val="none" w:sz="0" w:space="0" w:color="auto"/>
            <w:bottom w:val="none" w:sz="0" w:space="0" w:color="auto"/>
            <w:right w:val="none" w:sz="0" w:space="0" w:color="auto"/>
          </w:divBdr>
        </w:div>
        <w:div w:id="1652640301">
          <w:marLeft w:val="480"/>
          <w:marRight w:val="0"/>
          <w:marTop w:val="0"/>
          <w:marBottom w:val="0"/>
          <w:divBdr>
            <w:top w:val="none" w:sz="0" w:space="0" w:color="auto"/>
            <w:left w:val="none" w:sz="0" w:space="0" w:color="auto"/>
            <w:bottom w:val="none" w:sz="0" w:space="0" w:color="auto"/>
            <w:right w:val="none" w:sz="0" w:space="0" w:color="auto"/>
          </w:divBdr>
        </w:div>
        <w:div w:id="1263492983">
          <w:marLeft w:val="480"/>
          <w:marRight w:val="0"/>
          <w:marTop w:val="0"/>
          <w:marBottom w:val="0"/>
          <w:divBdr>
            <w:top w:val="none" w:sz="0" w:space="0" w:color="auto"/>
            <w:left w:val="none" w:sz="0" w:space="0" w:color="auto"/>
            <w:bottom w:val="none" w:sz="0" w:space="0" w:color="auto"/>
            <w:right w:val="none" w:sz="0" w:space="0" w:color="auto"/>
          </w:divBdr>
        </w:div>
        <w:div w:id="2035157453">
          <w:marLeft w:val="480"/>
          <w:marRight w:val="0"/>
          <w:marTop w:val="0"/>
          <w:marBottom w:val="0"/>
          <w:divBdr>
            <w:top w:val="none" w:sz="0" w:space="0" w:color="auto"/>
            <w:left w:val="none" w:sz="0" w:space="0" w:color="auto"/>
            <w:bottom w:val="none" w:sz="0" w:space="0" w:color="auto"/>
            <w:right w:val="none" w:sz="0" w:space="0" w:color="auto"/>
          </w:divBdr>
        </w:div>
        <w:div w:id="2044163019">
          <w:marLeft w:val="480"/>
          <w:marRight w:val="0"/>
          <w:marTop w:val="0"/>
          <w:marBottom w:val="0"/>
          <w:divBdr>
            <w:top w:val="none" w:sz="0" w:space="0" w:color="auto"/>
            <w:left w:val="none" w:sz="0" w:space="0" w:color="auto"/>
            <w:bottom w:val="none" w:sz="0" w:space="0" w:color="auto"/>
            <w:right w:val="none" w:sz="0" w:space="0" w:color="auto"/>
          </w:divBdr>
        </w:div>
        <w:div w:id="1525753392">
          <w:marLeft w:val="480"/>
          <w:marRight w:val="0"/>
          <w:marTop w:val="0"/>
          <w:marBottom w:val="0"/>
          <w:divBdr>
            <w:top w:val="none" w:sz="0" w:space="0" w:color="auto"/>
            <w:left w:val="none" w:sz="0" w:space="0" w:color="auto"/>
            <w:bottom w:val="none" w:sz="0" w:space="0" w:color="auto"/>
            <w:right w:val="none" w:sz="0" w:space="0" w:color="auto"/>
          </w:divBdr>
        </w:div>
        <w:div w:id="95710645">
          <w:marLeft w:val="480"/>
          <w:marRight w:val="0"/>
          <w:marTop w:val="0"/>
          <w:marBottom w:val="0"/>
          <w:divBdr>
            <w:top w:val="none" w:sz="0" w:space="0" w:color="auto"/>
            <w:left w:val="none" w:sz="0" w:space="0" w:color="auto"/>
            <w:bottom w:val="none" w:sz="0" w:space="0" w:color="auto"/>
            <w:right w:val="none" w:sz="0" w:space="0" w:color="auto"/>
          </w:divBdr>
        </w:div>
        <w:div w:id="1333296511">
          <w:marLeft w:val="480"/>
          <w:marRight w:val="0"/>
          <w:marTop w:val="0"/>
          <w:marBottom w:val="0"/>
          <w:divBdr>
            <w:top w:val="none" w:sz="0" w:space="0" w:color="auto"/>
            <w:left w:val="none" w:sz="0" w:space="0" w:color="auto"/>
            <w:bottom w:val="none" w:sz="0" w:space="0" w:color="auto"/>
            <w:right w:val="none" w:sz="0" w:space="0" w:color="auto"/>
          </w:divBdr>
        </w:div>
        <w:div w:id="532571472">
          <w:marLeft w:val="480"/>
          <w:marRight w:val="0"/>
          <w:marTop w:val="0"/>
          <w:marBottom w:val="0"/>
          <w:divBdr>
            <w:top w:val="none" w:sz="0" w:space="0" w:color="auto"/>
            <w:left w:val="none" w:sz="0" w:space="0" w:color="auto"/>
            <w:bottom w:val="none" w:sz="0" w:space="0" w:color="auto"/>
            <w:right w:val="none" w:sz="0" w:space="0" w:color="auto"/>
          </w:divBdr>
        </w:div>
        <w:div w:id="1719084583">
          <w:marLeft w:val="480"/>
          <w:marRight w:val="0"/>
          <w:marTop w:val="0"/>
          <w:marBottom w:val="0"/>
          <w:divBdr>
            <w:top w:val="none" w:sz="0" w:space="0" w:color="auto"/>
            <w:left w:val="none" w:sz="0" w:space="0" w:color="auto"/>
            <w:bottom w:val="none" w:sz="0" w:space="0" w:color="auto"/>
            <w:right w:val="none" w:sz="0" w:space="0" w:color="auto"/>
          </w:divBdr>
        </w:div>
        <w:div w:id="653526426">
          <w:marLeft w:val="480"/>
          <w:marRight w:val="0"/>
          <w:marTop w:val="0"/>
          <w:marBottom w:val="0"/>
          <w:divBdr>
            <w:top w:val="none" w:sz="0" w:space="0" w:color="auto"/>
            <w:left w:val="none" w:sz="0" w:space="0" w:color="auto"/>
            <w:bottom w:val="none" w:sz="0" w:space="0" w:color="auto"/>
            <w:right w:val="none" w:sz="0" w:space="0" w:color="auto"/>
          </w:divBdr>
        </w:div>
        <w:div w:id="1532495906">
          <w:marLeft w:val="480"/>
          <w:marRight w:val="0"/>
          <w:marTop w:val="0"/>
          <w:marBottom w:val="0"/>
          <w:divBdr>
            <w:top w:val="none" w:sz="0" w:space="0" w:color="auto"/>
            <w:left w:val="none" w:sz="0" w:space="0" w:color="auto"/>
            <w:bottom w:val="none" w:sz="0" w:space="0" w:color="auto"/>
            <w:right w:val="none" w:sz="0" w:space="0" w:color="auto"/>
          </w:divBdr>
        </w:div>
        <w:div w:id="252016118">
          <w:marLeft w:val="480"/>
          <w:marRight w:val="0"/>
          <w:marTop w:val="0"/>
          <w:marBottom w:val="0"/>
          <w:divBdr>
            <w:top w:val="none" w:sz="0" w:space="0" w:color="auto"/>
            <w:left w:val="none" w:sz="0" w:space="0" w:color="auto"/>
            <w:bottom w:val="none" w:sz="0" w:space="0" w:color="auto"/>
            <w:right w:val="none" w:sz="0" w:space="0" w:color="auto"/>
          </w:divBdr>
        </w:div>
        <w:div w:id="2094356770">
          <w:marLeft w:val="480"/>
          <w:marRight w:val="0"/>
          <w:marTop w:val="0"/>
          <w:marBottom w:val="0"/>
          <w:divBdr>
            <w:top w:val="none" w:sz="0" w:space="0" w:color="auto"/>
            <w:left w:val="none" w:sz="0" w:space="0" w:color="auto"/>
            <w:bottom w:val="none" w:sz="0" w:space="0" w:color="auto"/>
            <w:right w:val="none" w:sz="0" w:space="0" w:color="auto"/>
          </w:divBdr>
        </w:div>
        <w:div w:id="486899092">
          <w:marLeft w:val="480"/>
          <w:marRight w:val="0"/>
          <w:marTop w:val="0"/>
          <w:marBottom w:val="0"/>
          <w:divBdr>
            <w:top w:val="none" w:sz="0" w:space="0" w:color="auto"/>
            <w:left w:val="none" w:sz="0" w:space="0" w:color="auto"/>
            <w:bottom w:val="none" w:sz="0" w:space="0" w:color="auto"/>
            <w:right w:val="none" w:sz="0" w:space="0" w:color="auto"/>
          </w:divBdr>
        </w:div>
        <w:div w:id="1255892483">
          <w:marLeft w:val="480"/>
          <w:marRight w:val="0"/>
          <w:marTop w:val="0"/>
          <w:marBottom w:val="0"/>
          <w:divBdr>
            <w:top w:val="none" w:sz="0" w:space="0" w:color="auto"/>
            <w:left w:val="none" w:sz="0" w:space="0" w:color="auto"/>
            <w:bottom w:val="none" w:sz="0" w:space="0" w:color="auto"/>
            <w:right w:val="none" w:sz="0" w:space="0" w:color="auto"/>
          </w:divBdr>
        </w:div>
        <w:div w:id="909852793">
          <w:marLeft w:val="480"/>
          <w:marRight w:val="0"/>
          <w:marTop w:val="0"/>
          <w:marBottom w:val="0"/>
          <w:divBdr>
            <w:top w:val="none" w:sz="0" w:space="0" w:color="auto"/>
            <w:left w:val="none" w:sz="0" w:space="0" w:color="auto"/>
            <w:bottom w:val="none" w:sz="0" w:space="0" w:color="auto"/>
            <w:right w:val="none" w:sz="0" w:space="0" w:color="auto"/>
          </w:divBdr>
        </w:div>
        <w:div w:id="211121107">
          <w:marLeft w:val="480"/>
          <w:marRight w:val="0"/>
          <w:marTop w:val="0"/>
          <w:marBottom w:val="0"/>
          <w:divBdr>
            <w:top w:val="none" w:sz="0" w:space="0" w:color="auto"/>
            <w:left w:val="none" w:sz="0" w:space="0" w:color="auto"/>
            <w:bottom w:val="none" w:sz="0" w:space="0" w:color="auto"/>
            <w:right w:val="none" w:sz="0" w:space="0" w:color="auto"/>
          </w:divBdr>
        </w:div>
        <w:div w:id="569002777">
          <w:marLeft w:val="480"/>
          <w:marRight w:val="0"/>
          <w:marTop w:val="0"/>
          <w:marBottom w:val="0"/>
          <w:divBdr>
            <w:top w:val="none" w:sz="0" w:space="0" w:color="auto"/>
            <w:left w:val="none" w:sz="0" w:space="0" w:color="auto"/>
            <w:bottom w:val="none" w:sz="0" w:space="0" w:color="auto"/>
            <w:right w:val="none" w:sz="0" w:space="0" w:color="auto"/>
          </w:divBdr>
        </w:div>
        <w:div w:id="450129262">
          <w:marLeft w:val="480"/>
          <w:marRight w:val="0"/>
          <w:marTop w:val="0"/>
          <w:marBottom w:val="0"/>
          <w:divBdr>
            <w:top w:val="none" w:sz="0" w:space="0" w:color="auto"/>
            <w:left w:val="none" w:sz="0" w:space="0" w:color="auto"/>
            <w:bottom w:val="none" w:sz="0" w:space="0" w:color="auto"/>
            <w:right w:val="none" w:sz="0" w:space="0" w:color="auto"/>
          </w:divBdr>
        </w:div>
        <w:div w:id="1078861778">
          <w:marLeft w:val="480"/>
          <w:marRight w:val="0"/>
          <w:marTop w:val="0"/>
          <w:marBottom w:val="0"/>
          <w:divBdr>
            <w:top w:val="none" w:sz="0" w:space="0" w:color="auto"/>
            <w:left w:val="none" w:sz="0" w:space="0" w:color="auto"/>
            <w:bottom w:val="none" w:sz="0" w:space="0" w:color="auto"/>
            <w:right w:val="none" w:sz="0" w:space="0" w:color="auto"/>
          </w:divBdr>
        </w:div>
        <w:div w:id="1089500298">
          <w:marLeft w:val="480"/>
          <w:marRight w:val="0"/>
          <w:marTop w:val="0"/>
          <w:marBottom w:val="0"/>
          <w:divBdr>
            <w:top w:val="none" w:sz="0" w:space="0" w:color="auto"/>
            <w:left w:val="none" w:sz="0" w:space="0" w:color="auto"/>
            <w:bottom w:val="none" w:sz="0" w:space="0" w:color="auto"/>
            <w:right w:val="none" w:sz="0" w:space="0" w:color="auto"/>
          </w:divBdr>
        </w:div>
        <w:div w:id="2103915382">
          <w:marLeft w:val="480"/>
          <w:marRight w:val="0"/>
          <w:marTop w:val="0"/>
          <w:marBottom w:val="0"/>
          <w:divBdr>
            <w:top w:val="none" w:sz="0" w:space="0" w:color="auto"/>
            <w:left w:val="none" w:sz="0" w:space="0" w:color="auto"/>
            <w:bottom w:val="none" w:sz="0" w:space="0" w:color="auto"/>
            <w:right w:val="none" w:sz="0" w:space="0" w:color="auto"/>
          </w:divBdr>
        </w:div>
        <w:div w:id="1213542311">
          <w:marLeft w:val="480"/>
          <w:marRight w:val="0"/>
          <w:marTop w:val="0"/>
          <w:marBottom w:val="0"/>
          <w:divBdr>
            <w:top w:val="none" w:sz="0" w:space="0" w:color="auto"/>
            <w:left w:val="none" w:sz="0" w:space="0" w:color="auto"/>
            <w:bottom w:val="none" w:sz="0" w:space="0" w:color="auto"/>
            <w:right w:val="none" w:sz="0" w:space="0" w:color="auto"/>
          </w:divBdr>
        </w:div>
        <w:div w:id="1015352103">
          <w:marLeft w:val="480"/>
          <w:marRight w:val="0"/>
          <w:marTop w:val="0"/>
          <w:marBottom w:val="0"/>
          <w:divBdr>
            <w:top w:val="none" w:sz="0" w:space="0" w:color="auto"/>
            <w:left w:val="none" w:sz="0" w:space="0" w:color="auto"/>
            <w:bottom w:val="none" w:sz="0" w:space="0" w:color="auto"/>
            <w:right w:val="none" w:sz="0" w:space="0" w:color="auto"/>
          </w:divBdr>
        </w:div>
        <w:div w:id="1356616518">
          <w:marLeft w:val="480"/>
          <w:marRight w:val="0"/>
          <w:marTop w:val="0"/>
          <w:marBottom w:val="0"/>
          <w:divBdr>
            <w:top w:val="none" w:sz="0" w:space="0" w:color="auto"/>
            <w:left w:val="none" w:sz="0" w:space="0" w:color="auto"/>
            <w:bottom w:val="none" w:sz="0" w:space="0" w:color="auto"/>
            <w:right w:val="none" w:sz="0" w:space="0" w:color="auto"/>
          </w:divBdr>
        </w:div>
        <w:div w:id="1026250898">
          <w:marLeft w:val="480"/>
          <w:marRight w:val="0"/>
          <w:marTop w:val="0"/>
          <w:marBottom w:val="0"/>
          <w:divBdr>
            <w:top w:val="none" w:sz="0" w:space="0" w:color="auto"/>
            <w:left w:val="none" w:sz="0" w:space="0" w:color="auto"/>
            <w:bottom w:val="none" w:sz="0" w:space="0" w:color="auto"/>
            <w:right w:val="none" w:sz="0" w:space="0" w:color="auto"/>
          </w:divBdr>
        </w:div>
        <w:div w:id="2000379780">
          <w:marLeft w:val="480"/>
          <w:marRight w:val="0"/>
          <w:marTop w:val="0"/>
          <w:marBottom w:val="0"/>
          <w:divBdr>
            <w:top w:val="none" w:sz="0" w:space="0" w:color="auto"/>
            <w:left w:val="none" w:sz="0" w:space="0" w:color="auto"/>
            <w:bottom w:val="none" w:sz="0" w:space="0" w:color="auto"/>
            <w:right w:val="none" w:sz="0" w:space="0" w:color="auto"/>
          </w:divBdr>
        </w:div>
        <w:div w:id="2137064115">
          <w:marLeft w:val="480"/>
          <w:marRight w:val="0"/>
          <w:marTop w:val="0"/>
          <w:marBottom w:val="0"/>
          <w:divBdr>
            <w:top w:val="none" w:sz="0" w:space="0" w:color="auto"/>
            <w:left w:val="none" w:sz="0" w:space="0" w:color="auto"/>
            <w:bottom w:val="none" w:sz="0" w:space="0" w:color="auto"/>
            <w:right w:val="none" w:sz="0" w:space="0" w:color="auto"/>
          </w:divBdr>
        </w:div>
        <w:div w:id="269817507">
          <w:marLeft w:val="480"/>
          <w:marRight w:val="0"/>
          <w:marTop w:val="0"/>
          <w:marBottom w:val="0"/>
          <w:divBdr>
            <w:top w:val="none" w:sz="0" w:space="0" w:color="auto"/>
            <w:left w:val="none" w:sz="0" w:space="0" w:color="auto"/>
            <w:bottom w:val="none" w:sz="0" w:space="0" w:color="auto"/>
            <w:right w:val="none" w:sz="0" w:space="0" w:color="auto"/>
          </w:divBdr>
        </w:div>
        <w:div w:id="191386729">
          <w:marLeft w:val="480"/>
          <w:marRight w:val="0"/>
          <w:marTop w:val="0"/>
          <w:marBottom w:val="0"/>
          <w:divBdr>
            <w:top w:val="none" w:sz="0" w:space="0" w:color="auto"/>
            <w:left w:val="none" w:sz="0" w:space="0" w:color="auto"/>
            <w:bottom w:val="none" w:sz="0" w:space="0" w:color="auto"/>
            <w:right w:val="none" w:sz="0" w:space="0" w:color="auto"/>
          </w:divBdr>
        </w:div>
        <w:div w:id="1486432092">
          <w:marLeft w:val="480"/>
          <w:marRight w:val="0"/>
          <w:marTop w:val="0"/>
          <w:marBottom w:val="0"/>
          <w:divBdr>
            <w:top w:val="none" w:sz="0" w:space="0" w:color="auto"/>
            <w:left w:val="none" w:sz="0" w:space="0" w:color="auto"/>
            <w:bottom w:val="none" w:sz="0" w:space="0" w:color="auto"/>
            <w:right w:val="none" w:sz="0" w:space="0" w:color="auto"/>
          </w:divBdr>
        </w:div>
        <w:div w:id="119541076">
          <w:marLeft w:val="480"/>
          <w:marRight w:val="0"/>
          <w:marTop w:val="0"/>
          <w:marBottom w:val="0"/>
          <w:divBdr>
            <w:top w:val="none" w:sz="0" w:space="0" w:color="auto"/>
            <w:left w:val="none" w:sz="0" w:space="0" w:color="auto"/>
            <w:bottom w:val="none" w:sz="0" w:space="0" w:color="auto"/>
            <w:right w:val="none" w:sz="0" w:space="0" w:color="auto"/>
          </w:divBdr>
        </w:div>
        <w:div w:id="1592078742">
          <w:marLeft w:val="480"/>
          <w:marRight w:val="0"/>
          <w:marTop w:val="0"/>
          <w:marBottom w:val="0"/>
          <w:divBdr>
            <w:top w:val="none" w:sz="0" w:space="0" w:color="auto"/>
            <w:left w:val="none" w:sz="0" w:space="0" w:color="auto"/>
            <w:bottom w:val="none" w:sz="0" w:space="0" w:color="auto"/>
            <w:right w:val="none" w:sz="0" w:space="0" w:color="auto"/>
          </w:divBdr>
        </w:div>
        <w:div w:id="1718695636">
          <w:marLeft w:val="480"/>
          <w:marRight w:val="0"/>
          <w:marTop w:val="0"/>
          <w:marBottom w:val="0"/>
          <w:divBdr>
            <w:top w:val="none" w:sz="0" w:space="0" w:color="auto"/>
            <w:left w:val="none" w:sz="0" w:space="0" w:color="auto"/>
            <w:bottom w:val="none" w:sz="0" w:space="0" w:color="auto"/>
            <w:right w:val="none" w:sz="0" w:space="0" w:color="auto"/>
          </w:divBdr>
        </w:div>
        <w:div w:id="7562074">
          <w:marLeft w:val="480"/>
          <w:marRight w:val="0"/>
          <w:marTop w:val="0"/>
          <w:marBottom w:val="0"/>
          <w:divBdr>
            <w:top w:val="none" w:sz="0" w:space="0" w:color="auto"/>
            <w:left w:val="none" w:sz="0" w:space="0" w:color="auto"/>
            <w:bottom w:val="none" w:sz="0" w:space="0" w:color="auto"/>
            <w:right w:val="none" w:sz="0" w:space="0" w:color="auto"/>
          </w:divBdr>
        </w:div>
        <w:div w:id="451558340">
          <w:marLeft w:val="480"/>
          <w:marRight w:val="0"/>
          <w:marTop w:val="0"/>
          <w:marBottom w:val="0"/>
          <w:divBdr>
            <w:top w:val="none" w:sz="0" w:space="0" w:color="auto"/>
            <w:left w:val="none" w:sz="0" w:space="0" w:color="auto"/>
            <w:bottom w:val="none" w:sz="0" w:space="0" w:color="auto"/>
            <w:right w:val="none" w:sz="0" w:space="0" w:color="auto"/>
          </w:divBdr>
        </w:div>
        <w:div w:id="1586105583">
          <w:marLeft w:val="480"/>
          <w:marRight w:val="0"/>
          <w:marTop w:val="0"/>
          <w:marBottom w:val="0"/>
          <w:divBdr>
            <w:top w:val="none" w:sz="0" w:space="0" w:color="auto"/>
            <w:left w:val="none" w:sz="0" w:space="0" w:color="auto"/>
            <w:bottom w:val="none" w:sz="0" w:space="0" w:color="auto"/>
            <w:right w:val="none" w:sz="0" w:space="0" w:color="auto"/>
          </w:divBdr>
        </w:div>
        <w:div w:id="999650714">
          <w:marLeft w:val="480"/>
          <w:marRight w:val="0"/>
          <w:marTop w:val="0"/>
          <w:marBottom w:val="0"/>
          <w:divBdr>
            <w:top w:val="none" w:sz="0" w:space="0" w:color="auto"/>
            <w:left w:val="none" w:sz="0" w:space="0" w:color="auto"/>
            <w:bottom w:val="none" w:sz="0" w:space="0" w:color="auto"/>
            <w:right w:val="none" w:sz="0" w:space="0" w:color="auto"/>
          </w:divBdr>
        </w:div>
      </w:divsChild>
    </w:div>
    <w:div w:id="820344688">
      <w:bodyDiv w:val="1"/>
      <w:marLeft w:val="0"/>
      <w:marRight w:val="0"/>
      <w:marTop w:val="0"/>
      <w:marBottom w:val="0"/>
      <w:divBdr>
        <w:top w:val="none" w:sz="0" w:space="0" w:color="auto"/>
        <w:left w:val="none" w:sz="0" w:space="0" w:color="auto"/>
        <w:bottom w:val="none" w:sz="0" w:space="0" w:color="auto"/>
        <w:right w:val="none" w:sz="0" w:space="0" w:color="auto"/>
      </w:divBdr>
    </w:div>
    <w:div w:id="821192253">
      <w:bodyDiv w:val="1"/>
      <w:marLeft w:val="0"/>
      <w:marRight w:val="0"/>
      <w:marTop w:val="0"/>
      <w:marBottom w:val="0"/>
      <w:divBdr>
        <w:top w:val="none" w:sz="0" w:space="0" w:color="auto"/>
        <w:left w:val="none" w:sz="0" w:space="0" w:color="auto"/>
        <w:bottom w:val="none" w:sz="0" w:space="0" w:color="auto"/>
        <w:right w:val="none" w:sz="0" w:space="0" w:color="auto"/>
      </w:divBdr>
    </w:div>
    <w:div w:id="821626979">
      <w:bodyDiv w:val="1"/>
      <w:marLeft w:val="0"/>
      <w:marRight w:val="0"/>
      <w:marTop w:val="0"/>
      <w:marBottom w:val="0"/>
      <w:divBdr>
        <w:top w:val="none" w:sz="0" w:space="0" w:color="auto"/>
        <w:left w:val="none" w:sz="0" w:space="0" w:color="auto"/>
        <w:bottom w:val="none" w:sz="0" w:space="0" w:color="auto"/>
        <w:right w:val="none" w:sz="0" w:space="0" w:color="auto"/>
      </w:divBdr>
    </w:div>
    <w:div w:id="822432019">
      <w:bodyDiv w:val="1"/>
      <w:marLeft w:val="0"/>
      <w:marRight w:val="0"/>
      <w:marTop w:val="0"/>
      <w:marBottom w:val="0"/>
      <w:divBdr>
        <w:top w:val="none" w:sz="0" w:space="0" w:color="auto"/>
        <w:left w:val="none" w:sz="0" w:space="0" w:color="auto"/>
        <w:bottom w:val="none" w:sz="0" w:space="0" w:color="auto"/>
        <w:right w:val="none" w:sz="0" w:space="0" w:color="auto"/>
      </w:divBdr>
    </w:div>
    <w:div w:id="826021210">
      <w:bodyDiv w:val="1"/>
      <w:marLeft w:val="0"/>
      <w:marRight w:val="0"/>
      <w:marTop w:val="0"/>
      <w:marBottom w:val="0"/>
      <w:divBdr>
        <w:top w:val="none" w:sz="0" w:space="0" w:color="auto"/>
        <w:left w:val="none" w:sz="0" w:space="0" w:color="auto"/>
        <w:bottom w:val="none" w:sz="0" w:space="0" w:color="auto"/>
        <w:right w:val="none" w:sz="0" w:space="0" w:color="auto"/>
      </w:divBdr>
    </w:div>
    <w:div w:id="826476707">
      <w:bodyDiv w:val="1"/>
      <w:marLeft w:val="0"/>
      <w:marRight w:val="0"/>
      <w:marTop w:val="0"/>
      <w:marBottom w:val="0"/>
      <w:divBdr>
        <w:top w:val="none" w:sz="0" w:space="0" w:color="auto"/>
        <w:left w:val="none" w:sz="0" w:space="0" w:color="auto"/>
        <w:bottom w:val="none" w:sz="0" w:space="0" w:color="auto"/>
        <w:right w:val="none" w:sz="0" w:space="0" w:color="auto"/>
      </w:divBdr>
    </w:div>
    <w:div w:id="829444595">
      <w:bodyDiv w:val="1"/>
      <w:marLeft w:val="0"/>
      <w:marRight w:val="0"/>
      <w:marTop w:val="0"/>
      <w:marBottom w:val="0"/>
      <w:divBdr>
        <w:top w:val="none" w:sz="0" w:space="0" w:color="auto"/>
        <w:left w:val="none" w:sz="0" w:space="0" w:color="auto"/>
        <w:bottom w:val="none" w:sz="0" w:space="0" w:color="auto"/>
        <w:right w:val="none" w:sz="0" w:space="0" w:color="auto"/>
      </w:divBdr>
    </w:div>
    <w:div w:id="829635730">
      <w:bodyDiv w:val="1"/>
      <w:marLeft w:val="0"/>
      <w:marRight w:val="0"/>
      <w:marTop w:val="0"/>
      <w:marBottom w:val="0"/>
      <w:divBdr>
        <w:top w:val="none" w:sz="0" w:space="0" w:color="auto"/>
        <w:left w:val="none" w:sz="0" w:space="0" w:color="auto"/>
        <w:bottom w:val="none" w:sz="0" w:space="0" w:color="auto"/>
        <w:right w:val="none" w:sz="0" w:space="0" w:color="auto"/>
      </w:divBdr>
    </w:div>
    <w:div w:id="830096757">
      <w:bodyDiv w:val="1"/>
      <w:marLeft w:val="0"/>
      <w:marRight w:val="0"/>
      <w:marTop w:val="0"/>
      <w:marBottom w:val="0"/>
      <w:divBdr>
        <w:top w:val="none" w:sz="0" w:space="0" w:color="auto"/>
        <w:left w:val="none" w:sz="0" w:space="0" w:color="auto"/>
        <w:bottom w:val="none" w:sz="0" w:space="0" w:color="auto"/>
        <w:right w:val="none" w:sz="0" w:space="0" w:color="auto"/>
      </w:divBdr>
    </w:div>
    <w:div w:id="832140242">
      <w:bodyDiv w:val="1"/>
      <w:marLeft w:val="0"/>
      <w:marRight w:val="0"/>
      <w:marTop w:val="0"/>
      <w:marBottom w:val="0"/>
      <w:divBdr>
        <w:top w:val="none" w:sz="0" w:space="0" w:color="auto"/>
        <w:left w:val="none" w:sz="0" w:space="0" w:color="auto"/>
        <w:bottom w:val="none" w:sz="0" w:space="0" w:color="auto"/>
        <w:right w:val="none" w:sz="0" w:space="0" w:color="auto"/>
      </w:divBdr>
    </w:div>
    <w:div w:id="833494777">
      <w:bodyDiv w:val="1"/>
      <w:marLeft w:val="0"/>
      <w:marRight w:val="0"/>
      <w:marTop w:val="0"/>
      <w:marBottom w:val="0"/>
      <w:divBdr>
        <w:top w:val="none" w:sz="0" w:space="0" w:color="auto"/>
        <w:left w:val="none" w:sz="0" w:space="0" w:color="auto"/>
        <w:bottom w:val="none" w:sz="0" w:space="0" w:color="auto"/>
        <w:right w:val="none" w:sz="0" w:space="0" w:color="auto"/>
      </w:divBdr>
    </w:div>
    <w:div w:id="835341051">
      <w:bodyDiv w:val="1"/>
      <w:marLeft w:val="0"/>
      <w:marRight w:val="0"/>
      <w:marTop w:val="0"/>
      <w:marBottom w:val="0"/>
      <w:divBdr>
        <w:top w:val="none" w:sz="0" w:space="0" w:color="auto"/>
        <w:left w:val="none" w:sz="0" w:space="0" w:color="auto"/>
        <w:bottom w:val="none" w:sz="0" w:space="0" w:color="auto"/>
        <w:right w:val="none" w:sz="0" w:space="0" w:color="auto"/>
      </w:divBdr>
    </w:div>
    <w:div w:id="835344199">
      <w:bodyDiv w:val="1"/>
      <w:marLeft w:val="0"/>
      <w:marRight w:val="0"/>
      <w:marTop w:val="0"/>
      <w:marBottom w:val="0"/>
      <w:divBdr>
        <w:top w:val="none" w:sz="0" w:space="0" w:color="auto"/>
        <w:left w:val="none" w:sz="0" w:space="0" w:color="auto"/>
        <w:bottom w:val="none" w:sz="0" w:space="0" w:color="auto"/>
        <w:right w:val="none" w:sz="0" w:space="0" w:color="auto"/>
      </w:divBdr>
    </w:div>
    <w:div w:id="837228773">
      <w:bodyDiv w:val="1"/>
      <w:marLeft w:val="0"/>
      <w:marRight w:val="0"/>
      <w:marTop w:val="0"/>
      <w:marBottom w:val="0"/>
      <w:divBdr>
        <w:top w:val="none" w:sz="0" w:space="0" w:color="auto"/>
        <w:left w:val="none" w:sz="0" w:space="0" w:color="auto"/>
        <w:bottom w:val="none" w:sz="0" w:space="0" w:color="auto"/>
        <w:right w:val="none" w:sz="0" w:space="0" w:color="auto"/>
      </w:divBdr>
    </w:div>
    <w:div w:id="840197123">
      <w:bodyDiv w:val="1"/>
      <w:marLeft w:val="0"/>
      <w:marRight w:val="0"/>
      <w:marTop w:val="0"/>
      <w:marBottom w:val="0"/>
      <w:divBdr>
        <w:top w:val="none" w:sz="0" w:space="0" w:color="auto"/>
        <w:left w:val="none" w:sz="0" w:space="0" w:color="auto"/>
        <w:bottom w:val="none" w:sz="0" w:space="0" w:color="auto"/>
        <w:right w:val="none" w:sz="0" w:space="0" w:color="auto"/>
      </w:divBdr>
    </w:div>
    <w:div w:id="840897672">
      <w:bodyDiv w:val="1"/>
      <w:marLeft w:val="0"/>
      <w:marRight w:val="0"/>
      <w:marTop w:val="0"/>
      <w:marBottom w:val="0"/>
      <w:divBdr>
        <w:top w:val="none" w:sz="0" w:space="0" w:color="auto"/>
        <w:left w:val="none" w:sz="0" w:space="0" w:color="auto"/>
        <w:bottom w:val="none" w:sz="0" w:space="0" w:color="auto"/>
        <w:right w:val="none" w:sz="0" w:space="0" w:color="auto"/>
      </w:divBdr>
    </w:div>
    <w:div w:id="843015866">
      <w:bodyDiv w:val="1"/>
      <w:marLeft w:val="0"/>
      <w:marRight w:val="0"/>
      <w:marTop w:val="0"/>
      <w:marBottom w:val="0"/>
      <w:divBdr>
        <w:top w:val="none" w:sz="0" w:space="0" w:color="auto"/>
        <w:left w:val="none" w:sz="0" w:space="0" w:color="auto"/>
        <w:bottom w:val="none" w:sz="0" w:space="0" w:color="auto"/>
        <w:right w:val="none" w:sz="0" w:space="0" w:color="auto"/>
      </w:divBdr>
    </w:div>
    <w:div w:id="843587309">
      <w:bodyDiv w:val="1"/>
      <w:marLeft w:val="0"/>
      <w:marRight w:val="0"/>
      <w:marTop w:val="0"/>
      <w:marBottom w:val="0"/>
      <w:divBdr>
        <w:top w:val="none" w:sz="0" w:space="0" w:color="auto"/>
        <w:left w:val="none" w:sz="0" w:space="0" w:color="auto"/>
        <w:bottom w:val="none" w:sz="0" w:space="0" w:color="auto"/>
        <w:right w:val="none" w:sz="0" w:space="0" w:color="auto"/>
      </w:divBdr>
    </w:div>
    <w:div w:id="843667171">
      <w:bodyDiv w:val="1"/>
      <w:marLeft w:val="0"/>
      <w:marRight w:val="0"/>
      <w:marTop w:val="0"/>
      <w:marBottom w:val="0"/>
      <w:divBdr>
        <w:top w:val="none" w:sz="0" w:space="0" w:color="auto"/>
        <w:left w:val="none" w:sz="0" w:space="0" w:color="auto"/>
        <w:bottom w:val="none" w:sz="0" w:space="0" w:color="auto"/>
        <w:right w:val="none" w:sz="0" w:space="0" w:color="auto"/>
      </w:divBdr>
    </w:div>
    <w:div w:id="845822740">
      <w:bodyDiv w:val="1"/>
      <w:marLeft w:val="0"/>
      <w:marRight w:val="0"/>
      <w:marTop w:val="0"/>
      <w:marBottom w:val="0"/>
      <w:divBdr>
        <w:top w:val="none" w:sz="0" w:space="0" w:color="auto"/>
        <w:left w:val="none" w:sz="0" w:space="0" w:color="auto"/>
        <w:bottom w:val="none" w:sz="0" w:space="0" w:color="auto"/>
        <w:right w:val="none" w:sz="0" w:space="0" w:color="auto"/>
      </w:divBdr>
    </w:div>
    <w:div w:id="846753490">
      <w:bodyDiv w:val="1"/>
      <w:marLeft w:val="0"/>
      <w:marRight w:val="0"/>
      <w:marTop w:val="0"/>
      <w:marBottom w:val="0"/>
      <w:divBdr>
        <w:top w:val="none" w:sz="0" w:space="0" w:color="auto"/>
        <w:left w:val="none" w:sz="0" w:space="0" w:color="auto"/>
        <w:bottom w:val="none" w:sz="0" w:space="0" w:color="auto"/>
        <w:right w:val="none" w:sz="0" w:space="0" w:color="auto"/>
      </w:divBdr>
      <w:divsChild>
        <w:div w:id="829372727">
          <w:marLeft w:val="480"/>
          <w:marRight w:val="0"/>
          <w:marTop w:val="0"/>
          <w:marBottom w:val="0"/>
          <w:divBdr>
            <w:top w:val="none" w:sz="0" w:space="0" w:color="auto"/>
            <w:left w:val="none" w:sz="0" w:space="0" w:color="auto"/>
            <w:bottom w:val="none" w:sz="0" w:space="0" w:color="auto"/>
            <w:right w:val="none" w:sz="0" w:space="0" w:color="auto"/>
          </w:divBdr>
        </w:div>
        <w:div w:id="518857862">
          <w:marLeft w:val="480"/>
          <w:marRight w:val="0"/>
          <w:marTop w:val="0"/>
          <w:marBottom w:val="0"/>
          <w:divBdr>
            <w:top w:val="none" w:sz="0" w:space="0" w:color="auto"/>
            <w:left w:val="none" w:sz="0" w:space="0" w:color="auto"/>
            <w:bottom w:val="none" w:sz="0" w:space="0" w:color="auto"/>
            <w:right w:val="none" w:sz="0" w:space="0" w:color="auto"/>
          </w:divBdr>
        </w:div>
        <w:div w:id="989287617">
          <w:marLeft w:val="480"/>
          <w:marRight w:val="0"/>
          <w:marTop w:val="0"/>
          <w:marBottom w:val="0"/>
          <w:divBdr>
            <w:top w:val="none" w:sz="0" w:space="0" w:color="auto"/>
            <w:left w:val="none" w:sz="0" w:space="0" w:color="auto"/>
            <w:bottom w:val="none" w:sz="0" w:space="0" w:color="auto"/>
            <w:right w:val="none" w:sz="0" w:space="0" w:color="auto"/>
          </w:divBdr>
        </w:div>
        <w:div w:id="430442753">
          <w:marLeft w:val="480"/>
          <w:marRight w:val="0"/>
          <w:marTop w:val="0"/>
          <w:marBottom w:val="0"/>
          <w:divBdr>
            <w:top w:val="none" w:sz="0" w:space="0" w:color="auto"/>
            <w:left w:val="none" w:sz="0" w:space="0" w:color="auto"/>
            <w:bottom w:val="none" w:sz="0" w:space="0" w:color="auto"/>
            <w:right w:val="none" w:sz="0" w:space="0" w:color="auto"/>
          </w:divBdr>
        </w:div>
        <w:div w:id="1736470405">
          <w:marLeft w:val="480"/>
          <w:marRight w:val="0"/>
          <w:marTop w:val="0"/>
          <w:marBottom w:val="0"/>
          <w:divBdr>
            <w:top w:val="none" w:sz="0" w:space="0" w:color="auto"/>
            <w:left w:val="none" w:sz="0" w:space="0" w:color="auto"/>
            <w:bottom w:val="none" w:sz="0" w:space="0" w:color="auto"/>
            <w:right w:val="none" w:sz="0" w:space="0" w:color="auto"/>
          </w:divBdr>
        </w:div>
        <w:div w:id="1701971473">
          <w:marLeft w:val="480"/>
          <w:marRight w:val="0"/>
          <w:marTop w:val="0"/>
          <w:marBottom w:val="0"/>
          <w:divBdr>
            <w:top w:val="none" w:sz="0" w:space="0" w:color="auto"/>
            <w:left w:val="none" w:sz="0" w:space="0" w:color="auto"/>
            <w:bottom w:val="none" w:sz="0" w:space="0" w:color="auto"/>
            <w:right w:val="none" w:sz="0" w:space="0" w:color="auto"/>
          </w:divBdr>
        </w:div>
        <w:div w:id="949320197">
          <w:marLeft w:val="480"/>
          <w:marRight w:val="0"/>
          <w:marTop w:val="0"/>
          <w:marBottom w:val="0"/>
          <w:divBdr>
            <w:top w:val="none" w:sz="0" w:space="0" w:color="auto"/>
            <w:left w:val="none" w:sz="0" w:space="0" w:color="auto"/>
            <w:bottom w:val="none" w:sz="0" w:space="0" w:color="auto"/>
            <w:right w:val="none" w:sz="0" w:space="0" w:color="auto"/>
          </w:divBdr>
        </w:div>
        <w:div w:id="1186559700">
          <w:marLeft w:val="480"/>
          <w:marRight w:val="0"/>
          <w:marTop w:val="0"/>
          <w:marBottom w:val="0"/>
          <w:divBdr>
            <w:top w:val="none" w:sz="0" w:space="0" w:color="auto"/>
            <w:left w:val="none" w:sz="0" w:space="0" w:color="auto"/>
            <w:bottom w:val="none" w:sz="0" w:space="0" w:color="auto"/>
            <w:right w:val="none" w:sz="0" w:space="0" w:color="auto"/>
          </w:divBdr>
        </w:div>
        <w:div w:id="1208375302">
          <w:marLeft w:val="480"/>
          <w:marRight w:val="0"/>
          <w:marTop w:val="0"/>
          <w:marBottom w:val="0"/>
          <w:divBdr>
            <w:top w:val="none" w:sz="0" w:space="0" w:color="auto"/>
            <w:left w:val="none" w:sz="0" w:space="0" w:color="auto"/>
            <w:bottom w:val="none" w:sz="0" w:space="0" w:color="auto"/>
            <w:right w:val="none" w:sz="0" w:space="0" w:color="auto"/>
          </w:divBdr>
        </w:div>
        <w:div w:id="2079596402">
          <w:marLeft w:val="480"/>
          <w:marRight w:val="0"/>
          <w:marTop w:val="0"/>
          <w:marBottom w:val="0"/>
          <w:divBdr>
            <w:top w:val="none" w:sz="0" w:space="0" w:color="auto"/>
            <w:left w:val="none" w:sz="0" w:space="0" w:color="auto"/>
            <w:bottom w:val="none" w:sz="0" w:space="0" w:color="auto"/>
            <w:right w:val="none" w:sz="0" w:space="0" w:color="auto"/>
          </w:divBdr>
        </w:div>
        <w:div w:id="2018077837">
          <w:marLeft w:val="480"/>
          <w:marRight w:val="0"/>
          <w:marTop w:val="0"/>
          <w:marBottom w:val="0"/>
          <w:divBdr>
            <w:top w:val="none" w:sz="0" w:space="0" w:color="auto"/>
            <w:left w:val="none" w:sz="0" w:space="0" w:color="auto"/>
            <w:bottom w:val="none" w:sz="0" w:space="0" w:color="auto"/>
            <w:right w:val="none" w:sz="0" w:space="0" w:color="auto"/>
          </w:divBdr>
        </w:div>
        <w:div w:id="321586979">
          <w:marLeft w:val="480"/>
          <w:marRight w:val="0"/>
          <w:marTop w:val="0"/>
          <w:marBottom w:val="0"/>
          <w:divBdr>
            <w:top w:val="none" w:sz="0" w:space="0" w:color="auto"/>
            <w:left w:val="none" w:sz="0" w:space="0" w:color="auto"/>
            <w:bottom w:val="none" w:sz="0" w:space="0" w:color="auto"/>
            <w:right w:val="none" w:sz="0" w:space="0" w:color="auto"/>
          </w:divBdr>
        </w:div>
        <w:div w:id="1214150193">
          <w:marLeft w:val="480"/>
          <w:marRight w:val="0"/>
          <w:marTop w:val="0"/>
          <w:marBottom w:val="0"/>
          <w:divBdr>
            <w:top w:val="none" w:sz="0" w:space="0" w:color="auto"/>
            <w:left w:val="none" w:sz="0" w:space="0" w:color="auto"/>
            <w:bottom w:val="none" w:sz="0" w:space="0" w:color="auto"/>
            <w:right w:val="none" w:sz="0" w:space="0" w:color="auto"/>
          </w:divBdr>
        </w:div>
        <w:div w:id="1626345728">
          <w:marLeft w:val="480"/>
          <w:marRight w:val="0"/>
          <w:marTop w:val="0"/>
          <w:marBottom w:val="0"/>
          <w:divBdr>
            <w:top w:val="none" w:sz="0" w:space="0" w:color="auto"/>
            <w:left w:val="none" w:sz="0" w:space="0" w:color="auto"/>
            <w:bottom w:val="none" w:sz="0" w:space="0" w:color="auto"/>
            <w:right w:val="none" w:sz="0" w:space="0" w:color="auto"/>
          </w:divBdr>
        </w:div>
        <w:div w:id="858130243">
          <w:marLeft w:val="480"/>
          <w:marRight w:val="0"/>
          <w:marTop w:val="0"/>
          <w:marBottom w:val="0"/>
          <w:divBdr>
            <w:top w:val="none" w:sz="0" w:space="0" w:color="auto"/>
            <w:left w:val="none" w:sz="0" w:space="0" w:color="auto"/>
            <w:bottom w:val="none" w:sz="0" w:space="0" w:color="auto"/>
            <w:right w:val="none" w:sz="0" w:space="0" w:color="auto"/>
          </w:divBdr>
        </w:div>
        <w:div w:id="635527187">
          <w:marLeft w:val="480"/>
          <w:marRight w:val="0"/>
          <w:marTop w:val="0"/>
          <w:marBottom w:val="0"/>
          <w:divBdr>
            <w:top w:val="none" w:sz="0" w:space="0" w:color="auto"/>
            <w:left w:val="none" w:sz="0" w:space="0" w:color="auto"/>
            <w:bottom w:val="none" w:sz="0" w:space="0" w:color="auto"/>
            <w:right w:val="none" w:sz="0" w:space="0" w:color="auto"/>
          </w:divBdr>
        </w:div>
        <w:div w:id="1645699752">
          <w:marLeft w:val="480"/>
          <w:marRight w:val="0"/>
          <w:marTop w:val="0"/>
          <w:marBottom w:val="0"/>
          <w:divBdr>
            <w:top w:val="none" w:sz="0" w:space="0" w:color="auto"/>
            <w:left w:val="none" w:sz="0" w:space="0" w:color="auto"/>
            <w:bottom w:val="none" w:sz="0" w:space="0" w:color="auto"/>
            <w:right w:val="none" w:sz="0" w:space="0" w:color="auto"/>
          </w:divBdr>
        </w:div>
        <w:div w:id="2092776825">
          <w:marLeft w:val="480"/>
          <w:marRight w:val="0"/>
          <w:marTop w:val="0"/>
          <w:marBottom w:val="0"/>
          <w:divBdr>
            <w:top w:val="none" w:sz="0" w:space="0" w:color="auto"/>
            <w:left w:val="none" w:sz="0" w:space="0" w:color="auto"/>
            <w:bottom w:val="none" w:sz="0" w:space="0" w:color="auto"/>
            <w:right w:val="none" w:sz="0" w:space="0" w:color="auto"/>
          </w:divBdr>
        </w:div>
        <w:div w:id="1870411451">
          <w:marLeft w:val="480"/>
          <w:marRight w:val="0"/>
          <w:marTop w:val="0"/>
          <w:marBottom w:val="0"/>
          <w:divBdr>
            <w:top w:val="none" w:sz="0" w:space="0" w:color="auto"/>
            <w:left w:val="none" w:sz="0" w:space="0" w:color="auto"/>
            <w:bottom w:val="none" w:sz="0" w:space="0" w:color="auto"/>
            <w:right w:val="none" w:sz="0" w:space="0" w:color="auto"/>
          </w:divBdr>
        </w:div>
        <w:div w:id="751194232">
          <w:marLeft w:val="480"/>
          <w:marRight w:val="0"/>
          <w:marTop w:val="0"/>
          <w:marBottom w:val="0"/>
          <w:divBdr>
            <w:top w:val="none" w:sz="0" w:space="0" w:color="auto"/>
            <w:left w:val="none" w:sz="0" w:space="0" w:color="auto"/>
            <w:bottom w:val="none" w:sz="0" w:space="0" w:color="auto"/>
            <w:right w:val="none" w:sz="0" w:space="0" w:color="auto"/>
          </w:divBdr>
        </w:div>
        <w:div w:id="1031959285">
          <w:marLeft w:val="480"/>
          <w:marRight w:val="0"/>
          <w:marTop w:val="0"/>
          <w:marBottom w:val="0"/>
          <w:divBdr>
            <w:top w:val="none" w:sz="0" w:space="0" w:color="auto"/>
            <w:left w:val="none" w:sz="0" w:space="0" w:color="auto"/>
            <w:bottom w:val="none" w:sz="0" w:space="0" w:color="auto"/>
            <w:right w:val="none" w:sz="0" w:space="0" w:color="auto"/>
          </w:divBdr>
        </w:div>
        <w:div w:id="1514101050">
          <w:marLeft w:val="480"/>
          <w:marRight w:val="0"/>
          <w:marTop w:val="0"/>
          <w:marBottom w:val="0"/>
          <w:divBdr>
            <w:top w:val="none" w:sz="0" w:space="0" w:color="auto"/>
            <w:left w:val="none" w:sz="0" w:space="0" w:color="auto"/>
            <w:bottom w:val="none" w:sz="0" w:space="0" w:color="auto"/>
            <w:right w:val="none" w:sz="0" w:space="0" w:color="auto"/>
          </w:divBdr>
        </w:div>
        <w:div w:id="985277912">
          <w:marLeft w:val="480"/>
          <w:marRight w:val="0"/>
          <w:marTop w:val="0"/>
          <w:marBottom w:val="0"/>
          <w:divBdr>
            <w:top w:val="none" w:sz="0" w:space="0" w:color="auto"/>
            <w:left w:val="none" w:sz="0" w:space="0" w:color="auto"/>
            <w:bottom w:val="none" w:sz="0" w:space="0" w:color="auto"/>
            <w:right w:val="none" w:sz="0" w:space="0" w:color="auto"/>
          </w:divBdr>
        </w:div>
        <w:div w:id="1918202430">
          <w:marLeft w:val="480"/>
          <w:marRight w:val="0"/>
          <w:marTop w:val="0"/>
          <w:marBottom w:val="0"/>
          <w:divBdr>
            <w:top w:val="none" w:sz="0" w:space="0" w:color="auto"/>
            <w:left w:val="none" w:sz="0" w:space="0" w:color="auto"/>
            <w:bottom w:val="none" w:sz="0" w:space="0" w:color="auto"/>
            <w:right w:val="none" w:sz="0" w:space="0" w:color="auto"/>
          </w:divBdr>
        </w:div>
        <w:div w:id="1864978336">
          <w:marLeft w:val="480"/>
          <w:marRight w:val="0"/>
          <w:marTop w:val="0"/>
          <w:marBottom w:val="0"/>
          <w:divBdr>
            <w:top w:val="none" w:sz="0" w:space="0" w:color="auto"/>
            <w:left w:val="none" w:sz="0" w:space="0" w:color="auto"/>
            <w:bottom w:val="none" w:sz="0" w:space="0" w:color="auto"/>
            <w:right w:val="none" w:sz="0" w:space="0" w:color="auto"/>
          </w:divBdr>
        </w:div>
        <w:div w:id="1522940122">
          <w:marLeft w:val="480"/>
          <w:marRight w:val="0"/>
          <w:marTop w:val="0"/>
          <w:marBottom w:val="0"/>
          <w:divBdr>
            <w:top w:val="none" w:sz="0" w:space="0" w:color="auto"/>
            <w:left w:val="none" w:sz="0" w:space="0" w:color="auto"/>
            <w:bottom w:val="none" w:sz="0" w:space="0" w:color="auto"/>
            <w:right w:val="none" w:sz="0" w:space="0" w:color="auto"/>
          </w:divBdr>
        </w:div>
        <w:div w:id="684750200">
          <w:marLeft w:val="480"/>
          <w:marRight w:val="0"/>
          <w:marTop w:val="0"/>
          <w:marBottom w:val="0"/>
          <w:divBdr>
            <w:top w:val="none" w:sz="0" w:space="0" w:color="auto"/>
            <w:left w:val="none" w:sz="0" w:space="0" w:color="auto"/>
            <w:bottom w:val="none" w:sz="0" w:space="0" w:color="auto"/>
            <w:right w:val="none" w:sz="0" w:space="0" w:color="auto"/>
          </w:divBdr>
        </w:div>
        <w:div w:id="909776312">
          <w:marLeft w:val="480"/>
          <w:marRight w:val="0"/>
          <w:marTop w:val="0"/>
          <w:marBottom w:val="0"/>
          <w:divBdr>
            <w:top w:val="none" w:sz="0" w:space="0" w:color="auto"/>
            <w:left w:val="none" w:sz="0" w:space="0" w:color="auto"/>
            <w:bottom w:val="none" w:sz="0" w:space="0" w:color="auto"/>
            <w:right w:val="none" w:sz="0" w:space="0" w:color="auto"/>
          </w:divBdr>
        </w:div>
        <w:div w:id="895240465">
          <w:marLeft w:val="480"/>
          <w:marRight w:val="0"/>
          <w:marTop w:val="0"/>
          <w:marBottom w:val="0"/>
          <w:divBdr>
            <w:top w:val="none" w:sz="0" w:space="0" w:color="auto"/>
            <w:left w:val="none" w:sz="0" w:space="0" w:color="auto"/>
            <w:bottom w:val="none" w:sz="0" w:space="0" w:color="auto"/>
            <w:right w:val="none" w:sz="0" w:space="0" w:color="auto"/>
          </w:divBdr>
        </w:div>
        <w:div w:id="1043022851">
          <w:marLeft w:val="480"/>
          <w:marRight w:val="0"/>
          <w:marTop w:val="0"/>
          <w:marBottom w:val="0"/>
          <w:divBdr>
            <w:top w:val="none" w:sz="0" w:space="0" w:color="auto"/>
            <w:left w:val="none" w:sz="0" w:space="0" w:color="auto"/>
            <w:bottom w:val="none" w:sz="0" w:space="0" w:color="auto"/>
            <w:right w:val="none" w:sz="0" w:space="0" w:color="auto"/>
          </w:divBdr>
        </w:div>
        <w:div w:id="1284314511">
          <w:marLeft w:val="480"/>
          <w:marRight w:val="0"/>
          <w:marTop w:val="0"/>
          <w:marBottom w:val="0"/>
          <w:divBdr>
            <w:top w:val="none" w:sz="0" w:space="0" w:color="auto"/>
            <w:left w:val="none" w:sz="0" w:space="0" w:color="auto"/>
            <w:bottom w:val="none" w:sz="0" w:space="0" w:color="auto"/>
            <w:right w:val="none" w:sz="0" w:space="0" w:color="auto"/>
          </w:divBdr>
        </w:div>
        <w:div w:id="191840286">
          <w:marLeft w:val="480"/>
          <w:marRight w:val="0"/>
          <w:marTop w:val="0"/>
          <w:marBottom w:val="0"/>
          <w:divBdr>
            <w:top w:val="none" w:sz="0" w:space="0" w:color="auto"/>
            <w:left w:val="none" w:sz="0" w:space="0" w:color="auto"/>
            <w:bottom w:val="none" w:sz="0" w:space="0" w:color="auto"/>
            <w:right w:val="none" w:sz="0" w:space="0" w:color="auto"/>
          </w:divBdr>
        </w:div>
        <w:div w:id="1658849263">
          <w:marLeft w:val="480"/>
          <w:marRight w:val="0"/>
          <w:marTop w:val="0"/>
          <w:marBottom w:val="0"/>
          <w:divBdr>
            <w:top w:val="none" w:sz="0" w:space="0" w:color="auto"/>
            <w:left w:val="none" w:sz="0" w:space="0" w:color="auto"/>
            <w:bottom w:val="none" w:sz="0" w:space="0" w:color="auto"/>
            <w:right w:val="none" w:sz="0" w:space="0" w:color="auto"/>
          </w:divBdr>
        </w:div>
        <w:div w:id="1602644785">
          <w:marLeft w:val="480"/>
          <w:marRight w:val="0"/>
          <w:marTop w:val="0"/>
          <w:marBottom w:val="0"/>
          <w:divBdr>
            <w:top w:val="none" w:sz="0" w:space="0" w:color="auto"/>
            <w:left w:val="none" w:sz="0" w:space="0" w:color="auto"/>
            <w:bottom w:val="none" w:sz="0" w:space="0" w:color="auto"/>
            <w:right w:val="none" w:sz="0" w:space="0" w:color="auto"/>
          </w:divBdr>
        </w:div>
        <w:div w:id="1661300918">
          <w:marLeft w:val="480"/>
          <w:marRight w:val="0"/>
          <w:marTop w:val="0"/>
          <w:marBottom w:val="0"/>
          <w:divBdr>
            <w:top w:val="none" w:sz="0" w:space="0" w:color="auto"/>
            <w:left w:val="none" w:sz="0" w:space="0" w:color="auto"/>
            <w:bottom w:val="none" w:sz="0" w:space="0" w:color="auto"/>
            <w:right w:val="none" w:sz="0" w:space="0" w:color="auto"/>
          </w:divBdr>
        </w:div>
        <w:div w:id="674964813">
          <w:marLeft w:val="480"/>
          <w:marRight w:val="0"/>
          <w:marTop w:val="0"/>
          <w:marBottom w:val="0"/>
          <w:divBdr>
            <w:top w:val="none" w:sz="0" w:space="0" w:color="auto"/>
            <w:left w:val="none" w:sz="0" w:space="0" w:color="auto"/>
            <w:bottom w:val="none" w:sz="0" w:space="0" w:color="auto"/>
            <w:right w:val="none" w:sz="0" w:space="0" w:color="auto"/>
          </w:divBdr>
        </w:div>
        <w:div w:id="392505528">
          <w:marLeft w:val="480"/>
          <w:marRight w:val="0"/>
          <w:marTop w:val="0"/>
          <w:marBottom w:val="0"/>
          <w:divBdr>
            <w:top w:val="none" w:sz="0" w:space="0" w:color="auto"/>
            <w:left w:val="none" w:sz="0" w:space="0" w:color="auto"/>
            <w:bottom w:val="none" w:sz="0" w:space="0" w:color="auto"/>
            <w:right w:val="none" w:sz="0" w:space="0" w:color="auto"/>
          </w:divBdr>
        </w:div>
        <w:div w:id="1029454781">
          <w:marLeft w:val="480"/>
          <w:marRight w:val="0"/>
          <w:marTop w:val="0"/>
          <w:marBottom w:val="0"/>
          <w:divBdr>
            <w:top w:val="none" w:sz="0" w:space="0" w:color="auto"/>
            <w:left w:val="none" w:sz="0" w:space="0" w:color="auto"/>
            <w:bottom w:val="none" w:sz="0" w:space="0" w:color="auto"/>
            <w:right w:val="none" w:sz="0" w:space="0" w:color="auto"/>
          </w:divBdr>
        </w:div>
        <w:div w:id="1574269171">
          <w:marLeft w:val="480"/>
          <w:marRight w:val="0"/>
          <w:marTop w:val="0"/>
          <w:marBottom w:val="0"/>
          <w:divBdr>
            <w:top w:val="none" w:sz="0" w:space="0" w:color="auto"/>
            <w:left w:val="none" w:sz="0" w:space="0" w:color="auto"/>
            <w:bottom w:val="none" w:sz="0" w:space="0" w:color="auto"/>
            <w:right w:val="none" w:sz="0" w:space="0" w:color="auto"/>
          </w:divBdr>
        </w:div>
        <w:div w:id="1132211181">
          <w:marLeft w:val="480"/>
          <w:marRight w:val="0"/>
          <w:marTop w:val="0"/>
          <w:marBottom w:val="0"/>
          <w:divBdr>
            <w:top w:val="none" w:sz="0" w:space="0" w:color="auto"/>
            <w:left w:val="none" w:sz="0" w:space="0" w:color="auto"/>
            <w:bottom w:val="none" w:sz="0" w:space="0" w:color="auto"/>
            <w:right w:val="none" w:sz="0" w:space="0" w:color="auto"/>
          </w:divBdr>
        </w:div>
        <w:div w:id="1251114871">
          <w:marLeft w:val="480"/>
          <w:marRight w:val="0"/>
          <w:marTop w:val="0"/>
          <w:marBottom w:val="0"/>
          <w:divBdr>
            <w:top w:val="none" w:sz="0" w:space="0" w:color="auto"/>
            <w:left w:val="none" w:sz="0" w:space="0" w:color="auto"/>
            <w:bottom w:val="none" w:sz="0" w:space="0" w:color="auto"/>
            <w:right w:val="none" w:sz="0" w:space="0" w:color="auto"/>
          </w:divBdr>
        </w:div>
        <w:div w:id="691033810">
          <w:marLeft w:val="480"/>
          <w:marRight w:val="0"/>
          <w:marTop w:val="0"/>
          <w:marBottom w:val="0"/>
          <w:divBdr>
            <w:top w:val="none" w:sz="0" w:space="0" w:color="auto"/>
            <w:left w:val="none" w:sz="0" w:space="0" w:color="auto"/>
            <w:bottom w:val="none" w:sz="0" w:space="0" w:color="auto"/>
            <w:right w:val="none" w:sz="0" w:space="0" w:color="auto"/>
          </w:divBdr>
        </w:div>
        <w:div w:id="1639071687">
          <w:marLeft w:val="480"/>
          <w:marRight w:val="0"/>
          <w:marTop w:val="0"/>
          <w:marBottom w:val="0"/>
          <w:divBdr>
            <w:top w:val="none" w:sz="0" w:space="0" w:color="auto"/>
            <w:left w:val="none" w:sz="0" w:space="0" w:color="auto"/>
            <w:bottom w:val="none" w:sz="0" w:space="0" w:color="auto"/>
            <w:right w:val="none" w:sz="0" w:space="0" w:color="auto"/>
          </w:divBdr>
        </w:div>
        <w:div w:id="1243828866">
          <w:marLeft w:val="480"/>
          <w:marRight w:val="0"/>
          <w:marTop w:val="0"/>
          <w:marBottom w:val="0"/>
          <w:divBdr>
            <w:top w:val="none" w:sz="0" w:space="0" w:color="auto"/>
            <w:left w:val="none" w:sz="0" w:space="0" w:color="auto"/>
            <w:bottom w:val="none" w:sz="0" w:space="0" w:color="auto"/>
            <w:right w:val="none" w:sz="0" w:space="0" w:color="auto"/>
          </w:divBdr>
        </w:div>
        <w:div w:id="1982806312">
          <w:marLeft w:val="480"/>
          <w:marRight w:val="0"/>
          <w:marTop w:val="0"/>
          <w:marBottom w:val="0"/>
          <w:divBdr>
            <w:top w:val="none" w:sz="0" w:space="0" w:color="auto"/>
            <w:left w:val="none" w:sz="0" w:space="0" w:color="auto"/>
            <w:bottom w:val="none" w:sz="0" w:space="0" w:color="auto"/>
            <w:right w:val="none" w:sz="0" w:space="0" w:color="auto"/>
          </w:divBdr>
        </w:div>
        <w:div w:id="1299217282">
          <w:marLeft w:val="480"/>
          <w:marRight w:val="0"/>
          <w:marTop w:val="0"/>
          <w:marBottom w:val="0"/>
          <w:divBdr>
            <w:top w:val="none" w:sz="0" w:space="0" w:color="auto"/>
            <w:left w:val="none" w:sz="0" w:space="0" w:color="auto"/>
            <w:bottom w:val="none" w:sz="0" w:space="0" w:color="auto"/>
            <w:right w:val="none" w:sz="0" w:space="0" w:color="auto"/>
          </w:divBdr>
        </w:div>
        <w:div w:id="1609580627">
          <w:marLeft w:val="480"/>
          <w:marRight w:val="0"/>
          <w:marTop w:val="0"/>
          <w:marBottom w:val="0"/>
          <w:divBdr>
            <w:top w:val="none" w:sz="0" w:space="0" w:color="auto"/>
            <w:left w:val="none" w:sz="0" w:space="0" w:color="auto"/>
            <w:bottom w:val="none" w:sz="0" w:space="0" w:color="auto"/>
            <w:right w:val="none" w:sz="0" w:space="0" w:color="auto"/>
          </w:divBdr>
        </w:div>
        <w:div w:id="1426807130">
          <w:marLeft w:val="480"/>
          <w:marRight w:val="0"/>
          <w:marTop w:val="0"/>
          <w:marBottom w:val="0"/>
          <w:divBdr>
            <w:top w:val="none" w:sz="0" w:space="0" w:color="auto"/>
            <w:left w:val="none" w:sz="0" w:space="0" w:color="auto"/>
            <w:bottom w:val="none" w:sz="0" w:space="0" w:color="auto"/>
            <w:right w:val="none" w:sz="0" w:space="0" w:color="auto"/>
          </w:divBdr>
        </w:div>
        <w:div w:id="1803427842">
          <w:marLeft w:val="480"/>
          <w:marRight w:val="0"/>
          <w:marTop w:val="0"/>
          <w:marBottom w:val="0"/>
          <w:divBdr>
            <w:top w:val="none" w:sz="0" w:space="0" w:color="auto"/>
            <w:left w:val="none" w:sz="0" w:space="0" w:color="auto"/>
            <w:bottom w:val="none" w:sz="0" w:space="0" w:color="auto"/>
            <w:right w:val="none" w:sz="0" w:space="0" w:color="auto"/>
          </w:divBdr>
        </w:div>
        <w:div w:id="107748301">
          <w:marLeft w:val="480"/>
          <w:marRight w:val="0"/>
          <w:marTop w:val="0"/>
          <w:marBottom w:val="0"/>
          <w:divBdr>
            <w:top w:val="none" w:sz="0" w:space="0" w:color="auto"/>
            <w:left w:val="none" w:sz="0" w:space="0" w:color="auto"/>
            <w:bottom w:val="none" w:sz="0" w:space="0" w:color="auto"/>
            <w:right w:val="none" w:sz="0" w:space="0" w:color="auto"/>
          </w:divBdr>
        </w:div>
        <w:div w:id="537622544">
          <w:marLeft w:val="480"/>
          <w:marRight w:val="0"/>
          <w:marTop w:val="0"/>
          <w:marBottom w:val="0"/>
          <w:divBdr>
            <w:top w:val="none" w:sz="0" w:space="0" w:color="auto"/>
            <w:left w:val="none" w:sz="0" w:space="0" w:color="auto"/>
            <w:bottom w:val="none" w:sz="0" w:space="0" w:color="auto"/>
            <w:right w:val="none" w:sz="0" w:space="0" w:color="auto"/>
          </w:divBdr>
        </w:div>
        <w:div w:id="632294518">
          <w:marLeft w:val="480"/>
          <w:marRight w:val="0"/>
          <w:marTop w:val="0"/>
          <w:marBottom w:val="0"/>
          <w:divBdr>
            <w:top w:val="none" w:sz="0" w:space="0" w:color="auto"/>
            <w:left w:val="none" w:sz="0" w:space="0" w:color="auto"/>
            <w:bottom w:val="none" w:sz="0" w:space="0" w:color="auto"/>
            <w:right w:val="none" w:sz="0" w:space="0" w:color="auto"/>
          </w:divBdr>
        </w:div>
        <w:div w:id="127480185">
          <w:marLeft w:val="480"/>
          <w:marRight w:val="0"/>
          <w:marTop w:val="0"/>
          <w:marBottom w:val="0"/>
          <w:divBdr>
            <w:top w:val="none" w:sz="0" w:space="0" w:color="auto"/>
            <w:left w:val="none" w:sz="0" w:space="0" w:color="auto"/>
            <w:bottom w:val="none" w:sz="0" w:space="0" w:color="auto"/>
            <w:right w:val="none" w:sz="0" w:space="0" w:color="auto"/>
          </w:divBdr>
        </w:div>
        <w:div w:id="213584609">
          <w:marLeft w:val="480"/>
          <w:marRight w:val="0"/>
          <w:marTop w:val="0"/>
          <w:marBottom w:val="0"/>
          <w:divBdr>
            <w:top w:val="none" w:sz="0" w:space="0" w:color="auto"/>
            <w:left w:val="none" w:sz="0" w:space="0" w:color="auto"/>
            <w:bottom w:val="none" w:sz="0" w:space="0" w:color="auto"/>
            <w:right w:val="none" w:sz="0" w:space="0" w:color="auto"/>
          </w:divBdr>
        </w:div>
        <w:div w:id="1537230315">
          <w:marLeft w:val="480"/>
          <w:marRight w:val="0"/>
          <w:marTop w:val="0"/>
          <w:marBottom w:val="0"/>
          <w:divBdr>
            <w:top w:val="none" w:sz="0" w:space="0" w:color="auto"/>
            <w:left w:val="none" w:sz="0" w:space="0" w:color="auto"/>
            <w:bottom w:val="none" w:sz="0" w:space="0" w:color="auto"/>
            <w:right w:val="none" w:sz="0" w:space="0" w:color="auto"/>
          </w:divBdr>
        </w:div>
        <w:div w:id="1720475728">
          <w:marLeft w:val="480"/>
          <w:marRight w:val="0"/>
          <w:marTop w:val="0"/>
          <w:marBottom w:val="0"/>
          <w:divBdr>
            <w:top w:val="none" w:sz="0" w:space="0" w:color="auto"/>
            <w:left w:val="none" w:sz="0" w:space="0" w:color="auto"/>
            <w:bottom w:val="none" w:sz="0" w:space="0" w:color="auto"/>
            <w:right w:val="none" w:sz="0" w:space="0" w:color="auto"/>
          </w:divBdr>
        </w:div>
        <w:div w:id="1998416809">
          <w:marLeft w:val="480"/>
          <w:marRight w:val="0"/>
          <w:marTop w:val="0"/>
          <w:marBottom w:val="0"/>
          <w:divBdr>
            <w:top w:val="none" w:sz="0" w:space="0" w:color="auto"/>
            <w:left w:val="none" w:sz="0" w:space="0" w:color="auto"/>
            <w:bottom w:val="none" w:sz="0" w:space="0" w:color="auto"/>
            <w:right w:val="none" w:sz="0" w:space="0" w:color="auto"/>
          </w:divBdr>
        </w:div>
        <w:div w:id="1521234796">
          <w:marLeft w:val="480"/>
          <w:marRight w:val="0"/>
          <w:marTop w:val="0"/>
          <w:marBottom w:val="0"/>
          <w:divBdr>
            <w:top w:val="none" w:sz="0" w:space="0" w:color="auto"/>
            <w:left w:val="none" w:sz="0" w:space="0" w:color="auto"/>
            <w:bottom w:val="none" w:sz="0" w:space="0" w:color="auto"/>
            <w:right w:val="none" w:sz="0" w:space="0" w:color="auto"/>
          </w:divBdr>
        </w:div>
        <w:div w:id="1497837269">
          <w:marLeft w:val="480"/>
          <w:marRight w:val="0"/>
          <w:marTop w:val="0"/>
          <w:marBottom w:val="0"/>
          <w:divBdr>
            <w:top w:val="none" w:sz="0" w:space="0" w:color="auto"/>
            <w:left w:val="none" w:sz="0" w:space="0" w:color="auto"/>
            <w:bottom w:val="none" w:sz="0" w:space="0" w:color="auto"/>
            <w:right w:val="none" w:sz="0" w:space="0" w:color="auto"/>
          </w:divBdr>
        </w:div>
        <w:div w:id="619462005">
          <w:marLeft w:val="480"/>
          <w:marRight w:val="0"/>
          <w:marTop w:val="0"/>
          <w:marBottom w:val="0"/>
          <w:divBdr>
            <w:top w:val="none" w:sz="0" w:space="0" w:color="auto"/>
            <w:left w:val="none" w:sz="0" w:space="0" w:color="auto"/>
            <w:bottom w:val="none" w:sz="0" w:space="0" w:color="auto"/>
            <w:right w:val="none" w:sz="0" w:space="0" w:color="auto"/>
          </w:divBdr>
        </w:div>
        <w:div w:id="1019158588">
          <w:marLeft w:val="480"/>
          <w:marRight w:val="0"/>
          <w:marTop w:val="0"/>
          <w:marBottom w:val="0"/>
          <w:divBdr>
            <w:top w:val="none" w:sz="0" w:space="0" w:color="auto"/>
            <w:left w:val="none" w:sz="0" w:space="0" w:color="auto"/>
            <w:bottom w:val="none" w:sz="0" w:space="0" w:color="auto"/>
            <w:right w:val="none" w:sz="0" w:space="0" w:color="auto"/>
          </w:divBdr>
        </w:div>
        <w:div w:id="587083879">
          <w:marLeft w:val="480"/>
          <w:marRight w:val="0"/>
          <w:marTop w:val="0"/>
          <w:marBottom w:val="0"/>
          <w:divBdr>
            <w:top w:val="none" w:sz="0" w:space="0" w:color="auto"/>
            <w:left w:val="none" w:sz="0" w:space="0" w:color="auto"/>
            <w:bottom w:val="none" w:sz="0" w:space="0" w:color="auto"/>
            <w:right w:val="none" w:sz="0" w:space="0" w:color="auto"/>
          </w:divBdr>
        </w:div>
        <w:div w:id="63918287">
          <w:marLeft w:val="480"/>
          <w:marRight w:val="0"/>
          <w:marTop w:val="0"/>
          <w:marBottom w:val="0"/>
          <w:divBdr>
            <w:top w:val="none" w:sz="0" w:space="0" w:color="auto"/>
            <w:left w:val="none" w:sz="0" w:space="0" w:color="auto"/>
            <w:bottom w:val="none" w:sz="0" w:space="0" w:color="auto"/>
            <w:right w:val="none" w:sz="0" w:space="0" w:color="auto"/>
          </w:divBdr>
        </w:div>
        <w:div w:id="798647965">
          <w:marLeft w:val="480"/>
          <w:marRight w:val="0"/>
          <w:marTop w:val="0"/>
          <w:marBottom w:val="0"/>
          <w:divBdr>
            <w:top w:val="none" w:sz="0" w:space="0" w:color="auto"/>
            <w:left w:val="none" w:sz="0" w:space="0" w:color="auto"/>
            <w:bottom w:val="none" w:sz="0" w:space="0" w:color="auto"/>
            <w:right w:val="none" w:sz="0" w:space="0" w:color="auto"/>
          </w:divBdr>
        </w:div>
        <w:div w:id="1196430958">
          <w:marLeft w:val="480"/>
          <w:marRight w:val="0"/>
          <w:marTop w:val="0"/>
          <w:marBottom w:val="0"/>
          <w:divBdr>
            <w:top w:val="none" w:sz="0" w:space="0" w:color="auto"/>
            <w:left w:val="none" w:sz="0" w:space="0" w:color="auto"/>
            <w:bottom w:val="none" w:sz="0" w:space="0" w:color="auto"/>
            <w:right w:val="none" w:sz="0" w:space="0" w:color="auto"/>
          </w:divBdr>
        </w:div>
        <w:div w:id="2120905396">
          <w:marLeft w:val="480"/>
          <w:marRight w:val="0"/>
          <w:marTop w:val="0"/>
          <w:marBottom w:val="0"/>
          <w:divBdr>
            <w:top w:val="none" w:sz="0" w:space="0" w:color="auto"/>
            <w:left w:val="none" w:sz="0" w:space="0" w:color="auto"/>
            <w:bottom w:val="none" w:sz="0" w:space="0" w:color="auto"/>
            <w:right w:val="none" w:sz="0" w:space="0" w:color="auto"/>
          </w:divBdr>
        </w:div>
        <w:div w:id="2121099654">
          <w:marLeft w:val="480"/>
          <w:marRight w:val="0"/>
          <w:marTop w:val="0"/>
          <w:marBottom w:val="0"/>
          <w:divBdr>
            <w:top w:val="none" w:sz="0" w:space="0" w:color="auto"/>
            <w:left w:val="none" w:sz="0" w:space="0" w:color="auto"/>
            <w:bottom w:val="none" w:sz="0" w:space="0" w:color="auto"/>
            <w:right w:val="none" w:sz="0" w:space="0" w:color="auto"/>
          </w:divBdr>
        </w:div>
        <w:div w:id="1729258921">
          <w:marLeft w:val="480"/>
          <w:marRight w:val="0"/>
          <w:marTop w:val="0"/>
          <w:marBottom w:val="0"/>
          <w:divBdr>
            <w:top w:val="none" w:sz="0" w:space="0" w:color="auto"/>
            <w:left w:val="none" w:sz="0" w:space="0" w:color="auto"/>
            <w:bottom w:val="none" w:sz="0" w:space="0" w:color="auto"/>
            <w:right w:val="none" w:sz="0" w:space="0" w:color="auto"/>
          </w:divBdr>
        </w:div>
        <w:div w:id="712341284">
          <w:marLeft w:val="480"/>
          <w:marRight w:val="0"/>
          <w:marTop w:val="0"/>
          <w:marBottom w:val="0"/>
          <w:divBdr>
            <w:top w:val="none" w:sz="0" w:space="0" w:color="auto"/>
            <w:left w:val="none" w:sz="0" w:space="0" w:color="auto"/>
            <w:bottom w:val="none" w:sz="0" w:space="0" w:color="auto"/>
            <w:right w:val="none" w:sz="0" w:space="0" w:color="auto"/>
          </w:divBdr>
        </w:div>
        <w:div w:id="1146975285">
          <w:marLeft w:val="480"/>
          <w:marRight w:val="0"/>
          <w:marTop w:val="0"/>
          <w:marBottom w:val="0"/>
          <w:divBdr>
            <w:top w:val="none" w:sz="0" w:space="0" w:color="auto"/>
            <w:left w:val="none" w:sz="0" w:space="0" w:color="auto"/>
            <w:bottom w:val="none" w:sz="0" w:space="0" w:color="auto"/>
            <w:right w:val="none" w:sz="0" w:space="0" w:color="auto"/>
          </w:divBdr>
        </w:div>
        <w:div w:id="1266620049">
          <w:marLeft w:val="480"/>
          <w:marRight w:val="0"/>
          <w:marTop w:val="0"/>
          <w:marBottom w:val="0"/>
          <w:divBdr>
            <w:top w:val="none" w:sz="0" w:space="0" w:color="auto"/>
            <w:left w:val="none" w:sz="0" w:space="0" w:color="auto"/>
            <w:bottom w:val="none" w:sz="0" w:space="0" w:color="auto"/>
            <w:right w:val="none" w:sz="0" w:space="0" w:color="auto"/>
          </w:divBdr>
        </w:div>
        <w:div w:id="1068722619">
          <w:marLeft w:val="480"/>
          <w:marRight w:val="0"/>
          <w:marTop w:val="0"/>
          <w:marBottom w:val="0"/>
          <w:divBdr>
            <w:top w:val="none" w:sz="0" w:space="0" w:color="auto"/>
            <w:left w:val="none" w:sz="0" w:space="0" w:color="auto"/>
            <w:bottom w:val="none" w:sz="0" w:space="0" w:color="auto"/>
            <w:right w:val="none" w:sz="0" w:space="0" w:color="auto"/>
          </w:divBdr>
        </w:div>
        <w:div w:id="1371492546">
          <w:marLeft w:val="480"/>
          <w:marRight w:val="0"/>
          <w:marTop w:val="0"/>
          <w:marBottom w:val="0"/>
          <w:divBdr>
            <w:top w:val="none" w:sz="0" w:space="0" w:color="auto"/>
            <w:left w:val="none" w:sz="0" w:space="0" w:color="auto"/>
            <w:bottom w:val="none" w:sz="0" w:space="0" w:color="auto"/>
            <w:right w:val="none" w:sz="0" w:space="0" w:color="auto"/>
          </w:divBdr>
        </w:div>
        <w:div w:id="1133213445">
          <w:marLeft w:val="480"/>
          <w:marRight w:val="0"/>
          <w:marTop w:val="0"/>
          <w:marBottom w:val="0"/>
          <w:divBdr>
            <w:top w:val="none" w:sz="0" w:space="0" w:color="auto"/>
            <w:left w:val="none" w:sz="0" w:space="0" w:color="auto"/>
            <w:bottom w:val="none" w:sz="0" w:space="0" w:color="auto"/>
            <w:right w:val="none" w:sz="0" w:space="0" w:color="auto"/>
          </w:divBdr>
        </w:div>
        <w:div w:id="704215558">
          <w:marLeft w:val="480"/>
          <w:marRight w:val="0"/>
          <w:marTop w:val="0"/>
          <w:marBottom w:val="0"/>
          <w:divBdr>
            <w:top w:val="none" w:sz="0" w:space="0" w:color="auto"/>
            <w:left w:val="none" w:sz="0" w:space="0" w:color="auto"/>
            <w:bottom w:val="none" w:sz="0" w:space="0" w:color="auto"/>
            <w:right w:val="none" w:sz="0" w:space="0" w:color="auto"/>
          </w:divBdr>
        </w:div>
        <w:div w:id="1989743230">
          <w:marLeft w:val="480"/>
          <w:marRight w:val="0"/>
          <w:marTop w:val="0"/>
          <w:marBottom w:val="0"/>
          <w:divBdr>
            <w:top w:val="none" w:sz="0" w:space="0" w:color="auto"/>
            <w:left w:val="none" w:sz="0" w:space="0" w:color="auto"/>
            <w:bottom w:val="none" w:sz="0" w:space="0" w:color="auto"/>
            <w:right w:val="none" w:sz="0" w:space="0" w:color="auto"/>
          </w:divBdr>
        </w:div>
        <w:div w:id="181166276">
          <w:marLeft w:val="480"/>
          <w:marRight w:val="0"/>
          <w:marTop w:val="0"/>
          <w:marBottom w:val="0"/>
          <w:divBdr>
            <w:top w:val="none" w:sz="0" w:space="0" w:color="auto"/>
            <w:left w:val="none" w:sz="0" w:space="0" w:color="auto"/>
            <w:bottom w:val="none" w:sz="0" w:space="0" w:color="auto"/>
            <w:right w:val="none" w:sz="0" w:space="0" w:color="auto"/>
          </w:divBdr>
        </w:div>
        <w:div w:id="1825316010">
          <w:marLeft w:val="480"/>
          <w:marRight w:val="0"/>
          <w:marTop w:val="0"/>
          <w:marBottom w:val="0"/>
          <w:divBdr>
            <w:top w:val="none" w:sz="0" w:space="0" w:color="auto"/>
            <w:left w:val="none" w:sz="0" w:space="0" w:color="auto"/>
            <w:bottom w:val="none" w:sz="0" w:space="0" w:color="auto"/>
            <w:right w:val="none" w:sz="0" w:space="0" w:color="auto"/>
          </w:divBdr>
        </w:div>
        <w:div w:id="923730611">
          <w:marLeft w:val="480"/>
          <w:marRight w:val="0"/>
          <w:marTop w:val="0"/>
          <w:marBottom w:val="0"/>
          <w:divBdr>
            <w:top w:val="none" w:sz="0" w:space="0" w:color="auto"/>
            <w:left w:val="none" w:sz="0" w:space="0" w:color="auto"/>
            <w:bottom w:val="none" w:sz="0" w:space="0" w:color="auto"/>
            <w:right w:val="none" w:sz="0" w:space="0" w:color="auto"/>
          </w:divBdr>
        </w:div>
        <w:div w:id="134182690">
          <w:marLeft w:val="480"/>
          <w:marRight w:val="0"/>
          <w:marTop w:val="0"/>
          <w:marBottom w:val="0"/>
          <w:divBdr>
            <w:top w:val="none" w:sz="0" w:space="0" w:color="auto"/>
            <w:left w:val="none" w:sz="0" w:space="0" w:color="auto"/>
            <w:bottom w:val="none" w:sz="0" w:space="0" w:color="auto"/>
            <w:right w:val="none" w:sz="0" w:space="0" w:color="auto"/>
          </w:divBdr>
        </w:div>
        <w:div w:id="2027630473">
          <w:marLeft w:val="480"/>
          <w:marRight w:val="0"/>
          <w:marTop w:val="0"/>
          <w:marBottom w:val="0"/>
          <w:divBdr>
            <w:top w:val="none" w:sz="0" w:space="0" w:color="auto"/>
            <w:left w:val="none" w:sz="0" w:space="0" w:color="auto"/>
            <w:bottom w:val="none" w:sz="0" w:space="0" w:color="auto"/>
            <w:right w:val="none" w:sz="0" w:space="0" w:color="auto"/>
          </w:divBdr>
        </w:div>
        <w:div w:id="1021474887">
          <w:marLeft w:val="480"/>
          <w:marRight w:val="0"/>
          <w:marTop w:val="0"/>
          <w:marBottom w:val="0"/>
          <w:divBdr>
            <w:top w:val="none" w:sz="0" w:space="0" w:color="auto"/>
            <w:left w:val="none" w:sz="0" w:space="0" w:color="auto"/>
            <w:bottom w:val="none" w:sz="0" w:space="0" w:color="auto"/>
            <w:right w:val="none" w:sz="0" w:space="0" w:color="auto"/>
          </w:divBdr>
        </w:div>
        <w:div w:id="1594127029">
          <w:marLeft w:val="480"/>
          <w:marRight w:val="0"/>
          <w:marTop w:val="0"/>
          <w:marBottom w:val="0"/>
          <w:divBdr>
            <w:top w:val="none" w:sz="0" w:space="0" w:color="auto"/>
            <w:left w:val="none" w:sz="0" w:space="0" w:color="auto"/>
            <w:bottom w:val="none" w:sz="0" w:space="0" w:color="auto"/>
            <w:right w:val="none" w:sz="0" w:space="0" w:color="auto"/>
          </w:divBdr>
        </w:div>
        <w:div w:id="886062123">
          <w:marLeft w:val="480"/>
          <w:marRight w:val="0"/>
          <w:marTop w:val="0"/>
          <w:marBottom w:val="0"/>
          <w:divBdr>
            <w:top w:val="none" w:sz="0" w:space="0" w:color="auto"/>
            <w:left w:val="none" w:sz="0" w:space="0" w:color="auto"/>
            <w:bottom w:val="none" w:sz="0" w:space="0" w:color="auto"/>
            <w:right w:val="none" w:sz="0" w:space="0" w:color="auto"/>
          </w:divBdr>
        </w:div>
        <w:div w:id="1532186310">
          <w:marLeft w:val="480"/>
          <w:marRight w:val="0"/>
          <w:marTop w:val="0"/>
          <w:marBottom w:val="0"/>
          <w:divBdr>
            <w:top w:val="none" w:sz="0" w:space="0" w:color="auto"/>
            <w:left w:val="none" w:sz="0" w:space="0" w:color="auto"/>
            <w:bottom w:val="none" w:sz="0" w:space="0" w:color="auto"/>
            <w:right w:val="none" w:sz="0" w:space="0" w:color="auto"/>
          </w:divBdr>
        </w:div>
        <w:div w:id="757674857">
          <w:marLeft w:val="480"/>
          <w:marRight w:val="0"/>
          <w:marTop w:val="0"/>
          <w:marBottom w:val="0"/>
          <w:divBdr>
            <w:top w:val="none" w:sz="0" w:space="0" w:color="auto"/>
            <w:left w:val="none" w:sz="0" w:space="0" w:color="auto"/>
            <w:bottom w:val="none" w:sz="0" w:space="0" w:color="auto"/>
            <w:right w:val="none" w:sz="0" w:space="0" w:color="auto"/>
          </w:divBdr>
        </w:div>
        <w:div w:id="1724794249">
          <w:marLeft w:val="480"/>
          <w:marRight w:val="0"/>
          <w:marTop w:val="0"/>
          <w:marBottom w:val="0"/>
          <w:divBdr>
            <w:top w:val="none" w:sz="0" w:space="0" w:color="auto"/>
            <w:left w:val="none" w:sz="0" w:space="0" w:color="auto"/>
            <w:bottom w:val="none" w:sz="0" w:space="0" w:color="auto"/>
            <w:right w:val="none" w:sz="0" w:space="0" w:color="auto"/>
          </w:divBdr>
        </w:div>
        <w:div w:id="1107849427">
          <w:marLeft w:val="480"/>
          <w:marRight w:val="0"/>
          <w:marTop w:val="0"/>
          <w:marBottom w:val="0"/>
          <w:divBdr>
            <w:top w:val="none" w:sz="0" w:space="0" w:color="auto"/>
            <w:left w:val="none" w:sz="0" w:space="0" w:color="auto"/>
            <w:bottom w:val="none" w:sz="0" w:space="0" w:color="auto"/>
            <w:right w:val="none" w:sz="0" w:space="0" w:color="auto"/>
          </w:divBdr>
        </w:div>
        <w:div w:id="1759331816">
          <w:marLeft w:val="480"/>
          <w:marRight w:val="0"/>
          <w:marTop w:val="0"/>
          <w:marBottom w:val="0"/>
          <w:divBdr>
            <w:top w:val="none" w:sz="0" w:space="0" w:color="auto"/>
            <w:left w:val="none" w:sz="0" w:space="0" w:color="auto"/>
            <w:bottom w:val="none" w:sz="0" w:space="0" w:color="auto"/>
            <w:right w:val="none" w:sz="0" w:space="0" w:color="auto"/>
          </w:divBdr>
        </w:div>
        <w:div w:id="1718814905">
          <w:marLeft w:val="480"/>
          <w:marRight w:val="0"/>
          <w:marTop w:val="0"/>
          <w:marBottom w:val="0"/>
          <w:divBdr>
            <w:top w:val="none" w:sz="0" w:space="0" w:color="auto"/>
            <w:left w:val="none" w:sz="0" w:space="0" w:color="auto"/>
            <w:bottom w:val="none" w:sz="0" w:space="0" w:color="auto"/>
            <w:right w:val="none" w:sz="0" w:space="0" w:color="auto"/>
          </w:divBdr>
        </w:div>
        <w:div w:id="619075143">
          <w:marLeft w:val="480"/>
          <w:marRight w:val="0"/>
          <w:marTop w:val="0"/>
          <w:marBottom w:val="0"/>
          <w:divBdr>
            <w:top w:val="none" w:sz="0" w:space="0" w:color="auto"/>
            <w:left w:val="none" w:sz="0" w:space="0" w:color="auto"/>
            <w:bottom w:val="none" w:sz="0" w:space="0" w:color="auto"/>
            <w:right w:val="none" w:sz="0" w:space="0" w:color="auto"/>
          </w:divBdr>
        </w:div>
        <w:div w:id="136920399">
          <w:marLeft w:val="480"/>
          <w:marRight w:val="0"/>
          <w:marTop w:val="0"/>
          <w:marBottom w:val="0"/>
          <w:divBdr>
            <w:top w:val="none" w:sz="0" w:space="0" w:color="auto"/>
            <w:left w:val="none" w:sz="0" w:space="0" w:color="auto"/>
            <w:bottom w:val="none" w:sz="0" w:space="0" w:color="auto"/>
            <w:right w:val="none" w:sz="0" w:space="0" w:color="auto"/>
          </w:divBdr>
        </w:div>
        <w:div w:id="170990132">
          <w:marLeft w:val="480"/>
          <w:marRight w:val="0"/>
          <w:marTop w:val="0"/>
          <w:marBottom w:val="0"/>
          <w:divBdr>
            <w:top w:val="none" w:sz="0" w:space="0" w:color="auto"/>
            <w:left w:val="none" w:sz="0" w:space="0" w:color="auto"/>
            <w:bottom w:val="none" w:sz="0" w:space="0" w:color="auto"/>
            <w:right w:val="none" w:sz="0" w:space="0" w:color="auto"/>
          </w:divBdr>
        </w:div>
        <w:div w:id="1308826524">
          <w:marLeft w:val="480"/>
          <w:marRight w:val="0"/>
          <w:marTop w:val="0"/>
          <w:marBottom w:val="0"/>
          <w:divBdr>
            <w:top w:val="none" w:sz="0" w:space="0" w:color="auto"/>
            <w:left w:val="none" w:sz="0" w:space="0" w:color="auto"/>
            <w:bottom w:val="none" w:sz="0" w:space="0" w:color="auto"/>
            <w:right w:val="none" w:sz="0" w:space="0" w:color="auto"/>
          </w:divBdr>
        </w:div>
        <w:div w:id="753237544">
          <w:marLeft w:val="480"/>
          <w:marRight w:val="0"/>
          <w:marTop w:val="0"/>
          <w:marBottom w:val="0"/>
          <w:divBdr>
            <w:top w:val="none" w:sz="0" w:space="0" w:color="auto"/>
            <w:left w:val="none" w:sz="0" w:space="0" w:color="auto"/>
            <w:bottom w:val="none" w:sz="0" w:space="0" w:color="auto"/>
            <w:right w:val="none" w:sz="0" w:space="0" w:color="auto"/>
          </w:divBdr>
        </w:div>
        <w:div w:id="2055419799">
          <w:marLeft w:val="480"/>
          <w:marRight w:val="0"/>
          <w:marTop w:val="0"/>
          <w:marBottom w:val="0"/>
          <w:divBdr>
            <w:top w:val="none" w:sz="0" w:space="0" w:color="auto"/>
            <w:left w:val="none" w:sz="0" w:space="0" w:color="auto"/>
            <w:bottom w:val="none" w:sz="0" w:space="0" w:color="auto"/>
            <w:right w:val="none" w:sz="0" w:space="0" w:color="auto"/>
          </w:divBdr>
        </w:div>
      </w:divsChild>
    </w:div>
    <w:div w:id="851381450">
      <w:bodyDiv w:val="1"/>
      <w:marLeft w:val="0"/>
      <w:marRight w:val="0"/>
      <w:marTop w:val="0"/>
      <w:marBottom w:val="0"/>
      <w:divBdr>
        <w:top w:val="none" w:sz="0" w:space="0" w:color="auto"/>
        <w:left w:val="none" w:sz="0" w:space="0" w:color="auto"/>
        <w:bottom w:val="none" w:sz="0" w:space="0" w:color="auto"/>
        <w:right w:val="none" w:sz="0" w:space="0" w:color="auto"/>
      </w:divBdr>
      <w:divsChild>
        <w:div w:id="1216624927">
          <w:marLeft w:val="480"/>
          <w:marRight w:val="0"/>
          <w:marTop w:val="0"/>
          <w:marBottom w:val="0"/>
          <w:divBdr>
            <w:top w:val="none" w:sz="0" w:space="0" w:color="auto"/>
            <w:left w:val="none" w:sz="0" w:space="0" w:color="auto"/>
            <w:bottom w:val="none" w:sz="0" w:space="0" w:color="auto"/>
            <w:right w:val="none" w:sz="0" w:space="0" w:color="auto"/>
          </w:divBdr>
        </w:div>
        <w:div w:id="1737127826">
          <w:marLeft w:val="480"/>
          <w:marRight w:val="0"/>
          <w:marTop w:val="0"/>
          <w:marBottom w:val="0"/>
          <w:divBdr>
            <w:top w:val="none" w:sz="0" w:space="0" w:color="auto"/>
            <w:left w:val="none" w:sz="0" w:space="0" w:color="auto"/>
            <w:bottom w:val="none" w:sz="0" w:space="0" w:color="auto"/>
            <w:right w:val="none" w:sz="0" w:space="0" w:color="auto"/>
          </w:divBdr>
        </w:div>
        <w:div w:id="1046904272">
          <w:marLeft w:val="480"/>
          <w:marRight w:val="0"/>
          <w:marTop w:val="0"/>
          <w:marBottom w:val="0"/>
          <w:divBdr>
            <w:top w:val="none" w:sz="0" w:space="0" w:color="auto"/>
            <w:left w:val="none" w:sz="0" w:space="0" w:color="auto"/>
            <w:bottom w:val="none" w:sz="0" w:space="0" w:color="auto"/>
            <w:right w:val="none" w:sz="0" w:space="0" w:color="auto"/>
          </w:divBdr>
        </w:div>
        <w:div w:id="1371034067">
          <w:marLeft w:val="480"/>
          <w:marRight w:val="0"/>
          <w:marTop w:val="0"/>
          <w:marBottom w:val="0"/>
          <w:divBdr>
            <w:top w:val="none" w:sz="0" w:space="0" w:color="auto"/>
            <w:left w:val="none" w:sz="0" w:space="0" w:color="auto"/>
            <w:bottom w:val="none" w:sz="0" w:space="0" w:color="auto"/>
            <w:right w:val="none" w:sz="0" w:space="0" w:color="auto"/>
          </w:divBdr>
        </w:div>
        <w:div w:id="714934808">
          <w:marLeft w:val="480"/>
          <w:marRight w:val="0"/>
          <w:marTop w:val="0"/>
          <w:marBottom w:val="0"/>
          <w:divBdr>
            <w:top w:val="none" w:sz="0" w:space="0" w:color="auto"/>
            <w:left w:val="none" w:sz="0" w:space="0" w:color="auto"/>
            <w:bottom w:val="none" w:sz="0" w:space="0" w:color="auto"/>
            <w:right w:val="none" w:sz="0" w:space="0" w:color="auto"/>
          </w:divBdr>
        </w:div>
        <w:div w:id="992683734">
          <w:marLeft w:val="480"/>
          <w:marRight w:val="0"/>
          <w:marTop w:val="0"/>
          <w:marBottom w:val="0"/>
          <w:divBdr>
            <w:top w:val="none" w:sz="0" w:space="0" w:color="auto"/>
            <w:left w:val="none" w:sz="0" w:space="0" w:color="auto"/>
            <w:bottom w:val="none" w:sz="0" w:space="0" w:color="auto"/>
            <w:right w:val="none" w:sz="0" w:space="0" w:color="auto"/>
          </w:divBdr>
        </w:div>
        <w:div w:id="1785922309">
          <w:marLeft w:val="480"/>
          <w:marRight w:val="0"/>
          <w:marTop w:val="0"/>
          <w:marBottom w:val="0"/>
          <w:divBdr>
            <w:top w:val="none" w:sz="0" w:space="0" w:color="auto"/>
            <w:left w:val="none" w:sz="0" w:space="0" w:color="auto"/>
            <w:bottom w:val="none" w:sz="0" w:space="0" w:color="auto"/>
            <w:right w:val="none" w:sz="0" w:space="0" w:color="auto"/>
          </w:divBdr>
        </w:div>
        <w:div w:id="1848591494">
          <w:marLeft w:val="480"/>
          <w:marRight w:val="0"/>
          <w:marTop w:val="0"/>
          <w:marBottom w:val="0"/>
          <w:divBdr>
            <w:top w:val="none" w:sz="0" w:space="0" w:color="auto"/>
            <w:left w:val="none" w:sz="0" w:space="0" w:color="auto"/>
            <w:bottom w:val="none" w:sz="0" w:space="0" w:color="auto"/>
            <w:right w:val="none" w:sz="0" w:space="0" w:color="auto"/>
          </w:divBdr>
        </w:div>
        <w:div w:id="1534076376">
          <w:marLeft w:val="480"/>
          <w:marRight w:val="0"/>
          <w:marTop w:val="0"/>
          <w:marBottom w:val="0"/>
          <w:divBdr>
            <w:top w:val="none" w:sz="0" w:space="0" w:color="auto"/>
            <w:left w:val="none" w:sz="0" w:space="0" w:color="auto"/>
            <w:bottom w:val="none" w:sz="0" w:space="0" w:color="auto"/>
            <w:right w:val="none" w:sz="0" w:space="0" w:color="auto"/>
          </w:divBdr>
        </w:div>
        <w:div w:id="1369836356">
          <w:marLeft w:val="480"/>
          <w:marRight w:val="0"/>
          <w:marTop w:val="0"/>
          <w:marBottom w:val="0"/>
          <w:divBdr>
            <w:top w:val="none" w:sz="0" w:space="0" w:color="auto"/>
            <w:left w:val="none" w:sz="0" w:space="0" w:color="auto"/>
            <w:bottom w:val="none" w:sz="0" w:space="0" w:color="auto"/>
            <w:right w:val="none" w:sz="0" w:space="0" w:color="auto"/>
          </w:divBdr>
        </w:div>
        <w:div w:id="1224826187">
          <w:marLeft w:val="480"/>
          <w:marRight w:val="0"/>
          <w:marTop w:val="0"/>
          <w:marBottom w:val="0"/>
          <w:divBdr>
            <w:top w:val="none" w:sz="0" w:space="0" w:color="auto"/>
            <w:left w:val="none" w:sz="0" w:space="0" w:color="auto"/>
            <w:bottom w:val="none" w:sz="0" w:space="0" w:color="auto"/>
            <w:right w:val="none" w:sz="0" w:space="0" w:color="auto"/>
          </w:divBdr>
        </w:div>
        <w:div w:id="609707660">
          <w:marLeft w:val="480"/>
          <w:marRight w:val="0"/>
          <w:marTop w:val="0"/>
          <w:marBottom w:val="0"/>
          <w:divBdr>
            <w:top w:val="none" w:sz="0" w:space="0" w:color="auto"/>
            <w:left w:val="none" w:sz="0" w:space="0" w:color="auto"/>
            <w:bottom w:val="none" w:sz="0" w:space="0" w:color="auto"/>
            <w:right w:val="none" w:sz="0" w:space="0" w:color="auto"/>
          </w:divBdr>
        </w:div>
        <w:div w:id="601039002">
          <w:marLeft w:val="480"/>
          <w:marRight w:val="0"/>
          <w:marTop w:val="0"/>
          <w:marBottom w:val="0"/>
          <w:divBdr>
            <w:top w:val="none" w:sz="0" w:space="0" w:color="auto"/>
            <w:left w:val="none" w:sz="0" w:space="0" w:color="auto"/>
            <w:bottom w:val="none" w:sz="0" w:space="0" w:color="auto"/>
            <w:right w:val="none" w:sz="0" w:space="0" w:color="auto"/>
          </w:divBdr>
        </w:div>
        <w:div w:id="1440955122">
          <w:marLeft w:val="480"/>
          <w:marRight w:val="0"/>
          <w:marTop w:val="0"/>
          <w:marBottom w:val="0"/>
          <w:divBdr>
            <w:top w:val="none" w:sz="0" w:space="0" w:color="auto"/>
            <w:left w:val="none" w:sz="0" w:space="0" w:color="auto"/>
            <w:bottom w:val="none" w:sz="0" w:space="0" w:color="auto"/>
            <w:right w:val="none" w:sz="0" w:space="0" w:color="auto"/>
          </w:divBdr>
        </w:div>
        <w:div w:id="1784692009">
          <w:marLeft w:val="480"/>
          <w:marRight w:val="0"/>
          <w:marTop w:val="0"/>
          <w:marBottom w:val="0"/>
          <w:divBdr>
            <w:top w:val="none" w:sz="0" w:space="0" w:color="auto"/>
            <w:left w:val="none" w:sz="0" w:space="0" w:color="auto"/>
            <w:bottom w:val="none" w:sz="0" w:space="0" w:color="auto"/>
            <w:right w:val="none" w:sz="0" w:space="0" w:color="auto"/>
          </w:divBdr>
        </w:div>
        <w:div w:id="1671829919">
          <w:marLeft w:val="480"/>
          <w:marRight w:val="0"/>
          <w:marTop w:val="0"/>
          <w:marBottom w:val="0"/>
          <w:divBdr>
            <w:top w:val="none" w:sz="0" w:space="0" w:color="auto"/>
            <w:left w:val="none" w:sz="0" w:space="0" w:color="auto"/>
            <w:bottom w:val="none" w:sz="0" w:space="0" w:color="auto"/>
            <w:right w:val="none" w:sz="0" w:space="0" w:color="auto"/>
          </w:divBdr>
        </w:div>
        <w:div w:id="1758289556">
          <w:marLeft w:val="480"/>
          <w:marRight w:val="0"/>
          <w:marTop w:val="0"/>
          <w:marBottom w:val="0"/>
          <w:divBdr>
            <w:top w:val="none" w:sz="0" w:space="0" w:color="auto"/>
            <w:left w:val="none" w:sz="0" w:space="0" w:color="auto"/>
            <w:bottom w:val="none" w:sz="0" w:space="0" w:color="auto"/>
            <w:right w:val="none" w:sz="0" w:space="0" w:color="auto"/>
          </w:divBdr>
        </w:div>
        <w:div w:id="100149691">
          <w:marLeft w:val="480"/>
          <w:marRight w:val="0"/>
          <w:marTop w:val="0"/>
          <w:marBottom w:val="0"/>
          <w:divBdr>
            <w:top w:val="none" w:sz="0" w:space="0" w:color="auto"/>
            <w:left w:val="none" w:sz="0" w:space="0" w:color="auto"/>
            <w:bottom w:val="none" w:sz="0" w:space="0" w:color="auto"/>
            <w:right w:val="none" w:sz="0" w:space="0" w:color="auto"/>
          </w:divBdr>
        </w:div>
        <w:div w:id="266079193">
          <w:marLeft w:val="480"/>
          <w:marRight w:val="0"/>
          <w:marTop w:val="0"/>
          <w:marBottom w:val="0"/>
          <w:divBdr>
            <w:top w:val="none" w:sz="0" w:space="0" w:color="auto"/>
            <w:left w:val="none" w:sz="0" w:space="0" w:color="auto"/>
            <w:bottom w:val="none" w:sz="0" w:space="0" w:color="auto"/>
            <w:right w:val="none" w:sz="0" w:space="0" w:color="auto"/>
          </w:divBdr>
        </w:div>
        <w:div w:id="56325356">
          <w:marLeft w:val="480"/>
          <w:marRight w:val="0"/>
          <w:marTop w:val="0"/>
          <w:marBottom w:val="0"/>
          <w:divBdr>
            <w:top w:val="none" w:sz="0" w:space="0" w:color="auto"/>
            <w:left w:val="none" w:sz="0" w:space="0" w:color="auto"/>
            <w:bottom w:val="none" w:sz="0" w:space="0" w:color="auto"/>
            <w:right w:val="none" w:sz="0" w:space="0" w:color="auto"/>
          </w:divBdr>
        </w:div>
        <w:div w:id="657005434">
          <w:marLeft w:val="480"/>
          <w:marRight w:val="0"/>
          <w:marTop w:val="0"/>
          <w:marBottom w:val="0"/>
          <w:divBdr>
            <w:top w:val="none" w:sz="0" w:space="0" w:color="auto"/>
            <w:left w:val="none" w:sz="0" w:space="0" w:color="auto"/>
            <w:bottom w:val="none" w:sz="0" w:space="0" w:color="auto"/>
            <w:right w:val="none" w:sz="0" w:space="0" w:color="auto"/>
          </w:divBdr>
        </w:div>
        <w:div w:id="803935165">
          <w:marLeft w:val="480"/>
          <w:marRight w:val="0"/>
          <w:marTop w:val="0"/>
          <w:marBottom w:val="0"/>
          <w:divBdr>
            <w:top w:val="none" w:sz="0" w:space="0" w:color="auto"/>
            <w:left w:val="none" w:sz="0" w:space="0" w:color="auto"/>
            <w:bottom w:val="none" w:sz="0" w:space="0" w:color="auto"/>
            <w:right w:val="none" w:sz="0" w:space="0" w:color="auto"/>
          </w:divBdr>
        </w:div>
        <w:div w:id="989478037">
          <w:marLeft w:val="480"/>
          <w:marRight w:val="0"/>
          <w:marTop w:val="0"/>
          <w:marBottom w:val="0"/>
          <w:divBdr>
            <w:top w:val="none" w:sz="0" w:space="0" w:color="auto"/>
            <w:left w:val="none" w:sz="0" w:space="0" w:color="auto"/>
            <w:bottom w:val="none" w:sz="0" w:space="0" w:color="auto"/>
            <w:right w:val="none" w:sz="0" w:space="0" w:color="auto"/>
          </w:divBdr>
        </w:div>
        <w:div w:id="982077802">
          <w:marLeft w:val="480"/>
          <w:marRight w:val="0"/>
          <w:marTop w:val="0"/>
          <w:marBottom w:val="0"/>
          <w:divBdr>
            <w:top w:val="none" w:sz="0" w:space="0" w:color="auto"/>
            <w:left w:val="none" w:sz="0" w:space="0" w:color="auto"/>
            <w:bottom w:val="none" w:sz="0" w:space="0" w:color="auto"/>
            <w:right w:val="none" w:sz="0" w:space="0" w:color="auto"/>
          </w:divBdr>
        </w:div>
        <w:div w:id="2103446666">
          <w:marLeft w:val="480"/>
          <w:marRight w:val="0"/>
          <w:marTop w:val="0"/>
          <w:marBottom w:val="0"/>
          <w:divBdr>
            <w:top w:val="none" w:sz="0" w:space="0" w:color="auto"/>
            <w:left w:val="none" w:sz="0" w:space="0" w:color="auto"/>
            <w:bottom w:val="none" w:sz="0" w:space="0" w:color="auto"/>
            <w:right w:val="none" w:sz="0" w:space="0" w:color="auto"/>
          </w:divBdr>
        </w:div>
        <w:div w:id="576323684">
          <w:marLeft w:val="480"/>
          <w:marRight w:val="0"/>
          <w:marTop w:val="0"/>
          <w:marBottom w:val="0"/>
          <w:divBdr>
            <w:top w:val="none" w:sz="0" w:space="0" w:color="auto"/>
            <w:left w:val="none" w:sz="0" w:space="0" w:color="auto"/>
            <w:bottom w:val="none" w:sz="0" w:space="0" w:color="auto"/>
            <w:right w:val="none" w:sz="0" w:space="0" w:color="auto"/>
          </w:divBdr>
        </w:div>
        <w:div w:id="1928659914">
          <w:marLeft w:val="480"/>
          <w:marRight w:val="0"/>
          <w:marTop w:val="0"/>
          <w:marBottom w:val="0"/>
          <w:divBdr>
            <w:top w:val="none" w:sz="0" w:space="0" w:color="auto"/>
            <w:left w:val="none" w:sz="0" w:space="0" w:color="auto"/>
            <w:bottom w:val="none" w:sz="0" w:space="0" w:color="auto"/>
            <w:right w:val="none" w:sz="0" w:space="0" w:color="auto"/>
          </w:divBdr>
        </w:div>
        <w:div w:id="1402560192">
          <w:marLeft w:val="480"/>
          <w:marRight w:val="0"/>
          <w:marTop w:val="0"/>
          <w:marBottom w:val="0"/>
          <w:divBdr>
            <w:top w:val="none" w:sz="0" w:space="0" w:color="auto"/>
            <w:left w:val="none" w:sz="0" w:space="0" w:color="auto"/>
            <w:bottom w:val="none" w:sz="0" w:space="0" w:color="auto"/>
            <w:right w:val="none" w:sz="0" w:space="0" w:color="auto"/>
          </w:divBdr>
        </w:div>
        <w:div w:id="129593878">
          <w:marLeft w:val="480"/>
          <w:marRight w:val="0"/>
          <w:marTop w:val="0"/>
          <w:marBottom w:val="0"/>
          <w:divBdr>
            <w:top w:val="none" w:sz="0" w:space="0" w:color="auto"/>
            <w:left w:val="none" w:sz="0" w:space="0" w:color="auto"/>
            <w:bottom w:val="none" w:sz="0" w:space="0" w:color="auto"/>
            <w:right w:val="none" w:sz="0" w:space="0" w:color="auto"/>
          </w:divBdr>
        </w:div>
        <w:div w:id="1636909220">
          <w:marLeft w:val="480"/>
          <w:marRight w:val="0"/>
          <w:marTop w:val="0"/>
          <w:marBottom w:val="0"/>
          <w:divBdr>
            <w:top w:val="none" w:sz="0" w:space="0" w:color="auto"/>
            <w:left w:val="none" w:sz="0" w:space="0" w:color="auto"/>
            <w:bottom w:val="none" w:sz="0" w:space="0" w:color="auto"/>
            <w:right w:val="none" w:sz="0" w:space="0" w:color="auto"/>
          </w:divBdr>
        </w:div>
        <w:div w:id="2072969758">
          <w:marLeft w:val="480"/>
          <w:marRight w:val="0"/>
          <w:marTop w:val="0"/>
          <w:marBottom w:val="0"/>
          <w:divBdr>
            <w:top w:val="none" w:sz="0" w:space="0" w:color="auto"/>
            <w:left w:val="none" w:sz="0" w:space="0" w:color="auto"/>
            <w:bottom w:val="none" w:sz="0" w:space="0" w:color="auto"/>
            <w:right w:val="none" w:sz="0" w:space="0" w:color="auto"/>
          </w:divBdr>
        </w:div>
        <w:div w:id="834882484">
          <w:marLeft w:val="480"/>
          <w:marRight w:val="0"/>
          <w:marTop w:val="0"/>
          <w:marBottom w:val="0"/>
          <w:divBdr>
            <w:top w:val="none" w:sz="0" w:space="0" w:color="auto"/>
            <w:left w:val="none" w:sz="0" w:space="0" w:color="auto"/>
            <w:bottom w:val="none" w:sz="0" w:space="0" w:color="auto"/>
            <w:right w:val="none" w:sz="0" w:space="0" w:color="auto"/>
          </w:divBdr>
        </w:div>
        <w:div w:id="1462764615">
          <w:marLeft w:val="480"/>
          <w:marRight w:val="0"/>
          <w:marTop w:val="0"/>
          <w:marBottom w:val="0"/>
          <w:divBdr>
            <w:top w:val="none" w:sz="0" w:space="0" w:color="auto"/>
            <w:left w:val="none" w:sz="0" w:space="0" w:color="auto"/>
            <w:bottom w:val="none" w:sz="0" w:space="0" w:color="auto"/>
            <w:right w:val="none" w:sz="0" w:space="0" w:color="auto"/>
          </w:divBdr>
        </w:div>
        <w:div w:id="829253505">
          <w:marLeft w:val="480"/>
          <w:marRight w:val="0"/>
          <w:marTop w:val="0"/>
          <w:marBottom w:val="0"/>
          <w:divBdr>
            <w:top w:val="none" w:sz="0" w:space="0" w:color="auto"/>
            <w:left w:val="none" w:sz="0" w:space="0" w:color="auto"/>
            <w:bottom w:val="none" w:sz="0" w:space="0" w:color="auto"/>
            <w:right w:val="none" w:sz="0" w:space="0" w:color="auto"/>
          </w:divBdr>
        </w:div>
        <w:div w:id="1455102196">
          <w:marLeft w:val="480"/>
          <w:marRight w:val="0"/>
          <w:marTop w:val="0"/>
          <w:marBottom w:val="0"/>
          <w:divBdr>
            <w:top w:val="none" w:sz="0" w:space="0" w:color="auto"/>
            <w:left w:val="none" w:sz="0" w:space="0" w:color="auto"/>
            <w:bottom w:val="none" w:sz="0" w:space="0" w:color="auto"/>
            <w:right w:val="none" w:sz="0" w:space="0" w:color="auto"/>
          </w:divBdr>
        </w:div>
        <w:div w:id="1621496857">
          <w:marLeft w:val="480"/>
          <w:marRight w:val="0"/>
          <w:marTop w:val="0"/>
          <w:marBottom w:val="0"/>
          <w:divBdr>
            <w:top w:val="none" w:sz="0" w:space="0" w:color="auto"/>
            <w:left w:val="none" w:sz="0" w:space="0" w:color="auto"/>
            <w:bottom w:val="none" w:sz="0" w:space="0" w:color="auto"/>
            <w:right w:val="none" w:sz="0" w:space="0" w:color="auto"/>
          </w:divBdr>
        </w:div>
        <w:div w:id="335229661">
          <w:marLeft w:val="480"/>
          <w:marRight w:val="0"/>
          <w:marTop w:val="0"/>
          <w:marBottom w:val="0"/>
          <w:divBdr>
            <w:top w:val="none" w:sz="0" w:space="0" w:color="auto"/>
            <w:left w:val="none" w:sz="0" w:space="0" w:color="auto"/>
            <w:bottom w:val="none" w:sz="0" w:space="0" w:color="auto"/>
            <w:right w:val="none" w:sz="0" w:space="0" w:color="auto"/>
          </w:divBdr>
        </w:div>
        <w:div w:id="1323241994">
          <w:marLeft w:val="480"/>
          <w:marRight w:val="0"/>
          <w:marTop w:val="0"/>
          <w:marBottom w:val="0"/>
          <w:divBdr>
            <w:top w:val="none" w:sz="0" w:space="0" w:color="auto"/>
            <w:left w:val="none" w:sz="0" w:space="0" w:color="auto"/>
            <w:bottom w:val="none" w:sz="0" w:space="0" w:color="auto"/>
            <w:right w:val="none" w:sz="0" w:space="0" w:color="auto"/>
          </w:divBdr>
        </w:div>
        <w:div w:id="164250356">
          <w:marLeft w:val="480"/>
          <w:marRight w:val="0"/>
          <w:marTop w:val="0"/>
          <w:marBottom w:val="0"/>
          <w:divBdr>
            <w:top w:val="none" w:sz="0" w:space="0" w:color="auto"/>
            <w:left w:val="none" w:sz="0" w:space="0" w:color="auto"/>
            <w:bottom w:val="none" w:sz="0" w:space="0" w:color="auto"/>
            <w:right w:val="none" w:sz="0" w:space="0" w:color="auto"/>
          </w:divBdr>
        </w:div>
        <w:div w:id="720860434">
          <w:marLeft w:val="480"/>
          <w:marRight w:val="0"/>
          <w:marTop w:val="0"/>
          <w:marBottom w:val="0"/>
          <w:divBdr>
            <w:top w:val="none" w:sz="0" w:space="0" w:color="auto"/>
            <w:left w:val="none" w:sz="0" w:space="0" w:color="auto"/>
            <w:bottom w:val="none" w:sz="0" w:space="0" w:color="auto"/>
            <w:right w:val="none" w:sz="0" w:space="0" w:color="auto"/>
          </w:divBdr>
        </w:div>
        <w:div w:id="1789087384">
          <w:marLeft w:val="480"/>
          <w:marRight w:val="0"/>
          <w:marTop w:val="0"/>
          <w:marBottom w:val="0"/>
          <w:divBdr>
            <w:top w:val="none" w:sz="0" w:space="0" w:color="auto"/>
            <w:left w:val="none" w:sz="0" w:space="0" w:color="auto"/>
            <w:bottom w:val="none" w:sz="0" w:space="0" w:color="auto"/>
            <w:right w:val="none" w:sz="0" w:space="0" w:color="auto"/>
          </w:divBdr>
        </w:div>
        <w:div w:id="794296502">
          <w:marLeft w:val="480"/>
          <w:marRight w:val="0"/>
          <w:marTop w:val="0"/>
          <w:marBottom w:val="0"/>
          <w:divBdr>
            <w:top w:val="none" w:sz="0" w:space="0" w:color="auto"/>
            <w:left w:val="none" w:sz="0" w:space="0" w:color="auto"/>
            <w:bottom w:val="none" w:sz="0" w:space="0" w:color="auto"/>
            <w:right w:val="none" w:sz="0" w:space="0" w:color="auto"/>
          </w:divBdr>
        </w:div>
        <w:div w:id="1357543100">
          <w:marLeft w:val="480"/>
          <w:marRight w:val="0"/>
          <w:marTop w:val="0"/>
          <w:marBottom w:val="0"/>
          <w:divBdr>
            <w:top w:val="none" w:sz="0" w:space="0" w:color="auto"/>
            <w:left w:val="none" w:sz="0" w:space="0" w:color="auto"/>
            <w:bottom w:val="none" w:sz="0" w:space="0" w:color="auto"/>
            <w:right w:val="none" w:sz="0" w:space="0" w:color="auto"/>
          </w:divBdr>
        </w:div>
        <w:div w:id="764613357">
          <w:marLeft w:val="480"/>
          <w:marRight w:val="0"/>
          <w:marTop w:val="0"/>
          <w:marBottom w:val="0"/>
          <w:divBdr>
            <w:top w:val="none" w:sz="0" w:space="0" w:color="auto"/>
            <w:left w:val="none" w:sz="0" w:space="0" w:color="auto"/>
            <w:bottom w:val="none" w:sz="0" w:space="0" w:color="auto"/>
            <w:right w:val="none" w:sz="0" w:space="0" w:color="auto"/>
          </w:divBdr>
        </w:div>
        <w:div w:id="440027340">
          <w:marLeft w:val="480"/>
          <w:marRight w:val="0"/>
          <w:marTop w:val="0"/>
          <w:marBottom w:val="0"/>
          <w:divBdr>
            <w:top w:val="none" w:sz="0" w:space="0" w:color="auto"/>
            <w:left w:val="none" w:sz="0" w:space="0" w:color="auto"/>
            <w:bottom w:val="none" w:sz="0" w:space="0" w:color="auto"/>
            <w:right w:val="none" w:sz="0" w:space="0" w:color="auto"/>
          </w:divBdr>
        </w:div>
        <w:div w:id="1788818437">
          <w:marLeft w:val="480"/>
          <w:marRight w:val="0"/>
          <w:marTop w:val="0"/>
          <w:marBottom w:val="0"/>
          <w:divBdr>
            <w:top w:val="none" w:sz="0" w:space="0" w:color="auto"/>
            <w:left w:val="none" w:sz="0" w:space="0" w:color="auto"/>
            <w:bottom w:val="none" w:sz="0" w:space="0" w:color="auto"/>
            <w:right w:val="none" w:sz="0" w:space="0" w:color="auto"/>
          </w:divBdr>
        </w:div>
        <w:div w:id="955526917">
          <w:marLeft w:val="480"/>
          <w:marRight w:val="0"/>
          <w:marTop w:val="0"/>
          <w:marBottom w:val="0"/>
          <w:divBdr>
            <w:top w:val="none" w:sz="0" w:space="0" w:color="auto"/>
            <w:left w:val="none" w:sz="0" w:space="0" w:color="auto"/>
            <w:bottom w:val="none" w:sz="0" w:space="0" w:color="auto"/>
            <w:right w:val="none" w:sz="0" w:space="0" w:color="auto"/>
          </w:divBdr>
        </w:div>
        <w:div w:id="1486319747">
          <w:marLeft w:val="480"/>
          <w:marRight w:val="0"/>
          <w:marTop w:val="0"/>
          <w:marBottom w:val="0"/>
          <w:divBdr>
            <w:top w:val="none" w:sz="0" w:space="0" w:color="auto"/>
            <w:left w:val="none" w:sz="0" w:space="0" w:color="auto"/>
            <w:bottom w:val="none" w:sz="0" w:space="0" w:color="auto"/>
            <w:right w:val="none" w:sz="0" w:space="0" w:color="auto"/>
          </w:divBdr>
        </w:div>
        <w:div w:id="162748667">
          <w:marLeft w:val="480"/>
          <w:marRight w:val="0"/>
          <w:marTop w:val="0"/>
          <w:marBottom w:val="0"/>
          <w:divBdr>
            <w:top w:val="none" w:sz="0" w:space="0" w:color="auto"/>
            <w:left w:val="none" w:sz="0" w:space="0" w:color="auto"/>
            <w:bottom w:val="none" w:sz="0" w:space="0" w:color="auto"/>
            <w:right w:val="none" w:sz="0" w:space="0" w:color="auto"/>
          </w:divBdr>
        </w:div>
        <w:div w:id="1037044043">
          <w:marLeft w:val="480"/>
          <w:marRight w:val="0"/>
          <w:marTop w:val="0"/>
          <w:marBottom w:val="0"/>
          <w:divBdr>
            <w:top w:val="none" w:sz="0" w:space="0" w:color="auto"/>
            <w:left w:val="none" w:sz="0" w:space="0" w:color="auto"/>
            <w:bottom w:val="none" w:sz="0" w:space="0" w:color="auto"/>
            <w:right w:val="none" w:sz="0" w:space="0" w:color="auto"/>
          </w:divBdr>
        </w:div>
        <w:div w:id="184442942">
          <w:marLeft w:val="480"/>
          <w:marRight w:val="0"/>
          <w:marTop w:val="0"/>
          <w:marBottom w:val="0"/>
          <w:divBdr>
            <w:top w:val="none" w:sz="0" w:space="0" w:color="auto"/>
            <w:left w:val="none" w:sz="0" w:space="0" w:color="auto"/>
            <w:bottom w:val="none" w:sz="0" w:space="0" w:color="auto"/>
            <w:right w:val="none" w:sz="0" w:space="0" w:color="auto"/>
          </w:divBdr>
        </w:div>
        <w:div w:id="1264262656">
          <w:marLeft w:val="480"/>
          <w:marRight w:val="0"/>
          <w:marTop w:val="0"/>
          <w:marBottom w:val="0"/>
          <w:divBdr>
            <w:top w:val="none" w:sz="0" w:space="0" w:color="auto"/>
            <w:left w:val="none" w:sz="0" w:space="0" w:color="auto"/>
            <w:bottom w:val="none" w:sz="0" w:space="0" w:color="auto"/>
            <w:right w:val="none" w:sz="0" w:space="0" w:color="auto"/>
          </w:divBdr>
        </w:div>
        <w:div w:id="2026708849">
          <w:marLeft w:val="480"/>
          <w:marRight w:val="0"/>
          <w:marTop w:val="0"/>
          <w:marBottom w:val="0"/>
          <w:divBdr>
            <w:top w:val="none" w:sz="0" w:space="0" w:color="auto"/>
            <w:left w:val="none" w:sz="0" w:space="0" w:color="auto"/>
            <w:bottom w:val="none" w:sz="0" w:space="0" w:color="auto"/>
            <w:right w:val="none" w:sz="0" w:space="0" w:color="auto"/>
          </w:divBdr>
        </w:div>
        <w:div w:id="942230474">
          <w:marLeft w:val="480"/>
          <w:marRight w:val="0"/>
          <w:marTop w:val="0"/>
          <w:marBottom w:val="0"/>
          <w:divBdr>
            <w:top w:val="none" w:sz="0" w:space="0" w:color="auto"/>
            <w:left w:val="none" w:sz="0" w:space="0" w:color="auto"/>
            <w:bottom w:val="none" w:sz="0" w:space="0" w:color="auto"/>
            <w:right w:val="none" w:sz="0" w:space="0" w:color="auto"/>
          </w:divBdr>
        </w:div>
        <w:div w:id="425228060">
          <w:marLeft w:val="480"/>
          <w:marRight w:val="0"/>
          <w:marTop w:val="0"/>
          <w:marBottom w:val="0"/>
          <w:divBdr>
            <w:top w:val="none" w:sz="0" w:space="0" w:color="auto"/>
            <w:left w:val="none" w:sz="0" w:space="0" w:color="auto"/>
            <w:bottom w:val="none" w:sz="0" w:space="0" w:color="auto"/>
            <w:right w:val="none" w:sz="0" w:space="0" w:color="auto"/>
          </w:divBdr>
        </w:div>
        <w:div w:id="556671841">
          <w:marLeft w:val="480"/>
          <w:marRight w:val="0"/>
          <w:marTop w:val="0"/>
          <w:marBottom w:val="0"/>
          <w:divBdr>
            <w:top w:val="none" w:sz="0" w:space="0" w:color="auto"/>
            <w:left w:val="none" w:sz="0" w:space="0" w:color="auto"/>
            <w:bottom w:val="none" w:sz="0" w:space="0" w:color="auto"/>
            <w:right w:val="none" w:sz="0" w:space="0" w:color="auto"/>
          </w:divBdr>
        </w:div>
        <w:div w:id="1204439587">
          <w:marLeft w:val="480"/>
          <w:marRight w:val="0"/>
          <w:marTop w:val="0"/>
          <w:marBottom w:val="0"/>
          <w:divBdr>
            <w:top w:val="none" w:sz="0" w:space="0" w:color="auto"/>
            <w:left w:val="none" w:sz="0" w:space="0" w:color="auto"/>
            <w:bottom w:val="none" w:sz="0" w:space="0" w:color="auto"/>
            <w:right w:val="none" w:sz="0" w:space="0" w:color="auto"/>
          </w:divBdr>
        </w:div>
        <w:div w:id="1340615330">
          <w:marLeft w:val="480"/>
          <w:marRight w:val="0"/>
          <w:marTop w:val="0"/>
          <w:marBottom w:val="0"/>
          <w:divBdr>
            <w:top w:val="none" w:sz="0" w:space="0" w:color="auto"/>
            <w:left w:val="none" w:sz="0" w:space="0" w:color="auto"/>
            <w:bottom w:val="none" w:sz="0" w:space="0" w:color="auto"/>
            <w:right w:val="none" w:sz="0" w:space="0" w:color="auto"/>
          </w:divBdr>
        </w:div>
        <w:div w:id="707028285">
          <w:marLeft w:val="480"/>
          <w:marRight w:val="0"/>
          <w:marTop w:val="0"/>
          <w:marBottom w:val="0"/>
          <w:divBdr>
            <w:top w:val="none" w:sz="0" w:space="0" w:color="auto"/>
            <w:left w:val="none" w:sz="0" w:space="0" w:color="auto"/>
            <w:bottom w:val="none" w:sz="0" w:space="0" w:color="auto"/>
            <w:right w:val="none" w:sz="0" w:space="0" w:color="auto"/>
          </w:divBdr>
        </w:div>
        <w:div w:id="2039355575">
          <w:marLeft w:val="480"/>
          <w:marRight w:val="0"/>
          <w:marTop w:val="0"/>
          <w:marBottom w:val="0"/>
          <w:divBdr>
            <w:top w:val="none" w:sz="0" w:space="0" w:color="auto"/>
            <w:left w:val="none" w:sz="0" w:space="0" w:color="auto"/>
            <w:bottom w:val="none" w:sz="0" w:space="0" w:color="auto"/>
            <w:right w:val="none" w:sz="0" w:space="0" w:color="auto"/>
          </w:divBdr>
        </w:div>
        <w:div w:id="730693363">
          <w:marLeft w:val="480"/>
          <w:marRight w:val="0"/>
          <w:marTop w:val="0"/>
          <w:marBottom w:val="0"/>
          <w:divBdr>
            <w:top w:val="none" w:sz="0" w:space="0" w:color="auto"/>
            <w:left w:val="none" w:sz="0" w:space="0" w:color="auto"/>
            <w:bottom w:val="none" w:sz="0" w:space="0" w:color="auto"/>
            <w:right w:val="none" w:sz="0" w:space="0" w:color="auto"/>
          </w:divBdr>
        </w:div>
        <w:div w:id="1568683333">
          <w:marLeft w:val="480"/>
          <w:marRight w:val="0"/>
          <w:marTop w:val="0"/>
          <w:marBottom w:val="0"/>
          <w:divBdr>
            <w:top w:val="none" w:sz="0" w:space="0" w:color="auto"/>
            <w:left w:val="none" w:sz="0" w:space="0" w:color="auto"/>
            <w:bottom w:val="none" w:sz="0" w:space="0" w:color="auto"/>
            <w:right w:val="none" w:sz="0" w:space="0" w:color="auto"/>
          </w:divBdr>
        </w:div>
        <w:div w:id="517088428">
          <w:marLeft w:val="480"/>
          <w:marRight w:val="0"/>
          <w:marTop w:val="0"/>
          <w:marBottom w:val="0"/>
          <w:divBdr>
            <w:top w:val="none" w:sz="0" w:space="0" w:color="auto"/>
            <w:left w:val="none" w:sz="0" w:space="0" w:color="auto"/>
            <w:bottom w:val="none" w:sz="0" w:space="0" w:color="auto"/>
            <w:right w:val="none" w:sz="0" w:space="0" w:color="auto"/>
          </w:divBdr>
        </w:div>
        <w:div w:id="1849562150">
          <w:marLeft w:val="480"/>
          <w:marRight w:val="0"/>
          <w:marTop w:val="0"/>
          <w:marBottom w:val="0"/>
          <w:divBdr>
            <w:top w:val="none" w:sz="0" w:space="0" w:color="auto"/>
            <w:left w:val="none" w:sz="0" w:space="0" w:color="auto"/>
            <w:bottom w:val="none" w:sz="0" w:space="0" w:color="auto"/>
            <w:right w:val="none" w:sz="0" w:space="0" w:color="auto"/>
          </w:divBdr>
        </w:div>
        <w:div w:id="363750550">
          <w:marLeft w:val="480"/>
          <w:marRight w:val="0"/>
          <w:marTop w:val="0"/>
          <w:marBottom w:val="0"/>
          <w:divBdr>
            <w:top w:val="none" w:sz="0" w:space="0" w:color="auto"/>
            <w:left w:val="none" w:sz="0" w:space="0" w:color="auto"/>
            <w:bottom w:val="none" w:sz="0" w:space="0" w:color="auto"/>
            <w:right w:val="none" w:sz="0" w:space="0" w:color="auto"/>
          </w:divBdr>
        </w:div>
        <w:div w:id="1963227427">
          <w:marLeft w:val="480"/>
          <w:marRight w:val="0"/>
          <w:marTop w:val="0"/>
          <w:marBottom w:val="0"/>
          <w:divBdr>
            <w:top w:val="none" w:sz="0" w:space="0" w:color="auto"/>
            <w:left w:val="none" w:sz="0" w:space="0" w:color="auto"/>
            <w:bottom w:val="none" w:sz="0" w:space="0" w:color="auto"/>
            <w:right w:val="none" w:sz="0" w:space="0" w:color="auto"/>
          </w:divBdr>
        </w:div>
        <w:div w:id="1528517775">
          <w:marLeft w:val="480"/>
          <w:marRight w:val="0"/>
          <w:marTop w:val="0"/>
          <w:marBottom w:val="0"/>
          <w:divBdr>
            <w:top w:val="none" w:sz="0" w:space="0" w:color="auto"/>
            <w:left w:val="none" w:sz="0" w:space="0" w:color="auto"/>
            <w:bottom w:val="none" w:sz="0" w:space="0" w:color="auto"/>
            <w:right w:val="none" w:sz="0" w:space="0" w:color="auto"/>
          </w:divBdr>
        </w:div>
        <w:div w:id="419372018">
          <w:marLeft w:val="480"/>
          <w:marRight w:val="0"/>
          <w:marTop w:val="0"/>
          <w:marBottom w:val="0"/>
          <w:divBdr>
            <w:top w:val="none" w:sz="0" w:space="0" w:color="auto"/>
            <w:left w:val="none" w:sz="0" w:space="0" w:color="auto"/>
            <w:bottom w:val="none" w:sz="0" w:space="0" w:color="auto"/>
            <w:right w:val="none" w:sz="0" w:space="0" w:color="auto"/>
          </w:divBdr>
        </w:div>
        <w:div w:id="696976606">
          <w:marLeft w:val="480"/>
          <w:marRight w:val="0"/>
          <w:marTop w:val="0"/>
          <w:marBottom w:val="0"/>
          <w:divBdr>
            <w:top w:val="none" w:sz="0" w:space="0" w:color="auto"/>
            <w:left w:val="none" w:sz="0" w:space="0" w:color="auto"/>
            <w:bottom w:val="none" w:sz="0" w:space="0" w:color="auto"/>
            <w:right w:val="none" w:sz="0" w:space="0" w:color="auto"/>
          </w:divBdr>
        </w:div>
        <w:div w:id="1172915102">
          <w:marLeft w:val="480"/>
          <w:marRight w:val="0"/>
          <w:marTop w:val="0"/>
          <w:marBottom w:val="0"/>
          <w:divBdr>
            <w:top w:val="none" w:sz="0" w:space="0" w:color="auto"/>
            <w:left w:val="none" w:sz="0" w:space="0" w:color="auto"/>
            <w:bottom w:val="none" w:sz="0" w:space="0" w:color="auto"/>
            <w:right w:val="none" w:sz="0" w:space="0" w:color="auto"/>
          </w:divBdr>
        </w:div>
        <w:div w:id="836654703">
          <w:marLeft w:val="480"/>
          <w:marRight w:val="0"/>
          <w:marTop w:val="0"/>
          <w:marBottom w:val="0"/>
          <w:divBdr>
            <w:top w:val="none" w:sz="0" w:space="0" w:color="auto"/>
            <w:left w:val="none" w:sz="0" w:space="0" w:color="auto"/>
            <w:bottom w:val="none" w:sz="0" w:space="0" w:color="auto"/>
            <w:right w:val="none" w:sz="0" w:space="0" w:color="auto"/>
          </w:divBdr>
        </w:div>
        <w:div w:id="271396579">
          <w:marLeft w:val="480"/>
          <w:marRight w:val="0"/>
          <w:marTop w:val="0"/>
          <w:marBottom w:val="0"/>
          <w:divBdr>
            <w:top w:val="none" w:sz="0" w:space="0" w:color="auto"/>
            <w:left w:val="none" w:sz="0" w:space="0" w:color="auto"/>
            <w:bottom w:val="none" w:sz="0" w:space="0" w:color="auto"/>
            <w:right w:val="none" w:sz="0" w:space="0" w:color="auto"/>
          </w:divBdr>
        </w:div>
        <w:div w:id="1477067189">
          <w:marLeft w:val="480"/>
          <w:marRight w:val="0"/>
          <w:marTop w:val="0"/>
          <w:marBottom w:val="0"/>
          <w:divBdr>
            <w:top w:val="none" w:sz="0" w:space="0" w:color="auto"/>
            <w:left w:val="none" w:sz="0" w:space="0" w:color="auto"/>
            <w:bottom w:val="none" w:sz="0" w:space="0" w:color="auto"/>
            <w:right w:val="none" w:sz="0" w:space="0" w:color="auto"/>
          </w:divBdr>
        </w:div>
        <w:div w:id="1395423315">
          <w:marLeft w:val="480"/>
          <w:marRight w:val="0"/>
          <w:marTop w:val="0"/>
          <w:marBottom w:val="0"/>
          <w:divBdr>
            <w:top w:val="none" w:sz="0" w:space="0" w:color="auto"/>
            <w:left w:val="none" w:sz="0" w:space="0" w:color="auto"/>
            <w:bottom w:val="none" w:sz="0" w:space="0" w:color="auto"/>
            <w:right w:val="none" w:sz="0" w:space="0" w:color="auto"/>
          </w:divBdr>
        </w:div>
        <w:div w:id="851605001">
          <w:marLeft w:val="480"/>
          <w:marRight w:val="0"/>
          <w:marTop w:val="0"/>
          <w:marBottom w:val="0"/>
          <w:divBdr>
            <w:top w:val="none" w:sz="0" w:space="0" w:color="auto"/>
            <w:left w:val="none" w:sz="0" w:space="0" w:color="auto"/>
            <w:bottom w:val="none" w:sz="0" w:space="0" w:color="auto"/>
            <w:right w:val="none" w:sz="0" w:space="0" w:color="auto"/>
          </w:divBdr>
        </w:div>
        <w:div w:id="1511023224">
          <w:marLeft w:val="480"/>
          <w:marRight w:val="0"/>
          <w:marTop w:val="0"/>
          <w:marBottom w:val="0"/>
          <w:divBdr>
            <w:top w:val="none" w:sz="0" w:space="0" w:color="auto"/>
            <w:left w:val="none" w:sz="0" w:space="0" w:color="auto"/>
            <w:bottom w:val="none" w:sz="0" w:space="0" w:color="auto"/>
            <w:right w:val="none" w:sz="0" w:space="0" w:color="auto"/>
          </w:divBdr>
        </w:div>
        <w:div w:id="928005533">
          <w:marLeft w:val="480"/>
          <w:marRight w:val="0"/>
          <w:marTop w:val="0"/>
          <w:marBottom w:val="0"/>
          <w:divBdr>
            <w:top w:val="none" w:sz="0" w:space="0" w:color="auto"/>
            <w:left w:val="none" w:sz="0" w:space="0" w:color="auto"/>
            <w:bottom w:val="none" w:sz="0" w:space="0" w:color="auto"/>
            <w:right w:val="none" w:sz="0" w:space="0" w:color="auto"/>
          </w:divBdr>
        </w:div>
        <w:div w:id="971250138">
          <w:marLeft w:val="480"/>
          <w:marRight w:val="0"/>
          <w:marTop w:val="0"/>
          <w:marBottom w:val="0"/>
          <w:divBdr>
            <w:top w:val="none" w:sz="0" w:space="0" w:color="auto"/>
            <w:left w:val="none" w:sz="0" w:space="0" w:color="auto"/>
            <w:bottom w:val="none" w:sz="0" w:space="0" w:color="auto"/>
            <w:right w:val="none" w:sz="0" w:space="0" w:color="auto"/>
          </w:divBdr>
        </w:div>
        <w:div w:id="1483040906">
          <w:marLeft w:val="480"/>
          <w:marRight w:val="0"/>
          <w:marTop w:val="0"/>
          <w:marBottom w:val="0"/>
          <w:divBdr>
            <w:top w:val="none" w:sz="0" w:space="0" w:color="auto"/>
            <w:left w:val="none" w:sz="0" w:space="0" w:color="auto"/>
            <w:bottom w:val="none" w:sz="0" w:space="0" w:color="auto"/>
            <w:right w:val="none" w:sz="0" w:space="0" w:color="auto"/>
          </w:divBdr>
        </w:div>
        <w:div w:id="242645133">
          <w:marLeft w:val="480"/>
          <w:marRight w:val="0"/>
          <w:marTop w:val="0"/>
          <w:marBottom w:val="0"/>
          <w:divBdr>
            <w:top w:val="none" w:sz="0" w:space="0" w:color="auto"/>
            <w:left w:val="none" w:sz="0" w:space="0" w:color="auto"/>
            <w:bottom w:val="none" w:sz="0" w:space="0" w:color="auto"/>
            <w:right w:val="none" w:sz="0" w:space="0" w:color="auto"/>
          </w:divBdr>
        </w:div>
        <w:div w:id="1991905207">
          <w:marLeft w:val="480"/>
          <w:marRight w:val="0"/>
          <w:marTop w:val="0"/>
          <w:marBottom w:val="0"/>
          <w:divBdr>
            <w:top w:val="none" w:sz="0" w:space="0" w:color="auto"/>
            <w:left w:val="none" w:sz="0" w:space="0" w:color="auto"/>
            <w:bottom w:val="none" w:sz="0" w:space="0" w:color="auto"/>
            <w:right w:val="none" w:sz="0" w:space="0" w:color="auto"/>
          </w:divBdr>
        </w:div>
        <w:div w:id="2043508444">
          <w:marLeft w:val="480"/>
          <w:marRight w:val="0"/>
          <w:marTop w:val="0"/>
          <w:marBottom w:val="0"/>
          <w:divBdr>
            <w:top w:val="none" w:sz="0" w:space="0" w:color="auto"/>
            <w:left w:val="none" w:sz="0" w:space="0" w:color="auto"/>
            <w:bottom w:val="none" w:sz="0" w:space="0" w:color="auto"/>
            <w:right w:val="none" w:sz="0" w:space="0" w:color="auto"/>
          </w:divBdr>
        </w:div>
        <w:div w:id="255792824">
          <w:marLeft w:val="480"/>
          <w:marRight w:val="0"/>
          <w:marTop w:val="0"/>
          <w:marBottom w:val="0"/>
          <w:divBdr>
            <w:top w:val="none" w:sz="0" w:space="0" w:color="auto"/>
            <w:left w:val="none" w:sz="0" w:space="0" w:color="auto"/>
            <w:bottom w:val="none" w:sz="0" w:space="0" w:color="auto"/>
            <w:right w:val="none" w:sz="0" w:space="0" w:color="auto"/>
          </w:divBdr>
        </w:div>
        <w:div w:id="787552620">
          <w:marLeft w:val="480"/>
          <w:marRight w:val="0"/>
          <w:marTop w:val="0"/>
          <w:marBottom w:val="0"/>
          <w:divBdr>
            <w:top w:val="none" w:sz="0" w:space="0" w:color="auto"/>
            <w:left w:val="none" w:sz="0" w:space="0" w:color="auto"/>
            <w:bottom w:val="none" w:sz="0" w:space="0" w:color="auto"/>
            <w:right w:val="none" w:sz="0" w:space="0" w:color="auto"/>
          </w:divBdr>
        </w:div>
        <w:div w:id="1299340164">
          <w:marLeft w:val="480"/>
          <w:marRight w:val="0"/>
          <w:marTop w:val="0"/>
          <w:marBottom w:val="0"/>
          <w:divBdr>
            <w:top w:val="none" w:sz="0" w:space="0" w:color="auto"/>
            <w:left w:val="none" w:sz="0" w:space="0" w:color="auto"/>
            <w:bottom w:val="none" w:sz="0" w:space="0" w:color="auto"/>
            <w:right w:val="none" w:sz="0" w:space="0" w:color="auto"/>
          </w:divBdr>
        </w:div>
        <w:div w:id="1820345878">
          <w:marLeft w:val="480"/>
          <w:marRight w:val="0"/>
          <w:marTop w:val="0"/>
          <w:marBottom w:val="0"/>
          <w:divBdr>
            <w:top w:val="none" w:sz="0" w:space="0" w:color="auto"/>
            <w:left w:val="none" w:sz="0" w:space="0" w:color="auto"/>
            <w:bottom w:val="none" w:sz="0" w:space="0" w:color="auto"/>
            <w:right w:val="none" w:sz="0" w:space="0" w:color="auto"/>
          </w:divBdr>
        </w:div>
        <w:div w:id="1595170861">
          <w:marLeft w:val="480"/>
          <w:marRight w:val="0"/>
          <w:marTop w:val="0"/>
          <w:marBottom w:val="0"/>
          <w:divBdr>
            <w:top w:val="none" w:sz="0" w:space="0" w:color="auto"/>
            <w:left w:val="none" w:sz="0" w:space="0" w:color="auto"/>
            <w:bottom w:val="none" w:sz="0" w:space="0" w:color="auto"/>
            <w:right w:val="none" w:sz="0" w:space="0" w:color="auto"/>
          </w:divBdr>
        </w:div>
        <w:div w:id="816800043">
          <w:marLeft w:val="480"/>
          <w:marRight w:val="0"/>
          <w:marTop w:val="0"/>
          <w:marBottom w:val="0"/>
          <w:divBdr>
            <w:top w:val="none" w:sz="0" w:space="0" w:color="auto"/>
            <w:left w:val="none" w:sz="0" w:space="0" w:color="auto"/>
            <w:bottom w:val="none" w:sz="0" w:space="0" w:color="auto"/>
            <w:right w:val="none" w:sz="0" w:space="0" w:color="auto"/>
          </w:divBdr>
        </w:div>
        <w:div w:id="1251548763">
          <w:marLeft w:val="480"/>
          <w:marRight w:val="0"/>
          <w:marTop w:val="0"/>
          <w:marBottom w:val="0"/>
          <w:divBdr>
            <w:top w:val="none" w:sz="0" w:space="0" w:color="auto"/>
            <w:left w:val="none" w:sz="0" w:space="0" w:color="auto"/>
            <w:bottom w:val="none" w:sz="0" w:space="0" w:color="auto"/>
            <w:right w:val="none" w:sz="0" w:space="0" w:color="auto"/>
          </w:divBdr>
        </w:div>
        <w:div w:id="589629628">
          <w:marLeft w:val="480"/>
          <w:marRight w:val="0"/>
          <w:marTop w:val="0"/>
          <w:marBottom w:val="0"/>
          <w:divBdr>
            <w:top w:val="none" w:sz="0" w:space="0" w:color="auto"/>
            <w:left w:val="none" w:sz="0" w:space="0" w:color="auto"/>
            <w:bottom w:val="none" w:sz="0" w:space="0" w:color="auto"/>
            <w:right w:val="none" w:sz="0" w:space="0" w:color="auto"/>
          </w:divBdr>
        </w:div>
        <w:div w:id="465008448">
          <w:marLeft w:val="480"/>
          <w:marRight w:val="0"/>
          <w:marTop w:val="0"/>
          <w:marBottom w:val="0"/>
          <w:divBdr>
            <w:top w:val="none" w:sz="0" w:space="0" w:color="auto"/>
            <w:left w:val="none" w:sz="0" w:space="0" w:color="auto"/>
            <w:bottom w:val="none" w:sz="0" w:space="0" w:color="auto"/>
            <w:right w:val="none" w:sz="0" w:space="0" w:color="auto"/>
          </w:divBdr>
        </w:div>
        <w:div w:id="1990280432">
          <w:marLeft w:val="480"/>
          <w:marRight w:val="0"/>
          <w:marTop w:val="0"/>
          <w:marBottom w:val="0"/>
          <w:divBdr>
            <w:top w:val="none" w:sz="0" w:space="0" w:color="auto"/>
            <w:left w:val="none" w:sz="0" w:space="0" w:color="auto"/>
            <w:bottom w:val="none" w:sz="0" w:space="0" w:color="auto"/>
            <w:right w:val="none" w:sz="0" w:space="0" w:color="auto"/>
          </w:divBdr>
        </w:div>
        <w:div w:id="1167943226">
          <w:marLeft w:val="480"/>
          <w:marRight w:val="0"/>
          <w:marTop w:val="0"/>
          <w:marBottom w:val="0"/>
          <w:divBdr>
            <w:top w:val="none" w:sz="0" w:space="0" w:color="auto"/>
            <w:left w:val="none" w:sz="0" w:space="0" w:color="auto"/>
            <w:bottom w:val="none" w:sz="0" w:space="0" w:color="auto"/>
            <w:right w:val="none" w:sz="0" w:space="0" w:color="auto"/>
          </w:divBdr>
        </w:div>
        <w:div w:id="1815179222">
          <w:marLeft w:val="480"/>
          <w:marRight w:val="0"/>
          <w:marTop w:val="0"/>
          <w:marBottom w:val="0"/>
          <w:divBdr>
            <w:top w:val="none" w:sz="0" w:space="0" w:color="auto"/>
            <w:left w:val="none" w:sz="0" w:space="0" w:color="auto"/>
            <w:bottom w:val="none" w:sz="0" w:space="0" w:color="auto"/>
            <w:right w:val="none" w:sz="0" w:space="0" w:color="auto"/>
          </w:divBdr>
        </w:div>
        <w:div w:id="2134205266">
          <w:marLeft w:val="480"/>
          <w:marRight w:val="0"/>
          <w:marTop w:val="0"/>
          <w:marBottom w:val="0"/>
          <w:divBdr>
            <w:top w:val="none" w:sz="0" w:space="0" w:color="auto"/>
            <w:left w:val="none" w:sz="0" w:space="0" w:color="auto"/>
            <w:bottom w:val="none" w:sz="0" w:space="0" w:color="auto"/>
            <w:right w:val="none" w:sz="0" w:space="0" w:color="auto"/>
          </w:divBdr>
        </w:div>
        <w:div w:id="1973361150">
          <w:marLeft w:val="480"/>
          <w:marRight w:val="0"/>
          <w:marTop w:val="0"/>
          <w:marBottom w:val="0"/>
          <w:divBdr>
            <w:top w:val="none" w:sz="0" w:space="0" w:color="auto"/>
            <w:left w:val="none" w:sz="0" w:space="0" w:color="auto"/>
            <w:bottom w:val="none" w:sz="0" w:space="0" w:color="auto"/>
            <w:right w:val="none" w:sz="0" w:space="0" w:color="auto"/>
          </w:divBdr>
        </w:div>
      </w:divsChild>
    </w:div>
    <w:div w:id="853156884">
      <w:bodyDiv w:val="1"/>
      <w:marLeft w:val="0"/>
      <w:marRight w:val="0"/>
      <w:marTop w:val="0"/>
      <w:marBottom w:val="0"/>
      <w:divBdr>
        <w:top w:val="none" w:sz="0" w:space="0" w:color="auto"/>
        <w:left w:val="none" w:sz="0" w:space="0" w:color="auto"/>
        <w:bottom w:val="none" w:sz="0" w:space="0" w:color="auto"/>
        <w:right w:val="none" w:sz="0" w:space="0" w:color="auto"/>
      </w:divBdr>
    </w:div>
    <w:div w:id="854419012">
      <w:bodyDiv w:val="1"/>
      <w:marLeft w:val="0"/>
      <w:marRight w:val="0"/>
      <w:marTop w:val="0"/>
      <w:marBottom w:val="0"/>
      <w:divBdr>
        <w:top w:val="none" w:sz="0" w:space="0" w:color="auto"/>
        <w:left w:val="none" w:sz="0" w:space="0" w:color="auto"/>
        <w:bottom w:val="none" w:sz="0" w:space="0" w:color="auto"/>
        <w:right w:val="none" w:sz="0" w:space="0" w:color="auto"/>
      </w:divBdr>
    </w:div>
    <w:div w:id="857041845">
      <w:bodyDiv w:val="1"/>
      <w:marLeft w:val="0"/>
      <w:marRight w:val="0"/>
      <w:marTop w:val="0"/>
      <w:marBottom w:val="0"/>
      <w:divBdr>
        <w:top w:val="none" w:sz="0" w:space="0" w:color="auto"/>
        <w:left w:val="none" w:sz="0" w:space="0" w:color="auto"/>
        <w:bottom w:val="none" w:sz="0" w:space="0" w:color="auto"/>
        <w:right w:val="none" w:sz="0" w:space="0" w:color="auto"/>
      </w:divBdr>
    </w:div>
    <w:div w:id="857739390">
      <w:bodyDiv w:val="1"/>
      <w:marLeft w:val="0"/>
      <w:marRight w:val="0"/>
      <w:marTop w:val="0"/>
      <w:marBottom w:val="0"/>
      <w:divBdr>
        <w:top w:val="none" w:sz="0" w:space="0" w:color="auto"/>
        <w:left w:val="none" w:sz="0" w:space="0" w:color="auto"/>
        <w:bottom w:val="none" w:sz="0" w:space="0" w:color="auto"/>
        <w:right w:val="none" w:sz="0" w:space="0" w:color="auto"/>
      </w:divBdr>
    </w:div>
    <w:div w:id="858273817">
      <w:bodyDiv w:val="1"/>
      <w:marLeft w:val="0"/>
      <w:marRight w:val="0"/>
      <w:marTop w:val="0"/>
      <w:marBottom w:val="0"/>
      <w:divBdr>
        <w:top w:val="none" w:sz="0" w:space="0" w:color="auto"/>
        <w:left w:val="none" w:sz="0" w:space="0" w:color="auto"/>
        <w:bottom w:val="none" w:sz="0" w:space="0" w:color="auto"/>
        <w:right w:val="none" w:sz="0" w:space="0" w:color="auto"/>
      </w:divBdr>
    </w:div>
    <w:div w:id="859313704">
      <w:bodyDiv w:val="1"/>
      <w:marLeft w:val="0"/>
      <w:marRight w:val="0"/>
      <w:marTop w:val="0"/>
      <w:marBottom w:val="0"/>
      <w:divBdr>
        <w:top w:val="none" w:sz="0" w:space="0" w:color="auto"/>
        <w:left w:val="none" w:sz="0" w:space="0" w:color="auto"/>
        <w:bottom w:val="none" w:sz="0" w:space="0" w:color="auto"/>
        <w:right w:val="none" w:sz="0" w:space="0" w:color="auto"/>
      </w:divBdr>
    </w:div>
    <w:div w:id="862017468">
      <w:bodyDiv w:val="1"/>
      <w:marLeft w:val="0"/>
      <w:marRight w:val="0"/>
      <w:marTop w:val="0"/>
      <w:marBottom w:val="0"/>
      <w:divBdr>
        <w:top w:val="none" w:sz="0" w:space="0" w:color="auto"/>
        <w:left w:val="none" w:sz="0" w:space="0" w:color="auto"/>
        <w:bottom w:val="none" w:sz="0" w:space="0" w:color="auto"/>
        <w:right w:val="none" w:sz="0" w:space="0" w:color="auto"/>
      </w:divBdr>
    </w:div>
    <w:div w:id="863440367">
      <w:bodyDiv w:val="1"/>
      <w:marLeft w:val="0"/>
      <w:marRight w:val="0"/>
      <w:marTop w:val="0"/>
      <w:marBottom w:val="0"/>
      <w:divBdr>
        <w:top w:val="none" w:sz="0" w:space="0" w:color="auto"/>
        <w:left w:val="none" w:sz="0" w:space="0" w:color="auto"/>
        <w:bottom w:val="none" w:sz="0" w:space="0" w:color="auto"/>
        <w:right w:val="none" w:sz="0" w:space="0" w:color="auto"/>
      </w:divBdr>
    </w:div>
    <w:div w:id="863447997">
      <w:bodyDiv w:val="1"/>
      <w:marLeft w:val="0"/>
      <w:marRight w:val="0"/>
      <w:marTop w:val="0"/>
      <w:marBottom w:val="0"/>
      <w:divBdr>
        <w:top w:val="none" w:sz="0" w:space="0" w:color="auto"/>
        <w:left w:val="none" w:sz="0" w:space="0" w:color="auto"/>
        <w:bottom w:val="none" w:sz="0" w:space="0" w:color="auto"/>
        <w:right w:val="none" w:sz="0" w:space="0" w:color="auto"/>
      </w:divBdr>
    </w:div>
    <w:div w:id="865293179">
      <w:bodyDiv w:val="1"/>
      <w:marLeft w:val="0"/>
      <w:marRight w:val="0"/>
      <w:marTop w:val="0"/>
      <w:marBottom w:val="0"/>
      <w:divBdr>
        <w:top w:val="none" w:sz="0" w:space="0" w:color="auto"/>
        <w:left w:val="none" w:sz="0" w:space="0" w:color="auto"/>
        <w:bottom w:val="none" w:sz="0" w:space="0" w:color="auto"/>
        <w:right w:val="none" w:sz="0" w:space="0" w:color="auto"/>
      </w:divBdr>
    </w:div>
    <w:div w:id="867333159">
      <w:bodyDiv w:val="1"/>
      <w:marLeft w:val="0"/>
      <w:marRight w:val="0"/>
      <w:marTop w:val="0"/>
      <w:marBottom w:val="0"/>
      <w:divBdr>
        <w:top w:val="none" w:sz="0" w:space="0" w:color="auto"/>
        <w:left w:val="none" w:sz="0" w:space="0" w:color="auto"/>
        <w:bottom w:val="none" w:sz="0" w:space="0" w:color="auto"/>
        <w:right w:val="none" w:sz="0" w:space="0" w:color="auto"/>
      </w:divBdr>
    </w:div>
    <w:div w:id="867376259">
      <w:bodyDiv w:val="1"/>
      <w:marLeft w:val="0"/>
      <w:marRight w:val="0"/>
      <w:marTop w:val="0"/>
      <w:marBottom w:val="0"/>
      <w:divBdr>
        <w:top w:val="none" w:sz="0" w:space="0" w:color="auto"/>
        <w:left w:val="none" w:sz="0" w:space="0" w:color="auto"/>
        <w:bottom w:val="none" w:sz="0" w:space="0" w:color="auto"/>
        <w:right w:val="none" w:sz="0" w:space="0" w:color="auto"/>
      </w:divBdr>
    </w:div>
    <w:div w:id="869145345">
      <w:bodyDiv w:val="1"/>
      <w:marLeft w:val="0"/>
      <w:marRight w:val="0"/>
      <w:marTop w:val="0"/>
      <w:marBottom w:val="0"/>
      <w:divBdr>
        <w:top w:val="none" w:sz="0" w:space="0" w:color="auto"/>
        <w:left w:val="none" w:sz="0" w:space="0" w:color="auto"/>
        <w:bottom w:val="none" w:sz="0" w:space="0" w:color="auto"/>
        <w:right w:val="none" w:sz="0" w:space="0" w:color="auto"/>
      </w:divBdr>
    </w:div>
    <w:div w:id="871116294">
      <w:bodyDiv w:val="1"/>
      <w:marLeft w:val="0"/>
      <w:marRight w:val="0"/>
      <w:marTop w:val="0"/>
      <w:marBottom w:val="0"/>
      <w:divBdr>
        <w:top w:val="none" w:sz="0" w:space="0" w:color="auto"/>
        <w:left w:val="none" w:sz="0" w:space="0" w:color="auto"/>
        <w:bottom w:val="none" w:sz="0" w:space="0" w:color="auto"/>
        <w:right w:val="none" w:sz="0" w:space="0" w:color="auto"/>
      </w:divBdr>
    </w:div>
    <w:div w:id="871577850">
      <w:bodyDiv w:val="1"/>
      <w:marLeft w:val="0"/>
      <w:marRight w:val="0"/>
      <w:marTop w:val="0"/>
      <w:marBottom w:val="0"/>
      <w:divBdr>
        <w:top w:val="none" w:sz="0" w:space="0" w:color="auto"/>
        <w:left w:val="none" w:sz="0" w:space="0" w:color="auto"/>
        <w:bottom w:val="none" w:sz="0" w:space="0" w:color="auto"/>
        <w:right w:val="none" w:sz="0" w:space="0" w:color="auto"/>
      </w:divBdr>
    </w:div>
    <w:div w:id="874344896">
      <w:bodyDiv w:val="1"/>
      <w:marLeft w:val="0"/>
      <w:marRight w:val="0"/>
      <w:marTop w:val="0"/>
      <w:marBottom w:val="0"/>
      <w:divBdr>
        <w:top w:val="none" w:sz="0" w:space="0" w:color="auto"/>
        <w:left w:val="none" w:sz="0" w:space="0" w:color="auto"/>
        <w:bottom w:val="none" w:sz="0" w:space="0" w:color="auto"/>
        <w:right w:val="none" w:sz="0" w:space="0" w:color="auto"/>
      </w:divBdr>
    </w:div>
    <w:div w:id="877283075">
      <w:bodyDiv w:val="1"/>
      <w:marLeft w:val="0"/>
      <w:marRight w:val="0"/>
      <w:marTop w:val="0"/>
      <w:marBottom w:val="0"/>
      <w:divBdr>
        <w:top w:val="none" w:sz="0" w:space="0" w:color="auto"/>
        <w:left w:val="none" w:sz="0" w:space="0" w:color="auto"/>
        <w:bottom w:val="none" w:sz="0" w:space="0" w:color="auto"/>
        <w:right w:val="none" w:sz="0" w:space="0" w:color="auto"/>
      </w:divBdr>
    </w:div>
    <w:div w:id="878128067">
      <w:bodyDiv w:val="1"/>
      <w:marLeft w:val="0"/>
      <w:marRight w:val="0"/>
      <w:marTop w:val="0"/>
      <w:marBottom w:val="0"/>
      <w:divBdr>
        <w:top w:val="none" w:sz="0" w:space="0" w:color="auto"/>
        <w:left w:val="none" w:sz="0" w:space="0" w:color="auto"/>
        <w:bottom w:val="none" w:sz="0" w:space="0" w:color="auto"/>
        <w:right w:val="none" w:sz="0" w:space="0" w:color="auto"/>
      </w:divBdr>
    </w:div>
    <w:div w:id="878200890">
      <w:bodyDiv w:val="1"/>
      <w:marLeft w:val="0"/>
      <w:marRight w:val="0"/>
      <w:marTop w:val="0"/>
      <w:marBottom w:val="0"/>
      <w:divBdr>
        <w:top w:val="none" w:sz="0" w:space="0" w:color="auto"/>
        <w:left w:val="none" w:sz="0" w:space="0" w:color="auto"/>
        <w:bottom w:val="none" w:sz="0" w:space="0" w:color="auto"/>
        <w:right w:val="none" w:sz="0" w:space="0" w:color="auto"/>
      </w:divBdr>
    </w:div>
    <w:div w:id="882138575">
      <w:bodyDiv w:val="1"/>
      <w:marLeft w:val="0"/>
      <w:marRight w:val="0"/>
      <w:marTop w:val="0"/>
      <w:marBottom w:val="0"/>
      <w:divBdr>
        <w:top w:val="none" w:sz="0" w:space="0" w:color="auto"/>
        <w:left w:val="none" w:sz="0" w:space="0" w:color="auto"/>
        <w:bottom w:val="none" w:sz="0" w:space="0" w:color="auto"/>
        <w:right w:val="none" w:sz="0" w:space="0" w:color="auto"/>
      </w:divBdr>
    </w:div>
    <w:div w:id="882861040">
      <w:bodyDiv w:val="1"/>
      <w:marLeft w:val="0"/>
      <w:marRight w:val="0"/>
      <w:marTop w:val="0"/>
      <w:marBottom w:val="0"/>
      <w:divBdr>
        <w:top w:val="none" w:sz="0" w:space="0" w:color="auto"/>
        <w:left w:val="none" w:sz="0" w:space="0" w:color="auto"/>
        <w:bottom w:val="none" w:sz="0" w:space="0" w:color="auto"/>
        <w:right w:val="none" w:sz="0" w:space="0" w:color="auto"/>
      </w:divBdr>
    </w:div>
    <w:div w:id="883173229">
      <w:bodyDiv w:val="1"/>
      <w:marLeft w:val="0"/>
      <w:marRight w:val="0"/>
      <w:marTop w:val="0"/>
      <w:marBottom w:val="0"/>
      <w:divBdr>
        <w:top w:val="none" w:sz="0" w:space="0" w:color="auto"/>
        <w:left w:val="none" w:sz="0" w:space="0" w:color="auto"/>
        <w:bottom w:val="none" w:sz="0" w:space="0" w:color="auto"/>
        <w:right w:val="none" w:sz="0" w:space="0" w:color="auto"/>
      </w:divBdr>
    </w:div>
    <w:div w:id="884563396">
      <w:bodyDiv w:val="1"/>
      <w:marLeft w:val="0"/>
      <w:marRight w:val="0"/>
      <w:marTop w:val="0"/>
      <w:marBottom w:val="0"/>
      <w:divBdr>
        <w:top w:val="none" w:sz="0" w:space="0" w:color="auto"/>
        <w:left w:val="none" w:sz="0" w:space="0" w:color="auto"/>
        <w:bottom w:val="none" w:sz="0" w:space="0" w:color="auto"/>
        <w:right w:val="none" w:sz="0" w:space="0" w:color="auto"/>
      </w:divBdr>
    </w:div>
    <w:div w:id="888304347">
      <w:bodyDiv w:val="1"/>
      <w:marLeft w:val="0"/>
      <w:marRight w:val="0"/>
      <w:marTop w:val="0"/>
      <w:marBottom w:val="0"/>
      <w:divBdr>
        <w:top w:val="none" w:sz="0" w:space="0" w:color="auto"/>
        <w:left w:val="none" w:sz="0" w:space="0" w:color="auto"/>
        <w:bottom w:val="none" w:sz="0" w:space="0" w:color="auto"/>
        <w:right w:val="none" w:sz="0" w:space="0" w:color="auto"/>
      </w:divBdr>
    </w:div>
    <w:div w:id="891769672">
      <w:bodyDiv w:val="1"/>
      <w:marLeft w:val="0"/>
      <w:marRight w:val="0"/>
      <w:marTop w:val="0"/>
      <w:marBottom w:val="0"/>
      <w:divBdr>
        <w:top w:val="none" w:sz="0" w:space="0" w:color="auto"/>
        <w:left w:val="none" w:sz="0" w:space="0" w:color="auto"/>
        <w:bottom w:val="none" w:sz="0" w:space="0" w:color="auto"/>
        <w:right w:val="none" w:sz="0" w:space="0" w:color="auto"/>
      </w:divBdr>
    </w:div>
    <w:div w:id="893081288">
      <w:bodyDiv w:val="1"/>
      <w:marLeft w:val="0"/>
      <w:marRight w:val="0"/>
      <w:marTop w:val="0"/>
      <w:marBottom w:val="0"/>
      <w:divBdr>
        <w:top w:val="none" w:sz="0" w:space="0" w:color="auto"/>
        <w:left w:val="none" w:sz="0" w:space="0" w:color="auto"/>
        <w:bottom w:val="none" w:sz="0" w:space="0" w:color="auto"/>
        <w:right w:val="none" w:sz="0" w:space="0" w:color="auto"/>
      </w:divBdr>
      <w:divsChild>
        <w:div w:id="471097515">
          <w:marLeft w:val="480"/>
          <w:marRight w:val="0"/>
          <w:marTop w:val="0"/>
          <w:marBottom w:val="0"/>
          <w:divBdr>
            <w:top w:val="none" w:sz="0" w:space="0" w:color="auto"/>
            <w:left w:val="none" w:sz="0" w:space="0" w:color="auto"/>
            <w:bottom w:val="none" w:sz="0" w:space="0" w:color="auto"/>
            <w:right w:val="none" w:sz="0" w:space="0" w:color="auto"/>
          </w:divBdr>
        </w:div>
        <w:div w:id="831795031">
          <w:marLeft w:val="480"/>
          <w:marRight w:val="0"/>
          <w:marTop w:val="0"/>
          <w:marBottom w:val="0"/>
          <w:divBdr>
            <w:top w:val="none" w:sz="0" w:space="0" w:color="auto"/>
            <w:left w:val="none" w:sz="0" w:space="0" w:color="auto"/>
            <w:bottom w:val="none" w:sz="0" w:space="0" w:color="auto"/>
            <w:right w:val="none" w:sz="0" w:space="0" w:color="auto"/>
          </w:divBdr>
        </w:div>
        <w:div w:id="872881840">
          <w:marLeft w:val="480"/>
          <w:marRight w:val="0"/>
          <w:marTop w:val="0"/>
          <w:marBottom w:val="0"/>
          <w:divBdr>
            <w:top w:val="none" w:sz="0" w:space="0" w:color="auto"/>
            <w:left w:val="none" w:sz="0" w:space="0" w:color="auto"/>
            <w:bottom w:val="none" w:sz="0" w:space="0" w:color="auto"/>
            <w:right w:val="none" w:sz="0" w:space="0" w:color="auto"/>
          </w:divBdr>
        </w:div>
        <w:div w:id="1436293506">
          <w:marLeft w:val="480"/>
          <w:marRight w:val="0"/>
          <w:marTop w:val="0"/>
          <w:marBottom w:val="0"/>
          <w:divBdr>
            <w:top w:val="none" w:sz="0" w:space="0" w:color="auto"/>
            <w:left w:val="none" w:sz="0" w:space="0" w:color="auto"/>
            <w:bottom w:val="none" w:sz="0" w:space="0" w:color="auto"/>
            <w:right w:val="none" w:sz="0" w:space="0" w:color="auto"/>
          </w:divBdr>
        </w:div>
        <w:div w:id="695496673">
          <w:marLeft w:val="480"/>
          <w:marRight w:val="0"/>
          <w:marTop w:val="0"/>
          <w:marBottom w:val="0"/>
          <w:divBdr>
            <w:top w:val="none" w:sz="0" w:space="0" w:color="auto"/>
            <w:left w:val="none" w:sz="0" w:space="0" w:color="auto"/>
            <w:bottom w:val="none" w:sz="0" w:space="0" w:color="auto"/>
            <w:right w:val="none" w:sz="0" w:space="0" w:color="auto"/>
          </w:divBdr>
        </w:div>
        <w:div w:id="657660912">
          <w:marLeft w:val="480"/>
          <w:marRight w:val="0"/>
          <w:marTop w:val="0"/>
          <w:marBottom w:val="0"/>
          <w:divBdr>
            <w:top w:val="none" w:sz="0" w:space="0" w:color="auto"/>
            <w:left w:val="none" w:sz="0" w:space="0" w:color="auto"/>
            <w:bottom w:val="none" w:sz="0" w:space="0" w:color="auto"/>
            <w:right w:val="none" w:sz="0" w:space="0" w:color="auto"/>
          </w:divBdr>
        </w:div>
        <w:div w:id="1668747503">
          <w:marLeft w:val="480"/>
          <w:marRight w:val="0"/>
          <w:marTop w:val="0"/>
          <w:marBottom w:val="0"/>
          <w:divBdr>
            <w:top w:val="none" w:sz="0" w:space="0" w:color="auto"/>
            <w:left w:val="none" w:sz="0" w:space="0" w:color="auto"/>
            <w:bottom w:val="none" w:sz="0" w:space="0" w:color="auto"/>
            <w:right w:val="none" w:sz="0" w:space="0" w:color="auto"/>
          </w:divBdr>
        </w:div>
        <w:div w:id="873614213">
          <w:marLeft w:val="480"/>
          <w:marRight w:val="0"/>
          <w:marTop w:val="0"/>
          <w:marBottom w:val="0"/>
          <w:divBdr>
            <w:top w:val="none" w:sz="0" w:space="0" w:color="auto"/>
            <w:left w:val="none" w:sz="0" w:space="0" w:color="auto"/>
            <w:bottom w:val="none" w:sz="0" w:space="0" w:color="auto"/>
            <w:right w:val="none" w:sz="0" w:space="0" w:color="auto"/>
          </w:divBdr>
        </w:div>
        <w:div w:id="963076401">
          <w:marLeft w:val="480"/>
          <w:marRight w:val="0"/>
          <w:marTop w:val="0"/>
          <w:marBottom w:val="0"/>
          <w:divBdr>
            <w:top w:val="none" w:sz="0" w:space="0" w:color="auto"/>
            <w:left w:val="none" w:sz="0" w:space="0" w:color="auto"/>
            <w:bottom w:val="none" w:sz="0" w:space="0" w:color="auto"/>
            <w:right w:val="none" w:sz="0" w:space="0" w:color="auto"/>
          </w:divBdr>
        </w:div>
        <w:div w:id="1291014825">
          <w:marLeft w:val="480"/>
          <w:marRight w:val="0"/>
          <w:marTop w:val="0"/>
          <w:marBottom w:val="0"/>
          <w:divBdr>
            <w:top w:val="none" w:sz="0" w:space="0" w:color="auto"/>
            <w:left w:val="none" w:sz="0" w:space="0" w:color="auto"/>
            <w:bottom w:val="none" w:sz="0" w:space="0" w:color="auto"/>
            <w:right w:val="none" w:sz="0" w:space="0" w:color="auto"/>
          </w:divBdr>
        </w:div>
        <w:div w:id="1319728410">
          <w:marLeft w:val="480"/>
          <w:marRight w:val="0"/>
          <w:marTop w:val="0"/>
          <w:marBottom w:val="0"/>
          <w:divBdr>
            <w:top w:val="none" w:sz="0" w:space="0" w:color="auto"/>
            <w:left w:val="none" w:sz="0" w:space="0" w:color="auto"/>
            <w:bottom w:val="none" w:sz="0" w:space="0" w:color="auto"/>
            <w:right w:val="none" w:sz="0" w:space="0" w:color="auto"/>
          </w:divBdr>
        </w:div>
        <w:div w:id="387652230">
          <w:marLeft w:val="480"/>
          <w:marRight w:val="0"/>
          <w:marTop w:val="0"/>
          <w:marBottom w:val="0"/>
          <w:divBdr>
            <w:top w:val="none" w:sz="0" w:space="0" w:color="auto"/>
            <w:left w:val="none" w:sz="0" w:space="0" w:color="auto"/>
            <w:bottom w:val="none" w:sz="0" w:space="0" w:color="auto"/>
            <w:right w:val="none" w:sz="0" w:space="0" w:color="auto"/>
          </w:divBdr>
        </w:div>
        <w:div w:id="516189239">
          <w:marLeft w:val="480"/>
          <w:marRight w:val="0"/>
          <w:marTop w:val="0"/>
          <w:marBottom w:val="0"/>
          <w:divBdr>
            <w:top w:val="none" w:sz="0" w:space="0" w:color="auto"/>
            <w:left w:val="none" w:sz="0" w:space="0" w:color="auto"/>
            <w:bottom w:val="none" w:sz="0" w:space="0" w:color="auto"/>
            <w:right w:val="none" w:sz="0" w:space="0" w:color="auto"/>
          </w:divBdr>
        </w:div>
        <w:div w:id="500968941">
          <w:marLeft w:val="480"/>
          <w:marRight w:val="0"/>
          <w:marTop w:val="0"/>
          <w:marBottom w:val="0"/>
          <w:divBdr>
            <w:top w:val="none" w:sz="0" w:space="0" w:color="auto"/>
            <w:left w:val="none" w:sz="0" w:space="0" w:color="auto"/>
            <w:bottom w:val="none" w:sz="0" w:space="0" w:color="auto"/>
            <w:right w:val="none" w:sz="0" w:space="0" w:color="auto"/>
          </w:divBdr>
        </w:div>
        <w:div w:id="1971126284">
          <w:marLeft w:val="480"/>
          <w:marRight w:val="0"/>
          <w:marTop w:val="0"/>
          <w:marBottom w:val="0"/>
          <w:divBdr>
            <w:top w:val="none" w:sz="0" w:space="0" w:color="auto"/>
            <w:left w:val="none" w:sz="0" w:space="0" w:color="auto"/>
            <w:bottom w:val="none" w:sz="0" w:space="0" w:color="auto"/>
            <w:right w:val="none" w:sz="0" w:space="0" w:color="auto"/>
          </w:divBdr>
        </w:div>
        <w:div w:id="1615600568">
          <w:marLeft w:val="480"/>
          <w:marRight w:val="0"/>
          <w:marTop w:val="0"/>
          <w:marBottom w:val="0"/>
          <w:divBdr>
            <w:top w:val="none" w:sz="0" w:space="0" w:color="auto"/>
            <w:left w:val="none" w:sz="0" w:space="0" w:color="auto"/>
            <w:bottom w:val="none" w:sz="0" w:space="0" w:color="auto"/>
            <w:right w:val="none" w:sz="0" w:space="0" w:color="auto"/>
          </w:divBdr>
        </w:div>
        <w:div w:id="46533206">
          <w:marLeft w:val="480"/>
          <w:marRight w:val="0"/>
          <w:marTop w:val="0"/>
          <w:marBottom w:val="0"/>
          <w:divBdr>
            <w:top w:val="none" w:sz="0" w:space="0" w:color="auto"/>
            <w:left w:val="none" w:sz="0" w:space="0" w:color="auto"/>
            <w:bottom w:val="none" w:sz="0" w:space="0" w:color="auto"/>
            <w:right w:val="none" w:sz="0" w:space="0" w:color="auto"/>
          </w:divBdr>
        </w:div>
        <w:div w:id="425274966">
          <w:marLeft w:val="480"/>
          <w:marRight w:val="0"/>
          <w:marTop w:val="0"/>
          <w:marBottom w:val="0"/>
          <w:divBdr>
            <w:top w:val="none" w:sz="0" w:space="0" w:color="auto"/>
            <w:left w:val="none" w:sz="0" w:space="0" w:color="auto"/>
            <w:bottom w:val="none" w:sz="0" w:space="0" w:color="auto"/>
            <w:right w:val="none" w:sz="0" w:space="0" w:color="auto"/>
          </w:divBdr>
        </w:div>
        <w:div w:id="700278227">
          <w:marLeft w:val="480"/>
          <w:marRight w:val="0"/>
          <w:marTop w:val="0"/>
          <w:marBottom w:val="0"/>
          <w:divBdr>
            <w:top w:val="none" w:sz="0" w:space="0" w:color="auto"/>
            <w:left w:val="none" w:sz="0" w:space="0" w:color="auto"/>
            <w:bottom w:val="none" w:sz="0" w:space="0" w:color="auto"/>
            <w:right w:val="none" w:sz="0" w:space="0" w:color="auto"/>
          </w:divBdr>
        </w:div>
        <w:div w:id="1921939667">
          <w:marLeft w:val="480"/>
          <w:marRight w:val="0"/>
          <w:marTop w:val="0"/>
          <w:marBottom w:val="0"/>
          <w:divBdr>
            <w:top w:val="none" w:sz="0" w:space="0" w:color="auto"/>
            <w:left w:val="none" w:sz="0" w:space="0" w:color="auto"/>
            <w:bottom w:val="none" w:sz="0" w:space="0" w:color="auto"/>
            <w:right w:val="none" w:sz="0" w:space="0" w:color="auto"/>
          </w:divBdr>
        </w:div>
        <w:div w:id="1651863158">
          <w:marLeft w:val="480"/>
          <w:marRight w:val="0"/>
          <w:marTop w:val="0"/>
          <w:marBottom w:val="0"/>
          <w:divBdr>
            <w:top w:val="none" w:sz="0" w:space="0" w:color="auto"/>
            <w:left w:val="none" w:sz="0" w:space="0" w:color="auto"/>
            <w:bottom w:val="none" w:sz="0" w:space="0" w:color="auto"/>
            <w:right w:val="none" w:sz="0" w:space="0" w:color="auto"/>
          </w:divBdr>
        </w:div>
        <w:div w:id="1470593398">
          <w:marLeft w:val="480"/>
          <w:marRight w:val="0"/>
          <w:marTop w:val="0"/>
          <w:marBottom w:val="0"/>
          <w:divBdr>
            <w:top w:val="none" w:sz="0" w:space="0" w:color="auto"/>
            <w:left w:val="none" w:sz="0" w:space="0" w:color="auto"/>
            <w:bottom w:val="none" w:sz="0" w:space="0" w:color="auto"/>
            <w:right w:val="none" w:sz="0" w:space="0" w:color="auto"/>
          </w:divBdr>
        </w:div>
        <w:div w:id="1607730633">
          <w:marLeft w:val="480"/>
          <w:marRight w:val="0"/>
          <w:marTop w:val="0"/>
          <w:marBottom w:val="0"/>
          <w:divBdr>
            <w:top w:val="none" w:sz="0" w:space="0" w:color="auto"/>
            <w:left w:val="none" w:sz="0" w:space="0" w:color="auto"/>
            <w:bottom w:val="none" w:sz="0" w:space="0" w:color="auto"/>
            <w:right w:val="none" w:sz="0" w:space="0" w:color="auto"/>
          </w:divBdr>
        </w:div>
        <w:div w:id="1796437428">
          <w:marLeft w:val="480"/>
          <w:marRight w:val="0"/>
          <w:marTop w:val="0"/>
          <w:marBottom w:val="0"/>
          <w:divBdr>
            <w:top w:val="none" w:sz="0" w:space="0" w:color="auto"/>
            <w:left w:val="none" w:sz="0" w:space="0" w:color="auto"/>
            <w:bottom w:val="none" w:sz="0" w:space="0" w:color="auto"/>
            <w:right w:val="none" w:sz="0" w:space="0" w:color="auto"/>
          </w:divBdr>
        </w:div>
        <w:div w:id="875852096">
          <w:marLeft w:val="480"/>
          <w:marRight w:val="0"/>
          <w:marTop w:val="0"/>
          <w:marBottom w:val="0"/>
          <w:divBdr>
            <w:top w:val="none" w:sz="0" w:space="0" w:color="auto"/>
            <w:left w:val="none" w:sz="0" w:space="0" w:color="auto"/>
            <w:bottom w:val="none" w:sz="0" w:space="0" w:color="auto"/>
            <w:right w:val="none" w:sz="0" w:space="0" w:color="auto"/>
          </w:divBdr>
        </w:div>
        <w:div w:id="1307474068">
          <w:marLeft w:val="480"/>
          <w:marRight w:val="0"/>
          <w:marTop w:val="0"/>
          <w:marBottom w:val="0"/>
          <w:divBdr>
            <w:top w:val="none" w:sz="0" w:space="0" w:color="auto"/>
            <w:left w:val="none" w:sz="0" w:space="0" w:color="auto"/>
            <w:bottom w:val="none" w:sz="0" w:space="0" w:color="auto"/>
            <w:right w:val="none" w:sz="0" w:space="0" w:color="auto"/>
          </w:divBdr>
        </w:div>
        <w:div w:id="1638997443">
          <w:marLeft w:val="480"/>
          <w:marRight w:val="0"/>
          <w:marTop w:val="0"/>
          <w:marBottom w:val="0"/>
          <w:divBdr>
            <w:top w:val="none" w:sz="0" w:space="0" w:color="auto"/>
            <w:left w:val="none" w:sz="0" w:space="0" w:color="auto"/>
            <w:bottom w:val="none" w:sz="0" w:space="0" w:color="auto"/>
            <w:right w:val="none" w:sz="0" w:space="0" w:color="auto"/>
          </w:divBdr>
        </w:div>
        <w:div w:id="1405645304">
          <w:marLeft w:val="480"/>
          <w:marRight w:val="0"/>
          <w:marTop w:val="0"/>
          <w:marBottom w:val="0"/>
          <w:divBdr>
            <w:top w:val="none" w:sz="0" w:space="0" w:color="auto"/>
            <w:left w:val="none" w:sz="0" w:space="0" w:color="auto"/>
            <w:bottom w:val="none" w:sz="0" w:space="0" w:color="auto"/>
            <w:right w:val="none" w:sz="0" w:space="0" w:color="auto"/>
          </w:divBdr>
        </w:div>
        <w:div w:id="1553610561">
          <w:marLeft w:val="480"/>
          <w:marRight w:val="0"/>
          <w:marTop w:val="0"/>
          <w:marBottom w:val="0"/>
          <w:divBdr>
            <w:top w:val="none" w:sz="0" w:space="0" w:color="auto"/>
            <w:left w:val="none" w:sz="0" w:space="0" w:color="auto"/>
            <w:bottom w:val="none" w:sz="0" w:space="0" w:color="auto"/>
            <w:right w:val="none" w:sz="0" w:space="0" w:color="auto"/>
          </w:divBdr>
        </w:div>
        <w:div w:id="1227958063">
          <w:marLeft w:val="480"/>
          <w:marRight w:val="0"/>
          <w:marTop w:val="0"/>
          <w:marBottom w:val="0"/>
          <w:divBdr>
            <w:top w:val="none" w:sz="0" w:space="0" w:color="auto"/>
            <w:left w:val="none" w:sz="0" w:space="0" w:color="auto"/>
            <w:bottom w:val="none" w:sz="0" w:space="0" w:color="auto"/>
            <w:right w:val="none" w:sz="0" w:space="0" w:color="auto"/>
          </w:divBdr>
        </w:div>
        <w:div w:id="1040402290">
          <w:marLeft w:val="480"/>
          <w:marRight w:val="0"/>
          <w:marTop w:val="0"/>
          <w:marBottom w:val="0"/>
          <w:divBdr>
            <w:top w:val="none" w:sz="0" w:space="0" w:color="auto"/>
            <w:left w:val="none" w:sz="0" w:space="0" w:color="auto"/>
            <w:bottom w:val="none" w:sz="0" w:space="0" w:color="auto"/>
            <w:right w:val="none" w:sz="0" w:space="0" w:color="auto"/>
          </w:divBdr>
        </w:div>
        <w:div w:id="2055041704">
          <w:marLeft w:val="480"/>
          <w:marRight w:val="0"/>
          <w:marTop w:val="0"/>
          <w:marBottom w:val="0"/>
          <w:divBdr>
            <w:top w:val="none" w:sz="0" w:space="0" w:color="auto"/>
            <w:left w:val="none" w:sz="0" w:space="0" w:color="auto"/>
            <w:bottom w:val="none" w:sz="0" w:space="0" w:color="auto"/>
            <w:right w:val="none" w:sz="0" w:space="0" w:color="auto"/>
          </w:divBdr>
        </w:div>
        <w:div w:id="774978403">
          <w:marLeft w:val="480"/>
          <w:marRight w:val="0"/>
          <w:marTop w:val="0"/>
          <w:marBottom w:val="0"/>
          <w:divBdr>
            <w:top w:val="none" w:sz="0" w:space="0" w:color="auto"/>
            <w:left w:val="none" w:sz="0" w:space="0" w:color="auto"/>
            <w:bottom w:val="none" w:sz="0" w:space="0" w:color="auto"/>
            <w:right w:val="none" w:sz="0" w:space="0" w:color="auto"/>
          </w:divBdr>
        </w:div>
        <w:div w:id="1366708381">
          <w:marLeft w:val="480"/>
          <w:marRight w:val="0"/>
          <w:marTop w:val="0"/>
          <w:marBottom w:val="0"/>
          <w:divBdr>
            <w:top w:val="none" w:sz="0" w:space="0" w:color="auto"/>
            <w:left w:val="none" w:sz="0" w:space="0" w:color="auto"/>
            <w:bottom w:val="none" w:sz="0" w:space="0" w:color="auto"/>
            <w:right w:val="none" w:sz="0" w:space="0" w:color="auto"/>
          </w:divBdr>
        </w:div>
        <w:div w:id="1091437727">
          <w:marLeft w:val="480"/>
          <w:marRight w:val="0"/>
          <w:marTop w:val="0"/>
          <w:marBottom w:val="0"/>
          <w:divBdr>
            <w:top w:val="none" w:sz="0" w:space="0" w:color="auto"/>
            <w:left w:val="none" w:sz="0" w:space="0" w:color="auto"/>
            <w:bottom w:val="none" w:sz="0" w:space="0" w:color="auto"/>
            <w:right w:val="none" w:sz="0" w:space="0" w:color="auto"/>
          </w:divBdr>
        </w:div>
        <w:div w:id="1598245652">
          <w:marLeft w:val="480"/>
          <w:marRight w:val="0"/>
          <w:marTop w:val="0"/>
          <w:marBottom w:val="0"/>
          <w:divBdr>
            <w:top w:val="none" w:sz="0" w:space="0" w:color="auto"/>
            <w:left w:val="none" w:sz="0" w:space="0" w:color="auto"/>
            <w:bottom w:val="none" w:sz="0" w:space="0" w:color="auto"/>
            <w:right w:val="none" w:sz="0" w:space="0" w:color="auto"/>
          </w:divBdr>
        </w:div>
        <w:div w:id="1728146441">
          <w:marLeft w:val="480"/>
          <w:marRight w:val="0"/>
          <w:marTop w:val="0"/>
          <w:marBottom w:val="0"/>
          <w:divBdr>
            <w:top w:val="none" w:sz="0" w:space="0" w:color="auto"/>
            <w:left w:val="none" w:sz="0" w:space="0" w:color="auto"/>
            <w:bottom w:val="none" w:sz="0" w:space="0" w:color="auto"/>
            <w:right w:val="none" w:sz="0" w:space="0" w:color="auto"/>
          </w:divBdr>
        </w:div>
        <w:div w:id="802887309">
          <w:marLeft w:val="480"/>
          <w:marRight w:val="0"/>
          <w:marTop w:val="0"/>
          <w:marBottom w:val="0"/>
          <w:divBdr>
            <w:top w:val="none" w:sz="0" w:space="0" w:color="auto"/>
            <w:left w:val="none" w:sz="0" w:space="0" w:color="auto"/>
            <w:bottom w:val="none" w:sz="0" w:space="0" w:color="auto"/>
            <w:right w:val="none" w:sz="0" w:space="0" w:color="auto"/>
          </w:divBdr>
        </w:div>
        <w:div w:id="880557670">
          <w:marLeft w:val="480"/>
          <w:marRight w:val="0"/>
          <w:marTop w:val="0"/>
          <w:marBottom w:val="0"/>
          <w:divBdr>
            <w:top w:val="none" w:sz="0" w:space="0" w:color="auto"/>
            <w:left w:val="none" w:sz="0" w:space="0" w:color="auto"/>
            <w:bottom w:val="none" w:sz="0" w:space="0" w:color="auto"/>
            <w:right w:val="none" w:sz="0" w:space="0" w:color="auto"/>
          </w:divBdr>
        </w:div>
        <w:div w:id="1947301339">
          <w:marLeft w:val="480"/>
          <w:marRight w:val="0"/>
          <w:marTop w:val="0"/>
          <w:marBottom w:val="0"/>
          <w:divBdr>
            <w:top w:val="none" w:sz="0" w:space="0" w:color="auto"/>
            <w:left w:val="none" w:sz="0" w:space="0" w:color="auto"/>
            <w:bottom w:val="none" w:sz="0" w:space="0" w:color="auto"/>
            <w:right w:val="none" w:sz="0" w:space="0" w:color="auto"/>
          </w:divBdr>
        </w:div>
        <w:div w:id="194587933">
          <w:marLeft w:val="480"/>
          <w:marRight w:val="0"/>
          <w:marTop w:val="0"/>
          <w:marBottom w:val="0"/>
          <w:divBdr>
            <w:top w:val="none" w:sz="0" w:space="0" w:color="auto"/>
            <w:left w:val="none" w:sz="0" w:space="0" w:color="auto"/>
            <w:bottom w:val="none" w:sz="0" w:space="0" w:color="auto"/>
            <w:right w:val="none" w:sz="0" w:space="0" w:color="auto"/>
          </w:divBdr>
        </w:div>
        <w:div w:id="937909982">
          <w:marLeft w:val="480"/>
          <w:marRight w:val="0"/>
          <w:marTop w:val="0"/>
          <w:marBottom w:val="0"/>
          <w:divBdr>
            <w:top w:val="none" w:sz="0" w:space="0" w:color="auto"/>
            <w:left w:val="none" w:sz="0" w:space="0" w:color="auto"/>
            <w:bottom w:val="none" w:sz="0" w:space="0" w:color="auto"/>
            <w:right w:val="none" w:sz="0" w:space="0" w:color="auto"/>
          </w:divBdr>
        </w:div>
        <w:div w:id="65416201">
          <w:marLeft w:val="480"/>
          <w:marRight w:val="0"/>
          <w:marTop w:val="0"/>
          <w:marBottom w:val="0"/>
          <w:divBdr>
            <w:top w:val="none" w:sz="0" w:space="0" w:color="auto"/>
            <w:left w:val="none" w:sz="0" w:space="0" w:color="auto"/>
            <w:bottom w:val="none" w:sz="0" w:space="0" w:color="auto"/>
            <w:right w:val="none" w:sz="0" w:space="0" w:color="auto"/>
          </w:divBdr>
        </w:div>
        <w:div w:id="1924558612">
          <w:marLeft w:val="480"/>
          <w:marRight w:val="0"/>
          <w:marTop w:val="0"/>
          <w:marBottom w:val="0"/>
          <w:divBdr>
            <w:top w:val="none" w:sz="0" w:space="0" w:color="auto"/>
            <w:left w:val="none" w:sz="0" w:space="0" w:color="auto"/>
            <w:bottom w:val="none" w:sz="0" w:space="0" w:color="auto"/>
            <w:right w:val="none" w:sz="0" w:space="0" w:color="auto"/>
          </w:divBdr>
        </w:div>
        <w:div w:id="2035424485">
          <w:marLeft w:val="480"/>
          <w:marRight w:val="0"/>
          <w:marTop w:val="0"/>
          <w:marBottom w:val="0"/>
          <w:divBdr>
            <w:top w:val="none" w:sz="0" w:space="0" w:color="auto"/>
            <w:left w:val="none" w:sz="0" w:space="0" w:color="auto"/>
            <w:bottom w:val="none" w:sz="0" w:space="0" w:color="auto"/>
            <w:right w:val="none" w:sz="0" w:space="0" w:color="auto"/>
          </w:divBdr>
        </w:div>
        <w:div w:id="318382638">
          <w:marLeft w:val="480"/>
          <w:marRight w:val="0"/>
          <w:marTop w:val="0"/>
          <w:marBottom w:val="0"/>
          <w:divBdr>
            <w:top w:val="none" w:sz="0" w:space="0" w:color="auto"/>
            <w:left w:val="none" w:sz="0" w:space="0" w:color="auto"/>
            <w:bottom w:val="none" w:sz="0" w:space="0" w:color="auto"/>
            <w:right w:val="none" w:sz="0" w:space="0" w:color="auto"/>
          </w:divBdr>
        </w:div>
        <w:div w:id="1647934996">
          <w:marLeft w:val="480"/>
          <w:marRight w:val="0"/>
          <w:marTop w:val="0"/>
          <w:marBottom w:val="0"/>
          <w:divBdr>
            <w:top w:val="none" w:sz="0" w:space="0" w:color="auto"/>
            <w:left w:val="none" w:sz="0" w:space="0" w:color="auto"/>
            <w:bottom w:val="none" w:sz="0" w:space="0" w:color="auto"/>
            <w:right w:val="none" w:sz="0" w:space="0" w:color="auto"/>
          </w:divBdr>
        </w:div>
        <w:div w:id="1810973972">
          <w:marLeft w:val="480"/>
          <w:marRight w:val="0"/>
          <w:marTop w:val="0"/>
          <w:marBottom w:val="0"/>
          <w:divBdr>
            <w:top w:val="none" w:sz="0" w:space="0" w:color="auto"/>
            <w:left w:val="none" w:sz="0" w:space="0" w:color="auto"/>
            <w:bottom w:val="none" w:sz="0" w:space="0" w:color="auto"/>
            <w:right w:val="none" w:sz="0" w:space="0" w:color="auto"/>
          </w:divBdr>
        </w:div>
        <w:div w:id="569081679">
          <w:marLeft w:val="480"/>
          <w:marRight w:val="0"/>
          <w:marTop w:val="0"/>
          <w:marBottom w:val="0"/>
          <w:divBdr>
            <w:top w:val="none" w:sz="0" w:space="0" w:color="auto"/>
            <w:left w:val="none" w:sz="0" w:space="0" w:color="auto"/>
            <w:bottom w:val="none" w:sz="0" w:space="0" w:color="auto"/>
            <w:right w:val="none" w:sz="0" w:space="0" w:color="auto"/>
          </w:divBdr>
        </w:div>
        <w:div w:id="961426639">
          <w:marLeft w:val="480"/>
          <w:marRight w:val="0"/>
          <w:marTop w:val="0"/>
          <w:marBottom w:val="0"/>
          <w:divBdr>
            <w:top w:val="none" w:sz="0" w:space="0" w:color="auto"/>
            <w:left w:val="none" w:sz="0" w:space="0" w:color="auto"/>
            <w:bottom w:val="none" w:sz="0" w:space="0" w:color="auto"/>
            <w:right w:val="none" w:sz="0" w:space="0" w:color="auto"/>
          </w:divBdr>
        </w:div>
        <w:div w:id="789415">
          <w:marLeft w:val="480"/>
          <w:marRight w:val="0"/>
          <w:marTop w:val="0"/>
          <w:marBottom w:val="0"/>
          <w:divBdr>
            <w:top w:val="none" w:sz="0" w:space="0" w:color="auto"/>
            <w:left w:val="none" w:sz="0" w:space="0" w:color="auto"/>
            <w:bottom w:val="none" w:sz="0" w:space="0" w:color="auto"/>
            <w:right w:val="none" w:sz="0" w:space="0" w:color="auto"/>
          </w:divBdr>
        </w:div>
        <w:div w:id="406196105">
          <w:marLeft w:val="480"/>
          <w:marRight w:val="0"/>
          <w:marTop w:val="0"/>
          <w:marBottom w:val="0"/>
          <w:divBdr>
            <w:top w:val="none" w:sz="0" w:space="0" w:color="auto"/>
            <w:left w:val="none" w:sz="0" w:space="0" w:color="auto"/>
            <w:bottom w:val="none" w:sz="0" w:space="0" w:color="auto"/>
            <w:right w:val="none" w:sz="0" w:space="0" w:color="auto"/>
          </w:divBdr>
        </w:div>
        <w:div w:id="108864565">
          <w:marLeft w:val="480"/>
          <w:marRight w:val="0"/>
          <w:marTop w:val="0"/>
          <w:marBottom w:val="0"/>
          <w:divBdr>
            <w:top w:val="none" w:sz="0" w:space="0" w:color="auto"/>
            <w:left w:val="none" w:sz="0" w:space="0" w:color="auto"/>
            <w:bottom w:val="none" w:sz="0" w:space="0" w:color="auto"/>
            <w:right w:val="none" w:sz="0" w:space="0" w:color="auto"/>
          </w:divBdr>
        </w:div>
        <w:div w:id="500120980">
          <w:marLeft w:val="480"/>
          <w:marRight w:val="0"/>
          <w:marTop w:val="0"/>
          <w:marBottom w:val="0"/>
          <w:divBdr>
            <w:top w:val="none" w:sz="0" w:space="0" w:color="auto"/>
            <w:left w:val="none" w:sz="0" w:space="0" w:color="auto"/>
            <w:bottom w:val="none" w:sz="0" w:space="0" w:color="auto"/>
            <w:right w:val="none" w:sz="0" w:space="0" w:color="auto"/>
          </w:divBdr>
        </w:div>
        <w:div w:id="2120490818">
          <w:marLeft w:val="480"/>
          <w:marRight w:val="0"/>
          <w:marTop w:val="0"/>
          <w:marBottom w:val="0"/>
          <w:divBdr>
            <w:top w:val="none" w:sz="0" w:space="0" w:color="auto"/>
            <w:left w:val="none" w:sz="0" w:space="0" w:color="auto"/>
            <w:bottom w:val="none" w:sz="0" w:space="0" w:color="auto"/>
            <w:right w:val="none" w:sz="0" w:space="0" w:color="auto"/>
          </w:divBdr>
        </w:div>
        <w:div w:id="1136681712">
          <w:marLeft w:val="480"/>
          <w:marRight w:val="0"/>
          <w:marTop w:val="0"/>
          <w:marBottom w:val="0"/>
          <w:divBdr>
            <w:top w:val="none" w:sz="0" w:space="0" w:color="auto"/>
            <w:left w:val="none" w:sz="0" w:space="0" w:color="auto"/>
            <w:bottom w:val="none" w:sz="0" w:space="0" w:color="auto"/>
            <w:right w:val="none" w:sz="0" w:space="0" w:color="auto"/>
          </w:divBdr>
        </w:div>
        <w:div w:id="1069157236">
          <w:marLeft w:val="480"/>
          <w:marRight w:val="0"/>
          <w:marTop w:val="0"/>
          <w:marBottom w:val="0"/>
          <w:divBdr>
            <w:top w:val="none" w:sz="0" w:space="0" w:color="auto"/>
            <w:left w:val="none" w:sz="0" w:space="0" w:color="auto"/>
            <w:bottom w:val="none" w:sz="0" w:space="0" w:color="auto"/>
            <w:right w:val="none" w:sz="0" w:space="0" w:color="auto"/>
          </w:divBdr>
        </w:div>
        <w:div w:id="1639647036">
          <w:marLeft w:val="480"/>
          <w:marRight w:val="0"/>
          <w:marTop w:val="0"/>
          <w:marBottom w:val="0"/>
          <w:divBdr>
            <w:top w:val="none" w:sz="0" w:space="0" w:color="auto"/>
            <w:left w:val="none" w:sz="0" w:space="0" w:color="auto"/>
            <w:bottom w:val="none" w:sz="0" w:space="0" w:color="auto"/>
            <w:right w:val="none" w:sz="0" w:space="0" w:color="auto"/>
          </w:divBdr>
        </w:div>
        <w:div w:id="53938870">
          <w:marLeft w:val="480"/>
          <w:marRight w:val="0"/>
          <w:marTop w:val="0"/>
          <w:marBottom w:val="0"/>
          <w:divBdr>
            <w:top w:val="none" w:sz="0" w:space="0" w:color="auto"/>
            <w:left w:val="none" w:sz="0" w:space="0" w:color="auto"/>
            <w:bottom w:val="none" w:sz="0" w:space="0" w:color="auto"/>
            <w:right w:val="none" w:sz="0" w:space="0" w:color="auto"/>
          </w:divBdr>
        </w:div>
        <w:div w:id="1960797897">
          <w:marLeft w:val="480"/>
          <w:marRight w:val="0"/>
          <w:marTop w:val="0"/>
          <w:marBottom w:val="0"/>
          <w:divBdr>
            <w:top w:val="none" w:sz="0" w:space="0" w:color="auto"/>
            <w:left w:val="none" w:sz="0" w:space="0" w:color="auto"/>
            <w:bottom w:val="none" w:sz="0" w:space="0" w:color="auto"/>
            <w:right w:val="none" w:sz="0" w:space="0" w:color="auto"/>
          </w:divBdr>
        </w:div>
        <w:div w:id="1282222055">
          <w:marLeft w:val="480"/>
          <w:marRight w:val="0"/>
          <w:marTop w:val="0"/>
          <w:marBottom w:val="0"/>
          <w:divBdr>
            <w:top w:val="none" w:sz="0" w:space="0" w:color="auto"/>
            <w:left w:val="none" w:sz="0" w:space="0" w:color="auto"/>
            <w:bottom w:val="none" w:sz="0" w:space="0" w:color="auto"/>
            <w:right w:val="none" w:sz="0" w:space="0" w:color="auto"/>
          </w:divBdr>
        </w:div>
        <w:div w:id="1774932092">
          <w:marLeft w:val="480"/>
          <w:marRight w:val="0"/>
          <w:marTop w:val="0"/>
          <w:marBottom w:val="0"/>
          <w:divBdr>
            <w:top w:val="none" w:sz="0" w:space="0" w:color="auto"/>
            <w:left w:val="none" w:sz="0" w:space="0" w:color="auto"/>
            <w:bottom w:val="none" w:sz="0" w:space="0" w:color="auto"/>
            <w:right w:val="none" w:sz="0" w:space="0" w:color="auto"/>
          </w:divBdr>
        </w:div>
        <w:div w:id="1399204510">
          <w:marLeft w:val="480"/>
          <w:marRight w:val="0"/>
          <w:marTop w:val="0"/>
          <w:marBottom w:val="0"/>
          <w:divBdr>
            <w:top w:val="none" w:sz="0" w:space="0" w:color="auto"/>
            <w:left w:val="none" w:sz="0" w:space="0" w:color="auto"/>
            <w:bottom w:val="none" w:sz="0" w:space="0" w:color="auto"/>
            <w:right w:val="none" w:sz="0" w:space="0" w:color="auto"/>
          </w:divBdr>
        </w:div>
        <w:div w:id="48041765">
          <w:marLeft w:val="480"/>
          <w:marRight w:val="0"/>
          <w:marTop w:val="0"/>
          <w:marBottom w:val="0"/>
          <w:divBdr>
            <w:top w:val="none" w:sz="0" w:space="0" w:color="auto"/>
            <w:left w:val="none" w:sz="0" w:space="0" w:color="auto"/>
            <w:bottom w:val="none" w:sz="0" w:space="0" w:color="auto"/>
            <w:right w:val="none" w:sz="0" w:space="0" w:color="auto"/>
          </w:divBdr>
        </w:div>
        <w:div w:id="263346711">
          <w:marLeft w:val="480"/>
          <w:marRight w:val="0"/>
          <w:marTop w:val="0"/>
          <w:marBottom w:val="0"/>
          <w:divBdr>
            <w:top w:val="none" w:sz="0" w:space="0" w:color="auto"/>
            <w:left w:val="none" w:sz="0" w:space="0" w:color="auto"/>
            <w:bottom w:val="none" w:sz="0" w:space="0" w:color="auto"/>
            <w:right w:val="none" w:sz="0" w:space="0" w:color="auto"/>
          </w:divBdr>
        </w:div>
        <w:div w:id="1280842312">
          <w:marLeft w:val="480"/>
          <w:marRight w:val="0"/>
          <w:marTop w:val="0"/>
          <w:marBottom w:val="0"/>
          <w:divBdr>
            <w:top w:val="none" w:sz="0" w:space="0" w:color="auto"/>
            <w:left w:val="none" w:sz="0" w:space="0" w:color="auto"/>
            <w:bottom w:val="none" w:sz="0" w:space="0" w:color="auto"/>
            <w:right w:val="none" w:sz="0" w:space="0" w:color="auto"/>
          </w:divBdr>
        </w:div>
        <w:div w:id="1421289436">
          <w:marLeft w:val="480"/>
          <w:marRight w:val="0"/>
          <w:marTop w:val="0"/>
          <w:marBottom w:val="0"/>
          <w:divBdr>
            <w:top w:val="none" w:sz="0" w:space="0" w:color="auto"/>
            <w:left w:val="none" w:sz="0" w:space="0" w:color="auto"/>
            <w:bottom w:val="none" w:sz="0" w:space="0" w:color="auto"/>
            <w:right w:val="none" w:sz="0" w:space="0" w:color="auto"/>
          </w:divBdr>
        </w:div>
        <w:div w:id="652564061">
          <w:marLeft w:val="480"/>
          <w:marRight w:val="0"/>
          <w:marTop w:val="0"/>
          <w:marBottom w:val="0"/>
          <w:divBdr>
            <w:top w:val="none" w:sz="0" w:space="0" w:color="auto"/>
            <w:left w:val="none" w:sz="0" w:space="0" w:color="auto"/>
            <w:bottom w:val="none" w:sz="0" w:space="0" w:color="auto"/>
            <w:right w:val="none" w:sz="0" w:space="0" w:color="auto"/>
          </w:divBdr>
        </w:div>
        <w:div w:id="1320420277">
          <w:marLeft w:val="480"/>
          <w:marRight w:val="0"/>
          <w:marTop w:val="0"/>
          <w:marBottom w:val="0"/>
          <w:divBdr>
            <w:top w:val="none" w:sz="0" w:space="0" w:color="auto"/>
            <w:left w:val="none" w:sz="0" w:space="0" w:color="auto"/>
            <w:bottom w:val="none" w:sz="0" w:space="0" w:color="auto"/>
            <w:right w:val="none" w:sz="0" w:space="0" w:color="auto"/>
          </w:divBdr>
        </w:div>
        <w:div w:id="990258672">
          <w:marLeft w:val="480"/>
          <w:marRight w:val="0"/>
          <w:marTop w:val="0"/>
          <w:marBottom w:val="0"/>
          <w:divBdr>
            <w:top w:val="none" w:sz="0" w:space="0" w:color="auto"/>
            <w:left w:val="none" w:sz="0" w:space="0" w:color="auto"/>
            <w:bottom w:val="none" w:sz="0" w:space="0" w:color="auto"/>
            <w:right w:val="none" w:sz="0" w:space="0" w:color="auto"/>
          </w:divBdr>
        </w:div>
        <w:div w:id="1768189661">
          <w:marLeft w:val="480"/>
          <w:marRight w:val="0"/>
          <w:marTop w:val="0"/>
          <w:marBottom w:val="0"/>
          <w:divBdr>
            <w:top w:val="none" w:sz="0" w:space="0" w:color="auto"/>
            <w:left w:val="none" w:sz="0" w:space="0" w:color="auto"/>
            <w:bottom w:val="none" w:sz="0" w:space="0" w:color="auto"/>
            <w:right w:val="none" w:sz="0" w:space="0" w:color="auto"/>
          </w:divBdr>
        </w:div>
        <w:div w:id="876234819">
          <w:marLeft w:val="480"/>
          <w:marRight w:val="0"/>
          <w:marTop w:val="0"/>
          <w:marBottom w:val="0"/>
          <w:divBdr>
            <w:top w:val="none" w:sz="0" w:space="0" w:color="auto"/>
            <w:left w:val="none" w:sz="0" w:space="0" w:color="auto"/>
            <w:bottom w:val="none" w:sz="0" w:space="0" w:color="auto"/>
            <w:right w:val="none" w:sz="0" w:space="0" w:color="auto"/>
          </w:divBdr>
        </w:div>
        <w:div w:id="1431046679">
          <w:marLeft w:val="480"/>
          <w:marRight w:val="0"/>
          <w:marTop w:val="0"/>
          <w:marBottom w:val="0"/>
          <w:divBdr>
            <w:top w:val="none" w:sz="0" w:space="0" w:color="auto"/>
            <w:left w:val="none" w:sz="0" w:space="0" w:color="auto"/>
            <w:bottom w:val="none" w:sz="0" w:space="0" w:color="auto"/>
            <w:right w:val="none" w:sz="0" w:space="0" w:color="auto"/>
          </w:divBdr>
        </w:div>
        <w:div w:id="418454342">
          <w:marLeft w:val="480"/>
          <w:marRight w:val="0"/>
          <w:marTop w:val="0"/>
          <w:marBottom w:val="0"/>
          <w:divBdr>
            <w:top w:val="none" w:sz="0" w:space="0" w:color="auto"/>
            <w:left w:val="none" w:sz="0" w:space="0" w:color="auto"/>
            <w:bottom w:val="none" w:sz="0" w:space="0" w:color="auto"/>
            <w:right w:val="none" w:sz="0" w:space="0" w:color="auto"/>
          </w:divBdr>
        </w:div>
        <w:div w:id="1586185521">
          <w:marLeft w:val="480"/>
          <w:marRight w:val="0"/>
          <w:marTop w:val="0"/>
          <w:marBottom w:val="0"/>
          <w:divBdr>
            <w:top w:val="none" w:sz="0" w:space="0" w:color="auto"/>
            <w:left w:val="none" w:sz="0" w:space="0" w:color="auto"/>
            <w:bottom w:val="none" w:sz="0" w:space="0" w:color="auto"/>
            <w:right w:val="none" w:sz="0" w:space="0" w:color="auto"/>
          </w:divBdr>
        </w:div>
        <w:div w:id="175072072">
          <w:marLeft w:val="480"/>
          <w:marRight w:val="0"/>
          <w:marTop w:val="0"/>
          <w:marBottom w:val="0"/>
          <w:divBdr>
            <w:top w:val="none" w:sz="0" w:space="0" w:color="auto"/>
            <w:left w:val="none" w:sz="0" w:space="0" w:color="auto"/>
            <w:bottom w:val="none" w:sz="0" w:space="0" w:color="auto"/>
            <w:right w:val="none" w:sz="0" w:space="0" w:color="auto"/>
          </w:divBdr>
        </w:div>
        <w:div w:id="1875147961">
          <w:marLeft w:val="480"/>
          <w:marRight w:val="0"/>
          <w:marTop w:val="0"/>
          <w:marBottom w:val="0"/>
          <w:divBdr>
            <w:top w:val="none" w:sz="0" w:space="0" w:color="auto"/>
            <w:left w:val="none" w:sz="0" w:space="0" w:color="auto"/>
            <w:bottom w:val="none" w:sz="0" w:space="0" w:color="auto"/>
            <w:right w:val="none" w:sz="0" w:space="0" w:color="auto"/>
          </w:divBdr>
        </w:div>
        <w:div w:id="1964729955">
          <w:marLeft w:val="480"/>
          <w:marRight w:val="0"/>
          <w:marTop w:val="0"/>
          <w:marBottom w:val="0"/>
          <w:divBdr>
            <w:top w:val="none" w:sz="0" w:space="0" w:color="auto"/>
            <w:left w:val="none" w:sz="0" w:space="0" w:color="auto"/>
            <w:bottom w:val="none" w:sz="0" w:space="0" w:color="auto"/>
            <w:right w:val="none" w:sz="0" w:space="0" w:color="auto"/>
          </w:divBdr>
        </w:div>
        <w:div w:id="2074959232">
          <w:marLeft w:val="480"/>
          <w:marRight w:val="0"/>
          <w:marTop w:val="0"/>
          <w:marBottom w:val="0"/>
          <w:divBdr>
            <w:top w:val="none" w:sz="0" w:space="0" w:color="auto"/>
            <w:left w:val="none" w:sz="0" w:space="0" w:color="auto"/>
            <w:bottom w:val="none" w:sz="0" w:space="0" w:color="auto"/>
            <w:right w:val="none" w:sz="0" w:space="0" w:color="auto"/>
          </w:divBdr>
        </w:div>
        <w:div w:id="537820703">
          <w:marLeft w:val="480"/>
          <w:marRight w:val="0"/>
          <w:marTop w:val="0"/>
          <w:marBottom w:val="0"/>
          <w:divBdr>
            <w:top w:val="none" w:sz="0" w:space="0" w:color="auto"/>
            <w:left w:val="none" w:sz="0" w:space="0" w:color="auto"/>
            <w:bottom w:val="none" w:sz="0" w:space="0" w:color="auto"/>
            <w:right w:val="none" w:sz="0" w:space="0" w:color="auto"/>
          </w:divBdr>
        </w:div>
        <w:div w:id="400717972">
          <w:marLeft w:val="480"/>
          <w:marRight w:val="0"/>
          <w:marTop w:val="0"/>
          <w:marBottom w:val="0"/>
          <w:divBdr>
            <w:top w:val="none" w:sz="0" w:space="0" w:color="auto"/>
            <w:left w:val="none" w:sz="0" w:space="0" w:color="auto"/>
            <w:bottom w:val="none" w:sz="0" w:space="0" w:color="auto"/>
            <w:right w:val="none" w:sz="0" w:space="0" w:color="auto"/>
          </w:divBdr>
        </w:div>
        <w:div w:id="2073038447">
          <w:marLeft w:val="480"/>
          <w:marRight w:val="0"/>
          <w:marTop w:val="0"/>
          <w:marBottom w:val="0"/>
          <w:divBdr>
            <w:top w:val="none" w:sz="0" w:space="0" w:color="auto"/>
            <w:left w:val="none" w:sz="0" w:space="0" w:color="auto"/>
            <w:bottom w:val="none" w:sz="0" w:space="0" w:color="auto"/>
            <w:right w:val="none" w:sz="0" w:space="0" w:color="auto"/>
          </w:divBdr>
        </w:div>
        <w:div w:id="1357077180">
          <w:marLeft w:val="480"/>
          <w:marRight w:val="0"/>
          <w:marTop w:val="0"/>
          <w:marBottom w:val="0"/>
          <w:divBdr>
            <w:top w:val="none" w:sz="0" w:space="0" w:color="auto"/>
            <w:left w:val="none" w:sz="0" w:space="0" w:color="auto"/>
            <w:bottom w:val="none" w:sz="0" w:space="0" w:color="auto"/>
            <w:right w:val="none" w:sz="0" w:space="0" w:color="auto"/>
          </w:divBdr>
        </w:div>
        <w:div w:id="2117826070">
          <w:marLeft w:val="480"/>
          <w:marRight w:val="0"/>
          <w:marTop w:val="0"/>
          <w:marBottom w:val="0"/>
          <w:divBdr>
            <w:top w:val="none" w:sz="0" w:space="0" w:color="auto"/>
            <w:left w:val="none" w:sz="0" w:space="0" w:color="auto"/>
            <w:bottom w:val="none" w:sz="0" w:space="0" w:color="auto"/>
            <w:right w:val="none" w:sz="0" w:space="0" w:color="auto"/>
          </w:divBdr>
        </w:div>
        <w:div w:id="1220897317">
          <w:marLeft w:val="480"/>
          <w:marRight w:val="0"/>
          <w:marTop w:val="0"/>
          <w:marBottom w:val="0"/>
          <w:divBdr>
            <w:top w:val="none" w:sz="0" w:space="0" w:color="auto"/>
            <w:left w:val="none" w:sz="0" w:space="0" w:color="auto"/>
            <w:bottom w:val="none" w:sz="0" w:space="0" w:color="auto"/>
            <w:right w:val="none" w:sz="0" w:space="0" w:color="auto"/>
          </w:divBdr>
        </w:div>
        <w:div w:id="682702890">
          <w:marLeft w:val="480"/>
          <w:marRight w:val="0"/>
          <w:marTop w:val="0"/>
          <w:marBottom w:val="0"/>
          <w:divBdr>
            <w:top w:val="none" w:sz="0" w:space="0" w:color="auto"/>
            <w:left w:val="none" w:sz="0" w:space="0" w:color="auto"/>
            <w:bottom w:val="none" w:sz="0" w:space="0" w:color="auto"/>
            <w:right w:val="none" w:sz="0" w:space="0" w:color="auto"/>
          </w:divBdr>
        </w:div>
        <w:div w:id="752974790">
          <w:marLeft w:val="480"/>
          <w:marRight w:val="0"/>
          <w:marTop w:val="0"/>
          <w:marBottom w:val="0"/>
          <w:divBdr>
            <w:top w:val="none" w:sz="0" w:space="0" w:color="auto"/>
            <w:left w:val="none" w:sz="0" w:space="0" w:color="auto"/>
            <w:bottom w:val="none" w:sz="0" w:space="0" w:color="auto"/>
            <w:right w:val="none" w:sz="0" w:space="0" w:color="auto"/>
          </w:divBdr>
        </w:div>
        <w:div w:id="60375966">
          <w:marLeft w:val="480"/>
          <w:marRight w:val="0"/>
          <w:marTop w:val="0"/>
          <w:marBottom w:val="0"/>
          <w:divBdr>
            <w:top w:val="none" w:sz="0" w:space="0" w:color="auto"/>
            <w:left w:val="none" w:sz="0" w:space="0" w:color="auto"/>
            <w:bottom w:val="none" w:sz="0" w:space="0" w:color="auto"/>
            <w:right w:val="none" w:sz="0" w:space="0" w:color="auto"/>
          </w:divBdr>
        </w:div>
        <w:div w:id="720523269">
          <w:marLeft w:val="480"/>
          <w:marRight w:val="0"/>
          <w:marTop w:val="0"/>
          <w:marBottom w:val="0"/>
          <w:divBdr>
            <w:top w:val="none" w:sz="0" w:space="0" w:color="auto"/>
            <w:left w:val="none" w:sz="0" w:space="0" w:color="auto"/>
            <w:bottom w:val="none" w:sz="0" w:space="0" w:color="auto"/>
            <w:right w:val="none" w:sz="0" w:space="0" w:color="auto"/>
          </w:divBdr>
        </w:div>
        <w:div w:id="2125340590">
          <w:marLeft w:val="480"/>
          <w:marRight w:val="0"/>
          <w:marTop w:val="0"/>
          <w:marBottom w:val="0"/>
          <w:divBdr>
            <w:top w:val="none" w:sz="0" w:space="0" w:color="auto"/>
            <w:left w:val="none" w:sz="0" w:space="0" w:color="auto"/>
            <w:bottom w:val="none" w:sz="0" w:space="0" w:color="auto"/>
            <w:right w:val="none" w:sz="0" w:space="0" w:color="auto"/>
          </w:divBdr>
        </w:div>
        <w:div w:id="1762600847">
          <w:marLeft w:val="480"/>
          <w:marRight w:val="0"/>
          <w:marTop w:val="0"/>
          <w:marBottom w:val="0"/>
          <w:divBdr>
            <w:top w:val="none" w:sz="0" w:space="0" w:color="auto"/>
            <w:left w:val="none" w:sz="0" w:space="0" w:color="auto"/>
            <w:bottom w:val="none" w:sz="0" w:space="0" w:color="auto"/>
            <w:right w:val="none" w:sz="0" w:space="0" w:color="auto"/>
          </w:divBdr>
        </w:div>
        <w:div w:id="486753483">
          <w:marLeft w:val="480"/>
          <w:marRight w:val="0"/>
          <w:marTop w:val="0"/>
          <w:marBottom w:val="0"/>
          <w:divBdr>
            <w:top w:val="none" w:sz="0" w:space="0" w:color="auto"/>
            <w:left w:val="none" w:sz="0" w:space="0" w:color="auto"/>
            <w:bottom w:val="none" w:sz="0" w:space="0" w:color="auto"/>
            <w:right w:val="none" w:sz="0" w:space="0" w:color="auto"/>
          </w:divBdr>
        </w:div>
        <w:div w:id="852183391">
          <w:marLeft w:val="480"/>
          <w:marRight w:val="0"/>
          <w:marTop w:val="0"/>
          <w:marBottom w:val="0"/>
          <w:divBdr>
            <w:top w:val="none" w:sz="0" w:space="0" w:color="auto"/>
            <w:left w:val="none" w:sz="0" w:space="0" w:color="auto"/>
            <w:bottom w:val="none" w:sz="0" w:space="0" w:color="auto"/>
            <w:right w:val="none" w:sz="0" w:space="0" w:color="auto"/>
          </w:divBdr>
        </w:div>
        <w:div w:id="1920750646">
          <w:marLeft w:val="480"/>
          <w:marRight w:val="0"/>
          <w:marTop w:val="0"/>
          <w:marBottom w:val="0"/>
          <w:divBdr>
            <w:top w:val="none" w:sz="0" w:space="0" w:color="auto"/>
            <w:left w:val="none" w:sz="0" w:space="0" w:color="auto"/>
            <w:bottom w:val="none" w:sz="0" w:space="0" w:color="auto"/>
            <w:right w:val="none" w:sz="0" w:space="0" w:color="auto"/>
          </w:divBdr>
        </w:div>
      </w:divsChild>
    </w:div>
    <w:div w:id="895242894">
      <w:bodyDiv w:val="1"/>
      <w:marLeft w:val="0"/>
      <w:marRight w:val="0"/>
      <w:marTop w:val="0"/>
      <w:marBottom w:val="0"/>
      <w:divBdr>
        <w:top w:val="none" w:sz="0" w:space="0" w:color="auto"/>
        <w:left w:val="none" w:sz="0" w:space="0" w:color="auto"/>
        <w:bottom w:val="none" w:sz="0" w:space="0" w:color="auto"/>
        <w:right w:val="none" w:sz="0" w:space="0" w:color="auto"/>
      </w:divBdr>
    </w:div>
    <w:div w:id="897132625">
      <w:bodyDiv w:val="1"/>
      <w:marLeft w:val="0"/>
      <w:marRight w:val="0"/>
      <w:marTop w:val="0"/>
      <w:marBottom w:val="0"/>
      <w:divBdr>
        <w:top w:val="none" w:sz="0" w:space="0" w:color="auto"/>
        <w:left w:val="none" w:sz="0" w:space="0" w:color="auto"/>
        <w:bottom w:val="none" w:sz="0" w:space="0" w:color="auto"/>
        <w:right w:val="none" w:sz="0" w:space="0" w:color="auto"/>
      </w:divBdr>
    </w:div>
    <w:div w:id="900755480">
      <w:bodyDiv w:val="1"/>
      <w:marLeft w:val="0"/>
      <w:marRight w:val="0"/>
      <w:marTop w:val="0"/>
      <w:marBottom w:val="0"/>
      <w:divBdr>
        <w:top w:val="none" w:sz="0" w:space="0" w:color="auto"/>
        <w:left w:val="none" w:sz="0" w:space="0" w:color="auto"/>
        <w:bottom w:val="none" w:sz="0" w:space="0" w:color="auto"/>
        <w:right w:val="none" w:sz="0" w:space="0" w:color="auto"/>
      </w:divBdr>
    </w:div>
    <w:div w:id="901333836">
      <w:bodyDiv w:val="1"/>
      <w:marLeft w:val="0"/>
      <w:marRight w:val="0"/>
      <w:marTop w:val="0"/>
      <w:marBottom w:val="0"/>
      <w:divBdr>
        <w:top w:val="none" w:sz="0" w:space="0" w:color="auto"/>
        <w:left w:val="none" w:sz="0" w:space="0" w:color="auto"/>
        <w:bottom w:val="none" w:sz="0" w:space="0" w:color="auto"/>
        <w:right w:val="none" w:sz="0" w:space="0" w:color="auto"/>
      </w:divBdr>
    </w:div>
    <w:div w:id="903829606">
      <w:bodyDiv w:val="1"/>
      <w:marLeft w:val="0"/>
      <w:marRight w:val="0"/>
      <w:marTop w:val="0"/>
      <w:marBottom w:val="0"/>
      <w:divBdr>
        <w:top w:val="none" w:sz="0" w:space="0" w:color="auto"/>
        <w:left w:val="none" w:sz="0" w:space="0" w:color="auto"/>
        <w:bottom w:val="none" w:sz="0" w:space="0" w:color="auto"/>
        <w:right w:val="none" w:sz="0" w:space="0" w:color="auto"/>
      </w:divBdr>
    </w:div>
    <w:div w:id="904801118">
      <w:bodyDiv w:val="1"/>
      <w:marLeft w:val="0"/>
      <w:marRight w:val="0"/>
      <w:marTop w:val="0"/>
      <w:marBottom w:val="0"/>
      <w:divBdr>
        <w:top w:val="none" w:sz="0" w:space="0" w:color="auto"/>
        <w:left w:val="none" w:sz="0" w:space="0" w:color="auto"/>
        <w:bottom w:val="none" w:sz="0" w:space="0" w:color="auto"/>
        <w:right w:val="none" w:sz="0" w:space="0" w:color="auto"/>
      </w:divBdr>
      <w:divsChild>
        <w:div w:id="1072780451">
          <w:marLeft w:val="480"/>
          <w:marRight w:val="0"/>
          <w:marTop w:val="0"/>
          <w:marBottom w:val="0"/>
          <w:divBdr>
            <w:top w:val="none" w:sz="0" w:space="0" w:color="auto"/>
            <w:left w:val="none" w:sz="0" w:space="0" w:color="auto"/>
            <w:bottom w:val="none" w:sz="0" w:space="0" w:color="auto"/>
            <w:right w:val="none" w:sz="0" w:space="0" w:color="auto"/>
          </w:divBdr>
        </w:div>
        <w:div w:id="456682846">
          <w:marLeft w:val="480"/>
          <w:marRight w:val="0"/>
          <w:marTop w:val="0"/>
          <w:marBottom w:val="0"/>
          <w:divBdr>
            <w:top w:val="none" w:sz="0" w:space="0" w:color="auto"/>
            <w:left w:val="none" w:sz="0" w:space="0" w:color="auto"/>
            <w:bottom w:val="none" w:sz="0" w:space="0" w:color="auto"/>
            <w:right w:val="none" w:sz="0" w:space="0" w:color="auto"/>
          </w:divBdr>
        </w:div>
        <w:div w:id="1476027528">
          <w:marLeft w:val="480"/>
          <w:marRight w:val="0"/>
          <w:marTop w:val="0"/>
          <w:marBottom w:val="0"/>
          <w:divBdr>
            <w:top w:val="none" w:sz="0" w:space="0" w:color="auto"/>
            <w:left w:val="none" w:sz="0" w:space="0" w:color="auto"/>
            <w:bottom w:val="none" w:sz="0" w:space="0" w:color="auto"/>
            <w:right w:val="none" w:sz="0" w:space="0" w:color="auto"/>
          </w:divBdr>
        </w:div>
        <w:div w:id="1686637079">
          <w:marLeft w:val="480"/>
          <w:marRight w:val="0"/>
          <w:marTop w:val="0"/>
          <w:marBottom w:val="0"/>
          <w:divBdr>
            <w:top w:val="none" w:sz="0" w:space="0" w:color="auto"/>
            <w:left w:val="none" w:sz="0" w:space="0" w:color="auto"/>
            <w:bottom w:val="none" w:sz="0" w:space="0" w:color="auto"/>
            <w:right w:val="none" w:sz="0" w:space="0" w:color="auto"/>
          </w:divBdr>
        </w:div>
        <w:div w:id="315885896">
          <w:marLeft w:val="480"/>
          <w:marRight w:val="0"/>
          <w:marTop w:val="0"/>
          <w:marBottom w:val="0"/>
          <w:divBdr>
            <w:top w:val="none" w:sz="0" w:space="0" w:color="auto"/>
            <w:left w:val="none" w:sz="0" w:space="0" w:color="auto"/>
            <w:bottom w:val="none" w:sz="0" w:space="0" w:color="auto"/>
            <w:right w:val="none" w:sz="0" w:space="0" w:color="auto"/>
          </w:divBdr>
        </w:div>
        <w:div w:id="363949267">
          <w:marLeft w:val="480"/>
          <w:marRight w:val="0"/>
          <w:marTop w:val="0"/>
          <w:marBottom w:val="0"/>
          <w:divBdr>
            <w:top w:val="none" w:sz="0" w:space="0" w:color="auto"/>
            <w:left w:val="none" w:sz="0" w:space="0" w:color="auto"/>
            <w:bottom w:val="none" w:sz="0" w:space="0" w:color="auto"/>
            <w:right w:val="none" w:sz="0" w:space="0" w:color="auto"/>
          </w:divBdr>
        </w:div>
        <w:div w:id="2138403763">
          <w:marLeft w:val="480"/>
          <w:marRight w:val="0"/>
          <w:marTop w:val="0"/>
          <w:marBottom w:val="0"/>
          <w:divBdr>
            <w:top w:val="none" w:sz="0" w:space="0" w:color="auto"/>
            <w:left w:val="none" w:sz="0" w:space="0" w:color="auto"/>
            <w:bottom w:val="none" w:sz="0" w:space="0" w:color="auto"/>
            <w:right w:val="none" w:sz="0" w:space="0" w:color="auto"/>
          </w:divBdr>
        </w:div>
        <w:div w:id="984772132">
          <w:marLeft w:val="480"/>
          <w:marRight w:val="0"/>
          <w:marTop w:val="0"/>
          <w:marBottom w:val="0"/>
          <w:divBdr>
            <w:top w:val="none" w:sz="0" w:space="0" w:color="auto"/>
            <w:left w:val="none" w:sz="0" w:space="0" w:color="auto"/>
            <w:bottom w:val="none" w:sz="0" w:space="0" w:color="auto"/>
            <w:right w:val="none" w:sz="0" w:space="0" w:color="auto"/>
          </w:divBdr>
        </w:div>
        <w:div w:id="293143312">
          <w:marLeft w:val="480"/>
          <w:marRight w:val="0"/>
          <w:marTop w:val="0"/>
          <w:marBottom w:val="0"/>
          <w:divBdr>
            <w:top w:val="none" w:sz="0" w:space="0" w:color="auto"/>
            <w:left w:val="none" w:sz="0" w:space="0" w:color="auto"/>
            <w:bottom w:val="none" w:sz="0" w:space="0" w:color="auto"/>
            <w:right w:val="none" w:sz="0" w:space="0" w:color="auto"/>
          </w:divBdr>
        </w:div>
        <w:div w:id="171264230">
          <w:marLeft w:val="480"/>
          <w:marRight w:val="0"/>
          <w:marTop w:val="0"/>
          <w:marBottom w:val="0"/>
          <w:divBdr>
            <w:top w:val="none" w:sz="0" w:space="0" w:color="auto"/>
            <w:left w:val="none" w:sz="0" w:space="0" w:color="auto"/>
            <w:bottom w:val="none" w:sz="0" w:space="0" w:color="auto"/>
            <w:right w:val="none" w:sz="0" w:space="0" w:color="auto"/>
          </w:divBdr>
        </w:div>
        <w:div w:id="1061095566">
          <w:marLeft w:val="480"/>
          <w:marRight w:val="0"/>
          <w:marTop w:val="0"/>
          <w:marBottom w:val="0"/>
          <w:divBdr>
            <w:top w:val="none" w:sz="0" w:space="0" w:color="auto"/>
            <w:left w:val="none" w:sz="0" w:space="0" w:color="auto"/>
            <w:bottom w:val="none" w:sz="0" w:space="0" w:color="auto"/>
            <w:right w:val="none" w:sz="0" w:space="0" w:color="auto"/>
          </w:divBdr>
        </w:div>
        <w:div w:id="1006596938">
          <w:marLeft w:val="480"/>
          <w:marRight w:val="0"/>
          <w:marTop w:val="0"/>
          <w:marBottom w:val="0"/>
          <w:divBdr>
            <w:top w:val="none" w:sz="0" w:space="0" w:color="auto"/>
            <w:left w:val="none" w:sz="0" w:space="0" w:color="auto"/>
            <w:bottom w:val="none" w:sz="0" w:space="0" w:color="auto"/>
            <w:right w:val="none" w:sz="0" w:space="0" w:color="auto"/>
          </w:divBdr>
        </w:div>
        <w:div w:id="278267729">
          <w:marLeft w:val="480"/>
          <w:marRight w:val="0"/>
          <w:marTop w:val="0"/>
          <w:marBottom w:val="0"/>
          <w:divBdr>
            <w:top w:val="none" w:sz="0" w:space="0" w:color="auto"/>
            <w:left w:val="none" w:sz="0" w:space="0" w:color="auto"/>
            <w:bottom w:val="none" w:sz="0" w:space="0" w:color="auto"/>
            <w:right w:val="none" w:sz="0" w:space="0" w:color="auto"/>
          </w:divBdr>
        </w:div>
        <w:div w:id="712771395">
          <w:marLeft w:val="480"/>
          <w:marRight w:val="0"/>
          <w:marTop w:val="0"/>
          <w:marBottom w:val="0"/>
          <w:divBdr>
            <w:top w:val="none" w:sz="0" w:space="0" w:color="auto"/>
            <w:left w:val="none" w:sz="0" w:space="0" w:color="auto"/>
            <w:bottom w:val="none" w:sz="0" w:space="0" w:color="auto"/>
            <w:right w:val="none" w:sz="0" w:space="0" w:color="auto"/>
          </w:divBdr>
        </w:div>
        <w:div w:id="704061182">
          <w:marLeft w:val="480"/>
          <w:marRight w:val="0"/>
          <w:marTop w:val="0"/>
          <w:marBottom w:val="0"/>
          <w:divBdr>
            <w:top w:val="none" w:sz="0" w:space="0" w:color="auto"/>
            <w:left w:val="none" w:sz="0" w:space="0" w:color="auto"/>
            <w:bottom w:val="none" w:sz="0" w:space="0" w:color="auto"/>
            <w:right w:val="none" w:sz="0" w:space="0" w:color="auto"/>
          </w:divBdr>
        </w:div>
        <w:div w:id="2133010635">
          <w:marLeft w:val="480"/>
          <w:marRight w:val="0"/>
          <w:marTop w:val="0"/>
          <w:marBottom w:val="0"/>
          <w:divBdr>
            <w:top w:val="none" w:sz="0" w:space="0" w:color="auto"/>
            <w:left w:val="none" w:sz="0" w:space="0" w:color="auto"/>
            <w:bottom w:val="none" w:sz="0" w:space="0" w:color="auto"/>
            <w:right w:val="none" w:sz="0" w:space="0" w:color="auto"/>
          </w:divBdr>
        </w:div>
        <w:div w:id="2068261178">
          <w:marLeft w:val="480"/>
          <w:marRight w:val="0"/>
          <w:marTop w:val="0"/>
          <w:marBottom w:val="0"/>
          <w:divBdr>
            <w:top w:val="none" w:sz="0" w:space="0" w:color="auto"/>
            <w:left w:val="none" w:sz="0" w:space="0" w:color="auto"/>
            <w:bottom w:val="none" w:sz="0" w:space="0" w:color="auto"/>
            <w:right w:val="none" w:sz="0" w:space="0" w:color="auto"/>
          </w:divBdr>
        </w:div>
        <w:div w:id="817499673">
          <w:marLeft w:val="480"/>
          <w:marRight w:val="0"/>
          <w:marTop w:val="0"/>
          <w:marBottom w:val="0"/>
          <w:divBdr>
            <w:top w:val="none" w:sz="0" w:space="0" w:color="auto"/>
            <w:left w:val="none" w:sz="0" w:space="0" w:color="auto"/>
            <w:bottom w:val="none" w:sz="0" w:space="0" w:color="auto"/>
            <w:right w:val="none" w:sz="0" w:space="0" w:color="auto"/>
          </w:divBdr>
        </w:div>
        <w:div w:id="1457985756">
          <w:marLeft w:val="480"/>
          <w:marRight w:val="0"/>
          <w:marTop w:val="0"/>
          <w:marBottom w:val="0"/>
          <w:divBdr>
            <w:top w:val="none" w:sz="0" w:space="0" w:color="auto"/>
            <w:left w:val="none" w:sz="0" w:space="0" w:color="auto"/>
            <w:bottom w:val="none" w:sz="0" w:space="0" w:color="auto"/>
            <w:right w:val="none" w:sz="0" w:space="0" w:color="auto"/>
          </w:divBdr>
        </w:div>
        <w:div w:id="1284729787">
          <w:marLeft w:val="480"/>
          <w:marRight w:val="0"/>
          <w:marTop w:val="0"/>
          <w:marBottom w:val="0"/>
          <w:divBdr>
            <w:top w:val="none" w:sz="0" w:space="0" w:color="auto"/>
            <w:left w:val="none" w:sz="0" w:space="0" w:color="auto"/>
            <w:bottom w:val="none" w:sz="0" w:space="0" w:color="auto"/>
            <w:right w:val="none" w:sz="0" w:space="0" w:color="auto"/>
          </w:divBdr>
        </w:div>
        <w:div w:id="268515323">
          <w:marLeft w:val="480"/>
          <w:marRight w:val="0"/>
          <w:marTop w:val="0"/>
          <w:marBottom w:val="0"/>
          <w:divBdr>
            <w:top w:val="none" w:sz="0" w:space="0" w:color="auto"/>
            <w:left w:val="none" w:sz="0" w:space="0" w:color="auto"/>
            <w:bottom w:val="none" w:sz="0" w:space="0" w:color="auto"/>
            <w:right w:val="none" w:sz="0" w:space="0" w:color="auto"/>
          </w:divBdr>
        </w:div>
        <w:div w:id="744496437">
          <w:marLeft w:val="480"/>
          <w:marRight w:val="0"/>
          <w:marTop w:val="0"/>
          <w:marBottom w:val="0"/>
          <w:divBdr>
            <w:top w:val="none" w:sz="0" w:space="0" w:color="auto"/>
            <w:left w:val="none" w:sz="0" w:space="0" w:color="auto"/>
            <w:bottom w:val="none" w:sz="0" w:space="0" w:color="auto"/>
            <w:right w:val="none" w:sz="0" w:space="0" w:color="auto"/>
          </w:divBdr>
        </w:div>
        <w:div w:id="2021154166">
          <w:marLeft w:val="480"/>
          <w:marRight w:val="0"/>
          <w:marTop w:val="0"/>
          <w:marBottom w:val="0"/>
          <w:divBdr>
            <w:top w:val="none" w:sz="0" w:space="0" w:color="auto"/>
            <w:left w:val="none" w:sz="0" w:space="0" w:color="auto"/>
            <w:bottom w:val="none" w:sz="0" w:space="0" w:color="auto"/>
            <w:right w:val="none" w:sz="0" w:space="0" w:color="auto"/>
          </w:divBdr>
        </w:div>
        <w:div w:id="271672985">
          <w:marLeft w:val="480"/>
          <w:marRight w:val="0"/>
          <w:marTop w:val="0"/>
          <w:marBottom w:val="0"/>
          <w:divBdr>
            <w:top w:val="none" w:sz="0" w:space="0" w:color="auto"/>
            <w:left w:val="none" w:sz="0" w:space="0" w:color="auto"/>
            <w:bottom w:val="none" w:sz="0" w:space="0" w:color="auto"/>
            <w:right w:val="none" w:sz="0" w:space="0" w:color="auto"/>
          </w:divBdr>
        </w:div>
        <w:div w:id="701051879">
          <w:marLeft w:val="480"/>
          <w:marRight w:val="0"/>
          <w:marTop w:val="0"/>
          <w:marBottom w:val="0"/>
          <w:divBdr>
            <w:top w:val="none" w:sz="0" w:space="0" w:color="auto"/>
            <w:left w:val="none" w:sz="0" w:space="0" w:color="auto"/>
            <w:bottom w:val="none" w:sz="0" w:space="0" w:color="auto"/>
            <w:right w:val="none" w:sz="0" w:space="0" w:color="auto"/>
          </w:divBdr>
        </w:div>
        <w:div w:id="829055965">
          <w:marLeft w:val="480"/>
          <w:marRight w:val="0"/>
          <w:marTop w:val="0"/>
          <w:marBottom w:val="0"/>
          <w:divBdr>
            <w:top w:val="none" w:sz="0" w:space="0" w:color="auto"/>
            <w:left w:val="none" w:sz="0" w:space="0" w:color="auto"/>
            <w:bottom w:val="none" w:sz="0" w:space="0" w:color="auto"/>
            <w:right w:val="none" w:sz="0" w:space="0" w:color="auto"/>
          </w:divBdr>
        </w:div>
        <w:div w:id="671224052">
          <w:marLeft w:val="480"/>
          <w:marRight w:val="0"/>
          <w:marTop w:val="0"/>
          <w:marBottom w:val="0"/>
          <w:divBdr>
            <w:top w:val="none" w:sz="0" w:space="0" w:color="auto"/>
            <w:left w:val="none" w:sz="0" w:space="0" w:color="auto"/>
            <w:bottom w:val="none" w:sz="0" w:space="0" w:color="auto"/>
            <w:right w:val="none" w:sz="0" w:space="0" w:color="auto"/>
          </w:divBdr>
        </w:div>
        <w:div w:id="2038000125">
          <w:marLeft w:val="480"/>
          <w:marRight w:val="0"/>
          <w:marTop w:val="0"/>
          <w:marBottom w:val="0"/>
          <w:divBdr>
            <w:top w:val="none" w:sz="0" w:space="0" w:color="auto"/>
            <w:left w:val="none" w:sz="0" w:space="0" w:color="auto"/>
            <w:bottom w:val="none" w:sz="0" w:space="0" w:color="auto"/>
            <w:right w:val="none" w:sz="0" w:space="0" w:color="auto"/>
          </w:divBdr>
        </w:div>
        <w:div w:id="838816744">
          <w:marLeft w:val="480"/>
          <w:marRight w:val="0"/>
          <w:marTop w:val="0"/>
          <w:marBottom w:val="0"/>
          <w:divBdr>
            <w:top w:val="none" w:sz="0" w:space="0" w:color="auto"/>
            <w:left w:val="none" w:sz="0" w:space="0" w:color="auto"/>
            <w:bottom w:val="none" w:sz="0" w:space="0" w:color="auto"/>
            <w:right w:val="none" w:sz="0" w:space="0" w:color="auto"/>
          </w:divBdr>
        </w:div>
        <w:div w:id="329017764">
          <w:marLeft w:val="480"/>
          <w:marRight w:val="0"/>
          <w:marTop w:val="0"/>
          <w:marBottom w:val="0"/>
          <w:divBdr>
            <w:top w:val="none" w:sz="0" w:space="0" w:color="auto"/>
            <w:left w:val="none" w:sz="0" w:space="0" w:color="auto"/>
            <w:bottom w:val="none" w:sz="0" w:space="0" w:color="auto"/>
            <w:right w:val="none" w:sz="0" w:space="0" w:color="auto"/>
          </w:divBdr>
        </w:div>
        <w:div w:id="1334527583">
          <w:marLeft w:val="480"/>
          <w:marRight w:val="0"/>
          <w:marTop w:val="0"/>
          <w:marBottom w:val="0"/>
          <w:divBdr>
            <w:top w:val="none" w:sz="0" w:space="0" w:color="auto"/>
            <w:left w:val="none" w:sz="0" w:space="0" w:color="auto"/>
            <w:bottom w:val="none" w:sz="0" w:space="0" w:color="auto"/>
            <w:right w:val="none" w:sz="0" w:space="0" w:color="auto"/>
          </w:divBdr>
        </w:div>
        <w:div w:id="1419406061">
          <w:marLeft w:val="480"/>
          <w:marRight w:val="0"/>
          <w:marTop w:val="0"/>
          <w:marBottom w:val="0"/>
          <w:divBdr>
            <w:top w:val="none" w:sz="0" w:space="0" w:color="auto"/>
            <w:left w:val="none" w:sz="0" w:space="0" w:color="auto"/>
            <w:bottom w:val="none" w:sz="0" w:space="0" w:color="auto"/>
            <w:right w:val="none" w:sz="0" w:space="0" w:color="auto"/>
          </w:divBdr>
        </w:div>
        <w:div w:id="1048142921">
          <w:marLeft w:val="480"/>
          <w:marRight w:val="0"/>
          <w:marTop w:val="0"/>
          <w:marBottom w:val="0"/>
          <w:divBdr>
            <w:top w:val="none" w:sz="0" w:space="0" w:color="auto"/>
            <w:left w:val="none" w:sz="0" w:space="0" w:color="auto"/>
            <w:bottom w:val="none" w:sz="0" w:space="0" w:color="auto"/>
            <w:right w:val="none" w:sz="0" w:space="0" w:color="auto"/>
          </w:divBdr>
        </w:div>
        <w:div w:id="1969555132">
          <w:marLeft w:val="480"/>
          <w:marRight w:val="0"/>
          <w:marTop w:val="0"/>
          <w:marBottom w:val="0"/>
          <w:divBdr>
            <w:top w:val="none" w:sz="0" w:space="0" w:color="auto"/>
            <w:left w:val="none" w:sz="0" w:space="0" w:color="auto"/>
            <w:bottom w:val="none" w:sz="0" w:space="0" w:color="auto"/>
            <w:right w:val="none" w:sz="0" w:space="0" w:color="auto"/>
          </w:divBdr>
        </w:div>
        <w:div w:id="1880586028">
          <w:marLeft w:val="480"/>
          <w:marRight w:val="0"/>
          <w:marTop w:val="0"/>
          <w:marBottom w:val="0"/>
          <w:divBdr>
            <w:top w:val="none" w:sz="0" w:space="0" w:color="auto"/>
            <w:left w:val="none" w:sz="0" w:space="0" w:color="auto"/>
            <w:bottom w:val="none" w:sz="0" w:space="0" w:color="auto"/>
            <w:right w:val="none" w:sz="0" w:space="0" w:color="auto"/>
          </w:divBdr>
        </w:div>
        <w:div w:id="2137946803">
          <w:marLeft w:val="480"/>
          <w:marRight w:val="0"/>
          <w:marTop w:val="0"/>
          <w:marBottom w:val="0"/>
          <w:divBdr>
            <w:top w:val="none" w:sz="0" w:space="0" w:color="auto"/>
            <w:left w:val="none" w:sz="0" w:space="0" w:color="auto"/>
            <w:bottom w:val="none" w:sz="0" w:space="0" w:color="auto"/>
            <w:right w:val="none" w:sz="0" w:space="0" w:color="auto"/>
          </w:divBdr>
        </w:div>
        <w:div w:id="1619216788">
          <w:marLeft w:val="480"/>
          <w:marRight w:val="0"/>
          <w:marTop w:val="0"/>
          <w:marBottom w:val="0"/>
          <w:divBdr>
            <w:top w:val="none" w:sz="0" w:space="0" w:color="auto"/>
            <w:left w:val="none" w:sz="0" w:space="0" w:color="auto"/>
            <w:bottom w:val="none" w:sz="0" w:space="0" w:color="auto"/>
            <w:right w:val="none" w:sz="0" w:space="0" w:color="auto"/>
          </w:divBdr>
        </w:div>
        <w:div w:id="1081754744">
          <w:marLeft w:val="480"/>
          <w:marRight w:val="0"/>
          <w:marTop w:val="0"/>
          <w:marBottom w:val="0"/>
          <w:divBdr>
            <w:top w:val="none" w:sz="0" w:space="0" w:color="auto"/>
            <w:left w:val="none" w:sz="0" w:space="0" w:color="auto"/>
            <w:bottom w:val="none" w:sz="0" w:space="0" w:color="auto"/>
            <w:right w:val="none" w:sz="0" w:space="0" w:color="auto"/>
          </w:divBdr>
        </w:div>
        <w:div w:id="1588659411">
          <w:marLeft w:val="480"/>
          <w:marRight w:val="0"/>
          <w:marTop w:val="0"/>
          <w:marBottom w:val="0"/>
          <w:divBdr>
            <w:top w:val="none" w:sz="0" w:space="0" w:color="auto"/>
            <w:left w:val="none" w:sz="0" w:space="0" w:color="auto"/>
            <w:bottom w:val="none" w:sz="0" w:space="0" w:color="auto"/>
            <w:right w:val="none" w:sz="0" w:space="0" w:color="auto"/>
          </w:divBdr>
        </w:div>
        <w:div w:id="711538390">
          <w:marLeft w:val="480"/>
          <w:marRight w:val="0"/>
          <w:marTop w:val="0"/>
          <w:marBottom w:val="0"/>
          <w:divBdr>
            <w:top w:val="none" w:sz="0" w:space="0" w:color="auto"/>
            <w:left w:val="none" w:sz="0" w:space="0" w:color="auto"/>
            <w:bottom w:val="none" w:sz="0" w:space="0" w:color="auto"/>
            <w:right w:val="none" w:sz="0" w:space="0" w:color="auto"/>
          </w:divBdr>
        </w:div>
        <w:div w:id="1202279022">
          <w:marLeft w:val="480"/>
          <w:marRight w:val="0"/>
          <w:marTop w:val="0"/>
          <w:marBottom w:val="0"/>
          <w:divBdr>
            <w:top w:val="none" w:sz="0" w:space="0" w:color="auto"/>
            <w:left w:val="none" w:sz="0" w:space="0" w:color="auto"/>
            <w:bottom w:val="none" w:sz="0" w:space="0" w:color="auto"/>
            <w:right w:val="none" w:sz="0" w:space="0" w:color="auto"/>
          </w:divBdr>
        </w:div>
        <w:div w:id="1699623973">
          <w:marLeft w:val="480"/>
          <w:marRight w:val="0"/>
          <w:marTop w:val="0"/>
          <w:marBottom w:val="0"/>
          <w:divBdr>
            <w:top w:val="none" w:sz="0" w:space="0" w:color="auto"/>
            <w:left w:val="none" w:sz="0" w:space="0" w:color="auto"/>
            <w:bottom w:val="none" w:sz="0" w:space="0" w:color="auto"/>
            <w:right w:val="none" w:sz="0" w:space="0" w:color="auto"/>
          </w:divBdr>
        </w:div>
        <w:div w:id="407962931">
          <w:marLeft w:val="480"/>
          <w:marRight w:val="0"/>
          <w:marTop w:val="0"/>
          <w:marBottom w:val="0"/>
          <w:divBdr>
            <w:top w:val="none" w:sz="0" w:space="0" w:color="auto"/>
            <w:left w:val="none" w:sz="0" w:space="0" w:color="auto"/>
            <w:bottom w:val="none" w:sz="0" w:space="0" w:color="auto"/>
            <w:right w:val="none" w:sz="0" w:space="0" w:color="auto"/>
          </w:divBdr>
        </w:div>
        <w:div w:id="2121871145">
          <w:marLeft w:val="480"/>
          <w:marRight w:val="0"/>
          <w:marTop w:val="0"/>
          <w:marBottom w:val="0"/>
          <w:divBdr>
            <w:top w:val="none" w:sz="0" w:space="0" w:color="auto"/>
            <w:left w:val="none" w:sz="0" w:space="0" w:color="auto"/>
            <w:bottom w:val="none" w:sz="0" w:space="0" w:color="auto"/>
            <w:right w:val="none" w:sz="0" w:space="0" w:color="auto"/>
          </w:divBdr>
        </w:div>
        <w:div w:id="1545825552">
          <w:marLeft w:val="480"/>
          <w:marRight w:val="0"/>
          <w:marTop w:val="0"/>
          <w:marBottom w:val="0"/>
          <w:divBdr>
            <w:top w:val="none" w:sz="0" w:space="0" w:color="auto"/>
            <w:left w:val="none" w:sz="0" w:space="0" w:color="auto"/>
            <w:bottom w:val="none" w:sz="0" w:space="0" w:color="auto"/>
            <w:right w:val="none" w:sz="0" w:space="0" w:color="auto"/>
          </w:divBdr>
        </w:div>
        <w:div w:id="966660712">
          <w:marLeft w:val="480"/>
          <w:marRight w:val="0"/>
          <w:marTop w:val="0"/>
          <w:marBottom w:val="0"/>
          <w:divBdr>
            <w:top w:val="none" w:sz="0" w:space="0" w:color="auto"/>
            <w:left w:val="none" w:sz="0" w:space="0" w:color="auto"/>
            <w:bottom w:val="none" w:sz="0" w:space="0" w:color="auto"/>
            <w:right w:val="none" w:sz="0" w:space="0" w:color="auto"/>
          </w:divBdr>
        </w:div>
        <w:div w:id="1021976704">
          <w:marLeft w:val="480"/>
          <w:marRight w:val="0"/>
          <w:marTop w:val="0"/>
          <w:marBottom w:val="0"/>
          <w:divBdr>
            <w:top w:val="none" w:sz="0" w:space="0" w:color="auto"/>
            <w:left w:val="none" w:sz="0" w:space="0" w:color="auto"/>
            <w:bottom w:val="none" w:sz="0" w:space="0" w:color="auto"/>
            <w:right w:val="none" w:sz="0" w:space="0" w:color="auto"/>
          </w:divBdr>
        </w:div>
        <w:div w:id="1746880878">
          <w:marLeft w:val="480"/>
          <w:marRight w:val="0"/>
          <w:marTop w:val="0"/>
          <w:marBottom w:val="0"/>
          <w:divBdr>
            <w:top w:val="none" w:sz="0" w:space="0" w:color="auto"/>
            <w:left w:val="none" w:sz="0" w:space="0" w:color="auto"/>
            <w:bottom w:val="none" w:sz="0" w:space="0" w:color="auto"/>
            <w:right w:val="none" w:sz="0" w:space="0" w:color="auto"/>
          </w:divBdr>
        </w:div>
        <w:div w:id="645281443">
          <w:marLeft w:val="480"/>
          <w:marRight w:val="0"/>
          <w:marTop w:val="0"/>
          <w:marBottom w:val="0"/>
          <w:divBdr>
            <w:top w:val="none" w:sz="0" w:space="0" w:color="auto"/>
            <w:left w:val="none" w:sz="0" w:space="0" w:color="auto"/>
            <w:bottom w:val="none" w:sz="0" w:space="0" w:color="auto"/>
            <w:right w:val="none" w:sz="0" w:space="0" w:color="auto"/>
          </w:divBdr>
        </w:div>
        <w:div w:id="525095652">
          <w:marLeft w:val="480"/>
          <w:marRight w:val="0"/>
          <w:marTop w:val="0"/>
          <w:marBottom w:val="0"/>
          <w:divBdr>
            <w:top w:val="none" w:sz="0" w:space="0" w:color="auto"/>
            <w:left w:val="none" w:sz="0" w:space="0" w:color="auto"/>
            <w:bottom w:val="none" w:sz="0" w:space="0" w:color="auto"/>
            <w:right w:val="none" w:sz="0" w:space="0" w:color="auto"/>
          </w:divBdr>
        </w:div>
        <w:div w:id="516239348">
          <w:marLeft w:val="480"/>
          <w:marRight w:val="0"/>
          <w:marTop w:val="0"/>
          <w:marBottom w:val="0"/>
          <w:divBdr>
            <w:top w:val="none" w:sz="0" w:space="0" w:color="auto"/>
            <w:left w:val="none" w:sz="0" w:space="0" w:color="auto"/>
            <w:bottom w:val="none" w:sz="0" w:space="0" w:color="auto"/>
            <w:right w:val="none" w:sz="0" w:space="0" w:color="auto"/>
          </w:divBdr>
        </w:div>
        <w:div w:id="655375584">
          <w:marLeft w:val="480"/>
          <w:marRight w:val="0"/>
          <w:marTop w:val="0"/>
          <w:marBottom w:val="0"/>
          <w:divBdr>
            <w:top w:val="none" w:sz="0" w:space="0" w:color="auto"/>
            <w:left w:val="none" w:sz="0" w:space="0" w:color="auto"/>
            <w:bottom w:val="none" w:sz="0" w:space="0" w:color="auto"/>
            <w:right w:val="none" w:sz="0" w:space="0" w:color="auto"/>
          </w:divBdr>
        </w:div>
        <w:div w:id="45493265">
          <w:marLeft w:val="480"/>
          <w:marRight w:val="0"/>
          <w:marTop w:val="0"/>
          <w:marBottom w:val="0"/>
          <w:divBdr>
            <w:top w:val="none" w:sz="0" w:space="0" w:color="auto"/>
            <w:left w:val="none" w:sz="0" w:space="0" w:color="auto"/>
            <w:bottom w:val="none" w:sz="0" w:space="0" w:color="auto"/>
            <w:right w:val="none" w:sz="0" w:space="0" w:color="auto"/>
          </w:divBdr>
        </w:div>
        <w:div w:id="547185080">
          <w:marLeft w:val="480"/>
          <w:marRight w:val="0"/>
          <w:marTop w:val="0"/>
          <w:marBottom w:val="0"/>
          <w:divBdr>
            <w:top w:val="none" w:sz="0" w:space="0" w:color="auto"/>
            <w:left w:val="none" w:sz="0" w:space="0" w:color="auto"/>
            <w:bottom w:val="none" w:sz="0" w:space="0" w:color="auto"/>
            <w:right w:val="none" w:sz="0" w:space="0" w:color="auto"/>
          </w:divBdr>
        </w:div>
        <w:div w:id="2015641525">
          <w:marLeft w:val="480"/>
          <w:marRight w:val="0"/>
          <w:marTop w:val="0"/>
          <w:marBottom w:val="0"/>
          <w:divBdr>
            <w:top w:val="none" w:sz="0" w:space="0" w:color="auto"/>
            <w:left w:val="none" w:sz="0" w:space="0" w:color="auto"/>
            <w:bottom w:val="none" w:sz="0" w:space="0" w:color="auto"/>
            <w:right w:val="none" w:sz="0" w:space="0" w:color="auto"/>
          </w:divBdr>
        </w:div>
        <w:div w:id="649401452">
          <w:marLeft w:val="480"/>
          <w:marRight w:val="0"/>
          <w:marTop w:val="0"/>
          <w:marBottom w:val="0"/>
          <w:divBdr>
            <w:top w:val="none" w:sz="0" w:space="0" w:color="auto"/>
            <w:left w:val="none" w:sz="0" w:space="0" w:color="auto"/>
            <w:bottom w:val="none" w:sz="0" w:space="0" w:color="auto"/>
            <w:right w:val="none" w:sz="0" w:space="0" w:color="auto"/>
          </w:divBdr>
        </w:div>
        <w:div w:id="2095474654">
          <w:marLeft w:val="480"/>
          <w:marRight w:val="0"/>
          <w:marTop w:val="0"/>
          <w:marBottom w:val="0"/>
          <w:divBdr>
            <w:top w:val="none" w:sz="0" w:space="0" w:color="auto"/>
            <w:left w:val="none" w:sz="0" w:space="0" w:color="auto"/>
            <w:bottom w:val="none" w:sz="0" w:space="0" w:color="auto"/>
            <w:right w:val="none" w:sz="0" w:space="0" w:color="auto"/>
          </w:divBdr>
        </w:div>
        <w:div w:id="1556890768">
          <w:marLeft w:val="480"/>
          <w:marRight w:val="0"/>
          <w:marTop w:val="0"/>
          <w:marBottom w:val="0"/>
          <w:divBdr>
            <w:top w:val="none" w:sz="0" w:space="0" w:color="auto"/>
            <w:left w:val="none" w:sz="0" w:space="0" w:color="auto"/>
            <w:bottom w:val="none" w:sz="0" w:space="0" w:color="auto"/>
            <w:right w:val="none" w:sz="0" w:space="0" w:color="auto"/>
          </w:divBdr>
        </w:div>
        <w:div w:id="1424953498">
          <w:marLeft w:val="480"/>
          <w:marRight w:val="0"/>
          <w:marTop w:val="0"/>
          <w:marBottom w:val="0"/>
          <w:divBdr>
            <w:top w:val="none" w:sz="0" w:space="0" w:color="auto"/>
            <w:left w:val="none" w:sz="0" w:space="0" w:color="auto"/>
            <w:bottom w:val="none" w:sz="0" w:space="0" w:color="auto"/>
            <w:right w:val="none" w:sz="0" w:space="0" w:color="auto"/>
          </w:divBdr>
        </w:div>
        <w:div w:id="1626814057">
          <w:marLeft w:val="480"/>
          <w:marRight w:val="0"/>
          <w:marTop w:val="0"/>
          <w:marBottom w:val="0"/>
          <w:divBdr>
            <w:top w:val="none" w:sz="0" w:space="0" w:color="auto"/>
            <w:left w:val="none" w:sz="0" w:space="0" w:color="auto"/>
            <w:bottom w:val="none" w:sz="0" w:space="0" w:color="auto"/>
            <w:right w:val="none" w:sz="0" w:space="0" w:color="auto"/>
          </w:divBdr>
        </w:div>
        <w:div w:id="1684356025">
          <w:marLeft w:val="480"/>
          <w:marRight w:val="0"/>
          <w:marTop w:val="0"/>
          <w:marBottom w:val="0"/>
          <w:divBdr>
            <w:top w:val="none" w:sz="0" w:space="0" w:color="auto"/>
            <w:left w:val="none" w:sz="0" w:space="0" w:color="auto"/>
            <w:bottom w:val="none" w:sz="0" w:space="0" w:color="auto"/>
            <w:right w:val="none" w:sz="0" w:space="0" w:color="auto"/>
          </w:divBdr>
        </w:div>
        <w:div w:id="1115516226">
          <w:marLeft w:val="480"/>
          <w:marRight w:val="0"/>
          <w:marTop w:val="0"/>
          <w:marBottom w:val="0"/>
          <w:divBdr>
            <w:top w:val="none" w:sz="0" w:space="0" w:color="auto"/>
            <w:left w:val="none" w:sz="0" w:space="0" w:color="auto"/>
            <w:bottom w:val="none" w:sz="0" w:space="0" w:color="auto"/>
            <w:right w:val="none" w:sz="0" w:space="0" w:color="auto"/>
          </w:divBdr>
        </w:div>
        <w:div w:id="942540763">
          <w:marLeft w:val="480"/>
          <w:marRight w:val="0"/>
          <w:marTop w:val="0"/>
          <w:marBottom w:val="0"/>
          <w:divBdr>
            <w:top w:val="none" w:sz="0" w:space="0" w:color="auto"/>
            <w:left w:val="none" w:sz="0" w:space="0" w:color="auto"/>
            <w:bottom w:val="none" w:sz="0" w:space="0" w:color="auto"/>
            <w:right w:val="none" w:sz="0" w:space="0" w:color="auto"/>
          </w:divBdr>
        </w:div>
        <w:div w:id="2027175723">
          <w:marLeft w:val="480"/>
          <w:marRight w:val="0"/>
          <w:marTop w:val="0"/>
          <w:marBottom w:val="0"/>
          <w:divBdr>
            <w:top w:val="none" w:sz="0" w:space="0" w:color="auto"/>
            <w:left w:val="none" w:sz="0" w:space="0" w:color="auto"/>
            <w:bottom w:val="none" w:sz="0" w:space="0" w:color="auto"/>
            <w:right w:val="none" w:sz="0" w:space="0" w:color="auto"/>
          </w:divBdr>
        </w:div>
        <w:div w:id="2052680774">
          <w:marLeft w:val="480"/>
          <w:marRight w:val="0"/>
          <w:marTop w:val="0"/>
          <w:marBottom w:val="0"/>
          <w:divBdr>
            <w:top w:val="none" w:sz="0" w:space="0" w:color="auto"/>
            <w:left w:val="none" w:sz="0" w:space="0" w:color="auto"/>
            <w:bottom w:val="none" w:sz="0" w:space="0" w:color="auto"/>
            <w:right w:val="none" w:sz="0" w:space="0" w:color="auto"/>
          </w:divBdr>
        </w:div>
        <w:div w:id="1821385330">
          <w:marLeft w:val="480"/>
          <w:marRight w:val="0"/>
          <w:marTop w:val="0"/>
          <w:marBottom w:val="0"/>
          <w:divBdr>
            <w:top w:val="none" w:sz="0" w:space="0" w:color="auto"/>
            <w:left w:val="none" w:sz="0" w:space="0" w:color="auto"/>
            <w:bottom w:val="none" w:sz="0" w:space="0" w:color="auto"/>
            <w:right w:val="none" w:sz="0" w:space="0" w:color="auto"/>
          </w:divBdr>
        </w:div>
        <w:div w:id="94403603">
          <w:marLeft w:val="480"/>
          <w:marRight w:val="0"/>
          <w:marTop w:val="0"/>
          <w:marBottom w:val="0"/>
          <w:divBdr>
            <w:top w:val="none" w:sz="0" w:space="0" w:color="auto"/>
            <w:left w:val="none" w:sz="0" w:space="0" w:color="auto"/>
            <w:bottom w:val="none" w:sz="0" w:space="0" w:color="auto"/>
            <w:right w:val="none" w:sz="0" w:space="0" w:color="auto"/>
          </w:divBdr>
        </w:div>
        <w:div w:id="408385517">
          <w:marLeft w:val="480"/>
          <w:marRight w:val="0"/>
          <w:marTop w:val="0"/>
          <w:marBottom w:val="0"/>
          <w:divBdr>
            <w:top w:val="none" w:sz="0" w:space="0" w:color="auto"/>
            <w:left w:val="none" w:sz="0" w:space="0" w:color="auto"/>
            <w:bottom w:val="none" w:sz="0" w:space="0" w:color="auto"/>
            <w:right w:val="none" w:sz="0" w:space="0" w:color="auto"/>
          </w:divBdr>
        </w:div>
        <w:div w:id="1671643872">
          <w:marLeft w:val="480"/>
          <w:marRight w:val="0"/>
          <w:marTop w:val="0"/>
          <w:marBottom w:val="0"/>
          <w:divBdr>
            <w:top w:val="none" w:sz="0" w:space="0" w:color="auto"/>
            <w:left w:val="none" w:sz="0" w:space="0" w:color="auto"/>
            <w:bottom w:val="none" w:sz="0" w:space="0" w:color="auto"/>
            <w:right w:val="none" w:sz="0" w:space="0" w:color="auto"/>
          </w:divBdr>
        </w:div>
        <w:div w:id="968628188">
          <w:marLeft w:val="480"/>
          <w:marRight w:val="0"/>
          <w:marTop w:val="0"/>
          <w:marBottom w:val="0"/>
          <w:divBdr>
            <w:top w:val="none" w:sz="0" w:space="0" w:color="auto"/>
            <w:left w:val="none" w:sz="0" w:space="0" w:color="auto"/>
            <w:bottom w:val="none" w:sz="0" w:space="0" w:color="auto"/>
            <w:right w:val="none" w:sz="0" w:space="0" w:color="auto"/>
          </w:divBdr>
        </w:div>
        <w:div w:id="1784029330">
          <w:marLeft w:val="480"/>
          <w:marRight w:val="0"/>
          <w:marTop w:val="0"/>
          <w:marBottom w:val="0"/>
          <w:divBdr>
            <w:top w:val="none" w:sz="0" w:space="0" w:color="auto"/>
            <w:left w:val="none" w:sz="0" w:space="0" w:color="auto"/>
            <w:bottom w:val="none" w:sz="0" w:space="0" w:color="auto"/>
            <w:right w:val="none" w:sz="0" w:space="0" w:color="auto"/>
          </w:divBdr>
        </w:div>
        <w:div w:id="430901542">
          <w:marLeft w:val="480"/>
          <w:marRight w:val="0"/>
          <w:marTop w:val="0"/>
          <w:marBottom w:val="0"/>
          <w:divBdr>
            <w:top w:val="none" w:sz="0" w:space="0" w:color="auto"/>
            <w:left w:val="none" w:sz="0" w:space="0" w:color="auto"/>
            <w:bottom w:val="none" w:sz="0" w:space="0" w:color="auto"/>
            <w:right w:val="none" w:sz="0" w:space="0" w:color="auto"/>
          </w:divBdr>
        </w:div>
        <w:div w:id="320620629">
          <w:marLeft w:val="480"/>
          <w:marRight w:val="0"/>
          <w:marTop w:val="0"/>
          <w:marBottom w:val="0"/>
          <w:divBdr>
            <w:top w:val="none" w:sz="0" w:space="0" w:color="auto"/>
            <w:left w:val="none" w:sz="0" w:space="0" w:color="auto"/>
            <w:bottom w:val="none" w:sz="0" w:space="0" w:color="auto"/>
            <w:right w:val="none" w:sz="0" w:space="0" w:color="auto"/>
          </w:divBdr>
        </w:div>
        <w:div w:id="23677969">
          <w:marLeft w:val="480"/>
          <w:marRight w:val="0"/>
          <w:marTop w:val="0"/>
          <w:marBottom w:val="0"/>
          <w:divBdr>
            <w:top w:val="none" w:sz="0" w:space="0" w:color="auto"/>
            <w:left w:val="none" w:sz="0" w:space="0" w:color="auto"/>
            <w:bottom w:val="none" w:sz="0" w:space="0" w:color="auto"/>
            <w:right w:val="none" w:sz="0" w:space="0" w:color="auto"/>
          </w:divBdr>
        </w:div>
        <w:div w:id="1457067125">
          <w:marLeft w:val="480"/>
          <w:marRight w:val="0"/>
          <w:marTop w:val="0"/>
          <w:marBottom w:val="0"/>
          <w:divBdr>
            <w:top w:val="none" w:sz="0" w:space="0" w:color="auto"/>
            <w:left w:val="none" w:sz="0" w:space="0" w:color="auto"/>
            <w:bottom w:val="none" w:sz="0" w:space="0" w:color="auto"/>
            <w:right w:val="none" w:sz="0" w:space="0" w:color="auto"/>
          </w:divBdr>
        </w:div>
        <w:div w:id="1353065427">
          <w:marLeft w:val="480"/>
          <w:marRight w:val="0"/>
          <w:marTop w:val="0"/>
          <w:marBottom w:val="0"/>
          <w:divBdr>
            <w:top w:val="none" w:sz="0" w:space="0" w:color="auto"/>
            <w:left w:val="none" w:sz="0" w:space="0" w:color="auto"/>
            <w:bottom w:val="none" w:sz="0" w:space="0" w:color="auto"/>
            <w:right w:val="none" w:sz="0" w:space="0" w:color="auto"/>
          </w:divBdr>
        </w:div>
        <w:div w:id="1728988909">
          <w:marLeft w:val="480"/>
          <w:marRight w:val="0"/>
          <w:marTop w:val="0"/>
          <w:marBottom w:val="0"/>
          <w:divBdr>
            <w:top w:val="none" w:sz="0" w:space="0" w:color="auto"/>
            <w:left w:val="none" w:sz="0" w:space="0" w:color="auto"/>
            <w:bottom w:val="none" w:sz="0" w:space="0" w:color="auto"/>
            <w:right w:val="none" w:sz="0" w:space="0" w:color="auto"/>
          </w:divBdr>
        </w:div>
        <w:div w:id="79759779">
          <w:marLeft w:val="480"/>
          <w:marRight w:val="0"/>
          <w:marTop w:val="0"/>
          <w:marBottom w:val="0"/>
          <w:divBdr>
            <w:top w:val="none" w:sz="0" w:space="0" w:color="auto"/>
            <w:left w:val="none" w:sz="0" w:space="0" w:color="auto"/>
            <w:bottom w:val="none" w:sz="0" w:space="0" w:color="auto"/>
            <w:right w:val="none" w:sz="0" w:space="0" w:color="auto"/>
          </w:divBdr>
        </w:div>
        <w:div w:id="1055423294">
          <w:marLeft w:val="480"/>
          <w:marRight w:val="0"/>
          <w:marTop w:val="0"/>
          <w:marBottom w:val="0"/>
          <w:divBdr>
            <w:top w:val="none" w:sz="0" w:space="0" w:color="auto"/>
            <w:left w:val="none" w:sz="0" w:space="0" w:color="auto"/>
            <w:bottom w:val="none" w:sz="0" w:space="0" w:color="auto"/>
            <w:right w:val="none" w:sz="0" w:space="0" w:color="auto"/>
          </w:divBdr>
        </w:div>
        <w:div w:id="754328993">
          <w:marLeft w:val="480"/>
          <w:marRight w:val="0"/>
          <w:marTop w:val="0"/>
          <w:marBottom w:val="0"/>
          <w:divBdr>
            <w:top w:val="none" w:sz="0" w:space="0" w:color="auto"/>
            <w:left w:val="none" w:sz="0" w:space="0" w:color="auto"/>
            <w:bottom w:val="none" w:sz="0" w:space="0" w:color="auto"/>
            <w:right w:val="none" w:sz="0" w:space="0" w:color="auto"/>
          </w:divBdr>
        </w:div>
        <w:div w:id="753864312">
          <w:marLeft w:val="480"/>
          <w:marRight w:val="0"/>
          <w:marTop w:val="0"/>
          <w:marBottom w:val="0"/>
          <w:divBdr>
            <w:top w:val="none" w:sz="0" w:space="0" w:color="auto"/>
            <w:left w:val="none" w:sz="0" w:space="0" w:color="auto"/>
            <w:bottom w:val="none" w:sz="0" w:space="0" w:color="auto"/>
            <w:right w:val="none" w:sz="0" w:space="0" w:color="auto"/>
          </w:divBdr>
        </w:div>
        <w:div w:id="540479386">
          <w:marLeft w:val="480"/>
          <w:marRight w:val="0"/>
          <w:marTop w:val="0"/>
          <w:marBottom w:val="0"/>
          <w:divBdr>
            <w:top w:val="none" w:sz="0" w:space="0" w:color="auto"/>
            <w:left w:val="none" w:sz="0" w:space="0" w:color="auto"/>
            <w:bottom w:val="none" w:sz="0" w:space="0" w:color="auto"/>
            <w:right w:val="none" w:sz="0" w:space="0" w:color="auto"/>
          </w:divBdr>
        </w:div>
        <w:div w:id="306204739">
          <w:marLeft w:val="480"/>
          <w:marRight w:val="0"/>
          <w:marTop w:val="0"/>
          <w:marBottom w:val="0"/>
          <w:divBdr>
            <w:top w:val="none" w:sz="0" w:space="0" w:color="auto"/>
            <w:left w:val="none" w:sz="0" w:space="0" w:color="auto"/>
            <w:bottom w:val="none" w:sz="0" w:space="0" w:color="auto"/>
            <w:right w:val="none" w:sz="0" w:space="0" w:color="auto"/>
          </w:divBdr>
        </w:div>
        <w:div w:id="784348792">
          <w:marLeft w:val="480"/>
          <w:marRight w:val="0"/>
          <w:marTop w:val="0"/>
          <w:marBottom w:val="0"/>
          <w:divBdr>
            <w:top w:val="none" w:sz="0" w:space="0" w:color="auto"/>
            <w:left w:val="none" w:sz="0" w:space="0" w:color="auto"/>
            <w:bottom w:val="none" w:sz="0" w:space="0" w:color="auto"/>
            <w:right w:val="none" w:sz="0" w:space="0" w:color="auto"/>
          </w:divBdr>
        </w:div>
        <w:div w:id="725644159">
          <w:marLeft w:val="480"/>
          <w:marRight w:val="0"/>
          <w:marTop w:val="0"/>
          <w:marBottom w:val="0"/>
          <w:divBdr>
            <w:top w:val="none" w:sz="0" w:space="0" w:color="auto"/>
            <w:left w:val="none" w:sz="0" w:space="0" w:color="auto"/>
            <w:bottom w:val="none" w:sz="0" w:space="0" w:color="auto"/>
            <w:right w:val="none" w:sz="0" w:space="0" w:color="auto"/>
          </w:divBdr>
        </w:div>
        <w:div w:id="1921864031">
          <w:marLeft w:val="480"/>
          <w:marRight w:val="0"/>
          <w:marTop w:val="0"/>
          <w:marBottom w:val="0"/>
          <w:divBdr>
            <w:top w:val="none" w:sz="0" w:space="0" w:color="auto"/>
            <w:left w:val="none" w:sz="0" w:space="0" w:color="auto"/>
            <w:bottom w:val="none" w:sz="0" w:space="0" w:color="auto"/>
            <w:right w:val="none" w:sz="0" w:space="0" w:color="auto"/>
          </w:divBdr>
        </w:div>
        <w:div w:id="1274365379">
          <w:marLeft w:val="480"/>
          <w:marRight w:val="0"/>
          <w:marTop w:val="0"/>
          <w:marBottom w:val="0"/>
          <w:divBdr>
            <w:top w:val="none" w:sz="0" w:space="0" w:color="auto"/>
            <w:left w:val="none" w:sz="0" w:space="0" w:color="auto"/>
            <w:bottom w:val="none" w:sz="0" w:space="0" w:color="auto"/>
            <w:right w:val="none" w:sz="0" w:space="0" w:color="auto"/>
          </w:divBdr>
        </w:div>
        <w:div w:id="1970891167">
          <w:marLeft w:val="480"/>
          <w:marRight w:val="0"/>
          <w:marTop w:val="0"/>
          <w:marBottom w:val="0"/>
          <w:divBdr>
            <w:top w:val="none" w:sz="0" w:space="0" w:color="auto"/>
            <w:left w:val="none" w:sz="0" w:space="0" w:color="auto"/>
            <w:bottom w:val="none" w:sz="0" w:space="0" w:color="auto"/>
            <w:right w:val="none" w:sz="0" w:space="0" w:color="auto"/>
          </w:divBdr>
        </w:div>
        <w:div w:id="364911420">
          <w:marLeft w:val="480"/>
          <w:marRight w:val="0"/>
          <w:marTop w:val="0"/>
          <w:marBottom w:val="0"/>
          <w:divBdr>
            <w:top w:val="none" w:sz="0" w:space="0" w:color="auto"/>
            <w:left w:val="none" w:sz="0" w:space="0" w:color="auto"/>
            <w:bottom w:val="none" w:sz="0" w:space="0" w:color="auto"/>
            <w:right w:val="none" w:sz="0" w:space="0" w:color="auto"/>
          </w:divBdr>
        </w:div>
        <w:div w:id="1339967210">
          <w:marLeft w:val="480"/>
          <w:marRight w:val="0"/>
          <w:marTop w:val="0"/>
          <w:marBottom w:val="0"/>
          <w:divBdr>
            <w:top w:val="none" w:sz="0" w:space="0" w:color="auto"/>
            <w:left w:val="none" w:sz="0" w:space="0" w:color="auto"/>
            <w:bottom w:val="none" w:sz="0" w:space="0" w:color="auto"/>
            <w:right w:val="none" w:sz="0" w:space="0" w:color="auto"/>
          </w:divBdr>
        </w:div>
        <w:div w:id="372120524">
          <w:marLeft w:val="480"/>
          <w:marRight w:val="0"/>
          <w:marTop w:val="0"/>
          <w:marBottom w:val="0"/>
          <w:divBdr>
            <w:top w:val="none" w:sz="0" w:space="0" w:color="auto"/>
            <w:left w:val="none" w:sz="0" w:space="0" w:color="auto"/>
            <w:bottom w:val="none" w:sz="0" w:space="0" w:color="auto"/>
            <w:right w:val="none" w:sz="0" w:space="0" w:color="auto"/>
          </w:divBdr>
        </w:div>
        <w:div w:id="1873836285">
          <w:marLeft w:val="480"/>
          <w:marRight w:val="0"/>
          <w:marTop w:val="0"/>
          <w:marBottom w:val="0"/>
          <w:divBdr>
            <w:top w:val="none" w:sz="0" w:space="0" w:color="auto"/>
            <w:left w:val="none" w:sz="0" w:space="0" w:color="auto"/>
            <w:bottom w:val="none" w:sz="0" w:space="0" w:color="auto"/>
            <w:right w:val="none" w:sz="0" w:space="0" w:color="auto"/>
          </w:divBdr>
        </w:div>
        <w:div w:id="506019823">
          <w:marLeft w:val="480"/>
          <w:marRight w:val="0"/>
          <w:marTop w:val="0"/>
          <w:marBottom w:val="0"/>
          <w:divBdr>
            <w:top w:val="none" w:sz="0" w:space="0" w:color="auto"/>
            <w:left w:val="none" w:sz="0" w:space="0" w:color="auto"/>
            <w:bottom w:val="none" w:sz="0" w:space="0" w:color="auto"/>
            <w:right w:val="none" w:sz="0" w:space="0" w:color="auto"/>
          </w:divBdr>
        </w:div>
        <w:div w:id="1042287646">
          <w:marLeft w:val="480"/>
          <w:marRight w:val="0"/>
          <w:marTop w:val="0"/>
          <w:marBottom w:val="0"/>
          <w:divBdr>
            <w:top w:val="none" w:sz="0" w:space="0" w:color="auto"/>
            <w:left w:val="none" w:sz="0" w:space="0" w:color="auto"/>
            <w:bottom w:val="none" w:sz="0" w:space="0" w:color="auto"/>
            <w:right w:val="none" w:sz="0" w:space="0" w:color="auto"/>
          </w:divBdr>
        </w:div>
        <w:div w:id="1587035418">
          <w:marLeft w:val="480"/>
          <w:marRight w:val="0"/>
          <w:marTop w:val="0"/>
          <w:marBottom w:val="0"/>
          <w:divBdr>
            <w:top w:val="none" w:sz="0" w:space="0" w:color="auto"/>
            <w:left w:val="none" w:sz="0" w:space="0" w:color="auto"/>
            <w:bottom w:val="none" w:sz="0" w:space="0" w:color="auto"/>
            <w:right w:val="none" w:sz="0" w:space="0" w:color="auto"/>
          </w:divBdr>
        </w:div>
        <w:div w:id="591205682">
          <w:marLeft w:val="480"/>
          <w:marRight w:val="0"/>
          <w:marTop w:val="0"/>
          <w:marBottom w:val="0"/>
          <w:divBdr>
            <w:top w:val="none" w:sz="0" w:space="0" w:color="auto"/>
            <w:left w:val="none" w:sz="0" w:space="0" w:color="auto"/>
            <w:bottom w:val="none" w:sz="0" w:space="0" w:color="auto"/>
            <w:right w:val="none" w:sz="0" w:space="0" w:color="auto"/>
          </w:divBdr>
        </w:div>
      </w:divsChild>
    </w:div>
    <w:div w:id="905578798">
      <w:bodyDiv w:val="1"/>
      <w:marLeft w:val="0"/>
      <w:marRight w:val="0"/>
      <w:marTop w:val="0"/>
      <w:marBottom w:val="0"/>
      <w:divBdr>
        <w:top w:val="none" w:sz="0" w:space="0" w:color="auto"/>
        <w:left w:val="none" w:sz="0" w:space="0" w:color="auto"/>
        <w:bottom w:val="none" w:sz="0" w:space="0" w:color="auto"/>
        <w:right w:val="none" w:sz="0" w:space="0" w:color="auto"/>
      </w:divBdr>
    </w:div>
    <w:div w:id="910503913">
      <w:bodyDiv w:val="1"/>
      <w:marLeft w:val="0"/>
      <w:marRight w:val="0"/>
      <w:marTop w:val="0"/>
      <w:marBottom w:val="0"/>
      <w:divBdr>
        <w:top w:val="none" w:sz="0" w:space="0" w:color="auto"/>
        <w:left w:val="none" w:sz="0" w:space="0" w:color="auto"/>
        <w:bottom w:val="none" w:sz="0" w:space="0" w:color="auto"/>
        <w:right w:val="none" w:sz="0" w:space="0" w:color="auto"/>
      </w:divBdr>
    </w:div>
    <w:div w:id="911086820">
      <w:bodyDiv w:val="1"/>
      <w:marLeft w:val="0"/>
      <w:marRight w:val="0"/>
      <w:marTop w:val="0"/>
      <w:marBottom w:val="0"/>
      <w:divBdr>
        <w:top w:val="none" w:sz="0" w:space="0" w:color="auto"/>
        <w:left w:val="none" w:sz="0" w:space="0" w:color="auto"/>
        <w:bottom w:val="none" w:sz="0" w:space="0" w:color="auto"/>
        <w:right w:val="none" w:sz="0" w:space="0" w:color="auto"/>
      </w:divBdr>
    </w:div>
    <w:div w:id="911543198">
      <w:bodyDiv w:val="1"/>
      <w:marLeft w:val="0"/>
      <w:marRight w:val="0"/>
      <w:marTop w:val="0"/>
      <w:marBottom w:val="0"/>
      <w:divBdr>
        <w:top w:val="none" w:sz="0" w:space="0" w:color="auto"/>
        <w:left w:val="none" w:sz="0" w:space="0" w:color="auto"/>
        <w:bottom w:val="none" w:sz="0" w:space="0" w:color="auto"/>
        <w:right w:val="none" w:sz="0" w:space="0" w:color="auto"/>
      </w:divBdr>
    </w:div>
    <w:div w:id="912280936">
      <w:bodyDiv w:val="1"/>
      <w:marLeft w:val="0"/>
      <w:marRight w:val="0"/>
      <w:marTop w:val="0"/>
      <w:marBottom w:val="0"/>
      <w:divBdr>
        <w:top w:val="none" w:sz="0" w:space="0" w:color="auto"/>
        <w:left w:val="none" w:sz="0" w:space="0" w:color="auto"/>
        <w:bottom w:val="none" w:sz="0" w:space="0" w:color="auto"/>
        <w:right w:val="none" w:sz="0" w:space="0" w:color="auto"/>
      </w:divBdr>
    </w:div>
    <w:div w:id="913079264">
      <w:bodyDiv w:val="1"/>
      <w:marLeft w:val="0"/>
      <w:marRight w:val="0"/>
      <w:marTop w:val="0"/>
      <w:marBottom w:val="0"/>
      <w:divBdr>
        <w:top w:val="none" w:sz="0" w:space="0" w:color="auto"/>
        <w:left w:val="none" w:sz="0" w:space="0" w:color="auto"/>
        <w:bottom w:val="none" w:sz="0" w:space="0" w:color="auto"/>
        <w:right w:val="none" w:sz="0" w:space="0" w:color="auto"/>
      </w:divBdr>
    </w:div>
    <w:div w:id="913399164">
      <w:bodyDiv w:val="1"/>
      <w:marLeft w:val="0"/>
      <w:marRight w:val="0"/>
      <w:marTop w:val="0"/>
      <w:marBottom w:val="0"/>
      <w:divBdr>
        <w:top w:val="none" w:sz="0" w:space="0" w:color="auto"/>
        <w:left w:val="none" w:sz="0" w:space="0" w:color="auto"/>
        <w:bottom w:val="none" w:sz="0" w:space="0" w:color="auto"/>
        <w:right w:val="none" w:sz="0" w:space="0" w:color="auto"/>
      </w:divBdr>
    </w:div>
    <w:div w:id="914315326">
      <w:bodyDiv w:val="1"/>
      <w:marLeft w:val="0"/>
      <w:marRight w:val="0"/>
      <w:marTop w:val="0"/>
      <w:marBottom w:val="0"/>
      <w:divBdr>
        <w:top w:val="none" w:sz="0" w:space="0" w:color="auto"/>
        <w:left w:val="none" w:sz="0" w:space="0" w:color="auto"/>
        <w:bottom w:val="none" w:sz="0" w:space="0" w:color="auto"/>
        <w:right w:val="none" w:sz="0" w:space="0" w:color="auto"/>
      </w:divBdr>
    </w:div>
    <w:div w:id="916744936">
      <w:bodyDiv w:val="1"/>
      <w:marLeft w:val="0"/>
      <w:marRight w:val="0"/>
      <w:marTop w:val="0"/>
      <w:marBottom w:val="0"/>
      <w:divBdr>
        <w:top w:val="none" w:sz="0" w:space="0" w:color="auto"/>
        <w:left w:val="none" w:sz="0" w:space="0" w:color="auto"/>
        <w:bottom w:val="none" w:sz="0" w:space="0" w:color="auto"/>
        <w:right w:val="none" w:sz="0" w:space="0" w:color="auto"/>
      </w:divBdr>
    </w:div>
    <w:div w:id="917784982">
      <w:bodyDiv w:val="1"/>
      <w:marLeft w:val="0"/>
      <w:marRight w:val="0"/>
      <w:marTop w:val="0"/>
      <w:marBottom w:val="0"/>
      <w:divBdr>
        <w:top w:val="none" w:sz="0" w:space="0" w:color="auto"/>
        <w:left w:val="none" w:sz="0" w:space="0" w:color="auto"/>
        <w:bottom w:val="none" w:sz="0" w:space="0" w:color="auto"/>
        <w:right w:val="none" w:sz="0" w:space="0" w:color="auto"/>
      </w:divBdr>
    </w:div>
    <w:div w:id="918904449">
      <w:bodyDiv w:val="1"/>
      <w:marLeft w:val="0"/>
      <w:marRight w:val="0"/>
      <w:marTop w:val="0"/>
      <w:marBottom w:val="0"/>
      <w:divBdr>
        <w:top w:val="none" w:sz="0" w:space="0" w:color="auto"/>
        <w:left w:val="none" w:sz="0" w:space="0" w:color="auto"/>
        <w:bottom w:val="none" w:sz="0" w:space="0" w:color="auto"/>
        <w:right w:val="none" w:sz="0" w:space="0" w:color="auto"/>
      </w:divBdr>
    </w:div>
    <w:div w:id="921986765">
      <w:bodyDiv w:val="1"/>
      <w:marLeft w:val="0"/>
      <w:marRight w:val="0"/>
      <w:marTop w:val="0"/>
      <w:marBottom w:val="0"/>
      <w:divBdr>
        <w:top w:val="none" w:sz="0" w:space="0" w:color="auto"/>
        <w:left w:val="none" w:sz="0" w:space="0" w:color="auto"/>
        <w:bottom w:val="none" w:sz="0" w:space="0" w:color="auto"/>
        <w:right w:val="none" w:sz="0" w:space="0" w:color="auto"/>
      </w:divBdr>
    </w:div>
    <w:div w:id="922566290">
      <w:bodyDiv w:val="1"/>
      <w:marLeft w:val="0"/>
      <w:marRight w:val="0"/>
      <w:marTop w:val="0"/>
      <w:marBottom w:val="0"/>
      <w:divBdr>
        <w:top w:val="none" w:sz="0" w:space="0" w:color="auto"/>
        <w:left w:val="none" w:sz="0" w:space="0" w:color="auto"/>
        <w:bottom w:val="none" w:sz="0" w:space="0" w:color="auto"/>
        <w:right w:val="none" w:sz="0" w:space="0" w:color="auto"/>
      </w:divBdr>
    </w:div>
    <w:div w:id="923611597">
      <w:bodyDiv w:val="1"/>
      <w:marLeft w:val="0"/>
      <w:marRight w:val="0"/>
      <w:marTop w:val="0"/>
      <w:marBottom w:val="0"/>
      <w:divBdr>
        <w:top w:val="none" w:sz="0" w:space="0" w:color="auto"/>
        <w:left w:val="none" w:sz="0" w:space="0" w:color="auto"/>
        <w:bottom w:val="none" w:sz="0" w:space="0" w:color="auto"/>
        <w:right w:val="none" w:sz="0" w:space="0" w:color="auto"/>
      </w:divBdr>
    </w:div>
    <w:div w:id="924147294">
      <w:bodyDiv w:val="1"/>
      <w:marLeft w:val="0"/>
      <w:marRight w:val="0"/>
      <w:marTop w:val="0"/>
      <w:marBottom w:val="0"/>
      <w:divBdr>
        <w:top w:val="none" w:sz="0" w:space="0" w:color="auto"/>
        <w:left w:val="none" w:sz="0" w:space="0" w:color="auto"/>
        <w:bottom w:val="none" w:sz="0" w:space="0" w:color="auto"/>
        <w:right w:val="none" w:sz="0" w:space="0" w:color="auto"/>
      </w:divBdr>
    </w:div>
    <w:div w:id="924148902">
      <w:bodyDiv w:val="1"/>
      <w:marLeft w:val="0"/>
      <w:marRight w:val="0"/>
      <w:marTop w:val="0"/>
      <w:marBottom w:val="0"/>
      <w:divBdr>
        <w:top w:val="none" w:sz="0" w:space="0" w:color="auto"/>
        <w:left w:val="none" w:sz="0" w:space="0" w:color="auto"/>
        <w:bottom w:val="none" w:sz="0" w:space="0" w:color="auto"/>
        <w:right w:val="none" w:sz="0" w:space="0" w:color="auto"/>
      </w:divBdr>
      <w:divsChild>
        <w:div w:id="1022634693">
          <w:marLeft w:val="480"/>
          <w:marRight w:val="0"/>
          <w:marTop w:val="0"/>
          <w:marBottom w:val="0"/>
          <w:divBdr>
            <w:top w:val="none" w:sz="0" w:space="0" w:color="auto"/>
            <w:left w:val="none" w:sz="0" w:space="0" w:color="auto"/>
            <w:bottom w:val="none" w:sz="0" w:space="0" w:color="auto"/>
            <w:right w:val="none" w:sz="0" w:space="0" w:color="auto"/>
          </w:divBdr>
        </w:div>
        <w:div w:id="1399863306">
          <w:marLeft w:val="480"/>
          <w:marRight w:val="0"/>
          <w:marTop w:val="0"/>
          <w:marBottom w:val="0"/>
          <w:divBdr>
            <w:top w:val="none" w:sz="0" w:space="0" w:color="auto"/>
            <w:left w:val="none" w:sz="0" w:space="0" w:color="auto"/>
            <w:bottom w:val="none" w:sz="0" w:space="0" w:color="auto"/>
            <w:right w:val="none" w:sz="0" w:space="0" w:color="auto"/>
          </w:divBdr>
        </w:div>
        <w:div w:id="45298333">
          <w:marLeft w:val="480"/>
          <w:marRight w:val="0"/>
          <w:marTop w:val="0"/>
          <w:marBottom w:val="0"/>
          <w:divBdr>
            <w:top w:val="none" w:sz="0" w:space="0" w:color="auto"/>
            <w:left w:val="none" w:sz="0" w:space="0" w:color="auto"/>
            <w:bottom w:val="none" w:sz="0" w:space="0" w:color="auto"/>
            <w:right w:val="none" w:sz="0" w:space="0" w:color="auto"/>
          </w:divBdr>
        </w:div>
        <w:div w:id="1233393349">
          <w:marLeft w:val="480"/>
          <w:marRight w:val="0"/>
          <w:marTop w:val="0"/>
          <w:marBottom w:val="0"/>
          <w:divBdr>
            <w:top w:val="none" w:sz="0" w:space="0" w:color="auto"/>
            <w:left w:val="none" w:sz="0" w:space="0" w:color="auto"/>
            <w:bottom w:val="none" w:sz="0" w:space="0" w:color="auto"/>
            <w:right w:val="none" w:sz="0" w:space="0" w:color="auto"/>
          </w:divBdr>
        </w:div>
        <w:div w:id="145979133">
          <w:marLeft w:val="480"/>
          <w:marRight w:val="0"/>
          <w:marTop w:val="0"/>
          <w:marBottom w:val="0"/>
          <w:divBdr>
            <w:top w:val="none" w:sz="0" w:space="0" w:color="auto"/>
            <w:left w:val="none" w:sz="0" w:space="0" w:color="auto"/>
            <w:bottom w:val="none" w:sz="0" w:space="0" w:color="auto"/>
            <w:right w:val="none" w:sz="0" w:space="0" w:color="auto"/>
          </w:divBdr>
        </w:div>
        <w:div w:id="2105493250">
          <w:marLeft w:val="480"/>
          <w:marRight w:val="0"/>
          <w:marTop w:val="0"/>
          <w:marBottom w:val="0"/>
          <w:divBdr>
            <w:top w:val="none" w:sz="0" w:space="0" w:color="auto"/>
            <w:left w:val="none" w:sz="0" w:space="0" w:color="auto"/>
            <w:bottom w:val="none" w:sz="0" w:space="0" w:color="auto"/>
            <w:right w:val="none" w:sz="0" w:space="0" w:color="auto"/>
          </w:divBdr>
        </w:div>
        <w:div w:id="871574010">
          <w:marLeft w:val="480"/>
          <w:marRight w:val="0"/>
          <w:marTop w:val="0"/>
          <w:marBottom w:val="0"/>
          <w:divBdr>
            <w:top w:val="none" w:sz="0" w:space="0" w:color="auto"/>
            <w:left w:val="none" w:sz="0" w:space="0" w:color="auto"/>
            <w:bottom w:val="none" w:sz="0" w:space="0" w:color="auto"/>
            <w:right w:val="none" w:sz="0" w:space="0" w:color="auto"/>
          </w:divBdr>
        </w:div>
        <w:div w:id="2142529733">
          <w:marLeft w:val="480"/>
          <w:marRight w:val="0"/>
          <w:marTop w:val="0"/>
          <w:marBottom w:val="0"/>
          <w:divBdr>
            <w:top w:val="none" w:sz="0" w:space="0" w:color="auto"/>
            <w:left w:val="none" w:sz="0" w:space="0" w:color="auto"/>
            <w:bottom w:val="none" w:sz="0" w:space="0" w:color="auto"/>
            <w:right w:val="none" w:sz="0" w:space="0" w:color="auto"/>
          </w:divBdr>
        </w:div>
        <w:div w:id="2024236482">
          <w:marLeft w:val="480"/>
          <w:marRight w:val="0"/>
          <w:marTop w:val="0"/>
          <w:marBottom w:val="0"/>
          <w:divBdr>
            <w:top w:val="none" w:sz="0" w:space="0" w:color="auto"/>
            <w:left w:val="none" w:sz="0" w:space="0" w:color="auto"/>
            <w:bottom w:val="none" w:sz="0" w:space="0" w:color="auto"/>
            <w:right w:val="none" w:sz="0" w:space="0" w:color="auto"/>
          </w:divBdr>
        </w:div>
        <w:div w:id="1856578408">
          <w:marLeft w:val="480"/>
          <w:marRight w:val="0"/>
          <w:marTop w:val="0"/>
          <w:marBottom w:val="0"/>
          <w:divBdr>
            <w:top w:val="none" w:sz="0" w:space="0" w:color="auto"/>
            <w:left w:val="none" w:sz="0" w:space="0" w:color="auto"/>
            <w:bottom w:val="none" w:sz="0" w:space="0" w:color="auto"/>
            <w:right w:val="none" w:sz="0" w:space="0" w:color="auto"/>
          </w:divBdr>
        </w:div>
        <w:div w:id="1690179933">
          <w:marLeft w:val="480"/>
          <w:marRight w:val="0"/>
          <w:marTop w:val="0"/>
          <w:marBottom w:val="0"/>
          <w:divBdr>
            <w:top w:val="none" w:sz="0" w:space="0" w:color="auto"/>
            <w:left w:val="none" w:sz="0" w:space="0" w:color="auto"/>
            <w:bottom w:val="none" w:sz="0" w:space="0" w:color="auto"/>
            <w:right w:val="none" w:sz="0" w:space="0" w:color="auto"/>
          </w:divBdr>
        </w:div>
        <w:div w:id="313796320">
          <w:marLeft w:val="480"/>
          <w:marRight w:val="0"/>
          <w:marTop w:val="0"/>
          <w:marBottom w:val="0"/>
          <w:divBdr>
            <w:top w:val="none" w:sz="0" w:space="0" w:color="auto"/>
            <w:left w:val="none" w:sz="0" w:space="0" w:color="auto"/>
            <w:bottom w:val="none" w:sz="0" w:space="0" w:color="auto"/>
            <w:right w:val="none" w:sz="0" w:space="0" w:color="auto"/>
          </w:divBdr>
        </w:div>
        <w:div w:id="1912151227">
          <w:marLeft w:val="480"/>
          <w:marRight w:val="0"/>
          <w:marTop w:val="0"/>
          <w:marBottom w:val="0"/>
          <w:divBdr>
            <w:top w:val="none" w:sz="0" w:space="0" w:color="auto"/>
            <w:left w:val="none" w:sz="0" w:space="0" w:color="auto"/>
            <w:bottom w:val="none" w:sz="0" w:space="0" w:color="auto"/>
            <w:right w:val="none" w:sz="0" w:space="0" w:color="auto"/>
          </w:divBdr>
        </w:div>
        <w:div w:id="993610190">
          <w:marLeft w:val="480"/>
          <w:marRight w:val="0"/>
          <w:marTop w:val="0"/>
          <w:marBottom w:val="0"/>
          <w:divBdr>
            <w:top w:val="none" w:sz="0" w:space="0" w:color="auto"/>
            <w:left w:val="none" w:sz="0" w:space="0" w:color="auto"/>
            <w:bottom w:val="none" w:sz="0" w:space="0" w:color="auto"/>
            <w:right w:val="none" w:sz="0" w:space="0" w:color="auto"/>
          </w:divBdr>
        </w:div>
        <w:div w:id="191695069">
          <w:marLeft w:val="480"/>
          <w:marRight w:val="0"/>
          <w:marTop w:val="0"/>
          <w:marBottom w:val="0"/>
          <w:divBdr>
            <w:top w:val="none" w:sz="0" w:space="0" w:color="auto"/>
            <w:left w:val="none" w:sz="0" w:space="0" w:color="auto"/>
            <w:bottom w:val="none" w:sz="0" w:space="0" w:color="auto"/>
            <w:right w:val="none" w:sz="0" w:space="0" w:color="auto"/>
          </w:divBdr>
        </w:div>
        <w:div w:id="419915091">
          <w:marLeft w:val="480"/>
          <w:marRight w:val="0"/>
          <w:marTop w:val="0"/>
          <w:marBottom w:val="0"/>
          <w:divBdr>
            <w:top w:val="none" w:sz="0" w:space="0" w:color="auto"/>
            <w:left w:val="none" w:sz="0" w:space="0" w:color="auto"/>
            <w:bottom w:val="none" w:sz="0" w:space="0" w:color="auto"/>
            <w:right w:val="none" w:sz="0" w:space="0" w:color="auto"/>
          </w:divBdr>
        </w:div>
        <w:div w:id="1314021384">
          <w:marLeft w:val="480"/>
          <w:marRight w:val="0"/>
          <w:marTop w:val="0"/>
          <w:marBottom w:val="0"/>
          <w:divBdr>
            <w:top w:val="none" w:sz="0" w:space="0" w:color="auto"/>
            <w:left w:val="none" w:sz="0" w:space="0" w:color="auto"/>
            <w:bottom w:val="none" w:sz="0" w:space="0" w:color="auto"/>
            <w:right w:val="none" w:sz="0" w:space="0" w:color="auto"/>
          </w:divBdr>
        </w:div>
        <w:div w:id="785974705">
          <w:marLeft w:val="480"/>
          <w:marRight w:val="0"/>
          <w:marTop w:val="0"/>
          <w:marBottom w:val="0"/>
          <w:divBdr>
            <w:top w:val="none" w:sz="0" w:space="0" w:color="auto"/>
            <w:left w:val="none" w:sz="0" w:space="0" w:color="auto"/>
            <w:bottom w:val="none" w:sz="0" w:space="0" w:color="auto"/>
            <w:right w:val="none" w:sz="0" w:space="0" w:color="auto"/>
          </w:divBdr>
        </w:div>
        <w:div w:id="1876648417">
          <w:marLeft w:val="480"/>
          <w:marRight w:val="0"/>
          <w:marTop w:val="0"/>
          <w:marBottom w:val="0"/>
          <w:divBdr>
            <w:top w:val="none" w:sz="0" w:space="0" w:color="auto"/>
            <w:left w:val="none" w:sz="0" w:space="0" w:color="auto"/>
            <w:bottom w:val="none" w:sz="0" w:space="0" w:color="auto"/>
            <w:right w:val="none" w:sz="0" w:space="0" w:color="auto"/>
          </w:divBdr>
        </w:div>
        <w:div w:id="735974522">
          <w:marLeft w:val="480"/>
          <w:marRight w:val="0"/>
          <w:marTop w:val="0"/>
          <w:marBottom w:val="0"/>
          <w:divBdr>
            <w:top w:val="none" w:sz="0" w:space="0" w:color="auto"/>
            <w:left w:val="none" w:sz="0" w:space="0" w:color="auto"/>
            <w:bottom w:val="none" w:sz="0" w:space="0" w:color="auto"/>
            <w:right w:val="none" w:sz="0" w:space="0" w:color="auto"/>
          </w:divBdr>
        </w:div>
        <w:div w:id="453793721">
          <w:marLeft w:val="480"/>
          <w:marRight w:val="0"/>
          <w:marTop w:val="0"/>
          <w:marBottom w:val="0"/>
          <w:divBdr>
            <w:top w:val="none" w:sz="0" w:space="0" w:color="auto"/>
            <w:left w:val="none" w:sz="0" w:space="0" w:color="auto"/>
            <w:bottom w:val="none" w:sz="0" w:space="0" w:color="auto"/>
            <w:right w:val="none" w:sz="0" w:space="0" w:color="auto"/>
          </w:divBdr>
        </w:div>
        <w:div w:id="1788890417">
          <w:marLeft w:val="480"/>
          <w:marRight w:val="0"/>
          <w:marTop w:val="0"/>
          <w:marBottom w:val="0"/>
          <w:divBdr>
            <w:top w:val="none" w:sz="0" w:space="0" w:color="auto"/>
            <w:left w:val="none" w:sz="0" w:space="0" w:color="auto"/>
            <w:bottom w:val="none" w:sz="0" w:space="0" w:color="auto"/>
            <w:right w:val="none" w:sz="0" w:space="0" w:color="auto"/>
          </w:divBdr>
        </w:div>
        <w:div w:id="1946502191">
          <w:marLeft w:val="480"/>
          <w:marRight w:val="0"/>
          <w:marTop w:val="0"/>
          <w:marBottom w:val="0"/>
          <w:divBdr>
            <w:top w:val="none" w:sz="0" w:space="0" w:color="auto"/>
            <w:left w:val="none" w:sz="0" w:space="0" w:color="auto"/>
            <w:bottom w:val="none" w:sz="0" w:space="0" w:color="auto"/>
            <w:right w:val="none" w:sz="0" w:space="0" w:color="auto"/>
          </w:divBdr>
        </w:div>
        <w:div w:id="1633049834">
          <w:marLeft w:val="480"/>
          <w:marRight w:val="0"/>
          <w:marTop w:val="0"/>
          <w:marBottom w:val="0"/>
          <w:divBdr>
            <w:top w:val="none" w:sz="0" w:space="0" w:color="auto"/>
            <w:left w:val="none" w:sz="0" w:space="0" w:color="auto"/>
            <w:bottom w:val="none" w:sz="0" w:space="0" w:color="auto"/>
            <w:right w:val="none" w:sz="0" w:space="0" w:color="auto"/>
          </w:divBdr>
        </w:div>
        <w:div w:id="669328886">
          <w:marLeft w:val="480"/>
          <w:marRight w:val="0"/>
          <w:marTop w:val="0"/>
          <w:marBottom w:val="0"/>
          <w:divBdr>
            <w:top w:val="none" w:sz="0" w:space="0" w:color="auto"/>
            <w:left w:val="none" w:sz="0" w:space="0" w:color="auto"/>
            <w:bottom w:val="none" w:sz="0" w:space="0" w:color="auto"/>
            <w:right w:val="none" w:sz="0" w:space="0" w:color="auto"/>
          </w:divBdr>
        </w:div>
        <w:div w:id="1778669935">
          <w:marLeft w:val="480"/>
          <w:marRight w:val="0"/>
          <w:marTop w:val="0"/>
          <w:marBottom w:val="0"/>
          <w:divBdr>
            <w:top w:val="none" w:sz="0" w:space="0" w:color="auto"/>
            <w:left w:val="none" w:sz="0" w:space="0" w:color="auto"/>
            <w:bottom w:val="none" w:sz="0" w:space="0" w:color="auto"/>
            <w:right w:val="none" w:sz="0" w:space="0" w:color="auto"/>
          </w:divBdr>
        </w:div>
        <w:div w:id="285160177">
          <w:marLeft w:val="480"/>
          <w:marRight w:val="0"/>
          <w:marTop w:val="0"/>
          <w:marBottom w:val="0"/>
          <w:divBdr>
            <w:top w:val="none" w:sz="0" w:space="0" w:color="auto"/>
            <w:left w:val="none" w:sz="0" w:space="0" w:color="auto"/>
            <w:bottom w:val="none" w:sz="0" w:space="0" w:color="auto"/>
            <w:right w:val="none" w:sz="0" w:space="0" w:color="auto"/>
          </w:divBdr>
        </w:div>
        <w:div w:id="1565992786">
          <w:marLeft w:val="480"/>
          <w:marRight w:val="0"/>
          <w:marTop w:val="0"/>
          <w:marBottom w:val="0"/>
          <w:divBdr>
            <w:top w:val="none" w:sz="0" w:space="0" w:color="auto"/>
            <w:left w:val="none" w:sz="0" w:space="0" w:color="auto"/>
            <w:bottom w:val="none" w:sz="0" w:space="0" w:color="auto"/>
            <w:right w:val="none" w:sz="0" w:space="0" w:color="auto"/>
          </w:divBdr>
        </w:div>
        <w:div w:id="2049065391">
          <w:marLeft w:val="480"/>
          <w:marRight w:val="0"/>
          <w:marTop w:val="0"/>
          <w:marBottom w:val="0"/>
          <w:divBdr>
            <w:top w:val="none" w:sz="0" w:space="0" w:color="auto"/>
            <w:left w:val="none" w:sz="0" w:space="0" w:color="auto"/>
            <w:bottom w:val="none" w:sz="0" w:space="0" w:color="auto"/>
            <w:right w:val="none" w:sz="0" w:space="0" w:color="auto"/>
          </w:divBdr>
        </w:div>
        <w:div w:id="84956140">
          <w:marLeft w:val="480"/>
          <w:marRight w:val="0"/>
          <w:marTop w:val="0"/>
          <w:marBottom w:val="0"/>
          <w:divBdr>
            <w:top w:val="none" w:sz="0" w:space="0" w:color="auto"/>
            <w:left w:val="none" w:sz="0" w:space="0" w:color="auto"/>
            <w:bottom w:val="none" w:sz="0" w:space="0" w:color="auto"/>
            <w:right w:val="none" w:sz="0" w:space="0" w:color="auto"/>
          </w:divBdr>
        </w:div>
        <w:div w:id="512379346">
          <w:marLeft w:val="480"/>
          <w:marRight w:val="0"/>
          <w:marTop w:val="0"/>
          <w:marBottom w:val="0"/>
          <w:divBdr>
            <w:top w:val="none" w:sz="0" w:space="0" w:color="auto"/>
            <w:left w:val="none" w:sz="0" w:space="0" w:color="auto"/>
            <w:bottom w:val="none" w:sz="0" w:space="0" w:color="auto"/>
            <w:right w:val="none" w:sz="0" w:space="0" w:color="auto"/>
          </w:divBdr>
        </w:div>
        <w:div w:id="251938798">
          <w:marLeft w:val="480"/>
          <w:marRight w:val="0"/>
          <w:marTop w:val="0"/>
          <w:marBottom w:val="0"/>
          <w:divBdr>
            <w:top w:val="none" w:sz="0" w:space="0" w:color="auto"/>
            <w:left w:val="none" w:sz="0" w:space="0" w:color="auto"/>
            <w:bottom w:val="none" w:sz="0" w:space="0" w:color="auto"/>
            <w:right w:val="none" w:sz="0" w:space="0" w:color="auto"/>
          </w:divBdr>
        </w:div>
        <w:div w:id="22681735">
          <w:marLeft w:val="480"/>
          <w:marRight w:val="0"/>
          <w:marTop w:val="0"/>
          <w:marBottom w:val="0"/>
          <w:divBdr>
            <w:top w:val="none" w:sz="0" w:space="0" w:color="auto"/>
            <w:left w:val="none" w:sz="0" w:space="0" w:color="auto"/>
            <w:bottom w:val="none" w:sz="0" w:space="0" w:color="auto"/>
            <w:right w:val="none" w:sz="0" w:space="0" w:color="auto"/>
          </w:divBdr>
        </w:div>
        <w:div w:id="134031544">
          <w:marLeft w:val="480"/>
          <w:marRight w:val="0"/>
          <w:marTop w:val="0"/>
          <w:marBottom w:val="0"/>
          <w:divBdr>
            <w:top w:val="none" w:sz="0" w:space="0" w:color="auto"/>
            <w:left w:val="none" w:sz="0" w:space="0" w:color="auto"/>
            <w:bottom w:val="none" w:sz="0" w:space="0" w:color="auto"/>
            <w:right w:val="none" w:sz="0" w:space="0" w:color="auto"/>
          </w:divBdr>
        </w:div>
        <w:div w:id="1080904755">
          <w:marLeft w:val="480"/>
          <w:marRight w:val="0"/>
          <w:marTop w:val="0"/>
          <w:marBottom w:val="0"/>
          <w:divBdr>
            <w:top w:val="none" w:sz="0" w:space="0" w:color="auto"/>
            <w:left w:val="none" w:sz="0" w:space="0" w:color="auto"/>
            <w:bottom w:val="none" w:sz="0" w:space="0" w:color="auto"/>
            <w:right w:val="none" w:sz="0" w:space="0" w:color="auto"/>
          </w:divBdr>
        </w:div>
        <w:div w:id="1473600481">
          <w:marLeft w:val="480"/>
          <w:marRight w:val="0"/>
          <w:marTop w:val="0"/>
          <w:marBottom w:val="0"/>
          <w:divBdr>
            <w:top w:val="none" w:sz="0" w:space="0" w:color="auto"/>
            <w:left w:val="none" w:sz="0" w:space="0" w:color="auto"/>
            <w:bottom w:val="none" w:sz="0" w:space="0" w:color="auto"/>
            <w:right w:val="none" w:sz="0" w:space="0" w:color="auto"/>
          </w:divBdr>
        </w:div>
        <w:div w:id="1536119916">
          <w:marLeft w:val="480"/>
          <w:marRight w:val="0"/>
          <w:marTop w:val="0"/>
          <w:marBottom w:val="0"/>
          <w:divBdr>
            <w:top w:val="none" w:sz="0" w:space="0" w:color="auto"/>
            <w:left w:val="none" w:sz="0" w:space="0" w:color="auto"/>
            <w:bottom w:val="none" w:sz="0" w:space="0" w:color="auto"/>
            <w:right w:val="none" w:sz="0" w:space="0" w:color="auto"/>
          </w:divBdr>
        </w:div>
        <w:div w:id="1462649287">
          <w:marLeft w:val="480"/>
          <w:marRight w:val="0"/>
          <w:marTop w:val="0"/>
          <w:marBottom w:val="0"/>
          <w:divBdr>
            <w:top w:val="none" w:sz="0" w:space="0" w:color="auto"/>
            <w:left w:val="none" w:sz="0" w:space="0" w:color="auto"/>
            <w:bottom w:val="none" w:sz="0" w:space="0" w:color="auto"/>
            <w:right w:val="none" w:sz="0" w:space="0" w:color="auto"/>
          </w:divBdr>
        </w:div>
        <w:div w:id="103504313">
          <w:marLeft w:val="480"/>
          <w:marRight w:val="0"/>
          <w:marTop w:val="0"/>
          <w:marBottom w:val="0"/>
          <w:divBdr>
            <w:top w:val="none" w:sz="0" w:space="0" w:color="auto"/>
            <w:left w:val="none" w:sz="0" w:space="0" w:color="auto"/>
            <w:bottom w:val="none" w:sz="0" w:space="0" w:color="auto"/>
            <w:right w:val="none" w:sz="0" w:space="0" w:color="auto"/>
          </w:divBdr>
        </w:div>
        <w:div w:id="807868317">
          <w:marLeft w:val="480"/>
          <w:marRight w:val="0"/>
          <w:marTop w:val="0"/>
          <w:marBottom w:val="0"/>
          <w:divBdr>
            <w:top w:val="none" w:sz="0" w:space="0" w:color="auto"/>
            <w:left w:val="none" w:sz="0" w:space="0" w:color="auto"/>
            <w:bottom w:val="none" w:sz="0" w:space="0" w:color="auto"/>
            <w:right w:val="none" w:sz="0" w:space="0" w:color="auto"/>
          </w:divBdr>
        </w:div>
        <w:div w:id="1776054193">
          <w:marLeft w:val="480"/>
          <w:marRight w:val="0"/>
          <w:marTop w:val="0"/>
          <w:marBottom w:val="0"/>
          <w:divBdr>
            <w:top w:val="none" w:sz="0" w:space="0" w:color="auto"/>
            <w:left w:val="none" w:sz="0" w:space="0" w:color="auto"/>
            <w:bottom w:val="none" w:sz="0" w:space="0" w:color="auto"/>
            <w:right w:val="none" w:sz="0" w:space="0" w:color="auto"/>
          </w:divBdr>
        </w:div>
        <w:div w:id="338629552">
          <w:marLeft w:val="480"/>
          <w:marRight w:val="0"/>
          <w:marTop w:val="0"/>
          <w:marBottom w:val="0"/>
          <w:divBdr>
            <w:top w:val="none" w:sz="0" w:space="0" w:color="auto"/>
            <w:left w:val="none" w:sz="0" w:space="0" w:color="auto"/>
            <w:bottom w:val="none" w:sz="0" w:space="0" w:color="auto"/>
            <w:right w:val="none" w:sz="0" w:space="0" w:color="auto"/>
          </w:divBdr>
        </w:div>
        <w:div w:id="1471902954">
          <w:marLeft w:val="480"/>
          <w:marRight w:val="0"/>
          <w:marTop w:val="0"/>
          <w:marBottom w:val="0"/>
          <w:divBdr>
            <w:top w:val="none" w:sz="0" w:space="0" w:color="auto"/>
            <w:left w:val="none" w:sz="0" w:space="0" w:color="auto"/>
            <w:bottom w:val="none" w:sz="0" w:space="0" w:color="auto"/>
            <w:right w:val="none" w:sz="0" w:space="0" w:color="auto"/>
          </w:divBdr>
        </w:div>
        <w:div w:id="1433360020">
          <w:marLeft w:val="480"/>
          <w:marRight w:val="0"/>
          <w:marTop w:val="0"/>
          <w:marBottom w:val="0"/>
          <w:divBdr>
            <w:top w:val="none" w:sz="0" w:space="0" w:color="auto"/>
            <w:left w:val="none" w:sz="0" w:space="0" w:color="auto"/>
            <w:bottom w:val="none" w:sz="0" w:space="0" w:color="auto"/>
            <w:right w:val="none" w:sz="0" w:space="0" w:color="auto"/>
          </w:divBdr>
        </w:div>
        <w:div w:id="429471350">
          <w:marLeft w:val="480"/>
          <w:marRight w:val="0"/>
          <w:marTop w:val="0"/>
          <w:marBottom w:val="0"/>
          <w:divBdr>
            <w:top w:val="none" w:sz="0" w:space="0" w:color="auto"/>
            <w:left w:val="none" w:sz="0" w:space="0" w:color="auto"/>
            <w:bottom w:val="none" w:sz="0" w:space="0" w:color="auto"/>
            <w:right w:val="none" w:sz="0" w:space="0" w:color="auto"/>
          </w:divBdr>
        </w:div>
        <w:div w:id="1766149092">
          <w:marLeft w:val="480"/>
          <w:marRight w:val="0"/>
          <w:marTop w:val="0"/>
          <w:marBottom w:val="0"/>
          <w:divBdr>
            <w:top w:val="none" w:sz="0" w:space="0" w:color="auto"/>
            <w:left w:val="none" w:sz="0" w:space="0" w:color="auto"/>
            <w:bottom w:val="none" w:sz="0" w:space="0" w:color="auto"/>
            <w:right w:val="none" w:sz="0" w:space="0" w:color="auto"/>
          </w:divBdr>
        </w:div>
        <w:div w:id="29843368">
          <w:marLeft w:val="480"/>
          <w:marRight w:val="0"/>
          <w:marTop w:val="0"/>
          <w:marBottom w:val="0"/>
          <w:divBdr>
            <w:top w:val="none" w:sz="0" w:space="0" w:color="auto"/>
            <w:left w:val="none" w:sz="0" w:space="0" w:color="auto"/>
            <w:bottom w:val="none" w:sz="0" w:space="0" w:color="auto"/>
            <w:right w:val="none" w:sz="0" w:space="0" w:color="auto"/>
          </w:divBdr>
        </w:div>
        <w:div w:id="1722512136">
          <w:marLeft w:val="480"/>
          <w:marRight w:val="0"/>
          <w:marTop w:val="0"/>
          <w:marBottom w:val="0"/>
          <w:divBdr>
            <w:top w:val="none" w:sz="0" w:space="0" w:color="auto"/>
            <w:left w:val="none" w:sz="0" w:space="0" w:color="auto"/>
            <w:bottom w:val="none" w:sz="0" w:space="0" w:color="auto"/>
            <w:right w:val="none" w:sz="0" w:space="0" w:color="auto"/>
          </w:divBdr>
        </w:div>
        <w:div w:id="490292680">
          <w:marLeft w:val="480"/>
          <w:marRight w:val="0"/>
          <w:marTop w:val="0"/>
          <w:marBottom w:val="0"/>
          <w:divBdr>
            <w:top w:val="none" w:sz="0" w:space="0" w:color="auto"/>
            <w:left w:val="none" w:sz="0" w:space="0" w:color="auto"/>
            <w:bottom w:val="none" w:sz="0" w:space="0" w:color="auto"/>
            <w:right w:val="none" w:sz="0" w:space="0" w:color="auto"/>
          </w:divBdr>
        </w:div>
        <w:div w:id="372080067">
          <w:marLeft w:val="480"/>
          <w:marRight w:val="0"/>
          <w:marTop w:val="0"/>
          <w:marBottom w:val="0"/>
          <w:divBdr>
            <w:top w:val="none" w:sz="0" w:space="0" w:color="auto"/>
            <w:left w:val="none" w:sz="0" w:space="0" w:color="auto"/>
            <w:bottom w:val="none" w:sz="0" w:space="0" w:color="auto"/>
            <w:right w:val="none" w:sz="0" w:space="0" w:color="auto"/>
          </w:divBdr>
        </w:div>
        <w:div w:id="1642153820">
          <w:marLeft w:val="480"/>
          <w:marRight w:val="0"/>
          <w:marTop w:val="0"/>
          <w:marBottom w:val="0"/>
          <w:divBdr>
            <w:top w:val="none" w:sz="0" w:space="0" w:color="auto"/>
            <w:left w:val="none" w:sz="0" w:space="0" w:color="auto"/>
            <w:bottom w:val="none" w:sz="0" w:space="0" w:color="auto"/>
            <w:right w:val="none" w:sz="0" w:space="0" w:color="auto"/>
          </w:divBdr>
        </w:div>
        <w:div w:id="660429563">
          <w:marLeft w:val="480"/>
          <w:marRight w:val="0"/>
          <w:marTop w:val="0"/>
          <w:marBottom w:val="0"/>
          <w:divBdr>
            <w:top w:val="none" w:sz="0" w:space="0" w:color="auto"/>
            <w:left w:val="none" w:sz="0" w:space="0" w:color="auto"/>
            <w:bottom w:val="none" w:sz="0" w:space="0" w:color="auto"/>
            <w:right w:val="none" w:sz="0" w:space="0" w:color="auto"/>
          </w:divBdr>
        </w:div>
        <w:div w:id="1610431269">
          <w:marLeft w:val="480"/>
          <w:marRight w:val="0"/>
          <w:marTop w:val="0"/>
          <w:marBottom w:val="0"/>
          <w:divBdr>
            <w:top w:val="none" w:sz="0" w:space="0" w:color="auto"/>
            <w:left w:val="none" w:sz="0" w:space="0" w:color="auto"/>
            <w:bottom w:val="none" w:sz="0" w:space="0" w:color="auto"/>
            <w:right w:val="none" w:sz="0" w:space="0" w:color="auto"/>
          </w:divBdr>
        </w:div>
        <w:div w:id="341781682">
          <w:marLeft w:val="480"/>
          <w:marRight w:val="0"/>
          <w:marTop w:val="0"/>
          <w:marBottom w:val="0"/>
          <w:divBdr>
            <w:top w:val="none" w:sz="0" w:space="0" w:color="auto"/>
            <w:left w:val="none" w:sz="0" w:space="0" w:color="auto"/>
            <w:bottom w:val="none" w:sz="0" w:space="0" w:color="auto"/>
            <w:right w:val="none" w:sz="0" w:space="0" w:color="auto"/>
          </w:divBdr>
        </w:div>
        <w:div w:id="1346903734">
          <w:marLeft w:val="480"/>
          <w:marRight w:val="0"/>
          <w:marTop w:val="0"/>
          <w:marBottom w:val="0"/>
          <w:divBdr>
            <w:top w:val="none" w:sz="0" w:space="0" w:color="auto"/>
            <w:left w:val="none" w:sz="0" w:space="0" w:color="auto"/>
            <w:bottom w:val="none" w:sz="0" w:space="0" w:color="auto"/>
            <w:right w:val="none" w:sz="0" w:space="0" w:color="auto"/>
          </w:divBdr>
        </w:div>
        <w:div w:id="1254239319">
          <w:marLeft w:val="480"/>
          <w:marRight w:val="0"/>
          <w:marTop w:val="0"/>
          <w:marBottom w:val="0"/>
          <w:divBdr>
            <w:top w:val="none" w:sz="0" w:space="0" w:color="auto"/>
            <w:left w:val="none" w:sz="0" w:space="0" w:color="auto"/>
            <w:bottom w:val="none" w:sz="0" w:space="0" w:color="auto"/>
            <w:right w:val="none" w:sz="0" w:space="0" w:color="auto"/>
          </w:divBdr>
        </w:div>
        <w:div w:id="388191580">
          <w:marLeft w:val="480"/>
          <w:marRight w:val="0"/>
          <w:marTop w:val="0"/>
          <w:marBottom w:val="0"/>
          <w:divBdr>
            <w:top w:val="none" w:sz="0" w:space="0" w:color="auto"/>
            <w:left w:val="none" w:sz="0" w:space="0" w:color="auto"/>
            <w:bottom w:val="none" w:sz="0" w:space="0" w:color="auto"/>
            <w:right w:val="none" w:sz="0" w:space="0" w:color="auto"/>
          </w:divBdr>
        </w:div>
        <w:div w:id="1018848605">
          <w:marLeft w:val="480"/>
          <w:marRight w:val="0"/>
          <w:marTop w:val="0"/>
          <w:marBottom w:val="0"/>
          <w:divBdr>
            <w:top w:val="none" w:sz="0" w:space="0" w:color="auto"/>
            <w:left w:val="none" w:sz="0" w:space="0" w:color="auto"/>
            <w:bottom w:val="none" w:sz="0" w:space="0" w:color="auto"/>
            <w:right w:val="none" w:sz="0" w:space="0" w:color="auto"/>
          </w:divBdr>
        </w:div>
        <w:div w:id="912660024">
          <w:marLeft w:val="480"/>
          <w:marRight w:val="0"/>
          <w:marTop w:val="0"/>
          <w:marBottom w:val="0"/>
          <w:divBdr>
            <w:top w:val="none" w:sz="0" w:space="0" w:color="auto"/>
            <w:left w:val="none" w:sz="0" w:space="0" w:color="auto"/>
            <w:bottom w:val="none" w:sz="0" w:space="0" w:color="auto"/>
            <w:right w:val="none" w:sz="0" w:space="0" w:color="auto"/>
          </w:divBdr>
        </w:div>
        <w:div w:id="64686649">
          <w:marLeft w:val="480"/>
          <w:marRight w:val="0"/>
          <w:marTop w:val="0"/>
          <w:marBottom w:val="0"/>
          <w:divBdr>
            <w:top w:val="none" w:sz="0" w:space="0" w:color="auto"/>
            <w:left w:val="none" w:sz="0" w:space="0" w:color="auto"/>
            <w:bottom w:val="none" w:sz="0" w:space="0" w:color="auto"/>
            <w:right w:val="none" w:sz="0" w:space="0" w:color="auto"/>
          </w:divBdr>
        </w:div>
        <w:div w:id="653068582">
          <w:marLeft w:val="480"/>
          <w:marRight w:val="0"/>
          <w:marTop w:val="0"/>
          <w:marBottom w:val="0"/>
          <w:divBdr>
            <w:top w:val="none" w:sz="0" w:space="0" w:color="auto"/>
            <w:left w:val="none" w:sz="0" w:space="0" w:color="auto"/>
            <w:bottom w:val="none" w:sz="0" w:space="0" w:color="auto"/>
            <w:right w:val="none" w:sz="0" w:space="0" w:color="auto"/>
          </w:divBdr>
        </w:div>
        <w:div w:id="118574001">
          <w:marLeft w:val="480"/>
          <w:marRight w:val="0"/>
          <w:marTop w:val="0"/>
          <w:marBottom w:val="0"/>
          <w:divBdr>
            <w:top w:val="none" w:sz="0" w:space="0" w:color="auto"/>
            <w:left w:val="none" w:sz="0" w:space="0" w:color="auto"/>
            <w:bottom w:val="none" w:sz="0" w:space="0" w:color="auto"/>
            <w:right w:val="none" w:sz="0" w:space="0" w:color="auto"/>
          </w:divBdr>
        </w:div>
        <w:div w:id="1482118311">
          <w:marLeft w:val="480"/>
          <w:marRight w:val="0"/>
          <w:marTop w:val="0"/>
          <w:marBottom w:val="0"/>
          <w:divBdr>
            <w:top w:val="none" w:sz="0" w:space="0" w:color="auto"/>
            <w:left w:val="none" w:sz="0" w:space="0" w:color="auto"/>
            <w:bottom w:val="none" w:sz="0" w:space="0" w:color="auto"/>
            <w:right w:val="none" w:sz="0" w:space="0" w:color="auto"/>
          </w:divBdr>
        </w:div>
        <w:div w:id="623117352">
          <w:marLeft w:val="480"/>
          <w:marRight w:val="0"/>
          <w:marTop w:val="0"/>
          <w:marBottom w:val="0"/>
          <w:divBdr>
            <w:top w:val="none" w:sz="0" w:space="0" w:color="auto"/>
            <w:left w:val="none" w:sz="0" w:space="0" w:color="auto"/>
            <w:bottom w:val="none" w:sz="0" w:space="0" w:color="auto"/>
            <w:right w:val="none" w:sz="0" w:space="0" w:color="auto"/>
          </w:divBdr>
        </w:div>
        <w:div w:id="117915502">
          <w:marLeft w:val="480"/>
          <w:marRight w:val="0"/>
          <w:marTop w:val="0"/>
          <w:marBottom w:val="0"/>
          <w:divBdr>
            <w:top w:val="none" w:sz="0" w:space="0" w:color="auto"/>
            <w:left w:val="none" w:sz="0" w:space="0" w:color="auto"/>
            <w:bottom w:val="none" w:sz="0" w:space="0" w:color="auto"/>
            <w:right w:val="none" w:sz="0" w:space="0" w:color="auto"/>
          </w:divBdr>
        </w:div>
        <w:div w:id="1809200931">
          <w:marLeft w:val="480"/>
          <w:marRight w:val="0"/>
          <w:marTop w:val="0"/>
          <w:marBottom w:val="0"/>
          <w:divBdr>
            <w:top w:val="none" w:sz="0" w:space="0" w:color="auto"/>
            <w:left w:val="none" w:sz="0" w:space="0" w:color="auto"/>
            <w:bottom w:val="none" w:sz="0" w:space="0" w:color="auto"/>
            <w:right w:val="none" w:sz="0" w:space="0" w:color="auto"/>
          </w:divBdr>
        </w:div>
        <w:div w:id="1695424038">
          <w:marLeft w:val="480"/>
          <w:marRight w:val="0"/>
          <w:marTop w:val="0"/>
          <w:marBottom w:val="0"/>
          <w:divBdr>
            <w:top w:val="none" w:sz="0" w:space="0" w:color="auto"/>
            <w:left w:val="none" w:sz="0" w:space="0" w:color="auto"/>
            <w:bottom w:val="none" w:sz="0" w:space="0" w:color="auto"/>
            <w:right w:val="none" w:sz="0" w:space="0" w:color="auto"/>
          </w:divBdr>
        </w:div>
        <w:div w:id="465397737">
          <w:marLeft w:val="480"/>
          <w:marRight w:val="0"/>
          <w:marTop w:val="0"/>
          <w:marBottom w:val="0"/>
          <w:divBdr>
            <w:top w:val="none" w:sz="0" w:space="0" w:color="auto"/>
            <w:left w:val="none" w:sz="0" w:space="0" w:color="auto"/>
            <w:bottom w:val="none" w:sz="0" w:space="0" w:color="auto"/>
            <w:right w:val="none" w:sz="0" w:space="0" w:color="auto"/>
          </w:divBdr>
        </w:div>
        <w:div w:id="135495327">
          <w:marLeft w:val="480"/>
          <w:marRight w:val="0"/>
          <w:marTop w:val="0"/>
          <w:marBottom w:val="0"/>
          <w:divBdr>
            <w:top w:val="none" w:sz="0" w:space="0" w:color="auto"/>
            <w:left w:val="none" w:sz="0" w:space="0" w:color="auto"/>
            <w:bottom w:val="none" w:sz="0" w:space="0" w:color="auto"/>
            <w:right w:val="none" w:sz="0" w:space="0" w:color="auto"/>
          </w:divBdr>
        </w:div>
        <w:div w:id="1028334525">
          <w:marLeft w:val="480"/>
          <w:marRight w:val="0"/>
          <w:marTop w:val="0"/>
          <w:marBottom w:val="0"/>
          <w:divBdr>
            <w:top w:val="none" w:sz="0" w:space="0" w:color="auto"/>
            <w:left w:val="none" w:sz="0" w:space="0" w:color="auto"/>
            <w:bottom w:val="none" w:sz="0" w:space="0" w:color="auto"/>
            <w:right w:val="none" w:sz="0" w:space="0" w:color="auto"/>
          </w:divBdr>
        </w:div>
        <w:div w:id="569391833">
          <w:marLeft w:val="480"/>
          <w:marRight w:val="0"/>
          <w:marTop w:val="0"/>
          <w:marBottom w:val="0"/>
          <w:divBdr>
            <w:top w:val="none" w:sz="0" w:space="0" w:color="auto"/>
            <w:left w:val="none" w:sz="0" w:space="0" w:color="auto"/>
            <w:bottom w:val="none" w:sz="0" w:space="0" w:color="auto"/>
            <w:right w:val="none" w:sz="0" w:space="0" w:color="auto"/>
          </w:divBdr>
        </w:div>
        <w:div w:id="986478280">
          <w:marLeft w:val="480"/>
          <w:marRight w:val="0"/>
          <w:marTop w:val="0"/>
          <w:marBottom w:val="0"/>
          <w:divBdr>
            <w:top w:val="none" w:sz="0" w:space="0" w:color="auto"/>
            <w:left w:val="none" w:sz="0" w:space="0" w:color="auto"/>
            <w:bottom w:val="none" w:sz="0" w:space="0" w:color="auto"/>
            <w:right w:val="none" w:sz="0" w:space="0" w:color="auto"/>
          </w:divBdr>
        </w:div>
        <w:div w:id="2077587205">
          <w:marLeft w:val="480"/>
          <w:marRight w:val="0"/>
          <w:marTop w:val="0"/>
          <w:marBottom w:val="0"/>
          <w:divBdr>
            <w:top w:val="none" w:sz="0" w:space="0" w:color="auto"/>
            <w:left w:val="none" w:sz="0" w:space="0" w:color="auto"/>
            <w:bottom w:val="none" w:sz="0" w:space="0" w:color="auto"/>
            <w:right w:val="none" w:sz="0" w:space="0" w:color="auto"/>
          </w:divBdr>
        </w:div>
        <w:div w:id="693504913">
          <w:marLeft w:val="480"/>
          <w:marRight w:val="0"/>
          <w:marTop w:val="0"/>
          <w:marBottom w:val="0"/>
          <w:divBdr>
            <w:top w:val="none" w:sz="0" w:space="0" w:color="auto"/>
            <w:left w:val="none" w:sz="0" w:space="0" w:color="auto"/>
            <w:bottom w:val="none" w:sz="0" w:space="0" w:color="auto"/>
            <w:right w:val="none" w:sz="0" w:space="0" w:color="auto"/>
          </w:divBdr>
        </w:div>
        <w:div w:id="1061443499">
          <w:marLeft w:val="480"/>
          <w:marRight w:val="0"/>
          <w:marTop w:val="0"/>
          <w:marBottom w:val="0"/>
          <w:divBdr>
            <w:top w:val="none" w:sz="0" w:space="0" w:color="auto"/>
            <w:left w:val="none" w:sz="0" w:space="0" w:color="auto"/>
            <w:bottom w:val="none" w:sz="0" w:space="0" w:color="auto"/>
            <w:right w:val="none" w:sz="0" w:space="0" w:color="auto"/>
          </w:divBdr>
        </w:div>
        <w:div w:id="1777359285">
          <w:marLeft w:val="480"/>
          <w:marRight w:val="0"/>
          <w:marTop w:val="0"/>
          <w:marBottom w:val="0"/>
          <w:divBdr>
            <w:top w:val="none" w:sz="0" w:space="0" w:color="auto"/>
            <w:left w:val="none" w:sz="0" w:space="0" w:color="auto"/>
            <w:bottom w:val="none" w:sz="0" w:space="0" w:color="auto"/>
            <w:right w:val="none" w:sz="0" w:space="0" w:color="auto"/>
          </w:divBdr>
        </w:div>
        <w:div w:id="523057339">
          <w:marLeft w:val="480"/>
          <w:marRight w:val="0"/>
          <w:marTop w:val="0"/>
          <w:marBottom w:val="0"/>
          <w:divBdr>
            <w:top w:val="none" w:sz="0" w:space="0" w:color="auto"/>
            <w:left w:val="none" w:sz="0" w:space="0" w:color="auto"/>
            <w:bottom w:val="none" w:sz="0" w:space="0" w:color="auto"/>
            <w:right w:val="none" w:sz="0" w:space="0" w:color="auto"/>
          </w:divBdr>
        </w:div>
        <w:div w:id="2140145905">
          <w:marLeft w:val="480"/>
          <w:marRight w:val="0"/>
          <w:marTop w:val="0"/>
          <w:marBottom w:val="0"/>
          <w:divBdr>
            <w:top w:val="none" w:sz="0" w:space="0" w:color="auto"/>
            <w:left w:val="none" w:sz="0" w:space="0" w:color="auto"/>
            <w:bottom w:val="none" w:sz="0" w:space="0" w:color="auto"/>
            <w:right w:val="none" w:sz="0" w:space="0" w:color="auto"/>
          </w:divBdr>
        </w:div>
        <w:div w:id="518812957">
          <w:marLeft w:val="480"/>
          <w:marRight w:val="0"/>
          <w:marTop w:val="0"/>
          <w:marBottom w:val="0"/>
          <w:divBdr>
            <w:top w:val="none" w:sz="0" w:space="0" w:color="auto"/>
            <w:left w:val="none" w:sz="0" w:space="0" w:color="auto"/>
            <w:bottom w:val="none" w:sz="0" w:space="0" w:color="auto"/>
            <w:right w:val="none" w:sz="0" w:space="0" w:color="auto"/>
          </w:divBdr>
        </w:div>
        <w:div w:id="314460149">
          <w:marLeft w:val="480"/>
          <w:marRight w:val="0"/>
          <w:marTop w:val="0"/>
          <w:marBottom w:val="0"/>
          <w:divBdr>
            <w:top w:val="none" w:sz="0" w:space="0" w:color="auto"/>
            <w:left w:val="none" w:sz="0" w:space="0" w:color="auto"/>
            <w:bottom w:val="none" w:sz="0" w:space="0" w:color="auto"/>
            <w:right w:val="none" w:sz="0" w:space="0" w:color="auto"/>
          </w:divBdr>
        </w:div>
        <w:div w:id="355473278">
          <w:marLeft w:val="480"/>
          <w:marRight w:val="0"/>
          <w:marTop w:val="0"/>
          <w:marBottom w:val="0"/>
          <w:divBdr>
            <w:top w:val="none" w:sz="0" w:space="0" w:color="auto"/>
            <w:left w:val="none" w:sz="0" w:space="0" w:color="auto"/>
            <w:bottom w:val="none" w:sz="0" w:space="0" w:color="auto"/>
            <w:right w:val="none" w:sz="0" w:space="0" w:color="auto"/>
          </w:divBdr>
        </w:div>
        <w:div w:id="1314219034">
          <w:marLeft w:val="480"/>
          <w:marRight w:val="0"/>
          <w:marTop w:val="0"/>
          <w:marBottom w:val="0"/>
          <w:divBdr>
            <w:top w:val="none" w:sz="0" w:space="0" w:color="auto"/>
            <w:left w:val="none" w:sz="0" w:space="0" w:color="auto"/>
            <w:bottom w:val="none" w:sz="0" w:space="0" w:color="auto"/>
            <w:right w:val="none" w:sz="0" w:space="0" w:color="auto"/>
          </w:divBdr>
        </w:div>
        <w:div w:id="1397780858">
          <w:marLeft w:val="480"/>
          <w:marRight w:val="0"/>
          <w:marTop w:val="0"/>
          <w:marBottom w:val="0"/>
          <w:divBdr>
            <w:top w:val="none" w:sz="0" w:space="0" w:color="auto"/>
            <w:left w:val="none" w:sz="0" w:space="0" w:color="auto"/>
            <w:bottom w:val="none" w:sz="0" w:space="0" w:color="auto"/>
            <w:right w:val="none" w:sz="0" w:space="0" w:color="auto"/>
          </w:divBdr>
        </w:div>
        <w:div w:id="187334204">
          <w:marLeft w:val="480"/>
          <w:marRight w:val="0"/>
          <w:marTop w:val="0"/>
          <w:marBottom w:val="0"/>
          <w:divBdr>
            <w:top w:val="none" w:sz="0" w:space="0" w:color="auto"/>
            <w:left w:val="none" w:sz="0" w:space="0" w:color="auto"/>
            <w:bottom w:val="none" w:sz="0" w:space="0" w:color="auto"/>
            <w:right w:val="none" w:sz="0" w:space="0" w:color="auto"/>
          </w:divBdr>
        </w:div>
        <w:div w:id="1600985707">
          <w:marLeft w:val="480"/>
          <w:marRight w:val="0"/>
          <w:marTop w:val="0"/>
          <w:marBottom w:val="0"/>
          <w:divBdr>
            <w:top w:val="none" w:sz="0" w:space="0" w:color="auto"/>
            <w:left w:val="none" w:sz="0" w:space="0" w:color="auto"/>
            <w:bottom w:val="none" w:sz="0" w:space="0" w:color="auto"/>
            <w:right w:val="none" w:sz="0" w:space="0" w:color="auto"/>
          </w:divBdr>
        </w:div>
        <w:div w:id="397942059">
          <w:marLeft w:val="480"/>
          <w:marRight w:val="0"/>
          <w:marTop w:val="0"/>
          <w:marBottom w:val="0"/>
          <w:divBdr>
            <w:top w:val="none" w:sz="0" w:space="0" w:color="auto"/>
            <w:left w:val="none" w:sz="0" w:space="0" w:color="auto"/>
            <w:bottom w:val="none" w:sz="0" w:space="0" w:color="auto"/>
            <w:right w:val="none" w:sz="0" w:space="0" w:color="auto"/>
          </w:divBdr>
        </w:div>
        <w:div w:id="278604820">
          <w:marLeft w:val="480"/>
          <w:marRight w:val="0"/>
          <w:marTop w:val="0"/>
          <w:marBottom w:val="0"/>
          <w:divBdr>
            <w:top w:val="none" w:sz="0" w:space="0" w:color="auto"/>
            <w:left w:val="none" w:sz="0" w:space="0" w:color="auto"/>
            <w:bottom w:val="none" w:sz="0" w:space="0" w:color="auto"/>
            <w:right w:val="none" w:sz="0" w:space="0" w:color="auto"/>
          </w:divBdr>
        </w:div>
        <w:div w:id="246690760">
          <w:marLeft w:val="480"/>
          <w:marRight w:val="0"/>
          <w:marTop w:val="0"/>
          <w:marBottom w:val="0"/>
          <w:divBdr>
            <w:top w:val="none" w:sz="0" w:space="0" w:color="auto"/>
            <w:left w:val="none" w:sz="0" w:space="0" w:color="auto"/>
            <w:bottom w:val="none" w:sz="0" w:space="0" w:color="auto"/>
            <w:right w:val="none" w:sz="0" w:space="0" w:color="auto"/>
          </w:divBdr>
        </w:div>
        <w:div w:id="308098745">
          <w:marLeft w:val="480"/>
          <w:marRight w:val="0"/>
          <w:marTop w:val="0"/>
          <w:marBottom w:val="0"/>
          <w:divBdr>
            <w:top w:val="none" w:sz="0" w:space="0" w:color="auto"/>
            <w:left w:val="none" w:sz="0" w:space="0" w:color="auto"/>
            <w:bottom w:val="none" w:sz="0" w:space="0" w:color="auto"/>
            <w:right w:val="none" w:sz="0" w:space="0" w:color="auto"/>
          </w:divBdr>
        </w:div>
        <w:div w:id="2038658510">
          <w:marLeft w:val="480"/>
          <w:marRight w:val="0"/>
          <w:marTop w:val="0"/>
          <w:marBottom w:val="0"/>
          <w:divBdr>
            <w:top w:val="none" w:sz="0" w:space="0" w:color="auto"/>
            <w:left w:val="none" w:sz="0" w:space="0" w:color="auto"/>
            <w:bottom w:val="none" w:sz="0" w:space="0" w:color="auto"/>
            <w:right w:val="none" w:sz="0" w:space="0" w:color="auto"/>
          </w:divBdr>
        </w:div>
        <w:div w:id="234553354">
          <w:marLeft w:val="480"/>
          <w:marRight w:val="0"/>
          <w:marTop w:val="0"/>
          <w:marBottom w:val="0"/>
          <w:divBdr>
            <w:top w:val="none" w:sz="0" w:space="0" w:color="auto"/>
            <w:left w:val="none" w:sz="0" w:space="0" w:color="auto"/>
            <w:bottom w:val="none" w:sz="0" w:space="0" w:color="auto"/>
            <w:right w:val="none" w:sz="0" w:space="0" w:color="auto"/>
          </w:divBdr>
        </w:div>
        <w:div w:id="1972200464">
          <w:marLeft w:val="480"/>
          <w:marRight w:val="0"/>
          <w:marTop w:val="0"/>
          <w:marBottom w:val="0"/>
          <w:divBdr>
            <w:top w:val="none" w:sz="0" w:space="0" w:color="auto"/>
            <w:left w:val="none" w:sz="0" w:space="0" w:color="auto"/>
            <w:bottom w:val="none" w:sz="0" w:space="0" w:color="auto"/>
            <w:right w:val="none" w:sz="0" w:space="0" w:color="auto"/>
          </w:divBdr>
        </w:div>
        <w:div w:id="1458571126">
          <w:marLeft w:val="480"/>
          <w:marRight w:val="0"/>
          <w:marTop w:val="0"/>
          <w:marBottom w:val="0"/>
          <w:divBdr>
            <w:top w:val="none" w:sz="0" w:space="0" w:color="auto"/>
            <w:left w:val="none" w:sz="0" w:space="0" w:color="auto"/>
            <w:bottom w:val="none" w:sz="0" w:space="0" w:color="auto"/>
            <w:right w:val="none" w:sz="0" w:space="0" w:color="auto"/>
          </w:divBdr>
        </w:div>
        <w:div w:id="1022392313">
          <w:marLeft w:val="480"/>
          <w:marRight w:val="0"/>
          <w:marTop w:val="0"/>
          <w:marBottom w:val="0"/>
          <w:divBdr>
            <w:top w:val="none" w:sz="0" w:space="0" w:color="auto"/>
            <w:left w:val="none" w:sz="0" w:space="0" w:color="auto"/>
            <w:bottom w:val="none" w:sz="0" w:space="0" w:color="auto"/>
            <w:right w:val="none" w:sz="0" w:space="0" w:color="auto"/>
          </w:divBdr>
        </w:div>
        <w:div w:id="1186753595">
          <w:marLeft w:val="480"/>
          <w:marRight w:val="0"/>
          <w:marTop w:val="0"/>
          <w:marBottom w:val="0"/>
          <w:divBdr>
            <w:top w:val="none" w:sz="0" w:space="0" w:color="auto"/>
            <w:left w:val="none" w:sz="0" w:space="0" w:color="auto"/>
            <w:bottom w:val="none" w:sz="0" w:space="0" w:color="auto"/>
            <w:right w:val="none" w:sz="0" w:space="0" w:color="auto"/>
          </w:divBdr>
        </w:div>
        <w:div w:id="736443137">
          <w:marLeft w:val="480"/>
          <w:marRight w:val="0"/>
          <w:marTop w:val="0"/>
          <w:marBottom w:val="0"/>
          <w:divBdr>
            <w:top w:val="none" w:sz="0" w:space="0" w:color="auto"/>
            <w:left w:val="none" w:sz="0" w:space="0" w:color="auto"/>
            <w:bottom w:val="none" w:sz="0" w:space="0" w:color="auto"/>
            <w:right w:val="none" w:sz="0" w:space="0" w:color="auto"/>
          </w:divBdr>
        </w:div>
      </w:divsChild>
    </w:div>
    <w:div w:id="926965658">
      <w:bodyDiv w:val="1"/>
      <w:marLeft w:val="0"/>
      <w:marRight w:val="0"/>
      <w:marTop w:val="0"/>
      <w:marBottom w:val="0"/>
      <w:divBdr>
        <w:top w:val="none" w:sz="0" w:space="0" w:color="auto"/>
        <w:left w:val="none" w:sz="0" w:space="0" w:color="auto"/>
        <w:bottom w:val="none" w:sz="0" w:space="0" w:color="auto"/>
        <w:right w:val="none" w:sz="0" w:space="0" w:color="auto"/>
      </w:divBdr>
    </w:div>
    <w:div w:id="927540532">
      <w:bodyDiv w:val="1"/>
      <w:marLeft w:val="0"/>
      <w:marRight w:val="0"/>
      <w:marTop w:val="0"/>
      <w:marBottom w:val="0"/>
      <w:divBdr>
        <w:top w:val="none" w:sz="0" w:space="0" w:color="auto"/>
        <w:left w:val="none" w:sz="0" w:space="0" w:color="auto"/>
        <w:bottom w:val="none" w:sz="0" w:space="0" w:color="auto"/>
        <w:right w:val="none" w:sz="0" w:space="0" w:color="auto"/>
      </w:divBdr>
    </w:div>
    <w:div w:id="933515365">
      <w:bodyDiv w:val="1"/>
      <w:marLeft w:val="0"/>
      <w:marRight w:val="0"/>
      <w:marTop w:val="0"/>
      <w:marBottom w:val="0"/>
      <w:divBdr>
        <w:top w:val="none" w:sz="0" w:space="0" w:color="auto"/>
        <w:left w:val="none" w:sz="0" w:space="0" w:color="auto"/>
        <w:bottom w:val="none" w:sz="0" w:space="0" w:color="auto"/>
        <w:right w:val="none" w:sz="0" w:space="0" w:color="auto"/>
      </w:divBdr>
    </w:div>
    <w:div w:id="933855200">
      <w:bodyDiv w:val="1"/>
      <w:marLeft w:val="0"/>
      <w:marRight w:val="0"/>
      <w:marTop w:val="0"/>
      <w:marBottom w:val="0"/>
      <w:divBdr>
        <w:top w:val="none" w:sz="0" w:space="0" w:color="auto"/>
        <w:left w:val="none" w:sz="0" w:space="0" w:color="auto"/>
        <w:bottom w:val="none" w:sz="0" w:space="0" w:color="auto"/>
        <w:right w:val="none" w:sz="0" w:space="0" w:color="auto"/>
      </w:divBdr>
    </w:div>
    <w:div w:id="934359266">
      <w:bodyDiv w:val="1"/>
      <w:marLeft w:val="0"/>
      <w:marRight w:val="0"/>
      <w:marTop w:val="0"/>
      <w:marBottom w:val="0"/>
      <w:divBdr>
        <w:top w:val="none" w:sz="0" w:space="0" w:color="auto"/>
        <w:left w:val="none" w:sz="0" w:space="0" w:color="auto"/>
        <w:bottom w:val="none" w:sz="0" w:space="0" w:color="auto"/>
        <w:right w:val="none" w:sz="0" w:space="0" w:color="auto"/>
      </w:divBdr>
    </w:div>
    <w:div w:id="935405529">
      <w:bodyDiv w:val="1"/>
      <w:marLeft w:val="0"/>
      <w:marRight w:val="0"/>
      <w:marTop w:val="0"/>
      <w:marBottom w:val="0"/>
      <w:divBdr>
        <w:top w:val="none" w:sz="0" w:space="0" w:color="auto"/>
        <w:left w:val="none" w:sz="0" w:space="0" w:color="auto"/>
        <w:bottom w:val="none" w:sz="0" w:space="0" w:color="auto"/>
        <w:right w:val="none" w:sz="0" w:space="0" w:color="auto"/>
      </w:divBdr>
    </w:div>
    <w:div w:id="936904531">
      <w:bodyDiv w:val="1"/>
      <w:marLeft w:val="0"/>
      <w:marRight w:val="0"/>
      <w:marTop w:val="0"/>
      <w:marBottom w:val="0"/>
      <w:divBdr>
        <w:top w:val="none" w:sz="0" w:space="0" w:color="auto"/>
        <w:left w:val="none" w:sz="0" w:space="0" w:color="auto"/>
        <w:bottom w:val="none" w:sz="0" w:space="0" w:color="auto"/>
        <w:right w:val="none" w:sz="0" w:space="0" w:color="auto"/>
      </w:divBdr>
      <w:divsChild>
        <w:div w:id="914977451">
          <w:marLeft w:val="480"/>
          <w:marRight w:val="0"/>
          <w:marTop w:val="0"/>
          <w:marBottom w:val="0"/>
          <w:divBdr>
            <w:top w:val="none" w:sz="0" w:space="0" w:color="auto"/>
            <w:left w:val="none" w:sz="0" w:space="0" w:color="auto"/>
            <w:bottom w:val="none" w:sz="0" w:space="0" w:color="auto"/>
            <w:right w:val="none" w:sz="0" w:space="0" w:color="auto"/>
          </w:divBdr>
        </w:div>
        <w:div w:id="1044209521">
          <w:marLeft w:val="480"/>
          <w:marRight w:val="0"/>
          <w:marTop w:val="0"/>
          <w:marBottom w:val="0"/>
          <w:divBdr>
            <w:top w:val="none" w:sz="0" w:space="0" w:color="auto"/>
            <w:left w:val="none" w:sz="0" w:space="0" w:color="auto"/>
            <w:bottom w:val="none" w:sz="0" w:space="0" w:color="auto"/>
            <w:right w:val="none" w:sz="0" w:space="0" w:color="auto"/>
          </w:divBdr>
        </w:div>
        <w:div w:id="522941876">
          <w:marLeft w:val="480"/>
          <w:marRight w:val="0"/>
          <w:marTop w:val="0"/>
          <w:marBottom w:val="0"/>
          <w:divBdr>
            <w:top w:val="none" w:sz="0" w:space="0" w:color="auto"/>
            <w:left w:val="none" w:sz="0" w:space="0" w:color="auto"/>
            <w:bottom w:val="none" w:sz="0" w:space="0" w:color="auto"/>
            <w:right w:val="none" w:sz="0" w:space="0" w:color="auto"/>
          </w:divBdr>
        </w:div>
        <w:div w:id="390924592">
          <w:marLeft w:val="480"/>
          <w:marRight w:val="0"/>
          <w:marTop w:val="0"/>
          <w:marBottom w:val="0"/>
          <w:divBdr>
            <w:top w:val="none" w:sz="0" w:space="0" w:color="auto"/>
            <w:left w:val="none" w:sz="0" w:space="0" w:color="auto"/>
            <w:bottom w:val="none" w:sz="0" w:space="0" w:color="auto"/>
            <w:right w:val="none" w:sz="0" w:space="0" w:color="auto"/>
          </w:divBdr>
        </w:div>
        <w:div w:id="1959752441">
          <w:marLeft w:val="480"/>
          <w:marRight w:val="0"/>
          <w:marTop w:val="0"/>
          <w:marBottom w:val="0"/>
          <w:divBdr>
            <w:top w:val="none" w:sz="0" w:space="0" w:color="auto"/>
            <w:left w:val="none" w:sz="0" w:space="0" w:color="auto"/>
            <w:bottom w:val="none" w:sz="0" w:space="0" w:color="auto"/>
            <w:right w:val="none" w:sz="0" w:space="0" w:color="auto"/>
          </w:divBdr>
        </w:div>
        <w:div w:id="2009406594">
          <w:marLeft w:val="480"/>
          <w:marRight w:val="0"/>
          <w:marTop w:val="0"/>
          <w:marBottom w:val="0"/>
          <w:divBdr>
            <w:top w:val="none" w:sz="0" w:space="0" w:color="auto"/>
            <w:left w:val="none" w:sz="0" w:space="0" w:color="auto"/>
            <w:bottom w:val="none" w:sz="0" w:space="0" w:color="auto"/>
            <w:right w:val="none" w:sz="0" w:space="0" w:color="auto"/>
          </w:divBdr>
        </w:div>
        <w:div w:id="943806998">
          <w:marLeft w:val="480"/>
          <w:marRight w:val="0"/>
          <w:marTop w:val="0"/>
          <w:marBottom w:val="0"/>
          <w:divBdr>
            <w:top w:val="none" w:sz="0" w:space="0" w:color="auto"/>
            <w:left w:val="none" w:sz="0" w:space="0" w:color="auto"/>
            <w:bottom w:val="none" w:sz="0" w:space="0" w:color="auto"/>
            <w:right w:val="none" w:sz="0" w:space="0" w:color="auto"/>
          </w:divBdr>
        </w:div>
        <w:div w:id="679624297">
          <w:marLeft w:val="480"/>
          <w:marRight w:val="0"/>
          <w:marTop w:val="0"/>
          <w:marBottom w:val="0"/>
          <w:divBdr>
            <w:top w:val="none" w:sz="0" w:space="0" w:color="auto"/>
            <w:left w:val="none" w:sz="0" w:space="0" w:color="auto"/>
            <w:bottom w:val="none" w:sz="0" w:space="0" w:color="auto"/>
            <w:right w:val="none" w:sz="0" w:space="0" w:color="auto"/>
          </w:divBdr>
        </w:div>
        <w:div w:id="1854218930">
          <w:marLeft w:val="480"/>
          <w:marRight w:val="0"/>
          <w:marTop w:val="0"/>
          <w:marBottom w:val="0"/>
          <w:divBdr>
            <w:top w:val="none" w:sz="0" w:space="0" w:color="auto"/>
            <w:left w:val="none" w:sz="0" w:space="0" w:color="auto"/>
            <w:bottom w:val="none" w:sz="0" w:space="0" w:color="auto"/>
            <w:right w:val="none" w:sz="0" w:space="0" w:color="auto"/>
          </w:divBdr>
        </w:div>
        <w:div w:id="233705673">
          <w:marLeft w:val="480"/>
          <w:marRight w:val="0"/>
          <w:marTop w:val="0"/>
          <w:marBottom w:val="0"/>
          <w:divBdr>
            <w:top w:val="none" w:sz="0" w:space="0" w:color="auto"/>
            <w:left w:val="none" w:sz="0" w:space="0" w:color="auto"/>
            <w:bottom w:val="none" w:sz="0" w:space="0" w:color="auto"/>
            <w:right w:val="none" w:sz="0" w:space="0" w:color="auto"/>
          </w:divBdr>
        </w:div>
        <w:div w:id="141309530">
          <w:marLeft w:val="480"/>
          <w:marRight w:val="0"/>
          <w:marTop w:val="0"/>
          <w:marBottom w:val="0"/>
          <w:divBdr>
            <w:top w:val="none" w:sz="0" w:space="0" w:color="auto"/>
            <w:left w:val="none" w:sz="0" w:space="0" w:color="auto"/>
            <w:bottom w:val="none" w:sz="0" w:space="0" w:color="auto"/>
            <w:right w:val="none" w:sz="0" w:space="0" w:color="auto"/>
          </w:divBdr>
        </w:div>
        <w:div w:id="612058170">
          <w:marLeft w:val="480"/>
          <w:marRight w:val="0"/>
          <w:marTop w:val="0"/>
          <w:marBottom w:val="0"/>
          <w:divBdr>
            <w:top w:val="none" w:sz="0" w:space="0" w:color="auto"/>
            <w:left w:val="none" w:sz="0" w:space="0" w:color="auto"/>
            <w:bottom w:val="none" w:sz="0" w:space="0" w:color="auto"/>
            <w:right w:val="none" w:sz="0" w:space="0" w:color="auto"/>
          </w:divBdr>
        </w:div>
        <w:div w:id="182475209">
          <w:marLeft w:val="480"/>
          <w:marRight w:val="0"/>
          <w:marTop w:val="0"/>
          <w:marBottom w:val="0"/>
          <w:divBdr>
            <w:top w:val="none" w:sz="0" w:space="0" w:color="auto"/>
            <w:left w:val="none" w:sz="0" w:space="0" w:color="auto"/>
            <w:bottom w:val="none" w:sz="0" w:space="0" w:color="auto"/>
            <w:right w:val="none" w:sz="0" w:space="0" w:color="auto"/>
          </w:divBdr>
        </w:div>
        <w:div w:id="694698075">
          <w:marLeft w:val="480"/>
          <w:marRight w:val="0"/>
          <w:marTop w:val="0"/>
          <w:marBottom w:val="0"/>
          <w:divBdr>
            <w:top w:val="none" w:sz="0" w:space="0" w:color="auto"/>
            <w:left w:val="none" w:sz="0" w:space="0" w:color="auto"/>
            <w:bottom w:val="none" w:sz="0" w:space="0" w:color="auto"/>
            <w:right w:val="none" w:sz="0" w:space="0" w:color="auto"/>
          </w:divBdr>
        </w:div>
        <w:div w:id="2140957408">
          <w:marLeft w:val="480"/>
          <w:marRight w:val="0"/>
          <w:marTop w:val="0"/>
          <w:marBottom w:val="0"/>
          <w:divBdr>
            <w:top w:val="none" w:sz="0" w:space="0" w:color="auto"/>
            <w:left w:val="none" w:sz="0" w:space="0" w:color="auto"/>
            <w:bottom w:val="none" w:sz="0" w:space="0" w:color="auto"/>
            <w:right w:val="none" w:sz="0" w:space="0" w:color="auto"/>
          </w:divBdr>
        </w:div>
        <w:div w:id="878316729">
          <w:marLeft w:val="480"/>
          <w:marRight w:val="0"/>
          <w:marTop w:val="0"/>
          <w:marBottom w:val="0"/>
          <w:divBdr>
            <w:top w:val="none" w:sz="0" w:space="0" w:color="auto"/>
            <w:left w:val="none" w:sz="0" w:space="0" w:color="auto"/>
            <w:bottom w:val="none" w:sz="0" w:space="0" w:color="auto"/>
            <w:right w:val="none" w:sz="0" w:space="0" w:color="auto"/>
          </w:divBdr>
        </w:div>
        <w:div w:id="818955885">
          <w:marLeft w:val="480"/>
          <w:marRight w:val="0"/>
          <w:marTop w:val="0"/>
          <w:marBottom w:val="0"/>
          <w:divBdr>
            <w:top w:val="none" w:sz="0" w:space="0" w:color="auto"/>
            <w:left w:val="none" w:sz="0" w:space="0" w:color="auto"/>
            <w:bottom w:val="none" w:sz="0" w:space="0" w:color="auto"/>
            <w:right w:val="none" w:sz="0" w:space="0" w:color="auto"/>
          </w:divBdr>
        </w:div>
        <w:div w:id="1867870036">
          <w:marLeft w:val="480"/>
          <w:marRight w:val="0"/>
          <w:marTop w:val="0"/>
          <w:marBottom w:val="0"/>
          <w:divBdr>
            <w:top w:val="none" w:sz="0" w:space="0" w:color="auto"/>
            <w:left w:val="none" w:sz="0" w:space="0" w:color="auto"/>
            <w:bottom w:val="none" w:sz="0" w:space="0" w:color="auto"/>
            <w:right w:val="none" w:sz="0" w:space="0" w:color="auto"/>
          </w:divBdr>
        </w:div>
        <w:div w:id="195390374">
          <w:marLeft w:val="480"/>
          <w:marRight w:val="0"/>
          <w:marTop w:val="0"/>
          <w:marBottom w:val="0"/>
          <w:divBdr>
            <w:top w:val="none" w:sz="0" w:space="0" w:color="auto"/>
            <w:left w:val="none" w:sz="0" w:space="0" w:color="auto"/>
            <w:bottom w:val="none" w:sz="0" w:space="0" w:color="auto"/>
            <w:right w:val="none" w:sz="0" w:space="0" w:color="auto"/>
          </w:divBdr>
        </w:div>
        <w:div w:id="1545023330">
          <w:marLeft w:val="480"/>
          <w:marRight w:val="0"/>
          <w:marTop w:val="0"/>
          <w:marBottom w:val="0"/>
          <w:divBdr>
            <w:top w:val="none" w:sz="0" w:space="0" w:color="auto"/>
            <w:left w:val="none" w:sz="0" w:space="0" w:color="auto"/>
            <w:bottom w:val="none" w:sz="0" w:space="0" w:color="auto"/>
            <w:right w:val="none" w:sz="0" w:space="0" w:color="auto"/>
          </w:divBdr>
        </w:div>
        <w:div w:id="1550679505">
          <w:marLeft w:val="480"/>
          <w:marRight w:val="0"/>
          <w:marTop w:val="0"/>
          <w:marBottom w:val="0"/>
          <w:divBdr>
            <w:top w:val="none" w:sz="0" w:space="0" w:color="auto"/>
            <w:left w:val="none" w:sz="0" w:space="0" w:color="auto"/>
            <w:bottom w:val="none" w:sz="0" w:space="0" w:color="auto"/>
            <w:right w:val="none" w:sz="0" w:space="0" w:color="auto"/>
          </w:divBdr>
        </w:div>
        <w:div w:id="1898054190">
          <w:marLeft w:val="480"/>
          <w:marRight w:val="0"/>
          <w:marTop w:val="0"/>
          <w:marBottom w:val="0"/>
          <w:divBdr>
            <w:top w:val="none" w:sz="0" w:space="0" w:color="auto"/>
            <w:left w:val="none" w:sz="0" w:space="0" w:color="auto"/>
            <w:bottom w:val="none" w:sz="0" w:space="0" w:color="auto"/>
            <w:right w:val="none" w:sz="0" w:space="0" w:color="auto"/>
          </w:divBdr>
        </w:div>
        <w:div w:id="910507903">
          <w:marLeft w:val="480"/>
          <w:marRight w:val="0"/>
          <w:marTop w:val="0"/>
          <w:marBottom w:val="0"/>
          <w:divBdr>
            <w:top w:val="none" w:sz="0" w:space="0" w:color="auto"/>
            <w:left w:val="none" w:sz="0" w:space="0" w:color="auto"/>
            <w:bottom w:val="none" w:sz="0" w:space="0" w:color="auto"/>
            <w:right w:val="none" w:sz="0" w:space="0" w:color="auto"/>
          </w:divBdr>
        </w:div>
        <w:div w:id="1943030104">
          <w:marLeft w:val="480"/>
          <w:marRight w:val="0"/>
          <w:marTop w:val="0"/>
          <w:marBottom w:val="0"/>
          <w:divBdr>
            <w:top w:val="none" w:sz="0" w:space="0" w:color="auto"/>
            <w:left w:val="none" w:sz="0" w:space="0" w:color="auto"/>
            <w:bottom w:val="none" w:sz="0" w:space="0" w:color="auto"/>
            <w:right w:val="none" w:sz="0" w:space="0" w:color="auto"/>
          </w:divBdr>
        </w:div>
        <w:div w:id="1588613446">
          <w:marLeft w:val="480"/>
          <w:marRight w:val="0"/>
          <w:marTop w:val="0"/>
          <w:marBottom w:val="0"/>
          <w:divBdr>
            <w:top w:val="none" w:sz="0" w:space="0" w:color="auto"/>
            <w:left w:val="none" w:sz="0" w:space="0" w:color="auto"/>
            <w:bottom w:val="none" w:sz="0" w:space="0" w:color="auto"/>
            <w:right w:val="none" w:sz="0" w:space="0" w:color="auto"/>
          </w:divBdr>
        </w:div>
        <w:div w:id="303047566">
          <w:marLeft w:val="480"/>
          <w:marRight w:val="0"/>
          <w:marTop w:val="0"/>
          <w:marBottom w:val="0"/>
          <w:divBdr>
            <w:top w:val="none" w:sz="0" w:space="0" w:color="auto"/>
            <w:left w:val="none" w:sz="0" w:space="0" w:color="auto"/>
            <w:bottom w:val="none" w:sz="0" w:space="0" w:color="auto"/>
            <w:right w:val="none" w:sz="0" w:space="0" w:color="auto"/>
          </w:divBdr>
        </w:div>
        <w:div w:id="314989499">
          <w:marLeft w:val="480"/>
          <w:marRight w:val="0"/>
          <w:marTop w:val="0"/>
          <w:marBottom w:val="0"/>
          <w:divBdr>
            <w:top w:val="none" w:sz="0" w:space="0" w:color="auto"/>
            <w:left w:val="none" w:sz="0" w:space="0" w:color="auto"/>
            <w:bottom w:val="none" w:sz="0" w:space="0" w:color="auto"/>
            <w:right w:val="none" w:sz="0" w:space="0" w:color="auto"/>
          </w:divBdr>
        </w:div>
        <w:div w:id="935668946">
          <w:marLeft w:val="480"/>
          <w:marRight w:val="0"/>
          <w:marTop w:val="0"/>
          <w:marBottom w:val="0"/>
          <w:divBdr>
            <w:top w:val="none" w:sz="0" w:space="0" w:color="auto"/>
            <w:left w:val="none" w:sz="0" w:space="0" w:color="auto"/>
            <w:bottom w:val="none" w:sz="0" w:space="0" w:color="auto"/>
            <w:right w:val="none" w:sz="0" w:space="0" w:color="auto"/>
          </w:divBdr>
        </w:div>
        <w:div w:id="373314196">
          <w:marLeft w:val="480"/>
          <w:marRight w:val="0"/>
          <w:marTop w:val="0"/>
          <w:marBottom w:val="0"/>
          <w:divBdr>
            <w:top w:val="none" w:sz="0" w:space="0" w:color="auto"/>
            <w:left w:val="none" w:sz="0" w:space="0" w:color="auto"/>
            <w:bottom w:val="none" w:sz="0" w:space="0" w:color="auto"/>
            <w:right w:val="none" w:sz="0" w:space="0" w:color="auto"/>
          </w:divBdr>
        </w:div>
        <w:div w:id="177282583">
          <w:marLeft w:val="480"/>
          <w:marRight w:val="0"/>
          <w:marTop w:val="0"/>
          <w:marBottom w:val="0"/>
          <w:divBdr>
            <w:top w:val="none" w:sz="0" w:space="0" w:color="auto"/>
            <w:left w:val="none" w:sz="0" w:space="0" w:color="auto"/>
            <w:bottom w:val="none" w:sz="0" w:space="0" w:color="auto"/>
            <w:right w:val="none" w:sz="0" w:space="0" w:color="auto"/>
          </w:divBdr>
        </w:div>
        <w:div w:id="1896888269">
          <w:marLeft w:val="480"/>
          <w:marRight w:val="0"/>
          <w:marTop w:val="0"/>
          <w:marBottom w:val="0"/>
          <w:divBdr>
            <w:top w:val="none" w:sz="0" w:space="0" w:color="auto"/>
            <w:left w:val="none" w:sz="0" w:space="0" w:color="auto"/>
            <w:bottom w:val="none" w:sz="0" w:space="0" w:color="auto"/>
            <w:right w:val="none" w:sz="0" w:space="0" w:color="auto"/>
          </w:divBdr>
        </w:div>
        <w:div w:id="1203665956">
          <w:marLeft w:val="480"/>
          <w:marRight w:val="0"/>
          <w:marTop w:val="0"/>
          <w:marBottom w:val="0"/>
          <w:divBdr>
            <w:top w:val="none" w:sz="0" w:space="0" w:color="auto"/>
            <w:left w:val="none" w:sz="0" w:space="0" w:color="auto"/>
            <w:bottom w:val="none" w:sz="0" w:space="0" w:color="auto"/>
            <w:right w:val="none" w:sz="0" w:space="0" w:color="auto"/>
          </w:divBdr>
        </w:div>
        <w:div w:id="610823102">
          <w:marLeft w:val="480"/>
          <w:marRight w:val="0"/>
          <w:marTop w:val="0"/>
          <w:marBottom w:val="0"/>
          <w:divBdr>
            <w:top w:val="none" w:sz="0" w:space="0" w:color="auto"/>
            <w:left w:val="none" w:sz="0" w:space="0" w:color="auto"/>
            <w:bottom w:val="none" w:sz="0" w:space="0" w:color="auto"/>
            <w:right w:val="none" w:sz="0" w:space="0" w:color="auto"/>
          </w:divBdr>
        </w:div>
        <w:div w:id="138152772">
          <w:marLeft w:val="480"/>
          <w:marRight w:val="0"/>
          <w:marTop w:val="0"/>
          <w:marBottom w:val="0"/>
          <w:divBdr>
            <w:top w:val="none" w:sz="0" w:space="0" w:color="auto"/>
            <w:left w:val="none" w:sz="0" w:space="0" w:color="auto"/>
            <w:bottom w:val="none" w:sz="0" w:space="0" w:color="auto"/>
            <w:right w:val="none" w:sz="0" w:space="0" w:color="auto"/>
          </w:divBdr>
        </w:div>
        <w:div w:id="805314962">
          <w:marLeft w:val="480"/>
          <w:marRight w:val="0"/>
          <w:marTop w:val="0"/>
          <w:marBottom w:val="0"/>
          <w:divBdr>
            <w:top w:val="none" w:sz="0" w:space="0" w:color="auto"/>
            <w:left w:val="none" w:sz="0" w:space="0" w:color="auto"/>
            <w:bottom w:val="none" w:sz="0" w:space="0" w:color="auto"/>
            <w:right w:val="none" w:sz="0" w:space="0" w:color="auto"/>
          </w:divBdr>
        </w:div>
        <w:div w:id="1752585463">
          <w:marLeft w:val="480"/>
          <w:marRight w:val="0"/>
          <w:marTop w:val="0"/>
          <w:marBottom w:val="0"/>
          <w:divBdr>
            <w:top w:val="none" w:sz="0" w:space="0" w:color="auto"/>
            <w:left w:val="none" w:sz="0" w:space="0" w:color="auto"/>
            <w:bottom w:val="none" w:sz="0" w:space="0" w:color="auto"/>
            <w:right w:val="none" w:sz="0" w:space="0" w:color="auto"/>
          </w:divBdr>
        </w:div>
        <w:div w:id="926771348">
          <w:marLeft w:val="480"/>
          <w:marRight w:val="0"/>
          <w:marTop w:val="0"/>
          <w:marBottom w:val="0"/>
          <w:divBdr>
            <w:top w:val="none" w:sz="0" w:space="0" w:color="auto"/>
            <w:left w:val="none" w:sz="0" w:space="0" w:color="auto"/>
            <w:bottom w:val="none" w:sz="0" w:space="0" w:color="auto"/>
            <w:right w:val="none" w:sz="0" w:space="0" w:color="auto"/>
          </w:divBdr>
        </w:div>
        <w:div w:id="677393775">
          <w:marLeft w:val="480"/>
          <w:marRight w:val="0"/>
          <w:marTop w:val="0"/>
          <w:marBottom w:val="0"/>
          <w:divBdr>
            <w:top w:val="none" w:sz="0" w:space="0" w:color="auto"/>
            <w:left w:val="none" w:sz="0" w:space="0" w:color="auto"/>
            <w:bottom w:val="none" w:sz="0" w:space="0" w:color="auto"/>
            <w:right w:val="none" w:sz="0" w:space="0" w:color="auto"/>
          </w:divBdr>
        </w:div>
        <w:div w:id="2038267000">
          <w:marLeft w:val="480"/>
          <w:marRight w:val="0"/>
          <w:marTop w:val="0"/>
          <w:marBottom w:val="0"/>
          <w:divBdr>
            <w:top w:val="none" w:sz="0" w:space="0" w:color="auto"/>
            <w:left w:val="none" w:sz="0" w:space="0" w:color="auto"/>
            <w:bottom w:val="none" w:sz="0" w:space="0" w:color="auto"/>
            <w:right w:val="none" w:sz="0" w:space="0" w:color="auto"/>
          </w:divBdr>
        </w:div>
        <w:div w:id="744106585">
          <w:marLeft w:val="480"/>
          <w:marRight w:val="0"/>
          <w:marTop w:val="0"/>
          <w:marBottom w:val="0"/>
          <w:divBdr>
            <w:top w:val="none" w:sz="0" w:space="0" w:color="auto"/>
            <w:left w:val="none" w:sz="0" w:space="0" w:color="auto"/>
            <w:bottom w:val="none" w:sz="0" w:space="0" w:color="auto"/>
            <w:right w:val="none" w:sz="0" w:space="0" w:color="auto"/>
          </w:divBdr>
        </w:div>
        <w:div w:id="699823047">
          <w:marLeft w:val="480"/>
          <w:marRight w:val="0"/>
          <w:marTop w:val="0"/>
          <w:marBottom w:val="0"/>
          <w:divBdr>
            <w:top w:val="none" w:sz="0" w:space="0" w:color="auto"/>
            <w:left w:val="none" w:sz="0" w:space="0" w:color="auto"/>
            <w:bottom w:val="none" w:sz="0" w:space="0" w:color="auto"/>
            <w:right w:val="none" w:sz="0" w:space="0" w:color="auto"/>
          </w:divBdr>
        </w:div>
        <w:div w:id="1200053177">
          <w:marLeft w:val="480"/>
          <w:marRight w:val="0"/>
          <w:marTop w:val="0"/>
          <w:marBottom w:val="0"/>
          <w:divBdr>
            <w:top w:val="none" w:sz="0" w:space="0" w:color="auto"/>
            <w:left w:val="none" w:sz="0" w:space="0" w:color="auto"/>
            <w:bottom w:val="none" w:sz="0" w:space="0" w:color="auto"/>
            <w:right w:val="none" w:sz="0" w:space="0" w:color="auto"/>
          </w:divBdr>
        </w:div>
        <w:div w:id="1496384846">
          <w:marLeft w:val="480"/>
          <w:marRight w:val="0"/>
          <w:marTop w:val="0"/>
          <w:marBottom w:val="0"/>
          <w:divBdr>
            <w:top w:val="none" w:sz="0" w:space="0" w:color="auto"/>
            <w:left w:val="none" w:sz="0" w:space="0" w:color="auto"/>
            <w:bottom w:val="none" w:sz="0" w:space="0" w:color="auto"/>
            <w:right w:val="none" w:sz="0" w:space="0" w:color="auto"/>
          </w:divBdr>
        </w:div>
        <w:div w:id="66340525">
          <w:marLeft w:val="480"/>
          <w:marRight w:val="0"/>
          <w:marTop w:val="0"/>
          <w:marBottom w:val="0"/>
          <w:divBdr>
            <w:top w:val="none" w:sz="0" w:space="0" w:color="auto"/>
            <w:left w:val="none" w:sz="0" w:space="0" w:color="auto"/>
            <w:bottom w:val="none" w:sz="0" w:space="0" w:color="auto"/>
            <w:right w:val="none" w:sz="0" w:space="0" w:color="auto"/>
          </w:divBdr>
        </w:div>
        <w:div w:id="1919560410">
          <w:marLeft w:val="480"/>
          <w:marRight w:val="0"/>
          <w:marTop w:val="0"/>
          <w:marBottom w:val="0"/>
          <w:divBdr>
            <w:top w:val="none" w:sz="0" w:space="0" w:color="auto"/>
            <w:left w:val="none" w:sz="0" w:space="0" w:color="auto"/>
            <w:bottom w:val="none" w:sz="0" w:space="0" w:color="auto"/>
            <w:right w:val="none" w:sz="0" w:space="0" w:color="auto"/>
          </w:divBdr>
        </w:div>
        <w:div w:id="330181972">
          <w:marLeft w:val="480"/>
          <w:marRight w:val="0"/>
          <w:marTop w:val="0"/>
          <w:marBottom w:val="0"/>
          <w:divBdr>
            <w:top w:val="none" w:sz="0" w:space="0" w:color="auto"/>
            <w:left w:val="none" w:sz="0" w:space="0" w:color="auto"/>
            <w:bottom w:val="none" w:sz="0" w:space="0" w:color="auto"/>
            <w:right w:val="none" w:sz="0" w:space="0" w:color="auto"/>
          </w:divBdr>
        </w:div>
        <w:div w:id="365061782">
          <w:marLeft w:val="480"/>
          <w:marRight w:val="0"/>
          <w:marTop w:val="0"/>
          <w:marBottom w:val="0"/>
          <w:divBdr>
            <w:top w:val="none" w:sz="0" w:space="0" w:color="auto"/>
            <w:left w:val="none" w:sz="0" w:space="0" w:color="auto"/>
            <w:bottom w:val="none" w:sz="0" w:space="0" w:color="auto"/>
            <w:right w:val="none" w:sz="0" w:space="0" w:color="auto"/>
          </w:divBdr>
        </w:div>
        <w:div w:id="630945259">
          <w:marLeft w:val="480"/>
          <w:marRight w:val="0"/>
          <w:marTop w:val="0"/>
          <w:marBottom w:val="0"/>
          <w:divBdr>
            <w:top w:val="none" w:sz="0" w:space="0" w:color="auto"/>
            <w:left w:val="none" w:sz="0" w:space="0" w:color="auto"/>
            <w:bottom w:val="none" w:sz="0" w:space="0" w:color="auto"/>
            <w:right w:val="none" w:sz="0" w:space="0" w:color="auto"/>
          </w:divBdr>
        </w:div>
        <w:div w:id="1655446159">
          <w:marLeft w:val="480"/>
          <w:marRight w:val="0"/>
          <w:marTop w:val="0"/>
          <w:marBottom w:val="0"/>
          <w:divBdr>
            <w:top w:val="none" w:sz="0" w:space="0" w:color="auto"/>
            <w:left w:val="none" w:sz="0" w:space="0" w:color="auto"/>
            <w:bottom w:val="none" w:sz="0" w:space="0" w:color="auto"/>
            <w:right w:val="none" w:sz="0" w:space="0" w:color="auto"/>
          </w:divBdr>
        </w:div>
        <w:div w:id="2019576502">
          <w:marLeft w:val="480"/>
          <w:marRight w:val="0"/>
          <w:marTop w:val="0"/>
          <w:marBottom w:val="0"/>
          <w:divBdr>
            <w:top w:val="none" w:sz="0" w:space="0" w:color="auto"/>
            <w:left w:val="none" w:sz="0" w:space="0" w:color="auto"/>
            <w:bottom w:val="none" w:sz="0" w:space="0" w:color="auto"/>
            <w:right w:val="none" w:sz="0" w:space="0" w:color="auto"/>
          </w:divBdr>
        </w:div>
        <w:div w:id="1276059712">
          <w:marLeft w:val="480"/>
          <w:marRight w:val="0"/>
          <w:marTop w:val="0"/>
          <w:marBottom w:val="0"/>
          <w:divBdr>
            <w:top w:val="none" w:sz="0" w:space="0" w:color="auto"/>
            <w:left w:val="none" w:sz="0" w:space="0" w:color="auto"/>
            <w:bottom w:val="none" w:sz="0" w:space="0" w:color="auto"/>
            <w:right w:val="none" w:sz="0" w:space="0" w:color="auto"/>
          </w:divBdr>
        </w:div>
        <w:div w:id="1457410373">
          <w:marLeft w:val="480"/>
          <w:marRight w:val="0"/>
          <w:marTop w:val="0"/>
          <w:marBottom w:val="0"/>
          <w:divBdr>
            <w:top w:val="none" w:sz="0" w:space="0" w:color="auto"/>
            <w:left w:val="none" w:sz="0" w:space="0" w:color="auto"/>
            <w:bottom w:val="none" w:sz="0" w:space="0" w:color="auto"/>
            <w:right w:val="none" w:sz="0" w:space="0" w:color="auto"/>
          </w:divBdr>
        </w:div>
        <w:div w:id="1662806363">
          <w:marLeft w:val="480"/>
          <w:marRight w:val="0"/>
          <w:marTop w:val="0"/>
          <w:marBottom w:val="0"/>
          <w:divBdr>
            <w:top w:val="none" w:sz="0" w:space="0" w:color="auto"/>
            <w:left w:val="none" w:sz="0" w:space="0" w:color="auto"/>
            <w:bottom w:val="none" w:sz="0" w:space="0" w:color="auto"/>
            <w:right w:val="none" w:sz="0" w:space="0" w:color="auto"/>
          </w:divBdr>
        </w:div>
        <w:div w:id="1807510257">
          <w:marLeft w:val="480"/>
          <w:marRight w:val="0"/>
          <w:marTop w:val="0"/>
          <w:marBottom w:val="0"/>
          <w:divBdr>
            <w:top w:val="none" w:sz="0" w:space="0" w:color="auto"/>
            <w:left w:val="none" w:sz="0" w:space="0" w:color="auto"/>
            <w:bottom w:val="none" w:sz="0" w:space="0" w:color="auto"/>
            <w:right w:val="none" w:sz="0" w:space="0" w:color="auto"/>
          </w:divBdr>
        </w:div>
        <w:div w:id="1323655874">
          <w:marLeft w:val="480"/>
          <w:marRight w:val="0"/>
          <w:marTop w:val="0"/>
          <w:marBottom w:val="0"/>
          <w:divBdr>
            <w:top w:val="none" w:sz="0" w:space="0" w:color="auto"/>
            <w:left w:val="none" w:sz="0" w:space="0" w:color="auto"/>
            <w:bottom w:val="none" w:sz="0" w:space="0" w:color="auto"/>
            <w:right w:val="none" w:sz="0" w:space="0" w:color="auto"/>
          </w:divBdr>
        </w:div>
        <w:div w:id="1267274157">
          <w:marLeft w:val="480"/>
          <w:marRight w:val="0"/>
          <w:marTop w:val="0"/>
          <w:marBottom w:val="0"/>
          <w:divBdr>
            <w:top w:val="none" w:sz="0" w:space="0" w:color="auto"/>
            <w:left w:val="none" w:sz="0" w:space="0" w:color="auto"/>
            <w:bottom w:val="none" w:sz="0" w:space="0" w:color="auto"/>
            <w:right w:val="none" w:sz="0" w:space="0" w:color="auto"/>
          </w:divBdr>
        </w:div>
        <w:div w:id="381442687">
          <w:marLeft w:val="480"/>
          <w:marRight w:val="0"/>
          <w:marTop w:val="0"/>
          <w:marBottom w:val="0"/>
          <w:divBdr>
            <w:top w:val="none" w:sz="0" w:space="0" w:color="auto"/>
            <w:left w:val="none" w:sz="0" w:space="0" w:color="auto"/>
            <w:bottom w:val="none" w:sz="0" w:space="0" w:color="auto"/>
            <w:right w:val="none" w:sz="0" w:space="0" w:color="auto"/>
          </w:divBdr>
        </w:div>
        <w:div w:id="1539973229">
          <w:marLeft w:val="480"/>
          <w:marRight w:val="0"/>
          <w:marTop w:val="0"/>
          <w:marBottom w:val="0"/>
          <w:divBdr>
            <w:top w:val="none" w:sz="0" w:space="0" w:color="auto"/>
            <w:left w:val="none" w:sz="0" w:space="0" w:color="auto"/>
            <w:bottom w:val="none" w:sz="0" w:space="0" w:color="auto"/>
            <w:right w:val="none" w:sz="0" w:space="0" w:color="auto"/>
          </w:divBdr>
        </w:div>
        <w:div w:id="22942386">
          <w:marLeft w:val="480"/>
          <w:marRight w:val="0"/>
          <w:marTop w:val="0"/>
          <w:marBottom w:val="0"/>
          <w:divBdr>
            <w:top w:val="none" w:sz="0" w:space="0" w:color="auto"/>
            <w:left w:val="none" w:sz="0" w:space="0" w:color="auto"/>
            <w:bottom w:val="none" w:sz="0" w:space="0" w:color="auto"/>
            <w:right w:val="none" w:sz="0" w:space="0" w:color="auto"/>
          </w:divBdr>
        </w:div>
        <w:div w:id="971445956">
          <w:marLeft w:val="480"/>
          <w:marRight w:val="0"/>
          <w:marTop w:val="0"/>
          <w:marBottom w:val="0"/>
          <w:divBdr>
            <w:top w:val="none" w:sz="0" w:space="0" w:color="auto"/>
            <w:left w:val="none" w:sz="0" w:space="0" w:color="auto"/>
            <w:bottom w:val="none" w:sz="0" w:space="0" w:color="auto"/>
            <w:right w:val="none" w:sz="0" w:space="0" w:color="auto"/>
          </w:divBdr>
        </w:div>
        <w:div w:id="2091342612">
          <w:marLeft w:val="480"/>
          <w:marRight w:val="0"/>
          <w:marTop w:val="0"/>
          <w:marBottom w:val="0"/>
          <w:divBdr>
            <w:top w:val="none" w:sz="0" w:space="0" w:color="auto"/>
            <w:left w:val="none" w:sz="0" w:space="0" w:color="auto"/>
            <w:bottom w:val="none" w:sz="0" w:space="0" w:color="auto"/>
            <w:right w:val="none" w:sz="0" w:space="0" w:color="auto"/>
          </w:divBdr>
        </w:div>
        <w:div w:id="677998181">
          <w:marLeft w:val="480"/>
          <w:marRight w:val="0"/>
          <w:marTop w:val="0"/>
          <w:marBottom w:val="0"/>
          <w:divBdr>
            <w:top w:val="none" w:sz="0" w:space="0" w:color="auto"/>
            <w:left w:val="none" w:sz="0" w:space="0" w:color="auto"/>
            <w:bottom w:val="none" w:sz="0" w:space="0" w:color="auto"/>
            <w:right w:val="none" w:sz="0" w:space="0" w:color="auto"/>
          </w:divBdr>
        </w:div>
        <w:div w:id="1421413939">
          <w:marLeft w:val="480"/>
          <w:marRight w:val="0"/>
          <w:marTop w:val="0"/>
          <w:marBottom w:val="0"/>
          <w:divBdr>
            <w:top w:val="none" w:sz="0" w:space="0" w:color="auto"/>
            <w:left w:val="none" w:sz="0" w:space="0" w:color="auto"/>
            <w:bottom w:val="none" w:sz="0" w:space="0" w:color="auto"/>
            <w:right w:val="none" w:sz="0" w:space="0" w:color="auto"/>
          </w:divBdr>
        </w:div>
        <w:div w:id="1344209837">
          <w:marLeft w:val="480"/>
          <w:marRight w:val="0"/>
          <w:marTop w:val="0"/>
          <w:marBottom w:val="0"/>
          <w:divBdr>
            <w:top w:val="none" w:sz="0" w:space="0" w:color="auto"/>
            <w:left w:val="none" w:sz="0" w:space="0" w:color="auto"/>
            <w:bottom w:val="none" w:sz="0" w:space="0" w:color="auto"/>
            <w:right w:val="none" w:sz="0" w:space="0" w:color="auto"/>
          </w:divBdr>
        </w:div>
        <w:div w:id="449134622">
          <w:marLeft w:val="480"/>
          <w:marRight w:val="0"/>
          <w:marTop w:val="0"/>
          <w:marBottom w:val="0"/>
          <w:divBdr>
            <w:top w:val="none" w:sz="0" w:space="0" w:color="auto"/>
            <w:left w:val="none" w:sz="0" w:space="0" w:color="auto"/>
            <w:bottom w:val="none" w:sz="0" w:space="0" w:color="auto"/>
            <w:right w:val="none" w:sz="0" w:space="0" w:color="auto"/>
          </w:divBdr>
        </w:div>
        <w:div w:id="1552692682">
          <w:marLeft w:val="480"/>
          <w:marRight w:val="0"/>
          <w:marTop w:val="0"/>
          <w:marBottom w:val="0"/>
          <w:divBdr>
            <w:top w:val="none" w:sz="0" w:space="0" w:color="auto"/>
            <w:left w:val="none" w:sz="0" w:space="0" w:color="auto"/>
            <w:bottom w:val="none" w:sz="0" w:space="0" w:color="auto"/>
            <w:right w:val="none" w:sz="0" w:space="0" w:color="auto"/>
          </w:divBdr>
        </w:div>
        <w:div w:id="796994216">
          <w:marLeft w:val="480"/>
          <w:marRight w:val="0"/>
          <w:marTop w:val="0"/>
          <w:marBottom w:val="0"/>
          <w:divBdr>
            <w:top w:val="none" w:sz="0" w:space="0" w:color="auto"/>
            <w:left w:val="none" w:sz="0" w:space="0" w:color="auto"/>
            <w:bottom w:val="none" w:sz="0" w:space="0" w:color="auto"/>
            <w:right w:val="none" w:sz="0" w:space="0" w:color="auto"/>
          </w:divBdr>
        </w:div>
        <w:div w:id="1939942555">
          <w:marLeft w:val="480"/>
          <w:marRight w:val="0"/>
          <w:marTop w:val="0"/>
          <w:marBottom w:val="0"/>
          <w:divBdr>
            <w:top w:val="none" w:sz="0" w:space="0" w:color="auto"/>
            <w:left w:val="none" w:sz="0" w:space="0" w:color="auto"/>
            <w:bottom w:val="none" w:sz="0" w:space="0" w:color="auto"/>
            <w:right w:val="none" w:sz="0" w:space="0" w:color="auto"/>
          </w:divBdr>
        </w:div>
        <w:div w:id="1439763968">
          <w:marLeft w:val="480"/>
          <w:marRight w:val="0"/>
          <w:marTop w:val="0"/>
          <w:marBottom w:val="0"/>
          <w:divBdr>
            <w:top w:val="none" w:sz="0" w:space="0" w:color="auto"/>
            <w:left w:val="none" w:sz="0" w:space="0" w:color="auto"/>
            <w:bottom w:val="none" w:sz="0" w:space="0" w:color="auto"/>
            <w:right w:val="none" w:sz="0" w:space="0" w:color="auto"/>
          </w:divBdr>
        </w:div>
        <w:div w:id="418672030">
          <w:marLeft w:val="480"/>
          <w:marRight w:val="0"/>
          <w:marTop w:val="0"/>
          <w:marBottom w:val="0"/>
          <w:divBdr>
            <w:top w:val="none" w:sz="0" w:space="0" w:color="auto"/>
            <w:left w:val="none" w:sz="0" w:space="0" w:color="auto"/>
            <w:bottom w:val="none" w:sz="0" w:space="0" w:color="auto"/>
            <w:right w:val="none" w:sz="0" w:space="0" w:color="auto"/>
          </w:divBdr>
        </w:div>
        <w:div w:id="2009015460">
          <w:marLeft w:val="480"/>
          <w:marRight w:val="0"/>
          <w:marTop w:val="0"/>
          <w:marBottom w:val="0"/>
          <w:divBdr>
            <w:top w:val="none" w:sz="0" w:space="0" w:color="auto"/>
            <w:left w:val="none" w:sz="0" w:space="0" w:color="auto"/>
            <w:bottom w:val="none" w:sz="0" w:space="0" w:color="auto"/>
            <w:right w:val="none" w:sz="0" w:space="0" w:color="auto"/>
          </w:divBdr>
        </w:div>
        <w:div w:id="1123109982">
          <w:marLeft w:val="480"/>
          <w:marRight w:val="0"/>
          <w:marTop w:val="0"/>
          <w:marBottom w:val="0"/>
          <w:divBdr>
            <w:top w:val="none" w:sz="0" w:space="0" w:color="auto"/>
            <w:left w:val="none" w:sz="0" w:space="0" w:color="auto"/>
            <w:bottom w:val="none" w:sz="0" w:space="0" w:color="auto"/>
            <w:right w:val="none" w:sz="0" w:space="0" w:color="auto"/>
          </w:divBdr>
        </w:div>
        <w:div w:id="1214080084">
          <w:marLeft w:val="480"/>
          <w:marRight w:val="0"/>
          <w:marTop w:val="0"/>
          <w:marBottom w:val="0"/>
          <w:divBdr>
            <w:top w:val="none" w:sz="0" w:space="0" w:color="auto"/>
            <w:left w:val="none" w:sz="0" w:space="0" w:color="auto"/>
            <w:bottom w:val="none" w:sz="0" w:space="0" w:color="auto"/>
            <w:right w:val="none" w:sz="0" w:space="0" w:color="auto"/>
          </w:divBdr>
        </w:div>
        <w:div w:id="362631841">
          <w:marLeft w:val="480"/>
          <w:marRight w:val="0"/>
          <w:marTop w:val="0"/>
          <w:marBottom w:val="0"/>
          <w:divBdr>
            <w:top w:val="none" w:sz="0" w:space="0" w:color="auto"/>
            <w:left w:val="none" w:sz="0" w:space="0" w:color="auto"/>
            <w:bottom w:val="none" w:sz="0" w:space="0" w:color="auto"/>
            <w:right w:val="none" w:sz="0" w:space="0" w:color="auto"/>
          </w:divBdr>
        </w:div>
        <w:div w:id="430663441">
          <w:marLeft w:val="480"/>
          <w:marRight w:val="0"/>
          <w:marTop w:val="0"/>
          <w:marBottom w:val="0"/>
          <w:divBdr>
            <w:top w:val="none" w:sz="0" w:space="0" w:color="auto"/>
            <w:left w:val="none" w:sz="0" w:space="0" w:color="auto"/>
            <w:bottom w:val="none" w:sz="0" w:space="0" w:color="auto"/>
            <w:right w:val="none" w:sz="0" w:space="0" w:color="auto"/>
          </w:divBdr>
        </w:div>
        <w:div w:id="485317717">
          <w:marLeft w:val="480"/>
          <w:marRight w:val="0"/>
          <w:marTop w:val="0"/>
          <w:marBottom w:val="0"/>
          <w:divBdr>
            <w:top w:val="none" w:sz="0" w:space="0" w:color="auto"/>
            <w:left w:val="none" w:sz="0" w:space="0" w:color="auto"/>
            <w:bottom w:val="none" w:sz="0" w:space="0" w:color="auto"/>
            <w:right w:val="none" w:sz="0" w:space="0" w:color="auto"/>
          </w:divBdr>
        </w:div>
        <w:div w:id="1035740323">
          <w:marLeft w:val="480"/>
          <w:marRight w:val="0"/>
          <w:marTop w:val="0"/>
          <w:marBottom w:val="0"/>
          <w:divBdr>
            <w:top w:val="none" w:sz="0" w:space="0" w:color="auto"/>
            <w:left w:val="none" w:sz="0" w:space="0" w:color="auto"/>
            <w:bottom w:val="none" w:sz="0" w:space="0" w:color="auto"/>
            <w:right w:val="none" w:sz="0" w:space="0" w:color="auto"/>
          </w:divBdr>
        </w:div>
        <w:div w:id="434904550">
          <w:marLeft w:val="480"/>
          <w:marRight w:val="0"/>
          <w:marTop w:val="0"/>
          <w:marBottom w:val="0"/>
          <w:divBdr>
            <w:top w:val="none" w:sz="0" w:space="0" w:color="auto"/>
            <w:left w:val="none" w:sz="0" w:space="0" w:color="auto"/>
            <w:bottom w:val="none" w:sz="0" w:space="0" w:color="auto"/>
            <w:right w:val="none" w:sz="0" w:space="0" w:color="auto"/>
          </w:divBdr>
        </w:div>
        <w:div w:id="131794635">
          <w:marLeft w:val="480"/>
          <w:marRight w:val="0"/>
          <w:marTop w:val="0"/>
          <w:marBottom w:val="0"/>
          <w:divBdr>
            <w:top w:val="none" w:sz="0" w:space="0" w:color="auto"/>
            <w:left w:val="none" w:sz="0" w:space="0" w:color="auto"/>
            <w:bottom w:val="none" w:sz="0" w:space="0" w:color="auto"/>
            <w:right w:val="none" w:sz="0" w:space="0" w:color="auto"/>
          </w:divBdr>
        </w:div>
        <w:div w:id="443109905">
          <w:marLeft w:val="480"/>
          <w:marRight w:val="0"/>
          <w:marTop w:val="0"/>
          <w:marBottom w:val="0"/>
          <w:divBdr>
            <w:top w:val="none" w:sz="0" w:space="0" w:color="auto"/>
            <w:left w:val="none" w:sz="0" w:space="0" w:color="auto"/>
            <w:bottom w:val="none" w:sz="0" w:space="0" w:color="auto"/>
            <w:right w:val="none" w:sz="0" w:space="0" w:color="auto"/>
          </w:divBdr>
        </w:div>
        <w:div w:id="1778674022">
          <w:marLeft w:val="480"/>
          <w:marRight w:val="0"/>
          <w:marTop w:val="0"/>
          <w:marBottom w:val="0"/>
          <w:divBdr>
            <w:top w:val="none" w:sz="0" w:space="0" w:color="auto"/>
            <w:left w:val="none" w:sz="0" w:space="0" w:color="auto"/>
            <w:bottom w:val="none" w:sz="0" w:space="0" w:color="auto"/>
            <w:right w:val="none" w:sz="0" w:space="0" w:color="auto"/>
          </w:divBdr>
        </w:div>
        <w:div w:id="642084220">
          <w:marLeft w:val="480"/>
          <w:marRight w:val="0"/>
          <w:marTop w:val="0"/>
          <w:marBottom w:val="0"/>
          <w:divBdr>
            <w:top w:val="none" w:sz="0" w:space="0" w:color="auto"/>
            <w:left w:val="none" w:sz="0" w:space="0" w:color="auto"/>
            <w:bottom w:val="none" w:sz="0" w:space="0" w:color="auto"/>
            <w:right w:val="none" w:sz="0" w:space="0" w:color="auto"/>
          </w:divBdr>
        </w:div>
        <w:div w:id="1413429074">
          <w:marLeft w:val="480"/>
          <w:marRight w:val="0"/>
          <w:marTop w:val="0"/>
          <w:marBottom w:val="0"/>
          <w:divBdr>
            <w:top w:val="none" w:sz="0" w:space="0" w:color="auto"/>
            <w:left w:val="none" w:sz="0" w:space="0" w:color="auto"/>
            <w:bottom w:val="none" w:sz="0" w:space="0" w:color="auto"/>
            <w:right w:val="none" w:sz="0" w:space="0" w:color="auto"/>
          </w:divBdr>
        </w:div>
        <w:div w:id="1350910543">
          <w:marLeft w:val="480"/>
          <w:marRight w:val="0"/>
          <w:marTop w:val="0"/>
          <w:marBottom w:val="0"/>
          <w:divBdr>
            <w:top w:val="none" w:sz="0" w:space="0" w:color="auto"/>
            <w:left w:val="none" w:sz="0" w:space="0" w:color="auto"/>
            <w:bottom w:val="none" w:sz="0" w:space="0" w:color="auto"/>
            <w:right w:val="none" w:sz="0" w:space="0" w:color="auto"/>
          </w:divBdr>
        </w:div>
        <w:div w:id="1807356290">
          <w:marLeft w:val="480"/>
          <w:marRight w:val="0"/>
          <w:marTop w:val="0"/>
          <w:marBottom w:val="0"/>
          <w:divBdr>
            <w:top w:val="none" w:sz="0" w:space="0" w:color="auto"/>
            <w:left w:val="none" w:sz="0" w:space="0" w:color="auto"/>
            <w:bottom w:val="none" w:sz="0" w:space="0" w:color="auto"/>
            <w:right w:val="none" w:sz="0" w:space="0" w:color="auto"/>
          </w:divBdr>
        </w:div>
        <w:div w:id="1179781369">
          <w:marLeft w:val="480"/>
          <w:marRight w:val="0"/>
          <w:marTop w:val="0"/>
          <w:marBottom w:val="0"/>
          <w:divBdr>
            <w:top w:val="none" w:sz="0" w:space="0" w:color="auto"/>
            <w:left w:val="none" w:sz="0" w:space="0" w:color="auto"/>
            <w:bottom w:val="none" w:sz="0" w:space="0" w:color="auto"/>
            <w:right w:val="none" w:sz="0" w:space="0" w:color="auto"/>
          </w:divBdr>
        </w:div>
        <w:div w:id="1321883471">
          <w:marLeft w:val="480"/>
          <w:marRight w:val="0"/>
          <w:marTop w:val="0"/>
          <w:marBottom w:val="0"/>
          <w:divBdr>
            <w:top w:val="none" w:sz="0" w:space="0" w:color="auto"/>
            <w:left w:val="none" w:sz="0" w:space="0" w:color="auto"/>
            <w:bottom w:val="none" w:sz="0" w:space="0" w:color="auto"/>
            <w:right w:val="none" w:sz="0" w:space="0" w:color="auto"/>
          </w:divBdr>
        </w:div>
        <w:div w:id="301472133">
          <w:marLeft w:val="480"/>
          <w:marRight w:val="0"/>
          <w:marTop w:val="0"/>
          <w:marBottom w:val="0"/>
          <w:divBdr>
            <w:top w:val="none" w:sz="0" w:space="0" w:color="auto"/>
            <w:left w:val="none" w:sz="0" w:space="0" w:color="auto"/>
            <w:bottom w:val="none" w:sz="0" w:space="0" w:color="auto"/>
            <w:right w:val="none" w:sz="0" w:space="0" w:color="auto"/>
          </w:divBdr>
        </w:div>
        <w:div w:id="291713714">
          <w:marLeft w:val="480"/>
          <w:marRight w:val="0"/>
          <w:marTop w:val="0"/>
          <w:marBottom w:val="0"/>
          <w:divBdr>
            <w:top w:val="none" w:sz="0" w:space="0" w:color="auto"/>
            <w:left w:val="none" w:sz="0" w:space="0" w:color="auto"/>
            <w:bottom w:val="none" w:sz="0" w:space="0" w:color="auto"/>
            <w:right w:val="none" w:sz="0" w:space="0" w:color="auto"/>
          </w:divBdr>
        </w:div>
        <w:div w:id="1692141922">
          <w:marLeft w:val="480"/>
          <w:marRight w:val="0"/>
          <w:marTop w:val="0"/>
          <w:marBottom w:val="0"/>
          <w:divBdr>
            <w:top w:val="none" w:sz="0" w:space="0" w:color="auto"/>
            <w:left w:val="none" w:sz="0" w:space="0" w:color="auto"/>
            <w:bottom w:val="none" w:sz="0" w:space="0" w:color="auto"/>
            <w:right w:val="none" w:sz="0" w:space="0" w:color="auto"/>
          </w:divBdr>
        </w:div>
        <w:div w:id="2130279458">
          <w:marLeft w:val="480"/>
          <w:marRight w:val="0"/>
          <w:marTop w:val="0"/>
          <w:marBottom w:val="0"/>
          <w:divBdr>
            <w:top w:val="none" w:sz="0" w:space="0" w:color="auto"/>
            <w:left w:val="none" w:sz="0" w:space="0" w:color="auto"/>
            <w:bottom w:val="none" w:sz="0" w:space="0" w:color="auto"/>
            <w:right w:val="none" w:sz="0" w:space="0" w:color="auto"/>
          </w:divBdr>
        </w:div>
        <w:div w:id="1228034887">
          <w:marLeft w:val="480"/>
          <w:marRight w:val="0"/>
          <w:marTop w:val="0"/>
          <w:marBottom w:val="0"/>
          <w:divBdr>
            <w:top w:val="none" w:sz="0" w:space="0" w:color="auto"/>
            <w:left w:val="none" w:sz="0" w:space="0" w:color="auto"/>
            <w:bottom w:val="none" w:sz="0" w:space="0" w:color="auto"/>
            <w:right w:val="none" w:sz="0" w:space="0" w:color="auto"/>
          </w:divBdr>
        </w:div>
        <w:div w:id="1486972136">
          <w:marLeft w:val="480"/>
          <w:marRight w:val="0"/>
          <w:marTop w:val="0"/>
          <w:marBottom w:val="0"/>
          <w:divBdr>
            <w:top w:val="none" w:sz="0" w:space="0" w:color="auto"/>
            <w:left w:val="none" w:sz="0" w:space="0" w:color="auto"/>
            <w:bottom w:val="none" w:sz="0" w:space="0" w:color="auto"/>
            <w:right w:val="none" w:sz="0" w:space="0" w:color="auto"/>
          </w:divBdr>
        </w:div>
        <w:div w:id="899098713">
          <w:marLeft w:val="480"/>
          <w:marRight w:val="0"/>
          <w:marTop w:val="0"/>
          <w:marBottom w:val="0"/>
          <w:divBdr>
            <w:top w:val="none" w:sz="0" w:space="0" w:color="auto"/>
            <w:left w:val="none" w:sz="0" w:space="0" w:color="auto"/>
            <w:bottom w:val="none" w:sz="0" w:space="0" w:color="auto"/>
            <w:right w:val="none" w:sz="0" w:space="0" w:color="auto"/>
          </w:divBdr>
        </w:div>
        <w:div w:id="1655526737">
          <w:marLeft w:val="480"/>
          <w:marRight w:val="0"/>
          <w:marTop w:val="0"/>
          <w:marBottom w:val="0"/>
          <w:divBdr>
            <w:top w:val="none" w:sz="0" w:space="0" w:color="auto"/>
            <w:left w:val="none" w:sz="0" w:space="0" w:color="auto"/>
            <w:bottom w:val="none" w:sz="0" w:space="0" w:color="auto"/>
            <w:right w:val="none" w:sz="0" w:space="0" w:color="auto"/>
          </w:divBdr>
        </w:div>
      </w:divsChild>
    </w:div>
    <w:div w:id="938292675">
      <w:bodyDiv w:val="1"/>
      <w:marLeft w:val="0"/>
      <w:marRight w:val="0"/>
      <w:marTop w:val="0"/>
      <w:marBottom w:val="0"/>
      <w:divBdr>
        <w:top w:val="none" w:sz="0" w:space="0" w:color="auto"/>
        <w:left w:val="none" w:sz="0" w:space="0" w:color="auto"/>
        <w:bottom w:val="none" w:sz="0" w:space="0" w:color="auto"/>
        <w:right w:val="none" w:sz="0" w:space="0" w:color="auto"/>
      </w:divBdr>
    </w:div>
    <w:div w:id="938635869">
      <w:bodyDiv w:val="1"/>
      <w:marLeft w:val="0"/>
      <w:marRight w:val="0"/>
      <w:marTop w:val="0"/>
      <w:marBottom w:val="0"/>
      <w:divBdr>
        <w:top w:val="none" w:sz="0" w:space="0" w:color="auto"/>
        <w:left w:val="none" w:sz="0" w:space="0" w:color="auto"/>
        <w:bottom w:val="none" w:sz="0" w:space="0" w:color="auto"/>
        <w:right w:val="none" w:sz="0" w:space="0" w:color="auto"/>
      </w:divBdr>
    </w:div>
    <w:div w:id="943685475">
      <w:bodyDiv w:val="1"/>
      <w:marLeft w:val="0"/>
      <w:marRight w:val="0"/>
      <w:marTop w:val="0"/>
      <w:marBottom w:val="0"/>
      <w:divBdr>
        <w:top w:val="none" w:sz="0" w:space="0" w:color="auto"/>
        <w:left w:val="none" w:sz="0" w:space="0" w:color="auto"/>
        <w:bottom w:val="none" w:sz="0" w:space="0" w:color="auto"/>
        <w:right w:val="none" w:sz="0" w:space="0" w:color="auto"/>
      </w:divBdr>
    </w:div>
    <w:div w:id="946429660">
      <w:bodyDiv w:val="1"/>
      <w:marLeft w:val="0"/>
      <w:marRight w:val="0"/>
      <w:marTop w:val="0"/>
      <w:marBottom w:val="0"/>
      <w:divBdr>
        <w:top w:val="none" w:sz="0" w:space="0" w:color="auto"/>
        <w:left w:val="none" w:sz="0" w:space="0" w:color="auto"/>
        <w:bottom w:val="none" w:sz="0" w:space="0" w:color="auto"/>
        <w:right w:val="none" w:sz="0" w:space="0" w:color="auto"/>
      </w:divBdr>
    </w:div>
    <w:div w:id="946542752">
      <w:bodyDiv w:val="1"/>
      <w:marLeft w:val="0"/>
      <w:marRight w:val="0"/>
      <w:marTop w:val="0"/>
      <w:marBottom w:val="0"/>
      <w:divBdr>
        <w:top w:val="none" w:sz="0" w:space="0" w:color="auto"/>
        <w:left w:val="none" w:sz="0" w:space="0" w:color="auto"/>
        <w:bottom w:val="none" w:sz="0" w:space="0" w:color="auto"/>
        <w:right w:val="none" w:sz="0" w:space="0" w:color="auto"/>
      </w:divBdr>
    </w:div>
    <w:div w:id="947203419">
      <w:bodyDiv w:val="1"/>
      <w:marLeft w:val="0"/>
      <w:marRight w:val="0"/>
      <w:marTop w:val="0"/>
      <w:marBottom w:val="0"/>
      <w:divBdr>
        <w:top w:val="none" w:sz="0" w:space="0" w:color="auto"/>
        <w:left w:val="none" w:sz="0" w:space="0" w:color="auto"/>
        <w:bottom w:val="none" w:sz="0" w:space="0" w:color="auto"/>
        <w:right w:val="none" w:sz="0" w:space="0" w:color="auto"/>
      </w:divBdr>
    </w:div>
    <w:div w:id="948898603">
      <w:bodyDiv w:val="1"/>
      <w:marLeft w:val="0"/>
      <w:marRight w:val="0"/>
      <w:marTop w:val="0"/>
      <w:marBottom w:val="0"/>
      <w:divBdr>
        <w:top w:val="none" w:sz="0" w:space="0" w:color="auto"/>
        <w:left w:val="none" w:sz="0" w:space="0" w:color="auto"/>
        <w:bottom w:val="none" w:sz="0" w:space="0" w:color="auto"/>
        <w:right w:val="none" w:sz="0" w:space="0" w:color="auto"/>
      </w:divBdr>
    </w:div>
    <w:div w:id="949093296">
      <w:bodyDiv w:val="1"/>
      <w:marLeft w:val="0"/>
      <w:marRight w:val="0"/>
      <w:marTop w:val="0"/>
      <w:marBottom w:val="0"/>
      <w:divBdr>
        <w:top w:val="none" w:sz="0" w:space="0" w:color="auto"/>
        <w:left w:val="none" w:sz="0" w:space="0" w:color="auto"/>
        <w:bottom w:val="none" w:sz="0" w:space="0" w:color="auto"/>
        <w:right w:val="none" w:sz="0" w:space="0" w:color="auto"/>
      </w:divBdr>
    </w:div>
    <w:div w:id="949318455">
      <w:bodyDiv w:val="1"/>
      <w:marLeft w:val="0"/>
      <w:marRight w:val="0"/>
      <w:marTop w:val="0"/>
      <w:marBottom w:val="0"/>
      <w:divBdr>
        <w:top w:val="none" w:sz="0" w:space="0" w:color="auto"/>
        <w:left w:val="none" w:sz="0" w:space="0" w:color="auto"/>
        <w:bottom w:val="none" w:sz="0" w:space="0" w:color="auto"/>
        <w:right w:val="none" w:sz="0" w:space="0" w:color="auto"/>
      </w:divBdr>
    </w:div>
    <w:div w:id="949433245">
      <w:bodyDiv w:val="1"/>
      <w:marLeft w:val="0"/>
      <w:marRight w:val="0"/>
      <w:marTop w:val="0"/>
      <w:marBottom w:val="0"/>
      <w:divBdr>
        <w:top w:val="none" w:sz="0" w:space="0" w:color="auto"/>
        <w:left w:val="none" w:sz="0" w:space="0" w:color="auto"/>
        <w:bottom w:val="none" w:sz="0" w:space="0" w:color="auto"/>
        <w:right w:val="none" w:sz="0" w:space="0" w:color="auto"/>
      </w:divBdr>
    </w:div>
    <w:div w:id="951401411">
      <w:bodyDiv w:val="1"/>
      <w:marLeft w:val="0"/>
      <w:marRight w:val="0"/>
      <w:marTop w:val="0"/>
      <w:marBottom w:val="0"/>
      <w:divBdr>
        <w:top w:val="none" w:sz="0" w:space="0" w:color="auto"/>
        <w:left w:val="none" w:sz="0" w:space="0" w:color="auto"/>
        <w:bottom w:val="none" w:sz="0" w:space="0" w:color="auto"/>
        <w:right w:val="none" w:sz="0" w:space="0" w:color="auto"/>
      </w:divBdr>
    </w:div>
    <w:div w:id="952325185">
      <w:bodyDiv w:val="1"/>
      <w:marLeft w:val="0"/>
      <w:marRight w:val="0"/>
      <w:marTop w:val="0"/>
      <w:marBottom w:val="0"/>
      <w:divBdr>
        <w:top w:val="none" w:sz="0" w:space="0" w:color="auto"/>
        <w:left w:val="none" w:sz="0" w:space="0" w:color="auto"/>
        <w:bottom w:val="none" w:sz="0" w:space="0" w:color="auto"/>
        <w:right w:val="none" w:sz="0" w:space="0" w:color="auto"/>
      </w:divBdr>
    </w:div>
    <w:div w:id="953287630">
      <w:bodyDiv w:val="1"/>
      <w:marLeft w:val="0"/>
      <w:marRight w:val="0"/>
      <w:marTop w:val="0"/>
      <w:marBottom w:val="0"/>
      <w:divBdr>
        <w:top w:val="none" w:sz="0" w:space="0" w:color="auto"/>
        <w:left w:val="none" w:sz="0" w:space="0" w:color="auto"/>
        <w:bottom w:val="none" w:sz="0" w:space="0" w:color="auto"/>
        <w:right w:val="none" w:sz="0" w:space="0" w:color="auto"/>
      </w:divBdr>
    </w:div>
    <w:div w:id="956571818">
      <w:bodyDiv w:val="1"/>
      <w:marLeft w:val="0"/>
      <w:marRight w:val="0"/>
      <w:marTop w:val="0"/>
      <w:marBottom w:val="0"/>
      <w:divBdr>
        <w:top w:val="none" w:sz="0" w:space="0" w:color="auto"/>
        <w:left w:val="none" w:sz="0" w:space="0" w:color="auto"/>
        <w:bottom w:val="none" w:sz="0" w:space="0" w:color="auto"/>
        <w:right w:val="none" w:sz="0" w:space="0" w:color="auto"/>
      </w:divBdr>
    </w:div>
    <w:div w:id="957566636">
      <w:bodyDiv w:val="1"/>
      <w:marLeft w:val="0"/>
      <w:marRight w:val="0"/>
      <w:marTop w:val="0"/>
      <w:marBottom w:val="0"/>
      <w:divBdr>
        <w:top w:val="none" w:sz="0" w:space="0" w:color="auto"/>
        <w:left w:val="none" w:sz="0" w:space="0" w:color="auto"/>
        <w:bottom w:val="none" w:sz="0" w:space="0" w:color="auto"/>
        <w:right w:val="none" w:sz="0" w:space="0" w:color="auto"/>
      </w:divBdr>
    </w:div>
    <w:div w:id="958756494">
      <w:bodyDiv w:val="1"/>
      <w:marLeft w:val="0"/>
      <w:marRight w:val="0"/>
      <w:marTop w:val="0"/>
      <w:marBottom w:val="0"/>
      <w:divBdr>
        <w:top w:val="none" w:sz="0" w:space="0" w:color="auto"/>
        <w:left w:val="none" w:sz="0" w:space="0" w:color="auto"/>
        <w:bottom w:val="none" w:sz="0" w:space="0" w:color="auto"/>
        <w:right w:val="none" w:sz="0" w:space="0" w:color="auto"/>
      </w:divBdr>
    </w:div>
    <w:div w:id="958953074">
      <w:bodyDiv w:val="1"/>
      <w:marLeft w:val="0"/>
      <w:marRight w:val="0"/>
      <w:marTop w:val="0"/>
      <w:marBottom w:val="0"/>
      <w:divBdr>
        <w:top w:val="none" w:sz="0" w:space="0" w:color="auto"/>
        <w:left w:val="none" w:sz="0" w:space="0" w:color="auto"/>
        <w:bottom w:val="none" w:sz="0" w:space="0" w:color="auto"/>
        <w:right w:val="none" w:sz="0" w:space="0" w:color="auto"/>
      </w:divBdr>
    </w:div>
    <w:div w:id="959217318">
      <w:bodyDiv w:val="1"/>
      <w:marLeft w:val="0"/>
      <w:marRight w:val="0"/>
      <w:marTop w:val="0"/>
      <w:marBottom w:val="0"/>
      <w:divBdr>
        <w:top w:val="none" w:sz="0" w:space="0" w:color="auto"/>
        <w:left w:val="none" w:sz="0" w:space="0" w:color="auto"/>
        <w:bottom w:val="none" w:sz="0" w:space="0" w:color="auto"/>
        <w:right w:val="none" w:sz="0" w:space="0" w:color="auto"/>
      </w:divBdr>
    </w:div>
    <w:div w:id="964391189">
      <w:bodyDiv w:val="1"/>
      <w:marLeft w:val="0"/>
      <w:marRight w:val="0"/>
      <w:marTop w:val="0"/>
      <w:marBottom w:val="0"/>
      <w:divBdr>
        <w:top w:val="none" w:sz="0" w:space="0" w:color="auto"/>
        <w:left w:val="none" w:sz="0" w:space="0" w:color="auto"/>
        <w:bottom w:val="none" w:sz="0" w:space="0" w:color="auto"/>
        <w:right w:val="none" w:sz="0" w:space="0" w:color="auto"/>
      </w:divBdr>
    </w:div>
    <w:div w:id="964695294">
      <w:bodyDiv w:val="1"/>
      <w:marLeft w:val="0"/>
      <w:marRight w:val="0"/>
      <w:marTop w:val="0"/>
      <w:marBottom w:val="0"/>
      <w:divBdr>
        <w:top w:val="none" w:sz="0" w:space="0" w:color="auto"/>
        <w:left w:val="none" w:sz="0" w:space="0" w:color="auto"/>
        <w:bottom w:val="none" w:sz="0" w:space="0" w:color="auto"/>
        <w:right w:val="none" w:sz="0" w:space="0" w:color="auto"/>
      </w:divBdr>
    </w:div>
    <w:div w:id="965769372">
      <w:bodyDiv w:val="1"/>
      <w:marLeft w:val="0"/>
      <w:marRight w:val="0"/>
      <w:marTop w:val="0"/>
      <w:marBottom w:val="0"/>
      <w:divBdr>
        <w:top w:val="none" w:sz="0" w:space="0" w:color="auto"/>
        <w:left w:val="none" w:sz="0" w:space="0" w:color="auto"/>
        <w:bottom w:val="none" w:sz="0" w:space="0" w:color="auto"/>
        <w:right w:val="none" w:sz="0" w:space="0" w:color="auto"/>
      </w:divBdr>
    </w:div>
    <w:div w:id="966278210">
      <w:bodyDiv w:val="1"/>
      <w:marLeft w:val="0"/>
      <w:marRight w:val="0"/>
      <w:marTop w:val="0"/>
      <w:marBottom w:val="0"/>
      <w:divBdr>
        <w:top w:val="none" w:sz="0" w:space="0" w:color="auto"/>
        <w:left w:val="none" w:sz="0" w:space="0" w:color="auto"/>
        <w:bottom w:val="none" w:sz="0" w:space="0" w:color="auto"/>
        <w:right w:val="none" w:sz="0" w:space="0" w:color="auto"/>
      </w:divBdr>
    </w:div>
    <w:div w:id="966667621">
      <w:bodyDiv w:val="1"/>
      <w:marLeft w:val="0"/>
      <w:marRight w:val="0"/>
      <w:marTop w:val="0"/>
      <w:marBottom w:val="0"/>
      <w:divBdr>
        <w:top w:val="none" w:sz="0" w:space="0" w:color="auto"/>
        <w:left w:val="none" w:sz="0" w:space="0" w:color="auto"/>
        <w:bottom w:val="none" w:sz="0" w:space="0" w:color="auto"/>
        <w:right w:val="none" w:sz="0" w:space="0" w:color="auto"/>
      </w:divBdr>
    </w:div>
    <w:div w:id="967397456">
      <w:bodyDiv w:val="1"/>
      <w:marLeft w:val="0"/>
      <w:marRight w:val="0"/>
      <w:marTop w:val="0"/>
      <w:marBottom w:val="0"/>
      <w:divBdr>
        <w:top w:val="none" w:sz="0" w:space="0" w:color="auto"/>
        <w:left w:val="none" w:sz="0" w:space="0" w:color="auto"/>
        <w:bottom w:val="none" w:sz="0" w:space="0" w:color="auto"/>
        <w:right w:val="none" w:sz="0" w:space="0" w:color="auto"/>
      </w:divBdr>
    </w:div>
    <w:div w:id="968320263">
      <w:bodyDiv w:val="1"/>
      <w:marLeft w:val="0"/>
      <w:marRight w:val="0"/>
      <w:marTop w:val="0"/>
      <w:marBottom w:val="0"/>
      <w:divBdr>
        <w:top w:val="none" w:sz="0" w:space="0" w:color="auto"/>
        <w:left w:val="none" w:sz="0" w:space="0" w:color="auto"/>
        <w:bottom w:val="none" w:sz="0" w:space="0" w:color="auto"/>
        <w:right w:val="none" w:sz="0" w:space="0" w:color="auto"/>
      </w:divBdr>
    </w:div>
    <w:div w:id="968586885">
      <w:bodyDiv w:val="1"/>
      <w:marLeft w:val="0"/>
      <w:marRight w:val="0"/>
      <w:marTop w:val="0"/>
      <w:marBottom w:val="0"/>
      <w:divBdr>
        <w:top w:val="none" w:sz="0" w:space="0" w:color="auto"/>
        <w:left w:val="none" w:sz="0" w:space="0" w:color="auto"/>
        <w:bottom w:val="none" w:sz="0" w:space="0" w:color="auto"/>
        <w:right w:val="none" w:sz="0" w:space="0" w:color="auto"/>
      </w:divBdr>
    </w:div>
    <w:div w:id="971323925">
      <w:bodyDiv w:val="1"/>
      <w:marLeft w:val="0"/>
      <w:marRight w:val="0"/>
      <w:marTop w:val="0"/>
      <w:marBottom w:val="0"/>
      <w:divBdr>
        <w:top w:val="none" w:sz="0" w:space="0" w:color="auto"/>
        <w:left w:val="none" w:sz="0" w:space="0" w:color="auto"/>
        <w:bottom w:val="none" w:sz="0" w:space="0" w:color="auto"/>
        <w:right w:val="none" w:sz="0" w:space="0" w:color="auto"/>
      </w:divBdr>
    </w:div>
    <w:div w:id="971638195">
      <w:bodyDiv w:val="1"/>
      <w:marLeft w:val="0"/>
      <w:marRight w:val="0"/>
      <w:marTop w:val="0"/>
      <w:marBottom w:val="0"/>
      <w:divBdr>
        <w:top w:val="none" w:sz="0" w:space="0" w:color="auto"/>
        <w:left w:val="none" w:sz="0" w:space="0" w:color="auto"/>
        <w:bottom w:val="none" w:sz="0" w:space="0" w:color="auto"/>
        <w:right w:val="none" w:sz="0" w:space="0" w:color="auto"/>
      </w:divBdr>
    </w:div>
    <w:div w:id="972253193">
      <w:bodyDiv w:val="1"/>
      <w:marLeft w:val="0"/>
      <w:marRight w:val="0"/>
      <w:marTop w:val="0"/>
      <w:marBottom w:val="0"/>
      <w:divBdr>
        <w:top w:val="none" w:sz="0" w:space="0" w:color="auto"/>
        <w:left w:val="none" w:sz="0" w:space="0" w:color="auto"/>
        <w:bottom w:val="none" w:sz="0" w:space="0" w:color="auto"/>
        <w:right w:val="none" w:sz="0" w:space="0" w:color="auto"/>
      </w:divBdr>
    </w:div>
    <w:div w:id="972253651">
      <w:bodyDiv w:val="1"/>
      <w:marLeft w:val="0"/>
      <w:marRight w:val="0"/>
      <w:marTop w:val="0"/>
      <w:marBottom w:val="0"/>
      <w:divBdr>
        <w:top w:val="none" w:sz="0" w:space="0" w:color="auto"/>
        <w:left w:val="none" w:sz="0" w:space="0" w:color="auto"/>
        <w:bottom w:val="none" w:sz="0" w:space="0" w:color="auto"/>
        <w:right w:val="none" w:sz="0" w:space="0" w:color="auto"/>
      </w:divBdr>
    </w:div>
    <w:div w:id="972297460">
      <w:bodyDiv w:val="1"/>
      <w:marLeft w:val="0"/>
      <w:marRight w:val="0"/>
      <w:marTop w:val="0"/>
      <w:marBottom w:val="0"/>
      <w:divBdr>
        <w:top w:val="none" w:sz="0" w:space="0" w:color="auto"/>
        <w:left w:val="none" w:sz="0" w:space="0" w:color="auto"/>
        <w:bottom w:val="none" w:sz="0" w:space="0" w:color="auto"/>
        <w:right w:val="none" w:sz="0" w:space="0" w:color="auto"/>
      </w:divBdr>
    </w:div>
    <w:div w:id="973750328">
      <w:bodyDiv w:val="1"/>
      <w:marLeft w:val="0"/>
      <w:marRight w:val="0"/>
      <w:marTop w:val="0"/>
      <w:marBottom w:val="0"/>
      <w:divBdr>
        <w:top w:val="none" w:sz="0" w:space="0" w:color="auto"/>
        <w:left w:val="none" w:sz="0" w:space="0" w:color="auto"/>
        <w:bottom w:val="none" w:sz="0" w:space="0" w:color="auto"/>
        <w:right w:val="none" w:sz="0" w:space="0" w:color="auto"/>
      </w:divBdr>
      <w:divsChild>
        <w:div w:id="196479418">
          <w:marLeft w:val="480"/>
          <w:marRight w:val="0"/>
          <w:marTop w:val="0"/>
          <w:marBottom w:val="0"/>
          <w:divBdr>
            <w:top w:val="none" w:sz="0" w:space="0" w:color="auto"/>
            <w:left w:val="none" w:sz="0" w:space="0" w:color="auto"/>
            <w:bottom w:val="none" w:sz="0" w:space="0" w:color="auto"/>
            <w:right w:val="none" w:sz="0" w:space="0" w:color="auto"/>
          </w:divBdr>
        </w:div>
        <w:div w:id="977606373">
          <w:marLeft w:val="480"/>
          <w:marRight w:val="0"/>
          <w:marTop w:val="0"/>
          <w:marBottom w:val="0"/>
          <w:divBdr>
            <w:top w:val="none" w:sz="0" w:space="0" w:color="auto"/>
            <w:left w:val="none" w:sz="0" w:space="0" w:color="auto"/>
            <w:bottom w:val="none" w:sz="0" w:space="0" w:color="auto"/>
            <w:right w:val="none" w:sz="0" w:space="0" w:color="auto"/>
          </w:divBdr>
        </w:div>
        <w:div w:id="1464957508">
          <w:marLeft w:val="480"/>
          <w:marRight w:val="0"/>
          <w:marTop w:val="0"/>
          <w:marBottom w:val="0"/>
          <w:divBdr>
            <w:top w:val="none" w:sz="0" w:space="0" w:color="auto"/>
            <w:left w:val="none" w:sz="0" w:space="0" w:color="auto"/>
            <w:bottom w:val="none" w:sz="0" w:space="0" w:color="auto"/>
            <w:right w:val="none" w:sz="0" w:space="0" w:color="auto"/>
          </w:divBdr>
        </w:div>
        <w:div w:id="795176956">
          <w:marLeft w:val="480"/>
          <w:marRight w:val="0"/>
          <w:marTop w:val="0"/>
          <w:marBottom w:val="0"/>
          <w:divBdr>
            <w:top w:val="none" w:sz="0" w:space="0" w:color="auto"/>
            <w:left w:val="none" w:sz="0" w:space="0" w:color="auto"/>
            <w:bottom w:val="none" w:sz="0" w:space="0" w:color="auto"/>
            <w:right w:val="none" w:sz="0" w:space="0" w:color="auto"/>
          </w:divBdr>
        </w:div>
        <w:div w:id="985207801">
          <w:marLeft w:val="480"/>
          <w:marRight w:val="0"/>
          <w:marTop w:val="0"/>
          <w:marBottom w:val="0"/>
          <w:divBdr>
            <w:top w:val="none" w:sz="0" w:space="0" w:color="auto"/>
            <w:left w:val="none" w:sz="0" w:space="0" w:color="auto"/>
            <w:bottom w:val="none" w:sz="0" w:space="0" w:color="auto"/>
            <w:right w:val="none" w:sz="0" w:space="0" w:color="auto"/>
          </w:divBdr>
        </w:div>
        <w:div w:id="1227641666">
          <w:marLeft w:val="480"/>
          <w:marRight w:val="0"/>
          <w:marTop w:val="0"/>
          <w:marBottom w:val="0"/>
          <w:divBdr>
            <w:top w:val="none" w:sz="0" w:space="0" w:color="auto"/>
            <w:left w:val="none" w:sz="0" w:space="0" w:color="auto"/>
            <w:bottom w:val="none" w:sz="0" w:space="0" w:color="auto"/>
            <w:right w:val="none" w:sz="0" w:space="0" w:color="auto"/>
          </w:divBdr>
        </w:div>
        <w:div w:id="729304789">
          <w:marLeft w:val="480"/>
          <w:marRight w:val="0"/>
          <w:marTop w:val="0"/>
          <w:marBottom w:val="0"/>
          <w:divBdr>
            <w:top w:val="none" w:sz="0" w:space="0" w:color="auto"/>
            <w:left w:val="none" w:sz="0" w:space="0" w:color="auto"/>
            <w:bottom w:val="none" w:sz="0" w:space="0" w:color="auto"/>
            <w:right w:val="none" w:sz="0" w:space="0" w:color="auto"/>
          </w:divBdr>
        </w:div>
        <w:div w:id="1900238625">
          <w:marLeft w:val="480"/>
          <w:marRight w:val="0"/>
          <w:marTop w:val="0"/>
          <w:marBottom w:val="0"/>
          <w:divBdr>
            <w:top w:val="none" w:sz="0" w:space="0" w:color="auto"/>
            <w:left w:val="none" w:sz="0" w:space="0" w:color="auto"/>
            <w:bottom w:val="none" w:sz="0" w:space="0" w:color="auto"/>
            <w:right w:val="none" w:sz="0" w:space="0" w:color="auto"/>
          </w:divBdr>
        </w:div>
        <w:div w:id="898176137">
          <w:marLeft w:val="480"/>
          <w:marRight w:val="0"/>
          <w:marTop w:val="0"/>
          <w:marBottom w:val="0"/>
          <w:divBdr>
            <w:top w:val="none" w:sz="0" w:space="0" w:color="auto"/>
            <w:left w:val="none" w:sz="0" w:space="0" w:color="auto"/>
            <w:bottom w:val="none" w:sz="0" w:space="0" w:color="auto"/>
            <w:right w:val="none" w:sz="0" w:space="0" w:color="auto"/>
          </w:divBdr>
        </w:div>
        <w:div w:id="1633172397">
          <w:marLeft w:val="480"/>
          <w:marRight w:val="0"/>
          <w:marTop w:val="0"/>
          <w:marBottom w:val="0"/>
          <w:divBdr>
            <w:top w:val="none" w:sz="0" w:space="0" w:color="auto"/>
            <w:left w:val="none" w:sz="0" w:space="0" w:color="auto"/>
            <w:bottom w:val="none" w:sz="0" w:space="0" w:color="auto"/>
            <w:right w:val="none" w:sz="0" w:space="0" w:color="auto"/>
          </w:divBdr>
        </w:div>
        <w:div w:id="1759332008">
          <w:marLeft w:val="480"/>
          <w:marRight w:val="0"/>
          <w:marTop w:val="0"/>
          <w:marBottom w:val="0"/>
          <w:divBdr>
            <w:top w:val="none" w:sz="0" w:space="0" w:color="auto"/>
            <w:left w:val="none" w:sz="0" w:space="0" w:color="auto"/>
            <w:bottom w:val="none" w:sz="0" w:space="0" w:color="auto"/>
            <w:right w:val="none" w:sz="0" w:space="0" w:color="auto"/>
          </w:divBdr>
        </w:div>
        <w:div w:id="1065176736">
          <w:marLeft w:val="480"/>
          <w:marRight w:val="0"/>
          <w:marTop w:val="0"/>
          <w:marBottom w:val="0"/>
          <w:divBdr>
            <w:top w:val="none" w:sz="0" w:space="0" w:color="auto"/>
            <w:left w:val="none" w:sz="0" w:space="0" w:color="auto"/>
            <w:bottom w:val="none" w:sz="0" w:space="0" w:color="auto"/>
            <w:right w:val="none" w:sz="0" w:space="0" w:color="auto"/>
          </w:divBdr>
        </w:div>
        <w:div w:id="2096658252">
          <w:marLeft w:val="480"/>
          <w:marRight w:val="0"/>
          <w:marTop w:val="0"/>
          <w:marBottom w:val="0"/>
          <w:divBdr>
            <w:top w:val="none" w:sz="0" w:space="0" w:color="auto"/>
            <w:left w:val="none" w:sz="0" w:space="0" w:color="auto"/>
            <w:bottom w:val="none" w:sz="0" w:space="0" w:color="auto"/>
            <w:right w:val="none" w:sz="0" w:space="0" w:color="auto"/>
          </w:divBdr>
        </w:div>
        <w:div w:id="1442066414">
          <w:marLeft w:val="480"/>
          <w:marRight w:val="0"/>
          <w:marTop w:val="0"/>
          <w:marBottom w:val="0"/>
          <w:divBdr>
            <w:top w:val="none" w:sz="0" w:space="0" w:color="auto"/>
            <w:left w:val="none" w:sz="0" w:space="0" w:color="auto"/>
            <w:bottom w:val="none" w:sz="0" w:space="0" w:color="auto"/>
            <w:right w:val="none" w:sz="0" w:space="0" w:color="auto"/>
          </w:divBdr>
        </w:div>
        <w:div w:id="1577397610">
          <w:marLeft w:val="480"/>
          <w:marRight w:val="0"/>
          <w:marTop w:val="0"/>
          <w:marBottom w:val="0"/>
          <w:divBdr>
            <w:top w:val="none" w:sz="0" w:space="0" w:color="auto"/>
            <w:left w:val="none" w:sz="0" w:space="0" w:color="auto"/>
            <w:bottom w:val="none" w:sz="0" w:space="0" w:color="auto"/>
            <w:right w:val="none" w:sz="0" w:space="0" w:color="auto"/>
          </w:divBdr>
        </w:div>
        <w:div w:id="1182085542">
          <w:marLeft w:val="480"/>
          <w:marRight w:val="0"/>
          <w:marTop w:val="0"/>
          <w:marBottom w:val="0"/>
          <w:divBdr>
            <w:top w:val="none" w:sz="0" w:space="0" w:color="auto"/>
            <w:left w:val="none" w:sz="0" w:space="0" w:color="auto"/>
            <w:bottom w:val="none" w:sz="0" w:space="0" w:color="auto"/>
            <w:right w:val="none" w:sz="0" w:space="0" w:color="auto"/>
          </w:divBdr>
        </w:div>
        <w:div w:id="1276060501">
          <w:marLeft w:val="480"/>
          <w:marRight w:val="0"/>
          <w:marTop w:val="0"/>
          <w:marBottom w:val="0"/>
          <w:divBdr>
            <w:top w:val="none" w:sz="0" w:space="0" w:color="auto"/>
            <w:left w:val="none" w:sz="0" w:space="0" w:color="auto"/>
            <w:bottom w:val="none" w:sz="0" w:space="0" w:color="auto"/>
            <w:right w:val="none" w:sz="0" w:space="0" w:color="auto"/>
          </w:divBdr>
        </w:div>
        <w:div w:id="2061514908">
          <w:marLeft w:val="480"/>
          <w:marRight w:val="0"/>
          <w:marTop w:val="0"/>
          <w:marBottom w:val="0"/>
          <w:divBdr>
            <w:top w:val="none" w:sz="0" w:space="0" w:color="auto"/>
            <w:left w:val="none" w:sz="0" w:space="0" w:color="auto"/>
            <w:bottom w:val="none" w:sz="0" w:space="0" w:color="auto"/>
            <w:right w:val="none" w:sz="0" w:space="0" w:color="auto"/>
          </w:divBdr>
        </w:div>
        <w:div w:id="1488286611">
          <w:marLeft w:val="480"/>
          <w:marRight w:val="0"/>
          <w:marTop w:val="0"/>
          <w:marBottom w:val="0"/>
          <w:divBdr>
            <w:top w:val="none" w:sz="0" w:space="0" w:color="auto"/>
            <w:left w:val="none" w:sz="0" w:space="0" w:color="auto"/>
            <w:bottom w:val="none" w:sz="0" w:space="0" w:color="auto"/>
            <w:right w:val="none" w:sz="0" w:space="0" w:color="auto"/>
          </w:divBdr>
        </w:div>
        <w:div w:id="155074764">
          <w:marLeft w:val="480"/>
          <w:marRight w:val="0"/>
          <w:marTop w:val="0"/>
          <w:marBottom w:val="0"/>
          <w:divBdr>
            <w:top w:val="none" w:sz="0" w:space="0" w:color="auto"/>
            <w:left w:val="none" w:sz="0" w:space="0" w:color="auto"/>
            <w:bottom w:val="none" w:sz="0" w:space="0" w:color="auto"/>
            <w:right w:val="none" w:sz="0" w:space="0" w:color="auto"/>
          </w:divBdr>
        </w:div>
        <w:div w:id="1646936160">
          <w:marLeft w:val="480"/>
          <w:marRight w:val="0"/>
          <w:marTop w:val="0"/>
          <w:marBottom w:val="0"/>
          <w:divBdr>
            <w:top w:val="none" w:sz="0" w:space="0" w:color="auto"/>
            <w:left w:val="none" w:sz="0" w:space="0" w:color="auto"/>
            <w:bottom w:val="none" w:sz="0" w:space="0" w:color="auto"/>
            <w:right w:val="none" w:sz="0" w:space="0" w:color="auto"/>
          </w:divBdr>
        </w:div>
        <w:div w:id="898856015">
          <w:marLeft w:val="480"/>
          <w:marRight w:val="0"/>
          <w:marTop w:val="0"/>
          <w:marBottom w:val="0"/>
          <w:divBdr>
            <w:top w:val="none" w:sz="0" w:space="0" w:color="auto"/>
            <w:left w:val="none" w:sz="0" w:space="0" w:color="auto"/>
            <w:bottom w:val="none" w:sz="0" w:space="0" w:color="auto"/>
            <w:right w:val="none" w:sz="0" w:space="0" w:color="auto"/>
          </w:divBdr>
        </w:div>
        <w:div w:id="466244294">
          <w:marLeft w:val="480"/>
          <w:marRight w:val="0"/>
          <w:marTop w:val="0"/>
          <w:marBottom w:val="0"/>
          <w:divBdr>
            <w:top w:val="none" w:sz="0" w:space="0" w:color="auto"/>
            <w:left w:val="none" w:sz="0" w:space="0" w:color="auto"/>
            <w:bottom w:val="none" w:sz="0" w:space="0" w:color="auto"/>
            <w:right w:val="none" w:sz="0" w:space="0" w:color="auto"/>
          </w:divBdr>
        </w:div>
        <w:div w:id="612516708">
          <w:marLeft w:val="480"/>
          <w:marRight w:val="0"/>
          <w:marTop w:val="0"/>
          <w:marBottom w:val="0"/>
          <w:divBdr>
            <w:top w:val="none" w:sz="0" w:space="0" w:color="auto"/>
            <w:left w:val="none" w:sz="0" w:space="0" w:color="auto"/>
            <w:bottom w:val="none" w:sz="0" w:space="0" w:color="auto"/>
            <w:right w:val="none" w:sz="0" w:space="0" w:color="auto"/>
          </w:divBdr>
        </w:div>
        <w:div w:id="1760056523">
          <w:marLeft w:val="480"/>
          <w:marRight w:val="0"/>
          <w:marTop w:val="0"/>
          <w:marBottom w:val="0"/>
          <w:divBdr>
            <w:top w:val="none" w:sz="0" w:space="0" w:color="auto"/>
            <w:left w:val="none" w:sz="0" w:space="0" w:color="auto"/>
            <w:bottom w:val="none" w:sz="0" w:space="0" w:color="auto"/>
            <w:right w:val="none" w:sz="0" w:space="0" w:color="auto"/>
          </w:divBdr>
        </w:div>
        <w:div w:id="220990849">
          <w:marLeft w:val="480"/>
          <w:marRight w:val="0"/>
          <w:marTop w:val="0"/>
          <w:marBottom w:val="0"/>
          <w:divBdr>
            <w:top w:val="none" w:sz="0" w:space="0" w:color="auto"/>
            <w:left w:val="none" w:sz="0" w:space="0" w:color="auto"/>
            <w:bottom w:val="none" w:sz="0" w:space="0" w:color="auto"/>
            <w:right w:val="none" w:sz="0" w:space="0" w:color="auto"/>
          </w:divBdr>
        </w:div>
        <w:div w:id="575017591">
          <w:marLeft w:val="480"/>
          <w:marRight w:val="0"/>
          <w:marTop w:val="0"/>
          <w:marBottom w:val="0"/>
          <w:divBdr>
            <w:top w:val="none" w:sz="0" w:space="0" w:color="auto"/>
            <w:left w:val="none" w:sz="0" w:space="0" w:color="auto"/>
            <w:bottom w:val="none" w:sz="0" w:space="0" w:color="auto"/>
            <w:right w:val="none" w:sz="0" w:space="0" w:color="auto"/>
          </w:divBdr>
        </w:div>
        <w:div w:id="1562984822">
          <w:marLeft w:val="480"/>
          <w:marRight w:val="0"/>
          <w:marTop w:val="0"/>
          <w:marBottom w:val="0"/>
          <w:divBdr>
            <w:top w:val="none" w:sz="0" w:space="0" w:color="auto"/>
            <w:left w:val="none" w:sz="0" w:space="0" w:color="auto"/>
            <w:bottom w:val="none" w:sz="0" w:space="0" w:color="auto"/>
            <w:right w:val="none" w:sz="0" w:space="0" w:color="auto"/>
          </w:divBdr>
        </w:div>
        <w:div w:id="1720326045">
          <w:marLeft w:val="480"/>
          <w:marRight w:val="0"/>
          <w:marTop w:val="0"/>
          <w:marBottom w:val="0"/>
          <w:divBdr>
            <w:top w:val="none" w:sz="0" w:space="0" w:color="auto"/>
            <w:left w:val="none" w:sz="0" w:space="0" w:color="auto"/>
            <w:bottom w:val="none" w:sz="0" w:space="0" w:color="auto"/>
            <w:right w:val="none" w:sz="0" w:space="0" w:color="auto"/>
          </w:divBdr>
        </w:div>
        <w:div w:id="1783648117">
          <w:marLeft w:val="480"/>
          <w:marRight w:val="0"/>
          <w:marTop w:val="0"/>
          <w:marBottom w:val="0"/>
          <w:divBdr>
            <w:top w:val="none" w:sz="0" w:space="0" w:color="auto"/>
            <w:left w:val="none" w:sz="0" w:space="0" w:color="auto"/>
            <w:bottom w:val="none" w:sz="0" w:space="0" w:color="auto"/>
            <w:right w:val="none" w:sz="0" w:space="0" w:color="auto"/>
          </w:divBdr>
        </w:div>
        <w:div w:id="1755466443">
          <w:marLeft w:val="480"/>
          <w:marRight w:val="0"/>
          <w:marTop w:val="0"/>
          <w:marBottom w:val="0"/>
          <w:divBdr>
            <w:top w:val="none" w:sz="0" w:space="0" w:color="auto"/>
            <w:left w:val="none" w:sz="0" w:space="0" w:color="auto"/>
            <w:bottom w:val="none" w:sz="0" w:space="0" w:color="auto"/>
            <w:right w:val="none" w:sz="0" w:space="0" w:color="auto"/>
          </w:divBdr>
        </w:div>
        <w:div w:id="1823620975">
          <w:marLeft w:val="480"/>
          <w:marRight w:val="0"/>
          <w:marTop w:val="0"/>
          <w:marBottom w:val="0"/>
          <w:divBdr>
            <w:top w:val="none" w:sz="0" w:space="0" w:color="auto"/>
            <w:left w:val="none" w:sz="0" w:space="0" w:color="auto"/>
            <w:bottom w:val="none" w:sz="0" w:space="0" w:color="auto"/>
            <w:right w:val="none" w:sz="0" w:space="0" w:color="auto"/>
          </w:divBdr>
        </w:div>
        <w:div w:id="548146771">
          <w:marLeft w:val="480"/>
          <w:marRight w:val="0"/>
          <w:marTop w:val="0"/>
          <w:marBottom w:val="0"/>
          <w:divBdr>
            <w:top w:val="none" w:sz="0" w:space="0" w:color="auto"/>
            <w:left w:val="none" w:sz="0" w:space="0" w:color="auto"/>
            <w:bottom w:val="none" w:sz="0" w:space="0" w:color="auto"/>
            <w:right w:val="none" w:sz="0" w:space="0" w:color="auto"/>
          </w:divBdr>
        </w:div>
        <w:div w:id="629046435">
          <w:marLeft w:val="480"/>
          <w:marRight w:val="0"/>
          <w:marTop w:val="0"/>
          <w:marBottom w:val="0"/>
          <w:divBdr>
            <w:top w:val="none" w:sz="0" w:space="0" w:color="auto"/>
            <w:left w:val="none" w:sz="0" w:space="0" w:color="auto"/>
            <w:bottom w:val="none" w:sz="0" w:space="0" w:color="auto"/>
            <w:right w:val="none" w:sz="0" w:space="0" w:color="auto"/>
          </w:divBdr>
        </w:div>
        <w:div w:id="857083823">
          <w:marLeft w:val="480"/>
          <w:marRight w:val="0"/>
          <w:marTop w:val="0"/>
          <w:marBottom w:val="0"/>
          <w:divBdr>
            <w:top w:val="none" w:sz="0" w:space="0" w:color="auto"/>
            <w:left w:val="none" w:sz="0" w:space="0" w:color="auto"/>
            <w:bottom w:val="none" w:sz="0" w:space="0" w:color="auto"/>
            <w:right w:val="none" w:sz="0" w:space="0" w:color="auto"/>
          </w:divBdr>
        </w:div>
        <w:div w:id="1038551405">
          <w:marLeft w:val="480"/>
          <w:marRight w:val="0"/>
          <w:marTop w:val="0"/>
          <w:marBottom w:val="0"/>
          <w:divBdr>
            <w:top w:val="none" w:sz="0" w:space="0" w:color="auto"/>
            <w:left w:val="none" w:sz="0" w:space="0" w:color="auto"/>
            <w:bottom w:val="none" w:sz="0" w:space="0" w:color="auto"/>
            <w:right w:val="none" w:sz="0" w:space="0" w:color="auto"/>
          </w:divBdr>
        </w:div>
        <w:div w:id="716663096">
          <w:marLeft w:val="480"/>
          <w:marRight w:val="0"/>
          <w:marTop w:val="0"/>
          <w:marBottom w:val="0"/>
          <w:divBdr>
            <w:top w:val="none" w:sz="0" w:space="0" w:color="auto"/>
            <w:left w:val="none" w:sz="0" w:space="0" w:color="auto"/>
            <w:bottom w:val="none" w:sz="0" w:space="0" w:color="auto"/>
            <w:right w:val="none" w:sz="0" w:space="0" w:color="auto"/>
          </w:divBdr>
        </w:div>
        <w:div w:id="528950503">
          <w:marLeft w:val="480"/>
          <w:marRight w:val="0"/>
          <w:marTop w:val="0"/>
          <w:marBottom w:val="0"/>
          <w:divBdr>
            <w:top w:val="none" w:sz="0" w:space="0" w:color="auto"/>
            <w:left w:val="none" w:sz="0" w:space="0" w:color="auto"/>
            <w:bottom w:val="none" w:sz="0" w:space="0" w:color="auto"/>
            <w:right w:val="none" w:sz="0" w:space="0" w:color="auto"/>
          </w:divBdr>
        </w:div>
        <w:div w:id="1321350977">
          <w:marLeft w:val="480"/>
          <w:marRight w:val="0"/>
          <w:marTop w:val="0"/>
          <w:marBottom w:val="0"/>
          <w:divBdr>
            <w:top w:val="none" w:sz="0" w:space="0" w:color="auto"/>
            <w:left w:val="none" w:sz="0" w:space="0" w:color="auto"/>
            <w:bottom w:val="none" w:sz="0" w:space="0" w:color="auto"/>
            <w:right w:val="none" w:sz="0" w:space="0" w:color="auto"/>
          </w:divBdr>
        </w:div>
        <w:div w:id="1342319969">
          <w:marLeft w:val="480"/>
          <w:marRight w:val="0"/>
          <w:marTop w:val="0"/>
          <w:marBottom w:val="0"/>
          <w:divBdr>
            <w:top w:val="none" w:sz="0" w:space="0" w:color="auto"/>
            <w:left w:val="none" w:sz="0" w:space="0" w:color="auto"/>
            <w:bottom w:val="none" w:sz="0" w:space="0" w:color="auto"/>
            <w:right w:val="none" w:sz="0" w:space="0" w:color="auto"/>
          </w:divBdr>
        </w:div>
        <w:div w:id="1849634630">
          <w:marLeft w:val="480"/>
          <w:marRight w:val="0"/>
          <w:marTop w:val="0"/>
          <w:marBottom w:val="0"/>
          <w:divBdr>
            <w:top w:val="none" w:sz="0" w:space="0" w:color="auto"/>
            <w:left w:val="none" w:sz="0" w:space="0" w:color="auto"/>
            <w:bottom w:val="none" w:sz="0" w:space="0" w:color="auto"/>
            <w:right w:val="none" w:sz="0" w:space="0" w:color="auto"/>
          </w:divBdr>
        </w:div>
        <w:div w:id="733427669">
          <w:marLeft w:val="480"/>
          <w:marRight w:val="0"/>
          <w:marTop w:val="0"/>
          <w:marBottom w:val="0"/>
          <w:divBdr>
            <w:top w:val="none" w:sz="0" w:space="0" w:color="auto"/>
            <w:left w:val="none" w:sz="0" w:space="0" w:color="auto"/>
            <w:bottom w:val="none" w:sz="0" w:space="0" w:color="auto"/>
            <w:right w:val="none" w:sz="0" w:space="0" w:color="auto"/>
          </w:divBdr>
        </w:div>
        <w:div w:id="1865626658">
          <w:marLeft w:val="480"/>
          <w:marRight w:val="0"/>
          <w:marTop w:val="0"/>
          <w:marBottom w:val="0"/>
          <w:divBdr>
            <w:top w:val="none" w:sz="0" w:space="0" w:color="auto"/>
            <w:left w:val="none" w:sz="0" w:space="0" w:color="auto"/>
            <w:bottom w:val="none" w:sz="0" w:space="0" w:color="auto"/>
            <w:right w:val="none" w:sz="0" w:space="0" w:color="auto"/>
          </w:divBdr>
        </w:div>
        <w:div w:id="600719229">
          <w:marLeft w:val="480"/>
          <w:marRight w:val="0"/>
          <w:marTop w:val="0"/>
          <w:marBottom w:val="0"/>
          <w:divBdr>
            <w:top w:val="none" w:sz="0" w:space="0" w:color="auto"/>
            <w:left w:val="none" w:sz="0" w:space="0" w:color="auto"/>
            <w:bottom w:val="none" w:sz="0" w:space="0" w:color="auto"/>
            <w:right w:val="none" w:sz="0" w:space="0" w:color="auto"/>
          </w:divBdr>
        </w:div>
        <w:div w:id="1234779456">
          <w:marLeft w:val="480"/>
          <w:marRight w:val="0"/>
          <w:marTop w:val="0"/>
          <w:marBottom w:val="0"/>
          <w:divBdr>
            <w:top w:val="none" w:sz="0" w:space="0" w:color="auto"/>
            <w:left w:val="none" w:sz="0" w:space="0" w:color="auto"/>
            <w:bottom w:val="none" w:sz="0" w:space="0" w:color="auto"/>
            <w:right w:val="none" w:sz="0" w:space="0" w:color="auto"/>
          </w:divBdr>
        </w:div>
        <w:div w:id="1296105757">
          <w:marLeft w:val="480"/>
          <w:marRight w:val="0"/>
          <w:marTop w:val="0"/>
          <w:marBottom w:val="0"/>
          <w:divBdr>
            <w:top w:val="none" w:sz="0" w:space="0" w:color="auto"/>
            <w:left w:val="none" w:sz="0" w:space="0" w:color="auto"/>
            <w:bottom w:val="none" w:sz="0" w:space="0" w:color="auto"/>
            <w:right w:val="none" w:sz="0" w:space="0" w:color="auto"/>
          </w:divBdr>
        </w:div>
        <w:div w:id="809637486">
          <w:marLeft w:val="480"/>
          <w:marRight w:val="0"/>
          <w:marTop w:val="0"/>
          <w:marBottom w:val="0"/>
          <w:divBdr>
            <w:top w:val="none" w:sz="0" w:space="0" w:color="auto"/>
            <w:left w:val="none" w:sz="0" w:space="0" w:color="auto"/>
            <w:bottom w:val="none" w:sz="0" w:space="0" w:color="auto"/>
            <w:right w:val="none" w:sz="0" w:space="0" w:color="auto"/>
          </w:divBdr>
        </w:div>
        <w:div w:id="305747913">
          <w:marLeft w:val="480"/>
          <w:marRight w:val="0"/>
          <w:marTop w:val="0"/>
          <w:marBottom w:val="0"/>
          <w:divBdr>
            <w:top w:val="none" w:sz="0" w:space="0" w:color="auto"/>
            <w:left w:val="none" w:sz="0" w:space="0" w:color="auto"/>
            <w:bottom w:val="none" w:sz="0" w:space="0" w:color="auto"/>
            <w:right w:val="none" w:sz="0" w:space="0" w:color="auto"/>
          </w:divBdr>
        </w:div>
        <w:div w:id="1417634489">
          <w:marLeft w:val="480"/>
          <w:marRight w:val="0"/>
          <w:marTop w:val="0"/>
          <w:marBottom w:val="0"/>
          <w:divBdr>
            <w:top w:val="none" w:sz="0" w:space="0" w:color="auto"/>
            <w:left w:val="none" w:sz="0" w:space="0" w:color="auto"/>
            <w:bottom w:val="none" w:sz="0" w:space="0" w:color="auto"/>
            <w:right w:val="none" w:sz="0" w:space="0" w:color="auto"/>
          </w:divBdr>
        </w:div>
        <w:div w:id="164590289">
          <w:marLeft w:val="480"/>
          <w:marRight w:val="0"/>
          <w:marTop w:val="0"/>
          <w:marBottom w:val="0"/>
          <w:divBdr>
            <w:top w:val="none" w:sz="0" w:space="0" w:color="auto"/>
            <w:left w:val="none" w:sz="0" w:space="0" w:color="auto"/>
            <w:bottom w:val="none" w:sz="0" w:space="0" w:color="auto"/>
            <w:right w:val="none" w:sz="0" w:space="0" w:color="auto"/>
          </w:divBdr>
        </w:div>
        <w:div w:id="1817985733">
          <w:marLeft w:val="480"/>
          <w:marRight w:val="0"/>
          <w:marTop w:val="0"/>
          <w:marBottom w:val="0"/>
          <w:divBdr>
            <w:top w:val="none" w:sz="0" w:space="0" w:color="auto"/>
            <w:left w:val="none" w:sz="0" w:space="0" w:color="auto"/>
            <w:bottom w:val="none" w:sz="0" w:space="0" w:color="auto"/>
            <w:right w:val="none" w:sz="0" w:space="0" w:color="auto"/>
          </w:divBdr>
        </w:div>
        <w:div w:id="267474424">
          <w:marLeft w:val="480"/>
          <w:marRight w:val="0"/>
          <w:marTop w:val="0"/>
          <w:marBottom w:val="0"/>
          <w:divBdr>
            <w:top w:val="none" w:sz="0" w:space="0" w:color="auto"/>
            <w:left w:val="none" w:sz="0" w:space="0" w:color="auto"/>
            <w:bottom w:val="none" w:sz="0" w:space="0" w:color="auto"/>
            <w:right w:val="none" w:sz="0" w:space="0" w:color="auto"/>
          </w:divBdr>
        </w:div>
        <w:div w:id="1027291731">
          <w:marLeft w:val="480"/>
          <w:marRight w:val="0"/>
          <w:marTop w:val="0"/>
          <w:marBottom w:val="0"/>
          <w:divBdr>
            <w:top w:val="none" w:sz="0" w:space="0" w:color="auto"/>
            <w:left w:val="none" w:sz="0" w:space="0" w:color="auto"/>
            <w:bottom w:val="none" w:sz="0" w:space="0" w:color="auto"/>
            <w:right w:val="none" w:sz="0" w:space="0" w:color="auto"/>
          </w:divBdr>
        </w:div>
        <w:div w:id="549806337">
          <w:marLeft w:val="480"/>
          <w:marRight w:val="0"/>
          <w:marTop w:val="0"/>
          <w:marBottom w:val="0"/>
          <w:divBdr>
            <w:top w:val="none" w:sz="0" w:space="0" w:color="auto"/>
            <w:left w:val="none" w:sz="0" w:space="0" w:color="auto"/>
            <w:bottom w:val="none" w:sz="0" w:space="0" w:color="auto"/>
            <w:right w:val="none" w:sz="0" w:space="0" w:color="auto"/>
          </w:divBdr>
        </w:div>
        <w:div w:id="341511323">
          <w:marLeft w:val="480"/>
          <w:marRight w:val="0"/>
          <w:marTop w:val="0"/>
          <w:marBottom w:val="0"/>
          <w:divBdr>
            <w:top w:val="none" w:sz="0" w:space="0" w:color="auto"/>
            <w:left w:val="none" w:sz="0" w:space="0" w:color="auto"/>
            <w:bottom w:val="none" w:sz="0" w:space="0" w:color="auto"/>
            <w:right w:val="none" w:sz="0" w:space="0" w:color="auto"/>
          </w:divBdr>
        </w:div>
        <w:div w:id="329335353">
          <w:marLeft w:val="480"/>
          <w:marRight w:val="0"/>
          <w:marTop w:val="0"/>
          <w:marBottom w:val="0"/>
          <w:divBdr>
            <w:top w:val="none" w:sz="0" w:space="0" w:color="auto"/>
            <w:left w:val="none" w:sz="0" w:space="0" w:color="auto"/>
            <w:bottom w:val="none" w:sz="0" w:space="0" w:color="auto"/>
            <w:right w:val="none" w:sz="0" w:space="0" w:color="auto"/>
          </w:divBdr>
        </w:div>
        <w:div w:id="846672186">
          <w:marLeft w:val="480"/>
          <w:marRight w:val="0"/>
          <w:marTop w:val="0"/>
          <w:marBottom w:val="0"/>
          <w:divBdr>
            <w:top w:val="none" w:sz="0" w:space="0" w:color="auto"/>
            <w:left w:val="none" w:sz="0" w:space="0" w:color="auto"/>
            <w:bottom w:val="none" w:sz="0" w:space="0" w:color="auto"/>
            <w:right w:val="none" w:sz="0" w:space="0" w:color="auto"/>
          </w:divBdr>
        </w:div>
        <w:div w:id="607393391">
          <w:marLeft w:val="480"/>
          <w:marRight w:val="0"/>
          <w:marTop w:val="0"/>
          <w:marBottom w:val="0"/>
          <w:divBdr>
            <w:top w:val="none" w:sz="0" w:space="0" w:color="auto"/>
            <w:left w:val="none" w:sz="0" w:space="0" w:color="auto"/>
            <w:bottom w:val="none" w:sz="0" w:space="0" w:color="auto"/>
            <w:right w:val="none" w:sz="0" w:space="0" w:color="auto"/>
          </w:divBdr>
        </w:div>
        <w:div w:id="952519890">
          <w:marLeft w:val="480"/>
          <w:marRight w:val="0"/>
          <w:marTop w:val="0"/>
          <w:marBottom w:val="0"/>
          <w:divBdr>
            <w:top w:val="none" w:sz="0" w:space="0" w:color="auto"/>
            <w:left w:val="none" w:sz="0" w:space="0" w:color="auto"/>
            <w:bottom w:val="none" w:sz="0" w:space="0" w:color="auto"/>
            <w:right w:val="none" w:sz="0" w:space="0" w:color="auto"/>
          </w:divBdr>
        </w:div>
        <w:div w:id="834995102">
          <w:marLeft w:val="480"/>
          <w:marRight w:val="0"/>
          <w:marTop w:val="0"/>
          <w:marBottom w:val="0"/>
          <w:divBdr>
            <w:top w:val="none" w:sz="0" w:space="0" w:color="auto"/>
            <w:left w:val="none" w:sz="0" w:space="0" w:color="auto"/>
            <w:bottom w:val="none" w:sz="0" w:space="0" w:color="auto"/>
            <w:right w:val="none" w:sz="0" w:space="0" w:color="auto"/>
          </w:divBdr>
        </w:div>
        <w:div w:id="1475179642">
          <w:marLeft w:val="480"/>
          <w:marRight w:val="0"/>
          <w:marTop w:val="0"/>
          <w:marBottom w:val="0"/>
          <w:divBdr>
            <w:top w:val="none" w:sz="0" w:space="0" w:color="auto"/>
            <w:left w:val="none" w:sz="0" w:space="0" w:color="auto"/>
            <w:bottom w:val="none" w:sz="0" w:space="0" w:color="auto"/>
            <w:right w:val="none" w:sz="0" w:space="0" w:color="auto"/>
          </w:divBdr>
        </w:div>
        <w:div w:id="609897777">
          <w:marLeft w:val="480"/>
          <w:marRight w:val="0"/>
          <w:marTop w:val="0"/>
          <w:marBottom w:val="0"/>
          <w:divBdr>
            <w:top w:val="none" w:sz="0" w:space="0" w:color="auto"/>
            <w:left w:val="none" w:sz="0" w:space="0" w:color="auto"/>
            <w:bottom w:val="none" w:sz="0" w:space="0" w:color="auto"/>
            <w:right w:val="none" w:sz="0" w:space="0" w:color="auto"/>
          </w:divBdr>
        </w:div>
        <w:div w:id="1937589667">
          <w:marLeft w:val="480"/>
          <w:marRight w:val="0"/>
          <w:marTop w:val="0"/>
          <w:marBottom w:val="0"/>
          <w:divBdr>
            <w:top w:val="none" w:sz="0" w:space="0" w:color="auto"/>
            <w:left w:val="none" w:sz="0" w:space="0" w:color="auto"/>
            <w:bottom w:val="none" w:sz="0" w:space="0" w:color="auto"/>
            <w:right w:val="none" w:sz="0" w:space="0" w:color="auto"/>
          </w:divBdr>
        </w:div>
        <w:div w:id="333456991">
          <w:marLeft w:val="480"/>
          <w:marRight w:val="0"/>
          <w:marTop w:val="0"/>
          <w:marBottom w:val="0"/>
          <w:divBdr>
            <w:top w:val="none" w:sz="0" w:space="0" w:color="auto"/>
            <w:left w:val="none" w:sz="0" w:space="0" w:color="auto"/>
            <w:bottom w:val="none" w:sz="0" w:space="0" w:color="auto"/>
            <w:right w:val="none" w:sz="0" w:space="0" w:color="auto"/>
          </w:divBdr>
        </w:div>
        <w:div w:id="394668318">
          <w:marLeft w:val="480"/>
          <w:marRight w:val="0"/>
          <w:marTop w:val="0"/>
          <w:marBottom w:val="0"/>
          <w:divBdr>
            <w:top w:val="none" w:sz="0" w:space="0" w:color="auto"/>
            <w:left w:val="none" w:sz="0" w:space="0" w:color="auto"/>
            <w:bottom w:val="none" w:sz="0" w:space="0" w:color="auto"/>
            <w:right w:val="none" w:sz="0" w:space="0" w:color="auto"/>
          </w:divBdr>
        </w:div>
        <w:div w:id="125851606">
          <w:marLeft w:val="480"/>
          <w:marRight w:val="0"/>
          <w:marTop w:val="0"/>
          <w:marBottom w:val="0"/>
          <w:divBdr>
            <w:top w:val="none" w:sz="0" w:space="0" w:color="auto"/>
            <w:left w:val="none" w:sz="0" w:space="0" w:color="auto"/>
            <w:bottom w:val="none" w:sz="0" w:space="0" w:color="auto"/>
            <w:right w:val="none" w:sz="0" w:space="0" w:color="auto"/>
          </w:divBdr>
        </w:div>
        <w:div w:id="1050879184">
          <w:marLeft w:val="480"/>
          <w:marRight w:val="0"/>
          <w:marTop w:val="0"/>
          <w:marBottom w:val="0"/>
          <w:divBdr>
            <w:top w:val="none" w:sz="0" w:space="0" w:color="auto"/>
            <w:left w:val="none" w:sz="0" w:space="0" w:color="auto"/>
            <w:bottom w:val="none" w:sz="0" w:space="0" w:color="auto"/>
            <w:right w:val="none" w:sz="0" w:space="0" w:color="auto"/>
          </w:divBdr>
        </w:div>
        <w:div w:id="1250887771">
          <w:marLeft w:val="480"/>
          <w:marRight w:val="0"/>
          <w:marTop w:val="0"/>
          <w:marBottom w:val="0"/>
          <w:divBdr>
            <w:top w:val="none" w:sz="0" w:space="0" w:color="auto"/>
            <w:left w:val="none" w:sz="0" w:space="0" w:color="auto"/>
            <w:bottom w:val="none" w:sz="0" w:space="0" w:color="auto"/>
            <w:right w:val="none" w:sz="0" w:space="0" w:color="auto"/>
          </w:divBdr>
        </w:div>
        <w:div w:id="81343903">
          <w:marLeft w:val="480"/>
          <w:marRight w:val="0"/>
          <w:marTop w:val="0"/>
          <w:marBottom w:val="0"/>
          <w:divBdr>
            <w:top w:val="none" w:sz="0" w:space="0" w:color="auto"/>
            <w:left w:val="none" w:sz="0" w:space="0" w:color="auto"/>
            <w:bottom w:val="none" w:sz="0" w:space="0" w:color="auto"/>
            <w:right w:val="none" w:sz="0" w:space="0" w:color="auto"/>
          </w:divBdr>
        </w:div>
        <w:div w:id="605892992">
          <w:marLeft w:val="480"/>
          <w:marRight w:val="0"/>
          <w:marTop w:val="0"/>
          <w:marBottom w:val="0"/>
          <w:divBdr>
            <w:top w:val="none" w:sz="0" w:space="0" w:color="auto"/>
            <w:left w:val="none" w:sz="0" w:space="0" w:color="auto"/>
            <w:bottom w:val="none" w:sz="0" w:space="0" w:color="auto"/>
            <w:right w:val="none" w:sz="0" w:space="0" w:color="auto"/>
          </w:divBdr>
        </w:div>
        <w:div w:id="110054205">
          <w:marLeft w:val="480"/>
          <w:marRight w:val="0"/>
          <w:marTop w:val="0"/>
          <w:marBottom w:val="0"/>
          <w:divBdr>
            <w:top w:val="none" w:sz="0" w:space="0" w:color="auto"/>
            <w:left w:val="none" w:sz="0" w:space="0" w:color="auto"/>
            <w:bottom w:val="none" w:sz="0" w:space="0" w:color="auto"/>
            <w:right w:val="none" w:sz="0" w:space="0" w:color="auto"/>
          </w:divBdr>
        </w:div>
        <w:div w:id="83964191">
          <w:marLeft w:val="480"/>
          <w:marRight w:val="0"/>
          <w:marTop w:val="0"/>
          <w:marBottom w:val="0"/>
          <w:divBdr>
            <w:top w:val="none" w:sz="0" w:space="0" w:color="auto"/>
            <w:left w:val="none" w:sz="0" w:space="0" w:color="auto"/>
            <w:bottom w:val="none" w:sz="0" w:space="0" w:color="auto"/>
            <w:right w:val="none" w:sz="0" w:space="0" w:color="auto"/>
          </w:divBdr>
        </w:div>
        <w:div w:id="46688030">
          <w:marLeft w:val="480"/>
          <w:marRight w:val="0"/>
          <w:marTop w:val="0"/>
          <w:marBottom w:val="0"/>
          <w:divBdr>
            <w:top w:val="none" w:sz="0" w:space="0" w:color="auto"/>
            <w:left w:val="none" w:sz="0" w:space="0" w:color="auto"/>
            <w:bottom w:val="none" w:sz="0" w:space="0" w:color="auto"/>
            <w:right w:val="none" w:sz="0" w:space="0" w:color="auto"/>
          </w:divBdr>
        </w:div>
        <w:div w:id="406729097">
          <w:marLeft w:val="480"/>
          <w:marRight w:val="0"/>
          <w:marTop w:val="0"/>
          <w:marBottom w:val="0"/>
          <w:divBdr>
            <w:top w:val="none" w:sz="0" w:space="0" w:color="auto"/>
            <w:left w:val="none" w:sz="0" w:space="0" w:color="auto"/>
            <w:bottom w:val="none" w:sz="0" w:space="0" w:color="auto"/>
            <w:right w:val="none" w:sz="0" w:space="0" w:color="auto"/>
          </w:divBdr>
        </w:div>
        <w:div w:id="1627466801">
          <w:marLeft w:val="480"/>
          <w:marRight w:val="0"/>
          <w:marTop w:val="0"/>
          <w:marBottom w:val="0"/>
          <w:divBdr>
            <w:top w:val="none" w:sz="0" w:space="0" w:color="auto"/>
            <w:left w:val="none" w:sz="0" w:space="0" w:color="auto"/>
            <w:bottom w:val="none" w:sz="0" w:space="0" w:color="auto"/>
            <w:right w:val="none" w:sz="0" w:space="0" w:color="auto"/>
          </w:divBdr>
        </w:div>
        <w:div w:id="1620717121">
          <w:marLeft w:val="480"/>
          <w:marRight w:val="0"/>
          <w:marTop w:val="0"/>
          <w:marBottom w:val="0"/>
          <w:divBdr>
            <w:top w:val="none" w:sz="0" w:space="0" w:color="auto"/>
            <w:left w:val="none" w:sz="0" w:space="0" w:color="auto"/>
            <w:bottom w:val="none" w:sz="0" w:space="0" w:color="auto"/>
            <w:right w:val="none" w:sz="0" w:space="0" w:color="auto"/>
          </w:divBdr>
        </w:div>
        <w:div w:id="93138483">
          <w:marLeft w:val="480"/>
          <w:marRight w:val="0"/>
          <w:marTop w:val="0"/>
          <w:marBottom w:val="0"/>
          <w:divBdr>
            <w:top w:val="none" w:sz="0" w:space="0" w:color="auto"/>
            <w:left w:val="none" w:sz="0" w:space="0" w:color="auto"/>
            <w:bottom w:val="none" w:sz="0" w:space="0" w:color="auto"/>
            <w:right w:val="none" w:sz="0" w:space="0" w:color="auto"/>
          </w:divBdr>
        </w:div>
        <w:div w:id="1813985945">
          <w:marLeft w:val="480"/>
          <w:marRight w:val="0"/>
          <w:marTop w:val="0"/>
          <w:marBottom w:val="0"/>
          <w:divBdr>
            <w:top w:val="none" w:sz="0" w:space="0" w:color="auto"/>
            <w:left w:val="none" w:sz="0" w:space="0" w:color="auto"/>
            <w:bottom w:val="none" w:sz="0" w:space="0" w:color="auto"/>
            <w:right w:val="none" w:sz="0" w:space="0" w:color="auto"/>
          </w:divBdr>
        </w:div>
        <w:div w:id="492061702">
          <w:marLeft w:val="480"/>
          <w:marRight w:val="0"/>
          <w:marTop w:val="0"/>
          <w:marBottom w:val="0"/>
          <w:divBdr>
            <w:top w:val="none" w:sz="0" w:space="0" w:color="auto"/>
            <w:left w:val="none" w:sz="0" w:space="0" w:color="auto"/>
            <w:bottom w:val="none" w:sz="0" w:space="0" w:color="auto"/>
            <w:right w:val="none" w:sz="0" w:space="0" w:color="auto"/>
          </w:divBdr>
        </w:div>
        <w:div w:id="1215194358">
          <w:marLeft w:val="480"/>
          <w:marRight w:val="0"/>
          <w:marTop w:val="0"/>
          <w:marBottom w:val="0"/>
          <w:divBdr>
            <w:top w:val="none" w:sz="0" w:space="0" w:color="auto"/>
            <w:left w:val="none" w:sz="0" w:space="0" w:color="auto"/>
            <w:bottom w:val="none" w:sz="0" w:space="0" w:color="auto"/>
            <w:right w:val="none" w:sz="0" w:space="0" w:color="auto"/>
          </w:divBdr>
        </w:div>
        <w:div w:id="1692949812">
          <w:marLeft w:val="480"/>
          <w:marRight w:val="0"/>
          <w:marTop w:val="0"/>
          <w:marBottom w:val="0"/>
          <w:divBdr>
            <w:top w:val="none" w:sz="0" w:space="0" w:color="auto"/>
            <w:left w:val="none" w:sz="0" w:space="0" w:color="auto"/>
            <w:bottom w:val="none" w:sz="0" w:space="0" w:color="auto"/>
            <w:right w:val="none" w:sz="0" w:space="0" w:color="auto"/>
          </w:divBdr>
        </w:div>
        <w:div w:id="925530922">
          <w:marLeft w:val="480"/>
          <w:marRight w:val="0"/>
          <w:marTop w:val="0"/>
          <w:marBottom w:val="0"/>
          <w:divBdr>
            <w:top w:val="none" w:sz="0" w:space="0" w:color="auto"/>
            <w:left w:val="none" w:sz="0" w:space="0" w:color="auto"/>
            <w:bottom w:val="none" w:sz="0" w:space="0" w:color="auto"/>
            <w:right w:val="none" w:sz="0" w:space="0" w:color="auto"/>
          </w:divBdr>
        </w:div>
        <w:div w:id="826868579">
          <w:marLeft w:val="480"/>
          <w:marRight w:val="0"/>
          <w:marTop w:val="0"/>
          <w:marBottom w:val="0"/>
          <w:divBdr>
            <w:top w:val="none" w:sz="0" w:space="0" w:color="auto"/>
            <w:left w:val="none" w:sz="0" w:space="0" w:color="auto"/>
            <w:bottom w:val="none" w:sz="0" w:space="0" w:color="auto"/>
            <w:right w:val="none" w:sz="0" w:space="0" w:color="auto"/>
          </w:divBdr>
        </w:div>
        <w:div w:id="1868987781">
          <w:marLeft w:val="480"/>
          <w:marRight w:val="0"/>
          <w:marTop w:val="0"/>
          <w:marBottom w:val="0"/>
          <w:divBdr>
            <w:top w:val="none" w:sz="0" w:space="0" w:color="auto"/>
            <w:left w:val="none" w:sz="0" w:space="0" w:color="auto"/>
            <w:bottom w:val="none" w:sz="0" w:space="0" w:color="auto"/>
            <w:right w:val="none" w:sz="0" w:space="0" w:color="auto"/>
          </w:divBdr>
        </w:div>
        <w:div w:id="1945992155">
          <w:marLeft w:val="480"/>
          <w:marRight w:val="0"/>
          <w:marTop w:val="0"/>
          <w:marBottom w:val="0"/>
          <w:divBdr>
            <w:top w:val="none" w:sz="0" w:space="0" w:color="auto"/>
            <w:left w:val="none" w:sz="0" w:space="0" w:color="auto"/>
            <w:bottom w:val="none" w:sz="0" w:space="0" w:color="auto"/>
            <w:right w:val="none" w:sz="0" w:space="0" w:color="auto"/>
          </w:divBdr>
        </w:div>
        <w:div w:id="572811550">
          <w:marLeft w:val="480"/>
          <w:marRight w:val="0"/>
          <w:marTop w:val="0"/>
          <w:marBottom w:val="0"/>
          <w:divBdr>
            <w:top w:val="none" w:sz="0" w:space="0" w:color="auto"/>
            <w:left w:val="none" w:sz="0" w:space="0" w:color="auto"/>
            <w:bottom w:val="none" w:sz="0" w:space="0" w:color="auto"/>
            <w:right w:val="none" w:sz="0" w:space="0" w:color="auto"/>
          </w:divBdr>
        </w:div>
        <w:div w:id="1104113832">
          <w:marLeft w:val="480"/>
          <w:marRight w:val="0"/>
          <w:marTop w:val="0"/>
          <w:marBottom w:val="0"/>
          <w:divBdr>
            <w:top w:val="none" w:sz="0" w:space="0" w:color="auto"/>
            <w:left w:val="none" w:sz="0" w:space="0" w:color="auto"/>
            <w:bottom w:val="none" w:sz="0" w:space="0" w:color="auto"/>
            <w:right w:val="none" w:sz="0" w:space="0" w:color="auto"/>
          </w:divBdr>
        </w:div>
        <w:div w:id="2012297095">
          <w:marLeft w:val="480"/>
          <w:marRight w:val="0"/>
          <w:marTop w:val="0"/>
          <w:marBottom w:val="0"/>
          <w:divBdr>
            <w:top w:val="none" w:sz="0" w:space="0" w:color="auto"/>
            <w:left w:val="none" w:sz="0" w:space="0" w:color="auto"/>
            <w:bottom w:val="none" w:sz="0" w:space="0" w:color="auto"/>
            <w:right w:val="none" w:sz="0" w:space="0" w:color="auto"/>
          </w:divBdr>
        </w:div>
        <w:div w:id="1082293673">
          <w:marLeft w:val="480"/>
          <w:marRight w:val="0"/>
          <w:marTop w:val="0"/>
          <w:marBottom w:val="0"/>
          <w:divBdr>
            <w:top w:val="none" w:sz="0" w:space="0" w:color="auto"/>
            <w:left w:val="none" w:sz="0" w:space="0" w:color="auto"/>
            <w:bottom w:val="none" w:sz="0" w:space="0" w:color="auto"/>
            <w:right w:val="none" w:sz="0" w:space="0" w:color="auto"/>
          </w:divBdr>
        </w:div>
        <w:div w:id="2057198216">
          <w:marLeft w:val="480"/>
          <w:marRight w:val="0"/>
          <w:marTop w:val="0"/>
          <w:marBottom w:val="0"/>
          <w:divBdr>
            <w:top w:val="none" w:sz="0" w:space="0" w:color="auto"/>
            <w:left w:val="none" w:sz="0" w:space="0" w:color="auto"/>
            <w:bottom w:val="none" w:sz="0" w:space="0" w:color="auto"/>
            <w:right w:val="none" w:sz="0" w:space="0" w:color="auto"/>
          </w:divBdr>
        </w:div>
        <w:div w:id="855465273">
          <w:marLeft w:val="480"/>
          <w:marRight w:val="0"/>
          <w:marTop w:val="0"/>
          <w:marBottom w:val="0"/>
          <w:divBdr>
            <w:top w:val="none" w:sz="0" w:space="0" w:color="auto"/>
            <w:left w:val="none" w:sz="0" w:space="0" w:color="auto"/>
            <w:bottom w:val="none" w:sz="0" w:space="0" w:color="auto"/>
            <w:right w:val="none" w:sz="0" w:space="0" w:color="auto"/>
          </w:divBdr>
        </w:div>
        <w:div w:id="114178278">
          <w:marLeft w:val="480"/>
          <w:marRight w:val="0"/>
          <w:marTop w:val="0"/>
          <w:marBottom w:val="0"/>
          <w:divBdr>
            <w:top w:val="none" w:sz="0" w:space="0" w:color="auto"/>
            <w:left w:val="none" w:sz="0" w:space="0" w:color="auto"/>
            <w:bottom w:val="none" w:sz="0" w:space="0" w:color="auto"/>
            <w:right w:val="none" w:sz="0" w:space="0" w:color="auto"/>
          </w:divBdr>
        </w:div>
        <w:div w:id="1544172566">
          <w:marLeft w:val="480"/>
          <w:marRight w:val="0"/>
          <w:marTop w:val="0"/>
          <w:marBottom w:val="0"/>
          <w:divBdr>
            <w:top w:val="none" w:sz="0" w:space="0" w:color="auto"/>
            <w:left w:val="none" w:sz="0" w:space="0" w:color="auto"/>
            <w:bottom w:val="none" w:sz="0" w:space="0" w:color="auto"/>
            <w:right w:val="none" w:sz="0" w:space="0" w:color="auto"/>
          </w:divBdr>
        </w:div>
      </w:divsChild>
    </w:div>
    <w:div w:id="974137683">
      <w:bodyDiv w:val="1"/>
      <w:marLeft w:val="0"/>
      <w:marRight w:val="0"/>
      <w:marTop w:val="0"/>
      <w:marBottom w:val="0"/>
      <w:divBdr>
        <w:top w:val="none" w:sz="0" w:space="0" w:color="auto"/>
        <w:left w:val="none" w:sz="0" w:space="0" w:color="auto"/>
        <w:bottom w:val="none" w:sz="0" w:space="0" w:color="auto"/>
        <w:right w:val="none" w:sz="0" w:space="0" w:color="auto"/>
      </w:divBdr>
    </w:div>
    <w:div w:id="974218137">
      <w:bodyDiv w:val="1"/>
      <w:marLeft w:val="0"/>
      <w:marRight w:val="0"/>
      <w:marTop w:val="0"/>
      <w:marBottom w:val="0"/>
      <w:divBdr>
        <w:top w:val="none" w:sz="0" w:space="0" w:color="auto"/>
        <w:left w:val="none" w:sz="0" w:space="0" w:color="auto"/>
        <w:bottom w:val="none" w:sz="0" w:space="0" w:color="auto"/>
        <w:right w:val="none" w:sz="0" w:space="0" w:color="auto"/>
      </w:divBdr>
    </w:div>
    <w:div w:id="974407146">
      <w:bodyDiv w:val="1"/>
      <w:marLeft w:val="0"/>
      <w:marRight w:val="0"/>
      <w:marTop w:val="0"/>
      <w:marBottom w:val="0"/>
      <w:divBdr>
        <w:top w:val="none" w:sz="0" w:space="0" w:color="auto"/>
        <w:left w:val="none" w:sz="0" w:space="0" w:color="auto"/>
        <w:bottom w:val="none" w:sz="0" w:space="0" w:color="auto"/>
        <w:right w:val="none" w:sz="0" w:space="0" w:color="auto"/>
      </w:divBdr>
    </w:div>
    <w:div w:id="974486379">
      <w:bodyDiv w:val="1"/>
      <w:marLeft w:val="0"/>
      <w:marRight w:val="0"/>
      <w:marTop w:val="0"/>
      <w:marBottom w:val="0"/>
      <w:divBdr>
        <w:top w:val="none" w:sz="0" w:space="0" w:color="auto"/>
        <w:left w:val="none" w:sz="0" w:space="0" w:color="auto"/>
        <w:bottom w:val="none" w:sz="0" w:space="0" w:color="auto"/>
        <w:right w:val="none" w:sz="0" w:space="0" w:color="auto"/>
      </w:divBdr>
    </w:div>
    <w:div w:id="975333291">
      <w:bodyDiv w:val="1"/>
      <w:marLeft w:val="0"/>
      <w:marRight w:val="0"/>
      <w:marTop w:val="0"/>
      <w:marBottom w:val="0"/>
      <w:divBdr>
        <w:top w:val="none" w:sz="0" w:space="0" w:color="auto"/>
        <w:left w:val="none" w:sz="0" w:space="0" w:color="auto"/>
        <w:bottom w:val="none" w:sz="0" w:space="0" w:color="auto"/>
        <w:right w:val="none" w:sz="0" w:space="0" w:color="auto"/>
      </w:divBdr>
    </w:div>
    <w:div w:id="977148396">
      <w:bodyDiv w:val="1"/>
      <w:marLeft w:val="0"/>
      <w:marRight w:val="0"/>
      <w:marTop w:val="0"/>
      <w:marBottom w:val="0"/>
      <w:divBdr>
        <w:top w:val="none" w:sz="0" w:space="0" w:color="auto"/>
        <w:left w:val="none" w:sz="0" w:space="0" w:color="auto"/>
        <w:bottom w:val="none" w:sz="0" w:space="0" w:color="auto"/>
        <w:right w:val="none" w:sz="0" w:space="0" w:color="auto"/>
      </w:divBdr>
    </w:div>
    <w:div w:id="978922367">
      <w:bodyDiv w:val="1"/>
      <w:marLeft w:val="0"/>
      <w:marRight w:val="0"/>
      <w:marTop w:val="0"/>
      <w:marBottom w:val="0"/>
      <w:divBdr>
        <w:top w:val="none" w:sz="0" w:space="0" w:color="auto"/>
        <w:left w:val="none" w:sz="0" w:space="0" w:color="auto"/>
        <w:bottom w:val="none" w:sz="0" w:space="0" w:color="auto"/>
        <w:right w:val="none" w:sz="0" w:space="0" w:color="auto"/>
      </w:divBdr>
    </w:div>
    <w:div w:id="979043289">
      <w:bodyDiv w:val="1"/>
      <w:marLeft w:val="0"/>
      <w:marRight w:val="0"/>
      <w:marTop w:val="0"/>
      <w:marBottom w:val="0"/>
      <w:divBdr>
        <w:top w:val="none" w:sz="0" w:space="0" w:color="auto"/>
        <w:left w:val="none" w:sz="0" w:space="0" w:color="auto"/>
        <w:bottom w:val="none" w:sz="0" w:space="0" w:color="auto"/>
        <w:right w:val="none" w:sz="0" w:space="0" w:color="auto"/>
      </w:divBdr>
    </w:div>
    <w:div w:id="979265173">
      <w:bodyDiv w:val="1"/>
      <w:marLeft w:val="0"/>
      <w:marRight w:val="0"/>
      <w:marTop w:val="0"/>
      <w:marBottom w:val="0"/>
      <w:divBdr>
        <w:top w:val="none" w:sz="0" w:space="0" w:color="auto"/>
        <w:left w:val="none" w:sz="0" w:space="0" w:color="auto"/>
        <w:bottom w:val="none" w:sz="0" w:space="0" w:color="auto"/>
        <w:right w:val="none" w:sz="0" w:space="0" w:color="auto"/>
      </w:divBdr>
    </w:div>
    <w:div w:id="980116628">
      <w:bodyDiv w:val="1"/>
      <w:marLeft w:val="0"/>
      <w:marRight w:val="0"/>
      <w:marTop w:val="0"/>
      <w:marBottom w:val="0"/>
      <w:divBdr>
        <w:top w:val="none" w:sz="0" w:space="0" w:color="auto"/>
        <w:left w:val="none" w:sz="0" w:space="0" w:color="auto"/>
        <w:bottom w:val="none" w:sz="0" w:space="0" w:color="auto"/>
        <w:right w:val="none" w:sz="0" w:space="0" w:color="auto"/>
      </w:divBdr>
    </w:div>
    <w:div w:id="980769137">
      <w:bodyDiv w:val="1"/>
      <w:marLeft w:val="0"/>
      <w:marRight w:val="0"/>
      <w:marTop w:val="0"/>
      <w:marBottom w:val="0"/>
      <w:divBdr>
        <w:top w:val="none" w:sz="0" w:space="0" w:color="auto"/>
        <w:left w:val="none" w:sz="0" w:space="0" w:color="auto"/>
        <w:bottom w:val="none" w:sz="0" w:space="0" w:color="auto"/>
        <w:right w:val="none" w:sz="0" w:space="0" w:color="auto"/>
      </w:divBdr>
    </w:div>
    <w:div w:id="981732465">
      <w:bodyDiv w:val="1"/>
      <w:marLeft w:val="0"/>
      <w:marRight w:val="0"/>
      <w:marTop w:val="0"/>
      <w:marBottom w:val="0"/>
      <w:divBdr>
        <w:top w:val="none" w:sz="0" w:space="0" w:color="auto"/>
        <w:left w:val="none" w:sz="0" w:space="0" w:color="auto"/>
        <w:bottom w:val="none" w:sz="0" w:space="0" w:color="auto"/>
        <w:right w:val="none" w:sz="0" w:space="0" w:color="auto"/>
      </w:divBdr>
    </w:div>
    <w:div w:id="983313944">
      <w:bodyDiv w:val="1"/>
      <w:marLeft w:val="0"/>
      <w:marRight w:val="0"/>
      <w:marTop w:val="0"/>
      <w:marBottom w:val="0"/>
      <w:divBdr>
        <w:top w:val="none" w:sz="0" w:space="0" w:color="auto"/>
        <w:left w:val="none" w:sz="0" w:space="0" w:color="auto"/>
        <w:bottom w:val="none" w:sz="0" w:space="0" w:color="auto"/>
        <w:right w:val="none" w:sz="0" w:space="0" w:color="auto"/>
      </w:divBdr>
    </w:div>
    <w:div w:id="984312096">
      <w:bodyDiv w:val="1"/>
      <w:marLeft w:val="0"/>
      <w:marRight w:val="0"/>
      <w:marTop w:val="0"/>
      <w:marBottom w:val="0"/>
      <w:divBdr>
        <w:top w:val="none" w:sz="0" w:space="0" w:color="auto"/>
        <w:left w:val="none" w:sz="0" w:space="0" w:color="auto"/>
        <w:bottom w:val="none" w:sz="0" w:space="0" w:color="auto"/>
        <w:right w:val="none" w:sz="0" w:space="0" w:color="auto"/>
      </w:divBdr>
    </w:div>
    <w:div w:id="985939481">
      <w:bodyDiv w:val="1"/>
      <w:marLeft w:val="0"/>
      <w:marRight w:val="0"/>
      <w:marTop w:val="0"/>
      <w:marBottom w:val="0"/>
      <w:divBdr>
        <w:top w:val="none" w:sz="0" w:space="0" w:color="auto"/>
        <w:left w:val="none" w:sz="0" w:space="0" w:color="auto"/>
        <w:bottom w:val="none" w:sz="0" w:space="0" w:color="auto"/>
        <w:right w:val="none" w:sz="0" w:space="0" w:color="auto"/>
      </w:divBdr>
    </w:div>
    <w:div w:id="986008720">
      <w:bodyDiv w:val="1"/>
      <w:marLeft w:val="0"/>
      <w:marRight w:val="0"/>
      <w:marTop w:val="0"/>
      <w:marBottom w:val="0"/>
      <w:divBdr>
        <w:top w:val="none" w:sz="0" w:space="0" w:color="auto"/>
        <w:left w:val="none" w:sz="0" w:space="0" w:color="auto"/>
        <w:bottom w:val="none" w:sz="0" w:space="0" w:color="auto"/>
        <w:right w:val="none" w:sz="0" w:space="0" w:color="auto"/>
      </w:divBdr>
    </w:div>
    <w:div w:id="986127853">
      <w:bodyDiv w:val="1"/>
      <w:marLeft w:val="0"/>
      <w:marRight w:val="0"/>
      <w:marTop w:val="0"/>
      <w:marBottom w:val="0"/>
      <w:divBdr>
        <w:top w:val="none" w:sz="0" w:space="0" w:color="auto"/>
        <w:left w:val="none" w:sz="0" w:space="0" w:color="auto"/>
        <w:bottom w:val="none" w:sz="0" w:space="0" w:color="auto"/>
        <w:right w:val="none" w:sz="0" w:space="0" w:color="auto"/>
      </w:divBdr>
    </w:div>
    <w:div w:id="987245867">
      <w:bodyDiv w:val="1"/>
      <w:marLeft w:val="0"/>
      <w:marRight w:val="0"/>
      <w:marTop w:val="0"/>
      <w:marBottom w:val="0"/>
      <w:divBdr>
        <w:top w:val="none" w:sz="0" w:space="0" w:color="auto"/>
        <w:left w:val="none" w:sz="0" w:space="0" w:color="auto"/>
        <w:bottom w:val="none" w:sz="0" w:space="0" w:color="auto"/>
        <w:right w:val="none" w:sz="0" w:space="0" w:color="auto"/>
      </w:divBdr>
    </w:div>
    <w:div w:id="987592779">
      <w:bodyDiv w:val="1"/>
      <w:marLeft w:val="0"/>
      <w:marRight w:val="0"/>
      <w:marTop w:val="0"/>
      <w:marBottom w:val="0"/>
      <w:divBdr>
        <w:top w:val="none" w:sz="0" w:space="0" w:color="auto"/>
        <w:left w:val="none" w:sz="0" w:space="0" w:color="auto"/>
        <w:bottom w:val="none" w:sz="0" w:space="0" w:color="auto"/>
        <w:right w:val="none" w:sz="0" w:space="0" w:color="auto"/>
      </w:divBdr>
    </w:div>
    <w:div w:id="987705138">
      <w:bodyDiv w:val="1"/>
      <w:marLeft w:val="0"/>
      <w:marRight w:val="0"/>
      <w:marTop w:val="0"/>
      <w:marBottom w:val="0"/>
      <w:divBdr>
        <w:top w:val="none" w:sz="0" w:space="0" w:color="auto"/>
        <w:left w:val="none" w:sz="0" w:space="0" w:color="auto"/>
        <w:bottom w:val="none" w:sz="0" w:space="0" w:color="auto"/>
        <w:right w:val="none" w:sz="0" w:space="0" w:color="auto"/>
      </w:divBdr>
    </w:div>
    <w:div w:id="991254085">
      <w:bodyDiv w:val="1"/>
      <w:marLeft w:val="0"/>
      <w:marRight w:val="0"/>
      <w:marTop w:val="0"/>
      <w:marBottom w:val="0"/>
      <w:divBdr>
        <w:top w:val="none" w:sz="0" w:space="0" w:color="auto"/>
        <w:left w:val="none" w:sz="0" w:space="0" w:color="auto"/>
        <w:bottom w:val="none" w:sz="0" w:space="0" w:color="auto"/>
        <w:right w:val="none" w:sz="0" w:space="0" w:color="auto"/>
      </w:divBdr>
    </w:div>
    <w:div w:id="992220067">
      <w:bodyDiv w:val="1"/>
      <w:marLeft w:val="0"/>
      <w:marRight w:val="0"/>
      <w:marTop w:val="0"/>
      <w:marBottom w:val="0"/>
      <w:divBdr>
        <w:top w:val="none" w:sz="0" w:space="0" w:color="auto"/>
        <w:left w:val="none" w:sz="0" w:space="0" w:color="auto"/>
        <w:bottom w:val="none" w:sz="0" w:space="0" w:color="auto"/>
        <w:right w:val="none" w:sz="0" w:space="0" w:color="auto"/>
      </w:divBdr>
    </w:div>
    <w:div w:id="993342177">
      <w:bodyDiv w:val="1"/>
      <w:marLeft w:val="0"/>
      <w:marRight w:val="0"/>
      <w:marTop w:val="0"/>
      <w:marBottom w:val="0"/>
      <w:divBdr>
        <w:top w:val="none" w:sz="0" w:space="0" w:color="auto"/>
        <w:left w:val="none" w:sz="0" w:space="0" w:color="auto"/>
        <w:bottom w:val="none" w:sz="0" w:space="0" w:color="auto"/>
        <w:right w:val="none" w:sz="0" w:space="0" w:color="auto"/>
      </w:divBdr>
    </w:div>
    <w:div w:id="994258858">
      <w:bodyDiv w:val="1"/>
      <w:marLeft w:val="0"/>
      <w:marRight w:val="0"/>
      <w:marTop w:val="0"/>
      <w:marBottom w:val="0"/>
      <w:divBdr>
        <w:top w:val="none" w:sz="0" w:space="0" w:color="auto"/>
        <w:left w:val="none" w:sz="0" w:space="0" w:color="auto"/>
        <w:bottom w:val="none" w:sz="0" w:space="0" w:color="auto"/>
        <w:right w:val="none" w:sz="0" w:space="0" w:color="auto"/>
      </w:divBdr>
    </w:div>
    <w:div w:id="994334505">
      <w:bodyDiv w:val="1"/>
      <w:marLeft w:val="0"/>
      <w:marRight w:val="0"/>
      <w:marTop w:val="0"/>
      <w:marBottom w:val="0"/>
      <w:divBdr>
        <w:top w:val="none" w:sz="0" w:space="0" w:color="auto"/>
        <w:left w:val="none" w:sz="0" w:space="0" w:color="auto"/>
        <w:bottom w:val="none" w:sz="0" w:space="0" w:color="auto"/>
        <w:right w:val="none" w:sz="0" w:space="0" w:color="auto"/>
      </w:divBdr>
      <w:divsChild>
        <w:div w:id="871847780">
          <w:marLeft w:val="480"/>
          <w:marRight w:val="0"/>
          <w:marTop w:val="0"/>
          <w:marBottom w:val="0"/>
          <w:divBdr>
            <w:top w:val="none" w:sz="0" w:space="0" w:color="auto"/>
            <w:left w:val="none" w:sz="0" w:space="0" w:color="auto"/>
            <w:bottom w:val="none" w:sz="0" w:space="0" w:color="auto"/>
            <w:right w:val="none" w:sz="0" w:space="0" w:color="auto"/>
          </w:divBdr>
        </w:div>
        <w:div w:id="1102918213">
          <w:marLeft w:val="480"/>
          <w:marRight w:val="0"/>
          <w:marTop w:val="0"/>
          <w:marBottom w:val="0"/>
          <w:divBdr>
            <w:top w:val="none" w:sz="0" w:space="0" w:color="auto"/>
            <w:left w:val="none" w:sz="0" w:space="0" w:color="auto"/>
            <w:bottom w:val="none" w:sz="0" w:space="0" w:color="auto"/>
            <w:right w:val="none" w:sz="0" w:space="0" w:color="auto"/>
          </w:divBdr>
        </w:div>
        <w:div w:id="532570726">
          <w:marLeft w:val="480"/>
          <w:marRight w:val="0"/>
          <w:marTop w:val="0"/>
          <w:marBottom w:val="0"/>
          <w:divBdr>
            <w:top w:val="none" w:sz="0" w:space="0" w:color="auto"/>
            <w:left w:val="none" w:sz="0" w:space="0" w:color="auto"/>
            <w:bottom w:val="none" w:sz="0" w:space="0" w:color="auto"/>
            <w:right w:val="none" w:sz="0" w:space="0" w:color="auto"/>
          </w:divBdr>
        </w:div>
        <w:div w:id="2118675508">
          <w:marLeft w:val="480"/>
          <w:marRight w:val="0"/>
          <w:marTop w:val="0"/>
          <w:marBottom w:val="0"/>
          <w:divBdr>
            <w:top w:val="none" w:sz="0" w:space="0" w:color="auto"/>
            <w:left w:val="none" w:sz="0" w:space="0" w:color="auto"/>
            <w:bottom w:val="none" w:sz="0" w:space="0" w:color="auto"/>
            <w:right w:val="none" w:sz="0" w:space="0" w:color="auto"/>
          </w:divBdr>
        </w:div>
        <w:div w:id="822889300">
          <w:marLeft w:val="480"/>
          <w:marRight w:val="0"/>
          <w:marTop w:val="0"/>
          <w:marBottom w:val="0"/>
          <w:divBdr>
            <w:top w:val="none" w:sz="0" w:space="0" w:color="auto"/>
            <w:left w:val="none" w:sz="0" w:space="0" w:color="auto"/>
            <w:bottom w:val="none" w:sz="0" w:space="0" w:color="auto"/>
            <w:right w:val="none" w:sz="0" w:space="0" w:color="auto"/>
          </w:divBdr>
        </w:div>
        <w:div w:id="1990283320">
          <w:marLeft w:val="480"/>
          <w:marRight w:val="0"/>
          <w:marTop w:val="0"/>
          <w:marBottom w:val="0"/>
          <w:divBdr>
            <w:top w:val="none" w:sz="0" w:space="0" w:color="auto"/>
            <w:left w:val="none" w:sz="0" w:space="0" w:color="auto"/>
            <w:bottom w:val="none" w:sz="0" w:space="0" w:color="auto"/>
            <w:right w:val="none" w:sz="0" w:space="0" w:color="auto"/>
          </w:divBdr>
        </w:div>
        <w:div w:id="601299926">
          <w:marLeft w:val="480"/>
          <w:marRight w:val="0"/>
          <w:marTop w:val="0"/>
          <w:marBottom w:val="0"/>
          <w:divBdr>
            <w:top w:val="none" w:sz="0" w:space="0" w:color="auto"/>
            <w:left w:val="none" w:sz="0" w:space="0" w:color="auto"/>
            <w:bottom w:val="none" w:sz="0" w:space="0" w:color="auto"/>
            <w:right w:val="none" w:sz="0" w:space="0" w:color="auto"/>
          </w:divBdr>
        </w:div>
        <w:div w:id="1888879705">
          <w:marLeft w:val="480"/>
          <w:marRight w:val="0"/>
          <w:marTop w:val="0"/>
          <w:marBottom w:val="0"/>
          <w:divBdr>
            <w:top w:val="none" w:sz="0" w:space="0" w:color="auto"/>
            <w:left w:val="none" w:sz="0" w:space="0" w:color="auto"/>
            <w:bottom w:val="none" w:sz="0" w:space="0" w:color="auto"/>
            <w:right w:val="none" w:sz="0" w:space="0" w:color="auto"/>
          </w:divBdr>
        </w:div>
        <w:div w:id="1165390534">
          <w:marLeft w:val="480"/>
          <w:marRight w:val="0"/>
          <w:marTop w:val="0"/>
          <w:marBottom w:val="0"/>
          <w:divBdr>
            <w:top w:val="none" w:sz="0" w:space="0" w:color="auto"/>
            <w:left w:val="none" w:sz="0" w:space="0" w:color="auto"/>
            <w:bottom w:val="none" w:sz="0" w:space="0" w:color="auto"/>
            <w:right w:val="none" w:sz="0" w:space="0" w:color="auto"/>
          </w:divBdr>
        </w:div>
        <w:div w:id="1061946811">
          <w:marLeft w:val="480"/>
          <w:marRight w:val="0"/>
          <w:marTop w:val="0"/>
          <w:marBottom w:val="0"/>
          <w:divBdr>
            <w:top w:val="none" w:sz="0" w:space="0" w:color="auto"/>
            <w:left w:val="none" w:sz="0" w:space="0" w:color="auto"/>
            <w:bottom w:val="none" w:sz="0" w:space="0" w:color="auto"/>
            <w:right w:val="none" w:sz="0" w:space="0" w:color="auto"/>
          </w:divBdr>
        </w:div>
        <w:div w:id="1891377334">
          <w:marLeft w:val="480"/>
          <w:marRight w:val="0"/>
          <w:marTop w:val="0"/>
          <w:marBottom w:val="0"/>
          <w:divBdr>
            <w:top w:val="none" w:sz="0" w:space="0" w:color="auto"/>
            <w:left w:val="none" w:sz="0" w:space="0" w:color="auto"/>
            <w:bottom w:val="none" w:sz="0" w:space="0" w:color="auto"/>
            <w:right w:val="none" w:sz="0" w:space="0" w:color="auto"/>
          </w:divBdr>
        </w:div>
        <w:div w:id="2131893360">
          <w:marLeft w:val="480"/>
          <w:marRight w:val="0"/>
          <w:marTop w:val="0"/>
          <w:marBottom w:val="0"/>
          <w:divBdr>
            <w:top w:val="none" w:sz="0" w:space="0" w:color="auto"/>
            <w:left w:val="none" w:sz="0" w:space="0" w:color="auto"/>
            <w:bottom w:val="none" w:sz="0" w:space="0" w:color="auto"/>
            <w:right w:val="none" w:sz="0" w:space="0" w:color="auto"/>
          </w:divBdr>
        </w:div>
        <w:div w:id="263804980">
          <w:marLeft w:val="480"/>
          <w:marRight w:val="0"/>
          <w:marTop w:val="0"/>
          <w:marBottom w:val="0"/>
          <w:divBdr>
            <w:top w:val="none" w:sz="0" w:space="0" w:color="auto"/>
            <w:left w:val="none" w:sz="0" w:space="0" w:color="auto"/>
            <w:bottom w:val="none" w:sz="0" w:space="0" w:color="auto"/>
            <w:right w:val="none" w:sz="0" w:space="0" w:color="auto"/>
          </w:divBdr>
        </w:div>
        <w:div w:id="1418018561">
          <w:marLeft w:val="480"/>
          <w:marRight w:val="0"/>
          <w:marTop w:val="0"/>
          <w:marBottom w:val="0"/>
          <w:divBdr>
            <w:top w:val="none" w:sz="0" w:space="0" w:color="auto"/>
            <w:left w:val="none" w:sz="0" w:space="0" w:color="auto"/>
            <w:bottom w:val="none" w:sz="0" w:space="0" w:color="auto"/>
            <w:right w:val="none" w:sz="0" w:space="0" w:color="auto"/>
          </w:divBdr>
        </w:div>
        <w:div w:id="759175530">
          <w:marLeft w:val="480"/>
          <w:marRight w:val="0"/>
          <w:marTop w:val="0"/>
          <w:marBottom w:val="0"/>
          <w:divBdr>
            <w:top w:val="none" w:sz="0" w:space="0" w:color="auto"/>
            <w:left w:val="none" w:sz="0" w:space="0" w:color="auto"/>
            <w:bottom w:val="none" w:sz="0" w:space="0" w:color="auto"/>
            <w:right w:val="none" w:sz="0" w:space="0" w:color="auto"/>
          </w:divBdr>
        </w:div>
        <w:div w:id="1993243883">
          <w:marLeft w:val="480"/>
          <w:marRight w:val="0"/>
          <w:marTop w:val="0"/>
          <w:marBottom w:val="0"/>
          <w:divBdr>
            <w:top w:val="none" w:sz="0" w:space="0" w:color="auto"/>
            <w:left w:val="none" w:sz="0" w:space="0" w:color="auto"/>
            <w:bottom w:val="none" w:sz="0" w:space="0" w:color="auto"/>
            <w:right w:val="none" w:sz="0" w:space="0" w:color="auto"/>
          </w:divBdr>
        </w:div>
        <w:div w:id="1837304402">
          <w:marLeft w:val="480"/>
          <w:marRight w:val="0"/>
          <w:marTop w:val="0"/>
          <w:marBottom w:val="0"/>
          <w:divBdr>
            <w:top w:val="none" w:sz="0" w:space="0" w:color="auto"/>
            <w:left w:val="none" w:sz="0" w:space="0" w:color="auto"/>
            <w:bottom w:val="none" w:sz="0" w:space="0" w:color="auto"/>
            <w:right w:val="none" w:sz="0" w:space="0" w:color="auto"/>
          </w:divBdr>
        </w:div>
        <w:div w:id="2083990215">
          <w:marLeft w:val="480"/>
          <w:marRight w:val="0"/>
          <w:marTop w:val="0"/>
          <w:marBottom w:val="0"/>
          <w:divBdr>
            <w:top w:val="none" w:sz="0" w:space="0" w:color="auto"/>
            <w:left w:val="none" w:sz="0" w:space="0" w:color="auto"/>
            <w:bottom w:val="none" w:sz="0" w:space="0" w:color="auto"/>
            <w:right w:val="none" w:sz="0" w:space="0" w:color="auto"/>
          </w:divBdr>
        </w:div>
        <w:div w:id="911474837">
          <w:marLeft w:val="480"/>
          <w:marRight w:val="0"/>
          <w:marTop w:val="0"/>
          <w:marBottom w:val="0"/>
          <w:divBdr>
            <w:top w:val="none" w:sz="0" w:space="0" w:color="auto"/>
            <w:left w:val="none" w:sz="0" w:space="0" w:color="auto"/>
            <w:bottom w:val="none" w:sz="0" w:space="0" w:color="auto"/>
            <w:right w:val="none" w:sz="0" w:space="0" w:color="auto"/>
          </w:divBdr>
        </w:div>
        <w:div w:id="1754546329">
          <w:marLeft w:val="480"/>
          <w:marRight w:val="0"/>
          <w:marTop w:val="0"/>
          <w:marBottom w:val="0"/>
          <w:divBdr>
            <w:top w:val="none" w:sz="0" w:space="0" w:color="auto"/>
            <w:left w:val="none" w:sz="0" w:space="0" w:color="auto"/>
            <w:bottom w:val="none" w:sz="0" w:space="0" w:color="auto"/>
            <w:right w:val="none" w:sz="0" w:space="0" w:color="auto"/>
          </w:divBdr>
        </w:div>
        <w:div w:id="990252487">
          <w:marLeft w:val="480"/>
          <w:marRight w:val="0"/>
          <w:marTop w:val="0"/>
          <w:marBottom w:val="0"/>
          <w:divBdr>
            <w:top w:val="none" w:sz="0" w:space="0" w:color="auto"/>
            <w:left w:val="none" w:sz="0" w:space="0" w:color="auto"/>
            <w:bottom w:val="none" w:sz="0" w:space="0" w:color="auto"/>
            <w:right w:val="none" w:sz="0" w:space="0" w:color="auto"/>
          </w:divBdr>
        </w:div>
        <w:div w:id="338392859">
          <w:marLeft w:val="480"/>
          <w:marRight w:val="0"/>
          <w:marTop w:val="0"/>
          <w:marBottom w:val="0"/>
          <w:divBdr>
            <w:top w:val="none" w:sz="0" w:space="0" w:color="auto"/>
            <w:left w:val="none" w:sz="0" w:space="0" w:color="auto"/>
            <w:bottom w:val="none" w:sz="0" w:space="0" w:color="auto"/>
            <w:right w:val="none" w:sz="0" w:space="0" w:color="auto"/>
          </w:divBdr>
        </w:div>
        <w:div w:id="2005278048">
          <w:marLeft w:val="480"/>
          <w:marRight w:val="0"/>
          <w:marTop w:val="0"/>
          <w:marBottom w:val="0"/>
          <w:divBdr>
            <w:top w:val="none" w:sz="0" w:space="0" w:color="auto"/>
            <w:left w:val="none" w:sz="0" w:space="0" w:color="auto"/>
            <w:bottom w:val="none" w:sz="0" w:space="0" w:color="auto"/>
            <w:right w:val="none" w:sz="0" w:space="0" w:color="auto"/>
          </w:divBdr>
        </w:div>
        <w:div w:id="1838425077">
          <w:marLeft w:val="480"/>
          <w:marRight w:val="0"/>
          <w:marTop w:val="0"/>
          <w:marBottom w:val="0"/>
          <w:divBdr>
            <w:top w:val="none" w:sz="0" w:space="0" w:color="auto"/>
            <w:left w:val="none" w:sz="0" w:space="0" w:color="auto"/>
            <w:bottom w:val="none" w:sz="0" w:space="0" w:color="auto"/>
            <w:right w:val="none" w:sz="0" w:space="0" w:color="auto"/>
          </w:divBdr>
        </w:div>
        <w:div w:id="2055304532">
          <w:marLeft w:val="480"/>
          <w:marRight w:val="0"/>
          <w:marTop w:val="0"/>
          <w:marBottom w:val="0"/>
          <w:divBdr>
            <w:top w:val="none" w:sz="0" w:space="0" w:color="auto"/>
            <w:left w:val="none" w:sz="0" w:space="0" w:color="auto"/>
            <w:bottom w:val="none" w:sz="0" w:space="0" w:color="auto"/>
            <w:right w:val="none" w:sz="0" w:space="0" w:color="auto"/>
          </w:divBdr>
        </w:div>
        <w:div w:id="933439511">
          <w:marLeft w:val="480"/>
          <w:marRight w:val="0"/>
          <w:marTop w:val="0"/>
          <w:marBottom w:val="0"/>
          <w:divBdr>
            <w:top w:val="none" w:sz="0" w:space="0" w:color="auto"/>
            <w:left w:val="none" w:sz="0" w:space="0" w:color="auto"/>
            <w:bottom w:val="none" w:sz="0" w:space="0" w:color="auto"/>
            <w:right w:val="none" w:sz="0" w:space="0" w:color="auto"/>
          </w:divBdr>
        </w:div>
        <w:div w:id="111023595">
          <w:marLeft w:val="480"/>
          <w:marRight w:val="0"/>
          <w:marTop w:val="0"/>
          <w:marBottom w:val="0"/>
          <w:divBdr>
            <w:top w:val="none" w:sz="0" w:space="0" w:color="auto"/>
            <w:left w:val="none" w:sz="0" w:space="0" w:color="auto"/>
            <w:bottom w:val="none" w:sz="0" w:space="0" w:color="auto"/>
            <w:right w:val="none" w:sz="0" w:space="0" w:color="auto"/>
          </w:divBdr>
        </w:div>
        <w:div w:id="1898007996">
          <w:marLeft w:val="480"/>
          <w:marRight w:val="0"/>
          <w:marTop w:val="0"/>
          <w:marBottom w:val="0"/>
          <w:divBdr>
            <w:top w:val="none" w:sz="0" w:space="0" w:color="auto"/>
            <w:left w:val="none" w:sz="0" w:space="0" w:color="auto"/>
            <w:bottom w:val="none" w:sz="0" w:space="0" w:color="auto"/>
            <w:right w:val="none" w:sz="0" w:space="0" w:color="auto"/>
          </w:divBdr>
        </w:div>
        <w:div w:id="1286276766">
          <w:marLeft w:val="480"/>
          <w:marRight w:val="0"/>
          <w:marTop w:val="0"/>
          <w:marBottom w:val="0"/>
          <w:divBdr>
            <w:top w:val="none" w:sz="0" w:space="0" w:color="auto"/>
            <w:left w:val="none" w:sz="0" w:space="0" w:color="auto"/>
            <w:bottom w:val="none" w:sz="0" w:space="0" w:color="auto"/>
            <w:right w:val="none" w:sz="0" w:space="0" w:color="auto"/>
          </w:divBdr>
        </w:div>
        <w:div w:id="1465347487">
          <w:marLeft w:val="480"/>
          <w:marRight w:val="0"/>
          <w:marTop w:val="0"/>
          <w:marBottom w:val="0"/>
          <w:divBdr>
            <w:top w:val="none" w:sz="0" w:space="0" w:color="auto"/>
            <w:left w:val="none" w:sz="0" w:space="0" w:color="auto"/>
            <w:bottom w:val="none" w:sz="0" w:space="0" w:color="auto"/>
            <w:right w:val="none" w:sz="0" w:space="0" w:color="auto"/>
          </w:divBdr>
        </w:div>
        <w:div w:id="531070162">
          <w:marLeft w:val="480"/>
          <w:marRight w:val="0"/>
          <w:marTop w:val="0"/>
          <w:marBottom w:val="0"/>
          <w:divBdr>
            <w:top w:val="none" w:sz="0" w:space="0" w:color="auto"/>
            <w:left w:val="none" w:sz="0" w:space="0" w:color="auto"/>
            <w:bottom w:val="none" w:sz="0" w:space="0" w:color="auto"/>
            <w:right w:val="none" w:sz="0" w:space="0" w:color="auto"/>
          </w:divBdr>
        </w:div>
        <w:div w:id="1027297357">
          <w:marLeft w:val="480"/>
          <w:marRight w:val="0"/>
          <w:marTop w:val="0"/>
          <w:marBottom w:val="0"/>
          <w:divBdr>
            <w:top w:val="none" w:sz="0" w:space="0" w:color="auto"/>
            <w:left w:val="none" w:sz="0" w:space="0" w:color="auto"/>
            <w:bottom w:val="none" w:sz="0" w:space="0" w:color="auto"/>
            <w:right w:val="none" w:sz="0" w:space="0" w:color="auto"/>
          </w:divBdr>
        </w:div>
        <w:div w:id="919145444">
          <w:marLeft w:val="480"/>
          <w:marRight w:val="0"/>
          <w:marTop w:val="0"/>
          <w:marBottom w:val="0"/>
          <w:divBdr>
            <w:top w:val="none" w:sz="0" w:space="0" w:color="auto"/>
            <w:left w:val="none" w:sz="0" w:space="0" w:color="auto"/>
            <w:bottom w:val="none" w:sz="0" w:space="0" w:color="auto"/>
            <w:right w:val="none" w:sz="0" w:space="0" w:color="auto"/>
          </w:divBdr>
        </w:div>
        <w:div w:id="822551221">
          <w:marLeft w:val="480"/>
          <w:marRight w:val="0"/>
          <w:marTop w:val="0"/>
          <w:marBottom w:val="0"/>
          <w:divBdr>
            <w:top w:val="none" w:sz="0" w:space="0" w:color="auto"/>
            <w:left w:val="none" w:sz="0" w:space="0" w:color="auto"/>
            <w:bottom w:val="none" w:sz="0" w:space="0" w:color="auto"/>
            <w:right w:val="none" w:sz="0" w:space="0" w:color="auto"/>
          </w:divBdr>
        </w:div>
        <w:div w:id="2124111355">
          <w:marLeft w:val="480"/>
          <w:marRight w:val="0"/>
          <w:marTop w:val="0"/>
          <w:marBottom w:val="0"/>
          <w:divBdr>
            <w:top w:val="none" w:sz="0" w:space="0" w:color="auto"/>
            <w:left w:val="none" w:sz="0" w:space="0" w:color="auto"/>
            <w:bottom w:val="none" w:sz="0" w:space="0" w:color="auto"/>
            <w:right w:val="none" w:sz="0" w:space="0" w:color="auto"/>
          </w:divBdr>
        </w:div>
        <w:div w:id="388697866">
          <w:marLeft w:val="480"/>
          <w:marRight w:val="0"/>
          <w:marTop w:val="0"/>
          <w:marBottom w:val="0"/>
          <w:divBdr>
            <w:top w:val="none" w:sz="0" w:space="0" w:color="auto"/>
            <w:left w:val="none" w:sz="0" w:space="0" w:color="auto"/>
            <w:bottom w:val="none" w:sz="0" w:space="0" w:color="auto"/>
            <w:right w:val="none" w:sz="0" w:space="0" w:color="auto"/>
          </w:divBdr>
        </w:div>
        <w:div w:id="1815902164">
          <w:marLeft w:val="480"/>
          <w:marRight w:val="0"/>
          <w:marTop w:val="0"/>
          <w:marBottom w:val="0"/>
          <w:divBdr>
            <w:top w:val="none" w:sz="0" w:space="0" w:color="auto"/>
            <w:left w:val="none" w:sz="0" w:space="0" w:color="auto"/>
            <w:bottom w:val="none" w:sz="0" w:space="0" w:color="auto"/>
            <w:right w:val="none" w:sz="0" w:space="0" w:color="auto"/>
          </w:divBdr>
        </w:div>
        <w:div w:id="606547756">
          <w:marLeft w:val="480"/>
          <w:marRight w:val="0"/>
          <w:marTop w:val="0"/>
          <w:marBottom w:val="0"/>
          <w:divBdr>
            <w:top w:val="none" w:sz="0" w:space="0" w:color="auto"/>
            <w:left w:val="none" w:sz="0" w:space="0" w:color="auto"/>
            <w:bottom w:val="none" w:sz="0" w:space="0" w:color="auto"/>
            <w:right w:val="none" w:sz="0" w:space="0" w:color="auto"/>
          </w:divBdr>
        </w:div>
        <w:div w:id="1271819663">
          <w:marLeft w:val="480"/>
          <w:marRight w:val="0"/>
          <w:marTop w:val="0"/>
          <w:marBottom w:val="0"/>
          <w:divBdr>
            <w:top w:val="none" w:sz="0" w:space="0" w:color="auto"/>
            <w:left w:val="none" w:sz="0" w:space="0" w:color="auto"/>
            <w:bottom w:val="none" w:sz="0" w:space="0" w:color="auto"/>
            <w:right w:val="none" w:sz="0" w:space="0" w:color="auto"/>
          </w:divBdr>
        </w:div>
        <w:div w:id="617445243">
          <w:marLeft w:val="480"/>
          <w:marRight w:val="0"/>
          <w:marTop w:val="0"/>
          <w:marBottom w:val="0"/>
          <w:divBdr>
            <w:top w:val="none" w:sz="0" w:space="0" w:color="auto"/>
            <w:left w:val="none" w:sz="0" w:space="0" w:color="auto"/>
            <w:bottom w:val="none" w:sz="0" w:space="0" w:color="auto"/>
            <w:right w:val="none" w:sz="0" w:space="0" w:color="auto"/>
          </w:divBdr>
        </w:div>
        <w:div w:id="1301963370">
          <w:marLeft w:val="480"/>
          <w:marRight w:val="0"/>
          <w:marTop w:val="0"/>
          <w:marBottom w:val="0"/>
          <w:divBdr>
            <w:top w:val="none" w:sz="0" w:space="0" w:color="auto"/>
            <w:left w:val="none" w:sz="0" w:space="0" w:color="auto"/>
            <w:bottom w:val="none" w:sz="0" w:space="0" w:color="auto"/>
            <w:right w:val="none" w:sz="0" w:space="0" w:color="auto"/>
          </w:divBdr>
        </w:div>
        <w:div w:id="781845582">
          <w:marLeft w:val="480"/>
          <w:marRight w:val="0"/>
          <w:marTop w:val="0"/>
          <w:marBottom w:val="0"/>
          <w:divBdr>
            <w:top w:val="none" w:sz="0" w:space="0" w:color="auto"/>
            <w:left w:val="none" w:sz="0" w:space="0" w:color="auto"/>
            <w:bottom w:val="none" w:sz="0" w:space="0" w:color="auto"/>
            <w:right w:val="none" w:sz="0" w:space="0" w:color="auto"/>
          </w:divBdr>
        </w:div>
        <w:div w:id="859390502">
          <w:marLeft w:val="480"/>
          <w:marRight w:val="0"/>
          <w:marTop w:val="0"/>
          <w:marBottom w:val="0"/>
          <w:divBdr>
            <w:top w:val="none" w:sz="0" w:space="0" w:color="auto"/>
            <w:left w:val="none" w:sz="0" w:space="0" w:color="auto"/>
            <w:bottom w:val="none" w:sz="0" w:space="0" w:color="auto"/>
            <w:right w:val="none" w:sz="0" w:space="0" w:color="auto"/>
          </w:divBdr>
        </w:div>
        <w:div w:id="1365600170">
          <w:marLeft w:val="480"/>
          <w:marRight w:val="0"/>
          <w:marTop w:val="0"/>
          <w:marBottom w:val="0"/>
          <w:divBdr>
            <w:top w:val="none" w:sz="0" w:space="0" w:color="auto"/>
            <w:left w:val="none" w:sz="0" w:space="0" w:color="auto"/>
            <w:bottom w:val="none" w:sz="0" w:space="0" w:color="auto"/>
            <w:right w:val="none" w:sz="0" w:space="0" w:color="auto"/>
          </w:divBdr>
        </w:div>
        <w:div w:id="486896690">
          <w:marLeft w:val="480"/>
          <w:marRight w:val="0"/>
          <w:marTop w:val="0"/>
          <w:marBottom w:val="0"/>
          <w:divBdr>
            <w:top w:val="none" w:sz="0" w:space="0" w:color="auto"/>
            <w:left w:val="none" w:sz="0" w:space="0" w:color="auto"/>
            <w:bottom w:val="none" w:sz="0" w:space="0" w:color="auto"/>
            <w:right w:val="none" w:sz="0" w:space="0" w:color="auto"/>
          </w:divBdr>
        </w:div>
        <w:div w:id="1194461877">
          <w:marLeft w:val="480"/>
          <w:marRight w:val="0"/>
          <w:marTop w:val="0"/>
          <w:marBottom w:val="0"/>
          <w:divBdr>
            <w:top w:val="none" w:sz="0" w:space="0" w:color="auto"/>
            <w:left w:val="none" w:sz="0" w:space="0" w:color="auto"/>
            <w:bottom w:val="none" w:sz="0" w:space="0" w:color="auto"/>
            <w:right w:val="none" w:sz="0" w:space="0" w:color="auto"/>
          </w:divBdr>
        </w:div>
        <w:div w:id="970481055">
          <w:marLeft w:val="480"/>
          <w:marRight w:val="0"/>
          <w:marTop w:val="0"/>
          <w:marBottom w:val="0"/>
          <w:divBdr>
            <w:top w:val="none" w:sz="0" w:space="0" w:color="auto"/>
            <w:left w:val="none" w:sz="0" w:space="0" w:color="auto"/>
            <w:bottom w:val="none" w:sz="0" w:space="0" w:color="auto"/>
            <w:right w:val="none" w:sz="0" w:space="0" w:color="auto"/>
          </w:divBdr>
        </w:div>
        <w:div w:id="792748037">
          <w:marLeft w:val="480"/>
          <w:marRight w:val="0"/>
          <w:marTop w:val="0"/>
          <w:marBottom w:val="0"/>
          <w:divBdr>
            <w:top w:val="none" w:sz="0" w:space="0" w:color="auto"/>
            <w:left w:val="none" w:sz="0" w:space="0" w:color="auto"/>
            <w:bottom w:val="none" w:sz="0" w:space="0" w:color="auto"/>
            <w:right w:val="none" w:sz="0" w:space="0" w:color="auto"/>
          </w:divBdr>
        </w:div>
        <w:div w:id="1095398887">
          <w:marLeft w:val="480"/>
          <w:marRight w:val="0"/>
          <w:marTop w:val="0"/>
          <w:marBottom w:val="0"/>
          <w:divBdr>
            <w:top w:val="none" w:sz="0" w:space="0" w:color="auto"/>
            <w:left w:val="none" w:sz="0" w:space="0" w:color="auto"/>
            <w:bottom w:val="none" w:sz="0" w:space="0" w:color="auto"/>
            <w:right w:val="none" w:sz="0" w:space="0" w:color="auto"/>
          </w:divBdr>
        </w:div>
        <w:div w:id="1260993226">
          <w:marLeft w:val="480"/>
          <w:marRight w:val="0"/>
          <w:marTop w:val="0"/>
          <w:marBottom w:val="0"/>
          <w:divBdr>
            <w:top w:val="none" w:sz="0" w:space="0" w:color="auto"/>
            <w:left w:val="none" w:sz="0" w:space="0" w:color="auto"/>
            <w:bottom w:val="none" w:sz="0" w:space="0" w:color="auto"/>
            <w:right w:val="none" w:sz="0" w:space="0" w:color="auto"/>
          </w:divBdr>
        </w:div>
        <w:div w:id="1720393742">
          <w:marLeft w:val="480"/>
          <w:marRight w:val="0"/>
          <w:marTop w:val="0"/>
          <w:marBottom w:val="0"/>
          <w:divBdr>
            <w:top w:val="none" w:sz="0" w:space="0" w:color="auto"/>
            <w:left w:val="none" w:sz="0" w:space="0" w:color="auto"/>
            <w:bottom w:val="none" w:sz="0" w:space="0" w:color="auto"/>
            <w:right w:val="none" w:sz="0" w:space="0" w:color="auto"/>
          </w:divBdr>
        </w:div>
        <w:div w:id="1163886332">
          <w:marLeft w:val="480"/>
          <w:marRight w:val="0"/>
          <w:marTop w:val="0"/>
          <w:marBottom w:val="0"/>
          <w:divBdr>
            <w:top w:val="none" w:sz="0" w:space="0" w:color="auto"/>
            <w:left w:val="none" w:sz="0" w:space="0" w:color="auto"/>
            <w:bottom w:val="none" w:sz="0" w:space="0" w:color="auto"/>
            <w:right w:val="none" w:sz="0" w:space="0" w:color="auto"/>
          </w:divBdr>
        </w:div>
        <w:div w:id="769349669">
          <w:marLeft w:val="480"/>
          <w:marRight w:val="0"/>
          <w:marTop w:val="0"/>
          <w:marBottom w:val="0"/>
          <w:divBdr>
            <w:top w:val="none" w:sz="0" w:space="0" w:color="auto"/>
            <w:left w:val="none" w:sz="0" w:space="0" w:color="auto"/>
            <w:bottom w:val="none" w:sz="0" w:space="0" w:color="auto"/>
            <w:right w:val="none" w:sz="0" w:space="0" w:color="auto"/>
          </w:divBdr>
        </w:div>
        <w:div w:id="701789493">
          <w:marLeft w:val="480"/>
          <w:marRight w:val="0"/>
          <w:marTop w:val="0"/>
          <w:marBottom w:val="0"/>
          <w:divBdr>
            <w:top w:val="none" w:sz="0" w:space="0" w:color="auto"/>
            <w:left w:val="none" w:sz="0" w:space="0" w:color="auto"/>
            <w:bottom w:val="none" w:sz="0" w:space="0" w:color="auto"/>
            <w:right w:val="none" w:sz="0" w:space="0" w:color="auto"/>
          </w:divBdr>
        </w:div>
        <w:div w:id="373506517">
          <w:marLeft w:val="480"/>
          <w:marRight w:val="0"/>
          <w:marTop w:val="0"/>
          <w:marBottom w:val="0"/>
          <w:divBdr>
            <w:top w:val="none" w:sz="0" w:space="0" w:color="auto"/>
            <w:left w:val="none" w:sz="0" w:space="0" w:color="auto"/>
            <w:bottom w:val="none" w:sz="0" w:space="0" w:color="auto"/>
            <w:right w:val="none" w:sz="0" w:space="0" w:color="auto"/>
          </w:divBdr>
        </w:div>
        <w:div w:id="537160433">
          <w:marLeft w:val="480"/>
          <w:marRight w:val="0"/>
          <w:marTop w:val="0"/>
          <w:marBottom w:val="0"/>
          <w:divBdr>
            <w:top w:val="none" w:sz="0" w:space="0" w:color="auto"/>
            <w:left w:val="none" w:sz="0" w:space="0" w:color="auto"/>
            <w:bottom w:val="none" w:sz="0" w:space="0" w:color="auto"/>
            <w:right w:val="none" w:sz="0" w:space="0" w:color="auto"/>
          </w:divBdr>
        </w:div>
        <w:div w:id="1142892249">
          <w:marLeft w:val="480"/>
          <w:marRight w:val="0"/>
          <w:marTop w:val="0"/>
          <w:marBottom w:val="0"/>
          <w:divBdr>
            <w:top w:val="none" w:sz="0" w:space="0" w:color="auto"/>
            <w:left w:val="none" w:sz="0" w:space="0" w:color="auto"/>
            <w:bottom w:val="none" w:sz="0" w:space="0" w:color="auto"/>
            <w:right w:val="none" w:sz="0" w:space="0" w:color="auto"/>
          </w:divBdr>
        </w:div>
        <w:div w:id="1820075175">
          <w:marLeft w:val="480"/>
          <w:marRight w:val="0"/>
          <w:marTop w:val="0"/>
          <w:marBottom w:val="0"/>
          <w:divBdr>
            <w:top w:val="none" w:sz="0" w:space="0" w:color="auto"/>
            <w:left w:val="none" w:sz="0" w:space="0" w:color="auto"/>
            <w:bottom w:val="none" w:sz="0" w:space="0" w:color="auto"/>
            <w:right w:val="none" w:sz="0" w:space="0" w:color="auto"/>
          </w:divBdr>
        </w:div>
        <w:div w:id="643629771">
          <w:marLeft w:val="480"/>
          <w:marRight w:val="0"/>
          <w:marTop w:val="0"/>
          <w:marBottom w:val="0"/>
          <w:divBdr>
            <w:top w:val="none" w:sz="0" w:space="0" w:color="auto"/>
            <w:left w:val="none" w:sz="0" w:space="0" w:color="auto"/>
            <w:bottom w:val="none" w:sz="0" w:space="0" w:color="auto"/>
            <w:right w:val="none" w:sz="0" w:space="0" w:color="auto"/>
          </w:divBdr>
        </w:div>
        <w:div w:id="998771326">
          <w:marLeft w:val="480"/>
          <w:marRight w:val="0"/>
          <w:marTop w:val="0"/>
          <w:marBottom w:val="0"/>
          <w:divBdr>
            <w:top w:val="none" w:sz="0" w:space="0" w:color="auto"/>
            <w:left w:val="none" w:sz="0" w:space="0" w:color="auto"/>
            <w:bottom w:val="none" w:sz="0" w:space="0" w:color="auto"/>
            <w:right w:val="none" w:sz="0" w:space="0" w:color="auto"/>
          </w:divBdr>
        </w:div>
        <w:div w:id="425925303">
          <w:marLeft w:val="480"/>
          <w:marRight w:val="0"/>
          <w:marTop w:val="0"/>
          <w:marBottom w:val="0"/>
          <w:divBdr>
            <w:top w:val="none" w:sz="0" w:space="0" w:color="auto"/>
            <w:left w:val="none" w:sz="0" w:space="0" w:color="auto"/>
            <w:bottom w:val="none" w:sz="0" w:space="0" w:color="auto"/>
            <w:right w:val="none" w:sz="0" w:space="0" w:color="auto"/>
          </w:divBdr>
        </w:div>
        <w:div w:id="1808551081">
          <w:marLeft w:val="480"/>
          <w:marRight w:val="0"/>
          <w:marTop w:val="0"/>
          <w:marBottom w:val="0"/>
          <w:divBdr>
            <w:top w:val="none" w:sz="0" w:space="0" w:color="auto"/>
            <w:left w:val="none" w:sz="0" w:space="0" w:color="auto"/>
            <w:bottom w:val="none" w:sz="0" w:space="0" w:color="auto"/>
            <w:right w:val="none" w:sz="0" w:space="0" w:color="auto"/>
          </w:divBdr>
        </w:div>
        <w:div w:id="455487015">
          <w:marLeft w:val="480"/>
          <w:marRight w:val="0"/>
          <w:marTop w:val="0"/>
          <w:marBottom w:val="0"/>
          <w:divBdr>
            <w:top w:val="none" w:sz="0" w:space="0" w:color="auto"/>
            <w:left w:val="none" w:sz="0" w:space="0" w:color="auto"/>
            <w:bottom w:val="none" w:sz="0" w:space="0" w:color="auto"/>
            <w:right w:val="none" w:sz="0" w:space="0" w:color="auto"/>
          </w:divBdr>
        </w:div>
        <w:div w:id="809713645">
          <w:marLeft w:val="480"/>
          <w:marRight w:val="0"/>
          <w:marTop w:val="0"/>
          <w:marBottom w:val="0"/>
          <w:divBdr>
            <w:top w:val="none" w:sz="0" w:space="0" w:color="auto"/>
            <w:left w:val="none" w:sz="0" w:space="0" w:color="auto"/>
            <w:bottom w:val="none" w:sz="0" w:space="0" w:color="auto"/>
            <w:right w:val="none" w:sz="0" w:space="0" w:color="auto"/>
          </w:divBdr>
        </w:div>
        <w:div w:id="183792443">
          <w:marLeft w:val="480"/>
          <w:marRight w:val="0"/>
          <w:marTop w:val="0"/>
          <w:marBottom w:val="0"/>
          <w:divBdr>
            <w:top w:val="none" w:sz="0" w:space="0" w:color="auto"/>
            <w:left w:val="none" w:sz="0" w:space="0" w:color="auto"/>
            <w:bottom w:val="none" w:sz="0" w:space="0" w:color="auto"/>
            <w:right w:val="none" w:sz="0" w:space="0" w:color="auto"/>
          </w:divBdr>
        </w:div>
        <w:div w:id="1466659274">
          <w:marLeft w:val="480"/>
          <w:marRight w:val="0"/>
          <w:marTop w:val="0"/>
          <w:marBottom w:val="0"/>
          <w:divBdr>
            <w:top w:val="none" w:sz="0" w:space="0" w:color="auto"/>
            <w:left w:val="none" w:sz="0" w:space="0" w:color="auto"/>
            <w:bottom w:val="none" w:sz="0" w:space="0" w:color="auto"/>
            <w:right w:val="none" w:sz="0" w:space="0" w:color="auto"/>
          </w:divBdr>
        </w:div>
        <w:div w:id="1850440426">
          <w:marLeft w:val="480"/>
          <w:marRight w:val="0"/>
          <w:marTop w:val="0"/>
          <w:marBottom w:val="0"/>
          <w:divBdr>
            <w:top w:val="none" w:sz="0" w:space="0" w:color="auto"/>
            <w:left w:val="none" w:sz="0" w:space="0" w:color="auto"/>
            <w:bottom w:val="none" w:sz="0" w:space="0" w:color="auto"/>
            <w:right w:val="none" w:sz="0" w:space="0" w:color="auto"/>
          </w:divBdr>
        </w:div>
        <w:div w:id="2122645564">
          <w:marLeft w:val="480"/>
          <w:marRight w:val="0"/>
          <w:marTop w:val="0"/>
          <w:marBottom w:val="0"/>
          <w:divBdr>
            <w:top w:val="none" w:sz="0" w:space="0" w:color="auto"/>
            <w:left w:val="none" w:sz="0" w:space="0" w:color="auto"/>
            <w:bottom w:val="none" w:sz="0" w:space="0" w:color="auto"/>
            <w:right w:val="none" w:sz="0" w:space="0" w:color="auto"/>
          </w:divBdr>
        </w:div>
        <w:div w:id="2079788908">
          <w:marLeft w:val="480"/>
          <w:marRight w:val="0"/>
          <w:marTop w:val="0"/>
          <w:marBottom w:val="0"/>
          <w:divBdr>
            <w:top w:val="none" w:sz="0" w:space="0" w:color="auto"/>
            <w:left w:val="none" w:sz="0" w:space="0" w:color="auto"/>
            <w:bottom w:val="none" w:sz="0" w:space="0" w:color="auto"/>
            <w:right w:val="none" w:sz="0" w:space="0" w:color="auto"/>
          </w:divBdr>
        </w:div>
        <w:div w:id="493451090">
          <w:marLeft w:val="480"/>
          <w:marRight w:val="0"/>
          <w:marTop w:val="0"/>
          <w:marBottom w:val="0"/>
          <w:divBdr>
            <w:top w:val="none" w:sz="0" w:space="0" w:color="auto"/>
            <w:left w:val="none" w:sz="0" w:space="0" w:color="auto"/>
            <w:bottom w:val="none" w:sz="0" w:space="0" w:color="auto"/>
            <w:right w:val="none" w:sz="0" w:space="0" w:color="auto"/>
          </w:divBdr>
        </w:div>
        <w:div w:id="498274719">
          <w:marLeft w:val="480"/>
          <w:marRight w:val="0"/>
          <w:marTop w:val="0"/>
          <w:marBottom w:val="0"/>
          <w:divBdr>
            <w:top w:val="none" w:sz="0" w:space="0" w:color="auto"/>
            <w:left w:val="none" w:sz="0" w:space="0" w:color="auto"/>
            <w:bottom w:val="none" w:sz="0" w:space="0" w:color="auto"/>
            <w:right w:val="none" w:sz="0" w:space="0" w:color="auto"/>
          </w:divBdr>
        </w:div>
        <w:div w:id="2140681471">
          <w:marLeft w:val="480"/>
          <w:marRight w:val="0"/>
          <w:marTop w:val="0"/>
          <w:marBottom w:val="0"/>
          <w:divBdr>
            <w:top w:val="none" w:sz="0" w:space="0" w:color="auto"/>
            <w:left w:val="none" w:sz="0" w:space="0" w:color="auto"/>
            <w:bottom w:val="none" w:sz="0" w:space="0" w:color="auto"/>
            <w:right w:val="none" w:sz="0" w:space="0" w:color="auto"/>
          </w:divBdr>
        </w:div>
        <w:div w:id="1017006047">
          <w:marLeft w:val="480"/>
          <w:marRight w:val="0"/>
          <w:marTop w:val="0"/>
          <w:marBottom w:val="0"/>
          <w:divBdr>
            <w:top w:val="none" w:sz="0" w:space="0" w:color="auto"/>
            <w:left w:val="none" w:sz="0" w:space="0" w:color="auto"/>
            <w:bottom w:val="none" w:sz="0" w:space="0" w:color="auto"/>
            <w:right w:val="none" w:sz="0" w:space="0" w:color="auto"/>
          </w:divBdr>
        </w:div>
        <w:div w:id="1445996402">
          <w:marLeft w:val="480"/>
          <w:marRight w:val="0"/>
          <w:marTop w:val="0"/>
          <w:marBottom w:val="0"/>
          <w:divBdr>
            <w:top w:val="none" w:sz="0" w:space="0" w:color="auto"/>
            <w:left w:val="none" w:sz="0" w:space="0" w:color="auto"/>
            <w:bottom w:val="none" w:sz="0" w:space="0" w:color="auto"/>
            <w:right w:val="none" w:sz="0" w:space="0" w:color="auto"/>
          </w:divBdr>
        </w:div>
        <w:div w:id="1730227742">
          <w:marLeft w:val="480"/>
          <w:marRight w:val="0"/>
          <w:marTop w:val="0"/>
          <w:marBottom w:val="0"/>
          <w:divBdr>
            <w:top w:val="none" w:sz="0" w:space="0" w:color="auto"/>
            <w:left w:val="none" w:sz="0" w:space="0" w:color="auto"/>
            <w:bottom w:val="none" w:sz="0" w:space="0" w:color="auto"/>
            <w:right w:val="none" w:sz="0" w:space="0" w:color="auto"/>
          </w:divBdr>
        </w:div>
        <w:div w:id="1088893429">
          <w:marLeft w:val="480"/>
          <w:marRight w:val="0"/>
          <w:marTop w:val="0"/>
          <w:marBottom w:val="0"/>
          <w:divBdr>
            <w:top w:val="none" w:sz="0" w:space="0" w:color="auto"/>
            <w:left w:val="none" w:sz="0" w:space="0" w:color="auto"/>
            <w:bottom w:val="none" w:sz="0" w:space="0" w:color="auto"/>
            <w:right w:val="none" w:sz="0" w:space="0" w:color="auto"/>
          </w:divBdr>
        </w:div>
        <w:div w:id="252589809">
          <w:marLeft w:val="480"/>
          <w:marRight w:val="0"/>
          <w:marTop w:val="0"/>
          <w:marBottom w:val="0"/>
          <w:divBdr>
            <w:top w:val="none" w:sz="0" w:space="0" w:color="auto"/>
            <w:left w:val="none" w:sz="0" w:space="0" w:color="auto"/>
            <w:bottom w:val="none" w:sz="0" w:space="0" w:color="auto"/>
            <w:right w:val="none" w:sz="0" w:space="0" w:color="auto"/>
          </w:divBdr>
        </w:div>
        <w:div w:id="1664353532">
          <w:marLeft w:val="480"/>
          <w:marRight w:val="0"/>
          <w:marTop w:val="0"/>
          <w:marBottom w:val="0"/>
          <w:divBdr>
            <w:top w:val="none" w:sz="0" w:space="0" w:color="auto"/>
            <w:left w:val="none" w:sz="0" w:space="0" w:color="auto"/>
            <w:bottom w:val="none" w:sz="0" w:space="0" w:color="auto"/>
            <w:right w:val="none" w:sz="0" w:space="0" w:color="auto"/>
          </w:divBdr>
        </w:div>
        <w:div w:id="903371586">
          <w:marLeft w:val="480"/>
          <w:marRight w:val="0"/>
          <w:marTop w:val="0"/>
          <w:marBottom w:val="0"/>
          <w:divBdr>
            <w:top w:val="none" w:sz="0" w:space="0" w:color="auto"/>
            <w:left w:val="none" w:sz="0" w:space="0" w:color="auto"/>
            <w:bottom w:val="none" w:sz="0" w:space="0" w:color="auto"/>
            <w:right w:val="none" w:sz="0" w:space="0" w:color="auto"/>
          </w:divBdr>
        </w:div>
        <w:div w:id="519398535">
          <w:marLeft w:val="480"/>
          <w:marRight w:val="0"/>
          <w:marTop w:val="0"/>
          <w:marBottom w:val="0"/>
          <w:divBdr>
            <w:top w:val="none" w:sz="0" w:space="0" w:color="auto"/>
            <w:left w:val="none" w:sz="0" w:space="0" w:color="auto"/>
            <w:bottom w:val="none" w:sz="0" w:space="0" w:color="auto"/>
            <w:right w:val="none" w:sz="0" w:space="0" w:color="auto"/>
          </w:divBdr>
        </w:div>
        <w:div w:id="801651419">
          <w:marLeft w:val="480"/>
          <w:marRight w:val="0"/>
          <w:marTop w:val="0"/>
          <w:marBottom w:val="0"/>
          <w:divBdr>
            <w:top w:val="none" w:sz="0" w:space="0" w:color="auto"/>
            <w:left w:val="none" w:sz="0" w:space="0" w:color="auto"/>
            <w:bottom w:val="none" w:sz="0" w:space="0" w:color="auto"/>
            <w:right w:val="none" w:sz="0" w:space="0" w:color="auto"/>
          </w:divBdr>
        </w:div>
        <w:div w:id="238713136">
          <w:marLeft w:val="480"/>
          <w:marRight w:val="0"/>
          <w:marTop w:val="0"/>
          <w:marBottom w:val="0"/>
          <w:divBdr>
            <w:top w:val="none" w:sz="0" w:space="0" w:color="auto"/>
            <w:left w:val="none" w:sz="0" w:space="0" w:color="auto"/>
            <w:bottom w:val="none" w:sz="0" w:space="0" w:color="auto"/>
            <w:right w:val="none" w:sz="0" w:space="0" w:color="auto"/>
          </w:divBdr>
        </w:div>
        <w:div w:id="1449928379">
          <w:marLeft w:val="480"/>
          <w:marRight w:val="0"/>
          <w:marTop w:val="0"/>
          <w:marBottom w:val="0"/>
          <w:divBdr>
            <w:top w:val="none" w:sz="0" w:space="0" w:color="auto"/>
            <w:left w:val="none" w:sz="0" w:space="0" w:color="auto"/>
            <w:bottom w:val="none" w:sz="0" w:space="0" w:color="auto"/>
            <w:right w:val="none" w:sz="0" w:space="0" w:color="auto"/>
          </w:divBdr>
        </w:div>
        <w:div w:id="1787652754">
          <w:marLeft w:val="480"/>
          <w:marRight w:val="0"/>
          <w:marTop w:val="0"/>
          <w:marBottom w:val="0"/>
          <w:divBdr>
            <w:top w:val="none" w:sz="0" w:space="0" w:color="auto"/>
            <w:left w:val="none" w:sz="0" w:space="0" w:color="auto"/>
            <w:bottom w:val="none" w:sz="0" w:space="0" w:color="auto"/>
            <w:right w:val="none" w:sz="0" w:space="0" w:color="auto"/>
          </w:divBdr>
        </w:div>
        <w:div w:id="2115126908">
          <w:marLeft w:val="480"/>
          <w:marRight w:val="0"/>
          <w:marTop w:val="0"/>
          <w:marBottom w:val="0"/>
          <w:divBdr>
            <w:top w:val="none" w:sz="0" w:space="0" w:color="auto"/>
            <w:left w:val="none" w:sz="0" w:space="0" w:color="auto"/>
            <w:bottom w:val="none" w:sz="0" w:space="0" w:color="auto"/>
            <w:right w:val="none" w:sz="0" w:space="0" w:color="auto"/>
          </w:divBdr>
        </w:div>
        <w:div w:id="555165343">
          <w:marLeft w:val="480"/>
          <w:marRight w:val="0"/>
          <w:marTop w:val="0"/>
          <w:marBottom w:val="0"/>
          <w:divBdr>
            <w:top w:val="none" w:sz="0" w:space="0" w:color="auto"/>
            <w:left w:val="none" w:sz="0" w:space="0" w:color="auto"/>
            <w:bottom w:val="none" w:sz="0" w:space="0" w:color="auto"/>
            <w:right w:val="none" w:sz="0" w:space="0" w:color="auto"/>
          </w:divBdr>
        </w:div>
        <w:div w:id="1008023819">
          <w:marLeft w:val="480"/>
          <w:marRight w:val="0"/>
          <w:marTop w:val="0"/>
          <w:marBottom w:val="0"/>
          <w:divBdr>
            <w:top w:val="none" w:sz="0" w:space="0" w:color="auto"/>
            <w:left w:val="none" w:sz="0" w:space="0" w:color="auto"/>
            <w:bottom w:val="none" w:sz="0" w:space="0" w:color="auto"/>
            <w:right w:val="none" w:sz="0" w:space="0" w:color="auto"/>
          </w:divBdr>
        </w:div>
        <w:div w:id="1901944227">
          <w:marLeft w:val="480"/>
          <w:marRight w:val="0"/>
          <w:marTop w:val="0"/>
          <w:marBottom w:val="0"/>
          <w:divBdr>
            <w:top w:val="none" w:sz="0" w:space="0" w:color="auto"/>
            <w:left w:val="none" w:sz="0" w:space="0" w:color="auto"/>
            <w:bottom w:val="none" w:sz="0" w:space="0" w:color="auto"/>
            <w:right w:val="none" w:sz="0" w:space="0" w:color="auto"/>
          </w:divBdr>
        </w:div>
        <w:div w:id="1486166759">
          <w:marLeft w:val="480"/>
          <w:marRight w:val="0"/>
          <w:marTop w:val="0"/>
          <w:marBottom w:val="0"/>
          <w:divBdr>
            <w:top w:val="none" w:sz="0" w:space="0" w:color="auto"/>
            <w:left w:val="none" w:sz="0" w:space="0" w:color="auto"/>
            <w:bottom w:val="none" w:sz="0" w:space="0" w:color="auto"/>
            <w:right w:val="none" w:sz="0" w:space="0" w:color="auto"/>
          </w:divBdr>
        </w:div>
        <w:div w:id="396972343">
          <w:marLeft w:val="480"/>
          <w:marRight w:val="0"/>
          <w:marTop w:val="0"/>
          <w:marBottom w:val="0"/>
          <w:divBdr>
            <w:top w:val="none" w:sz="0" w:space="0" w:color="auto"/>
            <w:left w:val="none" w:sz="0" w:space="0" w:color="auto"/>
            <w:bottom w:val="none" w:sz="0" w:space="0" w:color="auto"/>
            <w:right w:val="none" w:sz="0" w:space="0" w:color="auto"/>
          </w:divBdr>
        </w:div>
        <w:div w:id="1566255854">
          <w:marLeft w:val="480"/>
          <w:marRight w:val="0"/>
          <w:marTop w:val="0"/>
          <w:marBottom w:val="0"/>
          <w:divBdr>
            <w:top w:val="none" w:sz="0" w:space="0" w:color="auto"/>
            <w:left w:val="none" w:sz="0" w:space="0" w:color="auto"/>
            <w:bottom w:val="none" w:sz="0" w:space="0" w:color="auto"/>
            <w:right w:val="none" w:sz="0" w:space="0" w:color="auto"/>
          </w:divBdr>
        </w:div>
        <w:div w:id="2005275690">
          <w:marLeft w:val="480"/>
          <w:marRight w:val="0"/>
          <w:marTop w:val="0"/>
          <w:marBottom w:val="0"/>
          <w:divBdr>
            <w:top w:val="none" w:sz="0" w:space="0" w:color="auto"/>
            <w:left w:val="none" w:sz="0" w:space="0" w:color="auto"/>
            <w:bottom w:val="none" w:sz="0" w:space="0" w:color="auto"/>
            <w:right w:val="none" w:sz="0" w:space="0" w:color="auto"/>
          </w:divBdr>
        </w:div>
        <w:div w:id="386493194">
          <w:marLeft w:val="480"/>
          <w:marRight w:val="0"/>
          <w:marTop w:val="0"/>
          <w:marBottom w:val="0"/>
          <w:divBdr>
            <w:top w:val="none" w:sz="0" w:space="0" w:color="auto"/>
            <w:left w:val="none" w:sz="0" w:space="0" w:color="auto"/>
            <w:bottom w:val="none" w:sz="0" w:space="0" w:color="auto"/>
            <w:right w:val="none" w:sz="0" w:space="0" w:color="auto"/>
          </w:divBdr>
        </w:div>
        <w:div w:id="168569239">
          <w:marLeft w:val="480"/>
          <w:marRight w:val="0"/>
          <w:marTop w:val="0"/>
          <w:marBottom w:val="0"/>
          <w:divBdr>
            <w:top w:val="none" w:sz="0" w:space="0" w:color="auto"/>
            <w:left w:val="none" w:sz="0" w:space="0" w:color="auto"/>
            <w:bottom w:val="none" w:sz="0" w:space="0" w:color="auto"/>
            <w:right w:val="none" w:sz="0" w:space="0" w:color="auto"/>
          </w:divBdr>
        </w:div>
        <w:div w:id="372538051">
          <w:marLeft w:val="480"/>
          <w:marRight w:val="0"/>
          <w:marTop w:val="0"/>
          <w:marBottom w:val="0"/>
          <w:divBdr>
            <w:top w:val="none" w:sz="0" w:space="0" w:color="auto"/>
            <w:left w:val="none" w:sz="0" w:space="0" w:color="auto"/>
            <w:bottom w:val="none" w:sz="0" w:space="0" w:color="auto"/>
            <w:right w:val="none" w:sz="0" w:space="0" w:color="auto"/>
          </w:divBdr>
        </w:div>
        <w:div w:id="1078599283">
          <w:marLeft w:val="480"/>
          <w:marRight w:val="0"/>
          <w:marTop w:val="0"/>
          <w:marBottom w:val="0"/>
          <w:divBdr>
            <w:top w:val="none" w:sz="0" w:space="0" w:color="auto"/>
            <w:left w:val="none" w:sz="0" w:space="0" w:color="auto"/>
            <w:bottom w:val="none" w:sz="0" w:space="0" w:color="auto"/>
            <w:right w:val="none" w:sz="0" w:space="0" w:color="auto"/>
          </w:divBdr>
        </w:div>
      </w:divsChild>
    </w:div>
    <w:div w:id="997196309">
      <w:bodyDiv w:val="1"/>
      <w:marLeft w:val="0"/>
      <w:marRight w:val="0"/>
      <w:marTop w:val="0"/>
      <w:marBottom w:val="0"/>
      <w:divBdr>
        <w:top w:val="none" w:sz="0" w:space="0" w:color="auto"/>
        <w:left w:val="none" w:sz="0" w:space="0" w:color="auto"/>
        <w:bottom w:val="none" w:sz="0" w:space="0" w:color="auto"/>
        <w:right w:val="none" w:sz="0" w:space="0" w:color="auto"/>
      </w:divBdr>
    </w:div>
    <w:div w:id="1000086858">
      <w:bodyDiv w:val="1"/>
      <w:marLeft w:val="0"/>
      <w:marRight w:val="0"/>
      <w:marTop w:val="0"/>
      <w:marBottom w:val="0"/>
      <w:divBdr>
        <w:top w:val="none" w:sz="0" w:space="0" w:color="auto"/>
        <w:left w:val="none" w:sz="0" w:space="0" w:color="auto"/>
        <w:bottom w:val="none" w:sz="0" w:space="0" w:color="auto"/>
        <w:right w:val="none" w:sz="0" w:space="0" w:color="auto"/>
      </w:divBdr>
    </w:div>
    <w:div w:id="1000816059">
      <w:bodyDiv w:val="1"/>
      <w:marLeft w:val="0"/>
      <w:marRight w:val="0"/>
      <w:marTop w:val="0"/>
      <w:marBottom w:val="0"/>
      <w:divBdr>
        <w:top w:val="none" w:sz="0" w:space="0" w:color="auto"/>
        <w:left w:val="none" w:sz="0" w:space="0" w:color="auto"/>
        <w:bottom w:val="none" w:sz="0" w:space="0" w:color="auto"/>
        <w:right w:val="none" w:sz="0" w:space="0" w:color="auto"/>
      </w:divBdr>
    </w:div>
    <w:div w:id="1001202318">
      <w:bodyDiv w:val="1"/>
      <w:marLeft w:val="0"/>
      <w:marRight w:val="0"/>
      <w:marTop w:val="0"/>
      <w:marBottom w:val="0"/>
      <w:divBdr>
        <w:top w:val="none" w:sz="0" w:space="0" w:color="auto"/>
        <w:left w:val="none" w:sz="0" w:space="0" w:color="auto"/>
        <w:bottom w:val="none" w:sz="0" w:space="0" w:color="auto"/>
        <w:right w:val="none" w:sz="0" w:space="0" w:color="auto"/>
      </w:divBdr>
    </w:div>
    <w:div w:id="1003169882">
      <w:bodyDiv w:val="1"/>
      <w:marLeft w:val="0"/>
      <w:marRight w:val="0"/>
      <w:marTop w:val="0"/>
      <w:marBottom w:val="0"/>
      <w:divBdr>
        <w:top w:val="none" w:sz="0" w:space="0" w:color="auto"/>
        <w:left w:val="none" w:sz="0" w:space="0" w:color="auto"/>
        <w:bottom w:val="none" w:sz="0" w:space="0" w:color="auto"/>
        <w:right w:val="none" w:sz="0" w:space="0" w:color="auto"/>
      </w:divBdr>
    </w:div>
    <w:div w:id="1004628738">
      <w:bodyDiv w:val="1"/>
      <w:marLeft w:val="0"/>
      <w:marRight w:val="0"/>
      <w:marTop w:val="0"/>
      <w:marBottom w:val="0"/>
      <w:divBdr>
        <w:top w:val="none" w:sz="0" w:space="0" w:color="auto"/>
        <w:left w:val="none" w:sz="0" w:space="0" w:color="auto"/>
        <w:bottom w:val="none" w:sz="0" w:space="0" w:color="auto"/>
        <w:right w:val="none" w:sz="0" w:space="0" w:color="auto"/>
      </w:divBdr>
    </w:div>
    <w:div w:id="1006906969">
      <w:bodyDiv w:val="1"/>
      <w:marLeft w:val="0"/>
      <w:marRight w:val="0"/>
      <w:marTop w:val="0"/>
      <w:marBottom w:val="0"/>
      <w:divBdr>
        <w:top w:val="none" w:sz="0" w:space="0" w:color="auto"/>
        <w:left w:val="none" w:sz="0" w:space="0" w:color="auto"/>
        <w:bottom w:val="none" w:sz="0" w:space="0" w:color="auto"/>
        <w:right w:val="none" w:sz="0" w:space="0" w:color="auto"/>
      </w:divBdr>
    </w:div>
    <w:div w:id="1007827778">
      <w:bodyDiv w:val="1"/>
      <w:marLeft w:val="0"/>
      <w:marRight w:val="0"/>
      <w:marTop w:val="0"/>
      <w:marBottom w:val="0"/>
      <w:divBdr>
        <w:top w:val="none" w:sz="0" w:space="0" w:color="auto"/>
        <w:left w:val="none" w:sz="0" w:space="0" w:color="auto"/>
        <w:bottom w:val="none" w:sz="0" w:space="0" w:color="auto"/>
        <w:right w:val="none" w:sz="0" w:space="0" w:color="auto"/>
      </w:divBdr>
    </w:div>
    <w:div w:id="1009872541">
      <w:bodyDiv w:val="1"/>
      <w:marLeft w:val="0"/>
      <w:marRight w:val="0"/>
      <w:marTop w:val="0"/>
      <w:marBottom w:val="0"/>
      <w:divBdr>
        <w:top w:val="none" w:sz="0" w:space="0" w:color="auto"/>
        <w:left w:val="none" w:sz="0" w:space="0" w:color="auto"/>
        <w:bottom w:val="none" w:sz="0" w:space="0" w:color="auto"/>
        <w:right w:val="none" w:sz="0" w:space="0" w:color="auto"/>
      </w:divBdr>
    </w:div>
    <w:div w:id="1010063195">
      <w:bodyDiv w:val="1"/>
      <w:marLeft w:val="0"/>
      <w:marRight w:val="0"/>
      <w:marTop w:val="0"/>
      <w:marBottom w:val="0"/>
      <w:divBdr>
        <w:top w:val="none" w:sz="0" w:space="0" w:color="auto"/>
        <w:left w:val="none" w:sz="0" w:space="0" w:color="auto"/>
        <w:bottom w:val="none" w:sz="0" w:space="0" w:color="auto"/>
        <w:right w:val="none" w:sz="0" w:space="0" w:color="auto"/>
      </w:divBdr>
    </w:div>
    <w:div w:id="1011570101">
      <w:bodyDiv w:val="1"/>
      <w:marLeft w:val="0"/>
      <w:marRight w:val="0"/>
      <w:marTop w:val="0"/>
      <w:marBottom w:val="0"/>
      <w:divBdr>
        <w:top w:val="none" w:sz="0" w:space="0" w:color="auto"/>
        <w:left w:val="none" w:sz="0" w:space="0" w:color="auto"/>
        <w:bottom w:val="none" w:sz="0" w:space="0" w:color="auto"/>
        <w:right w:val="none" w:sz="0" w:space="0" w:color="auto"/>
      </w:divBdr>
    </w:div>
    <w:div w:id="1011881842">
      <w:bodyDiv w:val="1"/>
      <w:marLeft w:val="0"/>
      <w:marRight w:val="0"/>
      <w:marTop w:val="0"/>
      <w:marBottom w:val="0"/>
      <w:divBdr>
        <w:top w:val="none" w:sz="0" w:space="0" w:color="auto"/>
        <w:left w:val="none" w:sz="0" w:space="0" w:color="auto"/>
        <w:bottom w:val="none" w:sz="0" w:space="0" w:color="auto"/>
        <w:right w:val="none" w:sz="0" w:space="0" w:color="auto"/>
      </w:divBdr>
    </w:div>
    <w:div w:id="1012335641">
      <w:bodyDiv w:val="1"/>
      <w:marLeft w:val="0"/>
      <w:marRight w:val="0"/>
      <w:marTop w:val="0"/>
      <w:marBottom w:val="0"/>
      <w:divBdr>
        <w:top w:val="none" w:sz="0" w:space="0" w:color="auto"/>
        <w:left w:val="none" w:sz="0" w:space="0" w:color="auto"/>
        <w:bottom w:val="none" w:sz="0" w:space="0" w:color="auto"/>
        <w:right w:val="none" w:sz="0" w:space="0" w:color="auto"/>
      </w:divBdr>
    </w:div>
    <w:div w:id="1012489749">
      <w:bodyDiv w:val="1"/>
      <w:marLeft w:val="0"/>
      <w:marRight w:val="0"/>
      <w:marTop w:val="0"/>
      <w:marBottom w:val="0"/>
      <w:divBdr>
        <w:top w:val="none" w:sz="0" w:space="0" w:color="auto"/>
        <w:left w:val="none" w:sz="0" w:space="0" w:color="auto"/>
        <w:bottom w:val="none" w:sz="0" w:space="0" w:color="auto"/>
        <w:right w:val="none" w:sz="0" w:space="0" w:color="auto"/>
      </w:divBdr>
    </w:div>
    <w:div w:id="1015763872">
      <w:bodyDiv w:val="1"/>
      <w:marLeft w:val="0"/>
      <w:marRight w:val="0"/>
      <w:marTop w:val="0"/>
      <w:marBottom w:val="0"/>
      <w:divBdr>
        <w:top w:val="none" w:sz="0" w:space="0" w:color="auto"/>
        <w:left w:val="none" w:sz="0" w:space="0" w:color="auto"/>
        <w:bottom w:val="none" w:sz="0" w:space="0" w:color="auto"/>
        <w:right w:val="none" w:sz="0" w:space="0" w:color="auto"/>
      </w:divBdr>
    </w:div>
    <w:div w:id="1017656816">
      <w:bodyDiv w:val="1"/>
      <w:marLeft w:val="0"/>
      <w:marRight w:val="0"/>
      <w:marTop w:val="0"/>
      <w:marBottom w:val="0"/>
      <w:divBdr>
        <w:top w:val="none" w:sz="0" w:space="0" w:color="auto"/>
        <w:left w:val="none" w:sz="0" w:space="0" w:color="auto"/>
        <w:bottom w:val="none" w:sz="0" w:space="0" w:color="auto"/>
        <w:right w:val="none" w:sz="0" w:space="0" w:color="auto"/>
      </w:divBdr>
    </w:div>
    <w:div w:id="1017922326">
      <w:bodyDiv w:val="1"/>
      <w:marLeft w:val="0"/>
      <w:marRight w:val="0"/>
      <w:marTop w:val="0"/>
      <w:marBottom w:val="0"/>
      <w:divBdr>
        <w:top w:val="none" w:sz="0" w:space="0" w:color="auto"/>
        <w:left w:val="none" w:sz="0" w:space="0" w:color="auto"/>
        <w:bottom w:val="none" w:sz="0" w:space="0" w:color="auto"/>
        <w:right w:val="none" w:sz="0" w:space="0" w:color="auto"/>
      </w:divBdr>
      <w:divsChild>
        <w:div w:id="406192309">
          <w:marLeft w:val="480"/>
          <w:marRight w:val="0"/>
          <w:marTop w:val="0"/>
          <w:marBottom w:val="0"/>
          <w:divBdr>
            <w:top w:val="none" w:sz="0" w:space="0" w:color="auto"/>
            <w:left w:val="none" w:sz="0" w:space="0" w:color="auto"/>
            <w:bottom w:val="none" w:sz="0" w:space="0" w:color="auto"/>
            <w:right w:val="none" w:sz="0" w:space="0" w:color="auto"/>
          </w:divBdr>
        </w:div>
        <w:div w:id="536427793">
          <w:marLeft w:val="480"/>
          <w:marRight w:val="0"/>
          <w:marTop w:val="0"/>
          <w:marBottom w:val="0"/>
          <w:divBdr>
            <w:top w:val="none" w:sz="0" w:space="0" w:color="auto"/>
            <w:left w:val="none" w:sz="0" w:space="0" w:color="auto"/>
            <w:bottom w:val="none" w:sz="0" w:space="0" w:color="auto"/>
            <w:right w:val="none" w:sz="0" w:space="0" w:color="auto"/>
          </w:divBdr>
        </w:div>
        <w:div w:id="1069037288">
          <w:marLeft w:val="480"/>
          <w:marRight w:val="0"/>
          <w:marTop w:val="0"/>
          <w:marBottom w:val="0"/>
          <w:divBdr>
            <w:top w:val="none" w:sz="0" w:space="0" w:color="auto"/>
            <w:left w:val="none" w:sz="0" w:space="0" w:color="auto"/>
            <w:bottom w:val="none" w:sz="0" w:space="0" w:color="auto"/>
            <w:right w:val="none" w:sz="0" w:space="0" w:color="auto"/>
          </w:divBdr>
        </w:div>
        <w:div w:id="1955667713">
          <w:marLeft w:val="480"/>
          <w:marRight w:val="0"/>
          <w:marTop w:val="0"/>
          <w:marBottom w:val="0"/>
          <w:divBdr>
            <w:top w:val="none" w:sz="0" w:space="0" w:color="auto"/>
            <w:left w:val="none" w:sz="0" w:space="0" w:color="auto"/>
            <w:bottom w:val="none" w:sz="0" w:space="0" w:color="auto"/>
            <w:right w:val="none" w:sz="0" w:space="0" w:color="auto"/>
          </w:divBdr>
        </w:div>
        <w:div w:id="2105178006">
          <w:marLeft w:val="480"/>
          <w:marRight w:val="0"/>
          <w:marTop w:val="0"/>
          <w:marBottom w:val="0"/>
          <w:divBdr>
            <w:top w:val="none" w:sz="0" w:space="0" w:color="auto"/>
            <w:left w:val="none" w:sz="0" w:space="0" w:color="auto"/>
            <w:bottom w:val="none" w:sz="0" w:space="0" w:color="auto"/>
            <w:right w:val="none" w:sz="0" w:space="0" w:color="auto"/>
          </w:divBdr>
        </w:div>
        <w:div w:id="1696344435">
          <w:marLeft w:val="480"/>
          <w:marRight w:val="0"/>
          <w:marTop w:val="0"/>
          <w:marBottom w:val="0"/>
          <w:divBdr>
            <w:top w:val="none" w:sz="0" w:space="0" w:color="auto"/>
            <w:left w:val="none" w:sz="0" w:space="0" w:color="auto"/>
            <w:bottom w:val="none" w:sz="0" w:space="0" w:color="auto"/>
            <w:right w:val="none" w:sz="0" w:space="0" w:color="auto"/>
          </w:divBdr>
        </w:div>
        <w:div w:id="1198734764">
          <w:marLeft w:val="480"/>
          <w:marRight w:val="0"/>
          <w:marTop w:val="0"/>
          <w:marBottom w:val="0"/>
          <w:divBdr>
            <w:top w:val="none" w:sz="0" w:space="0" w:color="auto"/>
            <w:left w:val="none" w:sz="0" w:space="0" w:color="auto"/>
            <w:bottom w:val="none" w:sz="0" w:space="0" w:color="auto"/>
            <w:right w:val="none" w:sz="0" w:space="0" w:color="auto"/>
          </w:divBdr>
        </w:div>
        <w:div w:id="2098361079">
          <w:marLeft w:val="480"/>
          <w:marRight w:val="0"/>
          <w:marTop w:val="0"/>
          <w:marBottom w:val="0"/>
          <w:divBdr>
            <w:top w:val="none" w:sz="0" w:space="0" w:color="auto"/>
            <w:left w:val="none" w:sz="0" w:space="0" w:color="auto"/>
            <w:bottom w:val="none" w:sz="0" w:space="0" w:color="auto"/>
            <w:right w:val="none" w:sz="0" w:space="0" w:color="auto"/>
          </w:divBdr>
        </w:div>
        <w:div w:id="325793554">
          <w:marLeft w:val="480"/>
          <w:marRight w:val="0"/>
          <w:marTop w:val="0"/>
          <w:marBottom w:val="0"/>
          <w:divBdr>
            <w:top w:val="none" w:sz="0" w:space="0" w:color="auto"/>
            <w:left w:val="none" w:sz="0" w:space="0" w:color="auto"/>
            <w:bottom w:val="none" w:sz="0" w:space="0" w:color="auto"/>
            <w:right w:val="none" w:sz="0" w:space="0" w:color="auto"/>
          </w:divBdr>
        </w:div>
        <w:div w:id="1373339609">
          <w:marLeft w:val="480"/>
          <w:marRight w:val="0"/>
          <w:marTop w:val="0"/>
          <w:marBottom w:val="0"/>
          <w:divBdr>
            <w:top w:val="none" w:sz="0" w:space="0" w:color="auto"/>
            <w:left w:val="none" w:sz="0" w:space="0" w:color="auto"/>
            <w:bottom w:val="none" w:sz="0" w:space="0" w:color="auto"/>
            <w:right w:val="none" w:sz="0" w:space="0" w:color="auto"/>
          </w:divBdr>
        </w:div>
        <w:div w:id="1415930033">
          <w:marLeft w:val="480"/>
          <w:marRight w:val="0"/>
          <w:marTop w:val="0"/>
          <w:marBottom w:val="0"/>
          <w:divBdr>
            <w:top w:val="none" w:sz="0" w:space="0" w:color="auto"/>
            <w:left w:val="none" w:sz="0" w:space="0" w:color="auto"/>
            <w:bottom w:val="none" w:sz="0" w:space="0" w:color="auto"/>
            <w:right w:val="none" w:sz="0" w:space="0" w:color="auto"/>
          </w:divBdr>
        </w:div>
        <w:div w:id="2143376710">
          <w:marLeft w:val="480"/>
          <w:marRight w:val="0"/>
          <w:marTop w:val="0"/>
          <w:marBottom w:val="0"/>
          <w:divBdr>
            <w:top w:val="none" w:sz="0" w:space="0" w:color="auto"/>
            <w:left w:val="none" w:sz="0" w:space="0" w:color="auto"/>
            <w:bottom w:val="none" w:sz="0" w:space="0" w:color="auto"/>
            <w:right w:val="none" w:sz="0" w:space="0" w:color="auto"/>
          </w:divBdr>
        </w:div>
        <w:div w:id="1864588413">
          <w:marLeft w:val="480"/>
          <w:marRight w:val="0"/>
          <w:marTop w:val="0"/>
          <w:marBottom w:val="0"/>
          <w:divBdr>
            <w:top w:val="none" w:sz="0" w:space="0" w:color="auto"/>
            <w:left w:val="none" w:sz="0" w:space="0" w:color="auto"/>
            <w:bottom w:val="none" w:sz="0" w:space="0" w:color="auto"/>
            <w:right w:val="none" w:sz="0" w:space="0" w:color="auto"/>
          </w:divBdr>
        </w:div>
        <w:div w:id="1534152193">
          <w:marLeft w:val="480"/>
          <w:marRight w:val="0"/>
          <w:marTop w:val="0"/>
          <w:marBottom w:val="0"/>
          <w:divBdr>
            <w:top w:val="none" w:sz="0" w:space="0" w:color="auto"/>
            <w:left w:val="none" w:sz="0" w:space="0" w:color="auto"/>
            <w:bottom w:val="none" w:sz="0" w:space="0" w:color="auto"/>
            <w:right w:val="none" w:sz="0" w:space="0" w:color="auto"/>
          </w:divBdr>
        </w:div>
        <w:div w:id="388113731">
          <w:marLeft w:val="480"/>
          <w:marRight w:val="0"/>
          <w:marTop w:val="0"/>
          <w:marBottom w:val="0"/>
          <w:divBdr>
            <w:top w:val="none" w:sz="0" w:space="0" w:color="auto"/>
            <w:left w:val="none" w:sz="0" w:space="0" w:color="auto"/>
            <w:bottom w:val="none" w:sz="0" w:space="0" w:color="auto"/>
            <w:right w:val="none" w:sz="0" w:space="0" w:color="auto"/>
          </w:divBdr>
        </w:div>
        <w:div w:id="443888509">
          <w:marLeft w:val="480"/>
          <w:marRight w:val="0"/>
          <w:marTop w:val="0"/>
          <w:marBottom w:val="0"/>
          <w:divBdr>
            <w:top w:val="none" w:sz="0" w:space="0" w:color="auto"/>
            <w:left w:val="none" w:sz="0" w:space="0" w:color="auto"/>
            <w:bottom w:val="none" w:sz="0" w:space="0" w:color="auto"/>
            <w:right w:val="none" w:sz="0" w:space="0" w:color="auto"/>
          </w:divBdr>
        </w:div>
        <w:div w:id="1249459536">
          <w:marLeft w:val="480"/>
          <w:marRight w:val="0"/>
          <w:marTop w:val="0"/>
          <w:marBottom w:val="0"/>
          <w:divBdr>
            <w:top w:val="none" w:sz="0" w:space="0" w:color="auto"/>
            <w:left w:val="none" w:sz="0" w:space="0" w:color="auto"/>
            <w:bottom w:val="none" w:sz="0" w:space="0" w:color="auto"/>
            <w:right w:val="none" w:sz="0" w:space="0" w:color="auto"/>
          </w:divBdr>
        </w:div>
        <w:div w:id="1132745044">
          <w:marLeft w:val="480"/>
          <w:marRight w:val="0"/>
          <w:marTop w:val="0"/>
          <w:marBottom w:val="0"/>
          <w:divBdr>
            <w:top w:val="none" w:sz="0" w:space="0" w:color="auto"/>
            <w:left w:val="none" w:sz="0" w:space="0" w:color="auto"/>
            <w:bottom w:val="none" w:sz="0" w:space="0" w:color="auto"/>
            <w:right w:val="none" w:sz="0" w:space="0" w:color="auto"/>
          </w:divBdr>
        </w:div>
        <w:div w:id="883713329">
          <w:marLeft w:val="480"/>
          <w:marRight w:val="0"/>
          <w:marTop w:val="0"/>
          <w:marBottom w:val="0"/>
          <w:divBdr>
            <w:top w:val="none" w:sz="0" w:space="0" w:color="auto"/>
            <w:left w:val="none" w:sz="0" w:space="0" w:color="auto"/>
            <w:bottom w:val="none" w:sz="0" w:space="0" w:color="auto"/>
            <w:right w:val="none" w:sz="0" w:space="0" w:color="auto"/>
          </w:divBdr>
        </w:div>
        <w:div w:id="621500207">
          <w:marLeft w:val="480"/>
          <w:marRight w:val="0"/>
          <w:marTop w:val="0"/>
          <w:marBottom w:val="0"/>
          <w:divBdr>
            <w:top w:val="none" w:sz="0" w:space="0" w:color="auto"/>
            <w:left w:val="none" w:sz="0" w:space="0" w:color="auto"/>
            <w:bottom w:val="none" w:sz="0" w:space="0" w:color="auto"/>
            <w:right w:val="none" w:sz="0" w:space="0" w:color="auto"/>
          </w:divBdr>
        </w:div>
        <w:div w:id="1422992230">
          <w:marLeft w:val="480"/>
          <w:marRight w:val="0"/>
          <w:marTop w:val="0"/>
          <w:marBottom w:val="0"/>
          <w:divBdr>
            <w:top w:val="none" w:sz="0" w:space="0" w:color="auto"/>
            <w:left w:val="none" w:sz="0" w:space="0" w:color="auto"/>
            <w:bottom w:val="none" w:sz="0" w:space="0" w:color="auto"/>
            <w:right w:val="none" w:sz="0" w:space="0" w:color="auto"/>
          </w:divBdr>
        </w:div>
        <w:div w:id="37710518">
          <w:marLeft w:val="480"/>
          <w:marRight w:val="0"/>
          <w:marTop w:val="0"/>
          <w:marBottom w:val="0"/>
          <w:divBdr>
            <w:top w:val="none" w:sz="0" w:space="0" w:color="auto"/>
            <w:left w:val="none" w:sz="0" w:space="0" w:color="auto"/>
            <w:bottom w:val="none" w:sz="0" w:space="0" w:color="auto"/>
            <w:right w:val="none" w:sz="0" w:space="0" w:color="auto"/>
          </w:divBdr>
        </w:div>
        <w:div w:id="2109419833">
          <w:marLeft w:val="480"/>
          <w:marRight w:val="0"/>
          <w:marTop w:val="0"/>
          <w:marBottom w:val="0"/>
          <w:divBdr>
            <w:top w:val="none" w:sz="0" w:space="0" w:color="auto"/>
            <w:left w:val="none" w:sz="0" w:space="0" w:color="auto"/>
            <w:bottom w:val="none" w:sz="0" w:space="0" w:color="auto"/>
            <w:right w:val="none" w:sz="0" w:space="0" w:color="auto"/>
          </w:divBdr>
        </w:div>
        <w:div w:id="1551501473">
          <w:marLeft w:val="480"/>
          <w:marRight w:val="0"/>
          <w:marTop w:val="0"/>
          <w:marBottom w:val="0"/>
          <w:divBdr>
            <w:top w:val="none" w:sz="0" w:space="0" w:color="auto"/>
            <w:left w:val="none" w:sz="0" w:space="0" w:color="auto"/>
            <w:bottom w:val="none" w:sz="0" w:space="0" w:color="auto"/>
            <w:right w:val="none" w:sz="0" w:space="0" w:color="auto"/>
          </w:divBdr>
        </w:div>
        <w:div w:id="26176226">
          <w:marLeft w:val="480"/>
          <w:marRight w:val="0"/>
          <w:marTop w:val="0"/>
          <w:marBottom w:val="0"/>
          <w:divBdr>
            <w:top w:val="none" w:sz="0" w:space="0" w:color="auto"/>
            <w:left w:val="none" w:sz="0" w:space="0" w:color="auto"/>
            <w:bottom w:val="none" w:sz="0" w:space="0" w:color="auto"/>
            <w:right w:val="none" w:sz="0" w:space="0" w:color="auto"/>
          </w:divBdr>
        </w:div>
        <w:div w:id="289629576">
          <w:marLeft w:val="480"/>
          <w:marRight w:val="0"/>
          <w:marTop w:val="0"/>
          <w:marBottom w:val="0"/>
          <w:divBdr>
            <w:top w:val="none" w:sz="0" w:space="0" w:color="auto"/>
            <w:left w:val="none" w:sz="0" w:space="0" w:color="auto"/>
            <w:bottom w:val="none" w:sz="0" w:space="0" w:color="auto"/>
            <w:right w:val="none" w:sz="0" w:space="0" w:color="auto"/>
          </w:divBdr>
        </w:div>
        <w:div w:id="867910393">
          <w:marLeft w:val="480"/>
          <w:marRight w:val="0"/>
          <w:marTop w:val="0"/>
          <w:marBottom w:val="0"/>
          <w:divBdr>
            <w:top w:val="none" w:sz="0" w:space="0" w:color="auto"/>
            <w:left w:val="none" w:sz="0" w:space="0" w:color="auto"/>
            <w:bottom w:val="none" w:sz="0" w:space="0" w:color="auto"/>
            <w:right w:val="none" w:sz="0" w:space="0" w:color="auto"/>
          </w:divBdr>
        </w:div>
        <w:div w:id="1590431028">
          <w:marLeft w:val="480"/>
          <w:marRight w:val="0"/>
          <w:marTop w:val="0"/>
          <w:marBottom w:val="0"/>
          <w:divBdr>
            <w:top w:val="none" w:sz="0" w:space="0" w:color="auto"/>
            <w:left w:val="none" w:sz="0" w:space="0" w:color="auto"/>
            <w:bottom w:val="none" w:sz="0" w:space="0" w:color="auto"/>
            <w:right w:val="none" w:sz="0" w:space="0" w:color="auto"/>
          </w:divBdr>
        </w:div>
        <w:div w:id="124275082">
          <w:marLeft w:val="480"/>
          <w:marRight w:val="0"/>
          <w:marTop w:val="0"/>
          <w:marBottom w:val="0"/>
          <w:divBdr>
            <w:top w:val="none" w:sz="0" w:space="0" w:color="auto"/>
            <w:left w:val="none" w:sz="0" w:space="0" w:color="auto"/>
            <w:bottom w:val="none" w:sz="0" w:space="0" w:color="auto"/>
            <w:right w:val="none" w:sz="0" w:space="0" w:color="auto"/>
          </w:divBdr>
        </w:div>
        <w:div w:id="1307126062">
          <w:marLeft w:val="480"/>
          <w:marRight w:val="0"/>
          <w:marTop w:val="0"/>
          <w:marBottom w:val="0"/>
          <w:divBdr>
            <w:top w:val="none" w:sz="0" w:space="0" w:color="auto"/>
            <w:left w:val="none" w:sz="0" w:space="0" w:color="auto"/>
            <w:bottom w:val="none" w:sz="0" w:space="0" w:color="auto"/>
            <w:right w:val="none" w:sz="0" w:space="0" w:color="auto"/>
          </w:divBdr>
        </w:div>
        <w:div w:id="1784494674">
          <w:marLeft w:val="480"/>
          <w:marRight w:val="0"/>
          <w:marTop w:val="0"/>
          <w:marBottom w:val="0"/>
          <w:divBdr>
            <w:top w:val="none" w:sz="0" w:space="0" w:color="auto"/>
            <w:left w:val="none" w:sz="0" w:space="0" w:color="auto"/>
            <w:bottom w:val="none" w:sz="0" w:space="0" w:color="auto"/>
            <w:right w:val="none" w:sz="0" w:space="0" w:color="auto"/>
          </w:divBdr>
        </w:div>
        <w:div w:id="1906338161">
          <w:marLeft w:val="480"/>
          <w:marRight w:val="0"/>
          <w:marTop w:val="0"/>
          <w:marBottom w:val="0"/>
          <w:divBdr>
            <w:top w:val="none" w:sz="0" w:space="0" w:color="auto"/>
            <w:left w:val="none" w:sz="0" w:space="0" w:color="auto"/>
            <w:bottom w:val="none" w:sz="0" w:space="0" w:color="auto"/>
            <w:right w:val="none" w:sz="0" w:space="0" w:color="auto"/>
          </w:divBdr>
        </w:div>
        <w:div w:id="1263345392">
          <w:marLeft w:val="480"/>
          <w:marRight w:val="0"/>
          <w:marTop w:val="0"/>
          <w:marBottom w:val="0"/>
          <w:divBdr>
            <w:top w:val="none" w:sz="0" w:space="0" w:color="auto"/>
            <w:left w:val="none" w:sz="0" w:space="0" w:color="auto"/>
            <w:bottom w:val="none" w:sz="0" w:space="0" w:color="auto"/>
            <w:right w:val="none" w:sz="0" w:space="0" w:color="auto"/>
          </w:divBdr>
        </w:div>
        <w:div w:id="1857688892">
          <w:marLeft w:val="480"/>
          <w:marRight w:val="0"/>
          <w:marTop w:val="0"/>
          <w:marBottom w:val="0"/>
          <w:divBdr>
            <w:top w:val="none" w:sz="0" w:space="0" w:color="auto"/>
            <w:left w:val="none" w:sz="0" w:space="0" w:color="auto"/>
            <w:bottom w:val="none" w:sz="0" w:space="0" w:color="auto"/>
            <w:right w:val="none" w:sz="0" w:space="0" w:color="auto"/>
          </w:divBdr>
        </w:div>
        <w:div w:id="497035245">
          <w:marLeft w:val="480"/>
          <w:marRight w:val="0"/>
          <w:marTop w:val="0"/>
          <w:marBottom w:val="0"/>
          <w:divBdr>
            <w:top w:val="none" w:sz="0" w:space="0" w:color="auto"/>
            <w:left w:val="none" w:sz="0" w:space="0" w:color="auto"/>
            <w:bottom w:val="none" w:sz="0" w:space="0" w:color="auto"/>
            <w:right w:val="none" w:sz="0" w:space="0" w:color="auto"/>
          </w:divBdr>
        </w:div>
        <w:div w:id="916016707">
          <w:marLeft w:val="480"/>
          <w:marRight w:val="0"/>
          <w:marTop w:val="0"/>
          <w:marBottom w:val="0"/>
          <w:divBdr>
            <w:top w:val="none" w:sz="0" w:space="0" w:color="auto"/>
            <w:left w:val="none" w:sz="0" w:space="0" w:color="auto"/>
            <w:bottom w:val="none" w:sz="0" w:space="0" w:color="auto"/>
            <w:right w:val="none" w:sz="0" w:space="0" w:color="auto"/>
          </w:divBdr>
        </w:div>
        <w:div w:id="42678928">
          <w:marLeft w:val="480"/>
          <w:marRight w:val="0"/>
          <w:marTop w:val="0"/>
          <w:marBottom w:val="0"/>
          <w:divBdr>
            <w:top w:val="none" w:sz="0" w:space="0" w:color="auto"/>
            <w:left w:val="none" w:sz="0" w:space="0" w:color="auto"/>
            <w:bottom w:val="none" w:sz="0" w:space="0" w:color="auto"/>
            <w:right w:val="none" w:sz="0" w:space="0" w:color="auto"/>
          </w:divBdr>
        </w:div>
        <w:div w:id="1128668707">
          <w:marLeft w:val="480"/>
          <w:marRight w:val="0"/>
          <w:marTop w:val="0"/>
          <w:marBottom w:val="0"/>
          <w:divBdr>
            <w:top w:val="none" w:sz="0" w:space="0" w:color="auto"/>
            <w:left w:val="none" w:sz="0" w:space="0" w:color="auto"/>
            <w:bottom w:val="none" w:sz="0" w:space="0" w:color="auto"/>
            <w:right w:val="none" w:sz="0" w:space="0" w:color="auto"/>
          </w:divBdr>
        </w:div>
        <w:div w:id="968052015">
          <w:marLeft w:val="480"/>
          <w:marRight w:val="0"/>
          <w:marTop w:val="0"/>
          <w:marBottom w:val="0"/>
          <w:divBdr>
            <w:top w:val="none" w:sz="0" w:space="0" w:color="auto"/>
            <w:left w:val="none" w:sz="0" w:space="0" w:color="auto"/>
            <w:bottom w:val="none" w:sz="0" w:space="0" w:color="auto"/>
            <w:right w:val="none" w:sz="0" w:space="0" w:color="auto"/>
          </w:divBdr>
        </w:div>
        <w:div w:id="724375487">
          <w:marLeft w:val="480"/>
          <w:marRight w:val="0"/>
          <w:marTop w:val="0"/>
          <w:marBottom w:val="0"/>
          <w:divBdr>
            <w:top w:val="none" w:sz="0" w:space="0" w:color="auto"/>
            <w:left w:val="none" w:sz="0" w:space="0" w:color="auto"/>
            <w:bottom w:val="none" w:sz="0" w:space="0" w:color="auto"/>
            <w:right w:val="none" w:sz="0" w:space="0" w:color="auto"/>
          </w:divBdr>
        </w:div>
        <w:div w:id="2109349821">
          <w:marLeft w:val="480"/>
          <w:marRight w:val="0"/>
          <w:marTop w:val="0"/>
          <w:marBottom w:val="0"/>
          <w:divBdr>
            <w:top w:val="none" w:sz="0" w:space="0" w:color="auto"/>
            <w:left w:val="none" w:sz="0" w:space="0" w:color="auto"/>
            <w:bottom w:val="none" w:sz="0" w:space="0" w:color="auto"/>
            <w:right w:val="none" w:sz="0" w:space="0" w:color="auto"/>
          </w:divBdr>
        </w:div>
        <w:div w:id="382676971">
          <w:marLeft w:val="480"/>
          <w:marRight w:val="0"/>
          <w:marTop w:val="0"/>
          <w:marBottom w:val="0"/>
          <w:divBdr>
            <w:top w:val="none" w:sz="0" w:space="0" w:color="auto"/>
            <w:left w:val="none" w:sz="0" w:space="0" w:color="auto"/>
            <w:bottom w:val="none" w:sz="0" w:space="0" w:color="auto"/>
            <w:right w:val="none" w:sz="0" w:space="0" w:color="auto"/>
          </w:divBdr>
        </w:div>
        <w:div w:id="1793478815">
          <w:marLeft w:val="480"/>
          <w:marRight w:val="0"/>
          <w:marTop w:val="0"/>
          <w:marBottom w:val="0"/>
          <w:divBdr>
            <w:top w:val="none" w:sz="0" w:space="0" w:color="auto"/>
            <w:left w:val="none" w:sz="0" w:space="0" w:color="auto"/>
            <w:bottom w:val="none" w:sz="0" w:space="0" w:color="auto"/>
            <w:right w:val="none" w:sz="0" w:space="0" w:color="auto"/>
          </w:divBdr>
        </w:div>
        <w:div w:id="23336978">
          <w:marLeft w:val="480"/>
          <w:marRight w:val="0"/>
          <w:marTop w:val="0"/>
          <w:marBottom w:val="0"/>
          <w:divBdr>
            <w:top w:val="none" w:sz="0" w:space="0" w:color="auto"/>
            <w:left w:val="none" w:sz="0" w:space="0" w:color="auto"/>
            <w:bottom w:val="none" w:sz="0" w:space="0" w:color="auto"/>
            <w:right w:val="none" w:sz="0" w:space="0" w:color="auto"/>
          </w:divBdr>
        </w:div>
        <w:div w:id="1823039920">
          <w:marLeft w:val="480"/>
          <w:marRight w:val="0"/>
          <w:marTop w:val="0"/>
          <w:marBottom w:val="0"/>
          <w:divBdr>
            <w:top w:val="none" w:sz="0" w:space="0" w:color="auto"/>
            <w:left w:val="none" w:sz="0" w:space="0" w:color="auto"/>
            <w:bottom w:val="none" w:sz="0" w:space="0" w:color="auto"/>
            <w:right w:val="none" w:sz="0" w:space="0" w:color="auto"/>
          </w:divBdr>
        </w:div>
        <w:div w:id="1405495415">
          <w:marLeft w:val="480"/>
          <w:marRight w:val="0"/>
          <w:marTop w:val="0"/>
          <w:marBottom w:val="0"/>
          <w:divBdr>
            <w:top w:val="none" w:sz="0" w:space="0" w:color="auto"/>
            <w:left w:val="none" w:sz="0" w:space="0" w:color="auto"/>
            <w:bottom w:val="none" w:sz="0" w:space="0" w:color="auto"/>
            <w:right w:val="none" w:sz="0" w:space="0" w:color="auto"/>
          </w:divBdr>
        </w:div>
        <w:div w:id="1681347808">
          <w:marLeft w:val="480"/>
          <w:marRight w:val="0"/>
          <w:marTop w:val="0"/>
          <w:marBottom w:val="0"/>
          <w:divBdr>
            <w:top w:val="none" w:sz="0" w:space="0" w:color="auto"/>
            <w:left w:val="none" w:sz="0" w:space="0" w:color="auto"/>
            <w:bottom w:val="none" w:sz="0" w:space="0" w:color="auto"/>
            <w:right w:val="none" w:sz="0" w:space="0" w:color="auto"/>
          </w:divBdr>
        </w:div>
        <w:div w:id="1139424004">
          <w:marLeft w:val="480"/>
          <w:marRight w:val="0"/>
          <w:marTop w:val="0"/>
          <w:marBottom w:val="0"/>
          <w:divBdr>
            <w:top w:val="none" w:sz="0" w:space="0" w:color="auto"/>
            <w:left w:val="none" w:sz="0" w:space="0" w:color="auto"/>
            <w:bottom w:val="none" w:sz="0" w:space="0" w:color="auto"/>
            <w:right w:val="none" w:sz="0" w:space="0" w:color="auto"/>
          </w:divBdr>
        </w:div>
        <w:div w:id="662977294">
          <w:marLeft w:val="480"/>
          <w:marRight w:val="0"/>
          <w:marTop w:val="0"/>
          <w:marBottom w:val="0"/>
          <w:divBdr>
            <w:top w:val="none" w:sz="0" w:space="0" w:color="auto"/>
            <w:left w:val="none" w:sz="0" w:space="0" w:color="auto"/>
            <w:bottom w:val="none" w:sz="0" w:space="0" w:color="auto"/>
            <w:right w:val="none" w:sz="0" w:space="0" w:color="auto"/>
          </w:divBdr>
        </w:div>
        <w:div w:id="421413749">
          <w:marLeft w:val="480"/>
          <w:marRight w:val="0"/>
          <w:marTop w:val="0"/>
          <w:marBottom w:val="0"/>
          <w:divBdr>
            <w:top w:val="none" w:sz="0" w:space="0" w:color="auto"/>
            <w:left w:val="none" w:sz="0" w:space="0" w:color="auto"/>
            <w:bottom w:val="none" w:sz="0" w:space="0" w:color="auto"/>
            <w:right w:val="none" w:sz="0" w:space="0" w:color="auto"/>
          </w:divBdr>
        </w:div>
        <w:div w:id="145557493">
          <w:marLeft w:val="480"/>
          <w:marRight w:val="0"/>
          <w:marTop w:val="0"/>
          <w:marBottom w:val="0"/>
          <w:divBdr>
            <w:top w:val="none" w:sz="0" w:space="0" w:color="auto"/>
            <w:left w:val="none" w:sz="0" w:space="0" w:color="auto"/>
            <w:bottom w:val="none" w:sz="0" w:space="0" w:color="auto"/>
            <w:right w:val="none" w:sz="0" w:space="0" w:color="auto"/>
          </w:divBdr>
        </w:div>
        <w:div w:id="1115446047">
          <w:marLeft w:val="480"/>
          <w:marRight w:val="0"/>
          <w:marTop w:val="0"/>
          <w:marBottom w:val="0"/>
          <w:divBdr>
            <w:top w:val="none" w:sz="0" w:space="0" w:color="auto"/>
            <w:left w:val="none" w:sz="0" w:space="0" w:color="auto"/>
            <w:bottom w:val="none" w:sz="0" w:space="0" w:color="auto"/>
            <w:right w:val="none" w:sz="0" w:space="0" w:color="auto"/>
          </w:divBdr>
        </w:div>
        <w:div w:id="1734347773">
          <w:marLeft w:val="480"/>
          <w:marRight w:val="0"/>
          <w:marTop w:val="0"/>
          <w:marBottom w:val="0"/>
          <w:divBdr>
            <w:top w:val="none" w:sz="0" w:space="0" w:color="auto"/>
            <w:left w:val="none" w:sz="0" w:space="0" w:color="auto"/>
            <w:bottom w:val="none" w:sz="0" w:space="0" w:color="auto"/>
            <w:right w:val="none" w:sz="0" w:space="0" w:color="auto"/>
          </w:divBdr>
        </w:div>
        <w:div w:id="1991396869">
          <w:marLeft w:val="480"/>
          <w:marRight w:val="0"/>
          <w:marTop w:val="0"/>
          <w:marBottom w:val="0"/>
          <w:divBdr>
            <w:top w:val="none" w:sz="0" w:space="0" w:color="auto"/>
            <w:left w:val="none" w:sz="0" w:space="0" w:color="auto"/>
            <w:bottom w:val="none" w:sz="0" w:space="0" w:color="auto"/>
            <w:right w:val="none" w:sz="0" w:space="0" w:color="auto"/>
          </w:divBdr>
        </w:div>
        <w:div w:id="677974281">
          <w:marLeft w:val="480"/>
          <w:marRight w:val="0"/>
          <w:marTop w:val="0"/>
          <w:marBottom w:val="0"/>
          <w:divBdr>
            <w:top w:val="none" w:sz="0" w:space="0" w:color="auto"/>
            <w:left w:val="none" w:sz="0" w:space="0" w:color="auto"/>
            <w:bottom w:val="none" w:sz="0" w:space="0" w:color="auto"/>
            <w:right w:val="none" w:sz="0" w:space="0" w:color="auto"/>
          </w:divBdr>
        </w:div>
        <w:div w:id="12270843">
          <w:marLeft w:val="480"/>
          <w:marRight w:val="0"/>
          <w:marTop w:val="0"/>
          <w:marBottom w:val="0"/>
          <w:divBdr>
            <w:top w:val="none" w:sz="0" w:space="0" w:color="auto"/>
            <w:left w:val="none" w:sz="0" w:space="0" w:color="auto"/>
            <w:bottom w:val="none" w:sz="0" w:space="0" w:color="auto"/>
            <w:right w:val="none" w:sz="0" w:space="0" w:color="auto"/>
          </w:divBdr>
        </w:div>
        <w:div w:id="123933818">
          <w:marLeft w:val="480"/>
          <w:marRight w:val="0"/>
          <w:marTop w:val="0"/>
          <w:marBottom w:val="0"/>
          <w:divBdr>
            <w:top w:val="none" w:sz="0" w:space="0" w:color="auto"/>
            <w:left w:val="none" w:sz="0" w:space="0" w:color="auto"/>
            <w:bottom w:val="none" w:sz="0" w:space="0" w:color="auto"/>
            <w:right w:val="none" w:sz="0" w:space="0" w:color="auto"/>
          </w:divBdr>
        </w:div>
        <w:div w:id="132143084">
          <w:marLeft w:val="480"/>
          <w:marRight w:val="0"/>
          <w:marTop w:val="0"/>
          <w:marBottom w:val="0"/>
          <w:divBdr>
            <w:top w:val="none" w:sz="0" w:space="0" w:color="auto"/>
            <w:left w:val="none" w:sz="0" w:space="0" w:color="auto"/>
            <w:bottom w:val="none" w:sz="0" w:space="0" w:color="auto"/>
            <w:right w:val="none" w:sz="0" w:space="0" w:color="auto"/>
          </w:divBdr>
        </w:div>
        <w:div w:id="638268642">
          <w:marLeft w:val="480"/>
          <w:marRight w:val="0"/>
          <w:marTop w:val="0"/>
          <w:marBottom w:val="0"/>
          <w:divBdr>
            <w:top w:val="none" w:sz="0" w:space="0" w:color="auto"/>
            <w:left w:val="none" w:sz="0" w:space="0" w:color="auto"/>
            <w:bottom w:val="none" w:sz="0" w:space="0" w:color="auto"/>
            <w:right w:val="none" w:sz="0" w:space="0" w:color="auto"/>
          </w:divBdr>
        </w:div>
        <w:div w:id="1552186150">
          <w:marLeft w:val="480"/>
          <w:marRight w:val="0"/>
          <w:marTop w:val="0"/>
          <w:marBottom w:val="0"/>
          <w:divBdr>
            <w:top w:val="none" w:sz="0" w:space="0" w:color="auto"/>
            <w:left w:val="none" w:sz="0" w:space="0" w:color="auto"/>
            <w:bottom w:val="none" w:sz="0" w:space="0" w:color="auto"/>
            <w:right w:val="none" w:sz="0" w:space="0" w:color="auto"/>
          </w:divBdr>
        </w:div>
        <w:div w:id="2135170606">
          <w:marLeft w:val="480"/>
          <w:marRight w:val="0"/>
          <w:marTop w:val="0"/>
          <w:marBottom w:val="0"/>
          <w:divBdr>
            <w:top w:val="none" w:sz="0" w:space="0" w:color="auto"/>
            <w:left w:val="none" w:sz="0" w:space="0" w:color="auto"/>
            <w:bottom w:val="none" w:sz="0" w:space="0" w:color="auto"/>
            <w:right w:val="none" w:sz="0" w:space="0" w:color="auto"/>
          </w:divBdr>
        </w:div>
        <w:div w:id="1424257703">
          <w:marLeft w:val="480"/>
          <w:marRight w:val="0"/>
          <w:marTop w:val="0"/>
          <w:marBottom w:val="0"/>
          <w:divBdr>
            <w:top w:val="none" w:sz="0" w:space="0" w:color="auto"/>
            <w:left w:val="none" w:sz="0" w:space="0" w:color="auto"/>
            <w:bottom w:val="none" w:sz="0" w:space="0" w:color="auto"/>
            <w:right w:val="none" w:sz="0" w:space="0" w:color="auto"/>
          </w:divBdr>
        </w:div>
        <w:div w:id="744962411">
          <w:marLeft w:val="480"/>
          <w:marRight w:val="0"/>
          <w:marTop w:val="0"/>
          <w:marBottom w:val="0"/>
          <w:divBdr>
            <w:top w:val="none" w:sz="0" w:space="0" w:color="auto"/>
            <w:left w:val="none" w:sz="0" w:space="0" w:color="auto"/>
            <w:bottom w:val="none" w:sz="0" w:space="0" w:color="auto"/>
            <w:right w:val="none" w:sz="0" w:space="0" w:color="auto"/>
          </w:divBdr>
        </w:div>
        <w:div w:id="1600018261">
          <w:marLeft w:val="480"/>
          <w:marRight w:val="0"/>
          <w:marTop w:val="0"/>
          <w:marBottom w:val="0"/>
          <w:divBdr>
            <w:top w:val="none" w:sz="0" w:space="0" w:color="auto"/>
            <w:left w:val="none" w:sz="0" w:space="0" w:color="auto"/>
            <w:bottom w:val="none" w:sz="0" w:space="0" w:color="auto"/>
            <w:right w:val="none" w:sz="0" w:space="0" w:color="auto"/>
          </w:divBdr>
        </w:div>
        <w:div w:id="112096291">
          <w:marLeft w:val="480"/>
          <w:marRight w:val="0"/>
          <w:marTop w:val="0"/>
          <w:marBottom w:val="0"/>
          <w:divBdr>
            <w:top w:val="none" w:sz="0" w:space="0" w:color="auto"/>
            <w:left w:val="none" w:sz="0" w:space="0" w:color="auto"/>
            <w:bottom w:val="none" w:sz="0" w:space="0" w:color="auto"/>
            <w:right w:val="none" w:sz="0" w:space="0" w:color="auto"/>
          </w:divBdr>
        </w:div>
        <w:div w:id="2130124620">
          <w:marLeft w:val="480"/>
          <w:marRight w:val="0"/>
          <w:marTop w:val="0"/>
          <w:marBottom w:val="0"/>
          <w:divBdr>
            <w:top w:val="none" w:sz="0" w:space="0" w:color="auto"/>
            <w:left w:val="none" w:sz="0" w:space="0" w:color="auto"/>
            <w:bottom w:val="none" w:sz="0" w:space="0" w:color="auto"/>
            <w:right w:val="none" w:sz="0" w:space="0" w:color="auto"/>
          </w:divBdr>
        </w:div>
        <w:div w:id="1085228151">
          <w:marLeft w:val="480"/>
          <w:marRight w:val="0"/>
          <w:marTop w:val="0"/>
          <w:marBottom w:val="0"/>
          <w:divBdr>
            <w:top w:val="none" w:sz="0" w:space="0" w:color="auto"/>
            <w:left w:val="none" w:sz="0" w:space="0" w:color="auto"/>
            <w:bottom w:val="none" w:sz="0" w:space="0" w:color="auto"/>
            <w:right w:val="none" w:sz="0" w:space="0" w:color="auto"/>
          </w:divBdr>
        </w:div>
        <w:div w:id="904293814">
          <w:marLeft w:val="480"/>
          <w:marRight w:val="0"/>
          <w:marTop w:val="0"/>
          <w:marBottom w:val="0"/>
          <w:divBdr>
            <w:top w:val="none" w:sz="0" w:space="0" w:color="auto"/>
            <w:left w:val="none" w:sz="0" w:space="0" w:color="auto"/>
            <w:bottom w:val="none" w:sz="0" w:space="0" w:color="auto"/>
            <w:right w:val="none" w:sz="0" w:space="0" w:color="auto"/>
          </w:divBdr>
        </w:div>
        <w:div w:id="191386061">
          <w:marLeft w:val="480"/>
          <w:marRight w:val="0"/>
          <w:marTop w:val="0"/>
          <w:marBottom w:val="0"/>
          <w:divBdr>
            <w:top w:val="none" w:sz="0" w:space="0" w:color="auto"/>
            <w:left w:val="none" w:sz="0" w:space="0" w:color="auto"/>
            <w:bottom w:val="none" w:sz="0" w:space="0" w:color="auto"/>
            <w:right w:val="none" w:sz="0" w:space="0" w:color="auto"/>
          </w:divBdr>
        </w:div>
        <w:div w:id="1254632258">
          <w:marLeft w:val="480"/>
          <w:marRight w:val="0"/>
          <w:marTop w:val="0"/>
          <w:marBottom w:val="0"/>
          <w:divBdr>
            <w:top w:val="none" w:sz="0" w:space="0" w:color="auto"/>
            <w:left w:val="none" w:sz="0" w:space="0" w:color="auto"/>
            <w:bottom w:val="none" w:sz="0" w:space="0" w:color="auto"/>
            <w:right w:val="none" w:sz="0" w:space="0" w:color="auto"/>
          </w:divBdr>
        </w:div>
        <w:div w:id="416825823">
          <w:marLeft w:val="480"/>
          <w:marRight w:val="0"/>
          <w:marTop w:val="0"/>
          <w:marBottom w:val="0"/>
          <w:divBdr>
            <w:top w:val="none" w:sz="0" w:space="0" w:color="auto"/>
            <w:left w:val="none" w:sz="0" w:space="0" w:color="auto"/>
            <w:bottom w:val="none" w:sz="0" w:space="0" w:color="auto"/>
            <w:right w:val="none" w:sz="0" w:space="0" w:color="auto"/>
          </w:divBdr>
        </w:div>
        <w:div w:id="683475660">
          <w:marLeft w:val="480"/>
          <w:marRight w:val="0"/>
          <w:marTop w:val="0"/>
          <w:marBottom w:val="0"/>
          <w:divBdr>
            <w:top w:val="none" w:sz="0" w:space="0" w:color="auto"/>
            <w:left w:val="none" w:sz="0" w:space="0" w:color="auto"/>
            <w:bottom w:val="none" w:sz="0" w:space="0" w:color="auto"/>
            <w:right w:val="none" w:sz="0" w:space="0" w:color="auto"/>
          </w:divBdr>
        </w:div>
        <w:div w:id="1587768836">
          <w:marLeft w:val="480"/>
          <w:marRight w:val="0"/>
          <w:marTop w:val="0"/>
          <w:marBottom w:val="0"/>
          <w:divBdr>
            <w:top w:val="none" w:sz="0" w:space="0" w:color="auto"/>
            <w:left w:val="none" w:sz="0" w:space="0" w:color="auto"/>
            <w:bottom w:val="none" w:sz="0" w:space="0" w:color="auto"/>
            <w:right w:val="none" w:sz="0" w:space="0" w:color="auto"/>
          </w:divBdr>
        </w:div>
        <w:div w:id="868488720">
          <w:marLeft w:val="480"/>
          <w:marRight w:val="0"/>
          <w:marTop w:val="0"/>
          <w:marBottom w:val="0"/>
          <w:divBdr>
            <w:top w:val="none" w:sz="0" w:space="0" w:color="auto"/>
            <w:left w:val="none" w:sz="0" w:space="0" w:color="auto"/>
            <w:bottom w:val="none" w:sz="0" w:space="0" w:color="auto"/>
            <w:right w:val="none" w:sz="0" w:space="0" w:color="auto"/>
          </w:divBdr>
        </w:div>
        <w:div w:id="40174665">
          <w:marLeft w:val="480"/>
          <w:marRight w:val="0"/>
          <w:marTop w:val="0"/>
          <w:marBottom w:val="0"/>
          <w:divBdr>
            <w:top w:val="none" w:sz="0" w:space="0" w:color="auto"/>
            <w:left w:val="none" w:sz="0" w:space="0" w:color="auto"/>
            <w:bottom w:val="none" w:sz="0" w:space="0" w:color="auto"/>
            <w:right w:val="none" w:sz="0" w:space="0" w:color="auto"/>
          </w:divBdr>
        </w:div>
        <w:div w:id="1898123424">
          <w:marLeft w:val="480"/>
          <w:marRight w:val="0"/>
          <w:marTop w:val="0"/>
          <w:marBottom w:val="0"/>
          <w:divBdr>
            <w:top w:val="none" w:sz="0" w:space="0" w:color="auto"/>
            <w:left w:val="none" w:sz="0" w:space="0" w:color="auto"/>
            <w:bottom w:val="none" w:sz="0" w:space="0" w:color="auto"/>
            <w:right w:val="none" w:sz="0" w:space="0" w:color="auto"/>
          </w:divBdr>
        </w:div>
        <w:div w:id="1695568683">
          <w:marLeft w:val="480"/>
          <w:marRight w:val="0"/>
          <w:marTop w:val="0"/>
          <w:marBottom w:val="0"/>
          <w:divBdr>
            <w:top w:val="none" w:sz="0" w:space="0" w:color="auto"/>
            <w:left w:val="none" w:sz="0" w:space="0" w:color="auto"/>
            <w:bottom w:val="none" w:sz="0" w:space="0" w:color="auto"/>
            <w:right w:val="none" w:sz="0" w:space="0" w:color="auto"/>
          </w:divBdr>
        </w:div>
        <w:div w:id="814302314">
          <w:marLeft w:val="480"/>
          <w:marRight w:val="0"/>
          <w:marTop w:val="0"/>
          <w:marBottom w:val="0"/>
          <w:divBdr>
            <w:top w:val="none" w:sz="0" w:space="0" w:color="auto"/>
            <w:left w:val="none" w:sz="0" w:space="0" w:color="auto"/>
            <w:bottom w:val="none" w:sz="0" w:space="0" w:color="auto"/>
            <w:right w:val="none" w:sz="0" w:space="0" w:color="auto"/>
          </w:divBdr>
        </w:div>
        <w:div w:id="738672735">
          <w:marLeft w:val="480"/>
          <w:marRight w:val="0"/>
          <w:marTop w:val="0"/>
          <w:marBottom w:val="0"/>
          <w:divBdr>
            <w:top w:val="none" w:sz="0" w:space="0" w:color="auto"/>
            <w:left w:val="none" w:sz="0" w:space="0" w:color="auto"/>
            <w:bottom w:val="none" w:sz="0" w:space="0" w:color="auto"/>
            <w:right w:val="none" w:sz="0" w:space="0" w:color="auto"/>
          </w:divBdr>
        </w:div>
        <w:div w:id="123430953">
          <w:marLeft w:val="480"/>
          <w:marRight w:val="0"/>
          <w:marTop w:val="0"/>
          <w:marBottom w:val="0"/>
          <w:divBdr>
            <w:top w:val="none" w:sz="0" w:space="0" w:color="auto"/>
            <w:left w:val="none" w:sz="0" w:space="0" w:color="auto"/>
            <w:bottom w:val="none" w:sz="0" w:space="0" w:color="auto"/>
            <w:right w:val="none" w:sz="0" w:space="0" w:color="auto"/>
          </w:divBdr>
        </w:div>
        <w:div w:id="371657372">
          <w:marLeft w:val="480"/>
          <w:marRight w:val="0"/>
          <w:marTop w:val="0"/>
          <w:marBottom w:val="0"/>
          <w:divBdr>
            <w:top w:val="none" w:sz="0" w:space="0" w:color="auto"/>
            <w:left w:val="none" w:sz="0" w:space="0" w:color="auto"/>
            <w:bottom w:val="none" w:sz="0" w:space="0" w:color="auto"/>
            <w:right w:val="none" w:sz="0" w:space="0" w:color="auto"/>
          </w:divBdr>
        </w:div>
        <w:div w:id="354231334">
          <w:marLeft w:val="480"/>
          <w:marRight w:val="0"/>
          <w:marTop w:val="0"/>
          <w:marBottom w:val="0"/>
          <w:divBdr>
            <w:top w:val="none" w:sz="0" w:space="0" w:color="auto"/>
            <w:left w:val="none" w:sz="0" w:space="0" w:color="auto"/>
            <w:bottom w:val="none" w:sz="0" w:space="0" w:color="auto"/>
            <w:right w:val="none" w:sz="0" w:space="0" w:color="auto"/>
          </w:divBdr>
        </w:div>
        <w:div w:id="1307277924">
          <w:marLeft w:val="480"/>
          <w:marRight w:val="0"/>
          <w:marTop w:val="0"/>
          <w:marBottom w:val="0"/>
          <w:divBdr>
            <w:top w:val="none" w:sz="0" w:space="0" w:color="auto"/>
            <w:left w:val="none" w:sz="0" w:space="0" w:color="auto"/>
            <w:bottom w:val="none" w:sz="0" w:space="0" w:color="auto"/>
            <w:right w:val="none" w:sz="0" w:space="0" w:color="auto"/>
          </w:divBdr>
        </w:div>
        <w:div w:id="2009211146">
          <w:marLeft w:val="480"/>
          <w:marRight w:val="0"/>
          <w:marTop w:val="0"/>
          <w:marBottom w:val="0"/>
          <w:divBdr>
            <w:top w:val="none" w:sz="0" w:space="0" w:color="auto"/>
            <w:left w:val="none" w:sz="0" w:space="0" w:color="auto"/>
            <w:bottom w:val="none" w:sz="0" w:space="0" w:color="auto"/>
            <w:right w:val="none" w:sz="0" w:space="0" w:color="auto"/>
          </w:divBdr>
        </w:div>
        <w:div w:id="192619296">
          <w:marLeft w:val="480"/>
          <w:marRight w:val="0"/>
          <w:marTop w:val="0"/>
          <w:marBottom w:val="0"/>
          <w:divBdr>
            <w:top w:val="none" w:sz="0" w:space="0" w:color="auto"/>
            <w:left w:val="none" w:sz="0" w:space="0" w:color="auto"/>
            <w:bottom w:val="none" w:sz="0" w:space="0" w:color="auto"/>
            <w:right w:val="none" w:sz="0" w:space="0" w:color="auto"/>
          </w:divBdr>
        </w:div>
        <w:div w:id="134222327">
          <w:marLeft w:val="480"/>
          <w:marRight w:val="0"/>
          <w:marTop w:val="0"/>
          <w:marBottom w:val="0"/>
          <w:divBdr>
            <w:top w:val="none" w:sz="0" w:space="0" w:color="auto"/>
            <w:left w:val="none" w:sz="0" w:space="0" w:color="auto"/>
            <w:bottom w:val="none" w:sz="0" w:space="0" w:color="auto"/>
            <w:right w:val="none" w:sz="0" w:space="0" w:color="auto"/>
          </w:divBdr>
        </w:div>
        <w:div w:id="782261355">
          <w:marLeft w:val="480"/>
          <w:marRight w:val="0"/>
          <w:marTop w:val="0"/>
          <w:marBottom w:val="0"/>
          <w:divBdr>
            <w:top w:val="none" w:sz="0" w:space="0" w:color="auto"/>
            <w:left w:val="none" w:sz="0" w:space="0" w:color="auto"/>
            <w:bottom w:val="none" w:sz="0" w:space="0" w:color="auto"/>
            <w:right w:val="none" w:sz="0" w:space="0" w:color="auto"/>
          </w:divBdr>
        </w:div>
        <w:div w:id="374044959">
          <w:marLeft w:val="480"/>
          <w:marRight w:val="0"/>
          <w:marTop w:val="0"/>
          <w:marBottom w:val="0"/>
          <w:divBdr>
            <w:top w:val="none" w:sz="0" w:space="0" w:color="auto"/>
            <w:left w:val="none" w:sz="0" w:space="0" w:color="auto"/>
            <w:bottom w:val="none" w:sz="0" w:space="0" w:color="auto"/>
            <w:right w:val="none" w:sz="0" w:space="0" w:color="auto"/>
          </w:divBdr>
        </w:div>
        <w:div w:id="1021663925">
          <w:marLeft w:val="480"/>
          <w:marRight w:val="0"/>
          <w:marTop w:val="0"/>
          <w:marBottom w:val="0"/>
          <w:divBdr>
            <w:top w:val="none" w:sz="0" w:space="0" w:color="auto"/>
            <w:left w:val="none" w:sz="0" w:space="0" w:color="auto"/>
            <w:bottom w:val="none" w:sz="0" w:space="0" w:color="auto"/>
            <w:right w:val="none" w:sz="0" w:space="0" w:color="auto"/>
          </w:divBdr>
        </w:div>
        <w:div w:id="1764649611">
          <w:marLeft w:val="480"/>
          <w:marRight w:val="0"/>
          <w:marTop w:val="0"/>
          <w:marBottom w:val="0"/>
          <w:divBdr>
            <w:top w:val="none" w:sz="0" w:space="0" w:color="auto"/>
            <w:left w:val="none" w:sz="0" w:space="0" w:color="auto"/>
            <w:bottom w:val="none" w:sz="0" w:space="0" w:color="auto"/>
            <w:right w:val="none" w:sz="0" w:space="0" w:color="auto"/>
          </w:divBdr>
        </w:div>
        <w:div w:id="2112159865">
          <w:marLeft w:val="480"/>
          <w:marRight w:val="0"/>
          <w:marTop w:val="0"/>
          <w:marBottom w:val="0"/>
          <w:divBdr>
            <w:top w:val="none" w:sz="0" w:space="0" w:color="auto"/>
            <w:left w:val="none" w:sz="0" w:space="0" w:color="auto"/>
            <w:bottom w:val="none" w:sz="0" w:space="0" w:color="auto"/>
            <w:right w:val="none" w:sz="0" w:space="0" w:color="auto"/>
          </w:divBdr>
        </w:div>
        <w:div w:id="812254253">
          <w:marLeft w:val="480"/>
          <w:marRight w:val="0"/>
          <w:marTop w:val="0"/>
          <w:marBottom w:val="0"/>
          <w:divBdr>
            <w:top w:val="none" w:sz="0" w:space="0" w:color="auto"/>
            <w:left w:val="none" w:sz="0" w:space="0" w:color="auto"/>
            <w:bottom w:val="none" w:sz="0" w:space="0" w:color="auto"/>
            <w:right w:val="none" w:sz="0" w:space="0" w:color="auto"/>
          </w:divBdr>
        </w:div>
        <w:div w:id="1108157878">
          <w:marLeft w:val="480"/>
          <w:marRight w:val="0"/>
          <w:marTop w:val="0"/>
          <w:marBottom w:val="0"/>
          <w:divBdr>
            <w:top w:val="none" w:sz="0" w:space="0" w:color="auto"/>
            <w:left w:val="none" w:sz="0" w:space="0" w:color="auto"/>
            <w:bottom w:val="none" w:sz="0" w:space="0" w:color="auto"/>
            <w:right w:val="none" w:sz="0" w:space="0" w:color="auto"/>
          </w:divBdr>
        </w:div>
        <w:div w:id="1278677845">
          <w:marLeft w:val="480"/>
          <w:marRight w:val="0"/>
          <w:marTop w:val="0"/>
          <w:marBottom w:val="0"/>
          <w:divBdr>
            <w:top w:val="none" w:sz="0" w:space="0" w:color="auto"/>
            <w:left w:val="none" w:sz="0" w:space="0" w:color="auto"/>
            <w:bottom w:val="none" w:sz="0" w:space="0" w:color="auto"/>
            <w:right w:val="none" w:sz="0" w:space="0" w:color="auto"/>
          </w:divBdr>
        </w:div>
        <w:div w:id="1082416225">
          <w:marLeft w:val="480"/>
          <w:marRight w:val="0"/>
          <w:marTop w:val="0"/>
          <w:marBottom w:val="0"/>
          <w:divBdr>
            <w:top w:val="none" w:sz="0" w:space="0" w:color="auto"/>
            <w:left w:val="none" w:sz="0" w:space="0" w:color="auto"/>
            <w:bottom w:val="none" w:sz="0" w:space="0" w:color="auto"/>
            <w:right w:val="none" w:sz="0" w:space="0" w:color="auto"/>
          </w:divBdr>
        </w:div>
        <w:div w:id="532231168">
          <w:marLeft w:val="480"/>
          <w:marRight w:val="0"/>
          <w:marTop w:val="0"/>
          <w:marBottom w:val="0"/>
          <w:divBdr>
            <w:top w:val="none" w:sz="0" w:space="0" w:color="auto"/>
            <w:left w:val="none" w:sz="0" w:space="0" w:color="auto"/>
            <w:bottom w:val="none" w:sz="0" w:space="0" w:color="auto"/>
            <w:right w:val="none" w:sz="0" w:space="0" w:color="auto"/>
          </w:divBdr>
        </w:div>
        <w:div w:id="1994598391">
          <w:marLeft w:val="480"/>
          <w:marRight w:val="0"/>
          <w:marTop w:val="0"/>
          <w:marBottom w:val="0"/>
          <w:divBdr>
            <w:top w:val="none" w:sz="0" w:space="0" w:color="auto"/>
            <w:left w:val="none" w:sz="0" w:space="0" w:color="auto"/>
            <w:bottom w:val="none" w:sz="0" w:space="0" w:color="auto"/>
            <w:right w:val="none" w:sz="0" w:space="0" w:color="auto"/>
          </w:divBdr>
        </w:div>
      </w:divsChild>
    </w:div>
    <w:div w:id="1021905049">
      <w:bodyDiv w:val="1"/>
      <w:marLeft w:val="0"/>
      <w:marRight w:val="0"/>
      <w:marTop w:val="0"/>
      <w:marBottom w:val="0"/>
      <w:divBdr>
        <w:top w:val="none" w:sz="0" w:space="0" w:color="auto"/>
        <w:left w:val="none" w:sz="0" w:space="0" w:color="auto"/>
        <w:bottom w:val="none" w:sz="0" w:space="0" w:color="auto"/>
        <w:right w:val="none" w:sz="0" w:space="0" w:color="auto"/>
      </w:divBdr>
    </w:div>
    <w:div w:id="1022515899">
      <w:bodyDiv w:val="1"/>
      <w:marLeft w:val="0"/>
      <w:marRight w:val="0"/>
      <w:marTop w:val="0"/>
      <w:marBottom w:val="0"/>
      <w:divBdr>
        <w:top w:val="none" w:sz="0" w:space="0" w:color="auto"/>
        <w:left w:val="none" w:sz="0" w:space="0" w:color="auto"/>
        <w:bottom w:val="none" w:sz="0" w:space="0" w:color="auto"/>
        <w:right w:val="none" w:sz="0" w:space="0" w:color="auto"/>
      </w:divBdr>
    </w:div>
    <w:div w:id="1023634244">
      <w:bodyDiv w:val="1"/>
      <w:marLeft w:val="0"/>
      <w:marRight w:val="0"/>
      <w:marTop w:val="0"/>
      <w:marBottom w:val="0"/>
      <w:divBdr>
        <w:top w:val="none" w:sz="0" w:space="0" w:color="auto"/>
        <w:left w:val="none" w:sz="0" w:space="0" w:color="auto"/>
        <w:bottom w:val="none" w:sz="0" w:space="0" w:color="auto"/>
        <w:right w:val="none" w:sz="0" w:space="0" w:color="auto"/>
      </w:divBdr>
    </w:div>
    <w:div w:id="1026522547">
      <w:bodyDiv w:val="1"/>
      <w:marLeft w:val="0"/>
      <w:marRight w:val="0"/>
      <w:marTop w:val="0"/>
      <w:marBottom w:val="0"/>
      <w:divBdr>
        <w:top w:val="none" w:sz="0" w:space="0" w:color="auto"/>
        <w:left w:val="none" w:sz="0" w:space="0" w:color="auto"/>
        <w:bottom w:val="none" w:sz="0" w:space="0" w:color="auto"/>
        <w:right w:val="none" w:sz="0" w:space="0" w:color="auto"/>
      </w:divBdr>
    </w:div>
    <w:div w:id="1026565086">
      <w:bodyDiv w:val="1"/>
      <w:marLeft w:val="0"/>
      <w:marRight w:val="0"/>
      <w:marTop w:val="0"/>
      <w:marBottom w:val="0"/>
      <w:divBdr>
        <w:top w:val="none" w:sz="0" w:space="0" w:color="auto"/>
        <w:left w:val="none" w:sz="0" w:space="0" w:color="auto"/>
        <w:bottom w:val="none" w:sz="0" w:space="0" w:color="auto"/>
        <w:right w:val="none" w:sz="0" w:space="0" w:color="auto"/>
      </w:divBdr>
    </w:div>
    <w:div w:id="1026980980">
      <w:bodyDiv w:val="1"/>
      <w:marLeft w:val="0"/>
      <w:marRight w:val="0"/>
      <w:marTop w:val="0"/>
      <w:marBottom w:val="0"/>
      <w:divBdr>
        <w:top w:val="none" w:sz="0" w:space="0" w:color="auto"/>
        <w:left w:val="none" w:sz="0" w:space="0" w:color="auto"/>
        <w:bottom w:val="none" w:sz="0" w:space="0" w:color="auto"/>
        <w:right w:val="none" w:sz="0" w:space="0" w:color="auto"/>
      </w:divBdr>
    </w:div>
    <w:div w:id="1031881259">
      <w:bodyDiv w:val="1"/>
      <w:marLeft w:val="0"/>
      <w:marRight w:val="0"/>
      <w:marTop w:val="0"/>
      <w:marBottom w:val="0"/>
      <w:divBdr>
        <w:top w:val="none" w:sz="0" w:space="0" w:color="auto"/>
        <w:left w:val="none" w:sz="0" w:space="0" w:color="auto"/>
        <w:bottom w:val="none" w:sz="0" w:space="0" w:color="auto"/>
        <w:right w:val="none" w:sz="0" w:space="0" w:color="auto"/>
      </w:divBdr>
    </w:div>
    <w:div w:id="1033338562">
      <w:bodyDiv w:val="1"/>
      <w:marLeft w:val="0"/>
      <w:marRight w:val="0"/>
      <w:marTop w:val="0"/>
      <w:marBottom w:val="0"/>
      <w:divBdr>
        <w:top w:val="none" w:sz="0" w:space="0" w:color="auto"/>
        <w:left w:val="none" w:sz="0" w:space="0" w:color="auto"/>
        <w:bottom w:val="none" w:sz="0" w:space="0" w:color="auto"/>
        <w:right w:val="none" w:sz="0" w:space="0" w:color="auto"/>
      </w:divBdr>
    </w:div>
    <w:div w:id="1033384445">
      <w:bodyDiv w:val="1"/>
      <w:marLeft w:val="0"/>
      <w:marRight w:val="0"/>
      <w:marTop w:val="0"/>
      <w:marBottom w:val="0"/>
      <w:divBdr>
        <w:top w:val="none" w:sz="0" w:space="0" w:color="auto"/>
        <w:left w:val="none" w:sz="0" w:space="0" w:color="auto"/>
        <w:bottom w:val="none" w:sz="0" w:space="0" w:color="auto"/>
        <w:right w:val="none" w:sz="0" w:space="0" w:color="auto"/>
      </w:divBdr>
    </w:div>
    <w:div w:id="1033699439">
      <w:bodyDiv w:val="1"/>
      <w:marLeft w:val="0"/>
      <w:marRight w:val="0"/>
      <w:marTop w:val="0"/>
      <w:marBottom w:val="0"/>
      <w:divBdr>
        <w:top w:val="none" w:sz="0" w:space="0" w:color="auto"/>
        <w:left w:val="none" w:sz="0" w:space="0" w:color="auto"/>
        <w:bottom w:val="none" w:sz="0" w:space="0" w:color="auto"/>
        <w:right w:val="none" w:sz="0" w:space="0" w:color="auto"/>
      </w:divBdr>
    </w:div>
    <w:div w:id="1034186267">
      <w:bodyDiv w:val="1"/>
      <w:marLeft w:val="0"/>
      <w:marRight w:val="0"/>
      <w:marTop w:val="0"/>
      <w:marBottom w:val="0"/>
      <w:divBdr>
        <w:top w:val="none" w:sz="0" w:space="0" w:color="auto"/>
        <w:left w:val="none" w:sz="0" w:space="0" w:color="auto"/>
        <w:bottom w:val="none" w:sz="0" w:space="0" w:color="auto"/>
        <w:right w:val="none" w:sz="0" w:space="0" w:color="auto"/>
      </w:divBdr>
    </w:div>
    <w:div w:id="1035933818">
      <w:bodyDiv w:val="1"/>
      <w:marLeft w:val="0"/>
      <w:marRight w:val="0"/>
      <w:marTop w:val="0"/>
      <w:marBottom w:val="0"/>
      <w:divBdr>
        <w:top w:val="none" w:sz="0" w:space="0" w:color="auto"/>
        <w:left w:val="none" w:sz="0" w:space="0" w:color="auto"/>
        <w:bottom w:val="none" w:sz="0" w:space="0" w:color="auto"/>
        <w:right w:val="none" w:sz="0" w:space="0" w:color="auto"/>
      </w:divBdr>
    </w:div>
    <w:div w:id="1041979601">
      <w:bodyDiv w:val="1"/>
      <w:marLeft w:val="0"/>
      <w:marRight w:val="0"/>
      <w:marTop w:val="0"/>
      <w:marBottom w:val="0"/>
      <w:divBdr>
        <w:top w:val="none" w:sz="0" w:space="0" w:color="auto"/>
        <w:left w:val="none" w:sz="0" w:space="0" w:color="auto"/>
        <w:bottom w:val="none" w:sz="0" w:space="0" w:color="auto"/>
        <w:right w:val="none" w:sz="0" w:space="0" w:color="auto"/>
      </w:divBdr>
    </w:div>
    <w:div w:id="1042747194">
      <w:bodyDiv w:val="1"/>
      <w:marLeft w:val="0"/>
      <w:marRight w:val="0"/>
      <w:marTop w:val="0"/>
      <w:marBottom w:val="0"/>
      <w:divBdr>
        <w:top w:val="none" w:sz="0" w:space="0" w:color="auto"/>
        <w:left w:val="none" w:sz="0" w:space="0" w:color="auto"/>
        <w:bottom w:val="none" w:sz="0" w:space="0" w:color="auto"/>
        <w:right w:val="none" w:sz="0" w:space="0" w:color="auto"/>
      </w:divBdr>
    </w:div>
    <w:div w:id="1044718388">
      <w:bodyDiv w:val="1"/>
      <w:marLeft w:val="0"/>
      <w:marRight w:val="0"/>
      <w:marTop w:val="0"/>
      <w:marBottom w:val="0"/>
      <w:divBdr>
        <w:top w:val="none" w:sz="0" w:space="0" w:color="auto"/>
        <w:left w:val="none" w:sz="0" w:space="0" w:color="auto"/>
        <w:bottom w:val="none" w:sz="0" w:space="0" w:color="auto"/>
        <w:right w:val="none" w:sz="0" w:space="0" w:color="auto"/>
      </w:divBdr>
    </w:div>
    <w:div w:id="1048989543">
      <w:bodyDiv w:val="1"/>
      <w:marLeft w:val="0"/>
      <w:marRight w:val="0"/>
      <w:marTop w:val="0"/>
      <w:marBottom w:val="0"/>
      <w:divBdr>
        <w:top w:val="none" w:sz="0" w:space="0" w:color="auto"/>
        <w:left w:val="none" w:sz="0" w:space="0" w:color="auto"/>
        <w:bottom w:val="none" w:sz="0" w:space="0" w:color="auto"/>
        <w:right w:val="none" w:sz="0" w:space="0" w:color="auto"/>
      </w:divBdr>
    </w:div>
    <w:div w:id="1049497545">
      <w:bodyDiv w:val="1"/>
      <w:marLeft w:val="0"/>
      <w:marRight w:val="0"/>
      <w:marTop w:val="0"/>
      <w:marBottom w:val="0"/>
      <w:divBdr>
        <w:top w:val="none" w:sz="0" w:space="0" w:color="auto"/>
        <w:left w:val="none" w:sz="0" w:space="0" w:color="auto"/>
        <w:bottom w:val="none" w:sz="0" w:space="0" w:color="auto"/>
        <w:right w:val="none" w:sz="0" w:space="0" w:color="auto"/>
      </w:divBdr>
    </w:div>
    <w:div w:id="1050222969">
      <w:bodyDiv w:val="1"/>
      <w:marLeft w:val="0"/>
      <w:marRight w:val="0"/>
      <w:marTop w:val="0"/>
      <w:marBottom w:val="0"/>
      <w:divBdr>
        <w:top w:val="none" w:sz="0" w:space="0" w:color="auto"/>
        <w:left w:val="none" w:sz="0" w:space="0" w:color="auto"/>
        <w:bottom w:val="none" w:sz="0" w:space="0" w:color="auto"/>
        <w:right w:val="none" w:sz="0" w:space="0" w:color="auto"/>
      </w:divBdr>
    </w:div>
    <w:div w:id="1051265423">
      <w:bodyDiv w:val="1"/>
      <w:marLeft w:val="0"/>
      <w:marRight w:val="0"/>
      <w:marTop w:val="0"/>
      <w:marBottom w:val="0"/>
      <w:divBdr>
        <w:top w:val="none" w:sz="0" w:space="0" w:color="auto"/>
        <w:left w:val="none" w:sz="0" w:space="0" w:color="auto"/>
        <w:bottom w:val="none" w:sz="0" w:space="0" w:color="auto"/>
        <w:right w:val="none" w:sz="0" w:space="0" w:color="auto"/>
      </w:divBdr>
    </w:div>
    <w:div w:id="1051346553">
      <w:bodyDiv w:val="1"/>
      <w:marLeft w:val="0"/>
      <w:marRight w:val="0"/>
      <w:marTop w:val="0"/>
      <w:marBottom w:val="0"/>
      <w:divBdr>
        <w:top w:val="none" w:sz="0" w:space="0" w:color="auto"/>
        <w:left w:val="none" w:sz="0" w:space="0" w:color="auto"/>
        <w:bottom w:val="none" w:sz="0" w:space="0" w:color="auto"/>
        <w:right w:val="none" w:sz="0" w:space="0" w:color="auto"/>
      </w:divBdr>
    </w:div>
    <w:div w:id="1053965730">
      <w:bodyDiv w:val="1"/>
      <w:marLeft w:val="0"/>
      <w:marRight w:val="0"/>
      <w:marTop w:val="0"/>
      <w:marBottom w:val="0"/>
      <w:divBdr>
        <w:top w:val="none" w:sz="0" w:space="0" w:color="auto"/>
        <w:left w:val="none" w:sz="0" w:space="0" w:color="auto"/>
        <w:bottom w:val="none" w:sz="0" w:space="0" w:color="auto"/>
        <w:right w:val="none" w:sz="0" w:space="0" w:color="auto"/>
      </w:divBdr>
    </w:div>
    <w:div w:id="1054431223">
      <w:bodyDiv w:val="1"/>
      <w:marLeft w:val="0"/>
      <w:marRight w:val="0"/>
      <w:marTop w:val="0"/>
      <w:marBottom w:val="0"/>
      <w:divBdr>
        <w:top w:val="none" w:sz="0" w:space="0" w:color="auto"/>
        <w:left w:val="none" w:sz="0" w:space="0" w:color="auto"/>
        <w:bottom w:val="none" w:sz="0" w:space="0" w:color="auto"/>
        <w:right w:val="none" w:sz="0" w:space="0" w:color="auto"/>
      </w:divBdr>
    </w:div>
    <w:div w:id="1054814321">
      <w:bodyDiv w:val="1"/>
      <w:marLeft w:val="0"/>
      <w:marRight w:val="0"/>
      <w:marTop w:val="0"/>
      <w:marBottom w:val="0"/>
      <w:divBdr>
        <w:top w:val="none" w:sz="0" w:space="0" w:color="auto"/>
        <w:left w:val="none" w:sz="0" w:space="0" w:color="auto"/>
        <w:bottom w:val="none" w:sz="0" w:space="0" w:color="auto"/>
        <w:right w:val="none" w:sz="0" w:space="0" w:color="auto"/>
      </w:divBdr>
    </w:div>
    <w:div w:id="1055158851">
      <w:bodyDiv w:val="1"/>
      <w:marLeft w:val="0"/>
      <w:marRight w:val="0"/>
      <w:marTop w:val="0"/>
      <w:marBottom w:val="0"/>
      <w:divBdr>
        <w:top w:val="none" w:sz="0" w:space="0" w:color="auto"/>
        <w:left w:val="none" w:sz="0" w:space="0" w:color="auto"/>
        <w:bottom w:val="none" w:sz="0" w:space="0" w:color="auto"/>
        <w:right w:val="none" w:sz="0" w:space="0" w:color="auto"/>
      </w:divBdr>
    </w:div>
    <w:div w:id="1055350881">
      <w:bodyDiv w:val="1"/>
      <w:marLeft w:val="0"/>
      <w:marRight w:val="0"/>
      <w:marTop w:val="0"/>
      <w:marBottom w:val="0"/>
      <w:divBdr>
        <w:top w:val="none" w:sz="0" w:space="0" w:color="auto"/>
        <w:left w:val="none" w:sz="0" w:space="0" w:color="auto"/>
        <w:bottom w:val="none" w:sz="0" w:space="0" w:color="auto"/>
        <w:right w:val="none" w:sz="0" w:space="0" w:color="auto"/>
      </w:divBdr>
    </w:div>
    <w:div w:id="1056049146">
      <w:bodyDiv w:val="1"/>
      <w:marLeft w:val="0"/>
      <w:marRight w:val="0"/>
      <w:marTop w:val="0"/>
      <w:marBottom w:val="0"/>
      <w:divBdr>
        <w:top w:val="none" w:sz="0" w:space="0" w:color="auto"/>
        <w:left w:val="none" w:sz="0" w:space="0" w:color="auto"/>
        <w:bottom w:val="none" w:sz="0" w:space="0" w:color="auto"/>
        <w:right w:val="none" w:sz="0" w:space="0" w:color="auto"/>
      </w:divBdr>
    </w:div>
    <w:div w:id="1056858956">
      <w:bodyDiv w:val="1"/>
      <w:marLeft w:val="0"/>
      <w:marRight w:val="0"/>
      <w:marTop w:val="0"/>
      <w:marBottom w:val="0"/>
      <w:divBdr>
        <w:top w:val="none" w:sz="0" w:space="0" w:color="auto"/>
        <w:left w:val="none" w:sz="0" w:space="0" w:color="auto"/>
        <w:bottom w:val="none" w:sz="0" w:space="0" w:color="auto"/>
        <w:right w:val="none" w:sz="0" w:space="0" w:color="auto"/>
      </w:divBdr>
    </w:div>
    <w:div w:id="1057510068">
      <w:bodyDiv w:val="1"/>
      <w:marLeft w:val="0"/>
      <w:marRight w:val="0"/>
      <w:marTop w:val="0"/>
      <w:marBottom w:val="0"/>
      <w:divBdr>
        <w:top w:val="none" w:sz="0" w:space="0" w:color="auto"/>
        <w:left w:val="none" w:sz="0" w:space="0" w:color="auto"/>
        <w:bottom w:val="none" w:sz="0" w:space="0" w:color="auto"/>
        <w:right w:val="none" w:sz="0" w:space="0" w:color="auto"/>
      </w:divBdr>
    </w:div>
    <w:div w:id="1057976091">
      <w:bodyDiv w:val="1"/>
      <w:marLeft w:val="0"/>
      <w:marRight w:val="0"/>
      <w:marTop w:val="0"/>
      <w:marBottom w:val="0"/>
      <w:divBdr>
        <w:top w:val="none" w:sz="0" w:space="0" w:color="auto"/>
        <w:left w:val="none" w:sz="0" w:space="0" w:color="auto"/>
        <w:bottom w:val="none" w:sz="0" w:space="0" w:color="auto"/>
        <w:right w:val="none" w:sz="0" w:space="0" w:color="auto"/>
      </w:divBdr>
    </w:div>
    <w:div w:id="1059092477">
      <w:bodyDiv w:val="1"/>
      <w:marLeft w:val="0"/>
      <w:marRight w:val="0"/>
      <w:marTop w:val="0"/>
      <w:marBottom w:val="0"/>
      <w:divBdr>
        <w:top w:val="none" w:sz="0" w:space="0" w:color="auto"/>
        <w:left w:val="none" w:sz="0" w:space="0" w:color="auto"/>
        <w:bottom w:val="none" w:sz="0" w:space="0" w:color="auto"/>
        <w:right w:val="none" w:sz="0" w:space="0" w:color="auto"/>
      </w:divBdr>
    </w:div>
    <w:div w:id="1060248861">
      <w:bodyDiv w:val="1"/>
      <w:marLeft w:val="0"/>
      <w:marRight w:val="0"/>
      <w:marTop w:val="0"/>
      <w:marBottom w:val="0"/>
      <w:divBdr>
        <w:top w:val="none" w:sz="0" w:space="0" w:color="auto"/>
        <w:left w:val="none" w:sz="0" w:space="0" w:color="auto"/>
        <w:bottom w:val="none" w:sz="0" w:space="0" w:color="auto"/>
        <w:right w:val="none" w:sz="0" w:space="0" w:color="auto"/>
      </w:divBdr>
    </w:div>
    <w:div w:id="1061518746">
      <w:bodyDiv w:val="1"/>
      <w:marLeft w:val="0"/>
      <w:marRight w:val="0"/>
      <w:marTop w:val="0"/>
      <w:marBottom w:val="0"/>
      <w:divBdr>
        <w:top w:val="none" w:sz="0" w:space="0" w:color="auto"/>
        <w:left w:val="none" w:sz="0" w:space="0" w:color="auto"/>
        <w:bottom w:val="none" w:sz="0" w:space="0" w:color="auto"/>
        <w:right w:val="none" w:sz="0" w:space="0" w:color="auto"/>
      </w:divBdr>
    </w:div>
    <w:div w:id="1061562368">
      <w:bodyDiv w:val="1"/>
      <w:marLeft w:val="0"/>
      <w:marRight w:val="0"/>
      <w:marTop w:val="0"/>
      <w:marBottom w:val="0"/>
      <w:divBdr>
        <w:top w:val="none" w:sz="0" w:space="0" w:color="auto"/>
        <w:left w:val="none" w:sz="0" w:space="0" w:color="auto"/>
        <w:bottom w:val="none" w:sz="0" w:space="0" w:color="auto"/>
        <w:right w:val="none" w:sz="0" w:space="0" w:color="auto"/>
      </w:divBdr>
    </w:div>
    <w:div w:id="1062564043">
      <w:bodyDiv w:val="1"/>
      <w:marLeft w:val="0"/>
      <w:marRight w:val="0"/>
      <w:marTop w:val="0"/>
      <w:marBottom w:val="0"/>
      <w:divBdr>
        <w:top w:val="none" w:sz="0" w:space="0" w:color="auto"/>
        <w:left w:val="none" w:sz="0" w:space="0" w:color="auto"/>
        <w:bottom w:val="none" w:sz="0" w:space="0" w:color="auto"/>
        <w:right w:val="none" w:sz="0" w:space="0" w:color="auto"/>
      </w:divBdr>
    </w:div>
    <w:div w:id="1065493691">
      <w:bodyDiv w:val="1"/>
      <w:marLeft w:val="0"/>
      <w:marRight w:val="0"/>
      <w:marTop w:val="0"/>
      <w:marBottom w:val="0"/>
      <w:divBdr>
        <w:top w:val="none" w:sz="0" w:space="0" w:color="auto"/>
        <w:left w:val="none" w:sz="0" w:space="0" w:color="auto"/>
        <w:bottom w:val="none" w:sz="0" w:space="0" w:color="auto"/>
        <w:right w:val="none" w:sz="0" w:space="0" w:color="auto"/>
      </w:divBdr>
      <w:divsChild>
        <w:div w:id="1556623370">
          <w:marLeft w:val="480"/>
          <w:marRight w:val="0"/>
          <w:marTop w:val="0"/>
          <w:marBottom w:val="0"/>
          <w:divBdr>
            <w:top w:val="none" w:sz="0" w:space="0" w:color="auto"/>
            <w:left w:val="none" w:sz="0" w:space="0" w:color="auto"/>
            <w:bottom w:val="none" w:sz="0" w:space="0" w:color="auto"/>
            <w:right w:val="none" w:sz="0" w:space="0" w:color="auto"/>
          </w:divBdr>
        </w:div>
        <w:div w:id="2128162551">
          <w:marLeft w:val="480"/>
          <w:marRight w:val="0"/>
          <w:marTop w:val="0"/>
          <w:marBottom w:val="0"/>
          <w:divBdr>
            <w:top w:val="none" w:sz="0" w:space="0" w:color="auto"/>
            <w:left w:val="none" w:sz="0" w:space="0" w:color="auto"/>
            <w:bottom w:val="none" w:sz="0" w:space="0" w:color="auto"/>
            <w:right w:val="none" w:sz="0" w:space="0" w:color="auto"/>
          </w:divBdr>
        </w:div>
        <w:div w:id="1561163565">
          <w:marLeft w:val="480"/>
          <w:marRight w:val="0"/>
          <w:marTop w:val="0"/>
          <w:marBottom w:val="0"/>
          <w:divBdr>
            <w:top w:val="none" w:sz="0" w:space="0" w:color="auto"/>
            <w:left w:val="none" w:sz="0" w:space="0" w:color="auto"/>
            <w:bottom w:val="none" w:sz="0" w:space="0" w:color="auto"/>
            <w:right w:val="none" w:sz="0" w:space="0" w:color="auto"/>
          </w:divBdr>
        </w:div>
        <w:div w:id="324824608">
          <w:marLeft w:val="480"/>
          <w:marRight w:val="0"/>
          <w:marTop w:val="0"/>
          <w:marBottom w:val="0"/>
          <w:divBdr>
            <w:top w:val="none" w:sz="0" w:space="0" w:color="auto"/>
            <w:left w:val="none" w:sz="0" w:space="0" w:color="auto"/>
            <w:bottom w:val="none" w:sz="0" w:space="0" w:color="auto"/>
            <w:right w:val="none" w:sz="0" w:space="0" w:color="auto"/>
          </w:divBdr>
        </w:div>
        <w:div w:id="1985231832">
          <w:marLeft w:val="480"/>
          <w:marRight w:val="0"/>
          <w:marTop w:val="0"/>
          <w:marBottom w:val="0"/>
          <w:divBdr>
            <w:top w:val="none" w:sz="0" w:space="0" w:color="auto"/>
            <w:left w:val="none" w:sz="0" w:space="0" w:color="auto"/>
            <w:bottom w:val="none" w:sz="0" w:space="0" w:color="auto"/>
            <w:right w:val="none" w:sz="0" w:space="0" w:color="auto"/>
          </w:divBdr>
        </w:div>
        <w:div w:id="1518696500">
          <w:marLeft w:val="480"/>
          <w:marRight w:val="0"/>
          <w:marTop w:val="0"/>
          <w:marBottom w:val="0"/>
          <w:divBdr>
            <w:top w:val="none" w:sz="0" w:space="0" w:color="auto"/>
            <w:left w:val="none" w:sz="0" w:space="0" w:color="auto"/>
            <w:bottom w:val="none" w:sz="0" w:space="0" w:color="auto"/>
            <w:right w:val="none" w:sz="0" w:space="0" w:color="auto"/>
          </w:divBdr>
        </w:div>
        <w:div w:id="507914729">
          <w:marLeft w:val="480"/>
          <w:marRight w:val="0"/>
          <w:marTop w:val="0"/>
          <w:marBottom w:val="0"/>
          <w:divBdr>
            <w:top w:val="none" w:sz="0" w:space="0" w:color="auto"/>
            <w:left w:val="none" w:sz="0" w:space="0" w:color="auto"/>
            <w:bottom w:val="none" w:sz="0" w:space="0" w:color="auto"/>
            <w:right w:val="none" w:sz="0" w:space="0" w:color="auto"/>
          </w:divBdr>
        </w:div>
        <w:div w:id="1369143073">
          <w:marLeft w:val="480"/>
          <w:marRight w:val="0"/>
          <w:marTop w:val="0"/>
          <w:marBottom w:val="0"/>
          <w:divBdr>
            <w:top w:val="none" w:sz="0" w:space="0" w:color="auto"/>
            <w:left w:val="none" w:sz="0" w:space="0" w:color="auto"/>
            <w:bottom w:val="none" w:sz="0" w:space="0" w:color="auto"/>
            <w:right w:val="none" w:sz="0" w:space="0" w:color="auto"/>
          </w:divBdr>
        </w:div>
        <w:div w:id="1325470773">
          <w:marLeft w:val="480"/>
          <w:marRight w:val="0"/>
          <w:marTop w:val="0"/>
          <w:marBottom w:val="0"/>
          <w:divBdr>
            <w:top w:val="none" w:sz="0" w:space="0" w:color="auto"/>
            <w:left w:val="none" w:sz="0" w:space="0" w:color="auto"/>
            <w:bottom w:val="none" w:sz="0" w:space="0" w:color="auto"/>
            <w:right w:val="none" w:sz="0" w:space="0" w:color="auto"/>
          </w:divBdr>
        </w:div>
        <w:div w:id="934367211">
          <w:marLeft w:val="480"/>
          <w:marRight w:val="0"/>
          <w:marTop w:val="0"/>
          <w:marBottom w:val="0"/>
          <w:divBdr>
            <w:top w:val="none" w:sz="0" w:space="0" w:color="auto"/>
            <w:left w:val="none" w:sz="0" w:space="0" w:color="auto"/>
            <w:bottom w:val="none" w:sz="0" w:space="0" w:color="auto"/>
            <w:right w:val="none" w:sz="0" w:space="0" w:color="auto"/>
          </w:divBdr>
        </w:div>
        <w:div w:id="35854691">
          <w:marLeft w:val="480"/>
          <w:marRight w:val="0"/>
          <w:marTop w:val="0"/>
          <w:marBottom w:val="0"/>
          <w:divBdr>
            <w:top w:val="none" w:sz="0" w:space="0" w:color="auto"/>
            <w:left w:val="none" w:sz="0" w:space="0" w:color="auto"/>
            <w:bottom w:val="none" w:sz="0" w:space="0" w:color="auto"/>
            <w:right w:val="none" w:sz="0" w:space="0" w:color="auto"/>
          </w:divBdr>
        </w:div>
        <w:div w:id="2117747277">
          <w:marLeft w:val="480"/>
          <w:marRight w:val="0"/>
          <w:marTop w:val="0"/>
          <w:marBottom w:val="0"/>
          <w:divBdr>
            <w:top w:val="none" w:sz="0" w:space="0" w:color="auto"/>
            <w:left w:val="none" w:sz="0" w:space="0" w:color="auto"/>
            <w:bottom w:val="none" w:sz="0" w:space="0" w:color="auto"/>
            <w:right w:val="none" w:sz="0" w:space="0" w:color="auto"/>
          </w:divBdr>
        </w:div>
        <w:div w:id="388385533">
          <w:marLeft w:val="480"/>
          <w:marRight w:val="0"/>
          <w:marTop w:val="0"/>
          <w:marBottom w:val="0"/>
          <w:divBdr>
            <w:top w:val="none" w:sz="0" w:space="0" w:color="auto"/>
            <w:left w:val="none" w:sz="0" w:space="0" w:color="auto"/>
            <w:bottom w:val="none" w:sz="0" w:space="0" w:color="auto"/>
            <w:right w:val="none" w:sz="0" w:space="0" w:color="auto"/>
          </w:divBdr>
        </w:div>
        <w:div w:id="1816675225">
          <w:marLeft w:val="480"/>
          <w:marRight w:val="0"/>
          <w:marTop w:val="0"/>
          <w:marBottom w:val="0"/>
          <w:divBdr>
            <w:top w:val="none" w:sz="0" w:space="0" w:color="auto"/>
            <w:left w:val="none" w:sz="0" w:space="0" w:color="auto"/>
            <w:bottom w:val="none" w:sz="0" w:space="0" w:color="auto"/>
            <w:right w:val="none" w:sz="0" w:space="0" w:color="auto"/>
          </w:divBdr>
        </w:div>
        <w:div w:id="1932615195">
          <w:marLeft w:val="480"/>
          <w:marRight w:val="0"/>
          <w:marTop w:val="0"/>
          <w:marBottom w:val="0"/>
          <w:divBdr>
            <w:top w:val="none" w:sz="0" w:space="0" w:color="auto"/>
            <w:left w:val="none" w:sz="0" w:space="0" w:color="auto"/>
            <w:bottom w:val="none" w:sz="0" w:space="0" w:color="auto"/>
            <w:right w:val="none" w:sz="0" w:space="0" w:color="auto"/>
          </w:divBdr>
        </w:div>
        <w:div w:id="1240023226">
          <w:marLeft w:val="480"/>
          <w:marRight w:val="0"/>
          <w:marTop w:val="0"/>
          <w:marBottom w:val="0"/>
          <w:divBdr>
            <w:top w:val="none" w:sz="0" w:space="0" w:color="auto"/>
            <w:left w:val="none" w:sz="0" w:space="0" w:color="auto"/>
            <w:bottom w:val="none" w:sz="0" w:space="0" w:color="auto"/>
            <w:right w:val="none" w:sz="0" w:space="0" w:color="auto"/>
          </w:divBdr>
        </w:div>
        <w:div w:id="860169054">
          <w:marLeft w:val="480"/>
          <w:marRight w:val="0"/>
          <w:marTop w:val="0"/>
          <w:marBottom w:val="0"/>
          <w:divBdr>
            <w:top w:val="none" w:sz="0" w:space="0" w:color="auto"/>
            <w:left w:val="none" w:sz="0" w:space="0" w:color="auto"/>
            <w:bottom w:val="none" w:sz="0" w:space="0" w:color="auto"/>
            <w:right w:val="none" w:sz="0" w:space="0" w:color="auto"/>
          </w:divBdr>
        </w:div>
        <w:div w:id="1288125790">
          <w:marLeft w:val="480"/>
          <w:marRight w:val="0"/>
          <w:marTop w:val="0"/>
          <w:marBottom w:val="0"/>
          <w:divBdr>
            <w:top w:val="none" w:sz="0" w:space="0" w:color="auto"/>
            <w:left w:val="none" w:sz="0" w:space="0" w:color="auto"/>
            <w:bottom w:val="none" w:sz="0" w:space="0" w:color="auto"/>
            <w:right w:val="none" w:sz="0" w:space="0" w:color="auto"/>
          </w:divBdr>
        </w:div>
        <w:div w:id="1358460327">
          <w:marLeft w:val="480"/>
          <w:marRight w:val="0"/>
          <w:marTop w:val="0"/>
          <w:marBottom w:val="0"/>
          <w:divBdr>
            <w:top w:val="none" w:sz="0" w:space="0" w:color="auto"/>
            <w:left w:val="none" w:sz="0" w:space="0" w:color="auto"/>
            <w:bottom w:val="none" w:sz="0" w:space="0" w:color="auto"/>
            <w:right w:val="none" w:sz="0" w:space="0" w:color="auto"/>
          </w:divBdr>
        </w:div>
        <w:div w:id="857424311">
          <w:marLeft w:val="480"/>
          <w:marRight w:val="0"/>
          <w:marTop w:val="0"/>
          <w:marBottom w:val="0"/>
          <w:divBdr>
            <w:top w:val="none" w:sz="0" w:space="0" w:color="auto"/>
            <w:left w:val="none" w:sz="0" w:space="0" w:color="auto"/>
            <w:bottom w:val="none" w:sz="0" w:space="0" w:color="auto"/>
            <w:right w:val="none" w:sz="0" w:space="0" w:color="auto"/>
          </w:divBdr>
        </w:div>
        <w:div w:id="400180647">
          <w:marLeft w:val="480"/>
          <w:marRight w:val="0"/>
          <w:marTop w:val="0"/>
          <w:marBottom w:val="0"/>
          <w:divBdr>
            <w:top w:val="none" w:sz="0" w:space="0" w:color="auto"/>
            <w:left w:val="none" w:sz="0" w:space="0" w:color="auto"/>
            <w:bottom w:val="none" w:sz="0" w:space="0" w:color="auto"/>
            <w:right w:val="none" w:sz="0" w:space="0" w:color="auto"/>
          </w:divBdr>
        </w:div>
        <w:div w:id="967200275">
          <w:marLeft w:val="480"/>
          <w:marRight w:val="0"/>
          <w:marTop w:val="0"/>
          <w:marBottom w:val="0"/>
          <w:divBdr>
            <w:top w:val="none" w:sz="0" w:space="0" w:color="auto"/>
            <w:left w:val="none" w:sz="0" w:space="0" w:color="auto"/>
            <w:bottom w:val="none" w:sz="0" w:space="0" w:color="auto"/>
            <w:right w:val="none" w:sz="0" w:space="0" w:color="auto"/>
          </w:divBdr>
        </w:div>
        <w:div w:id="1070231904">
          <w:marLeft w:val="480"/>
          <w:marRight w:val="0"/>
          <w:marTop w:val="0"/>
          <w:marBottom w:val="0"/>
          <w:divBdr>
            <w:top w:val="none" w:sz="0" w:space="0" w:color="auto"/>
            <w:left w:val="none" w:sz="0" w:space="0" w:color="auto"/>
            <w:bottom w:val="none" w:sz="0" w:space="0" w:color="auto"/>
            <w:right w:val="none" w:sz="0" w:space="0" w:color="auto"/>
          </w:divBdr>
        </w:div>
        <w:div w:id="640623199">
          <w:marLeft w:val="480"/>
          <w:marRight w:val="0"/>
          <w:marTop w:val="0"/>
          <w:marBottom w:val="0"/>
          <w:divBdr>
            <w:top w:val="none" w:sz="0" w:space="0" w:color="auto"/>
            <w:left w:val="none" w:sz="0" w:space="0" w:color="auto"/>
            <w:bottom w:val="none" w:sz="0" w:space="0" w:color="auto"/>
            <w:right w:val="none" w:sz="0" w:space="0" w:color="auto"/>
          </w:divBdr>
        </w:div>
        <w:div w:id="453060160">
          <w:marLeft w:val="480"/>
          <w:marRight w:val="0"/>
          <w:marTop w:val="0"/>
          <w:marBottom w:val="0"/>
          <w:divBdr>
            <w:top w:val="none" w:sz="0" w:space="0" w:color="auto"/>
            <w:left w:val="none" w:sz="0" w:space="0" w:color="auto"/>
            <w:bottom w:val="none" w:sz="0" w:space="0" w:color="auto"/>
            <w:right w:val="none" w:sz="0" w:space="0" w:color="auto"/>
          </w:divBdr>
        </w:div>
        <w:div w:id="2074231090">
          <w:marLeft w:val="480"/>
          <w:marRight w:val="0"/>
          <w:marTop w:val="0"/>
          <w:marBottom w:val="0"/>
          <w:divBdr>
            <w:top w:val="none" w:sz="0" w:space="0" w:color="auto"/>
            <w:left w:val="none" w:sz="0" w:space="0" w:color="auto"/>
            <w:bottom w:val="none" w:sz="0" w:space="0" w:color="auto"/>
            <w:right w:val="none" w:sz="0" w:space="0" w:color="auto"/>
          </w:divBdr>
        </w:div>
        <w:div w:id="1153792547">
          <w:marLeft w:val="480"/>
          <w:marRight w:val="0"/>
          <w:marTop w:val="0"/>
          <w:marBottom w:val="0"/>
          <w:divBdr>
            <w:top w:val="none" w:sz="0" w:space="0" w:color="auto"/>
            <w:left w:val="none" w:sz="0" w:space="0" w:color="auto"/>
            <w:bottom w:val="none" w:sz="0" w:space="0" w:color="auto"/>
            <w:right w:val="none" w:sz="0" w:space="0" w:color="auto"/>
          </w:divBdr>
        </w:div>
        <w:div w:id="1291672762">
          <w:marLeft w:val="480"/>
          <w:marRight w:val="0"/>
          <w:marTop w:val="0"/>
          <w:marBottom w:val="0"/>
          <w:divBdr>
            <w:top w:val="none" w:sz="0" w:space="0" w:color="auto"/>
            <w:left w:val="none" w:sz="0" w:space="0" w:color="auto"/>
            <w:bottom w:val="none" w:sz="0" w:space="0" w:color="auto"/>
            <w:right w:val="none" w:sz="0" w:space="0" w:color="auto"/>
          </w:divBdr>
        </w:div>
        <w:div w:id="1775780986">
          <w:marLeft w:val="480"/>
          <w:marRight w:val="0"/>
          <w:marTop w:val="0"/>
          <w:marBottom w:val="0"/>
          <w:divBdr>
            <w:top w:val="none" w:sz="0" w:space="0" w:color="auto"/>
            <w:left w:val="none" w:sz="0" w:space="0" w:color="auto"/>
            <w:bottom w:val="none" w:sz="0" w:space="0" w:color="auto"/>
            <w:right w:val="none" w:sz="0" w:space="0" w:color="auto"/>
          </w:divBdr>
        </w:div>
        <w:div w:id="285310429">
          <w:marLeft w:val="480"/>
          <w:marRight w:val="0"/>
          <w:marTop w:val="0"/>
          <w:marBottom w:val="0"/>
          <w:divBdr>
            <w:top w:val="none" w:sz="0" w:space="0" w:color="auto"/>
            <w:left w:val="none" w:sz="0" w:space="0" w:color="auto"/>
            <w:bottom w:val="none" w:sz="0" w:space="0" w:color="auto"/>
            <w:right w:val="none" w:sz="0" w:space="0" w:color="auto"/>
          </w:divBdr>
        </w:div>
        <w:div w:id="1164904154">
          <w:marLeft w:val="480"/>
          <w:marRight w:val="0"/>
          <w:marTop w:val="0"/>
          <w:marBottom w:val="0"/>
          <w:divBdr>
            <w:top w:val="none" w:sz="0" w:space="0" w:color="auto"/>
            <w:left w:val="none" w:sz="0" w:space="0" w:color="auto"/>
            <w:bottom w:val="none" w:sz="0" w:space="0" w:color="auto"/>
            <w:right w:val="none" w:sz="0" w:space="0" w:color="auto"/>
          </w:divBdr>
        </w:div>
        <w:div w:id="1550678322">
          <w:marLeft w:val="480"/>
          <w:marRight w:val="0"/>
          <w:marTop w:val="0"/>
          <w:marBottom w:val="0"/>
          <w:divBdr>
            <w:top w:val="none" w:sz="0" w:space="0" w:color="auto"/>
            <w:left w:val="none" w:sz="0" w:space="0" w:color="auto"/>
            <w:bottom w:val="none" w:sz="0" w:space="0" w:color="auto"/>
            <w:right w:val="none" w:sz="0" w:space="0" w:color="auto"/>
          </w:divBdr>
        </w:div>
        <w:div w:id="607195744">
          <w:marLeft w:val="480"/>
          <w:marRight w:val="0"/>
          <w:marTop w:val="0"/>
          <w:marBottom w:val="0"/>
          <w:divBdr>
            <w:top w:val="none" w:sz="0" w:space="0" w:color="auto"/>
            <w:left w:val="none" w:sz="0" w:space="0" w:color="auto"/>
            <w:bottom w:val="none" w:sz="0" w:space="0" w:color="auto"/>
            <w:right w:val="none" w:sz="0" w:space="0" w:color="auto"/>
          </w:divBdr>
        </w:div>
        <w:div w:id="1971326437">
          <w:marLeft w:val="480"/>
          <w:marRight w:val="0"/>
          <w:marTop w:val="0"/>
          <w:marBottom w:val="0"/>
          <w:divBdr>
            <w:top w:val="none" w:sz="0" w:space="0" w:color="auto"/>
            <w:left w:val="none" w:sz="0" w:space="0" w:color="auto"/>
            <w:bottom w:val="none" w:sz="0" w:space="0" w:color="auto"/>
            <w:right w:val="none" w:sz="0" w:space="0" w:color="auto"/>
          </w:divBdr>
        </w:div>
        <w:div w:id="449709497">
          <w:marLeft w:val="480"/>
          <w:marRight w:val="0"/>
          <w:marTop w:val="0"/>
          <w:marBottom w:val="0"/>
          <w:divBdr>
            <w:top w:val="none" w:sz="0" w:space="0" w:color="auto"/>
            <w:left w:val="none" w:sz="0" w:space="0" w:color="auto"/>
            <w:bottom w:val="none" w:sz="0" w:space="0" w:color="auto"/>
            <w:right w:val="none" w:sz="0" w:space="0" w:color="auto"/>
          </w:divBdr>
        </w:div>
        <w:div w:id="341933059">
          <w:marLeft w:val="480"/>
          <w:marRight w:val="0"/>
          <w:marTop w:val="0"/>
          <w:marBottom w:val="0"/>
          <w:divBdr>
            <w:top w:val="none" w:sz="0" w:space="0" w:color="auto"/>
            <w:left w:val="none" w:sz="0" w:space="0" w:color="auto"/>
            <w:bottom w:val="none" w:sz="0" w:space="0" w:color="auto"/>
            <w:right w:val="none" w:sz="0" w:space="0" w:color="auto"/>
          </w:divBdr>
        </w:div>
        <w:div w:id="921992974">
          <w:marLeft w:val="480"/>
          <w:marRight w:val="0"/>
          <w:marTop w:val="0"/>
          <w:marBottom w:val="0"/>
          <w:divBdr>
            <w:top w:val="none" w:sz="0" w:space="0" w:color="auto"/>
            <w:left w:val="none" w:sz="0" w:space="0" w:color="auto"/>
            <w:bottom w:val="none" w:sz="0" w:space="0" w:color="auto"/>
            <w:right w:val="none" w:sz="0" w:space="0" w:color="auto"/>
          </w:divBdr>
        </w:div>
        <w:div w:id="1475292525">
          <w:marLeft w:val="480"/>
          <w:marRight w:val="0"/>
          <w:marTop w:val="0"/>
          <w:marBottom w:val="0"/>
          <w:divBdr>
            <w:top w:val="none" w:sz="0" w:space="0" w:color="auto"/>
            <w:left w:val="none" w:sz="0" w:space="0" w:color="auto"/>
            <w:bottom w:val="none" w:sz="0" w:space="0" w:color="auto"/>
            <w:right w:val="none" w:sz="0" w:space="0" w:color="auto"/>
          </w:divBdr>
        </w:div>
        <w:div w:id="1010571608">
          <w:marLeft w:val="480"/>
          <w:marRight w:val="0"/>
          <w:marTop w:val="0"/>
          <w:marBottom w:val="0"/>
          <w:divBdr>
            <w:top w:val="none" w:sz="0" w:space="0" w:color="auto"/>
            <w:left w:val="none" w:sz="0" w:space="0" w:color="auto"/>
            <w:bottom w:val="none" w:sz="0" w:space="0" w:color="auto"/>
            <w:right w:val="none" w:sz="0" w:space="0" w:color="auto"/>
          </w:divBdr>
        </w:div>
        <w:div w:id="1574848440">
          <w:marLeft w:val="480"/>
          <w:marRight w:val="0"/>
          <w:marTop w:val="0"/>
          <w:marBottom w:val="0"/>
          <w:divBdr>
            <w:top w:val="none" w:sz="0" w:space="0" w:color="auto"/>
            <w:left w:val="none" w:sz="0" w:space="0" w:color="auto"/>
            <w:bottom w:val="none" w:sz="0" w:space="0" w:color="auto"/>
            <w:right w:val="none" w:sz="0" w:space="0" w:color="auto"/>
          </w:divBdr>
        </w:div>
        <w:div w:id="1780878861">
          <w:marLeft w:val="480"/>
          <w:marRight w:val="0"/>
          <w:marTop w:val="0"/>
          <w:marBottom w:val="0"/>
          <w:divBdr>
            <w:top w:val="none" w:sz="0" w:space="0" w:color="auto"/>
            <w:left w:val="none" w:sz="0" w:space="0" w:color="auto"/>
            <w:bottom w:val="none" w:sz="0" w:space="0" w:color="auto"/>
            <w:right w:val="none" w:sz="0" w:space="0" w:color="auto"/>
          </w:divBdr>
        </w:div>
        <w:div w:id="295795904">
          <w:marLeft w:val="480"/>
          <w:marRight w:val="0"/>
          <w:marTop w:val="0"/>
          <w:marBottom w:val="0"/>
          <w:divBdr>
            <w:top w:val="none" w:sz="0" w:space="0" w:color="auto"/>
            <w:left w:val="none" w:sz="0" w:space="0" w:color="auto"/>
            <w:bottom w:val="none" w:sz="0" w:space="0" w:color="auto"/>
            <w:right w:val="none" w:sz="0" w:space="0" w:color="auto"/>
          </w:divBdr>
        </w:div>
        <w:div w:id="209926820">
          <w:marLeft w:val="480"/>
          <w:marRight w:val="0"/>
          <w:marTop w:val="0"/>
          <w:marBottom w:val="0"/>
          <w:divBdr>
            <w:top w:val="none" w:sz="0" w:space="0" w:color="auto"/>
            <w:left w:val="none" w:sz="0" w:space="0" w:color="auto"/>
            <w:bottom w:val="none" w:sz="0" w:space="0" w:color="auto"/>
            <w:right w:val="none" w:sz="0" w:space="0" w:color="auto"/>
          </w:divBdr>
        </w:div>
        <w:div w:id="1134982504">
          <w:marLeft w:val="480"/>
          <w:marRight w:val="0"/>
          <w:marTop w:val="0"/>
          <w:marBottom w:val="0"/>
          <w:divBdr>
            <w:top w:val="none" w:sz="0" w:space="0" w:color="auto"/>
            <w:left w:val="none" w:sz="0" w:space="0" w:color="auto"/>
            <w:bottom w:val="none" w:sz="0" w:space="0" w:color="auto"/>
            <w:right w:val="none" w:sz="0" w:space="0" w:color="auto"/>
          </w:divBdr>
        </w:div>
        <w:div w:id="814488467">
          <w:marLeft w:val="480"/>
          <w:marRight w:val="0"/>
          <w:marTop w:val="0"/>
          <w:marBottom w:val="0"/>
          <w:divBdr>
            <w:top w:val="none" w:sz="0" w:space="0" w:color="auto"/>
            <w:left w:val="none" w:sz="0" w:space="0" w:color="auto"/>
            <w:bottom w:val="none" w:sz="0" w:space="0" w:color="auto"/>
            <w:right w:val="none" w:sz="0" w:space="0" w:color="auto"/>
          </w:divBdr>
        </w:div>
        <w:div w:id="1495147075">
          <w:marLeft w:val="480"/>
          <w:marRight w:val="0"/>
          <w:marTop w:val="0"/>
          <w:marBottom w:val="0"/>
          <w:divBdr>
            <w:top w:val="none" w:sz="0" w:space="0" w:color="auto"/>
            <w:left w:val="none" w:sz="0" w:space="0" w:color="auto"/>
            <w:bottom w:val="none" w:sz="0" w:space="0" w:color="auto"/>
            <w:right w:val="none" w:sz="0" w:space="0" w:color="auto"/>
          </w:divBdr>
        </w:div>
        <w:div w:id="2060014792">
          <w:marLeft w:val="480"/>
          <w:marRight w:val="0"/>
          <w:marTop w:val="0"/>
          <w:marBottom w:val="0"/>
          <w:divBdr>
            <w:top w:val="none" w:sz="0" w:space="0" w:color="auto"/>
            <w:left w:val="none" w:sz="0" w:space="0" w:color="auto"/>
            <w:bottom w:val="none" w:sz="0" w:space="0" w:color="auto"/>
            <w:right w:val="none" w:sz="0" w:space="0" w:color="auto"/>
          </w:divBdr>
        </w:div>
        <w:div w:id="182138246">
          <w:marLeft w:val="480"/>
          <w:marRight w:val="0"/>
          <w:marTop w:val="0"/>
          <w:marBottom w:val="0"/>
          <w:divBdr>
            <w:top w:val="none" w:sz="0" w:space="0" w:color="auto"/>
            <w:left w:val="none" w:sz="0" w:space="0" w:color="auto"/>
            <w:bottom w:val="none" w:sz="0" w:space="0" w:color="auto"/>
            <w:right w:val="none" w:sz="0" w:space="0" w:color="auto"/>
          </w:divBdr>
        </w:div>
        <w:div w:id="2140101180">
          <w:marLeft w:val="480"/>
          <w:marRight w:val="0"/>
          <w:marTop w:val="0"/>
          <w:marBottom w:val="0"/>
          <w:divBdr>
            <w:top w:val="none" w:sz="0" w:space="0" w:color="auto"/>
            <w:left w:val="none" w:sz="0" w:space="0" w:color="auto"/>
            <w:bottom w:val="none" w:sz="0" w:space="0" w:color="auto"/>
            <w:right w:val="none" w:sz="0" w:space="0" w:color="auto"/>
          </w:divBdr>
        </w:div>
        <w:div w:id="1515998345">
          <w:marLeft w:val="480"/>
          <w:marRight w:val="0"/>
          <w:marTop w:val="0"/>
          <w:marBottom w:val="0"/>
          <w:divBdr>
            <w:top w:val="none" w:sz="0" w:space="0" w:color="auto"/>
            <w:left w:val="none" w:sz="0" w:space="0" w:color="auto"/>
            <w:bottom w:val="none" w:sz="0" w:space="0" w:color="auto"/>
            <w:right w:val="none" w:sz="0" w:space="0" w:color="auto"/>
          </w:divBdr>
        </w:div>
        <w:div w:id="895051688">
          <w:marLeft w:val="480"/>
          <w:marRight w:val="0"/>
          <w:marTop w:val="0"/>
          <w:marBottom w:val="0"/>
          <w:divBdr>
            <w:top w:val="none" w:sz="0" w:space="0" w:color="auto"/>
            <w:left w:val="none" w:sz="0" w:space="0" w:color="auto"/>
            <w:bottom w:val="none" w:sz="0" w:space="0" w:color="auto"/>
            <w:right w:val="none" w:sz="0" w:space="0" w:color="auto"/>
          </w:divBdr>
        </w:div>
        <w:div w:id="859978249">
          <w:marLeft w:val="480"/>
          <w:marRight w:val="0"/>
          <w:marTop w:val="0"/>
          <w:marBottom w:val="0"/>
          <w:divBdr>
            <w:top w:val="none" w:sz="0" w:space="0" w:color="auto"/>
            <w:left w:val="none" w:sz="0" w:space="0" w:color="auto"/>
            <w:bottom w:val="none" w:sz="0" w:space="0" w:color="auto"/>
            <w:right w:val="none" w:sz="0" w:space="0" w:color="auto"/>
          </w:divBdr>
        </w:div>
        <w:div w:id="1998142541">
          <w:marLeft w:val="480"/>
          <w:marRight w:val="0"/>
          <w:marTop w:val="0"/>
          <w:marBottom w:val="0"/>
          <w:divBdr>
            <w:top w:val="none" w:sz="0" w:space="0" w:color="auto"/>
            <w:left w:val="none" w:sz="0" w:space="0" w:color="auto"/>
            <w:bottom w:val="none" w:sz="0" w:space="0" w:color="auto"/>
            <w:right w:val="none" w:sz="0" w:space="0" w:color="auto"/>
          </w:divBdr>
        </w:div>
        <w:div w:id="1770277867">
          <w:marLeft w:val="480"/>
          <w:marRight w:val="0"/>
          <w:marTop w:val="0"/>
          <w:marBottom w:val="0"/>
          <w:divBdr>
            <w:top w:val="none" w:sz="0" w:space="0" w:color="auto"/>
            <w:left w:val="none" w:sz="0" w:space="0" w:color="auto"/>
            <w:bottom w:val="none" w:sz="0" w:space="0" w:color="auto"/>
            <w:right w:val="none" w:sz="0" w:space="0" w:color="auto"/>
          </w:divBdr>
        </w:div>
        <w:div w:id="562761078">
          <w:marLeft w:val="480"/>
          <w:marRight w:val="0"/>
          <w:marTop w:val="0"/>
          <w:marBottom w:val="0"/>
          <w:divBdr>
            <w:top w:val="none" w:sz="0" w:space="0" w:color="auto"/>
            <w:left w:val="none" w:sz="0" w:space="0" w:color="auto"/>
            <w:bottom w:val="none" w:sz="0" w:space="0" w:color="auto"/>
            <w:right w:val="none" w:sz="0" w:space="0" w:color="auto"/>
          </w:divBdr>
        </w:div>
        <w:div w:id="1681160342">
          <w:marLeft w:val="480"/>
          <w:marRight w:val="0"/>
          <w:marTop w:val="0"/>
          <w:marBottom w:val="0"/>
          <w:divBdr>
            <w:top w:val="none" w:sz="0" w:space="0" w:color="auto"/>
            <w:left w:val="none" w:sz="0" w:space="0" w:color="auto"/>
            <w:bottom w:val="none" w:sz="0" w:space="0" w:color="auto"/>
            <w:right w:val="none" w:sz="0" w:space="0" w:color="auto"/>
          </w:divBdr>
        </w:div>
        <w:div w:id="954289890">
          <w:marLeft w:val="480"/>
          <w:marRight w:val="0"/>
          <w:marTop w:val="0"/>
          <w:marBottom w:val="0"/>
          <w:divBdr>
            <w:top w:val="none" w:sz="0" w:space="0" w:color="auto"/>
            <w:left w:val="none" w:sz="0" w:space="0" w:color="auto"/>
            <w:bottom w:val="none" w:sz="0" w:space="0" w:color="auto"/>
            <w:right w:val="none" w:sz="0" w:space="0" w:color="auto"/>
          </w:divBdr>
        </w:div>
        <w:div w:id="1264144512">
          <w:marLeft w:val="480"/>
          <w:marRight w:val="0"/>
          <w:marTop w:val="0"/>
          <w:marBottom w:val="0"/>
          <w:divBdr>
            <w:top w:val="none" w:sz="0" w:space="0" w:color="auto"/>
            <w:left w:val="none" w:sz="0" w:space="0" w:color="auto"/>
            <w:bottom w:val="none" w:sz="0" w:space="0" w:color="auto"/>
            <w:right w:val="none" w:sz="0" w:space="0" w:color="auto"/>
          </w:divBdr>
        </w:div>
        <w:div w:id="1606842364">
          <w:marLeft w:val="480"/>
          <w:marRight w:val="0"/>
          <w:marTop w:val="0"/>
          <w:marBottom w:val="0"/>
          <w:divBdr>
            <w:top w:val="none" w:sz="0" w:space="0" w:color="auto"/>
            <w:left w:val="none" w:sz="0" w:space="0" w:color="auto"/>
            <w:bottom w:val="none" w:sz="0" w:space="0" w:color="auto"/>
            <w:right w:val="none" w:sz="0" w:space="0" w:color="auto"/>
          </w:divBdr>
        </w:div>
        <w:div w:id="852575307">
          <w:marLeft w:val="480"/>
          <w:marRight w:val="0"/>
          <w:marTop w:val="0"/>
          <w:marBottom w:val="0"/>
          <w:divBdr>
            <w:top w:val="none" w:sz="0" w:space="0" w:color="auto"/>
            <w:left w:val="none" w:sz="0" w:space="0" w:color="auto"/>
            <w:bottom w:val="none" w:sz="0" w:space="0" w:color="auto"/>
            <w:right w:val="none" w:sz="0" w:space="0" w:color="auto"/>
          </w:divBdr>
        </w:div>
        <w:div w:id="156893721">
          <w:marLeft w:val="480"/>
          <w:marRight w:val="0"/>
          <w:marTop w:val="0"/>
          <w:marBottom w:val="0"/>
          <w:divBdr>
            <w:top w:val="none" w:sz="0" w:space="0" w:color="auto"/>
            <w:left w:val="none" w:sz="0" w:space="0" w:color="auto"/>
            <w:bottom w:val="none" w:sz="0" w:space="0" w:color="auto"/>
            <w:right w:val="none" w:sz="0" w:space="0" w:color="auto"/>
          </w:divBdr>
        </w:div>
        <w:div w:id="2136293678">
          <w:marLeft w:val="480"/>
          <w:marRight w:val="0"/>
          <w:marTop w:val="0"/>
          <w:marBottom w:val="0"/>
          <w:divBdr>
            <w:top w:val="none" w:sz="0" w:space="0" w:color="auto"/>
            <w:left w:val="none" w:sz="0" w:space="0" w:color="auto"/>
            <w:bottom w:val="none" w:sz="0" w:space="0" w:color="auto"/>
            <w:right w:val="none" w:sz="0" w:space="0" w:color="auto"/>
          </w:divBdr>
        </w:div>
        <w:div w:id="644896475">
          <w:marLeft w:val="480"/>
          <w:marRight w:val="0"/>
          <w:marTop w:val="0"/>
          <w:marBottom w:val="0"/>
          <w:divBdr>
            <w:top w:val="none" w:sz="0" w:space="0" w:color="auto"/>
            <w:left w:val="none" w:sz="0" w:space="0" w:color="auto"/>
            <w:bottom w:val="none" w:sz="0" w:space="0" w:color="auto"/>
            <w:right w:val="none" w:sz="0" w:space="0" w:color="auto"/>
          </w:divBdr>
        </w:div>
        <w:div w:id="652107161">
          <w:marLeft w:val="480"/>
          <w:marRight w:val="0"/>
          <w:marTop w:val="0"/>
          <w:marBottom w:val="0"/>
          <w:divBdr>
            <w:top w:val="none" w:sz="0" w:space="0" w:color="auto"/>
            <w:left w:val="none" w:sz="0" w:space="0" w:color="auto"/>
            <w:bottom w:val="none" w:sz="0" w:space="0" w:color="auto"/>
            <w:right w:val="none" w:sz="0" w:space="0" w:color="auto"/>
          </w:divBdr>
        </w:div>
        <w:div w:id="1344669945">
          <w:marLeft w:val="480"/>
          <w:marRight w:val="0"/>
          <w:marTop w:val="0"/>
          <w:marBottom w:val="0"/>
          <w:divBdr>
            <w:top w:val="none" w:sz="0" w:space="0" w:color="auto"/>
            <w:left w:val="none" w:sz="0" w:space="0" w:color="auto"/>
            <w:bottom w:val="none" w:sz="0" w:space="0" w:color="auto"/>
            <w:right w:val="none" w:sz="0" w:space="0" w:color="auto"/>
          </w:divBdr>
        </w:div>
        <w:div w:id="922374564">
          <w:marLeft w:val="480"/>
          <w:marRight w:val="0"/>
          <w:marTop w:val="0"/>
          <w:marBottom w:val="0"/>
          <w:divBdr>
            <w:top w:val="none" w:sz="0" w:space="0" w:color="auto"/>
            <w:left w:val="none" w:sz="0" w:space="0" w:color="auto"/>
            <w:bottom w:val="none" w:sz="0" w:space="0" w:color="auto"/>
            <w:right w:val="none" w:sz="0" w:space="0" w:color="auto"/>
          </w:divBdr>
        </w:div>
        <w:div w:id="632951822">
          <w:marLeft w:val="480"/>
          <w:marRight w:val="0"/>
          <w:marTop w:val="0"/>
          <w:marBottom w:val="0"/>
          <w:divBdr>
            <w:top w:val="none" w:sz="0" w:space="0" w:color="auto"/>
            <w:left w:val="none" w:sz="0" w:space="0" w:color="auto"/>
            <w:bottom w:val="none" w:sz="0" w:space="0" w:color="auto"/>
            <w:right w:val="none" w:sz="0" w:space="0" w:color="auto"/>
          </w:divBdr>
        </w:div>
        <w:div w:id="1594582078">
          <w:marLeft w:val="480"/>
          <w:marRight w:val="0"/>
          <w:marTop w:val="0"/>
          <w:marBottom w:val="0"/>
          <w:divBdr>
            <w:top w:val="none" w:sz="0" w:space="0" w:color="auto"/>
            <w:left w:val="none" w:sz="0" w:space="0" w:color="auto"/>
            <w:bottom w:val="none" w:sz="0" w:space="0" w:color="auto"/>
            <w:right w:val="none" w:sz="0" w:space="0" w:color="auto"/>
          </w:divBdr>
        </w:div>
        <w:div w:id="939098032">
          <w:marLeft w:val="480"/>
          <w:marRight w:val="0"/>
          <w:marTop w:val="0"/>
          <w:marBottom w:val="0"/>
          <w:divBdr>
            <w:top w:val="none" w:sz="0" w:space="0" w:color="auto"/>
            <w:left w:val="none" w:sz="0" w:space="0" w:color="auto"/>
            <w:bottom w:val="none" w:sz="0" w:space="0" w:color="auto"/>
            <w:right w:val="none" w:sz="0" w:space="0" w:color="auto"/>
          </w:divBdr>
        </w:div>
        <w:div w:id="1074620473">
          <w:marLeft w:val="480"/>
          <w:marRight w:val="0"/>
          <w:marTop w:val="0"/>
          <w:marBottom w:val="0"/>
          <w:divBdr>
            <w:top w:val="none" w:sz="0" w:space="0" w:color="auto"/>
            <w:left w:val="none" w:sz="0" w:space="0" w:color="auto"/>
            <w:bottom w:val="none" w:sz="0" w:space="0" w:color="auto"/>
            <w:right w:val="none" w:sz="0" w:space="0" w:color="auto"/>
          </w:divBdr>
        </w:div>
        <w:div w:id="1998415684">
          <w:marLeft w:val="480"/>
          <w:marRight w:val="0"/>
          <w:marTop w:val="0"/>
          <w:marBottom w:val="0"/>
          <w:divBdr>
            <w:top w:val="none" w:sz="0" w:space="0" w:color="auto"/>
            <w:left w:val="none" w:sz="0" w:space="0" w:color="auto"/>
            <w:bottom w:val="none" w:sz="0" w:space="0" w:color="auto"/>
            <w:right w:val="none" w:sz="0" w:space="0" w:color="auto"/>
          </w:divBdr>
        </w:div>
        <w:div w:id="872889656">
          <w:marLeft w:val="480"/>
          <w:marRight w:val="0"/>
          <w:marTop w:val="0"/>
          <w:marBottom w:val="0"/>
          <w:divBdr>
            <w:top w:val="none" w:sz="0" w:space="0" w:color="auto"/>
            <w:left w:val="none" w:sz="0" w:space="0" w:color="auto"/>
            <w:bottom w:val="none" w:sz="0" w:space="0" w:color="auto"/>
            <w:right w:val="none" w:sz="0" w:space="0" w:color="auto"/>
          </w:divBdr>
        </w:div>
        <w:div w:id="918946696">
          <w:marLeft w:val="480"/>
          <w:marRight w:val="0"/>
          <w:marTop w:val="0"/>
          <w:marBottom w:val="0"/>
          <w:divBdr>
            <w:top w:val="none" w:sz="0" w:space="0" w:color="auto"/>
            <w:left w:val="none" w:sz="0" w:space="0" w:color="auto"/>
            <w:bottom w:val="none" w:sz="0" w:space="0" w:color="auto"/>
            <w:right w:val="none" w:sz="0" w:space="0" w:color="auto"/>
          </w:divBdr>
        </w:div>
        <w:div w:id="229656246">
          <w:marLeft w:val="480"/>
          <w:marRight w:val="0"/>
          <w:marTop w:val="0"/>
          <w:marBottom w:val="0"/>
          <w:divBdr>
            <w:top w:val="none" w:sz="0" w:space="0" w:color="auto"/>
            <w:left w:val="none" w:sz="0" w:space="0" w:color="auto"/>
            <w:bottom w:val="none" w:sz="0" w:space="0" w:color="auto"/>
            <w:right w:val="none" w:sz="0" w:space="0" w:color="auto"/>
          </w:divBdr>
        </w:div>
        <w:div w:id="1209561904">
          <w:marLeft w:val="480"/>
          <w:marRight w:val="0"/>
          <w:marTop w:val="0"/>
          <w:marBottom w:val="0"/>
          <w:divBdr>
            <w:top w:val="none" w:sz="0" w:space="0" w:color="auto"/>
            <w:left w:val="none" w:sz="0" w:space="0" w:color="auto"/>
            <w:bottom w:val="none" w:sz="0" w:space="0" w:color="auto"/>
            <w:right w:val="none" w:sz="0" w:space="0" w:color="auto"/>
          </w:divBdr>
        </w:div>
        <w:div w:id="865409715">
          <w:marLeft w:val="480"/>
          <w:marRight w:val="0"/>
          <w:marTop w:val="0"/>
          <w:marBottom w:val="0"/>
          <w:divBdr>
            <w:top w:val="none" w:sz="0" w:space="0" w:color="auto"/>
            <w:left w:val="none" w:sz="0" w:space="0" w:color="auto"/>
            <w:bottom w:val="none" w:sz="0" w:space="0" w:color="auto"/>
            <w:right w:val="none" w:sz="0" w:space="0" w:color="auto"/>
          </w:divBdr>
        </w:div>
        <w:div w:id="1253199838">
          <w:marLeft w:val="480"/>
          <w:marRight w:val="0"/>
          <w:marTop w:val="0"/>
          <w:marBottom w:val="0"/>
          <w:divBdr>
            <w:top w:val="none" w:sz="0" w:space="0" w:color="auto"/>
            <w:left w:val="none" w:sz="0" w:space="0" w:color="auto"/>
            <w:bottom w:val="none" w:sz="0" w:space="0" w:color="auto"/>
            <w:right w:val="none" w:sz="0" w:space="0" w:color="auto"/>
          </w:divBdr>
        </w:div>
        <w:div w:id="551619795">
          <w:marLeft w:val="480"/>
          <w:marRight w:val="0"/>
          <w:marTop w:val="0"/>
          <w:marBottom w:val="0"/>
          <w:divBdr>
            <w:top w:val="none" w:sz="0" w:space="0" w:color="auto"/>
            <w:left w:val="none" w:sz="0" w:space="0" w:color="auto"/>
            <w:bottom w:val="none" w:sz="0" w:space="0" w:color="auto"/>
            <w:right w:val="none" w:sz="0" w:space="0" w:color="auto"/>
          </w:divBdr>
        </w:div>
        <w:div w:id="1998995604">
          <w:marLeft w:val="480"/>
          <w:marRight w:val="0"/>
          <w:marTop w:val="0"/>
          <w:marBottom w:val="0"/>
          <w:divBdr>
            <w:top w:val="none" w:sz="0" w:space="0" w:color="auto"/>
            <w:left w:val="none" w:sz="0" w:space="0" w:color="auto"/>
            <w:bottom w:val="none" w:sz="0" w:space="0" w:color="auto"/>
            <w:right w:val="none" w:sz="0" w:space="0" w:color="auto"/>
          </w:divBdr>
        </w:div>
        <w:div w:id="2083788903">
          <w:marLeft w:val="480"/>
          <w:marRight w:val="0"/>
          <w:marTop w:val="0"/>
          <w:marBottom w:val="0"/>
          <w:divBdr>
            <w:top w:val="none" w:sz="0" w:space="0" w:color="auto"/>
            <w:left w:val="none" w:sz="0" w:space="0" w:color="auto"/>
            <w:bottom w:val="none" w:sz="0" w:space="0" w:color="auto"/>
            <w:right w:val="none" w:sz="0" w:space="0" w:color="auto"/>
          </w:divBdr>
        </w:div>
        <w:div w:id="871460671">
          <w:marLeft w:val="480"/>
          <w:marRight w:val="0"/>
          <w:marTop w:val="0"/>
          <w:marBottom w:val="0"/>
          <w:divBdr>
            <w:top w:val="none" w:sz="0" w:space="0" w:color="auto"/>
            <w:left w:val="none" w:sz="0" w:space="0" w:color="auto"/>
            <w:bottom w:val="none" w:sz="0" w:space="0" w:color="auto"/>
            <w:right w:val="none" w:sz="0" w:space="0" w:color="auto"/>
          </w:divBdr>
        </w:div>
        <w:div w:id="1879662080">
          <w:marLeft w:val="480"/>
          <w:marRight w:val="0"/>
          <w:marTop w:val="0"/>
          <w:marBottom w:val="0"/>
          <w:divBdr>
            <w:top w:val="none" w:sz="0" w:space="0" w:color="auto"/>
            <w:left w:val="none" w:sz="0" w:space="0" w:color="auto"/>
            <w:bottom w:val="none" w:sz="0" w:space="0" w:color="auto"/>
            <w:right w:val="none" w:sz="0" w:space="0" w:color="auto"/>
          </w:divBdr>
        </w:div>
        <w:div w:id="1147086117">
          <w:marLeft w:val="480"/>
          <w:marRight w:val="0"/>
          <w:marTop w:val="0"/>
          <w:marBottom w:val="0"/>
          <w:divBdr>
            <w:top w:val="none" w:sz="0" w:space="0" w:color="auto"/>
            <w:left w:val="none" w:sz="0" w:space="0" w:color="auto"/>
            <w:bottom w:val="none" w:sz="0" w:space="0" w:color="auto"/>
            <w:right w:val="none" w:sz="0" w:space="0" w:color="auto"/>
          </w:divBdr>
        </w:div>
        <w:div w:id="468740766">
          <w:marLeft w:val="480"/>
          <w:marRight w:val="0"/>
          <w:marTop w:val="0"/>
          <w:marBottom w:val="0"/>
          <w:divBdr>
            <w:top w:val="none" w:sz="0" w:space="0" w:color="auto"/>
            <w:left w:val="none" w:sz="0" w:space="0" w:color="auto"/>
            <w:bottom w:val="none" w:sz="0" w:space="0" w:color="auto"/>
            <w:right w:val="none" w:sz="0" w:space="0" w:color="auto"/>
          </w:divBdr>
        </w:div>
        <w:div w:id="1576083001">
          <w:marLeft w:val="480"/>
          <w:marRight w:val="0"/>
          <w:marTop w:val="0"/>
          <w:marBottom w:val="0"/>
          <w:divBdr>
            <w:top w:val="none" w:sz="0" w:space="0" w:color="auto"/>
            <w:left w:val="none" w:sz="0" w:space="0" w:color="auto"/>
            <w:bottom w:val="none" w:sz="0" w:space="0" w:color="auto"/>
            <w:right w:val="none" w:sz="0" w:space="0" w:color="auto"/>
          </w:divBdr>
        </w:div>
        <w:div w:id="106238952">
          <w:marLeft w:val="480"/>
          <w:marRight w:val="0"/>
          <w:marTop w:val="0"/>
          <w:marBottom w:val="0"/>
          <w:divBdr>
            <w:top w:val="none" w:sz="0" w:space="0" w:color="auto"/>
            <w:left w:val="none" w:sz="0" w:space="0" w:color="auto"/>
            <w:bottom w:val="none" w:sz="0" w:space="0" w:color="auto"/>
            <w:right w:val="none" w:sz="0" w:space="0" w:color="auto"/>
          </w:divBdr>
        </w:div>
        <w:div w:id="788429640">
          <w:marLeft w:val="480"/>
          <w:marRight w:val="0"/>
          <w:marTop w:val="0"/>
          <w:marBottom w:val="0"/>
          <w:divBdr>
            <w:top w:val="none" w:sz="0" w:space="0" w:color="auto"/>
            <w:left w:val="none" w:sz="0" w:space="0" w:color="auto"/>
            <w:bottom w:val="none" w:sz="0" w:space="0" w:color="auto"/>
            <w:right w:val="none" w:sz="0" w:space="0" w:color="auto"/>
          </w:divBdr>
        </w:div>
        <w:div w:id="349991571">
          <w:marLeft w:val="480"/>
          <w:marRight w:val="0"/>
          <w:marTop w:val="0"/>
          <w:marBottom w:val="0"/>
          <w:divBdr>
            <w:top w:val="none" w:sz="0" w:space="0" w:color="auto"/>
            <w:left w:val="none" w:sz="0" w:space="0" w:color="auto"/>
            <w:bottom w:val="none" w:sz="0" w:space="0" w:color="auto"/>
            <w:right w:val="none" w:sz="0" w:space="0" w:color="auto"/>
          </w:divBdr>
        </w:div>
        <w:div w:id="614407031">
          <w:marLeft w:val="480"/>
          <w:marRight w:val="0"/>
          <w:marTop w:val="0"/>
          <w:marBottom w:val="0"/>
          <w:divBdr>
            <w:top w:val="none" w:sz="0" w:space="0" w:color="auto"/>
            <w:left w:val="none" w:sz="0" w:space="0" w:color="auto"/>
            <w:bottom w:val="none" w:sz="0" w:space="0" w:color="auto"/>
            <w:right w:val="none" w:sz="0" w:space="0" w:color="auto"/>
          </w:divBdr>
        </w:div>
        <w:div w:id="673218035">
          <w:marLeft w:val="480"/>
          <w:marRight w:val="0"/>
          <w:marTop w:val="0"/>
          <w:marBottom w:val="0"/>
          <w:divBdr>
            <w:top w:val="none" w:sz="0" w:space="0" w:color="auto"/>
            <w:left w:val="none" w:sz="0" w:space="0" w:color="auto"/>
            <w:bottom w:val="none" w:sz="0" w:space="0" w:color="auto"/>
            <w:right w:val="none" w:sz="0" w:space="0" w:color="auto"/>
          </w:divBdr>
        </w:div>
        <w:div w:id="186724233">
          <w:marLeft w:val="480"/>
          <w:marRight w:val="0"/>
          <w:marTop w:val="0"/>
          <w:marBottom w:val="0"/>
          <w:divBdr>
            <w:top w:val="none" w:sz="0" w:space="0" w:color="auto"/>
            <w:left w:val="none" w:sz="0" w:space="0" w:color="auto"/>
            <w:bottom w:val="none" w:sz="0" w:space="0" w:color="auto"/>
            <w:right w:val="none" w:sz="0" w:space="0" w:color="auto"/>
          </w:divBdr>
        </w:div>
        <w:div w:id="984897356">
          <w:marLeft w:val="480"/>
          <w:marRight w:val="0"/>
          <w:marTop w:val="0"/>
          <w:marBottom w:val="0"/>
          <w:divBdr>
            <w:top w:val="none" w:sz="0" w:space="0" w:color="auto"/>
            <w:left w:val="none" w:sz="0" w:space="0" w:color="auto"/>
            <w:bottom w:val="none" w:sz="0" w:space="0" w:color="auto"/>
            <w:right w:val="none" w:sz="0" w:space="0" w:color="auto"/>
          </w:divBdr>
        </w:div>
        <w:div w:id="781648171">
          <w:marLeft w:val="480"/>
          <w:marRight w:val="0"/>
          <w:marTop w:val="0"/>
          <w:marBottom w:val="0"/>
          <w:divBdr>
            <w:top w:val="none" w:sz="0" w:space="0" w:color="auto"/>
            <w:left w:val="none" w:sz="0" w:space="0" w:color="auto"/>
            <w:bottom w:val="none" w:sz="0" w:space="0" w:color="auto"/>
            <w:right w:val="none" w:sz="0" w:space="0" w:color="auto"/>
          </w:divBdr>
        </w:div>
        <w:div w:id="1398547590">
          <w:marLeft w:val="480"/>
          <w:marRight w:val="0"/>
          <w:marTop w:val="0"/>
          <w:marBottom w:val="0"/>
          <w:divBdr>
            <w:top w:val="none" w:sz="0" w:space="0" w:color="auto"/>
            <w:left w:val="none" w:sz="0" w:space="0" w:color="auto"/>
            <w:bottom w:val="none" w:sz="0" w:space="0" w:color="auto"/>
            <w:right w:val="none" w:sz="0" w:space="0" w:color="auto"/>
          </w:divBdr>
        </w:div>
        <w:div w:id="812022090">
          <w:marLeft w:val="480"/>
          <w:marRight w:val="0"/>
          <w:marTop w:val="0"/>
          <w:marBottom w:val="0"/>
          <w:divBdr>
            <w:top w:val="none" w:sz="0" w:space="0" w:color="auto"/>
            <w:left w:val="none" w:sz="0" w:space="0" w:color="auto"/>
            <w:bottom w:val="none" w:sz="0" w:space="0" w:color="auto"/>
            <w:right w:val="none" w:sz="0" w:space="0" w:color="auto"/>
          </w:divBdr>
        </w:div>
      </w:divsChild>
    </w:div>
    <w:div w:id="1068381429">
      <w:bodyDiv w:val="1"/>
      <w:marLeft w:val="0"/>
      <w:marRight w:val="0"/>
      <w:marTop w:val="0"/>
      <w:marBottom w:val="0"/>
      <w:divBdr>
        <w:top w:val="none" w:sz="0" w:space="0" w:color="auto"/>
        <w:left w:val="none" w:sz="0" w:space="0" w:color="auto"/>
        <w:bottom w:val="none" w:sz="0" w:space="0" w:color="auto"/>
        <w:right w:val="none" w:sz="0" w:space="0" w:color="auto"/>
      </w:divBdr>
    </w:div>
    <w:div w:id="1069351916">
      <w:bodyDiv w:val="1"/>
      <w:marLeft w:val="0"/>
      <w:marRight w:val="0"/>
      <w:marTop w:val="0"/>
      <w:marBottom w:val="0"/>
      <w:divBdr>
        <w:top w:val="none" w:sz="0" w:space="0" w:color="auto"/>
        <w:left w:val="none" w:sz="0" w:space="0" w:color="auto"/>
        <w:bottom w:val="none" w:sz="0" w:space="0" w:color="auto"/>
        <w:right w:val="none" w:sz="0" w:space="0" w:color="auto"/>
      </w:divBdr>
    </w:div>
    <w:div w:id="1069767722">
      <w:bodyDiv w:val="1"/>
      <w:marLeft w:val="0"/>
      <w:marRight w:val="0"/>
      <w:marTop w:val="0"/>
      <w:marBottom w:val="0"/>
      <w:divBdr>
        <w:top w:val="none" w:sz="0" w:space="0" w:color="auto"/>
        <w:left w:val="none" w:sz="0" w:space="0" w:color="auto"/>
        <w:bottom w:val="none" w:sz="0" w:space="0" w:color="auto"/>
        <w:right w:val="none" w:sz="0" w:space="0" w:color="auto"/>
      </w:divBdr>
    </w:div>
    <w:div w:id="1070155171">
      <w:bodyDiv w:val="1"/>
      <w:marLeft w:val="0"/>
      <w:marRight w:val="0"/>
      <w:marTop w:val="0"/>
      <w:marBottom w:val="0"/>
      <w:divBdr>
        <w:top w:val="none" w:sz="0" w:space="0" w:color="auto"/>
        <w:left w:val="none" w:sz="0" w:space="0" w:color="auto"/>
        <w:bottom w:val="none" w:sz="0" w:space="0" w:color="auto"/>
        <w:right w:val="none" w:sz="0" w:space="0" w:color="auto"/>
      </w:divBdr>
    </w:div>
    <w:div w:id="1072122073">
      <w:bodyDiv w:val="1"/>
      <w:marLeft w:val="0"/>
      <w:marRight w:val="0"/>
      <w:marTop w:val="0"/>
      <w:marBottom w:val="0"/>
      <w:divBdr>
        <w:top w:val="none" w:sz="0" w:space="0" w:color="auto"/>
        <w:left w:val="none" w:sz="0" w:space="0" w:color="auto"/>
        <w:bottom w:val="none" w:sz="0" w:space="0" w:color="auto"/>
        <w:right w:val="none" w:sz="0" w:space="0" w:color="auto"/>
      </w:divBdr>
    </w:div>
    <w:div w:id="1073892300">
      <w:bodyDiv w:val="1"/>
      <w:marLeft w:val="0"/>
      <w:marRight w:val="0"/>
      <w:marTop w:val="0"/>
      <w:marBottom w:val="0"/>
      <w:divBdr>
        <w:top w:val="none" w:sz="0" w:space="0" w:color="auto"/>
        <w:left w:val="none" w:sz="0" w:space="0" w:color="auto"/>
        <w:bottom w:val="none" w:sz="0" w:space="0" w:color="auto"/>
        <w:right w:val="none" w:sz="0" w:space="0" w:color="auto"/>
      </w:divBdr>
    </w:div>
    <w:div w:id="1074668752">
      <w:bodyDiv w:val="1"/>
      <w:marLeft w:val="0"/>
      <w:marRight w:val="0"/>
      <w:marTop w:val="0"/>
      <w:marBottom w:val="0"/>
      <w:divBdr>
        <w:top w:val="none" w:sz="0" w:space="0" w:color="auto"/>
        <w:left w:val="none" w:sz="0" w:space="0" w:color="auto"/>
        <w:bottom w:val="none" w:sz="0" w:space="0" w:color="auto"/>
        <w:right w:val="none" w:sz="0" w:space="0" w:color="auto"/>
      </w:divBdr>
    </w:div>
    <w:div w:id="1074737970">
      <w:bodyDiv w:val="1"/>
      <w:marLeft w:val="0"/>
      <w:marRight w:val="0"/>
      <w:marTop w:val="0"/>
      <w:marBottom w:val="0"/>
      <w:divBdr>
        <w:top w:val="none" w:sz="0" w:space="0" w:color="auto"/>
        <w:left w:val="none" w:sz="0" w:space="0" w:color="auto"/>
        <w:bottom w:val="none" w:sz="0" w:space="0" w:color="auto"/>
        <w:right w:val="none" w:sz="0" w:space="0" w:color="auto"/>
      </w:divBdr>
    </w:div>
    <w:div w:id="1075279270">
      <w:bodyDiv w:val="1"/>
      <w:marLeft w:val="0"/>
      <w:marRight w:val="0"/>
      <w:marTop w:val="0"/>
      <w:marBottom w:val="0"/>
      <w:divBdr>
        <w:top w:val="none" w:sz="0" w:space="0" w:color="auto"/>
        <w:left w:val="none" w:sz="0" w:space="0" w:color="auto"/>
        <w:bottom w:val="none" w:sz="0" w:space="0" w:color="auto"/>
        <w:right w:val="none" w:sz="0" w:space="0" w:color="auto"/>
      </w:divBdr>
    </w:div>
    <w:div w:id="1076512409">
      <w:bodyDiv w:val="1"/>
      <w:marLeft w:val="0"/>
      <w:marRight w:val="0"/>
      <w:marTop w:val="0"/>
      <w:marBottom w:val="0"/>
      <w:divBdr>
        <w:top w:val="none" w:sz="0" w:space="0" w:color="auto"/>
        <w:left w:val="none" w:sz="0" w:space="0" w:color="auto"/>
        <w:bottom w:val="none" w:sz="0" w:space="0" w:color="auto"/>
        <w:right w:val="none" w:sz="0" w:space="0" w:color="auto"/>
      </w:divBdr>
    </w:div>
    <w:div w:id="1078092258">
      <w:bodyDiv w:val="1"/>
      <w:marLeft w:val="0"/>
      <w:marRight w:val="0"/>
      <w:marTop w:val="0"/>
      <w:marBottom w:val="0"/>
      <w:divBdr>
        <w:top w:val="none" w:sz="0" w:space="0" w:color="auto"/>
        <w:left w:val="none" w:sz="0" w:space="0" w:color="auto"/>
        <w:bottom w:val="none" w:sz="0" w:space="0" w:color="auto"/>
        <w:right w:val="none" w:sz="0" w:space="0" w:color="auto"/>
      </w:divBdr>
    </w:div>
    <w:div w:id="1078555031">
      <w:bodyDiv w:val="1"/>
      <w:marLeft w:val="0"/>
      <w:marRight w:val="0"/>
      <w:marTop w:val="0"/>
      <w:marBottom w:val="0"/>
      <w:divBdr>
        <w:top w:val="none" w:sz="0" w:space="0" w:color="auto"/>
        <w:left w:val="none" w:sz="0" w:space="0" w:color="auto"/>
        <w:bottom w:val="none" w:sz="0" w:space="0" w:color="auto"/>
        <w:right w:val="none" w:sz="0" w:space="0" w:color="auto"/>
      </w:divBdr>
    </w:div>
    <w:div w:id="1079408102">
      <w:bodyDiv w:val="1"/>
      <w:marLeft w:val="0"/>
      <w:marRight w:val="0"/>
      <w:marTop w:val="0"/>
      <w:marBottom w:val="0"/>
      <w:divBdr>
        <w:top w:val="none" w:sz="0" w:space="0" w:color="auto"/>
        <w:left w:val="none" w:sz="0" w:space="0" w:color="auto"/>
        <w:bottom w:val="none" w:sz="0" w:space="0" w:color="auto"/>
        <w:right w:val="none" w:sz="0" w:space="0" w:color="auto"/>
      </w:divBdr>
    </w:div>
    <w:div w:id="1080634644">
      <w:bodyDiv w:val="1"/>
      <w:marLeft w:val="0"/>
      <w:marRight w:val="0"/>
      <w:marTop w:val="0"/>
      <w:marBottom w:val="0"/>
      <w:divBdr>
        <w:top w:val="none" w:sz="0" w:space="0" w:color="auto"/>
        <w:left w:val="none" w:sz="0" w:space="0" w:color="auto"/>
        <w:bottom w:val="none" w:sz="0" w:space="0" w:color="auto"/>
        <w:right w:val="none" w:sz="0" w:space="0" w:color="auto"/>
      </w:divBdr>
    </w:div>
    <w:div w:id="1080639891">
      <w:bodyDiv w:val="1"/>
      <w:marLeft w:val="0"/>
      <w:marRight w:val="0"/>
      <w:marTop w:val="0"/>
      <w:marBottom w:val="0"/>
      <w:divBdr>
        <w:top w:val="none" w:sz="0" w:space="0" w:color="auto"/>
        <w:left w:val="none" w:sz="0" w:space="0" w:color="auto"/>
        <w:bottom w:val="none" w:sz="0" w:space="0" w:color="auto"/>
        <w:right w:val="none" w:sz="0" w:space="0" w:color="auto"/>
      </w:divBdr>
    </w:div>
    <w:div w:id="1081176338">
      <w:bodyDiv w:val="1"/>
      <w:marLeft w:val="0"/>
      <w:marRight w:val="0"/>
      <w:marTop w:val="0"/>
      <w:marBottom w:val="0"/>
      <w:divBdr>
        <w:top w:val="none" w:sz="0" w:space="0" w:color="auto"/>
        <w:left w:val="none" w:sz="0" w:space="0" w:color="auto"/>
        <w:bottom w:val="none" w:sz="0" w:space="0" w:color="auto"/>
        <w:right w:val="none" w:sz="0" w:space="0" w:color="auto"/>
      </w:divBdr>
    </w:div>
    <w:div w:id="1081298473">
      <w:bodyDiv w:val="1"/>
      <w:marLeft w:val="0"/>
      <w:marRight w:val="0"/>
      <w:marTop w:val="0"/>
      <w:marBottom w:val="0"/>
      <w:divBdr>
        <w:top w:val="none" w:sz="0" w:space="0" w:color="auto"/>
        <w:left w:val="none" w:sz="0" w:space="0" w:color="auto"/>
        <w:bottom w:val="none" w:sz="0" w:space="0" w:color="auto"/>
        <w:right w:val="none" w:sz="0" w:space="0" w:color="auto"/>
      </w:divBdr>
    </w:div>
    <w:div w:id="1085147057">
      <w:bodyDiv w:val="1"/>
      <w:marLeft w:val="0"/>
      <w:marRight w:val="0"/>
      <w:marTop w:val="0"/>
      <w:marBottom w:val="0"/>
      <w:divBdr>
        <w:top w:val="none" w:sz="0" w:space="0" w:color="auto"/>
        <w:left w:val="none" w:sz="0" w:space="0" w:color="auto"/>
        <w:bottom w:val="none" w:sz="0" w:space="0" w:color="auto"/>
        <w:right w:val="none" w:sz="0" w:space="0" w:color="auto"/>
      </w:divBdr>
    </w:div>
    <w:div w:id="1085959142">
      <w:bodyDiv w:val="1"/>
      <w:marLeft w:val="0"/>
      <w:marRight w:val="0"/>
      <w:marTop w:val="0"/>
      <w:marBottom w:val="0"/>
      <w:divBdr>
        <w:top w:val="none" w:sz="0" w:space="0" w:color="auto"/>
        <w:left w:val="none" w:sz="0" w:space="0" w:color="auto"/>
        <w:bottom w:val="none" w:sz="0" w:space="0" w:color="auto"/>
        <w:right w:val="none" w:sz="0" w:space="0" w:color="auto"/>
      </w:divBdr>
    </w:div>
    <w:div w:id="1086609596">
      <w:bodyDiv w:val="1"/>
      <w:marLeft w:val="0"/>
      <w:marRight w:val="0"/>
      <w:marTop w:val="0"/>
      <w:marBottom w:val="0"/>
      <w:divBdr>
        <w:top w:val="none" w:sz="0" w:space="0" w:color="auto"/>
        <w:left w:val="none" w:sz="0" w:space="0" w:color="auto"/>
        <w:bottom w:val="none" w:sz="0" w:space="0" w:color="auto"/>
        <w:right w:val="none" w:sz="0" w:space="0" w:color="auto"/>
      </w:divBdr>
    </w:div>
    <w:div w:id="1092433249">
      <w:bodyDiv w:val="1"/>
      <w:marLeft w:val="0"/>
      <w:marRight w:val="0"/>
      <w:marTop w:val="0"/>
      <w:marBottom w:val="0"/>
      <w:divBdr>
        <w:top w:val="none" w:sz="0" w:space="0" w:color="auto"/>
        <w:left w:val="none" w:sz="0" w:space="0" w:color="auto"/>
        <w:bottom w:val="none" w:sz="0" w:space="0" w:color="auto"/>
        <w:right w:val="none" w:sz="0" w:space="0" w:color="auto"/>
      </w:divBdr>
    </w:div>
    <w:div w:id="1092435818">
      <w:bodyDiv w:val="1"/>
      <w:marLeft w:val="0"/>
      <w:marRight w:val="0"/>
      <w:marTop w:val="0"/>
      <w:marBottom w:val="0"/>
      <w:divBdr>
        <w:top w:val="none" w:sz="0" w:space="0" w:color="auto"/>
        <w:left w:val="none" w:sz="0" w:space="0" w:color="auto"/>
        <w:bottom w:val="none" w:sz="0" w:space="0" w:color="auto"/>
        <w:right w:val="none" w:sz="0" w:space="0" w:color="auto"/>
      </w:divBdr>
    </w:div>
    <w:div w:id="1093282670">
      <w:bodyDiv w:val="1"/>
      <w:marLeft w:val="0"/>
      <w:marRight w:val="0"/>
      <w:marTop w:val="0"/>
      <w:marBottom w:val="0"/>
      <w:divBdr>
        <w:top w:val="none" w:sz="0" w:space="0" w:color="auto"/>
        <w:left w:val="none" w:sz="0" w:space="0" w:color="auto"/>
        <w:bottom w:val="none" w:sz="0" w:space="0" w:color="auto"/>
        <w:right w:val="none" w:sz="0" w:space="0" w:color="auto"/>
      </w:divBdr>
    </w:div>
    <w:div w:id="1093670380">
      <w:bodyDiv w:val="1"/>
      <w:marLeft w:val="0"/>
      <w:marRight w:val="0"/>
      <w:marTop w:val="0"/>
      <w:marBottom w:val="0"/>
      <w:divBdr>
        <w:top w:val="none" w:sz="0" w:space="0" w:color="auto"/>
        <w:left w:val="none" w:sz="0" w:space="0" w:color="auto"/>
        <w:bottom w:val="none" w:sz="0" w:space="0" w:color="auto"/>
        <w:right w:val="none" w:sz="0" w:space="0" w:color="auto"/>
      </w:divBdr>
    </w:div>
    <w:div w:id="1095859294">
      <w:bodyDiv w:val="1"/>
      <w:marLeft w:val="0"/>
      <w:marRight w:val="0"/>
      <w:marTop w:val="0"/>
      <w:marBottom w:val="0"/>
      <w:divBdr>
        <w:top w:val="none" w:sz="0" w:space="0" w:color="auto"/>
        <w:left w:val="none" w:sz="0" w:space="0" w:color="auto"/>
        <w:bottom w:val="none" w:sz="0" w:space="0" w:color="auto"/>
        <w:right w:val="none" w:sz="0" w:space="0" w:color="auto"/>
      </w:divBdr>
      <w:divsChild>
        <w:div w:id="91634067">
          <w:marLeft w:val="480"/>
          <w:marRight w:val="0"/>
          <w:marTop w:val="0"/>
          <w:marBottom w:val="0"/>
          <w:divBdr>
            <w:top w:val="none" w:sz="0" w:space="0" w:color="auto"/>
            <w:left w:val="none" w:sz="0" w:space="0" w:color="auto"/>
            <w:bottom w:val="none" w:sz="0" w:space="0" w:color="auto"/>
            <w:right w:val="none" w:sz="0" w:space="0" w:color="auto"/>
          </w:divBdr>
        </w:div>
        <w:div w:id="1340424071">
          <w:marLeft w:val="480"/>
          <w:marRight w:val="0"/>
          <w:marTop w:val="0"/>
          <w:marBottom w:val="0"/>
          <w:divBdr>
            <w:top w:val="none" w:sz="0" w:space="0" w:color="auto"/>
            <w:left w:val="none" w:sz="0" w:space="0" w:color="auto"/>
            <w:bottom w:val="none" w:sz="0" w:space="0" w:color="auto"/>
            <w:right w:val="none" w:sz="0" w:space="0" w:color="auto"/>
          </w:divBdr>
        </w:div>
        <w:div w:id="1013343330">
          <w:marLeft w:val="480"/>
          <w:marRight w:val="0"/>
          <w:marTop w:val="0"/>
          <w:marBottom w:val="0"/>
          <w:divBdr>
            <w:top w:val="none" w:sz="0" w:space="0" w:color="auto"/>
            <w:left w:val="none" w:sz="0" w:space="0" w:color="auto"/>
            <w:bottom w:val="none" w:sz="0" w:space="0" w:color="auto"/>
            <w:right w:val="none" w:sz="0" w:space="0" w:color="auto"/>
          </w:divBdr>
        </w:div>
        <w:div w:id="478112408">
          <w:marLeft w:val="480"/>
          <w:marRight w:val="0"/>
          <w:marTop w:val="0"/>
          <w:marBottom w:val="0"/>
          <w:divBdr>
            <w:top w:val="none" w:sz="0" w:space="0" w:color="auto"/>
            <w:left w:val="none" w:sz="0" w:space="0" w:color="auto"/>
            <w:bottom w:val="none" w:sz="0" w:space="0" w:color="auto"/>
            <w:right w:val="none" w:sz="0" w:space="0" w:color="auto"/>
          </w:divBdr>
        </w:div>
        <w:div w:id="20131564">
          <w:marLeft w:val="480"/>
          <w:marRight w:val="0"/>
          <w:marTop w:val="0"/>
          <w:marBottom w:val="0"/>
          <w:divBdr>
            <w:top w:val="none" w:sz="0" w:space="0" w:color="auto"/>
            <w:left w:val="none" w:sz="0" w:space="0" w:color="auto"/>
            <w:bottom w:val="none" w:sz="0" w:space="0" w:color="auto"/>
            <w:right w:val="none" w:sz="0" w:space="0" w:color="auto"/>
          </w:divBdr>
        </w:div>
        <w:div w:id="425347982">
          <w:marLeft w:val="480"/>
          <w:marRight w:val="0"/>
          <w:marTop w:val="0"/>
          <w:marBottom w:val="0"/>
          <w:divBdr>
            <w:top w:val="none" w:sz="0" w:space="0" w:color="auto"/>
            <w:left w:val="none" w:sz="0" w:space="0" w:color="auto"/>
            <w:bottom w:val="none" w:sz="0" w:space="0" w:color="auto"/>
            <w:right w:val="none" w:sz="0" w:space="0" w:color="auto"/>
          </w:divBdr>
        </w:div>
        <w:div w:id="521238595">
          <w:marLeft w:val="480"/>
          <w:marRight w:val="0"/>
          <w:marTop w:val="0"/>
          <w:marBottom w:val="0"/>
          <w:divBdr>
            <w:top w:val="none" w:sz="0" w:space="0" w:color="auto"/>
            <w:left w:val="none" w:sz="0" w:space="0" w:color="auto"/>
            <w:bottom w:val="none" w:sz="0" w:space="0" w:color="auto"/>
            <w:right w:val="none" w:sz="0" w:space="0" w:color="auto"/>
          </w:divBdr>
        </w:div>
        <w:div w:id="1431242972">
          <w:marLeft w:val="480"/>
          <w:marRight w:val="0"/>
          <w:marTop w:val="0"/>
          <w:marBottom w:val="0"/>
          <w:divBdr>
            <w:top w:val="none" w:sz="0" w:space="0" w:color="auto"/>
            <w:left w:val="none" w:sz="0" w:space="0" w:color="auto"/>
            <w:bottom w:val="none" w:sz="0" w:space="0" w:color="auto"/>
            <w:right w:val="none" w:sz="0" w:space="0" w:color="auto"/>
          </w:divBdr>
        </w:div>
        <w:div w:id="1683045990">
          <w:marLeft w:val="480"/>
          <w:marRight w:val="0"/>
          <w:marTop w:val="0"/>
          <w:marBottom w:val="0"/>
          <w:divBdr>
            <w:top w:val="none" w:sz="0" w:space="0" w:color="auto"/>
            <w:left w:val="none" w:sz="0" w:space="0" w:color="auto"/>
            <w:bottom w:val="none" w:sz="0" w:space="0" w:color="auto"/>
            <w:right w:val="none" w:sz="0" w:space="0" w:color="auto"/>
          </w:divBdr>
        </w:div>
        <w:div w:id="1802380416">
          <w:marLeft w:val="480"/>
          <w:marRight w:val="0"/>
          <w:marTop w:val="0"/>
          <w:marBottom w:val="0"/>
          <w:divBdr>
            <w:top w:val="none" w:sz="0" w:space="0" w:color="auto"/>
            <w:left w:val="none" w:sz="0" w:space="0" w:color="auto"/>
            <w:bottom w:val="none" w:sz="0" w:space="0" w:color="auto"/>
            <w:right w:val="none" w:sz="0" w:space="0" w:color="auto"/>
          </w:divBdr>
        </w:div>
        <w:div w:id="1430394456">
          <w:marLeft w:val="480"/>
          <w:marRight w:val="0"/>
          <w:marTop w:val="0"/>
          <w:marBottom w:val="0"/>
          <w:divBdr>
            <w:top w:val="none" w:sz="0" w:space="0" w:color="auto"/>
            <w:left w:val="none" w:sz="0" w:space="0" w:color="auto"/>
            <w:bottom w:val="none" w:sz="0" w:space="0" w:color="auto"/>
            <w:right w:val="none" w:sz="0" w:space="0" w:color="auto"/>
          </w:divBdr>
        </w:div>
        <w:div w:id="875703200">
          <w:marLeft w:val="480"/>
          <w:marRight w:val="0"/>
          <w:marTop w:val="0"/>
          <w:marBottom w:val="0"/>
          <w:divBdr>
            <w:top w:val="none" w:sz="0" w:space="0" w:color="auto"/>
            <w:left w:val="none" w:sz="0" w:space="0" w:color="auto"/>
            <w:bottom w:val="none" w:sz="0" w:space="0" w:color="auto"/>
            <w:right w:val="none" w:sz="0" w:space="0" w:color="auto"/>
          </w:divBdr>
        </w:div>
        <w:div w:id="589512436">
          <w:marLeft w:val="480"/>
          <w:marRight w:val="0"/>
          <w:marTop w:val="0"/>
          <w:marBottom w:val="0"/>
          <w:divBdr>
            <w:top w:val="none" w:sz="0" w:space="0" w:color="auto"/>
            <w:left w:val="none" w:sz="0" w:space="0" w:color="auto"/>
            <w:bottom w:val="none" w:sz="0" w:space="0" w:color="auto"/>
            <w:right w:val="none" w:sz="0" w:space="0" w:color="auto"/>
          </w:divBdr>
        </w:div>
        <w:div w:id="721948234">
          <w:marLeft w:val="480"/>
          <w:marRight w:val="0"/>
          <w:marTop w:val="0"/>
          <w:marBottom w:val="0"/>
          <w:divBdr>
            <w:top w:val="none" w:sz="0" w:space="0" w:color="auto"/>
            <w:left w:val="none" w:sz="0" w:space="0" w:color="auto"/>
            <w:bottom w:val="none" w:sz="0" w:space="0" w:color="auto"/>
            <w:right w:val="none" w:sz="0" w:space="0" w:color="auto"/>
          </w:divBdr>
        </w:div>
        <w:div w:id="682515378">
          <w:marLeft w:val="480"/>
          <w:marRight w:val="0"/>
          <w:marTop w:val="0"/>
          <w:marBottom w:val="0"/>
          <w:divBdr>
            <w:top w:val="none" w:sz="0" w:space="0" w:color="auto"/>
            <w:left w:val="none" w:sz="0" w:space="0" w:color="auto"/>
            <w:bottom w:val="none" w:sz="0" w:space="0" w:color="auto"/>
            <w:right w:val="none" w:sz="0" w:space="0" w:color="auto"/>
          </w:divBdr>
        </w:div>
        <w:div w:id="1851984853">
          <w:marLeft w:val="480"/>
          <w:marRight w:val="0"/>
          <w:marTop w:val="0"/>
          <w:marBottom w:val="0"/>
          <w:divBdr>
            <w:top w:val="none" w:sz="0" w:space="0" w:color="auto"/>
            <w:left w:val="none" w:sz="0" w:space="0" w:color="auto"/>
            <w:bottom w:val="none" w:sz="0" w:space="0" w:color="auto"/>
            <w:right w:val="none" w:sz="0" w:space="0" w:color="auto"/>
          </w:divBdr>
        </w:div>
        <w:div w:id="1707557145">
          <w:marLeft w:val="480"/>
          <w:marRight w:val="0"/>
          <w:marTop w:val="0"/>
          <w:marBottom w:val="0"/>
          <w:divBdr>
            <w:top w:val="none" w:sz="0" w:space="0" w:color="auto"/>
            <w:left w:val="none" w:sz="0" w:space="0" w:color="auto"/>
            <w:bottom w:val="none" w:sz="0" w:space="0" w:color="auto"/>
            <w:right w:val="none" w:sz="0" w:space="0" w:color="auto"/>
          </w:divBdr>
        </w:div>
        <w:div w:id="37433016">
          <w:marLeft w:val="480"/>
          <w:marRight w:val="0"/>
          <w:marTop w:val="0"/>
          <w:marBottom w:val="0"/>
          <w:divBdr>
            <w:top w:val="none" w:sz="0" w:space="0" w:color="auto"/>
            <w:left w:val="none" w:sz="0" w:space="0" w:color="auto"/>
            <w:bottom w:val="none" w:sz="0" w:space="0" w:color="auto"/>
            <w:right w:val="none" w:sz="0" w:space="0" w:color="auto"/>
          </w:divBdr>
        </w:div>
        <w:div w:id="1810852798">
          <w:marLeft w:val="480"/>
          <w:marRight w:val="0"/>
          <w:marTop w:val="0"/>
          <w:marBottom w:val="0"/>
          <w:divBdr>
            <w:top w:val="none" w:sz="0" w:space="0" w:color="auto"/>
            <w:left w:val="none" w:sz="0" w:space="0" w:color="auto"/>
            <w:bottom w:val="none" w:sz="0" w:space="0" w:color="auto"/>
            <w:right w:val="none" w:sz="0" w:space="0" w:color="auto"/>
          </w:divBdr>
        </w:div>
        <w:div w:id="2011442153">
          <w:marLeft w:val="480"/>
          <w:marRight w:val="0"/>
          <w:marTop w:val="0"/>
          <w:marBottom w:val="0"/>
          <w:divBdr>
            <w:top w:val="none" w:sz="0" w:space="0" w:color="auto"/>
            <w:left w:val="none" w:sz="0" w:space="0" w:color="auto"/>
            <w:bottom w:val="none" w:sz="0" w:space="0" w:color="auto"/>
            <w:right w:val="none" w:sz="0" w:space="0" w:color="auto"/>
          </w:divBdr>
        </w:div>
        <w:div w:id="792555989">
          <w:marLeft w:val="480"/>
          <w:marRight w:val="0"/>
          <w:marTop w:val="0"/>
          <w:marBottom w:val="0"/>
          <w:divBdr>
            <w:top w:val="none" w:sz="0" w:space="0" w:color="auto"/>
            <w:left w:val="none" w:sz="0" w:space="0" w:color="auto"/>
            <w:bottom w:val="none" w:sz="0" w:space="0" w:color="auto"/>
            <w:right w:val="none" w:sz="0" w:space="0" w:color="auto"/>
          </w:divBdr>
        </w:div>
        <w:div w:id="634070774">
          <w:marLeft w:val="480"/>
          <w:marRight w:val="0"/>
          <w:marTop w:val="0"/>
          <w:marBottom w:val="0"/>
          <w:divBdr>
            <w:top w:val="none" w:sz="0" w:space="0" w:color="auto"/>
            <w:left w:val="none" w:sz="0" w:space="0" w:color="auto"/>
            <w:bottom w:val="none" w:sz="0" w:space="0" w:color="auto"/>
            <w:right w:val="none" w:sz="0" w:space="0" w:color="auto"/>
          </w:divBdr>
        </w:div>
        <w:div w:id="1237546850">
          <w:marLeft w:val="480"/>
          <w:marRight w:val="0"/>
          <w:marTop w:val="0"/>
          <w:marBottom w:val="0"/>
          <w:divBdr>
            <w:top w:val="none" w:sz="0" w:space="0" w:color="auto"/>
            <w:left w:val="none" w:sz="0" w:space="0" w:color="auto"/>
            <w:bottom w:val="none" w:sz="0" w:space="0" w:color="auto"/>
            <w:right w:val="none" w:sz="0" w:space="0" w:color="auto"/>
          </w:divBdr>
        </w:div>
        <w:div w:id="361247168">
          <w:marLeft w:val="480"/>
          <w:marRight w:val="0"/>
          <w:marTop w:val="0"/>
          <w:marBottom w:val="0"/>
          <w:divBdr>
            <w:top w:val="none" w:sz="0" w:space="0" w:color="auto"/>
            <w:left w:val="none" w:sz="0" w:space="0" w:color="auto"/>
            <w:bottom w:val="none" w:sz="0" w:space="0" w:color="auto"/>
            <w:right w:val="none" w:sz="0" w:space="0" w:color="auto"/>
          </w:divBdr>
        </w:div>
        <w:div w:id="706564533">
          <w:marLeft w:val="480"/>
          <w:marRight w:val="0"/>
          <w:marTop w:val="0"/>
          <w:marBottom w:val="0"/>
          <w:divBdr>
            <w:top w:val="none" w:sz="0" w:space="0" w:color="auto"/>
            <w:left w:val="none" w:sz="0" w:space="0" w:color="auto"/>
            <w:bottom w:val="none" w:sz="0" w:space="0" w:color="auto"/>
            <w:right w:val="none" w:sz="0" w:space="0" w:color="auto"/>
          </w:divBdr>
        </w:div>
        <w:div w:id="546991011">
          <w:marLeft w:val="480"/>
          <w:marRight w:val="0"/>
          <w:marTop w:val="0"/>
          <w:marBottom w:val="0"/>
          <w:divBdr>
            <w:top w:val="none" w:sz="0" w:space="0" w:color="auto"/>
            <w:left w:val="none" w:sz="0" w:space="0" w:color="auto"/>
            <w:bottom w:val="none" w:sz="0" w:space="0" w:color="auto"/>
            <w:right w:val="none" w:sz="0" w:space="0" w:color="auto"/>
          </w:divBdr>
        </w:div>
        <w:div w:id="1690377588">
          <w:marLeft w:val="480"/>
          <w:marRight w:val="0"/>
          <w:marTop w:val="0"/>
          <w:marBottom w:val="0"/>
          <w:divBdr>
            <w:top w:val="none" w:sz="0" w:space="0" w:color="auto"/>
            <w:left w:val="none" w:sz="0" w:space="0" w:color="auto"/>
            <w:bottom w:val="none" w:sz="0" w:space="0" w:color="auto"/>
            <w:right w:val="none" w:sz="0" w:space="0" w:color="auto"/>
          </w:divBdr>
        </w:div>
        <w:div w:id="149566632">
          <w:marLeft w:val="480"/>
          <w:marRight w:val="0"/>
          <w:marTop w:val="0"/>
          <w:marBottom w:val="0"/>
          <w:divBdr>
            <w:top w:val="none" w:sz="0" w:space="0" w:color="auto"/>
            <w:left w:val="none" w:sz="0" w:space="0" w:color="auto"/>
            <w:bottom w:val="none" w:sz="0" w:space="0" w:color="auto"/>
            <w:right w:val="none" w:sz="0" w:space="0" w:color="auto"/>
          </w:divBdr>
        </w:div>
        <w:div w:id="902062456">
          <w:marLeft w:val="480"/>
          <w:marRight w:val="0"/>
          <w:marTop w:val="0"/>
          <w:marBottom w:val="0"/>
          <w:divBdr>
            <w:top w:val="none" w:sz="0" w:space="0" w:color="auto"/>
            <w:left w:val="none" w:sz="0" w:space="0" w:color="auto"/>
            <w:bottom w:val="none" w:sz="0" w:space="0" w:color="auto"/>
            <w:right w:val="none" w:sz="0" w:space="0" w:color="auto"/>
          </w:divBdr>
        </w:div>
        <w:div w:id="1420100947">
          <w:marLeft w:val="480"/>
          <w:marRight w:val="0"/>
          <w:marTop w:val="0"/>
          <w:marBottom w:val="0"/>
          <w:divBdr>
            <w:top w:val="none" w:sz="0" w:space="0" w:color="auto"/>
            <w:left w:val="none" w:sz="0" w:space="0" w:color="auto"/>
            <w:bottom w:val="none" w:sz="0" w:space="0" w:color="auto"/>
            <w:right w:val="none" w:sz="0" w:space="0" w:color="auto"/>
          </w:divBdr>
        </w:div>
        <w:div w:id="1153374344">
          <w:marLeft w:val="480"/>
          <w:marRight w:val="0"/>
          <w:marTop w:val="0"/>
          <w:marBottom w:val="0"/>
          <w:divBdr>
            <w:top w:val="none" w:sz="0" w:space="0" w:color="auto"/>
            <w:left w:val="none" w:sz="0" w:space="0" w:color="auto"/>
            <w:bottom w:val="none" w:sz="0" w:space="0" w:color="auto"/>
            <w:right w:val="none" w:sz="0" w:space="0" w:color="auto"/>
          </w:divBdr>
        </w:div>
        <w:div w:id="684333765">
          <w:marLeft w:val="480"/>
          <w:marRight w:val="0"/>
          <w:marTop w:val="0"/>
          <w:marBottom w:val="0"/>
          <w:divBdr>
            <w:top w:val="none" w:sz="0" w:space="0" w:color="auto"/>
            <w:left w:val="none" w:sz="0" w:space="0" w:color="auto"/>
            <w:bottom w:val="none" w:sz="0" w:space="0" w:color="auto"/>
            <w:right w:val="none" w:sz="0" w:space="0" w:color="auto"/>
          </w:divBdr>
        </w:div>
        <w:div w:id="325981945">
          <w:marLeft w:val="480"/>
          <w:marRight w:val="0"/>
          <w:marTop w:val="0"/>
          <w:marBottom w:val="0"/>
          <w:divBdr>
            <w:top w:val="none" w:sz="0" w:space="0" w:color="auto"/>
            <w:left w:val="none" w:sz="0" w:space="0" w:color="auto"/>
            <w:bottom w:val="none" w:sz="0" w:space="0" w:color="auto"/>
            <w:right w:val="none" w:sz="0" w:space="0" w:color="auto"/>
          </w:divBdr>
        </w:div>
        <w:div w:id="1356813277">
          <w:marLeft w:val="480"/>
          <w:marRight w:val="0"/>
          <w:marTop w:val="0"/>
          <w:marBottom w:val="0"/>
          <w:divBdr>
            <w:top w:val="none" w:sz="0" w:space="0" w:color="auto"/>
            <w:left w:val="none" w:sz="0" w:space="0" w:color="auto"/>
            <w:bottom w:val="none" w:sz="0" w:space="0" w:color="auto"/>
            <w:right w:val="none" w:sz="0" w:space="0" w:color="auto"/>
          </w:divBdr>
        </w:div>
        <w:div w:id="1815632958">
          <w:marLeft w:val="480"/>
          <w:marRight w:val="0"/>
          <w:marTop w:val="0"/>
          <w:marBottom w:val="0"/>
          <w:divBdr>
            <w:top w:val="none" w:sz="0" w:space="0" w:color="auto"/>
            <w:left w:val="none" w:sz="0" w:space="0" w:color="auto"/>
            <w:bottom w:val="none" w:sz="0" w:space="0" w:color="auto"/>
            <w:right w:val="none" w:sz="0" w:space="0" w:color="auto"/>
          </w:divBdr>
        </w:div>
        <w:div w:id="1389303517">
          <w:marLeft w:val="480"/>
          <w:marRight w:val="0"/>
          <w:marTop w:val="0"/>
          <w:marBottom w:val="0"/>
          <w:divBdr>
            <w:top w:val="none" w:sz="0" w:space="0" w:color="auto"/>
            <w:left w:val="none" w:sz="0" w:space="0" w:color="auto"/>
            <w:bottom w:val="none" w:sz="0" w:space="0" w:color="auto"/>
            <w:right w:val="none" w:sz="0" w:space="0" w:color="auto"/>
          </w:divBdr>
        </w:div>
        <w:div w:id="407851441">
          <w:marLeft w:val="480"/>
          <w:marRight w:val="0"/>
          <w:marTop w:val="0"/>
          <w:marBottom w:val="0"/>
          <w:divBdr>
            <w:top w:val="none" w:sz="0" w:space="0" w:color="auto"/>
            <w:left w:val="none" w:sz="0" w:space="0" w:color="auto"/>
            <w:bottom w:val="none" w:sz="0" w:space="0" w:color="auto"/>
            <w:right w:val="none" w:sz="0" w:space="0" w:color="auto"/>
          </w:divBdr>
        </w:div>
        <w:div w:id="335153528">
          <w:marLeft w:val="480"/>
          <w:marRight w:val="0"/>
          <w:marTop w:val="0"/>
          <w:marBottom w:val="0"/>
          <w:divBdr>
            <w:top w:val="none" w:sz="0" w:space="0" w:color="auto"/>
            <w:left w:val="none" w:sz="0" w:space="0" w:color="auto"/>
            <w:bottom w:val="none" w:sz="0" w:space="0" w:color="auto"/>
            <w:right w:val="none" w:sz="0" w:space="0" w:color="auto"/>
          </w:divBdr>
        </w:div>
        <w:div w:id="1494296169">
          <w:marLeft w:val="480"/>
          <w:marRight w:val="0"/>
          <w:marTop w:val="0"/>
          <w:marBottom w:val="0"/>
          <w:divBdr>
            <w:top w:val="none" w:sz="0" w:space="0" w:color="auto"/>
            <w:left w:val="none" w:sz="0" w:space="0" w:color="auto"/>
            <w:bottom w:val="none" w:sz="0" w:space="0" w:color="auto"/>
            <w:right w:val="none" w:sz="0" w:space="0" w:color="auto"/>
          </w:divBdr>
        </w:div>
        <w:div w:id="702444751">
          <w:marLeft w:val="480"/>
          <w:marRight w:val="0"/>
          <w:marTop w:val="0"/>
          <w:marBottom w:val="0"/>
          <w:divBdr>
            <w:top w:val="none" w:sz="0" w:space="0" w:color="auto"/>
            <w:left w:val="none" w:sz="0" w:space="0" w:color="auto"/>
            <w:bottom w:val="none" w:sz="0" w:space="0" w:color="auto"/>
            <w:right w:val="none" w:sz="0" w:space="0" w:color="auto"/>
          </w:divBdr>
        </w:div>
        <w:div w:id="1246718728">
          <w:marLeft w:val="480"/>
          <w:marRight w:val="0"/>
          <w:marTop w:val="0"/>
          <w:marBottom w:val="0"/>
          <w:divBdr>
            <w:top w:val="none" w:sz="0" w:space="0" w:color="auto"/>
            <w:left w:val="none" w:sz="0" w:space="0" w:color="auto"/>
            <w:bottom w:val="none" w:sz="0" w:space="0" w:color="auto"/>
            <w:right w:val="none" w:sz="0" w:space="0" w:color="auto"/>
          </w:divBdr>
        </w:div>
        <w:div w:id="945314158">
          <w:marLeft w:val="480"/>
          <w:marRight w:val="0"/>
          <w:marTop w:val="0"/>
          <w:marBottom w:val="0"/>
          <w:divBdr>
            <w:top w:val="none" w:sz="0" w:space="0" w:color="auto"/>
            <w:left w:val="none" w:sz="0" w:space="0" w:color="auto"/>
            <w:bottom w:val="none" w:sz="0" w:space="0" w:color="auto"/>
            <w:right w:val="none" w:sz="0" w:space="0" w:color="auto"/>
          </w:divBdr>
        </w:div>
        <w:div w:id="1659923162">
          <w:marLeft w:val="480"/>
          <w:marRight w:val="0"/>
          <w:marTop w:val="0"/>
          <w:marBottom w:val="0"/>
          <w:divBdr>
            <w:top w:val="none" w:sz="0" w:space="0" w:color="auto"/>
            <w:left w:val="none" w:sz="0" w:space="0" w:color="auto"/>
            <w:bottom w:val="none" w:sz="0" w:space="0" w:color="auto"/>
            <w:right w:val="none" w:sz="0" w:space="0" w:color="auto"/>
          </w:divBdr>
        </w:div>
        <w:div w:id="1152864346">
          <w:marLeft w:val="480"/>
          <w:marRight w:val="0"/>
          <w:marTop w:val="0"/>
          <w:marBottom w:val="0"/>
          <w:divBdr>
            <w:top w:val="none" w:sz="0" w:space="0" w:color="auto"/>
            <w:left w:val="none" w:sz="0" w:space="0" w:color="auto"/>
            <w:bottom w:val="none" w:sz="0" w:space="0" w:color="auto"/>
            <w:right w:val="none" w:sz="0" w:space="0" w:color="auto"/>
          </w:divBdr>
        </w:div>
        <w:div w:id="892619641">
          <w:marLeft w:val="480"/>
          <w:marRight w:val="0"/>
          <w:marTop w:val="0"/>
          <w:marBottom w:val="0"/>
          <w:divBdr>
            <w:top w:val="none" w:sz="0" w:space="0" w:color="auto"/>
            <w:left w:val="none" w:sz="0" w:space="0" w:color="auto"/>
            <w:bottom w:val="none" w:sz="0" w:space="0" w:color="auto"/>
            <w:right w:val="none" w:sz="0" w:space="0" w:color="auto"/>
          </w:divBdr>
        </w:div>
        <w:div w:id="2106490093">
          <w:marLeft w:val="480"/>
          <w:marRight w:val="0"/>
          <w:marTop w:val="0"/>
          <w:marBottom w:val="0"/>
          <w:divBdr>
            <w:top w:val="none" w:sz="0" w:space="0" w:color="auto"/>
            <w:left w:val="none" w:sz="0" w:space="0" w:color="auto"/>
            <w:bottom w:val="none" w:sz="0" w:space="0" w:color="auto"/>
            <w:right w:val="none" w:sz="0" w:space="0" w:color="auto"/>
          </w:divBdr>
        </w:div>
        <w:div w:id="1223365613">
          <w:marLeft w:val="480"/>
          <w:marRight w:val="0"/>
          <w:marTop w:val="0"/>
          <w:marBottom w:val="0"/>
          <w:divBdr>
            <w:top w:val="none" w:sz="0" w:space="0" w:color="auto"/>
            <w:left w:val="none" w:sz="0" w:space="0" w:color="auto"/>
            <w:bottom w:val="none" w:sz="0" w:space="0" w:color="auto"/>
            <w:right w:val="none" w:sz="0" w:space="0" w:color="auto"/>
          </w:divBdr>
        </w:div>
        <w:div w:id="203175308">
          <w:marLeft w:val="480"/>
          <w:marRight w:val="0"/>
          <w:marTop w:val="0"/>
          <w:marBottom w:val="0"/>
          <w:divBdr>
            <w:top w:val="none" w:sz="0" w:space="0" w:color="auto"/>
            <w:left w:val="none" w:sz="0" w:space="0" w:color="auto"/>
            <w:bottom w:val="none" w:sz="0" w:space="0" w:color="auto"/>
            <w:right w:val="none" w:sz="0" w:space="0" w:color="auto"/>
          </w:divBdr>
        </w:div>
        <w:div w:id="1338730135">
          <w:marLeft w:val="480"/>
          <w:marRight w:val="0"/>
          <w:marTop w:val="0"/>
          <w:marBottom w:val="0"/>
          <w:divBdr>
            <w:top w:val="none" w:sz="0" w:space="0" w:color="auto"/>
            <w:left w:val="none" w:sz="0" w:space="0" w:color="auto"/>
            <w:bottom w:val="none" w:sz="0" w:space="0" w:color="auto"/>
            <w:right w:val="none" w:sz="0" w:space="0" w:color="auto"/>
          </w:divBdr>
        </w:div>
        <w:div w:id="1713571979">
          <w:marLeft w:val="480"/>
          <w:marRight w:val="0"/>
          <w:marTop w:val="0"/>
          <w:marBottom w:val="0"/>
          <w:divBdr>
            <w:top w:val="none" w:sz="0" w:space="0" w:color="auto"/>
            <w:left w:val="none" w:sz="0" w:space="0" w:color="auto"/>
            <w:bottom w:val="none" w:sz="0" w:space="0" w:color="auto"/>
            <w:right w:val="none" w:sz="0" w:space="0" w:color="auto"/>
          </w:divBdr>
        </w:div>
        <w:div w:id="1143812151">
          <w:marLeft w:val="480"/>
          <w:marRight w:val="0"/>
          <w:marTop w:val="0"/>
          <w:marBottom w:val="0"/>
          <w:divBdr>
            <w:top w:val="none" w:sz="0" w:space="0" w:color="auto"/>
            <w:left w:val="none" w:sz="0" w:space="0" w:color="auto"/>
            <w:bottom w:val="none" w:sz="0" w:space="0" w:color="auto"/>
            <w:right w:val="none" w:sz="0" w:space="0" w:color="auto"/>
          </w:divBdr>
        </w:div>
        <w:div w:id="1310289170">
          <w:marLeft w:val="480"/>
          <w:marRight w:val="0"/>
          <w:marTop w:val="0"/>
          <w:marBottom w:val="0"/>
          <w:divBdr>
            <w:top w:val="none" w:sz="0" w:space="0" w:color="auto"/>
            <w:left w:val="none" w:sz="0" w:space="0" w:color="auto"/>
            <w:bottom w:val="none" w:sz="0" w:space="0" w:color="auto"/>
            <w:right w:val="none" w:sz="0" w:space="0" w:color="auto"/>
          </w:divBdr>
        </w:div>
        <w:div w:id="1644115630">
          <w:marLeft w:val="480"/>
          <w:marRight w:val="0"/>
          <w:marTop w:val="0"/>
          <w:marBottom w:val="0"/>
          <w:divBdr>
            <w:top w:val="none" w:sz="0" w:space="0" w:color="auto"/>
            <w:left w:val="none" w:sz="0" w:space="0" w:color="auto"/>
            <w:bottom w:val="none" w:sz="0" w:space="0" w:color="auto"/>
            <w:right w:val="none" w:sz="0" w:space="0" w:color="auto"/>
          </w:divBdr>
        </w:div>
        <w:div w:id="1253053533">
          <w:marLeft w:val="480"/>
          <w:marRight w:val="0"/>
          <w:marTop w:val="0"/>
          <w:marBottom w:val="0"/>
          <w:divBdr>
            <w:top w:val="none" w:sz="0" w:space="0" w:color="auto"/>
            <w:left w:val="none" w:sz="0" w:space="0" w:color="auto"/>
            <w:bottom w:val="none" w:sz="0" w:space="0" w:color="auto"/>
            <w:right w:val="none" w:sz="0" w:space="0" w:color="auto"/>
          </w:divBdr>
        </w:div>
        <w:div w:id="1208420245">
          <w:marLeft w:val="480"/>
          <w:marRight w:val="0"/>
          <w:marTop w:val="0"/>
          <w:marBottom w:val="0"/>
          <w:divBdr>
            <w:top w:val="none" w:sz="0" w:space="0" w:color="auto"/>
            <w:left w:val="none" w:sz="0" w:space="0" w:color="auto"/>
            <w:bottom w:val="none" w:sz="0" w:space="0" w:color="auto"/>
            <w:right w:val="none" w:sz="0" w:space="0" w:color="auto"/>
          </w:divBdr>
        </w:div>
        <w:div w:id="1650012549">
          <w:marLeft w:val="480"/>
          <w:marRight w:val="0"/>
          <w:marTop w:val="0"/>
          <w:marBottom w:val="0"/>
          <w:divBdr>
            <w:top w:val="none" w:sz="0" w:space="0" w:color="auto"/>
            <w:left w:val="none" w:sz="0" w:space="0" w:color="auto"/>
            <w:bottom w:val="none" w:sz="0" w:space="0" w:color="auto"/>
            <w:right w:val="none" w:sz="0" w:space="0" w:color="auto"/>
          </w:divBdr>
        </w:div>
        <w:div w:id="1332828955">
          <w:marLeft w:val="480"/>
          <w:marRight w:val="0"/>
          <w:marTop w:val="0"/>
          <w:marBottom w:val="0"/>
          <w:divBdr>
            <w:top w:val="none" w:sz="0" w:space="0" w:color="auto"/>
            <w:left w:val="none" w:sz="0" w:space="0" w:color="auto"/>
            <w:bottom w:val="none" w:sz="0" w:space="0" w:color="auto"/>
            <w:right w:val="none" w:sz="0" w:space="0" w:color="auto"/>
          </w:divBdr>
        </w:div>
        <w:div w:id="792676056">
          <w:marLeft w:val="480"/>
          <w:marRight w:val="0"/>
          <w:marTop w:val="0"/>
          <w:marBottom w:val="0"/>
          <w:divBdr>
            <w:top w:val="none" w:sz="0" w:space="0" w:color="auto"/>
            <w:left w:val="none" w:sz="0" w:space="0" w:color="auto"/>
            <w:bottom w:val="none" w:sz="0" w:space="0" w:color="auto"/>
            <w:right w:val="none" w:sz="0" w:space="0" w:color="auto"/>
          </w:divBdr>
        </w:div>
        <w:div w:id="1770539002">
          <w:marLeft w:val="480"/>
          <w:marRight w:val="0"/>
          <w:marTop w:val="0"/>
          <w:marBottom w:val="0"/>
          <w:divBdr>
            <w:top w:val="none" w:sz="0" w:space="0" w:color="auto"/>
            <w:left w:val="none" w:sz="0" w:space="0" w:color="auto"/>
            <w:bottom w:val="none" w:sz="0" w:space="0" w:color="auto"/>
            <w:right w:val="none" w:sz="0" w:space="0" w:color="auto"/>
          </w:divBdr>
        </w:div>
        <w:div w:id="1472669470">
          <w:marLeft w:val="480"/>
          <w:marRight w:val="0"/>
          <w:marTop w:val="0"/>
          <w:marBottom w:val="0"/>
          <w:divBdr>
            <w:top w:val="none" w:sz="0" w:space="0" w:color="auto"/>
            <w:left w:val="none" w:sz="0" w:space="0" w:color="auto"/>
            <w:bottom w:val="none" w:sz="0" w:space="0" w:color="auto"/>
            <w:right w:val="none" w:sz="0" w:space="0" w:color="auto"/>
          </w:divBdr>
        </w:div>
        <w:div w:id="867986169">
          <w:marLeft w:val="480"/>
          <w:marRight w:val="0"/>
          <w:marTop w:val="0"/>
          <w:marBottom w:val="0"/>
          <w:divBdr>
            <w:top w:val="none" w:sz="0" w:space="0" w:color="auto"/>
            <w:left w:val="none" w:sz="0" w:space="0" w:color="auto"/>
            <w:bottom w:val="none" w:sz="0" w:space="0" w:color="auto"/>
            <w:right w:val="none" w:sz="0" w:space="0" w:color="auto"/>
          </w:divBdr>
        </w:div>
        <w:div w:id="1940990754">
          <w:marLeft w:val="480"/>
          <w:marRight w:val="0"/>
          <w:marTop w:val="0"/>
          <w:marBottom w:val="0"/>
          <w:divBdr>
            <w:top w:val="none" w:sz="0" w:space="0" w:color="auto"/>
            <w:left w:val="none" w:sz="0" w:space="0" w:color="auto"/>
            <w:bottom w:val="none" w:sz="0" w:space="0" w:color="auto"/>
            <w:right w:val="none" w:sz="0" w:space="0" w:color="auto"/>
          </w:divBdr>
        </w:div>
        <w:div w:id="1049958216">
          <w:marLeft w:val="480"/>
          <w:marRight w:val="0"/>
          <w:marTop w:val="0"/>
          <w:marBottom w:val="0"/>
          <w:divBdr>
            <w:top w:val="none" w:sz="0" w:space="0" w:color="auto"/>
            <w:left w:val="none" w:sz="0" w:space="0" w:color="auto"/>
            <w:bottom w:val="none" w:sz="0" w:space="0" w:color="auto"/>
            <w:right w:val="none" w:sz="0" w:space="0" w:color="auto"/>
          </w:divBdr>
        </w:div>
        <w:div w:id="613100434">
          <w:marLeft w:val="480"/>
          <w:marRight w:val="0"/>
          <w:marTop w:val="0"/>
          <w:marBottom w:val="0"/>
          <w:divBdr>
            <w:top w:val="none" w:sz="0" w:space="0" w:color="auto"/>
            <w:left w:val="none" w:sz="0" w:space="0" w:color="auto"/>
            <w:bottom w:val="none" w:sz="0" w:space="0" w:color="auto"/>
            <w:right w:val="none" w:sz="0" w:space="0" w:color="auto"/>
          </w:divBdr>
        </w:div>
        <w:div w:id="171994894">
          <w:marLeft w:val="480"/>
          <w:marRight w:val="0"/>
          <w:marTop w:val="0"/>
          <w:marBottom w:val="0"/>
          <w:divBdr>
            <w:top w:val="none" w:sz="0" w:space="0" w:color="auto"/>
            <w:left w:val="none" w:sz="0" w:space="0" w:color="auto"/>
            <w:bottom w:val="none" w:sz="0" w:space="0" w:color="auto"/>
            <w:right w:val="none" w:sz="0" w:space="0" w:color="auto"/>
          </w:divBdr>
        </w:div>
        <w:div w:id="232353707">
          <w:marLeft w:val="480"/>
          <w:marRight w:val="0"/>
          <w:marTop w:val="0"/>
          <w:marBottom w:val="0"/>
          <w:divBdr>
            <w:top w:val="none" w:sz="0" w:space="0" w:color="auto"/>
            <w:left w:val="none" w:sz="0" w:space="0" w:color="auto"/>
            <w:bottom w:val="none" w:sz="0" w:space="0" w:color="auto"/>
            <w:right w:val="none" w:sz="0" w:space="0" w:color="auto"/>
          </w:divBdr>
        </w:div>
        <w:div w:id="287979923">
          <w:marLeft w:val="480"/>
          <w:marRight w:val="0"/>
          <w:marTop w:val="0"/>
          <w:marBottom w:val="0"/>
          <w:divBdr>
            <w:top w:val="none" w:sz="0" w:space="0" w:color="auto"/>
            <w:left w:val="none" w:sz="0" w:space="0" w:color="auto"/>
            <w:bottom w:val="none" w:sz="0" w:space="0" w:color="auto"/>
            <w:right w:val="none" w:sz="0" w:space="0" w:color="auto"/>
          </w:divBdr>
        </w:div>
        <w:div w:id="1244416310">
          <w:marLeft w:val="480"/>
          <w:marRight w:val="0"/>
          <w:marTop w:val="0"/>
          <w:marBottom w:val="0"/>
          <w:divBdr>
            <w:top w:val="none" w:sz="0" w:space="0" w:color="auto"/>
            <w:left w:val="none" w:sz="0" w:space="0" w:color="auto"/>
            <w:bottom w:val="none" w:sz="0" w:space="0" w:color="auto"/>
            <w:right w:val="none" w:sz="0" w:space="0" w:color="auto"/>
          </w:divBdr>
        </w:div>
        <w:div w:id="1110585534">
          <w:marLeft w:val="480"/>
          <w:marRight w:val="0"/>
          <w:marTop w:val="0"/>
          <w:marBottom w:val="0"/>
          <w:divBdr>
            <w:top w:val="none" w:sz="0" w:space="0" w:color="auto"/>
            <w:left w:val="none" w:sz="0" w:space="0" w:color="auto"/>
            <w:bottom w:val="none" w:sz="0" w:space="0" w:color="auto"/>
            <w:right w:val="none" w:sz="0" w:space="0" w:color="auto"/>
          </w:divBdr>
        </w:div>
        <w:div w:id="134026563">
          <w:marLeft w:val="480"/>
          <w:marRight w:val="0"/>
          <w:marTop w:val="0"/>
          <w:marBottom w:val="0"/>
          <w:divBdr>
            <w:top w:val="none" w:sz="0" w:space="0" w:color="auto"/>
            <w:left w:val="none" w:sz="0" w:space="0" w:color="auto"/>
            <w:bottom w:val="none" w:sz="0" w:space="0" w:color="auto"/>
            <w:right w:val="none" w:sz="0" w:space="0" w:color="auto"/>
          </w:divBdr>
        </w:div>
        <w:div w:id="1214459887">
          <w:marLeft w:val="480"/>
          <w:marRight w:val="0"/>
          <w:marTop w:val="0"/>
          <w:marBottom w:val="0"/>
          <w:divBdr>
            <w:top w:val="none" w:sz="0" w:space="0" w:color="auto"/>
            <w:left w:val="none" w:sz="0" w:space="0" w:color="auto"/>
            <w:bottom w:val="none" w:sz="0" w:space="0" w:color="auto"/>
            <w:right w:val="none" w:sz="0" w:space="0" w:color="auto"/>
          </w:divBdr>
        </w:div>
        <w:div w:id="1789542732">
          <w:marLeft w:val="480"/>
          <w:marRight w:val="0"/>
          <w:marTop w:val="0"/>
          <w:marBottom w:val="0"/>
          <w:divBdr>
            <w:top w:val="none" w:sz="0" w:space="0" w:color="auto"/>
            <w:left w:val="none" w:sz="0" w:space="0" w:color="auto"/>
            <w:bottom w:val="none" w:sz="0" w:space="0" w:color="auto"/>
            <w:right w:val="none" w:sz="0" w:space="0" w:color="auto"/>
          </w:divBdr>
        </w:div>
        <w:div w:id="223413550">
          <w:marLeft w:val="480"/>
          <w:marRight w:val="0"/>
          <w:marTop w:val="0"/>
          <w:marBottom w:val="0"/>
          <w:divBdr>
            <w:top w:val="none" w:sz="0" w:space="0" w:color="auto"/>
            <w:left w:val="none" w:sz="0" w:space="0" w:color="auto"/>
            <w:bottom w:val="none" w:sz="0" w:space="0" w:color="auto"/>
            <w:right w:val="none" w:sz="0" w:space="0" w:color="auto"/>
          </w:divBdr>
        </w:div>
        <w:div w:id="856963714">
          <w:marLeft w:val="480"/>
          <w:marRight w:val="0"/>
          <w:marTop w:val="0"/>
          <w:marBottom w:val="0"/>
          <w:divBdr>
            <w:top w:val="none" w:sz="0" w:space="0" w:color="auto"/>
            <w:left w:val="none" w:sz="0" w:space="0" w:color="auto"/>
            <w:bottom w:val="none" w:sz="0" w:space="0" w:color="auto"/>
            <w:right w:val="none" w:sz="0" w:space="0" w:color="auto"/>
          </w:divBdr>
        </w:div>
        <w:div w:id="960693937">
          <w:marLeft w:val="480"/>
          <w:marRight w:val="0"/>
          <w:marTop w:val="0"/>
          <w:marBottom w:val="0"/>
          <w:divBdr>
            <w:top w:val="none" w:sz="0" w:space="0" w:color="auto"/>
            <w:left w:val="none" w:sz="0" w:space="0" w:color="auto"/>
            <w:bottom w:val="none" w:sz="0" w:space="0" w:color="auto"/>
            <w:right w:val="none" w:sz="0" w:space="0" w:color="auto"/>
          </w:divBdr>
        </w:div>
        <w:div w:id="1245726540">
          <w:marLeft w:val="480"/>
          <w:marRight w:val="0"/>
          <w:marTop w:val="0"/>
          <w:marBottom w:val="0"/>
          <w:divBdr>
            <w:top w:val="none" w:sz="0" w:space="0" w:color="auto"/>
            <w:left w:val="none" w:sz="0" w:space="0" w:color="auto"/>
            <w:bottom w:val="none" w:sz="0" w:space="0" w:color="auto"/>
            <w:right w:val="none" w:sz="0" w:space="0" w:color="auto"/>
          </w:divBdr>
        </w:div>
        <w:div w:id="1295870807">
          <w:marLeft w:val="480"/>
          <w:marRight w:val="0"/>
          <w:marTop w:val="0"/>
          <w:marBottom w:val="0"/>
          <w:divBdr>
            <w:top w:val="none" w:sz="0" w:space="0" w:color="auto"/>
            <w:left w:val="none" w:sz="0" w:space="0" w:color="auto"/>
            <w:bottom w:val="none" w:sz="0" w:space="0" w:color="auto"/>
            <w:right w:val="none" w:sz="0" w:space="0" w:color="auto"/>
          </w:divBdr>
        </w:div>
        <w:div w:id="496263405">
          <w:marLeft w:val="480"/>
          <w:marRight w:val="0"/>
          <w:marTop w:val="0"/>
          <w:marBottom w:val="0"/>
          <w:divBdr>
            <w:top w:val="none" w:sz="0" w:space="0" w:color="auto"/>
            <w:left w:val="none" w:sz="0" w:space="0" w:color="auto"/>
            <w:bottom w:val="none" w:sz="0" w:space="0" w:color="auto"/>
            <w:right w:val="none" w:sz="0" w:space="0" w:color="auto"/>
          </w:divBdr>
        </w:div>
        <w:div w:id="213320765">
          <w:marLeft w:val="480"/>
          <w:marRight w:val="0"/>
          <w:marTop w:val="0"/>
          <w:marBottom w:val="0"/>
          <w:divBdr>
            <w:top w:val="none" w:sz="0" w:space="0" w:color="auto"/>
            <w:left w:val="none" w:sz="0" w:space="0" w:color="auto"/>
            <w:bottom w:val="none" w:sz="0" w:space="0" w:color="auto"/>
            <w:right w:val="none" w:sz="0" w:space="0" w:color="auto"/>
          </w:divBdr>
        </w:div>
        <w:div w:id="463158761">
          <w:marLeft w:val="480"/>
          <w:marRight w:val="0"/>
          <w:marTop w:val="0"/>
          <w:marBottom w:val="0"/>
          <w:divBdr>
            <w:top w:val="none" w:sz="0" w:space="0" w:color="auto"/>
            <w:left w:val="none" w:sz="0" w:space="0" w:color="auto"/>
            <w:bottom w:val="none" w:sz="0" w:space="0" w:color="auto"/>
            <w:right w:val="none" w:sz="0" w:space="0" w:color="auto"/>
          </w:divBdr>
        </w:div>
        <w:div w:id="801390655">
          <w:marLeft w:val="480"/>
          <w:marRight w:val="0"/>
          <w:marTop w:val="0"/>
          <w:marBottom w:val="0"/>
          <w:divBdr>
            <w:top w:val="none" w:sz="0" w:space="0" w:color="auto"/>
            <w:left w:val="none" w:sz="0" w:space="0" w:color="auto"/>
            <w:bottom w:val="none" w:sz="0" w:space="0" w:color="auto"/>
            <w:right w:val="none" w:sz="0" w:space="0" w:color="auto"/>
          </w:divBdr>
        </w:div>
        <w:div w:id="965769557">
          <w:marLeft w:val="480"/>
          <w:marRight w:val="0"/>
          <w:marTop w:val="0"/>
          <w:marBottom w:val="0"/>
          <w:divBdr>
            <w:top w:val="none" w:sz="0" w:space="0" w:color="auto"/>
            <w:left w:val="none" w:sz="0" w:space="0" w:color="auto"/>
            <w:bottom w:val="none" w:sz="0" w:space="0" w:color="auto"/>
            <w:right w:val="none" w:sz="0" w:space="0" w:color="auto"/>
          </w:divBdr>
        </w:div>
        <w:div w:id="1693725946">
          <w:marLeft w:val="480"/>
          <w:marRight w:val="0"/>
          <w:marTop w:val="0"/>
          <w:marBottom w:val="0"/>
          <w:divBdr>
            <w:top w:val="none" w:sz="0" w:space="0" w:color="auto"/>
            <w:left w:val="none" w:sz="0" w:space="0" w:color="auto"/>
            <w:bottom w:val="none" w:sz="0" w:space="0" w:color="auto"/>
            <w:right w:val="none" w:sz="0" w:space="0" w:color="auto"/>
          </w:divBdr>
        </w:div>
        <w:div w:id="1958104224">
          <w:marLeft w:val="480"/>
          <w:marRight w:val="0"/>
          <w:marTop w:val="0"/>
          <w:marBottom w:val="0"/>
          <w:divBdr>
            <w:top w:val="none" w:sz="0" w:space="0" w:color="auto"/>
            <w:left w:val="none" w:sz="0" w:space="0" w:color="auto"/>
            <w:bottom w:val="none" w:sz="0" w:space="0" w:color="auto"/>
            <w:right w:val="none" w:sz="0" w:space="0" w:color="auto"/>
          </w:divBdr>
        </w:div>
        <w:div w:id="917402105">
          <w:marLeft w:val="480"/>
          <w:marRight w:val="0"/>
          <w:marTop w:val="0"/>
          <w:marBottom w:val="0"/>
          <w:divBdr>
            <w:top w:val="none" w:sz="0" w:space="0" w:color="auto"/>
            <w:left w:val="none" w:sz="0" w:space="0" w:color="auto"/>
            <w:bottom w:val="none" w:sz="0" w:space="0" w:color="auto"/>
            <w:right w:val="none" w:sz="0" w:space="0" w:color="auto"/>
          </w:divBdr>
        </w:div>
        <w:div w:id="349725215">
          <w:marLeft w:val="480"/>
          <w:marRight w:val="0"/>
          <w:marTop w:val="0"/>
          <w:marBottom w:val="0"/>
          <w:divBdr>
            <w:top w:val="none" w:sz="0" w:space="0" w:color="auto"/>
            <w:left w:val="none" w:sz="0" w:space="0" w:color="auto"/>
            <w:bottom w:val="none" w:sz="0" w:space="0" w:color="auto"/>
            <w:right w:val="none" w:sz="0" w:space="0" w:color="auto"/>
          </w:divBdr>
        </w:div>
        <w:div w:id="1577201451">
          <w:marLeft w:val="480"/>
          <w:marRight w:val="0"/>
          <w:marTop w:val="0"/>
          <w:marBottom w:val="0"/>
          <w:divBdr>
            <w:top w:val="none" w:sz="0" w:space="0" w:color="auto"/>
            <w:left w:val="none" w:sz="0" w:space="0" w:color="auto"/>
            <w:bottom w:val="none" w:sz="0" w:space="0" w:color="auto"/>
            <w:right w:val="none" w:sz="0" w:space="0" w:color="auto"/>
          </w:divBdr>
        </w:div>
        <w:div w:id="495342009">
          <w:marLeft w:val="480"/>
          <w:marRight w:val="0"/>
          <w:marTop w:val="0"/>
          <w:marBottom w:val="0"/>
          <w:divBdr>
            <w:top w:val="none" w:sz="0" w:space="0" w:color="auto"/>
            <w:left w:val="none" w:sz="0" w:space="0" w:color="auto"/>
            <w:bottom w:val="none" w:sz="0" w:space="0" w:color="auto"/>
            <w:right w:val="none" w:sz="0" w:space="0" w:color="auto"/>
          </w:divBdr>
        </w:div>
        <w:div w:id="1198350038">
          <w:marLeft w:val="480"/>
          <w:marRight w:val="0"/>
          <w:marTop w:val="0"/>
          <w:marBottom w:val="0"/>
          <w:divBdr>
            <w:top w:val="none" w:sz="0" w:space="0" w:color="auto"/>
            <w:left w:val="none" w:sz="0" w:space="0" w:color="auto"/>
            <w:bottom w:val="none" w:sz="0" w:space="0" w:color="auto"/>
            <w:right w:val="none" w:sz="0" w:space="0" w:color="auto"/>
          </w:divBdr>
        </w:div>
        <w:div w:id="1265503437">
          <w:marLeft w:val="480"/>
          <w:marRight w:val="0"/>
          <w:marTop w:val="0"/>
          <w:marBottom w:val="0"/>
          <w:divBdr>
            <w:top w:val="none" w:sz="0" w:space="0" w:color="auto"/>
            <w:left w:val="none" w:sz="0" w:space="0" w:color="auto"/>
            <w:bottom w:val="none" w:sz="0" w:space="0" w:color="auto"/>
            <w:right w:val="none" w:sz="0" w:space="0" w:color="auto"/>
          </w:divBdr>
        </w:div>
        <w:div w:id="491023536">
          <w:marLeft w:val="480"/>
          <w:marRight w:val="0"/>
          <w:marTop w:val="0"/>
          <w:marBottom w:val="0"/>
          <w:divBdr>
            <w:top w:val="none" w:sz="0" w:space="0" w:color="auto"/>
            <w:left w:val="none" w:sz="0" w:space="0" w:color="auto"/>
            <w:bottom w:val="none" w:sz="0" w:space="0" w:color="auto"/>
            <w:right w:val="none" w:sz="0" w:space="0" w:color="auto"/>
          </w:divBdr>
        </w:div>
        <w:div w:id="1220558371">
          <w:marLeft w:val="480"/>
          <w:marRight w:val="0"/>
          <w:marTop w:val="0"/>
          <w:marBottom w:val="0"/>
          <w:divBdr>
            <w:top w:val="none" w:sz="0" w:space="0" w:color="auto"/>
            <w:left w:val="none" w:sz="0" w:space="0" w:color="auto"/>
            <w:bottom w:val="none" w:sz="0" w:space="0" w:color="auto"/>
            <w:right w:val="none" w:sz="0" w:space="0" w:color="auto"/>
          </w:divBdr>
        </w:div>
        <w:div w:id="1276867350">
          <w:marLeft w:val="480"/>
          <w:marRight w:val="0"/>
          <w:marTop w:val="0"/>
          <w:marBottom w:val="0"/>
          <w:divBdr>
            <w:top w:val="none" w:sz="0" w:space="0" w:color="auto"/>
            <w:left w:val="none" w:sz="0" w:space="0" w:color="auto"/>
            <w:bottom w:val="none" w:sz="0" w:space="0" w:color="auto"/>
            <w:right w:val="none" w:sz="0" w:space="0" w:color="auto"/>
          </w:divBdr>
        </w:div>
      </w:divsChild>
    </w:div>
    <w:div w:id="1097210641">
      <w:bodyDiv w:val="1"/>
      <w:marLeft w:val="0"/>
      <w:marRight w:val="0"/>
      <w:marTop w:val="0"/>
      <w:marBottom w:val="0"/>
      <w:divBdr>
        <w:top w:val="none" w:sz="0" w:space="0" w:color="auto"/>
        <w:left w:val="none" w:sz="0" w:space="0" w:color="auto"/>
        <w:bottom w:val="none" w:sz="0" w:space="0" w:color="auto"/>
        <w:right w:val="none" w:sz="0" w:space="0" w:color="auto"/>
      </w:divBdr>
    </w:div>
    <w:div w:id="1098138982">
      <w:bodyDiv w:val="1"/>
      <w:marLeft w:val="0"/>
      <w:marRight w:val="0"/>
      <w:marTop w:val="0"/>
      <w:marBottom w:val="0"/>
      <w:divBdr>
        <w:top w:val="none" w:sz="0" w:space="0" w:color="auto"/>
        <w:left w:val="none" w:sz="0" w:space="0" w:color="auto"/>
        <w:bottom w:val="none" w:sz="0" w:space="0" w:color="auto"/>
        <w:right w:val="none" w:sz="0" w:space="0" w:color="auto"/>
      </w:divBdr>
    </w:div>
    <w:div w:id="1099567487">
      <w:bodyDiv w:val="1"/>
      <w:marLeft w:val="0"/>
      <w:marRight w:val="0"/>
      <w:marTop w:val="0"/>
      <w:marBottom w:val="0"/>
      <w:divBdr>
        <w:top w:val="none" w:sz="0" w:space="0" w:color="auto"/>
        <w:left w:val="none" w:sz="0" w:space="0" w:color="auto"/>
        <w:bottom w:val="none" w:sz="0" w:space="0" w:color="auto"/>
        <w:right w:val="none" w:sz="0" w:space="0" w:color="auto"/>
      </w:divBdr>
    </w:div>
    <w:div w:id="1099838520">
      <w:bodyDiv w:val="1"/>
      <w:marLeft w:val="0"/>
      <w:marRight w:val="0"/>
      <w:marTop w:val="0"/>
      <w:marBottom w:val="0"/>
      <w:divBdr>
        <w:top w:val="none" w:sz="0" w:space="0" w:color="auto"/>
        <w:left w:val="none" w:sz="0" w:space="0" w:color="auto"/>
        <w:bottom w:val="none" w:sz="0" w:space="0" w:color="auto"/>
        <w:right w:val="none" w:sz="0" w:space="0" w:color="auto"/>
      </w:divBdr>
    </w:div>
    <w:div w:id="1101923310">
      <w:bodyDiv w:val="1"/>
      <w:marLeft w:val="0"/>
      <w:marRight w:val="0"/>
      <w:marTop w:val="0"/>
      <w:marBottom w:val="0"/>
      <w:divBdr>
        <w:top w:val="none" w:sz="0" w:space="0" w:color="auto"/>
        <w:left w:val="none" w:sz="0" w:space="0" w:color="auto"/>
        <w:bottom w:val="none" w:sz="0" w:space="0" w:color="auto"/>
        <w:right w:val="none" w:sz="0" w:space="0" w:color="auto"/>
      </w:divBdr>
    </w:div>
    <w:div w:id="1102602235">
      <w:bodyDiv w:val="1"/>
      <w:marLeft w:val="0"/>
      <w:marRight w:val="0"/>
      <w:marTop w:val="0"/>
      <w:marBottom w:val="0"/>
      <w:divBdr>
        <w:top w:val="none" w:sz="0" w:space="0" w:color="auto"/>
        <w:left w:val="none" w:sz="0" w:space="0" w:color="auto"/>
        <w:bottom w:val="none" w:sz="0" w:space="0" w:color="auto"/>
        <w:right w:val="none" w:sz="0" w:space="0" w:color="auto"/>
      </w:divBdr>
    </w:div>
    <w:div w:id="1102602423">
      <w:bodyDiv w:val="1"/>
      <w:marLeft w:val="0"/>
      <w:marRight w:val="0"/>
      <w:marTop w:val="0"/>
      <w:marBottom w:val="0"/>
      <w:divBdr>
        <w:top w:val="none" w:sz="0" w:space="0" w:color="auto"/>
        <w:left w:val="none" w:sz="0" w:space="0" w:color="auto"/>
        <w:bottom w:val="none" w:sz="0" w:space="0" w:color="auto"/>
        <w:right w:val="none" w:sz="0" w:space="0" w:color="auto"/>
      </w:divBdr>
      <w:divsChild>
        <w:div w:id="143745658">
          <w:marLeft w:val="480"/>
          <w:marRight w:val="0"/>
          <w:marTop w:val="0"/>
          <w:marBottom w:val="0"/>
          <w:divBdr>
            <w:top w:val="none" w:sz="0" w:space="0" w:color="auto"/>
            <w:left w:val="none" w:sz="0" w:space="0" w:color="auto"/>
            <w:bottom w:val="none" w:sz="0" w:space="0" w:color="auto"/>
            <w:right w:val="none" w:sz="0" w:space="0" w:color="auto"/>
          </w:divBdr>
        </w:div>
        <w:div w:id="323321365">
          <w:marLeft w:val="480"/>
          <w:marRight w:val="0"/>
          <w:marTop w:val="0"/>
          <w:marBottom w:val="0"/>
          <w:divBdr>
            <w:top w:val="none" w:sz="0" w:space="0" w:color="auto"/>
            <w:left w:val="none" w:sz="0" w:space="0" w:color="auto"/>
            <w:bottom w:val="none" w:sz="0" w:space="0" w:color="auto"/>
            <w:right w:val="none" w:sz="0" w:space="0" w:color="auto"/>
          </w:divBdr>
        </w:div>
        <w:div w:id="205411707">
          <w:marLeft w:val="480"/>
          <w:marRight w:val="0"/>
          <w:marTop w:val="0"/>
          <w:marBottom w:val="0"/>
          <w:divBdr>
            <w:top w:val="none" w:sz="0" w:space="0" w:color="auto"/>
            <w:left w:val="none" w:sz="0" w:space="0" w:color="auto"/>
            <w:bottom w:val="none" w:sz="0" w:space="0" w:color="auto"/>
            <w:right w:val="none" w:sz="0" w:space="0" w:color="auto"/>
          </w:divBdr>
        </w:div>
        <w:div w:id="1645815583">
          <w:marLeft w:val="480"/>
          <w:marRight w:val="0"/>
          <w:marTop w:val="0"/>
          <w:marBottom w:val="0"/>
          <w:divBdr>
            <w:top w:val="none" w:sz="0" w:space="0" w:color="auto"/>
            <w:left w:val="none" w:sz="0" w:space="0" w:color="auto"/>
            <w:bottom w:val="none" w:sz="0" w:space="0" w:color="auto"/>
            <w:right w:val="none" w:sz="0" w:space="0" w:color="auto"/>
          </w:divBdr>
        </w:div>
        <w:div w:id="1877236639">
          <w:marLeft w:val="480"/>
          <w:marRight w:val="0"/>
          <w:marTop w:val="0"/>
          <w:marBottom w:val="0"/>
          <w:divBdr>
            <w:top w:val="none" w:sz="0" w:space="0" w:color="auto"/>
            <w:left w:val="none" w:sz="0" w:space="0" w:color="auto"/>
            <w:bottom w:val="none" w:sz="0" w:space="0" w:color="auto"/>
            <w:right w:val="none" w:sz="0" w:space="0" w:color="auto"/>
          </w:divBdr>
        </w:div>
        <w:div w:id="39596972">
          <w:marLeft w:val="480"/>
          <w:marRight w:val="0"/>
          <w:marTop w:val="0"/>
          <w:marBottom w:val="0"/>
          <w:divBdr>
            <w:top w:val="none" w:sz="0" w:space="0" w:color="auto"/>
            <w:left w:val="none" w:sz="0" w:space="0" w:color="auto"/>
            <w:bottom w:val="none" w:sz="0" w:space="0" w:color="auto"/>
            <w:right w:val="none" w:sz="0" w:space="0" w:color="auto"/>
          </w:divBdr>
        </w:div>
        <w:div w:id="1496722467">
          <w:marLeft w:val="480"/>
          <w:marRight w:val="0"/>
          <w:marTop w:val="0"/>
          <w:marBottom w:val="0"/>
          <w:divBdr>
            <w:top w:val="none" w:sz="0" w:space="0" w:color="auto"/>
            <w:left w:val="none" w:sz="0" w:space="0" w:color="auto"/>
            <w:bottom w:val="none" w:sz="0" w:space="0" w:color="auto"/>
            <w:right w:val="none" w:sz="0" w:space="0" w:color="auto"/>
          </w:divBdr>
        </w:div>
        <w:div w:id="1369138478">
          <w:marLeft w:val="480"/>
          <w:marRight w:val="0"/>
          <w:marTop w:val="0"/>
          <w:marBottom w:val="0"/>
          <w:divBdr>
            <w:top w:val="none" w:sz="0" w:space="0" w:color="auto"/>
            <w:left w:val="none" w:sz="0" w:space="0" w:color="auto"/>
            <w:bottom w:val="none" w:sz="0" w:space="0" w:color="auto"/>
            <w:right w:val="none" w:sz="0" w:space="0" w:color="auto"/>
          </w:divBdr>
        </w:div>
        <w:div w:id="725570739">
          <w:marLeft w:val="480"/>
          <w:marRight w:val="0"/>
          <w:marTop w:val="0"/>
          <w:marBottom w:val="0"/>
          <w:divBdr>
            <w:top w:val="none" w:sz="0" w:space="0" w:color="auto"/>
            <w:left w:val="none" w:sz="0" w:space="0" w:color="auto"/>
            <w:bottom w:val="none" w:sz="0" w:space="0" w:color="auto"/>
            <w:right w:val="none" w:sz="0" w:space="0" w:color="auto"/>
          </w:divBdr>
        </w:div>
        <w:div w:id="2051832805">
          <w:marLeft w:val="480"/>
          <w:marRight w:val="0"/>
          <w:marTop w:val="0"/>
          <w:marBottom w:val="0"/>
          <w:divBdr>
            <w:top w:val="none" w:sz="0" w:space="0" w:color="auto"/>
            <w:left w:val="none" w:sz="0" w:space="0" w:color="auto"/>
            <w:bottom w:val="none" w:sz="0" w:space="0" w:color="auto"/>
            <w:right w:val="none" w:sz="0" w:space="0" w:color="auto"/>
          </w:divBdr>
        </w:div>
        <w:div w:id="649139951">
          <w:marLeft w:val="480"/>
          <w:marRight w:val="0"/>
          <w:marTop w:val="0"/>
          <w:marBottom w:val="0"/>
          <w:divBdr>
            <w:top w:val="none" w:sz="0" w:space="0" w:color="auto"/>
            <w:left w:val="none" w:sz="0" w:space="0" w:color="auto"/>
            <w:bottom w:val="none" w:sz="0" w:space="0" w:color="auto"/>
            <w:right w:val="none" w:sz="0" w:space="0" w:color="auto"/>
          </w:divBdr>
        </w:div>
        <w:div w:id="1576815010">
          <w:marLeft w:val="480"/>
          <w:marRight w:val="0"/>
          <w:marTop w:val="0"/>
          <w:marBottom w:val="0"/>
          <w:divBdr>
            <w:top w:val="none" w:sz="0" w:space="0" w:color="auto"/>
            <w:left w:val="none" w:sz="0" w:space="0" w:color="auto"/>
            <w:bottom w:val="none" w:sz="0" w:space="0" w:color="auto"/>
            <w:right w:val="none" w:sz="0" w:space="0" w:color="auto"/>
          </w:divBdr>
        </w:div>
        <w:div w:id="1653215660">
          <w:marLeft w:val="480"/>
          <w:marRight w:val="0"/>
          <w:marTop w:val="0"/>
          <w:marBottom w:val="0"/>
          <w:divBdr>
            <w:top w:val="none" w:sz="0" w:space="0" w:color="auto"/>
            <w:left w:val="none" w:sz="0" w:space="0" w:color="auto"/>
            <w:bottom w:val="none" w:sz="0" w:space="0" w:color="auto"/>
            <w:right w:val="none" w:sz="0" w:space="0" w:color="auto"/>
          </w:divBdr>
        </w:div>
        <w:div w:id="297338620">
          <w:marLeft w:val="480"/>
          <w:marRight w:val="0"/>
          <w:marTop w:val="0"/>
          <w:marBottom w:val="0"/>
          <w:divBdr>
            <w:top w:val="none" w:sz="0" w:space="0" w:color="auto"/>
            <w:left w:val="none" w:sz="0" w:space="0" w:color="auto"/>
            <w:bottom w:val="none" w:sz="0" w:space="0" w:color="auto"/>
            <w:right w:val="none" w:sz="0" w:space="0" w:color="auto"/>
          </w:divBdr>
        </w:div>
        <w:div w:id="1919972187">
          <w:marLeft w:val="480"/>
          <w:marRight w:val="0"/>
          <w:marTop w:val="0"/>
          <w:marBottom w:val="0"/>
          <w:divBdr>
            <w:top w:val="none" w:sz="0" w:space="0" w:color="auto"/>
            <w:left w:val="none" w:sz="0" w:space="0" w:color="auto"/>
            <w:bottom w:val="none" w:sz="0" w:space="0" w:color="auto"/>
            <w:right w:val="none" w:sz="0" w:space="0" w:color="auto"/>
          </w:divBdr>
        </w:div>
        <w:div w:id="108936372">
          <w:marLeft w:val="480"/>
          <w:marRight w:val="0"/>
          <w:marTop w:val="0"/>
          <w:marBottom w:val="0"/>
          <w:divBdr>
            <w:top w:val="none" w:sz="0" w:space="0" w:color="auto"/>
            <w:left w:val="none" w:sz="0" w:space="0" w:color="auto"/>
            <w:bottom w:val="none" w:sz="0" w:space="0" w:color="auto"/>
            <w:right w:val="none" w:sz="0" w:space="0" w:color="auto"/>
          </w:divBdr>
        </w:div>
        <w:div w:id="1332559958">
          <w:marLeft w:val="480"/>
          <w:marRight w:val="0"/>
          <w:marTop w:val="0"/>
          <w:marBottom w:val="0"/>
          <w:divBdr>
            <w:top w:val="none" w:sz="0" w:space="0" w:color="auto"/>
            <w:left w:val="none" w:sz="0" w:space="0" w:color="auto"/>
            <w:bottom w:val="none" w:sz="0" w:space="0" w:color="auto"/>
            <w:right w:val="none" w:sz="0" w:space="0" w:color="auto"/>
          </w:divBdr>
        </w:div>
        <w:div w:id="808784104">
          <w:marLeft w:val="480"/>
          <w:marRight w:val="0"/>
          <w:marTop w:val="0"/>
          <w:marBottom w:val="0"/>
          <w:divBdr>
            <w:top w:val="none" w:sz="0" w:space="0" w:color="auto"/>
            <w:left w:val="none" w:sz="0" w:space="0" w:color="auto"/>
            <w:bottom w:val="none" w:sz="0" w:space="0" w:color="auto"/>
            <w:right w:val="none" w:sz="0" w:space="0" w:color="auto"/>
          </w:divBdr>
        </w:div>
        <w:div w:id="311524554">
          <w:marLeft w:val="480"/>
          <w:marRight w:val="0"/>
          <w:marTop w:val="0"/>
          <w:marBottom w:val="0"/>
          <w:divBdr>
            <w:top w:val="none" w:sz="0" w:space="0" w:color="auto"/>
            <w:left w:val="none" w:sz="0" w:space="0" w:color="auto"/>
            <w:bottom w:val="none" w:sz="0" w:space="0" w:color="auto"/>
            <w:right w:val="none" w:sz="0" w:space="0" w:color="auto"/>
          </w:divBdr>
        </w:div>
        <w:div w:id="257249333">
          <w:marLeft w:val="480"/>
          <w:marRight w:val="0"/>
          <w:marTop w:val="0"/>
          <w:marBottom w:val="0"/>
          <w:divBdr>
            <w:top w:val="none" w:sz="0" w:space="0" w:color="auto"/>
            <w:left w:val="none" w:sz="0" w:space="0" w:color="auto"/>
            <w:bottom w:val="none" w:sz="0" w:space="0" w:color="auto"/>
            <w:right w:val="none" w:sz="0" w:space="0" w:color="auto"/>
          </w:divBdr>
        </w:div>
        <w:div w:id="770127970">
          <w:marLeft w:val="480"/>
          <w:marRight w:val="0"/>
          <w:marTop w:val="0"/>
          <w:marBottom w:val="0"/>
          <w:divBdr>
            <w:top w:val="none" w:sz="0" w:space="0" w:color="auto"/>
            <w:left w:val="none" w:sz="0" w:space="0" w:color="auto"/>
            <w:bottom w:val="none" w:sz="0" w:space="0" w:color="auto"/>
            <w:right w:val="none" w:sz="0" w:space="0" w:color="auto"/>
          </w:divBdr>
        </w:div>
        <w:div w:id="517432118">
          <w:marLeft w:val="480"/>
          <w:marRight w:val="0"/>
          <w:marTop w:val="0"/>
          <w:marBottom w:val="0"/>
          <w:divBdr>
            <w:top w:val="none" w:sz="0" w:space="0" w:color="auto"/>
            <w:left w:val="none" w:sz="0" w:space="0" w:color="auto"/>
            <w:bottom w:val="none" w:sz="0" w:space="0" w:color="auto"/>
            <w:right w:val="none" w:sz="0" w:space="0" w:color="auto"/>
          </w:divBdr>
        </w:div>
        <w:div w:id="1128429669">
          <w:marLeft w:val="480"/>
          <w:marRight w:val="0"/>
          <w:marTop w:val="0"/>
          <w:marBottom w:val="0"/>
          <w:divBdr>
            <w:top w:val="none" w:sz="0" w:space="0" w:color="auto"/>
            <w:left w:val="none" w:sz="0" w:space="0" w:color="auto"/>
            <w:bottom w:val="none" w:sz="0" w:space="0" w:color="auto"/>
            <w:right w:val="none" w:sz="0" w:space="0" w:color="auto"/>
          </w:divBdr>
        </w:div>
        <w:div w:id="1564830160">
          <w:marLeft w:val="480"/>
          <w:marRight w:val="0"/>
          <w:marTop w:val="0"/>
          <w:marBottom w:val="0"/>
          <w:divBdr>
            <w:top w:val="none" w:sz="0" w:space="0" w:color="auto"/>
            <w:left w:val="none" w:sz="0" w:space="0" w:color="auto"/>
            <w:bottom w:val="none" w:sz="0" w:space="0" w:color="auto"/>
            <w:right w:val="none" w:sz="0" w:space="0" w:color="auto"/>
          </w:divBdr>
        </w:div>
        <w:div w:id="2058967906">
          <w:marLeft w:val="480"/>
          <w:marRight w:val="0"/>
          <w:marTop w:val="0"/>
          <w:marBottom w:val="0"/>
          <w:divBdr>
            <w:top w:val="none" w:sz="0" w:space="0" w:color="auto"/>
            <w:left w:val="none" w:sz="0" w:space="0" w:color="auto"/>
            <w:bottom w:val="none" w:sz="0" w:space="0" w:color="auto"/>
            <w:right w:val="none" w:sz="0" w:space="0" w:color="auto"/>
          </w:divBdr>
        </w:div>
        <w:div w:id="1953128398">
          <w:marLeft w:val="480"/>
          <w:marRight w:val="0"/>
          <w:marTop w:val="0"/>
          <w:marBottom w:val="0"/>
          <w:divBdr>
            <w:top w:val="none" w:sz="0" w:space="0" w:color="auto"/>
            <w:left w:val="none" w:sz="0" w:space="0" w:color="auto"/>
            <w:bottom w:val="none" w:sz="0" w:space="0" w:color="auto"/>
            <w:right w:val="none" w:sz="0" w:space="0" w:color="auto"/>
          </w:divBdr>
        </w:div>
        <w:div w:id="120536120">
          <w:marLeft w:val="480"/>
          <w:marRight w:val="0"/>
          <w:marTop w:val="0"/>
          <w:marBottom w:val="0"/>
          <w:divBdr>
            <w:top w:val="none" w:sz="0" w:space="0" w:color="auto"/>
            <w:left w:val="none" w:sz="0" w:space="0" w:color="auto"/>
            <w:bottom w:val="none" w:sz="0" w:space="0" w:color="auto"/>
            <w:right w:val="none" w:sz="0" w:space="0" w:color="auto"/>
          </w:divBdr>
        </w:div>
        <w:div w:id="1515916396">
          <w:marLeft w:val="480"/>
          <w:marRight w:val="0"/>
          <w:marTop w:val="0"/>
          <w:marBottom w:val="0"/>
          <w:divBdr>
            <w:top w:val="none" w:sz="0" w:space="0" w:color="auto"/>
            <w:left w:val="none" w:sz="0" w:space="0" w:color="auto"/>
            <w:bottom w:val="none" w:sz="0" w:space="0" w:color="auto"/>
            <w:right w:val="none" w:sz="0" w:space="0" w:color="auto"/>
          </w:divBdr>
        </w:div>
        <w:div w:id="337928816">
          <w:marLeft w:val="480"/>
          <w:marRight w:val="0"/>
          <w:marTop w:val="0"/>
          <w:marBottom w:val="0"/>
          <w:divBdr>
            <w:top w:val="none" w:sz="0" w:space="0" w:color="auto"/>
            <w:left w:val="none" w:sz="0" w:space="0" w:color="auto"/>
            <w:bottom w:val="none" w:sz="0" w:space="0" w:color="auto"/>
            <w:right w:val="none" w:sz="0" w:space="0" w:color="auto"/>
          </w:divBdr>
        </w:div>
        <w:div w:id="2107847729">
          <w:marLeft w:val="480"/>
          <w:marRight w:val="0"/>
          <w:marTop w:val="0"/>
          <w:marBottom w:val="0"/>
          <w:divBdr>
            <w:top w:val="none" w:sz="0" w:space="0" w:color="auto"/>
            <w:left w:val="none" w:sz="0" w:space="0" w:color="auto"/>
            <w:bottom w:val="none" w:sz="0" w:space="0" w:color="auto"/>
            <w:right w:val="none" w:sz="0" w:space="0" w:color="auto"/>
          </w:divBdr>
        </w:div>
        <w:div w:id="1281843007">
          <w:marLeft w:val="480"/>
          <w:marRight w:val="0"/>
          <w:marTop w:val="0"/>
          <w:marBottom w:val="0"/>
          <w:divBdr>
            <w:top w:val="none" w:sz="0" w:space="0" w:color="auto"/>
            <w:left w:val="none" w:sz="0" w:space="0" w:color="auto"/>
            <w:bottom w:val="none" w:sz="0" w:space="0" w:color="auto"/>
            <w:right w:val="none" w:sz="0" w:space="0" w:color="auto"/>
          </w:divBdr>
        </w:div>
        <w:div w:id="312297500">
          <w:marLeft w:val="480"/>
          <w:marRight w:val="0"/>
          <w:marTop w:val="0"/>
          <w:marBottom w:val="0"/>
          <w:divBdr>
            <w:top w:val="none" w:sz="0" w:space="0" w:color="auto"/>
            <w:left w:val="none" w:sz="0" w:space="0" w:color="auto"/>
            <w:bottom w:val="none" w:sz="0" w:space="0" w:color="auto"/>
            <w:right w:val="none" w:sz="0" w:space="0" w:color="auto"/>
          </w:divBdr>
        </w:div>
        <w:div w:id="1928272624">
          <w:marLeft w:val="480"/>
          <w:marRight w:val="0"/>
          <w:marTop w:val="0"/>
          <w:marBottom w:val="0"/>
          <w:divBdr>
            <w:top w:val="none" w:sz="0" w:space="0" w:color="auto"/>
            <w:left w:val="none" w:sz="0" w:space="0" w:color="auto"/>
            <w:bottom w:val="none" w:sz="0" w:space="0" w:color="auto"/>
            <w:right w:val="none" w:sz="0" w:space="0" w:color="auto"/>
          </w:divBdr>
        </w:div>
        <w:div w:id="1857497112">
          <w:marLeft w:val="480"/>
          <w:marRight w:val="0"/>
          <w:marTop w:val="0"/>
          <w:marBottom w:val="0"/>
          <w:divBdr>
            <w:top w:val="none" w:sz="0" w:space="0" w:color="auto"/>
            <w:left w:val="none" w:sz="0" w:space="0" w:color="auto"/>
            <w:bottom w:val="none" w:sz="0" w:space="0" w:color="auto"/>
            <w:right w:val="none" w:sz="0" w:space="0" w:color="auto"/>
          </w:divBdr>
        </w:div>
        <w:div w:id="959069758">
          <w:marLeft w:val="480"/>
          <w:marRight w:val="0"/>
          <w:marTop w:val="0"/>
          <w:marBottom w:val="0"/>
          <w:divBdr>
            <w:top w:val="none" w:sz="0" w:space="0" w:color="auto"/>
            <w:left w:val="none" w:sz="0" w:space="0" w:color="auto"/>
            <w:bottom w:val="none" w:sz="0" w:space="0" w:color="auto"/>
            <w:right w:val="none" w:sz="0" w:space="0" w:color="auto"/>
          </w:divBdr>
        </w:div>
        <w:div w:id="1663198600">
          <w:marLeft w:val="480"/>
          <w:marRight w:val="0"/>
          <w:marTop w:val="0"/>
          <w:marBottom w:val="0"/>
          <w:divBdr>
            <w:top w:val="none" w:sz="0" w:space="0" w:color="auto"/>
            <w:left w:val="none" w:sz="0" w:space="0" w:color="auto"/>
            <w:bottom w:val="none" w:sz="0" w:space="0" w:color="auto"/>
            <w:right w:val="none" w:sz="0" w:space="0" w:color="auto"/>
          </w:divBdr>
        </w:div>
        <w:div w:id="813106473">
          <w:marLeft w:val="480"/>
          <w:marRight w:val="0"/>
          <w:marTop w:val="0"/>
          <w:marBottom w:val="0"/>
          <w:divBdr>
            <w:top w:val="none" w:sz="0" w:space="0" w:color="auto"/>
            <w:left w:val="none" w:sz="0" w:space="0" w:color="auto"/>
            <w:bottom w:val="none" w:sz="0" w:space="0" w:color="auto"/>
            <w:right w:val="none" w:sz="0" w:space="0" w:color="auto"/>
          </w:divBdr>
        </w:div>
        <w:div w:id="243951562">
          <w:marLeft w:val="480"/>
          <w:marRight w:val="0"/>
          <w:marTop w:val="0"/>
          <w:marBottom w:val="0"/>
          <w:divBdr>
            <w:top w:val="none" w:sz="0" w:space="0" w:color="auto"/>
            <w:left w:val="none" w:sz="0" w:space="0" w:color="auto"/>
            <w:bottom w:val="none" w:sz="0" w:space="0" w:color="auto"/>
            <w:right w:val="none" w:sz="0" w:space="0" w:color="auto"/>
          </w:divBdr>
        </w:div>
        <w:div w:id="1387027760">
          <w:marLeft w:val="480"/>
          <w:marRight w:val="0"/>
          <w:marTop w:val="0"/>
          <w:marBottom w:val="0"/>
          <w:divBdr>
            <w:top w:val="none" w:sz="0" w:space="0" w:color="auto"/>
            <w:left w:val="none" w:sz="0" w:space="0" w:color="auto"/>
            <w:bottom w:val="none" w:sz="0" w:space="0" w:color="auto"/>
            <w:right w:val="none" w:sz="0" w:space="0" w:color="auto"/>
          </w:divBdr>
        </w:div>
        <w:div w:id="752818053">
          <w:marLeft w:val="480"/>
          <w:marRight w:val="0"/>
          <w:marTop w:val="0"/>
          <w:marBottom w:val="0"/>
          <w:divBdr>
            <w:top w:val="none" w:sz="0" w:space="0" w:color="auto"/>
            <w:left w:val="none" w:sz="0" w:space="0" w:color="auto"/>
            <w:bottom w:val="none" w:sz="0" w:space="0" w:color="auto"/>
            <w:right w:val="none" w:sz="0" w:space="0" w:color="auto"/>
          </w:divBdr>
        </w:div>
        <w:div w:id="1741442930">
          <w:marLeft w:val="480"/>
          <w:marRight w:val="0"/>
          <w:marTop w:val="0"/>
          <w:marBottom w:val="0"/>
          <w:divBdr>
            <w:top w:val="none" w:sz="0" w:space="0" w:color="auto"/>
            <w:left w:val="none" w:sz="0" w:space="0" w:color="auto"/>
            <w:bottom w:val="none" w:sz="0" w:space="0" w:color="auto"/>
            <w:right w:val="none" w:sz="0" w:space="0" w:color="auto"/>
          </w:divBdr>
        </w:div>
        <w:div w:id="1476751179">
          <w:marLeft w:val="480"/>
          <w:marRight w:val="0"/>
          <w:marTop w:val="0"/>
          <w:marBottom w:val="0"/>
          <w:divBdr>
            <w:top w:val="none" w:sz="0" w:space="0" w:color="auto"/>
            <w:left w:val="none" w:sz="0" w:space="0" w:color="auto"/>
            <w:bottom w:val="none" w:sz="0" w:space="0" w:color="auto"/>
            <w:right w:val="none" w:sz="0" w:space="0" w:color="auto"/>
          </w:divBdr>
        </w:div>
        <w:div w:id="887448311">
          <w:marLeft w:val="480"/>
          <w:marRight w:val="0"/>
          <w:marTop w:val="0"/>
          <w:marBottom w:val="0"/>
          <w:divBdr>
            <w:top w:val="none" w:sz="0" w:space="0" w:color="auto"/>
            <w:left w:val="none" w:sz="0" w:space="0" w:color="auto"/>
            <w:bottom w:val="none" w:sz="0" w:space="0" w:color="auto"/>
            <w:right w:val="none" w:sz="0" w:space="0" w:color="auto"/>
          </w:divBdr>
        </w:div>
        <w:div w:id="1274555539">
          <w:marLeft w:val="480"/>
          <w:marRight w:val="0"/>
          <w:marTop w:val="0"/>
          <w:marBottom w:val="0"/>
          <w:divBdr>
            <w:top w:val="none" w:sz="0" w:space="0" w:color="auto"/>
            <w:left w:val="none" w:sz="0" w:space="0" w:color="auto"/>
            <w:bottom w:val="none" w:sz="0" w:space="0" w:color="auto"/>
            <w:right w:val="none" w:sz="0" w:space="0" w:color="auto"/>
          </w:divBdr>
        </w:div>
        <w:div w:id="723214931">
          <w:marLeft w:val="480"/>
          <w:marRight w:val="0"/>
          <w:marTop w:val="0"/>
          <w:marBottom w:val="0"/>
          <w:divBdr>
            <w:top w:val="none" w:sz="0" w:space="0" w:color="auto"/>
            <w:left w:val="none" w:sz="0" w:space="0" w:color="auto"/>
            <w:bottom w:val="none" w:sz="0" w:space="0" w:color="auto"/>
            <w:right w:val="none" w:sz="0" w:space="0" w:color="auto"/>
          </w:divBdr>
        </w:div>
        <w:div w:id="758252169">
          <w:marLeft w:val="480"/>
          <w:marRight w:val="0"/>
          <w:marTop w:val="0"/>
          <w:marBottom w:val="0"/>
          <w:divBdr>
            <w:top w:val="none" w:sz="0" w:space="0" w:color="auto"/>
            <w:left w:val="none" w:sz="0" w:space="0" w:color="auto"/>
            <w:bottom w:val="none" w:sz="0" w:space="0" w:color="auto"/>
            <w:right w:val="none" w:sz="0" w:space="0" w:color="auto"/>
          </w:divBdr>
        </w:div>
        <w:div w:id="1310866394">
          <w:marLeft w:val="480"/>
          <w:marRight w:val="0"/>
          <w:marTop w:val="0"/>
          <w:marBottom w:val="0"/>
          <w:divBdr>
            <w:top w:val="none" w:sz="0" w:space="0" w:color="auto"/>
            <w:left w:val="none" w:sz="0" w:space="0" w:color="auto"/>
            <w:bottom w:val="none" w:sz="0" w:space="0" w:color="auto"/>
            <w:right w:val="none" w:sz="0" w:space="0" w:color="auto"/>
          </w:divBdr>
        </w:div>
        <w:div w:id="867908801">
          <w:marLeft w:val="480"/>
          <w:marRight w:val="0"/>
          <w:marTop w:val="0"/>
          <w:marBottom w:val="0"/>
          <w:divBdr>
            <w:top w:val="none" w:sz="0" w:space="0" w:color="auto"/>
            <w:left w:val="none" w:sz="0" w:space="0" w:color="auto"/>
            <w:bottom w:val="none" w:sz="0" w:space="0" w:color="auto"/>
            <w:right w:val="none" w:sz="0" w:space="0" w:color="auto"/>
          </w:divBdr>
        </w:div>
        <w:div w:id="1147207687">
          <w:marLeft w:val="480"/>
          <w:marRight w:val="0"/>
          <w:marTop w:val="0"/>
          <w:marBottom w:val="0"/>
          <w:divBdr>
            <w:top w:val="none" w:sz="0" w:space="0" w:color="auto"/>
            <w:left w:val="none" w:sz="0" w:space="0" w:color="auto"/>
            <w:bottom w:val="none" w:sz="0" w:space="0" w:color="auto"/>
            <w:right w:val="none" w:sz="0" w:space="0" w:color="auto"/>
          </w:divBdr>
        </w:div>
        <w:div w:id="482284424">
          <w:marLeft w:val="480"/>
          <w:marRight w:val="0"/>
          <w:marTop w:val="0"/>
          <w:marBottom w:val="0"/>
          <w:divBdr>
            <w:top w:val="none" w:sz="0" w:space="0" w:color="auto"/>
            <w:left w:val="none" w:sz="0" w:space="0" w:color="auto"/>
            <w:bottom w:val="none" w:sz="0" w:space="0" w:color="auto"/>
            <w:right w:val="none" w:sz="0" w:space="0" w:color="auto"/>
          </w:divBdr>
        </w:div>
        <w:div w:id="1297297459">
          <w:marLeft w:val="480"/>
          <w:marRight w:val="0"/>
          <w:marTop w:val="0"/>
          <w:marBottom w:val="0"/>
          <w:divBdr>
            <w:top w:val="none" w:sz="0" w:space="0" w:color="auto"/>
            <w:left w:val="none" w:sz="0" w:space="0" w:color="auto"/>
            <w:bottom w:val="none" w:sz="0" w:space="0" w:color="auto"/>
            <w:right w:val="none" w:sz="0" w:space="0" w:color="auto"/>
          </w:divBdr>
        </w:div>
        <w:div w:id="716399306">
          <w:marLeft w:val="480"/>
          <w:marRight w:val="0"/>
          <w:marTop w:val="0"/>
          <w:marBottom w:val="0"/>
          <w:divBdr>
            <w:top w:val="none" w:sz="0" w:space="0" w:color="auto"/>
            <w:left w:val="none" w:sz="0" w:space="0" w:color="auto"/>
            <w:bottom w:val="none" w:sz="0" w:space="0" w:color="auto"/>
            <w:right w:val="none" w:sz="0" w:space="0" w:color="auto"/>
          </w:divBdr>
        </w:div>
        <w:div w:id="292371858">
          <w:marLeft w:val="480"/>
          <w:marRight w:val="0"/>
          <w:marTop w:val="0"/>
          <w:marBottom w:val="0"/>
          <w:divBdr>
            <w:top w:val="none" w:sz="0" w:space="0" w:color="auto"/>
            <w:left w:val="none" w:sz="0" w:space="0" w:color="auto"/>
            <w:bottom w:val="none" w:sz="0" w:space="0" w:color="auto"/>
            <w:right w:val="none" w:sz="0" w:space="0" w:color="auto"/>
          </w:divBdr>
        </w:div>
        <w:div w:id="762654096">
          <w:marLeft w:val="480"/>
          <w:marRight w:val="0"/>
          <w:marTop w:val="0"/>
          <w:marBottom w:val="0"/>
          <w:divBdr>
            <w:top w:val="none" w:sz="0" w:space="0" w:color="auto"/>
            <w:left w:val="none" w:sz="0" w:space="0" w:color="auto"/>
            <w:bottom w:val="none" w:sz="0" w:space="0" w:color="auto"/>
            <w:right w:val="none" w:sz="0" w:space="0" w:color="auto"/>
          </w:divBdr>
        </w:div>
        <w:div w:id="350105771">
          <w:marLeft w:val="480"/>
          <w:marRight w:val="0"/>
          <w:marTop w:val="0"/>
          <w:marBottom w:val="0"/>
          <w:divBdr>
            <w:top w:val="none" w:sz="0" w:space="0" w:color="auto"/>
            <w:left w:val="none" w:sz="0" w:space="0" w:color="auto"/>
            <w:bottom w:val="none" w:sz="0" w:space="0" w:color="auto"/>
            <w:right w:val="none" w:sz="0" w:space="0" w:color="auto"/>
          </w:divBdr>
        </w:div>
        <w:div w:id="639578430">
          <w:marLeft w:val="480"/>
          <w:marRight w:val="0"/>
          <w:marTop w:val="0"/>
          <w:marBottom w:val="0"/>
          <w:divBdr>
            <w:top w:val="none" w:sz="0" w:space="0" w:color="auto"/>
            <w:left w:val="none" w:sz="0" w:space="0" w:color="auto"/>
            <w:bottom w:val="none" w:sz="0" w:space="0" w:color="auto"/>
            <w:right w:val="none" w:sz="0" w:space="0" w:color="auto"/>
          </w:divBdr>
        </w:div>
        <w:div w:id="1011420985">
          <w:marLeft w:val="480"/>
          <w:marRight w:val="0"/>
          <w:marTop w:val="0"/>
          <w:marBottom w:val="0"/>
          <w:divBdr>
            <w:top w:val="none" w:sz="0" w:space="0" w:color="auto"/>
            <w:left w:val="none" w:sz="0" w:space="0" w:color="auto"/>
            <w:bottom w:val="none" w:sz="0" w:space="0" w:color="auto"/>
            <w:right w:val="none" w:sz="0" w:space="0" w:color="auto"/>
          </w:divBdr>
        </w:div>
        <w:div w:id="115881232">
          <w:marLeft w:val="480"/>
          <w:marRight w:val="0"/>
          <w:marTop w:val="0"/>
          <w:marBottom w:val="0"/>
          <w:divBdr>
            <w:top w:val="none" w:sz="0" w:space="0" w:color="auto"/>
            <w:left w:val="none" w:sz="0" w:space="0" w:color="auto"/>
            <w:bottom w:val="none" w:sz="0" w:space="0" w:color="auto"/>
            <w:right w:val="none" w:sz="0" w:space="0" w:color="auto"/>
          </w:divBdr>
        </w:div>
        <w:div w:id="862980349">
          <w:marLeft w:val="480"/>
          <w:marRight w:val="0"/>
          <w:marTop w:val="0"/>
          <w:marBottom w:val="0"/>
          <w:divBdr>
            <w:top w:val="none" w:sz="0" w:space="0" w:color="auto"/>
            <w:left w:val="none" w:sz="0" w:space="0" w:color="auto"/>
            <w:bottom w:val="none" w:sz="0" w:space="0" w:color="auto"/>
            <w:right w:val="none" w:sz="0" w:space="0" w:color="auto"/>
          </w:divBdr>
        </w:div>
        <w:div w:id="1250507682">
          <w:marLeft w:val="480"/>
          <w:marRight w:val="0"/>
          <w:marTop w:val="0"/>
          <w:marBottom w:val="0"/>
          <w:divBdr>
            <w:top w:val="none" w:sz="0" w:space="0" w:color="auto"/>
            <w:left w:val="none" w:sz="0" w:space="0" w:color="auto"/>
            <w:bottom w:val="none" w:sz="0" w:space="0" w:color="auto"/>
            <w:right w:val="none" w:sz="0" w:space="0" w:color="auto"/>
          </w:divBdr>
        </w:div>
        <w:div w:id="1256592613">
          <w:marLeft w:val="480"/>
          <w:marRight w:val="0"/>
          <w:marTop w:val="0"/>
          <w:marBottom w:val="0"/>
          <w:divBdr>
            <w:top w:val="none" w:sz="0" w:space="0" w:color="auto"/>
            <w:left w:val="none" w:sz="0" w:space="0" w:color="auto"/>
            <w:bottom w:val="none" w:sz="0" w:space="0" w:color="auto"/>
            <w:right w:val="none" w:sz="0" w:space="0" w:color="auto"/>
          </w:divBdr>
        </w:div>
        <w:div w:id="336348534">
          <w:marLeft w:val="480"/>
          <w:marRight w:val="0"/>
          <w:marTop w:val="0"/>
          <w:marBottom w:val="0"/>
          <w:divBdr>
            <w:top w:val="none" w:sz="0" w:space="0" w:color="auto"/>
            <w:left w:val="none" w:sz="0" w:space="0" w:color="auto"/>
            <w:bottom w:val="none" w:sz="0" w:space="0" w:color="auto"/>
            <w:right w:val="none" w:sz="0" w:space="0" w:color="auto"/>
          </w:divBdr>
        </w:div>
        <w:div w:id="1316182120">
          <w:marLeft w:val="480"/>
          <w:marRight w:val="0"/>
          <w:marTop w:val="0"/>
          <w:marBottom w:val="0"/>
          <w:divBdr>
            <w:top w:val="none" w:sz="0" w:space="0" w:color="auto"/>
            <w:left w:val="none" w:sz="0" w:space="0" w:color="auto"/>
            <w:bottom w:val="none" w:sz="0" w:space="0" w:color="auto"/>
            <w:right w:val="none" w:sz="0" w:space="0" w:color="auto"/>
          </w:divBdr>
        </w:div>
        <w:div w:id="542988167">
          <w:marLeft w:val="480"/>
          <w:marRight w:val="0"/>
          <w:marTop w:val="0"/>
          <w:marBottom w:val="0"/>
          <w:divBdr>
            <w:top w:val="none" w:sz="0" w:space="0" w:color="auto"/>
            <w:left w:val="none" w:sz="0" w:space="0" w:color="auto"/>
            <w:bottom w:val="none" w:sz="0" w:space="0" w:color="auto"/>
            <w:right w:val="none" w:sz="0" w:space="0" w:color="auto"/>
          </w:divBdr>
        </w:div>
        <w:div w:id="1935939780">
          <w:marLeft w:val="480"/>
          <w:marRight w:val="0"/>
          <w:marTop w:val="0"/>
          <w:marBottom w:val="0"/>
          <w:divBdr>
            <w:top w:val="none" w:sz="0" w:space="0" w:color="auto"/>
            <w:left w:val="none" w:sz="0" w:space="0" w:color="auto"/>
            <w:bottom w:val="none" w:sz="0" w:space="0" w:color="auto"/>
            <w:right w:val="none" w:sz="0" w:space="0" w:color="auto"/>
          </w:divBdr>
        </w:div>
        <w:div w:id="425276094">
          <w:marLeft w:val="480"/>
          <w:marRight w:val="0"/>
          <w:marTop w:val="0"/>
          <w:marBottom w:val="0"/>
          <w:divBdr>
            <w:top w:val="none" w:sz="0" w:space="0" w:color="auto"/>
            <w:left w:val="none" w:sz="0" w:space="0" w:color="auto"/>
            <w:bottom w:val="none" w:sz="0" w:space="0" w:color="auto"/>
            <w:right w:val="none" w:sz="0" w:space="0" w:color="auto"/>
          </w:divBdr>
        </w:div>
        <w:div w:id="760370285">
          <w:marLeft w:val="480"/>
          <w:marRight w:val="0"/>
          <w:marTop w:val="0"/>
          <w:marBottom w:val="0"/>
          <w:divBdr>
            <w:top w:val="none" w:sz="0" w:space="0" w:color="auto"/>
            <w:left w:val="none" w:sz="0" w:space="0" w:color="auto"/>
            <w:bottom w:val="none" w:sz="0" w:space="0" w:color="auto"/>
            <w:right w:val="none" w:sz="0" w:space="0" w:color="auto"/>
          </w:divBdr>
        </w:div>
        <w:div w:id="2047480984">
          <w:marLeft w:val="480"/>
          <w:marRight w:val="0"/>
          <w:marTop w:val="0"/>
          <w:marBottom w:val="0"/>
          <w:divBdr>
            <w:top w:val="none" w:sz="0" w:space="0" w:color="auto"/>
            <w:left w:val="none" w:sz="0" w:space="0" w:color="auto"/>
            <w:bottom w:val="none" w:sz="0" w:space="0" w:color="auto"/>
            <w:right w:val="none" w:sz="0" w:space="0" w:color="auto"/>
          </w:divBdr>
        </w:div>
        <w:div w:id="284115894">
          <w:marLeft w:val="480"/>
          <w:marRight w:val="0"/>
          <w:marTop w:val="0"/>
          <w:marBottom w:val="0"/>
          <w:divBdr>
            <w:top w:val="none" w:sz="0" w:space="0" w:color="auto"/>
            <w:left w:val="none" w:sz="0" w:space="0" w:color="auto"/>
            <w:bottom w:val="none" w:sz="0" w:space="0" w:color="auto"/>
            <w:right w:val="none" w:sz="0" w:space="0" w:color="auto"/>
          </w:divBdr>
        </w:div>
        <w:div w:id="715005354">
          <w:marLeft w:val="480"/>
          <w:marRight w:val="0"/>
          <w:marTop w:val="0"/>
          <w:marBottom w:val="0"/>
          <w:divBdr>
            <w:top w:val="none" w:sz="0" w:space="0" w:color="auto"/>
            <w:left w:val="none" w:sz="0" w:space="0" w:color="auto"/>
            <w:bottom w:val="none" w:sz="0" w:space="0" w:color="auto"/>
            <w:right w:val="none" w:sz="0" w:space="0" w:color="auto"/>
          </w:divBdr>
        </w:div>
        <w:div w:id="484709069">
          <w:marLeft w:val="480"/>
          <w:marRight w:val="0"/>
          <w:marTop w:val="0"/>
          <w:marBottom w:val="0"/>
          <w:divBdr>
            <w:top w:val="none" w:sz="0" w:space="0" w:color="auto"/>
            <w:left w:val="none" w:sz="0" w:space="0" w:color="auto"/>
            <w:bottom w:val="none" w:sz="0" w:space="0" w:color="auto"/>
            <w:right w:val="none" w:sz="0" w:space="0" w:color="auto"/>
          </w:divBdr>
        </w:div>
        <w:div w:id="1080298380">
          <w:marLeft w:val="480"/>
          <w:marRight w:val="0"/>
          <w:marTop w:val="0"/>
          <w:marBottom w:val="0"/>
          <w:divBdr>
            <w:top w:val="none" w:sz="0" w:space="0" w:color="auto"/>
            <w:left w:val="none" w:sz="0" w:space="0" w:color="auto"/>
            <w:bottom w:val="none" w:sz="0" w:space="0" w:color="auto"/>
            <w:right w:val="none" w:sz="0" w:space="0" w:color="auto"/>
          </w:divBdr>
        </w:div>
        <w:div w:id="343633394">
          <w:marLeft w:val="480"/>
          <w:marRight w:val="0"/>
          <w:marTop w:val="0"/>
          <w:marBottom w:val="0"/>
          <w:divBdr>
            <w:top w:val="none" w:sz="0" w:space="0" w:color="auto"/>
            <w:left w:val="none" w:sz="0" w:space="0" w:color="auto"/>
            <w:bottom w:val="none" w:sz="0" w:space="0" w:color="auto"/>
            <w:right w:val="none" w:sz="0" w:space="0" w:color="auto"/>
          </w:divBdr>
        </w:div>
        <w:div w:id="2027517649">
          <w:marLeft w:val="480"/>
          <w:marRight w:val="0"/>
          <w:marTop w:val="0"/>
          <w:marBottom w:val="0"/>
          <w:divBdr>
            <w:top w:val="none" w:sz="0" w:space="0" w:color="auto"/>
            <w:left w:val="none" w:sz="0" w:space="0" w:color="auto"/>
            <w:bottom w:val="none" w:sz="0" w:space="0" w:color="auto"/>
            <w:right w:val="none" w:sz="0" w:space="0" w:color="auto"/>
          </w:divBdr>
        </w:div>
        <w:div w:id="1551770839">
          <w:marLeft w:val="480"/>
          <w:marRight w:val="0"/>
          <w:marTop w:val="0"/>
          <w:marBottom w:val="0"/>
          <w:divBdr>
            <w:top w:val="none" w:sz="0" w:space="0" w:color="auto"/>
            <w:left w:val="none" w:sz="0" w:space="0" w:color="auto"/>
            <w:bottom w:val="none" w:sz="0" w:space="0" w:color="auto"/>
            <w:right w:val="none" w:sz="0" w:space="0" w:color="auto"/>
          </w:divBdr>
        </w:div>
        <w:div w:id="1280182554">
          <w:marLeft w:val="480"/>
          <w:marRight w:val="0"/>
          <w:marTop w:val="0"/>
          <w:marBottom w:val="0"/>
          <w:divBdr>
            <w:top w:val="none" w:sz="0" w:space="0" w:color="auto"/>
            <w:left w:val="none" w:sz="0" w:space="0" w:color="auto"/>
            <w:bottom w:val="none" w:sz="0" w:space="0" w:color="auto"/>
            <w:right w:val="none" w:sz="0" w:space="0" w:color="auto"/>
          </w:divBdr>
        </w:div>
        <w:div w:id="820267027">
          <w:marLeft w:val="480"/>
          <w:marRight w:val="0"/>
          <w:marTop w:val="0"/>
          <w:marBottom w:val="0"/>
          <w:divBdr>
            <w:top w:val="none" w:sz="0" w:space="0" w:color="auto"/>
            <w:left w:val="none" w:sz="0" w:space="0" w:color="auto"/>
            <w:bottom w:val="none" w:sz="0" w:space="0" w:color="auto"/>
            <w:right w:val="none" w:sz="0" w:space="0" w:color="auto"/>
          </w:divBdr>
        </w:div>
        <w:div w:id="497618549">
          <w:marLeft w:val="480"/>
          <w:marRight w:val="0"/>
          <w:marTop w:val="0"/>
          <w:marBottom w:val="0"/>
          <w:divBdr>
            <w:top w:val="none" w:sz="0" w:space="0" w:color="auto"/>
            <w:left w:val="none" w:sz="0" w:space="0" w:color="auto"/>
            <w:bottom w:val="none" w:sz="0" w:space="0" w:color="auto"/>
            <w:right w:val="none" w:sz="0" w:space="0" w:color="auto"/>
          </w:divBdr>
        </w:div>
        <w:div w:id="767773637">
          <w:marLeft w:val="480"/>
          <w:marRight w:val="0"/>
          <w:marTop w:val="0"/>
          <w:marBottom w:val="0"/>
          <w:divBdr>
            <w:top w:val="none" w:sz="0" w:space="0" w:color="auto"/>
            <w:left w:val="none" w:sz="0" w:space="0" w:color="auto"/>
            <w:bottom w:val="none" w:sz="0" w:space="0" w:color="auto"/>
            <w:right w:val="none" w:sz="0" w:space="0" w:color="auto"/>
          </w:divBdr>
        </w:div>
        <w:div w:id="1686789226">
          <w:marLeft w:val="480"/>
          <w:marRight w:val="0"/>
          <w:marTop w:val="0"/>
          <w:marBottom w:val="0"/>
          <w:divBdr>
            <w:top w:val="none" w:sz="0" w:space="0" w:color="auto"/>
            <w:left w:val="none" w:sz="0" w:space="0" w:color="auto"/>
            <w:bottom w:val="none" w:sz="0" w:space="0" w:color="auto"/>
            <w:right w:val="none" w:sz="0" w:space="0" w:color="auto"/>
          </w:divBdr>
        </w:div>
        <w:div w:id="1699502735">
          <w:marLeft w:val="480"/>
          <w:marRight w:val="0"/>
          <w:marTop w:val="0"/>
          <w:marBottom w:val="0"/>
          <w:divBdr>
            <w:top w:val="none" w:sz="0" w:space="0" w:color="auto"/>
            <w:left w:val="none" w:sz="0" w:space="0" w:color="auto"/>
            <w:bottom w:val="none" w:sz="0" w:space="0" w:color="auto"/>
            <w:right w:val="none" w:sz="0" w:space="0" w:color="auto"/>
          </w:divBdr>
        </w:div>
        <w:div w:id="1227105686">
          <w:marLeft w:val="480"/>
          <w:marRight w:val="0"/>
          <w:marTop w:val="0"/>
          <w:marBottom w:val="0"/>
          <w:divBdr>
            <w:top w:val="none" w:sz="0" w:space="0" w:color="auto"/>
            <w:left w:val="none" w:sz="0" w:space="0" w:color="auto"/>
            <w:bottom w:val="none" w:sz="0" w:space="0" w:color="auto"/>
            <w:right w:val="none" w:sz="0" w:space="0" w:color="auto"/>
          </w:divBdr>
        </w:div>
        <w:div w:id="1886873024">
          <w:marLeft w:val="480"/>
          <w:marRight w:val="0"/>
          <w:marTop w:val="0"/>
          <w:marBottom w:val="0"/>
          <w:divBdr>
            <w:top w:val="none" w:sz="0" w:space="0" w:color="auto"/>
            <w:left w:val="none" w:sz="0" w:space="0" w:color="auto"/>
            <w:bottom w:val="none" w:sz="0" w:space="0" w:color="auto"/>
            <w:right w:val="none" w:sz="0" w:space="0" w:color="auto"/>
          </w:divBdr>
        </w:div>
        <w:div w:id="258685000">
          <w:marLeft w:val="480"/>
          <w:marRight w:val="0"/>
          <w:marTop w:val="0"/>
          <w:marBottom w:val="0"/>
          <w:divBdr>
            <w:top w:val="none" w:sz="0" w:space="0" w:color="auto"/>
            <w:left w:val="none" w:sz="0" w:space="0" w:color="auto"/>
            <w:bottom w:val="none" w:sz="0" w:space="0" w:color="auto"/>
            <w:right w:val="none" w:sz="0" w:space="0" w:color="auto"/>
          </w:divBdr>
        </w:div>
        <w:div w:id="846166400">
          <w:marLeft w:val="480"/>
          <w:marRight w:val="0"/>
          <w:marTop w:val="0"/>
          <w:marBottom w:val="0"/>
          <w:divBdr>
            <w:top w:val="none" w:sz="0" w:space="0" w:color="auto"/>
            <w:left w:val="none" w:sz="0" w:space="0" w:color="auto"/>
            <w:bottom w:val="none" w:sz="0" w:space="0" w:color="auto"/>
            <w:right w:val="none" w:sz="0" w:space="0" w:color="auto"/>
          </w:divBdr>
        </w:div>
        <w:div w:id="1430659986">
          <w:marLeft w:val="480"/>
          <w:marRight w:val="0"/>
          <w:marTop w:val="0"/>
          <w:marBottom w:val="0"/>
          <w:divBdr>
            <w:top w:val="none" w:sz="0" w:space="0" w:color="auto"/>
            <w:left w:val="none" w:sz="0" w:space="0" w:color="auto"/>
            <w:bottom w:val="none" w:sz="0" w:space="0" w:color="auto"/>
            <w:right w:val="none" w:sz="0" w:space="0" w:color="auto"/>
          </w:divBdr>
        </w:div>
        <w:div w:id="763650791">
          <w:marLeft w:val="480"/>
          <w:marRight w:val="0"/>
          <w:marTop w:val="0"/>
          <w:marBottom w:val="0"/>
          <w:divBdr>
            <w:top w:val="none" w:sz="0" w:space="0" w:color="auto"/>
            <w:left w:val="none" w:sz="0" w:space="0" w:color="auto"/>
            <w:bottom w:val="none" w:sz="0" w:space="0" w:color="auto"/>
            <w:right w:val="none" w:sz="0" w:space="0" w:color="auto"/>
          </w:divBdr>
        </w:div>
        <w:div w:id="1541938754">
          <w:marLeft w:val="480"/>
          <w:marRight w:val="0"/>
          <w:marTop w:val="0"/>
          <w:marBottom w:val="0"/>
          <w:divBdr>
            <w:top w:val="none" w:sz="0" w:space="0" w:color="auto"/>
            <w:left w:val="none" w:sz="0" w:space="0" w:color="auto"/>
            <w:bottom w:val="none" w:sz="0" w:space="0" w:color="auto"/>
            <w:right w:val="none" w:sz="0" w:space="0" w:color="auto"/>
          </w:divBdr>
        </w:div>
        <w:div w:id="1375932667">
          <w:marLeft w:val="480"/>
          <w:marRight w:val="0"/>
          <w:marTop w:val="0"/>
          <w:marBottom w:val="0"/>
          <w:divBdr>
            <w:top w:val="none" w:sz="0" w:space="0" w:color="auto"/>
            <w:left w:val="none" w:sz="0" w:space="0" w:color="auto"/>
            <w:bottom w:val="none" w:sz="0" w:space="0" w:color="auto"/>
            <w:right w:val="none" w:sz="0" w:space="0" w:color="auto"/>
          </w:divBdr>
        </w:div>
        <w:div w:id="186913598">
          <w:marLeft w:val="480"/>
          <w:marRight w:val="0"/>
          <w:marTop w:val="0"/>
          <w:marBottom w:val="0"/>
          <w:divBdr>
            <w:top w:val="none" w:sz="0" w:space="0" w:color="auto"/>
            <w:left w:val="none" w:sz="0" w:space="0" w:color="auto"/>
            <w:bottom w:val="none" w:sz="0" w:space="0" w:color="auto"/>
            <w:right w:val="none" w:sz="0" w:space="0" w:color="auto"/>
          </w:divBdr>
        </w:div>
        <w:div w:id="765032679">
          <w:marLeft w:val="480"/>
          <w:marRight w:val="0"/>
          <w:marTop w:val="0"/>
          <w:marBottom w:val="0"/>
          <w:divBdr>
            <w:top w:val="none" w:sz="0" w:space="0" w:color="auto"/>
            <w:left w:val="none" w:sz="0" w:space="0" w:color="auto"/>
            <w:bottom w:val="none" w:sz="0" w:space="0" w:color="auto"/>
            <w:right w:val="none" w:sz="0" w:space="0" w:color="auto"/>
          </w:divBdr>
        </w:div>
        <w:div w:id="1412313687">
          <w:marLeft w:val="480"/>
          <w:marRight w:val="0"/>
          <w:marTop w:val="0"/>
          <w:marBottom w:val="0"/>
          <w:divBdr>
            <w:top w:val="none" w:sz="0" w:space="0" w:color="auto"/>
            <w:left w:val="none" w:sz="0" w:space="0" w:color="auto"/>
            <w:bottom w:val="none" w:sz="0" w:space="0" w:color="auto"/>
            <w:right w:val="none" w:sz="0" w:space="0" w:color="auto"/>
          </w:divBdr>
        </w:div>
        <w:div w:id="1238977941">
          <w:marLeft w:val="480"/>
          <w:marRight w:val="0"/>
          <w:marTop w:val="0"/>
          <w:marBottom w:val="0"/>
          <w:divBdr>
            <w:top w:val="none" w:sz="0" w:space="0" w:color="auto"/>
            <w:left w:val="none" w:sz="0" w:space="0" w:color="auto"/>
            <w:bottom w:val="none" w:sz="0" w:space="0" w:color="auto"/>
            <w:right w:val="none" w:sz="0" w:space="0" w:color="auto"/>
          </w:divBdr>
        </w:div>
        <w:div w:id="1816676566">
          <w:marLeft w:val="480"/>
          <w:marRight w:val="0"/>
          <w:marTop w:val="0"/>
          <w:marBottom w:val="0"/>
          <w:divBdr>
            <w:top w:val="none" w:sz="0" w:space="0" w:color="auto"/>
            <w:left w:val="none" w:sz="0" w:space="0" w:color="auto"/>
            <w:bottom w:val="none" w:sz="0" w:space="0" w:color="auto"/>
            <w:right w:val="none" w:sz="0" w:space="0" w:color="auto"/>
          </w:divBdr>
        </w:div>
        <w:div w:id="1364552977">
          <w:marLeft w:val="480"/>
          <w:marRight w:val="0"/>
          <w:marTop w:val="0"/>
          <w:marBottom w:val="0"/>
          <w:divBdr>
            <w:top w:val="none" w:sz="0" w:space="0" w:color="auto"/>
            <w:left w:val="none" w:sz="0" w:space="0" w:color="auto"/>
            <w:bottom w:val="none" w:sz="0" w:space="0" w:color="auto"/>
            <w:right w:val="none" w:sz="0" w:space="0" w:color="auto"/>
          </w:divBdr>
        </w:div>
      </w:divsChild>
    </w:div>
    <w:div w:id="1103067602">
      <w:bodyDiv w:val="1"/>
      <w:marLeft w:val="0"/>
      <w:marRight w:val="0"/>
      <w:marTop w:val="0"/>
      <w:marBottom w:val="0"/>
      <w:divBdr>
        <w:top w:val="none" w:sz="0" w:space="0" w:color="auto"/>
        <w:left w:val="none" w:sz="0" w:space="0" w:color="auto"/>
        <w:bottom w:val="none" w:sz="0" w:space="0" w:color="auto"/>
        <w:right w:val="none" w:sz="0" w:space="0" w:color="auto"/>
      </w:divBdr>
    </w:div>
    <w:div w:id="1103300836">
      <w:bodyDiv w:val="1"/>
      <w:marLeft w:val="0"/>
      <w:marRight w:val="0"/>
      <w:marTop w:val="0"/>
      <w:marBottom w:val="0"/>
      <w:divBdr>
        <w:top w:val="none" w:sz="0" w:space="0" w:color="auto"/>
        <w:left w:val="none" w:sz="0" w:space="0" w:color="auto"/>
        <w:bottom w:val="none" w:sz="0" w:space="0" w:color="auto"/>
        <w:right w:val="none" w:sz="0" w:space="0" w:color="auto"/>
      </w:divBdr>
      <w:divsChild>
        <w:div w:id="1084962024">
          <w:marLeft w:val="480"/>
          <w:marRight w:val="0"/>
          <w:marTop w:val="0"/>
          <w:marBottom w:val="0"/>
          <w:divBdr>
            <w:top w:val="none" w:sz="0" w:space="0" w:color="auto"/>
            <w:left w:val="none" w:sz="0" w:space="0" w:color="auto"/>
            <w:bottom w:val="none" w:sz="0" w:space="0" w:color="auto"/>
            <w:right w:val="none" w:sz="0" w:space="0" w:color="auto"/>
          </w:divBdr>
        </w:div>
        <w:div w:id="965621743">
          <w:marLeft w:val="480"/>
          <w:marRight w:val="0"/>
          <w:marTop w:val="0"/>
          <w:marBottom w:val="0"/>
          <w:divBdr>
            <w:top w:val="none" w:sz="0" w:space="0" w:color="auto"/>
            <w:left w:val="none" w:sz="0" w:space="0" w:color="auto"/>
            <w:bottom w:val="none" w:sz="0" w:space="0" w:color="auto"/>
            <w:right w:val="none" w:sz="0" w:space="0" w:color="auto"/>
          </w:divBdr>
        </w:div>
        <w:div w:id="1694451944">
          <w:marLeft w:val="480"/>
          <w:marRight w:val="0"/>
          <w:marTop w:val="0"/>
          <w:marBottom w:val="0"/>
          <w:divBdr>
            <w:top w:val="none" w:sz="0" w:space="0" w:color="auto"/>
            <w:left w:val="none" w:sz="0" w:space="0" w:color="auto"/>
            <w:bottom w:val="none" w:sz="0" w:space="0" w:color="auto"/>
            <w:right w:val="none" w:sz="0" w:space="0" w:color="auto"/>
          </w:divBdr>
        </w:div>
        <w:div w:id="2017609144">
          <w:marLeft w:val="480"/>
          <w:marRight w:val="0"/>
          <w:marTop w:val="0"/>
          <w:marBottom w:val="0"/>
          <w:divBdr>
            <w:top w:val="none" w:sz="0" w:space="0" w:color="auto"/>
            <w:left w:val="none" w:sz="0" w:space="0" w:color="auto"/>
            <w:bottom w:val="none" w:sz="0" w:space="0" w:color="auto"/>
            <w:right w:val="none" w:sz="0" w:space="0" w:color="auto"/>
          </w:divBdr>
        </w:div>
        <w:div w:id="1218080302">
          <w:marLeft w:val="480"/>
          <w:marRight w:val="0"/>
          <w:marTop w:val="0"/>
          <w:marBottom w:val="0"/>
          <w:divBdr>
            <w:top w:val="none" w:sz="0" w:space="0" w:color="auto"/>
            <w:left w:val="none" w:sz="0" w:space="0" w:color="auto"/>
            <w:bottom w:val="none" w:sz="0" w:space="0" w:color="auto"/>
            <w:right w:val="none" w:sz="0" w:space="0" w:color="auto"/>
          </w:divBdr>
        </w:div>
        <w:div w:id="2118139457">
          <w:marLeft w:val="480"/>
          <w:marRight w:val="0"/>
          <w:marTop w:val="0"/>
          <w:marBottom w:val="0"/>
          <w:divBdr>
            <w:top w:val="none" w:sz="0" w:space="0" w:color="auto"/>
            <w:left w:val="none" w:sz="0" w:space="0" w:color="auto"/>
            <w:bottom w:val="none" w:sz="0" w:space="0" w:color="auto"/>
            <w:right w:val="none" w:sz="0" w:space="0" w:color="auto"/>
          </w:divBdr>
        </w:div>
        <w:div w:id="1831411559">
          <w:marLeft w:val="480"/>
          <w:marRight w:val="0"/>
          <w:marTop w:val="0"/>
          <w:marBottom w:val="0"/>
          <w:divBdr>
            <w:top w:val="none" w:sz="0" w:space="0" w:color="auto"/>
            <w:left w:val="none" w:sz="0" w:space="0" w:color="auto"/>
            <w:bottom w:val="none" w:sz="0" w:space="0" w:color="auto"/>
            <w:right w:val="none" w:sz="0" w:space="0" w:color="auto"/>
          </w:divBdr>
        </w:div>
        <w:div w:id="1154418702">
          <w:marLeft w:val="480"/>
          <w:marRight w:val="0"/>
          <w:marTop w:val="0"/>
          <w:marBottom w:val="0"/>
          <w:divBdr>
            <w:top w:val="none" w:sz="0" w:space="0" w:color="auto"/>
            <w:left w:val="none" w:sz="0" w:space="0" w:color="auto"/>
            <w:bottom w:val="none" w:sz="0" w:space="0" w:color="auto"/>
            <w:right w:val="none" w:sz="0" w:space="0" w:color="auto"/>
          </w:divBdr>
        </w:div>
        <w:div w:id="352222983">
          <w:marLeft w:val="480"/>
          <w:marRight w:val="0"/>
          <w:marTop w:val="0"/>
          <w:marBottom w:val="0"/>
          <w:divBdr>
            <w:top w:val="none" w:sz="0" w:space="0" w:color="auto"/>
            <w:left w:val="none" w:sz="0" w:space="0" w:color="auto"/>
            <w:bottom w:val="none" w:sz="0" w:space="0" w:color="auto"/>
            <w:right w:val="none" w:sz="0" w:space="0" w:color="auto"/>
          </w:divBdr>
        </w:div>
        <w:div w:id="1574319096">
          <w:marLeft w:val="480"/>
          <w:marRight w:val="0"/>
          <w:marTop w:val="0"/>
          <w:marBottom w:val="0"/>
          <w:divBdr>
            <w:top w:val="none" w:sz="0" w:space="0" w:color="auto"/>
            <w:left w:val="none" w:sz="0" w:space="0" w:color="auto"/>
            <w:bottom w:val="none" w:sz="0" w:space="0" w:color="auto"/>
            <w:right w:val="none" w:sz="0" w:space="0" w:color="auto"/>
          </w:divBdr>
        </w:div>
        <w:div w:id="1317951678">
          <w:marLeft w:val="480"/>
          <w:marRight w:val="0"/>
          <w:marTop w:val="0"/>
          <w:marBottom w:val="0"/>
          <w:divBdr>
            <w:top w:val="none" w:sz="0" w:space="0" w:color="auto"/>
            <w:left w:val="none" w:sz="0" w:space="0" w:color="auto"/>
            <w:bottom w:val="none" w:sz="0" w:space="0" w:color="auto"/>
            <w:right w:val="none" w:sz="0" w:space="0" w:color="auto"/>
          </w:divBdr>
        </w:div>
        <w:div w:id="108820318">
          <w:marLeft w:val="480"/>
          <w:marRight w:val="0"/>
          <w:marTop w:val="0"/>
          <w:marBottom w:val="0"/>
          <w:divBdr>
            <w:top w:val="none" w:sz="0" w:space="0" w:color="auto"/>
            <w:left w:val="none" w:sz="0" w:space="0" w:color="auto"/>
            <w:bottom w:val="none" w:sz="0" w:space="0" w:color="auto"/>
            <w:right w:val="none" w:sz="0" w:space="0" w:color="auto"/>
          </w:divBdr>
        </w:div>
        <w:div w:id="150603640">
          <w:marLeft w:val="480"/>
          <w:marRight w:val="0"/>
          <w:marTop w:val="0"/>
          <w:marBottom w:val="0"/>
          <w:divBdr>
            <w:top w:val="none" w:sz="0" w:space="0" w:color="auto"/>
            <w:left w:val="none" w:sz="0" w:space="0" w:color="auto"/>
            <w:bottom w:val="none" w:sz="0" w:space="0" w:color="auto"/>
            <w:right w:val="none" w:sz="0" w:space="0" w:color="auto"/>
          </w:divBdr>
        </w:div>
        <w:div w:id="383723235">
          <w:marLeft w:val="480"/>
          <w:marRight w:val="0"/>
          <w:marTop w:val="0"/>
          <w:marBottom w:val="0"/>
          <w:divBdr>
            <w:top w:val="none" w:sz="0" w:space="0" w:color="auto"/>
            <w:left w:val="none" w:sz="0" w:space="0" w:color="auto"/>
            <w:bottom w:val="none" w:sz="0" w:space="0" w:color="auto"/>
            <w:right w:val="none" w:sz="0" w:space="0" w:color="auto"/>
          </w:divBdr>
        </w:div>
        <w:div w:id="1815560712">
          <w:marLeft w:val="480"/>
          <w:marRight w:val="0"/>
          <w:marTop w:val="0"/>
          <w:marBottom w:val="0"/>
          <w:divBdr>
            <w:top w:val="none" w:sz="0" w:space="0" w:color="auto"/>
            <w:left w:val="none" w:sz="0" w:space="0" w:color="auto"/>
            <w:bottom w:val="none" w:sz="0" w:space="0" w:color="auto"/>
            <w:right w:val="none" w:sz="0" w:space="0" w:color="auto"/>
          </w:divBdr>
        </w:div>
        <w:div w:id="1026832978">
          <w:marLeft w:val="480"/>
          <w:marRight w:val="0"/>
          <w:marTop w:val="0"/>
          <w:marBottom w:val="0"/>
          <w:divBdr>
            <w:top w:val="none" w:sz="0" w:space="0" w:color="auto"/>
            <w:left w:val="none" w:sz="0" w:space="0" w:color="auto"/>
            <w:bottom w:val="none" w:sz="0" w:space="0" w:color="auto"/>
            <w:right w:val="none" w:sz="0" w:space="0" w:color="auto"/>
          </w:divBdr>
        </w:div>
        <w:div w:id="56322090">
          <w:marLeft w:val="480"/>
          <w:marRight w:val="0"/>
          <w:marTop w:val="0"/>
          <w:marBottom w:val="0"/>
          <w:divBdr>
            <w:top w:val="none" w:sz="0" w:space="0" w:color="auto"/>
            <w:left w:val="none" w:sz="0" w:space="0" w:color="auto"/>
            <w:bottom w:val="none" w:sz="0" w:space="0" w:color="auto"/>
            <w:right w:val="none" w:sz="0" w:space="0" w:color="auto"/>
          </w:divBdr>
        </w:div>
        <w:div w:id="1044984501">
          <w:marLeft w:val="480"/>
          <w:marRight w:val="0"/>
          <w:marTop w:val="0"/>
          <w:marBottom w:val="0"/>
          <w:divBdr>
            <w:top w:val="none" w:sz="0" w:space="0" w:color="auto"/>
            <w:left w:val="none" w:sz="0" w:space="0" w:color="auto"/>
            <w:bottom w:val="none" w:sz="0" w:space="0" w:color="auto"/>
            <w:right w:val="none" w:sz="0" w:space="0" w:color="auto"/>
          </w:divBdr>
        </w:div>
        <w:div w:id="1884947744">
          <w:marLeft w:val="480"/>
          <w:marRight w:val="0"/>
          <w:marTop w:val="0"/>
          <w:marBottom w:val="0"/>
          <w:divBdr>
            <w:top w:val="none" w:sz="0" w:space="0" w:color="auto"/>
            <w:left w:val="none" w:sz="0" w:space="0" w:color="auto"/>
            <w:bottom w:val="none" w:sz="0" w:space="0" w:color="auto"/>
            <w:right w:val="none" w:sz="0" w:space="0" w:color="auto"/>
          </w:divBdr>
        </w:div>
        <w:div w:id="328677347">
          <w:marLeft w:val="480"/>
          <w:marRight w:val="0"/>
          <w:marTop w:val="0"/>
          <w:marBottom w:val="0"/>
          <w:divBdr>
            <w:top w:val="none" w:sz="0" w:space="0" w:color="auto"/>
            <w:left w:val="none" w:sz="0" w:space="0" w:color="auto"/>
            <w:bottom w:val="none" w:sz="0" w:space="0" w:color="auto"/>
            <w:right w:val="none" w:sz="0" w:space="0" w:color="auto"/>
          </w:divBdr>
        </w:div>
        <w:div w:id="711005298">
          <w:marLeft w:val="480"/>
          <w:marRight w:val="0"/>
          <w:marTop w:val="0"/>
          <w:marBottom w:val="0"/>
          <w:divBdr>
            <w:top w:val="none" w:sz="0" w:space="0" w:color="auto"/>
            <w:left w:val="none" w:sz="0" w:space="0" w:color="auto"/>
            <w:bottom w:val="none" w:sz="0" w:space="0" w:color="auto"/>
            <w:right w:val="none" w:sz="0" w:space="0" w:color="auto"/>
          </w:divBdr>
        </w:div>
        <w:div w:id="1966308793">
          <w:marLeft w:val="480"/>
          <w:marRight w:val="0"/>
          <w:marTop w:val="0"/>
          <w:marBottom w:val="0"/>
          <w:divBdr>
            <w:top w:val="none" w:sz="0" w:space="0" w:color="auto"/>
            <w:left w:val="none" w:sz="0" w:space="0" w:color="auto"/>
            <w:bottom w:val="none" w:sz="0" w:space="0" w:color="auto"/>
            <w:right w:val="none" w:sz="0" w:space="0" w:color="auto"/>
          </w:divBdr>
        </w:div>
        <w:div w:id="1590654262">
          <w:marLeft w:val="480"/>
          <w:marRight w:val="0"/>
          <w:marTop w:val="0"/>
          <w:marBottom w:val="0"/>
          <w:divBdr>
            <w:top w:val="none" w:sz="0" w:space="0" w:color="auto"/>
            <w:left w:val="none" w:sz="0" w:space="0" w:color="auto"/>
            <w:bottom w:val="none" w:sz="0" w:space="0" w:color="auto"/>
            <w:right w:val="none" w:sz="0" w:space="0" w:color="auto"/>
          </w:divBdr>
        </w:div>
        <w:div w:id="819544748">
          <w:marLeft w:val="480"/>
          <w:marRight w:val="0"/>
          <w:marTop w:val="0"/>
          <w:marBottom w:val="0"/>
          <w:divBdr>
            <w:top w:val="none" w:sz="0" w:space="0" w:color="auto"/>
            <w:left w:val="none" w:sz="0" w:space="0" w:color="auto"/>
            <w:bottom w:val="none" w:sz="0" w:space="0" w:color="auto"/>
            <w:right w:val="none" w:sz="0" w:space="0" w:color="auto"/>
          </w:divBdr>
        </w:div>
        <w:div w:id="1292439258">
          <w:marLeft w:val="480"/>
          <w:marRight w:val="0"/>
          <w:marTop w:val="0"/>
          <w:marBottom w:val="0"/>
          <w:divBdr>
            <w:top w:val="none" w:sz="0" w:space="0" w:color="auto"/>
            <w:left w:val="none" w:sz="0" w:space="0" w:color="auto"/>
            <w:bottom w:val="none" w:sz="0" w:space="0" w:color="auto"/>
            <w:right w:val="none" w:sz="0" w:space="0" w:color="auto"/>
          </w:divBdr>
        </w:div>
        <w:div w:id="1305546484">
          <w:marLeft w:val="480"/>
          <w:marRight w:val="0"/>
          <w:marTop w:val="0"/>
          <w:marBottom w:val="0"/>
          <w:divBdr>
            <w:top w:val="none" w:sz="0" w:space="0" w:color="auto"/>
            <w:left w:val="none" w:sz="0" w:space="0" w:color="auto"/>
            <w:bottom w:val="none" w:sz="0" w:space="0" w:color="auto"/>
            <w:right w:val="none" w:sz="0" w:space="0" w:color="auto"/>
          </w:divBdr>
        </w:div>
        <w:div w:id="1083382509">
          <w:marLeft w:val="480"/>
          <w:marRight w:val="0"/>
          <w:marTop w:val="0"/>
          <w:marBottom w:val="0"/>
          <w:divBdr>
            <w:top w:val="none" w:sz="0" w:space="0" w:color="auto"/>
            <w:left w:val="none" w:sz="0" w:space="0" w:color="auto"/>
            <w:bottom w:val="none" w:sz="0" w:space="0" w:color="auto"/>
            <w:right w:val="none" w:sz="0" w:space="0" w:color="auto"/>
          </w:divBdr>
        </w:div>
        <w:div w:id="179468941">
          <w:marLeft w:val="480"/>
          <w:marRight w:val="0"/>
          <w:marTop w:val="0"/>
          <w:marBottom w:val="0"/>
          <w:divBdr>
            <w:top w:val="none" w:sz="0" w:space="0" w:color="auto"/>
            <w:left w:val="none" w:sz="0" w:space="0" w:color="auto"/>
            <w:bottom w:val="none" w:sz="0" w:space="0" w:color="auto"/>
            <w:right w:val="none" w:sz="0" w:space="0" w:color="auto"/>
          </w:divBdr>
        </w:div>
        <w:div w:id="287512527">
          <w:marLeft w:val="480"/>
          <w:marRight w:val="0"/>
          <w:marTop w:val="0"/>
          <w:marBottom w:val="0"/>
          <w:divBdr>
            <w:top w:val="none" w:sz="0" w:space="0" w:color="auto"/>
            <w:left w:val="none" w:sz="0" w:space="0" w:color="auto"/>
            <w:bottom w:val="none" w:sz="0" w:space="0" w:color="auto"/>
            <w:right w:val="none" w:sz="0" w:space="0" w:color="auto"/>
          </w:divBdr>
        </w:div>
        <w:div w:id="1628311250">
          <w:marLeft w:val="480"/>
          <w:marRight w:val="0"/>
          <w:marTop w:val="0"/>
          <w:marBottom w:val="0"/>
          <w:divBdr>
            <w:top w:val="none" w:sz="0" w:space="0" w:color="auto"/>
            <w:left w:val="none" w:sz="0" w:space="0" w:color="auto"/>
            <w:bottom w:val="none" w:sz="0" w:space="0" w:color="auto"/>
            <w:right w:val="none" w:sz="0" w:space="0" w:color="auto"/>
          </w:divBdr>
        </w:div>
        <w:div w:id="646520053">
          <w:marLeft w:val="480"/>
          <w:marRight w:val="0"/>
          <w:marTop w:val="0"/>
          <w:marBottom w:val="0"/>
          <w:divBdr>
            <w:top w:val="none" w:sz="0" w:space="0" w:color="auto"/>
            <w:left w:val="none" w:sz="0" w:space="0" w:color="auto"/>
            <w:bottom w:val="none" w:sz="0" w:space="0" w:color="auto"/>
            <w:right w:val="none" w:sz="0" w:space="0" w:color="auto"/>
          </w:divBdr>
        </w:div>
        <w:div w:id="1964723713">
          <w:marLeft w:val="480"/>
          <w:marRight w:val="0"/>
          <w:marTop w:val="0"/>
          <w:marBottom w:val="0"/>
          <w:divBdr>
            <w:top w:val="none" w:sz="0" w:space="0" w:color="auto"/>
            <w:left w:val="none" w:sz="0" w:space="0" w:color="auto"/>
            <w:bottom w:val="none" w:sz="0" w:space="0" w:color="auto"/>
            <w:right w:val="none" w:sz="0" w:space="0" w:color="auto"/>
          </w:divBdr>
        </w:div>
        <w:div w:id="249313398">
          <w:marLeft w:val="480"/>
          <w:marRight w:val="0"/>
          <w:marTop w:val="0"/>
          <w:marBottom w:val="0"/>
          <w:divBdr>
            <w:top w:val="none" w:sz="0" w:space="0" w:color="auto"/>
            <w:left w:val="none" w:sz="0" w:space="0" w:color="auto"/>
            <w:bottom w:val="none" w:sz="0" w:space="0" w:color="auto"/>
            <w:right w:val="none" w:sz="0" w:space="0" w:color="auto"/>
          </w:divBdr>
        </w:div>
        <w:div w:id="630671801">
          <w:marLeft w:val="480"/>
          <w:marRight w:val="0"/>
          <w:marTop w:val="0"/>
          <w:marBottom w:val="0"/>
          <w:divBdr>
            <w:top w:val="none" w:sz="0" w:space="0" w:color="auto"/>
            <w:left w:val="none" w:sz="0" w:space="0" w:color="auto"/>
            <w:bottom w:val="none" w:sz="0" w:space="0" w:color="auto"/>
            <w:right w:val="none" w:sz="0" w:space="0" w:color="auto"/>
          </w:divBdr>
        </w:div>
        <w:div w:id="1420785254">
          <w:marLeft w:val="480"/>
          <w:marRight w:val="0"/>
          <w:marTop w:val="0"/>
          <w:marBottom w:val="0"/>
          <w:divBdr>
            <w:top w:val="none" w:sz="0" w:space="0" w:color="auto"/>
            <w:left w:val="none" w:sz="0" w:space="0" w:color="auto"/>
            <w:bottom w:val="none" w:sz="0" w:space="0" w:color="auto"/>
            <w:right w:val="none" w:sz="0" w:space="0" w:color="auto"/>
          </w:divBdr>
        </w:div>
        <w:div w:id="1214465499">
          <w:marLeft w:val="480"/>
          <w:marRight w:val="0"/>
          <w:marTop w:val="0"/>
          <w:marBottom w:val="0"/>
          <w:divBdr>
            <w:top w:val="none" w:sz="0" w:space="0" w:color="auto"/>
            <w:left w:val="none" w:sz="0" w:space="0" w:color="auto"/>
            <w:bottom w:val="none" w:sz="0" w:space="0" w:color="auto"/>
            <w:right w:val="none" w:sz="0" w:space="0" w:color="auto"/>
          </w:divBdr>
        </w:div>
        <w:div w:id="1911232155">
          <w:marLeft w:val="480"/>
          <w:marRight w:val="0"/>
          <w:marTop w:val="0"/>
          <w:marBottom w:val="0"/>
          <w:divBdr>
            <w:top w:val="none" w:sz="0" w:space="0" w:color="auto"/>
            <w:left w:val="none" w:sz="0" w:space="0" w:color="auto"/>
            <w:bottom w:val="none" w:sz="0" w:space="0" w:color="auto"/>
            <w:right w:val="none" w:sz="0" w:space="0" w:color="auto"/>
          </w:divBdr>
        </w:div>
        <w:div w:id="1179153023">
          <w:marLeft w:val="480"/>
          <w:marRight w:val="0"/>
          <w:marTop w:val="0"/>
          <w:marBottom w:val="0"/>
          <w:divBdr>
            <w:top w:val="none" w:sz="0" w:space="0" w:color="auto"/>
            <w:left w:val="none" w:sz="0" w:space="0" w:color="auto"/>
            <w:bottom w:val="none" w:sz="0" w:space="0" w:color="auto"/>
            <w:right w:val="none" w:sz="0" w:space="0" w:color="auto"/>
          </w:divBdr>
        </w:div>
        <w:div w:id="277496816">
          <w:marLeft w:val="480"/>
          <w:marRight w:val="0"/>
          <w:marTop w:val="0"/>
          <w:marBottom w:val="0"/>
          <w:divBdr>
            <w:top w:val="none" w:sz="0" w:space="0" w:color="auto"/>
            <w:left w:val="none" w:sz="0" w:space="0" w:color="auto"/>
            <w:bottom w:val="none" w:sz="0" w:space="0" w:color="auto"/>
            <w:right w:val="none" w:sz="0" w:space="0" w:color="auto"/>
          </w:divBdr>
        </w:div>
        <w:div w:id="1627587407">
          <w:marLeft w:val="480"/>
          <w:marRight w:val="0"/>
          <w:marTop w:val="0"/>
          <w:marBottom w:val="0"/>
          <w:divBdr>
            <w:top w:val="none" w:sz="0" w:space="0" w:color="auto"/>
            <w:left w:val="none" w:sz="0" w:space="0" w:color="auto"/>
            <w:bottom w:val="none" w:sz="0" w:space="0" w:color="auto"/>
            <w:right w:val="none" w:sz="0" w:space="0" w:color="auto"/>
          </w:divBdr>
        </w:div>
        <w:div w:id="1751731820">
          <w:marLeft w:val="480"/>
          <w:marRight w:val="0"/>
          <w:marTop w:val="0"/>
          <w:marBottom w:val="0"/>
          <w:divBdr>
            <w:top w:val="none" w:sz="0" w:space="0" w:color="auto"/>
            <w:left w:val="none" w:sz="0" w:space="0" w:color="auto"/>
            <w:bottom w:val="none" w:sz="0" w:space="0" w:color="auto"/>
            <w:right w:val="none" w:sz="0" w:space="0" w:color="auto"/>
          </w:divBdr>
        </w:div>
        <w:div w:id="463351703">
          <w:marLeft w:val="480"/>
          <w:marRight w:val="0"/>
          <w:marTop w:val="0"/>
          <w:marBottom w:val="0"/>
          <w:divBdr>
            <w:top w:val="none" w:sz="0" w:space="0" w:color="auto"/>
            <w:left w:val="none" w:sz="0" w:space="0" w:color="auto"/>
            <w:bottom w:val="none" w:sz="0" w:space="0" w:color="auto"/>
            <w:right w:val="none" w:sz="0" w:space="0" w:color="auto"/>
          </w:divBdr>
        </w:div>
        <w:div w:id="1543324631">
          <w:marLeft w:val="480"/>
          <w:marRight w:val="0"/>
          <w:marTop w:val="0"/>
          <w:marBottom w:val="0"/>
          <w:divBdr>
            <w:top w:val="none" w:sz="0" w:space="0" w:color="auto"/>
            <w:left w:val="none" w:sz="0" w:space="0" w:color="auto"/>
            <w:bottom w:val="none" w:sz="0" w:space="0" w:color="auto"/>
            <w:right w:val="none" w:sz="0" w:space="0" w:color="auto"/>
          </w:divBdr>
        </w:div>
        <w:div w:id="771895934">
          <w:marLeft w:val="480"/>
          <w:marRight w:val="0"/>
          <w:marTop w:val="0"/>
          <w:marBottom w:val="0"/>
          <w:divBdr>
            <w:top w:val="none" w:sz="0" w:space="0" w:color="auto"/>
            <w:left w:val="none" w:sz="0" w:space="0" w:color="auto"/>
            <w:bottom w:val="none" w:sz="0" w:space="0" w:color="auto"/>
            <w:right w:val="none" w:sz="0" w:space="0" w:color="auto"/>
          </w:divBdr>
        </w:div>
        <w:div w:id="393625795">
          <w:marLeft w:val="480"/>
          <w:marRight w:val="0"/>
          <w:marTop w:val="0"/>
          <w:marBottom w:val="0"/>
          <w:divBdr>
            <w:top w:val="none" w:sz="0" w:space="0" w:color="auto"/>
            <w:left w:val="none" w:sz="0" w:space="0" w:color="auto"/>
            <w:bottom w:val="none" w:sz="0" w:space="0" w:color="auto"/>
            <w:right w:val="none" w:sz="0" w:space="0" w:color="auto"/>
          </w:divBdr>
        </w:div>
        <w:div w:id="462233191">
          <w:marLeft w:val="480"/>
          <w:marRight w:val="0"/>
          <w:marTop w:val="0"/>
          <w:marBottom w:val="0"/>
          <w:divBdr>
            <w:top w:val="none" w:sz="0" w:space="0" w:color="auto"/>
            <w:left w:val="none" w:sz="0" w:space="0" w:color="auto"/>
            <w:bottom w:val="none" w:sz="0" w:space="0" w:color="auto"/>
            <w:right w:val="none" w:sz="0" w:space="0" w:color="auto"/>
          </w:divBdr>
        </w:div>
        <w:div w:id="1452749221">
          <w:marLeft w:val="480"/>
          <w:marRight w:val="0"/>
          <w:marTop w:val="0"/>
          <w:marBottom w:val="0"/>
          <w:divBdr>
            <w:top w:val="none" w:sz="0" w:space="0" w:color="auto"/>
            <w:left w:val="none" w:sz="0" w:space="0" w:color="auto"/>
            <w:bottom w:val="none" w:sz="0" w:space="0" w:color="auto"/>
            <w:right w:val="none" w:sz="0" w:space="0" w:color="auto"/>
          </w:divBdr>
        </w:div>
        <w:div w:id="457139965">
          <w:marLeft w:val="480"/>
          <w:marRight w:val="0"/>
          <w:marTop w:val="0"/>
          <w:marBottom w:val="0"/>
          <w:divBdr>
            <w:top w:val="none" w:sz="0" w:space="0" w:color="auto"/>
            <w:left w:val="none" w:sz="0" w:space="0" w:color="auto"/>
            <w:bottom w:val="none" w:sz="0" w:space="0" w:color="auto"/>
            <w:right w:val="none" w:sz="0" w:space="0" w:color="auto"/>
          </w:divBdr>
        </w:div>
        <w:div w:id="713584053">
          <w:marLeft w:val="480"/>
          <w:marRight w:val="0"/>
          <w:marTop w:val="0"/>
          <w:marBottom w:val="0"/>
          <w:divBdr>
            <w:top w:val="none" w:sz="0" w:space="0" w:color="auto"/>
            <w:left w:val="none" w:sz="0" w:space="0" w:color="auto"/>
            <w:bottom w:val="none" w:sz="0" w:space="0" w:color="auto"/>
            <w:right w:val="none" w:sz="0" w:space="0" w:color="auto"/>
          </w:divBdr>
        </w:div>
        <w:div w:id="1619144921">
          <w:marLeft w:val="480"/>
          <w:marRight w:val="0"/>
          <w:marTop w:val="0"/>
          <w:marBottom w:val="0"/>
          <w:divBdr>
            <w:top w:val="none" w:sz="0" w:space="0" w:color="auto"/>
            <w:left w:val="none" w:sz="0" w:space="0" w:color="auto"/>
            <w:bottom w:val="none" w:sz="0" w:space="0" w:color="auto"/>
            <w:right w:val="none" w:sz="0" w:space="0" w:color="auto"/>
          </w:divBdr>
        </w:div>
        <w:div w:id="453905953">
          <w:marLeft w:val="480"/>
          <w:marRight w:val="0"/>
          <w:marTop w:val="0"/>
          <w:marBottom w:val="0"/>
          <w:divBdr>
            <w:top w:val="none" w:sz="0" w:space="0" w:color="auto"/>
            <w:left w:val="none" w:sz="0" w:space="0" w:color="auto"/>
            <w:bottom w:val="none" w:sz="0" w:space="0" w:color="auto"/>
            <w:right w:val="none" w:sz="0" w:space="0" w:color="auto"/>
          </w:divBdr>
        </w:div>
        <w:div w:id="38749208">
          <w:marLeft w:val="480"/>
          <w:marRight w:val="0"/>
          <w:marTop w:val="0"/>
          <w:marBottom w:val="0"/>
          <w:divBdr>
            <w:top w:val="none" w:sz="0" w:space="0" w:color="auto"/>
            <w:left w:val="none" w:sz="0" w:space="0" w:color="auto"/>
            <w:bottom w:val="none" w:sz="0" w:space="0" w:color="auto"/>
            <w:right w:val="none" w:sz="0" w:space="0" w:color="auto"/>
          </w:divBdr>
        </w:div>
        <w:div w:id="1584796065">
          <w:marLeft w:val="480"/>
          <w:marRight w:val="0"/>
          <w:marTop w:val="0"/>
          <w:marBottom w:val="0"/>
          <w:divBdr>
            <w:top w:val="none" w:sz="0" w:space="0" w:color="auto"/>
            <w:left w:val="none" w:sz="0" w:space="0" w:color="auto"/>
            <w:bottom w:val="none" w:sz="0" w:space="0" w:color="auto"/>
            <w:right w:val="none" w:sz="0" w:space="0" w:color="auto"/>
          </w:divBdr>
        </w:div>
        <w:div w:id="1823235895">
          <w:marLeft w:val="480"/>
          <w:marRight w:val="0"/>
          <w:marTop w:val="0"/>
          <w:marBottom w:val="0"/>
          <w:divBdr>
            <w:top w:val="none" w:sz="0" w:space="0" w:color="auto"/>
            <w:left w:val="none" w:sz="0" w:space="0" w:color="auto"/>
            <w:bottom w:val="none" w:sz="0" w:space="0" w:color="auto"/>
            <w:right w:val="none" w:sz="0" w:space="0" w:color="auto"/>
          </w:divBdr>
        </w:div>
        <w:div w:id="1740133728">
          <w:marLeft w:val="480"/>
          <w:marRight w:val="0"/>
          <w:marTop w:val="0"/>
          <w:marBottom w:val="0"/>
          <w:divBdr>
            <w:top w:val="none" w:sz="0" w:space="0" w:color="auto"/>
            <w:left w:val="none" w:sz="0" w:space="0" w:color="auto"/>
            <w:bottom w:val="none" w:sz="0" w:space="0" w:color="auto"/>
            <w:right w:val="none" w:sz="0" w:space="0" w:color="auto"/>
          </w:divBdr>
        </w:div>
        <w:div w:id="1730113466">
          <w:marLeft w:val="480"/>
          <w:marRight w:val="0"/>
          <w:marTop w:val="0"/>
          <w:marBottom w:val="0"/>
          <w:divBdr>
            <w:top w:val="none" w:sz="0" w:space="0" w:color="auto"/>
            <w:left w:val="none" w:sz="0" w:space="0" w:color="auto"/>
            <w:bottom w:val="none" w:sz="0" w:space="0" w:color="auto"/>
            <w:right w:val="none" w:sz="0" w:space="0" w:color="auto"/>
          </w:divBdr>
        </w:div>
        <w:div w:id="1718356421">
          <w:marLeft w:val="480"/>
          <w:marRight w:val="0"/>
          <w:marTop w:val="0"/>
          <w:marBottom w:val="0"/>
          <w:divBdr>
            <w:top w:val="none" w:sz="0" w:space="0" w:color="auto"/>
            <w:left w:val="none" w:sz="0" w:space="0" w:color="auto"/>
            <w:bottom w:val="none" w:sz="0" w:space="0" w:color="auto"/>
            <w:right w:val="none" w:sz="0" w:space="0" w:color="auto"/>
          </w:divBdr>
        </w:div>
        <w:div w:id="1732190801">
          <w:marLeft w:val="480"/>
          <w:marRight w:val="0"/>
          <w:marTop w:val="0"/>
          <w:marBottom w:val="0"/>
          <w:divBdr>
            <w:top w:val="none" w:sz="0" w:space="0" w:color="auto"/>
            <w:left w:val="none" w:sz="0" w:space="0" w:color="auto"/>
            <w:bottom w:val="none" w:sz="0" w:space="0" w:color="auto"/>
            <w:right w:val="none" w:sz="0" w:space="0" w:color="auto"/>
          </w:divBdr>
        </w:div>
        <w:div w:id="440341800">
          <w:marLeft w:val="480"/>
          <w:marRight w:val="0"/>
          <w:marTop w:val="0"/>
          <w:marBottom w:val="0"/>
          <w:divBdr>
            <w:top w:val="none" w:sz="0" w:space="0" w:color="auto"/>
            <w:left w:val="none" w:sz="0" w:space="0" w:color="auto"/>
            <w:bottom w:val="none" w:sz="0" w:space="0" w:color="auto"/>
            <w:right w:val="none" w:sz="0" w:space="0" w:color="auto"/>
          </w:divBdr>
        </w:div>
        <w:div w:id="704408479">
          <w:marLeft w:val="480"/>
          <w:marRight w:val="0"/>
          <w:marTop w:val="0"/>
          <w:marBottom w:val="0"/>
          <w:divBdr>
            <w:top w:val="none" w:sz="0" w:space="0" w:color="auto"/>
            <w:left w:val="none" w:sz="0" w:space="0" w:color="auto"/>
            <w:bottom w:val="none" w:sz="0" w:space="0" w:color="auto"/>
            <w:right w:val="none" w:sz="0" w:space="0" w:color="auto"/>
          </w:divBdr>
        </w:div>
        <w:div w:id="1428504692">
          <w:marLeft w:val="480"/>
          <w:marRight w:val="0"/>
          <w:marTop w:val="0"/>
          <w:marBottom w:val="0"/>
          <w:divBdr>
            <w:top w:val="none" w:sz="0" w:space="0" w:color="auto"/>
            <w:left w:val="none" w:sz="0" w:space="0" w:color="auto"/>
            <w:bottom w:val="none" w:sz="0" w:space="0" w:color="auto"/>
            <w:right w:val="none" w:sz="0" w:space="0" w:color="auto"/>
          </w:divBdr>
        </w:div>
        <w:div w:id="854078459">
          <w:marLeft w:val="480"/>
          <w:marRight w:val="0"/>
          <w:marTop w:val="0"/>
          <w:marBottom w:val="0"/>
          <w:divBdr>
            <w:top w:val="none" w:sz="0" w:space="0" w:color="auto"/>
            <w:left w:val="none" w:sz="0" w:space="0" w:color="auto"/>
            <w:bottom w:val="none" w:sz="0" w:space="0" w:color="auto"/>
            <w:right w:val="none" w:sz="0" w:space="0" w:color="auto"/>
          </w:divBdr>
        </w:div>
        <w:div w:id="1295597077">
          <w:marLeft w:val="480"/>
          <w:marRight w:val="0"/>
          <w:marTop w:val="0"/>
          <w:marBottom w:val="0"/>
          <w:divBdr>
            <w:top w:val="none" w:sz="0" w:space="0" w:color="auto"/>
            <w:left w:val="none" w:sz="0" w:space="0" w:color="auto"/>
            <w:bottom w:val="none" w:sz="0" w:space="0" w:color="auto"/>
            <w:right w:val="none" w:sz="0" w:space="0" w:color="auto"/>
          </w:divBdr>
        </w:div>
        <w:div w:id="1371957259">
          <w:marLeft w:val="480"/>
          <w:marRight w:val="0"/>
          <w:marTop w:val="0"/>
          <w:marBottom w:val="0"/>
          <w:divBdr>
            <w:top w:val="none" w:sz="0" w:space="0" w:color="auto"/>
            <w:left w:val="none" w:sz="0" w:space="0" w:color="auto"/>
            <w:bottom w:val="none" w:sz="0" w:space="0" w:color="auto"/>
            <w:right w:val="none" w:sz="0" w:space="0" w:color="auto"/>
          </w:divBdr>
        </w:div>
        <w:div w:id="196083926">
          <w:marLeft w:val="480"/>
          <w:marRight w:val="0"/>
          <w:marTop w:val="0"/>
          <w:marBottom w:val="0"/>
          <w:divBdr>
            <w:top w:val="none" w:sz="0" w:space="0" w:color="auto"/>
            <w:left w:val="none" w:sz="0" w:space="0" w:color="auto"/>
            <w:bottom w:val="none" w:sz="0" w:space="0" w:color="auto"/>
            <w:right w:val="none" w:sz="0" w:space="0" w:color="auto"/>
          </w:divBdr>
        </w:div>
        <w:div w:id="691610090">
          <w:marLeft w:val="480"/>
          <w:marRight w:val="0"/>
          <w:marTop w:val="0"/>
          <w:marBottom w:val="0"/>
          <w:divBdr>
            <w:top w:val="none" w:sz="0" w:space="0" w:color="auto"/>
            <w:left w:val="none" w:sz="0" w:space="0" w:color="auto"/>
            <w:bottom w:val="none" w:sz="0" w:space="0" w:color="auto"/>
            <w:right w:val="none" w:sz="0" w:space="0" w:color="auto"/>
          </w:divBdr>
        </w:div>
        <w:div w:id="853419800">
          <w:marLeft w:val="480"/>
          <w:marRight w:val="0"/>
          <w:marTop w:val="0"/>
          <w:marBottom w:val="0"/>
          <w:divBdr>
            <w:top w:val="none" w:sz="0" w:space="0" w:color="auto"/>
            <w:left w:val="none" w:sz="0" w:space="0" w:color="auto"/>
            <w:bottom w:val="none" w:sz="0" w:space="0" w:color="auto"/>
            <w:right w:val="none" w:sz="0" w:space="0" w:color="auto"/>
          </w:divBdr>
        </w:div>
        <w:div w:id="1270509564">
          <w:marLeft w:val="480"/>
          <w:marRight w:val="0"/>
          <w:marTop w:val="0"/>
          <w:marBottom w:val="0"/>
          <w:divBdr>
            <w:top w:val="none" w:sz="0" w:space="0" w:color="auto"/>
            <w:left w:val="none" w:sz="0" w:space="0" w:color="auto"/>
            <w:bottom w:val="none" w:sz="0" w:space="0" w:color="auto"/>
            <w:right w:val="none" w:sz="0" w:space="0" w:color="auto"/>
          </w:divBdr>
        </w:div>
        <w:div w:id="1367289701">
          <w:marLeft w:val="480"/>
          <w:marRight w:val="0"/>
          <w:marTop w:val="0"/>
          <w:marBottom w:val="0"/>
          <w:divBdr>
            <w:top w:val="none" w:sz="0" w:space="0" w:color="auto"/>
            <w:left w:val="none" w:sz="0" w:space="0" w:color="auto"/>
            <w:bottom w:val="none" w:sz="0" w:space="0" w:color="auto"/>
            <w:right w:val="none" w:sz="0" w:space="0" w:color="auto"/>
          </w:divBdr>
        </w:div>
        <w:div w:id="1262372473">
          <w:marLeft w:val="480"/>
          <w:marRight w:val="0"/>
          <w:marTop w:val="0"/>
          <w:marBottom w:val="0"/>
          <w:divBdr>
            <w:top w:val="none" w:sz="0" w:space="0" w:color="auto"/>
            <w:left w:val="none" w:sz="0" w:space="0" w:color="auto"/>
            <w:bottom w:val="none" w:sz="0" w:space="0" w:color="auto"/>
            <w:right w:val="none" w:sz="0" w:space="0" w:color="auto"/>
          </w:divBdr>
        </w:div>
        <w:div w:id="666320626">
          <w:marLeft w:val="480"/>
          <w:marRight w:val="0"/>
          <w:marTop w:val="0"/>
          <w:marBottom w:val="0"/>
          <w:divBdr>
            <w:top w:val="none" w:sz="0" w:space="0" w:color="auto"/>
            <w:left w:val="none" w:sz="0" w:space="0" w:color="auto"/>
            <w:bottom w:val="none" w:sz="0" w:space="0" w:color="auto"/>
            <w:right w:val="none" w:sz="0" w:space="0" w:color="auto"/>
          </w:divBdr>
        </w:div>
        <w:div w:id="1979216299">
          <w:marLeft w:val="480"/>
          <w:marRight w:val="0"/>
          <w:marTop w:val="0"/>
          <w:marBottom w:val="0"/>
          <w:divBdr>
            <w:top w:val="none" w:sz="0" w:space="0" w:color="auto"/>
            <w:left w:val="none" w:sz="0" w:space="0" w:color="auto"/>
            <w:bottom w:val="none" w:sz="0" w:space="0" w:color="auto"/>
            <w:right w:val="none" w:sz="0" w:space="0" w:color="auto"/>
          </w:divBdr>
        </w:div>
        <w:div w:id="1546791066">
          <w:marLeft w:val="480"/>
          <w:marRight w:val="0"/>
          <w:marTop w:val="0"/>
          <w:marBottom w:val="0"/>
          <w:divBdr>
            <w:top w:val="none" w:sz="0" w:space="0" w:color="auto"/>
            <w:left w:val="none" w:sz="0" w:space="0" w:color="auto"/>
            <w:bottom w:val="none" w:sz="0" w:space="0" w:color="auto"/>
            <w:right w:val="none" w:sz="0" w:space="0" w:color="auto"/>
          </w:divBdr>
        </w:div>
        <w:div w:id="484509758">
          <w:marLeft w:val="480"/>
          <w:marRight w:val="0"/>
          <w:marTop w:val="0"/>
          <w:marBottom w:val="0"/>
          <w:divBdr>
            <w:top w:val="none" w:sz="0" w:space="0" w:color="auto"/>
            <w:left w:val="none" w:sz="0" w:space="0" w:color="auto"/>
            <w:bottom w:val="none" w:sz="0" w:space="0" w:color="auto"/>
            <w:right w:val="none" w:sz="0" w:space="0" w:color="auto"/>
          </w:divBdr>
        </w:div>
        <w:div w:id="701177395">
          <w:marLeft w:val="480"/>
          <w:marRight w:val="0"/>
          <w:marTop w:val="0"/>
          <w:marBottom w:val="0"/>
          <w:divBdr>
            <w:top w:val="none" w:sz="0" w:space="0" w:color="auto"/>
            <w:left w:val="none" w:sz="0" w:space="0" w:color="auto"/>
            <w:bottom w:val="none" w:sz="0" w:space="0" w:color="auto"/>
            <w:right w:val="none" w:sz="0" w:space="0" w:color="auto"/>
          </w:divBdr>
        </w:div>
        <w:div w:id="686637516">
          <w:marLeft w:val="480"/>
          <w:marRight w:val="0"/>
          <w:marTop w:val="0"/>
          <w:marBottom w:val="0"/>
          <w:divBdr>
            <w:top w:val="none" w:sz="0" w:space="0" w:color="auto"/>
            <w:left w:val="none" w:sz="0" w:space="0" w:color="auto"/>
            <w:bottom w:val="none" w:sz="0" w:space="0" w:color="auto"/>
            <w:right w:val="none" w:sz="0" w:space="0" w:color="auto"/>
          </w:divBdr>
        </w:div>
        <w:div w:id="993800168">
          <w:marLeft w:val="480"/>
          <w:marRight w:val="0"/>
          <w:marTop w:val="0"/>
          <w:marBottom w:val="0"/>
          <w:divBdr>
            <w:top w:val="none" w:sz="0" w:space="0" w:color="auto"/>
            <w:left w:val="none" w:sz="0" w:space="0" w:color="auto"/>
            <w:bottom w:val="none" w:sz="0" w:space="0" w:color="auto"/>
            <w:right w:val="none" w:sz="0" w:space="0" w:color="auto"/>
          </w:divBdr>
        </w:div>
        <w:div w:id="1894736537">
          <w:marLeft w:val="480"/>
          <w:marRight w:val="0"/>
          <w:marTop w:val="0"/>
          <w:marBottom w:val="0"/>
          <w:divBdr>
            <w:top w:val="none" w:sz="0" w:space="0" w:color="auto"/>
            <w:left w:val="none" w:sz="0" w:space="0" w:color="auto"/>
            <w:bottom w:val="none" w:sz="0" w:space="0" w:color="auto"/>
            <w:right w:val="none" w:sz="0" w:space="0" w:color="auto"/>
          </w:divBdr>
        </w:div>
        <w:div w:id="717632317">
          <w:marLeft w:val="480"/>
          <w:marRight w:val="0"/>
          <w:marTop w:val="0"/>
          <w:marBottom w:val="0"/>
          <w:divBdr>
            <w:top w:val="none" w:sz="0" w:space="0" w:color="auto"/>
            <w:left w:val="none" w:sz="0" w:space="0" w:color="auto"/>
            <w:bottom w:val="none" w:sz="0" w:space="0" w:color="auto"/>
            <w:right w:val="none" w:sz="0" w:space="0" w:color="auto"/>
          </w:divBdr>
        </w:div>
        <w:div w:id="1330644243">
          <w:marLeft w:val="480"/>
          <w:marRight w:val="0"/>
          <w:marTop w:val="0"/>
          <w:marBottom w:val="0"/>
          <w:divBdr>
            <w:top w:val="none" w:sz="0" w:space="0" w:color="auto"/>
            <w:left w:val="none" w:sz="0" w:space="0" w:color="auto"/>
            <w:bottom w:val="none" w:sz="0" w:space="0" w:color="auto"/>
            <w:right w:val="none" w:sz="0" w:space="0" w:color="auto"/>
          </w:divBdr>
        </w:div>
        <w:div w:id="954824953">
          <w:marLeft w:val="480"/>
          <w:marRight w:val="0"/>
          <w:marTop w:val="0"/>
          <w:marBottom w:val="0"/>
          <w:divBdr>
            <w:top w:val="none" w:sz="0" w:space="0" w:color="auto"/>
            <w:left w:val="none" w:sz="0" w:space="0" w:color="auto"/>
            <w:bottom w:val="none" w:sz="0" w:space="0" w:color="auto"/>
            <w:right w:val="none" w:sz="0" w:space="0" w:color="auto"/>
          </w:divBdr>
        </w:div>
        <w:div w:id="463737303">
          <w:marLeft w:val="480"/>
          <w:marRight w:val="0"/>
          <w:marTop w:val="0"/>
          <w:marBottom w:val="0"/>
          <w:divBdr>
            <w:top w:val="none" w:sz="0" w:space="0" w:color="auto"/>
            <w:left w:val="none" w:sz="0" w:space="0" w:color="auto"/>
            <w:bottom w:val="none" w:sz="0" w:space="0" w:color="auto"/>
            <w:right w:val="none" w:sz="0" w:space="0" w:color="auto"/>
          </w:divBdr>
        </w:div>
        <w:div w:id="1670517674">
          <w:marLeft w:val="480"/>
          <w:marRight w:val="0"/>
          <w:marTop w:val="0"/>
          <w:marBottom w:val="0"/>
          <w:divBdr>
            <w:top w:val="none" w:sz="0" w:space="0" w:color="auto"/>
            <w:left w:val="none" w:sz="0" w:space="0" w:color="auto"/>
            <w:bottom w:val="none" w:sz="0" w:space="0" w:color="auto"/>
            <w:right w:val="none" w:sz="0" w:space="0" w:color="auto"/>
          </w:divBdr>
        </w:div>
        <w:div w:id="1984432061">
          <w:marLeft w:val="480"/>
          <w:marRight w:val="0"/>
          <w:marTop w:val="0"/>
          <w:marBottom w:val="0"/>
          <w:divBdr>
            <w:top w:val="none" w:sz="0" w:space="0" w:color="auto"/>
            <w:left w:val="none" w:sz="0" w:space="0" w:color="auto"/>
            <w:bottom w:val="none" w:sz="0" w:space="0" w:color="auto"/>
            <w:right w:val="none" w:sz="0" w:space="0" w:color="auto"/>
          </w:divBdr>
        </w:div>
        <w:div w:id="1663466571">
          <w:marLeft w:val="480"/>
          <w:marRight w:val="0"/>
          <w:marTop w:val="0"/>
          <w:marBottom w:val="0"/>
          <w:divBdr>
            <w:top w:val="none" w:sz="0" w:space="0" w:color="auto"/>
            <w:left w:val="none" w:sz="0" w:space="0" w:color="auto"/>
            <w:bottom w:val="none" w:sz="0" w:space="0" w:color="auto"/>
            <w:right w:val="none" w:sz="0" w:space="0" w:color="auto"/>
          </w:divBdr>
        </w:div>
        <w:div w:id="61492784">
          <w:marLeft w:val="480"/>
          <w:marRight w:val="0"/>
          <w:marTop w:val="0"/>
          <w:marBottom w:val="0"/>
          <w:divBdr>
            <w:top w:val="none" w:sz="0" w:space="0" w:color="auto"/>
            <w:left w:val="none" w:sz="0" w:space="0" w:color="auto"/>
            <w:bottom w:val="none" w:sz="0" w:space="0" w:color="auto"/>
            <w:right w:val="none" w:sz="0" w:space="0" w:color="auto"/>
          </w:divBdr>
        </w:div>
        <w:div w:id="787090193">
          <w:marLeft w:val="480"/>
          <w:marRight w:val="0"/>
          <w:marTop w:val="0"/>
          <w:marBottom w:val="0"/>
          <w:divBdr>
            <w:top w:val="none" w:sz="0" w:space="0" w:color="auto"/>
            <w:left w:val="none" w:sz="0" w:space="0" w:color="auto"/>
            <w:bottom w:val="none" w:sz="0" w:space="0" w:color="auto"/>
            <w:right w:val="none" w:sz="0" w:space="0" w:color="auto"/>
          </w:divBdr>
        </w:div>
        <w:div w:id="320735625">
          <w:marLeft w:val="480"/>
          <w:marRight w:val="0"/>
          <w:marTop w:val="0"/>
          <w:marBottom w:val="0"/>
          <w:divBdr>
            <w:top w:val="none" w:sz="0" w:space="0" w:color="auto"/>
            <w:left w:val="none" w:sz="0" w:space="0" w:color="auto"/>
            <w:bottom w:val="none" w:sz="0" w:space="0" w:color="auto"/>
            <w:right w:val="none" w:sz="0" w:space="0" w:color="auto"/>
          </w:divBdr>
        </w:div>
        <w:div w:id="1529834624">
          <w:marLeft w:val="480"/>
          <w:marRight w:val="0"/>
          <w:marTop w:val="0"/>
          <w:marBottom w:val="0"/>
          <w:divBdr>
            <w:top w:val="none" w:sz="0" w:space="0" w:color="auto"/>
            <w:left w:val="none" w:sz="0" w:space="0" w:color="auto"/>
            <w:bottom w:val="none" w:sz="0" w:space="0" w:color="auto"/>
            <w:right w:val="none" w:sz="0" w:space="0" w:color="auto"/>
          </w:divBdr>
        </w:div>
        <w:div w:id="312762740">
          <w:marLeft w:val="480"/>
          <w:marRight w:val="0"/>
          <w:marTop w:val="0"/>
          <w:marBottom w:val="0"/>
          <w:divBdr>
            <w:top w:val="none" w:sz="0" w:space="0" w:color="auto"/>
            <w:left w:val="none" w:sz="0" w:space="0" w:color="auto"/>
            <w:bottom w:val="none" w:sz="0" w:space="0" w:color="auto"/>
            <w:right w:val="none" w:sz="0" w:space="0" w:color="auto"/>
          </w:divBdr>
        </w:div>
        <w:div w:id="1195580523">
          <w:marLeft w:val="480"/>
          <w:marRight w:val="0"/>
          <w:marTop w:val="0"/>
          <w:marBottom w:val="0"/>
          <w:divBdr>
            <w:top w:val="none" w:sz="0" w:space="0" w:color="auto"/>
            <w:left w:val="none" w:sz="0" w:space="0" w:color="auto"/>
            <w:bottom w:val="none" w:sz="0" w:space="0" w:color="auto"/>
            <w:right w:val="none" w:sz="0" w:space="0" w:color="auto"/>
          </w:divBdr>
        </w:div>
        <w:div w:id="1068456488">
          <w:marLeft w:val="480"/>
          <w:marRight w:val="0"/>
          <w:marTop w:val="0"/>
          <w:marBottom w:val="0"/>
          <w:divBdr>
            <w:top w:val="none" w:sz="0" w:space="0" w:color="auto"/>
            <w:left w:val="none" w:sz="0" w:space="0" w:color="auto"/>
            <w:bottom w:val="none" w:sz="0" w:space="0" w:color="auto"/>
            <w:right w:val="none" w:sz="0" w:space="0" w:color="auto"/>
          </w:divBdr>
        </w:div>
        <w:div w:id="1201627105">
          <w:marLeft w:val="480"/>
          <w:marRight w:val="0"/>
          <w:marTop w:val="0"/>
          <w:marBottom w:val="0"/>
          <w:divBdr>
            <w:top w:val="none" w:sz="0" w:space="0" w:color="auto"/>
            <w:left w:val="none" w:sz="0" w:space="0" w:color="auto"/>
            <w:bottom w:val="none" w:sz="0" w:space="0" w:color="auto"/>
            <w:right w:val="none" w:sz="0" w:space="0" w:color="auto"/>
          </w:divBdr>
        </w:div>
        <w:div w:id="1879736000">
          <w:marLeft w:val="480"/>
          <w:marRight w:val="0"/>
          <w:marTop w:val="0"/>
          <w:marBottom w:val="0"/>
          <w:divBdr>
            <w:top w:val="none" w:sz="0" w:space="0" w:color="auto"/>
            <w:left w:val="none" w:sz="0" w:space="0" w:color="auto"/>
            <w:bottom w:val="none" w:sz="0" w:space="0" w:color="auto"/>
            <w:right w:val="none" w:sz="0" w:space="0" w:color="auto"/>
          </w:divBdr>
        </w:div>
        <w:div w:id="1266688581">
          <w:marLeft w:val="480"/>
          <w:marRight w:val="0"/>
          <w:marTop w:val="0"/>
          <w:marBottom w:val="0"/>
          <w:divBdr>
            <w:top w:val="none" w:sz="0" w:space="0" w:color="auto"/>
            <w:left w:val="none" w:sz="0" w:space="0" w:color="auto"/>
            <w:bottom w:val="none" w:sz="0" w:space="0" w:color="auto"/>
            <w:right w:val="none" w:sz="0" w:space="0" w:color="auto"/>
          </w:divBdr>
        </w:div>
      </w:divsChild>
    </w:div>
    <w:div w:id="1105416621">
      <w:bodyDiv w:val="1"/>
      <w:marLeft w:val="0"/>
      <w:marRight w:val="0"/>
      <w:marTop w:val="0"/>
      <w:marBottom w:val="0"/>
      <w:divBdr>
        <w:top w:val="none" w:sz="0" w:space="0" w:color="auto"/>
        <w:left w:val="none" w:sz="0" w:space="0" w:color="auto"/>
        <w:bottom w:val="none" w:sz="0" w:space="0" w:color="auto"/>
        <w:right w:val="none" w:sz="0" w:space="0" w:color="auto"/>
      </w:divBdr>
    </w:div>
    <w:div w:id="1106148127">
      <w:bodyDiv w:val="1"/>
      <w:marLeft w:val="0"/>
      <w:marRight w:val="0"/>
      <w:marTop w:val="0"/>
      <w:marBottom w:val="0"/>
      <w:divBdr>
        <w:top w:val="none" w:sz="0" w:space="0" w:color="auto"/>
        <w:left w:val="none" w:sz="0" w:space="0" w:color="auto"/>
        <w:bottom w:val="none" w:sz="0" w:space="0" w:color="auto"/>
        <w:right w:val="none" w:sz="0" w:space="0" w:color="auto"/>
      </w:divBdr>
    </w:div>
    <w:div w:id="1108692880">
      <w:bodyDiv w:val="1"/>
      <w:marLeft w:val="0"/>
      <w:marRight w:val="0"/>
      <w:marTop w:val="0"/>
      <w:marBottom w:val="0"/>
      <w:divBdr>
        <w:top w:val="none" w:sz="0" w:space="0" w:color="auto"/>
        <w:left w:val="none" w:sz="0" w:space="0" w:color="auto"/>
        <w:bottom w:val="none" w:sz="0" w:space="0" w:color="auto"/>
        <w:right w:val="none" w:sz="0" w:space="0" w:color="auto"/>
      </w:divBdr>
    </w:div>
    <w:div w:id="1109197397">
      <w:bodyDiv w:val="1"/>
      <w:marLeft w:val="0"/>
      <w:marRight w:val="0"/>
      <w:marTop w:val="0"/>
      <w:marBottom w:val="0"/>
      <w:divBdr>
        <w:top w:val="none" w:sz="0" w:space="0" w:color="auto"/>
        <w:left w:val="none" w:sz="0" w:space="0" w:color="auto"/>
        <w:bottom w:val="none" w:sz="0" w:space="0" w:color="auto"/>
        <w:right w:val="none" w:sz="0" w:space="0" w:color="auto"/>
      </w:divBdr>
    </w:div>
    <w:div w:id="1111558894">
      <w:bodyDiv w:val="1"/>
      <w:marLeft w:val="0"/>
      <w:marRight w:val="0"/>
      <w:marTop w:val="0"/>
      <w:marBottom w:val="0"/>
      <w:divBdr>
        <w:top w:val="none" w:sz="0" w:space="0" w:color="auto"/>
        <w:left w:val="none" w:sz="0" w:space="0" w:color="auto"/>
        <w:bottom w:val="none" w:sz="0" w:space="0" w:color="auto"/>
        <w:right w:val="none" w:sz="0" w:space="0" w:color="auto"/>
      </w:divBdr>
    </w:div>
    <w:div w:id="1111977962">
      <w:bodyDiv w:val="1"/>
      <w:marLeft w:val="0"/>
      <w:marRight w:val="0"/>
      <w:marTop w:val="0"/>
      <w:marBottom w:val="0"/>
      <w:divBdr>
        <w:top w:val="none" w:sz="0" w:space="0" w:color="auto"/>
        <w:left w:val="none" w:sz="0" w:space="0" w:color="auto"/>
        <w:bottom w:val="none" w:sz="0" w:space="0" w:color="auto"/>
        <w:right w:val="none" w:sz="0" w:space="0" w:color="auto"/>
      </w:divBdr>
    </w:div>
    <w:div w:id="1112363432">
      <w:bodyDiv w:val="1"/>
      <w:marLeft w:val="0"/>
      <w:marRight w:val="0"/>
      <w:marTop w:val="0"/>
      <w:marBottom w:val="0"/>
      <w:divBdr>
        <w:top w:val="none" w:sz="0" w:space="0" w:color="auto"/>
        <w:left w:val="none" w:sz="0" w:space="0" w:color="auto"/>
        <w:bottom w:val="none" w:sz="0" w:space="0" w:color="auto"/>
        <w:right w:val="none" w:sz="0" w:space="0" w:color="auto"/>
      </w:divBdr>
    </w:div>
    <w:div w:id="1112624555">
      <w:bodyDiv w:val="1"/>
      <w:marLeft w:val="0"/>
      <w:marRight w:val="0"/>
      <w:marTop w:val="0"/>
      <w:marBottom w:val="0"/>
      <w:divBdr>
        <w:top w:val="none" w:sz="0" w:space="0" w:color="auto"/>
        <w:left w:val="none" w:sz="0" w:space="0" w:color="auto"/>
        <w:bottom w:val="none" w:sz="0" w:space="0" w:color="auto"/>
        <w:right w:val="none" w:sz="0" w:space="0" w:color="auto"/>
      </w:divBdr>
    </w:div>
    <w:div w:id="1117914973">
      <w:bodyDiv w:val="1"/>
      <w:marLeft w:val="0"/>
      <w:marRight w:val="0"/>
      <w:marTop w:val="0"/>
      <w:marBottom w:val="0"/>
      <w:divBdr>
        <w:top w:val="none" w:sz="0" w:space="0" w:color="auto"/>
        <w:left w:val="none" w:sz="0" w:space="0" w:color="auto"/>
        <w:bottom w:val="none" w:sz="0" w:space="0" w:color="auto"/>
        <w:right w:val="none" w:sz="0" w:space="0" w:color="auto"/>
      </w:divBdr>
    </w:div>
    <w:div w:id="1118377377">
      <w:bodyDiv w:val="1"/>
      <w:marLeft w:val="0"/>
      <w:marRight w:val="0"/>
      <w:marTop w:val="0"/>
      <w:marBottom w:val="0"/>
      <w:divBdr>
        <w:top w:val="none" w:sz="0" w:space="0" w:color="auto"/>
        <w:left w:val="none" w:sz="0" w:space="0" w:color="auto"/>
        <w:bottom w:val="none" w:sz="0" w:space="0" w:color="auto"/>
        <w:right w:val="none" w:sz="0" w:space="0" w:color="auto"/>
      </w:divBdr>
      <w:divsChild>
        <w:div w:id="1789472435">
          <w:marLeft w:val="480"/>
          <w:marRight w:val="0"/>
          <w:marTop w:val="0"/>
          <w:marBottom w:val="0"/>
          <w:divBdr>
            <w:top w:val="none" w:sz="0" w:space="0" w:color="auto"/>
            <w:left w:val="none" w:sz="0" w:space="0" w:color="auto"/>
            <w:bottom w:val="none" w:sz="0" w:space="0" w:color="auto"/>
            <w:right w:val="none" w:sz="0" w:space="0" w:color="auto"/>
          </w:divBdr>
        </w:div>
        <w:div w:id="508059837">
          <w:marLeft w:val="480"/>
          <w:marRight w:val="0"/>
          <w:marTop w:val="0"/>
          <w:marBottom w:val="0"/>
          <w:divBdr>
            <w:top w:val="none" w:sz="0" w:space="0" w:color="auto"/>
            <w:left w:val="none" w:sz="0" w:space="0" w:color="auto"/>
            <w:bottom w:val="none" w:sz="0" w:space="0" w:color="auto"/>
            <w:right w:val="none" w:sz="0" w:space="0" w:color="auto"/>
          </w:divBdr>
        </w:div>
        <w:div w:id="1317345662">
          <w:marLeft w:val="480"/>
          <w:marRight w:val="0"/>
          <w:marTop w:val="0"/>
          <w:marBottom w:val="0"/>
          <w:divBdr>
            <w:top w:val="none" w:sz="0" w:space="0" w:color="auto"/>
            <w:left w:val="none" w:sz="0" w:space="0" w:color="auto"/>
            <w:bottom w:val="none" w:sz="0" w:space="0" w:color="auto"/>
            <w:right w:val="none" w:sz="0" w:space="0" w:color="auto"/>
          </w:divBdr>
        </w:div>
        <w:div w:id="2103329872">
          <w:marLeft w:val="480"/>
          <w:marRight w:val="0"/>
          <w:marTop w:val="0"/>
          <w:marBottom w:val="0"/>
          <w:divBdr>
            <w:top w:val="none" w:sz="0" w:space="0" w:color="auto"/>
            <w:left w:val="none" w:sz="0" w:space="0" w:color="auto"/>
            <w:bottom w:val="none" w:sz="0" w:space="0" w:color="auto"/>
            <w:right w:val="none" w:sz="0" w:space="0" w:color="auto"/>
          </w:divBdr>
        </w:div>
        <w:div w:id="1441415305">
          <w:marLeft w:val="480"/>
          <w:marRight w:val="0"/>
          <w:marTop w:val="0"/>
          <w:marBottom w:val="0"/>
          <w:divBdr>
            <w:top w:val="none" w:sz="0" w:space="0" w:color="auto"/>
            <w:left w:val="none" w:sz="0" w:space="0" w:color="auto"/>
            <w:bottom w:val="none" w:sz="0" w:space="0" w:color="auto"/>
            <w:right w:val="none" w:sz="0" w:space="0" w:color="auto"/>
          </w:divBdr>
        </w:div>
        <w:div w:id="1512840464">
          <w:marLeft w:val="480"/>
          <w:marRight w:val="0"/>
          <w:marTop w:val="0"/>
          <w:marBottom w:val="0"/>
          <w:divBdr>
            <w:top w:val="none" w:sz="0" w:space="0" w:color="auto"/>
            <w:left w:val="none" w:sz="0" w:space="0" w:color="auto"/>
            <w:bottom w:val="none" w:sz="0" w:space="0" w:color="auto"/>
            <w:right w:val="none" w:sz="0" w:space="0" w:color="auto"/>
          </w:divBdr>
        </w:div>
        <w:div w:id="291446627">
          <w:marLeft w:val="480"/>
          <w:marRight w:val="0"/>
          <w:marTop w:val="0"/>
          <w:marBottom w:val="0"/>
          <w:divBdr>
            <w:top w:val="none" w:sz="0" w:space="0" w:color="auto"/>
            <w:left w:val="none" w:sz="0" w:space="0" w:color="auto"/>
            <w:bottom w:val="none" w:sz="0" w:space="0" w:color="auto"/>
            <w:right w:val="none" w:sz="0" w:space="0" w:color="auto"/>
          </w:divBdr>
        </w:div>
        <w:div w:id="578565359">
          <w:marLeft w:val="480"/>
          <w:marRight w:val="0"/>
          <w:marTop w:val="0"/>
          <w:marBottom w:val="0"/>
          <w:divBdr>
            <w:top w:val="none" w:sz="0" w:space="0" w:color="auto"/>
            <w:left w:val="none" w:sz="0" w:space="0" w:color="auto"/>
            <w:bottom w:val="none" w:sz="0" w:space="0" w:color="auto"/>
            <w:right w:val="none" w:sz="0" w:space="0" w:color="auto"/>
          </w:divBdr>
        </w:div>
        <w:div w:id="1470435713">
          <w:marLeft w:val="480"/>
          <w:marRight w:val="0"/>
          <w:marTop w:val="0"/>
          <w:marBottom w:val="0"/>
          <w:divBdr>
            <w:top w:val="none" w:sz="0" w:space="0" w:color="auto"/>
            <w:left w:val="none" w:sz="0" w:space="0" w:color="auto"/>
            <w:bottom w:val="none" w:sz="0" w:space="0" w:color="auto"/>
            <w:right w:val="none" w:sz="0" w:space="0" w:color="auto"/>
          </w:divBdr>
        </w:div>
        <w:div w:id="549730061">
          <w:marLeft w:val="480"/>
          <w:marRight w:val="0"/>
          <w:marTop w:val="0"/>
          <w:marBottom w:val="0"/>
          <w:divBdr>
            <w:top w:val="none" w:sz="0" w:space="0" w:color="auto"/>
            <w:left w:val="none" w:sz="0" w:space="0" w:color="auto"/>
            <w:bottom w:val="none" w:sz="0" w:space="0" w:color="auto"/>
            <w:right w:val="none" w:sz="0" w:space="0" w:color="auto"/>
          </w:divBdr>
        </w:div>
        <w:div w:id="298997039">
          <w:marLeft w:val="480"/>
          <w:marRight w:val="0"/>
          <w:marTop w:val="0"/>
          <w:marBottom w:val="0"/>
          <w:divBdr>
            <w:top w:val="none" w:sz="0" w:space="0" w:color="auto"/>
            <w:left w:val="none" w:sz="0" w:space="0" w:color="auto"/>
            <w:bottom w:val="none" w:sz="0" w:space="0" w:color="auto"/>
            <w:right w:val="none" w:sz="0" w:space="0" w:color="auto"/>
          </w:divBdr>
        </w:div>
        <w:div w:id="2118939548">
          <w:marLeft w:val="480"/>
          <w:marRight w:val="0"/>
          <w:marTop w:val="0"/>
          <w:marBottom w:val="0"/>
          <w:divBdr>
            <w:top w:val="none" w:sz="0" w:space="0" w:color="auto"/>
            <w:left w:val="none" w:sz="0" w:space="0" w:color="auto"/>
            <w:bottom w:val="none" w:sz="0" w:space="0" w:color="auto"/>
            <w:right w:val="none" w:sz="0" w:space="0" w:color="auto"/>
          </w:divBdr>
        </w:div>
        <w:div w:id="1441142182">
          <w:marLeft w:val="480"/>
          <w:marRight w:val="0"/>
          <w:marTop w:val="0"/>
          <w:marBottom w:val="0"/>
          <w:divBdr>
            <w:top w:val="none" w:sz="0" w:space="0" w:color="auto"/>
            <w:left w:val="none" w:sz="0" w:space="0" w:color="auto"/>
            <w:bottom w:val="none" w:sz="0" w:space="0" w:color="auto"/>
            <w:right w:val="none" w:sz="0" w:space="0" w:color="auto"/>
          </w:divBdr>
        </w:div>
        <w:div w:id="2089379885">
          <w:marLeft w:val="480"/>
          <w:marRight w:val="0"/>
          <w:marTop w:val="0"/>
          <w:marBottom w:val="0"/>
          <w:divBdr>
            <w:top w:val="none" w:sz="0" w:space="0" w:color="auto"/>
            <w:left w:val="none" w:sz="0" w:space="0" w:color="auto"/>
            <w:bottom w:val="none" w:sz="0" w:space="0" w:color="auto"/>
            <w:right w:val="none" w:sz="0" w:space="0" w:color="auto"/>
          </w:divBdr>
        </w:div>
        <w:div w:id="634486667">
          <w:marLeft w:val="480"/>
          <w:marRight w:val="0"/>
          <w:marTop w:val="0"/>
          <w:marBottom w:val="0"/>
          <w:divBdr>
            <w:top w:val="none" w:sz="0" w:space="0" w:color="auto"/>
            <w:left w:val="none" w:sz="0" w:space="0" w:color="auto"/>
            <w:bottom w:val="none" w:sz="0" w:space="0" w:color="auto"/>
            <w:right w:val="none" w:sz="0" w:space="0" w:color="auto"/>
          </w:divBdr>
        </w:div>
        <w:div w:id="795030151">
          <w:marLeft w:val="480"/>
          <w:marRight w:val="0"/>
          <w:marTop w:val="0"/>
          <w:marBottom w:val="0"/>
          <w:divBdr>
            <w:top w:val="none" w:sz="0" w:space="0" w:color="auto"/>
            <w:left w:val="none" w:sz="0" w:space="0" w:color="auto"/>
            <w:bottom w:val="none" w:sz="0" w:space="0" w:color="auto"/>
            <w:right w:val="none" w:sz="0" w:space="0" w:color="auto"/>
          </w:divBdr>
        </w:div>
        <w:div w:id="2147158259">
          <w:marLeft w:val="480"/>
          <w:marRight w:val="0"/>
          <w:marTop w:val="0"/>
          <w:marBottom w:val="0"/>
          <w:divBdr>
            <w:top w:val="none" w:sz="0" w:space="0" w:color="auto"/>
            <w:left w:val="none" w:sz="0" w:space="0" w:color="auto"/>
            <w:bottom w:val="none" w:sz="0" w:space="0" w:color="auto"/>
            <w:right w:val="none" w:sz="0" w:space="0" w:color="auto"/>
          </w:divBdr>
        </w:div>
        <w:div w:id="1341857642">
          <w:marLeft w:val="480"/>
          <w:marRight w:val="0"/>
          <w:marTop w:val="0"/>
          <w:marBottom w:val="0"/>
          <w:divBdr>
            <w:top w:val="none" w:sz="0" w:space="0" w:color="auto"/>
            <w:left w:val="none" w:sz="0" w:space="0" w:color="auto"/>
            <w:bottom w:val="none" w:sz="0" w:space="0" w:color="auto"/>
            <w:right w:val="none" w:sz="0" w:space="0" w:color="auto"/>
          </w:divBdr>
        </w:div>
        <w:div w:id="1030374561">
          <w:marLeft w:val="480"/>
          <w:marRight w:val="0"/>
          <w:marTop w:val="0"/>
          <w:marBottom w:val="0"/>
          <w:divBdr>
            <w:top w:val="none" w:sz="0" w:space="0" w:color="auto"/>
            <w:left w:val="none" w:sz="0" w:space="0" w:color="auto"/>
            <w:bottom w:val="none" w:sz="0" w:space="0" w:color="auto"/>
            <w:right w:val="none" w:sz="0" w:space="0" w:color="auto"/>
          </w:divBdr>
        </w:div>
        <w:div w:id="1669360000">
          <w:marLeft w:val="480"/>
          <w:marRight w:val="0"/>
          <w:marTop w:val="0"/>
          <w:marBottom w:val="0"/>
          <w:divBdr>
            <w:top w:val="none" w:sz="0" w:space="0" w:color="auto"/>
            <w:left w:val="none" w:sz="0" w:space="0" w:color="auto"/>
            <w:bottom w:val="none" w:sz="0" w:space="0" w:color="auto"/>
            <w:right w:val="none" w:sz="0" w:space="0" w:color="auto"/>
          </w:divBdr>
        </w:div>
        <w:div w:id="1879198248">
          <w:marLeft w:val="480"/>
          <w:marRight w:val="0"/>
          <w:marTop w:val="0"/>
          <w:marBottom w:val="0"/>
          <w:divBdr>
            <w:top w:val="none" w:sz="0" w:space="0" w:color="auto"/>
            <w:left w:val="none" w:sz="0" w:space="0" w:color="auto"/>
            <w:bottom w:val="none" w:sz="0" w:space="0" w:color="auto"/>
            <w:right w:val="none" w:sz="0" w:space="0" w:color="auto"/>
          </w:divBdr>
        </w:div>
        <w:div w:id="2105492830">
          <w:marLeft w:val="480"/>
          <w:marRight w:val="0"/>
          <w:marTop w:val="0"/>
          <w:marBottom w:val="0"/>
          <w:divBdr>
            <w:top w:val="none" w:sz="0" w:space="0" w:color="auto"/>
            <w:left w:val="none" w:sz="0" w:space="0" w:color="auto"/>
            <w:bottom w:val="none" w:sz="0" w:space="0" w:color="auto"/>
            <w:right w:val="none" w:sz="0" w:space="0" w:color="auto"/>
          </w:divBdr>
        </w:div>
        <w:div w:id="1305283017">
          <w:marLeft w:val="480"/>
          <w:marRight w:val="0"/>
          <w:marTop w:val="0"/>
          <w:marBottom w:val="0"/>
          <w:divBdr>
            <w:top w:val="none" w:sz="0" w:space="0" w:color="auto"/>
            <w:left w:val="none" w:sz="0" w:space="0" w:color="auto"/>
            <w:bottom w:val="none" w:sz="0" w:space="0" w:color="auto"/>
            <w:right w:val="none" w:sz="0" w:space="0" w:color="auto"/>
          </w:divBdr>
        </w:div>
        <w:div w:id="1585187979">
          <w:marLeft w:val="480"/>
          <w:marRight w:val="0"/>
          <w:marTop w:val="0"/>
          <w:marBottom w:val="0"/>
          <w:divBdr>
            <w:top w:val="none" w:sz="0" w:space="0" w:color="auto"/>
            <w:left w:val="none" w:sz="0" w:space="0" w:color="auto"/>
            <w:bottom w:val="none" w:sz="0" w:space="0" w:color="auto"/>
            <w:right w:val="none" w:sz="0" w:space="0" w:color="auto"/>
          </w:divBdr>
        </w:div>
        <w:div w:id="1052657113">
          <w:marLeft w:val="480"/>
          <w:marRight w:val="0"/>
          <w:marTop w:val="0"/>
          <w:marBottom w:val="0"/>
          <w:divBdr>
            <w:top w:val="none" w:sz="0" w:space="0" w:color="auto"/>
            <w:left w:val="none" w:sz="0" w:space="0" w:color="auto"/>
            <w:bottom w:val="none" w:sz="0" w:space="0" w:color="auto"/>
            <w:right w:val="none" w:sz="0" w:space="0" w:color="auto"/>
          </w:divBdr>
        </w:div>
        <w:div w:id="1113594948">
          <w:marLeft w:val="480"/>
          <w:marRight w:val="0"/>
          <w:marTop w:val="0"/>
          <w:marBottom w:val="0"/>
          <w:divBdr>
            <w:top w:val="none" w:sz="0" w:space="0" w:color="auto"/>
            <w:left w:val="none" w:sz="0" w:space="0" w:color="auto"/>
            <w:bottom w:val="none" w:sz="0" w:space="0" w:color="auto"/>
            <w:right w:val="none" w:sz="0" w:space="0" w:color="auto"/>
          </w:divBdr>
        </w:div>
        <w:div w:id="1829442800">
          <w:marLeft w:val="480"/>
          <w:marRight w:val="0"/>
          <w:marTop w:val="0"/>
          <w:marBottom w:val="0"/>
          <w:divBdr>
            <w:top w:val="none" w:sz="0" w:space="0" w:color="auto"/>
            <w:left w:val="none" w:sz="0" w:space="0" w:color="auto"/>
            <w:bottom w:val="none" w:sz="0" w:space="0" w:color="auto"/>
            <w:right w:val="none" w:sz="0" w:space="0" w:color="auto"/>
          </w:divBdr>
        </w:div>
        <w:div w:id="1538470475">
          <w:marLeft w:val="480"/>
          <w:marRight w:val="0"/>
          <w:marTop w:val="0"/>
          <w:marBottom w:val="0"/>
          <w:divBdr>
            <w:top w:val="none" w:sz="0" w:space="0" w:color="auto"/>
            <w:left w:val="none" w:sz="0" w:space="0" w:color="auto"/>
            <w:bottom w:val="none" w:sz="0" w:space="0" w:color="auto"/>
            <w:right w:val="none" w:sz="0" w:space="0" w:color="auto"/>
          </w:divBdr>
        </w:div>
        <w:div w:id="216937897">
          <w:marLeft w:val="480"/>
          <w:marRight w:val="0"/>
          <w:marTop w:val="0"/>
          <w:marBottom w:val="0"/>
          <w:divBdr>
            <w:top w:val="none" w:sz="0" w:space="0" w:color="auto"/>
            <w:left w:val="none" w:sz="0" w:space="0" w:color="auto"/>
            <w:bottom w:val="none" w:sz="0" w:space="0" w:color="auto"/>
            <w:right w:val="none" w:sz="0" w:space="0" w:color="auto"/>
          </w:divBdr>
        </w:div>
        <w:div w:id="987169667">
          <w:marLeft w:val="480"/>
          <w:marRight w:val="0"/>
          <w:marTop w:val="0"/>
          <w:marBottom w:val="0"/>
          <w:divBdr>
            <w:top w:val="none" w:sz="0" w:space="0" w:color="auto"/>
            <w:left w:val="none" w:sz="0" w:space="0" w:color="auto"/>
            <w:bottom w:val="none" w:sz="0" w:space="0" w:color="auto"/>
            <w:right w:val="none" w:sz="0" w:space="0" w:color="auto"/>
          </w:divBdr>
        </w:div>
        <w:div w:id="1415319213">
          <w:marLeft w:val="480"/>
          <w:marRight w:val="0"/>
          <w:marTop w:val="0"/>
          <w:marBottom w:val="0"/>
          <w:divBdr>
            <w:top w:val="none" w:sz="0" w:space="0" w:color="auto"/>
            <w:left w:val="none" w:sz="0" w:space="0" w:color="auto"/>
            <w:bottom w:val="none" w:sz="0" w:space="0" w:color="auto"/>
            <w:right w:val="none" w:sz="0" w:space="0" w:color="auto"/>
          </w:divBdr>
        </w:div>
        <w:div w:id="219026416">
          <w:marLeft w:val="480"/>
          <w:marRight w:val="0"/>
          <w:marTop w:val="0"/>
          <w:marBottom w:val="0"/>
          <w:divBdr>
            <w:top w:val="none" w:sz="0" w:space="0" w:color="auto"/>
            <w:left w:val="none" w:sz="0" w:space="0" w:color="auto"/>
            <w:bottom w:val="none" w:sz="0" w:space="0" w:color="auto"/>
            <w:right w:val="none" w:sz="0" w:space="0" w:color="auto"/>
          </w:divBdr>
        </w:div>
        <w:div w:id="1621492472">
          <w:marLeft w:val="480"/>
          <w:marRight w:val="0"/>
          <w:marTop w:val="0"/>
          <w:marBottom w:val="0"/>
          <w:divBdr>
            <w:top w:val="none" w:sz="0" w:space="0" w:color="auto"/>
            <w:left w:val="none" w:sz="0" w:space="0" w:color="auto"/>
            <w:bottom w:val="none" w:sz="0" w:space="0" w:color="auto"/>
            <w:right w:val="none" w:sz="0" w:space="0" w:color="auto"/>
          </w:divBdr>
        </w:div>
        <w:div w:id="1953628315">
          <w:marLeft w:val="480"/>
          <w:marRight w:val="0"/>
          <w:marTop w:val="0"/>
          <w:marBottom w:val="0"/>
          <w:divBdr>
            <w:top w:val="none" w:sz="0" w:space="0" w:color="auto"/>
            <w:left w:val="none" w:sz="0" w:space="0" w:color="auto"/>
            <w:bottom w:val="none" w:sz="0" w:space="0" w:color="auto"/>
            <w:right w:val="none" w:sz="0" w:space="0" w:color="auto"/>
          </w:divBdr>
        </w:div>
        <w:div w:id="1192761983">
          <w:marLeft w:val="480"/>
          <w:marRight w:val="0"/>
          <w:marTop w:val="0"/>
          <w:marBottom w:val="0"/>
          <w:divBdr>
            <w:top w:val="none" w:sz="0" w:space="0" w:color="auto"/>
            <w:left w:val="none" w:sz="0" w:space="0" w:color="auto"/>
            <w:bottom w:val="none" w:sz="0" w:space="0" w:color="auto"/>
            <w:right w:val="none" w:sz="0" w:space="0" w:color="auto"/>
          </w:divBdr>
        </w:div>
        <w:div w:id="1712573">
          <w:marLeft w:val="480"/>
          <w:marRight w:val="0"/>
          <w:marTop w:val="0"/>
          <w:marBottom w:val="0"/>
          <w:divBdr>
            <w:top w:val="none" w:sz="0" w:space="0" w:color="auto"/>
            <w:left w:val="none" w:sz="0" w:space="0" w:color="auto"/>
            <w:bottom w:val="none" w:sz="0" w:space="0" w:color="auto"/>
            <w:right w:val="none" w:sz="0" w:space="0" w:color="auto"/>
          </w:divBdr>
        </w:div>
        <w:div w:id="1413814459">
          <w:marLeft w:val="480"/>
          <w:marRight w:val="0"/>
          <w:marTop w:val="0"/>
          <w:marBottom w:val="0"/>
          <w:divBdr>
            <w:top w:val="none" w:sz="0" w:space="0" w:color="auto"/>
            <w:left w:val="none" w:sz="0" w:space="0" w:color="auto"/>
            <w:bottom w:val="none" w:sz="0" w:space="0" w:color="auto"/>
            <w:right w:val="none" w:sz="0" w:space="0" w:color="auto"/>
          </w:divBdr>
        </w:div>
        <w:div w:id="1544252804">
          <w:marLeft w:val="480"/>
          <w:marRight w:val="0"/>
          <w:marTop w:val="0"/>
          <w:marBottom w:val="0"/>
          <w:divBdr>
            <w:top w:val="none" w:sz="0" w:space="0" w:color="auto"/>
            <w:left w:val="none" w:sz="0" w:space="0" w:color="auto"/>
            <w:bottom w:val="none" w:sz="0" w:space="0" w:color="auto"/>
            <w:right w:val="none" w:sz="0" w:space="0" w:color="auto"/>
          </w:divBdr>
        </w:div>
        <w:div w:id="18553142">
          <w:marLeft w:val="480"/>
          <w:marRight w:val="0"/>
          <w:marTop w:val="0"/>
          <w:marBottom w:val="0"/>
          <w:divBdr>
            <w:top w:val="none" w:sz="0" w:space="0" w:color="auto"/>
            <w:left w:val="none" w:sz="0" w:space="0" w:color="auto"/>
            <w:bottom w:val="none" w:sz="0" w:space="0" w:color="auto"/>
            <w:right w:val="none" w:sz="0" w:space="0" w:color="auto"/>
          </w:divBdr>
        </w:div>
        <w:div w:id="1284724105">
          <w:marLeft w:val="480"/>
          <w:marRight w:val="0"/>
          <w:marTop w:val="0"/>
          <w:marBottom w:val="0"/>
          <w:divBdr>
            <w:top w:val="none" w:sz="0" w:space="0" w:color="auto"/>
            <w:left w:val="none" w:sz="0" w:space="0" w:color="auto"/>
            <w:bottom w:val="none" w:sz="0" w:space="0" w:color="auto"/>
            <w:right w:val="none" w:sz="0" w:space="0" w:color="auto"/>
          </w:divBdr>
        </w:div>
        <w:div w:id="2143422521">
          <w:marLeft w:val="480"/>
          <w:marRight w:val="0"/>
          <w:marTop w:val="0"/>
          <w:marBottom w:val="0"/>
          <w:divBdr>
            <w:top w:val="none" w:sz="0" w:space="0" w:color="auto"/>
            <w:left w:val="none" w:sz="0" w:space="0" w:color="auto"/>
            <w:bottom w:val="none" w:sz="0" w:space="0" w:color="auto"/>
            <w:right w:val="none" w:sz="0" w:space="0" w:color="auto"/>
          </w:divBdr>
        </w:div>
        <w:div w:id="2067532099">
          <w:marLeft w:val="480"/>
          <w:marRight w:val="0"/>
          <w:marTop w:val="0"/>
          <w:marBottom w:val="0"/>
          <w:divBdr>
            <w:top w:val="none" w:sz="0" w:space="0" w:color="auto"/>
            <w:left w:val="none" w:sz="0" w:space="0" w:color="auto"/>
            <w:bottom w:val="none" w:sz="0" w:space="0" w:color="auto"/>
            <w:right w:val="none" w:sz="0" w:space="0" w:color="auto"/>
          </w:divBdr>
        </w:div>
        <w:div w:id="1359964290">
          <w:marLeft w:val="480"/>
          <w:marRight w:val="0"/>
          <w:marTop w:val="0"/>
          <w:marBottom w:val="0"/>
          <w:divBdr>
            <w:top w:val="none" w:sz="0" w:space="0" w:color="auto"/>
            <w:left w:val="none" w:sz="0" w:space="0" w:color="auto"/>
            <w:bottom w:val="none" w:sz="0" w:space="0" w:color="auto"/>
            <w:right w:val="none" w:sz="0" w:space="0" w:color="auto"/>
          </w:divBdr>
        </w:div>
        <w:div w:id="2036886798">
          <w:marLeft w:val="480"/>
          <w:marRight w:val="0"/>
          <w:marTop w:val="0"/>
          <w:marBottom w:val="0"/>
          <w:divBdr>
            <w:top w:val="none" w:sz="0" w:space="0" w:color="auto"/>
            <w:left w:val="none" w:sz="0" w:space="0" w:color="auto"/>
            <w:bottom w:val="none" w:sz="0" w:space="0" w:color="auto"/>
            <w:right w:val="none" w:sz="0" w:space="0" w:color="auto"/>
          </w:divBdr>
        </w:div>
        <w:div w:id="1693725500">
          <w:marLeft w:val="480"/>
          <w:marRight w:val="0"/>
          <w:marTop w:val="0"/>
          <w:marBottom w:val="0"/>
          <w:divBdr>
            <w:top w:val="none" w:sz="0" w:space="0" w:color="auto"/>
            <w:left w:val="none" w:sz="0" w:space="0" w:color="auto"/>
            <w:bottom w:val="none" w:sz="0" w:space="0" w:color="auto"/>
            <w:right w:val="none" w:sz="0" w:space="0" w:color="auto"/>
          </w:divBdr>
        </w:div>
        <w:div w:id="470443123">
          <w:marLeft w:val="480"/>
          <w:marRight w:val="0"/>
          <w:marTop w:val="0"/>
          <w:marBottom w:val="0"/>
          <w:divBdr>
            <w:top w:val="none" w:sz="0" w:space="0" w:color="auto"/>
            <w:left w:val="none" w:sz="0" w:space="0" w:color="auto"/>
            <w:bottom w:val="none" w:sz="0" w:space="0" w:color="auto"/>
            <w:right w:val="none" w:sz="0" w:space="0" w:color="auto"/>
          </w:divBdr>
        </w:div>
        <w:div w:id="875586702">
          <w:marLeft w:val="480"/>
          <w:marRight w:val="0"/>
          <w:marTop w:val="0"/>
          <w:marBottom w:val="0"/>
          <w:divBdr>
            <w:top w:val="none" w:sz="0" w:space="0" w:color="auto"/>
            <w:left w:val="none" w:sz="0" w:space="0" w:color="auto"/>
            <w:bottom w:val="none" w:sz="0" w:space="0" w:color="auto"/>
            <w:right w:val="none" w:sz="0" w:space="0" w:color="auto"/>
          </w:divBdr>
        </w:div>
        <w:div w:id="1341733029">
          <w:marLeft w:val="480"/>
          <w:marRight w:val="0"/>
          <w:marTop w:val="0"/>
          <w:marBottom w:val="0"/>
          <w:divBdr>
            <w:top w:val="none" w:sz="0" w:space="0" w:color="auto"/>
            <w:left w:val="none" w:sz="0" w:space="0" w:color="auto"/>
            <w:bottom w:val="none" w:sz="0" w:space="0" w:color="auto"/>
            <w:right w:val="none" w:sz="0" w:space="0" w:color="auto"/>
          </w:divBdr>
        </w:div>
        <w:div w:id="919757483">
          <w:marLeft w:val="480"/>
          <w:marRight w:val="0"/>
          <w:marTop w:val="0"/>
          <w:marBottom w:val="0"/>
          <w:divBdr>
            <w:top w:val="none" w:sz="0" w:space="0" w:color="auto"/>
            <w:left w:val="none" w:sz="0" w:space="0" w:color="auto"/>
            <w:bottom w:val="none" w:sz="0" w:space="0" w:color="auto"/>
            <w:right w:val="none" w:sz="0" w:space="0" w:color="auto"/>
          </w:divBdr>
        </w:div>
        <w:div w:id="1534685402">
          <w:marLeft w:val="480"/>
          <w:marRight w:val="0"/>
          <w:marTop w:val="0"/>
          <w:marBottom w:val="0"/>
          <w:divBdr>
            <w:top w:val="none" w:sz="0" w:space="0" w:color="auto"/>
            <w:left w:val="none" w:sz="0" w:space="0" w:color="auto"/>
            <w:bottom w:val="none" w:sz="0" w:space="0" w:color="auto"/>
            <w:right w:val="none" w:sz="0" w:space="0" w:color="auto"/>
          </w:divBdr>
        </w:div>
        <w:div w:id="2015836374">
          <w:marLeft w:val="480"/>
          <w:marRight w:val="0"/>
          <w:marTop w:val="0"/>
          <w:marBottom w:val="0"/>
          <w:divBdr>
            <w:top w:val="none" w:sz="0" w:space="0" w:color="auto"/>
            <w:left w:val="none" w:sz="0" w:space="0" w:color="auto"/>
            <w:bottom w:val="none" w:sz="0" w:space="0" w:color="auto"/>
            <w:right w:val="none" w:sz="0" w:space="0" w:color="auto"/>
          </w:divBdr>
        </w:div>
        <w:div w:id="176845347">
          <w:marLeft w:val="480"/>
          <w:marRight w:val="0"/>
          <w:marTop w:val="0"/>
          <w:marBottom w:val="0"/>
          <w:divBdr>
            <w:top w:val="none" w:sz="0" w:space="0" w:color="auto"/>
            <w:left w:val="none" w:sz="0" w:space="0" w:color="auto"/>
            <w:bottom w:val="none" w:sz="0" w:space="0" w:color="auto"/>
            <w:right w:val="none" w:sz="0" w:space="0" w:color="auto"/>
          </w:divBdr>
        </w:div>
        <w:div w:id="1690907567">
          <w:marLeft w:val="480"/>
          <w:marRight w:val="0"/>
          <w:marTop w:val="0"/>
          <w:marBottom w:val="0"/>
          <w:divBdr>
            <w:top w:val="none" w:sz="0" w:space="0" w:color="auto"/>
            <w:left w:val="none" w:sz="0" w:space="0" w:color="auto"/>
            <w:bottom w:val="none" w:sz="0" w:space="0" w:color="auto"/>
            <w:right w:val="none" w:sz="0" w:space="0" w:color="auto"/>
          </w:divBdr>
        </w:div>
        <w:div w:id="1751151411">
          <w:marLeft w:val="480"/>
          <w:marRight w:val="0"/>
          <w:marTop w:val="0"/>
          <w:marBottom w:val="0"/>
          <w:divBdr>
            <w:top w:val="none" w:sz="0" w:space="0" w:color="auto"/>
            <w:left w:val="none" w:sz="0" w:space="0" w:color="auto"/>
            <w:bottom w:val="none" w:sz="0" w:space="0" w:color="auto"/>
            <w:right w:val="none" w:sz="0" w:space="0" w:color="auto"/>
          </w:divBdr>
        </w:div>
        <w:div w:id="304892097">
          <w:marLeft w:val="480"/>
          <w:marRight w:val="0"/>
          <w:marTop w:val="0"/>
          <w:marBottom w:val="0"/>
          <w:divBdr>
            <w:top w:val="none" w:sz="0" w:space="0" w:color="auto"/>
            <w:left w:val="none" w:sz="0" w:space="0" w:color="auto"/>
            <w:bottom w:val="none" w:sz="0" w:space="0" w:color="auto"/>
            <w:right w:val="none" w:sz="0" w:space="0" w:color="auto"/>
          </w:divBdr>
        </w:div>
        <w:div w:id="1085417438">
          <w:marLeft w:val="480"/>
          <w:marRight w:val="0"/>
          <w:marTop w:val="0"/>
          <w:marBottom w:val="0"/>
          <w:divBdr>
            <w:top w:val="none" w:sz="0" w:space="0" w:color="auto"/>
            <w:left w:val="none" w:sz="0" w:space="0" w:color="auto"/>
            <w:bottom w:val="none" w:sz="0" w:space="0" w:color="auto"/>
            <w:right w:val="none" w:sz="0" w:space="0" w:color="auto"/>
          </w:divBdr>
        </w:div>
        <w:div w:id="2020813055">
          <w:marLeft w:val="480"/>
          <w:marRight w:val="0"/>
          <w:marTop w:val="0"/>
          <w:marBottom w:val="0"/>
          <w:divBdr>
            <w:top w:val="none" w:sz="0" w:space="0" w:color="auto"/>
            <w:left w:val="none" w:sz="0" w:space="0" w:color="auto"/>
            <w:bottom w:val="none" w:sz="0" w:space="0" w:color="auto"/>
            <w:right w:val="none" w:sz="0" w:space="0" w:color="auto"/>
          </w:divBdr>
        </w:div>
        <w:div w:id="1646886358">
          <w:marLeft w:val="480"/>
          <w:marRight w:val="0"/>
          <w:marTop w:val="0"/>
          <w:marBottom w:val="0"/>
          <w:divBdr>
            <w:top w:val="none" w:sz="0" w:space="0" w:color="auto"/>
            <w:left w:val="none" w:sz="0" w:space="0" w:color="auto"/>
            <w:bottom w:val="none" w:sz="0" w:space="0" w:color="auto"/>
            <w:right w:val="none" w:sz="0" w:space="0" w:color="auto"/>
          </w:divBdr>
        </w:div>
        <w:div w:id="567813759">
          <w:marLeft w:val="480"/>
          <w:marRight w:val="0"/>
          <w:marTop w:val="0"/>
          <w:marBottom w:val="0"/>
          <w:divBdr>
            <w:top w:val="none" w:sz="0" w:space="0" w:color="auto"/>
            <w:left w:val="none" w:sz="0" w:space="0" w:color="auto"/>
            <w:bottom w:val="none" w:sz="0" w:space="0" w:color="auto"/>
            <w:right w:val="none" w:sz="0" w:space="0" w:color="auto"/>
          </w:divBdr>
        </w:div>
        <w:div w:id="1583025110">
          <w:marLeft w:val="480"/>
          <w:marRight w:val="0"/>
          <w:marTop w:val="0"/>
          <w:marBottom w:val="0"/>
          <w:divBdr>
            <w:top w:val="none" w:sz="0" w:space="0" w:color="auto"/>
            <w:left w:val="none" w:sz="0" w:space="0" w:color="auto"/>
            <w:bottom w:val="none" w:sz="0" w:space="0" w:color="auto"/>
            <w:right w:val="none" w:sz="0" w:space="0" w:color="auto"/>
          </w:divBdr>
        </w:div>
        <w:div w:id="557088369">
          <w:marLeft w:val="480"/>
          <w:marRight w:val="0"/>
          <w:marTop w:val="0"/>
          <w:marBottom w:val="0"/>
          <w:divBdr>
            <w:top w:val="none" w:sz="0" w:space="0" w:color="auto"/>
            <w:left w:val="none" w:sz="0" w:space="0" w:color="auto"/>
            <w:bottom w:val="none" w:sz="0" w:space="0" w:color="auto"/>
            <w:right w:val="none" w:sz="0" w:space="0" w:color="auto"/>
          </w:divBdr>
        </w:div>
        <w:div w:id="1455752990">
          <w:marLeft w:val="480"/>
          <w:marRight w:val="0"/>
          <w:marTop w:val="0"/>
          <w:marBottom w:val="0"/>
          <w:divBdr>
            <w:top w:val="none" w:sz="0" w:space="0" w:color="auto"/>
            <w:left w:val="none" w:sz="0" w:space="0" w:color="auto"/>
            <w:bottom w:val="none" w:sz="0" w:space="0" w:color="auto"/>
            <w:right w:val="none" w:sz="0" w:space="0" w:color="auto"/>
          </w:divBdr>
        </w:div>
        <w:div w:id="550196243">
          <w:marLeft w:val="480"/>
          <w:marRight w:val="0"/>
          <w:marTop w:val="0"/>
          <w:marBottom w:val="0"/>
          <w:divBdr>
            <w:top w:val="none" w:sz="0" w:space="0" w:color="auto"/>
            <w:left w:val="none" w:sz="0" w:space="0" w:color="auto"/>
            <w:bottom w:val="none" w:sz="0" w:space="0" w:color="auto"/>
            <w:right w:val="none" w:sz="0" w:space="0" w:color="auto"/>
          </w:divBdr>
        </w:div>
        <w:div w:id="2115247297">
          <w:marLeft w:val="480"/>
          <w:marRight w:val="0"/>
          <w:marTop w:val="0"/>
          <w:marBottom w:val="0"/>
          <w:divBdr>
            <w:top w:val="none" w:sz="0" w:space="0" w:color="auto"/>
            <w:left w:val="none" w:sz="0" w:space="0" w:color="auto"/>
            <w:bottom w:val="none" w:sz="0" w:space="0" w:color="auto"/>
            <w:right w:val="none" w:sz="0" w:space="0" w:color="auto"/>
          </w:divBdr>
        </w:div>
        <w:div w:id="477460291">
          <w:marLeft w:val="480"/>
          <w:marRight w:val="0"/>
          <w:marTop w:val="0"/>
          <w:marBottom w:val="0"/>
          <w:divBdr>
            <w:top w:val="none" w:sz="0" w:space="0" w:color="auto"/>
            <w:left w:val="none" w:sz="0" w:space="0" w:color="auto"/>
            <w:bottom w:val="none" w:sz="0" w:space="0" w:color="auto"/>
            <w:right w:val="none" w:sz="0" w:space="0" w:color="auto"/>
          </w:divBdr>
        </w:div>
        <w:div w:id="1962834000">
          <w:marLeft w:val="480"/>
          <w:marRight w:val="0"/>
          <w:marTop w:val="0"/>
          <w:marBottom w:val="0"/>
          <w:divBdr>
            <w:top w:val="none" w:sz="0" w:space="0" w:color="auto"/>
            <w:left w:val="none" w:sz="0" w:space="0" w:color="auto"/>
            <w:bottom w:val="none" w:sz="0" w:space="0" w:color="auto"/>
            <w:right w:val="none" w:sz="0" w:space="0" w:color="auto"/>
          </w:divBdr>
        </w:div>
        <w:div w:id="884222423">
          <w:marLeft w:val="480"/>
          <w:marRight w:val="0"/>
          <w:marTop w:val="0"/>
          <w:marBottom w:val="0"/>
          <w:divBdr>
            <w:top w:val="none" w:sz="0" w:space="0" w:color="auto"/>
            <w:left w:val="none" w:sz="0" w:space="0" w:color="auto"/>
            <w:bottom w:val="none" w:sz="0" w:space="0" w:color="auto"/>
            <w:right w:val="none" w:sz="0" w:space="0" w:color="auto"/>
          </w:divBdr>
        </w:div>
        <w:div w:id="682248163">
          <w:marLeft w:val="480"/>
          <w:marRight w:val="0"/>
          <w:marTop w:val="0"/>
          <w:marBottom w:val="0"/>
          <w:divBdr>
            <w:top w:val="none" w:sz="0" w:space="0" w:color="auto"/>
            <w:left w:val="none" w:sz="0" w:space="0" w:color="auto"/>
            <w:bottom w:val="none" w:sz="0" w:space="0" w:color="auto"/>
            <w:right w:val="none" w:sz="0" w:space="0" w:color="auto"/>
          </w:divBdr>
        </w:div>
        <w:div w:id="2010401417">
          <w:marLeft w:val="480"/>
          <w:marRight w:val="0"/>
          <w:marTop w:val="0"/>
          <w:marBottom w:val="0"/>
          <w:divBdr>
            <w:top w:val="none" w:sz="0" w:space="0" w:color="auto"/>
            <w:left w:val="none" w:sz="0" w:space="0" w:color="auto"/>
            <w:bottom w:val="none" w:sz="0" w:space="0" w:color="auto"/>
            <w:right w:val="none" w:sz="0" w:space="0" w:color="auto"/>
          </w:divBdr>
        </w:div>
        <w:div w:id="344793415">
          <w:marLeft w:val="480"/>
          <w:marRight w:val="0"/>
          <w:marTop w:val="0"/>
          <w:marBottom w:val="0"/>
          <w:divBdr>
            <w:top w:val="none" w:sz="0" w:space="0" w:color="auto"/>
            <w:left w:val="none" w:sz="0" w:space="0" w:color="auto"/>
            <w:bottom w:val="none" w:sz="0" w:space="0" w:color="auto"/>
            <w:right w:val="none" w:sz="0" w:space="0" w:color="auto"/>
          </w:divBdr>
        </w:div>
        <w:div w:id="550262663">
          <w:marLeft w:val="480"/>
          <w:marRight w:val="0"/>
          <w:marTop w:val="0"/>
          <w:marBottom w:val="0"/>
          <w:divBdr>
            <w:top w:val="none" w:sz="0" w:space="0" w:color="auto"/>
            <w:left w:val="none" w:sz="0" w:space="0" w:color="auto"/>
            <w:bottom w:val="none" w:sz="0" w:space="0" w:color="auto"/>
            <w:right w:val="none" w:sz="0" w:space="0" w:color="auto"/>
          </w:divBdr>
        </w:div>
        <w:div w:id="31805580">
          <w:marLeft w:val="480"/>
          <w:marRight w:val="0"/>
          <w:marTop w:val="0"/>
          <w:marBottom w:val="0"/>
          <w:divBdr>
            <w:top w:val="none" w:sz="0" w:space="0" w:color="auto"/>
            <w:left w:val="none" w:sz="0" w:space="0" w:color="auto"/>
            <w:bottom w:val="none" w:sz="0" w:space="0" w:color="auto"/>
            <w:right w:val="none" w:sz="0" w:space="0" w:color="auto"/>
          </w:divBdr>
        </w:div>
        <w:div w:id="654262128">
          <w:marLeft w:val="480"/>
          <w:marRight w:val="0"/>
          <w:marTop w:val="0"/>
          <w:marBottom w:val="0"/>
          <w:divBdr>
            <w:top w:val="none" w:sz="0" w:space="0" w:color="auto"/>
            <w:left w:val="none" w:sz="0" w:space="0" w:color="auto"/>
            <w:bottom w:val="none" w:sz="0" w:space="0" w:color="auto"/>
            <w:right w:val="none" w:sz="0" w:space="0" w:color="auto"/>
          </w:divBdr>
        </w:div>
        <w:div w:id="1474757127">
          <w:marLeft w:val="480"/>
          <w:marRight w:val="0"/>
          <w:marTop w:val="0"/>
          <w:marBottom w:val="0"/>
          <w:divBdr>
            <w:top w:val="none" w:sz="0" w:space="0" w:color="auto"/>
            <w:left w:val="none" w:sz="0" w:space="0" w:color="auto"/>
            <w:bottom w:val="none" w:sz="0" w:space="0" w:color="auto"/>
            <w:right w:val="none" w:sz="0" w:space="0" w:color="auto"/>
          </w:divBdr>
        </w:div>
        <w:div w:id="1246189697">
          <w:marLeft w:val="480"/>
          <w:marRight w:val="0"/>
          <w:marTop w:val="0"/>
          <w:marBottom w:val="0"/>
          <w:divBdr>
            <w:top w:val="none" w:sz="0" w:space="0" w:color="auto"/>
            <w:left w:val="none" w:sz="0" w:space="0" w:color="auto"/>
            <w:bottom w:val="none" w:sz="0" w:space="0" w:color="auto"/>
            <w:right w:val="none" w:sz="0" w:space="0" w:color="auto"/>
          </w:divBdr>
        </w:div>
        <w:div w:id="1871840469">
          <w:marLeft w:val="480"/>
          <w:marRight w:val="0"/>
          <w:marTop w:val="0"/>
          <w:marBottom w:val="0"/>
          <w:divBdr>
            <w:top w:val="none" w:sz="0" w:space="0" w:color="auto"/>
            <w:left w:val="none" w:sz="0" w:space="0" w:color="auto"/>
            <w:bottom w:val="none" w:sz="0" w:space="0" w:color="auto"/>
            <w:right w:val="none" w:sz="0" w:space="0" w:color="auto"/>
          </w:divBdr>
        </w:div>
        <w:div w:id="1567569976">
          <w:marLeft w:val="480"/>
          <w:marRight w:val="0"/>
          <w:marTop w:val="0"/>
          <w:marBottom w:val="0"/>
          <w:divBdr>
            <w:top w:val="none" w:sz="0" w:space="0" w:color="auto"/>
            <w:left w:val="none" w:sz="0" w:space="0" w:color="auto"/>
            <w:bottom w:val="none" w:sz="0" w:space="0" w:color="auto"/>
            <w:right w:val="none" w:sz="0" w:space="0" w:color="auto"/>
          </w:divBdr>
        </w:div>
        <w:div w:id="1423452601">
          <w:marLeft w:val="480"/>
          <w:marRight w:val="0"/>
          <w:marTop w:val="0"/>
          <w:marBottom w:val="0"/>
          <w:divBdr>
            <w:top w:val="none" w:sz="0" w:space="0" w:color="auto"/>
            <w:left w:val="none" w:sz="0" w:space="0" w:color="auto"/>
            <w:bottom w:val="none" w:sz="0" w:space="0" w:color="auto"/>
            <w:right w:val="none" w:sz="0" w:space="0" w:color="auto"/>
          </w:divBdr>
        </w:div>
        <w:div w:id="927813260">
          <w:marLeft w:val="480"/>
          <w:marRight w:val="0"/>
          <w:marTop w:val="0"/>
          <w:marBottom w:val="0"/>
          <w:divBdr>
            <w:top w:val="none" w:sz="0" w:space="0" w:color="auto"/>
            <w:left w:val="none" w:sz="0" w:space="0" w:color="auto"/>
            <w:bottom w:val="none" w:sz="0" w:space="0" w:color="auto"/>
            <w:right w:val="none" w:sz="0" w:space="0" w:color="auto"/>
          </w:divBdr>
        </w:div>
        <w:div w:id="1967002914">
          <w:marLeft w:val="480"/>
          <w:marRight w:val="0"/>
          <w:marTop w:val="0"/>
          <w:marBottom w:val="0"/>
          <w:divBdr>
            <w:top w:val="none" w:sz="0" w:space="0" w:color="auto"/>
            <w:left w:val="none" w:sz="0" w:space="0" w:color="auto"/>
            <w:bottom w:val="none" w:sz="0" w:space="0" w:color="auto"/>
            <w:right w:val="none" w:sz="0" w:space="0" w:color="auto"/>
          </w:divBdr>
        </w:div>
        <w:div w:id="1329362267">
          <w:marLeft w:val="480"/>
          <w:marRight w:val="0"/>
          <w:marTop w:val="0"/>
          <w:marBottom w:val="0"/>
          <w:divBdr>
            <w:top w:val="none" w:sz="0" w:space="0" w:color="auto"/>
            <w:left w:val="none" w:sz="0" w:space="0" w:color="auto"/>
            <w:bottom w:val="none" w:sz="0" w:space="0" w:color="auto"/>
            <w:right w:val="none" w:sz="0" w:space="0" w:color="auto"/>
          </w:divBdr>
        </w:div>
        <w:div w:id="1533149576">
          <w:marLeft w:val="480"/>
          <w:marRight w:val="0"/>
          <w:marTop w:val="0"/>
          <w:marBottom w:val="0"/>
          <w:divBdr>
            <w:top w:val="none" w:sz="0" w:space="0" w:color="auto"/>
            <w:left w:val="none" w:sz="0" w:space="0" w:color="auto"/>
            <w:bottom w:val="none" w:sz="0" w:space="0" w:color="auto"/>
            <w:right w:val="none" w:sz="0" w:space="0" w:color="auto"/>
          </w:divBdr>
        </w:div>
        <w:div w:id="1059937626">
          <w:marLeft w:val="480"/>
          <w:marRight w:val="0"/>
          <w:marTop w:val="0"/>
          <w:marBottom w:val="0"/>
          <w:divBdr>
            <w:top w:val="none" w:sz="0" w:space="0" w:color="auto"/>
            <w:left w:val="none" w:sz="0" w:space="0" w:color="auto"/>
            <w:bottom w:val="none" w:sz="0" w:space="0" w:color="auto"/>
            <w:right w:val="none" w:sz="0" w:space="0" w:color="auto"/>
          </w:divBdr>
        </w:div>
        <w:div w:id="1624195036">
          <w:marLeft w:val="480"/>
          <w:marRight w:val="0"/>
          <w:marTop w:val="0"/>
          <w:marBottom w:val="0"/>
          <w:divBdr>
            <w:top w:val="none" w:sz="0" w:space="0" w:color="auto"/>
            <w:left w:val="none" w:sz="0" w:space="0" w:color="auto"/>
            <w:bottom w:val="none" w:sz="0" w:space="0" w:color="auto"/>
            <w:right w:val="none" w:sz="0" w:space="0" w:color="auto"/>
          </w:divBdr>
        </w:div>
        <w:div w:id="2066105505">
          <w:marLeft w:val="480"/>
          <w:marRight w:val="0"/>
          <w:marTop w:val="0"/>
          <w:marBottom w:val="0"/>
          <w:divBdr>
            <w:top w:val="none" w:sz="0" w:space="0" w:color="auto"/>
            <w:left w:val="none" w:sz="0" w:space="0" w:color="auto"/>
            <w:bottom w:val="none" w:sz="0" w:space="0" w:color="auto"/>
            <w:right w:val="none" w:sz="0" w:space="0" w:color="auto"/>
          </w:divBdr>
        </w:div>
        <w:div w:id="1964534836">
          <w:marLeft w:val="480"/>
          <w:marRight w:val="0"/>
          <w:marTop w:val="0"/>
          <w:marBottom w:val="0"/>
          <w:divBdr>
            <w:top w:val="none" w:sz="0" w:space="0" w:color="auto"/>
            <w:left w:val="none" w:sz="0" w:space="0" w:color="auto"/>
            <w:bottom w:val="none" w:sz="0" w:space="0" w:color="auto"/>
            <w:right w:val="none" w:sz="0" w:space="0" w:color="auto"/>
          </w:divBdr>
        </w:div>
        <w:div w:id="732581559">
          <w:marLeft w:val="480"/>
          <w:marRight w:val="0"/>
          <w:marTop w:val="0"/>
          <w:marBottom w:val="0"/>
          <w:divBdr>
            <w:top w:val="none" w:sz="0" w:space="0" w:color="auto"/>
            <w:left w:val="none" w:sz="0" w:space="0" w:color="auto"/>
            <w:bottom w:val="none" w:sz="0" w:space="0" w:color="auto"/>
            <w:right w:val="none" w:sz="0" w:space="0" w:color="auto"/>
          </w:divBdr>
        </w:div>
        <w:div w:id="1826706061">
          <w:marLeft w:val="480"/>
          <w:marRight w:val="0"/>
          <w:marTop w:val="0"/>
          <w:marBottom w:val="0"/>
          <w:divBdr>
            <w:top w:val="none" w:sz="0" w:space="0" w:color="auto"/>
            <w:left w:val="none" w:sz="0" w:space="0" w:color="auto"/>
            <w:bottom w:val="none" w:sz="0" w:space="0" w:color="auto"/>
            <w:right w:val="none" w:sz="0" w:space="0" w:color="auto"/>
          </w:divBdr>
        </w:div>
        <w:div w:id="268435836">
          <w:marLeft w:val="480"/>
          <w:marRight w:val="0"/>
          <w:marTop w:val="0"/>
          <w:marBottom w:val="0"/>
          <w:divBdr>
            <w:top w:val="none" w:sz="0" w:space="0" w:color="auto"/>
            <w:left w:val="none" w:sz="0" w:space="0" w:color="auto"/>
            <w:bottom w:val="none" w:sz="0" w:space="0" w:color="auto"/>
            <w:right w:val="none" w:sz="0" w:space="0" w:color="auto"/>
          </w:divBdr>
        </w:div>
        <w:div w:id="2125996954">
          <w:marLeft w:val="480"/>
          <w:marRight w:val="0"/>
          <w:marTop w:val="0"/>
          <w:marBottom w:val="0"/>
          <w:divBdr>
            <w:top w:val="none" w:sz="0" w:space="0" w:color="auto"/>
            <w:left w:val="none" w:sz="0" w:space="0" w:color="auto"/>
            <w:bottom w:val="none" w:sz="0" w:space="0" w:color="auto"/>
            <w:right w:val="none" w:sz="0" w:space="0" w:color="auto"/>
          </w:divBdr>
        </w:div>
        <w:div w:id="1296257236">
          <w:marLeft w:val="480"/>
          <w:marRight w:val="0"/>
          <w:marTop w:val="0"/>
          <w:marBottom w:val="0"/>
          <w:divBdr>
            <w:top w:val="none" w:sz="0" w:space="0" w:color="auto"/>
            <w:left w:val="none" w:sz="0" w:space="0" w:color="auto"/>
            <w:bottom w:val="none" w:sz="0" w:space="0" w:color="auto"/>
            <w:right w:val="none" w:sz="0" w:space="0" w:color="auto"/>
          </w:divBdr>
        </w:div>
        <w:div w:id="2102754790">
          <w:marLeft w:val="480"/>
          <w:marRight w:val="0"/>
          <w:marTop w:val="0"/>
          <w:marBottom w:val="0"/>
          <w:divBdr>
            <w:top w:val="none" w:sz="0" w:space="0" w:color="auto"/>
            <w:left w:val="none" w:sz="0" w:space="0" w:color="auto"/>
            <w:bottom w:val="none" w:sz="0" w:space="0" w:color="auto"/>
            <w:right w:val="none" w:sz="0" w:space="0" w:color="auto"/>
          </w:divBdr>
        </w:div>
        <w:div w:id="16199316">
          <w:marLeft w:val="480"/>
          <w:marRight w:val="0"/>
          <w:marTop w:val="0"/>
          <w:marBottom w:val="0"/>
          <w:divBdr>
            <w:top w:val="none" w:sz="0" w:space="0" w:color="auto"/>
            <w:left w:val="none" w:sz="0" w:space="0" w:color="auto"/>
            <w:bottom w:val="none" w:sz="0" w:space="0" w:color="auto"/>
            <w:right w:val="none" w:sz="0" w:space="0" w:color="auto"/>
          </w:divBdr>
        </w:div>
        <w:div w:id="196964555">
          <w:marLeft w:val="480"/>
          <w:marRight w:val="0"/>
          <w:marTop w:val="0"/>
          <w:marBottom w:val="0"/>
          <w:divBdr>
            <w:top w:val="none" w:sz="0" w:space="0" w:color="auto"/>
            <w:left w:val="none" w:sz="0" w:space="0" w:color="auto"/>
            <w:bottom w:val="none" w:sz="0" w:space="0" w:color="auto"/>
            <w:right w:val="none" w:sz="0" w:space="0" w:color="auto"/>
          </w:divBdr>
        </w:div>
        <w:div w:id="1245338035">
          <w:marLeft w:val="480"/>
          <w:marRight w:val="0"/>
          <w:marTop w:val="0"/>
          <w:marBottom w:val="0"/>
          <w:divBdr>
            <w:top w:val="none" w:sz="0" w:space="0" w:color="auto"/>
            <w:left w:val="none" w:sz="0" w:space="0" w:color="auto"/>
            <w:bottom w:val="none" w:sz="0" w:space="0" w:color="auto"/>
            <w:right w:val="none" w:sz="0" w:space="0" w:color="auto"/>
          </w:divBdr>
        </w:div>
      </w:divsChild>
    </w:div>
    <w:div w:id="1118525852">
      <w:bodyDiv w:val="1"/>
      <w:marLeft w:val="0"/>
      <w:marRight w:val="0"/>
      <w:marTop w:val="0"/>
      <w:marBottom w:val="0"/>
      <w:divBdr>
        <w:top w:val="none" w:sz="0" w:space="0" w:color="auto"/>
        <w:left w:val="none" w:sz="0" w:space="0" w:color="auto"/>
        <w:bottom w:val="none" w:sz="0" w:space="0" w:color="auto"/>
        <w:right w:val="none" w:sz="0" w:space="0" w:color="auto"/>
      </w:divBdr>
    </w:div>
    <w:div w:id="1122650670">
      <w:bodyDiv w:val="1"/>
      <w:marLeft w:val="0"/>
      <w:marRight w:val="0"/>
      <w:marTop w:val="0"/>
      <w:marBottom w:val="0"/>
      <w:divBdr>
        <w:top w:val="none" w:sz="0" w:space="0" w:color="auto"/>
        <w:left w:val="none" w:sz="0" w:space="0" w:color="auto"/>
        <w:bottom w:val="none" w:sz="0" w:space="0" w:color="auto"/>
        <w:right w:val="none" w:sz="0" w:space="0" w:color="auto"/>
      </w:divBdr>
    </w:div>
    <w:div w:id="1125077395">
      <w:bodyDiv w:val="1"/>
      <w:marLeft w:val="0"/>
      <w:marRight w:val="0"/>
      <w:marTop w:val="0"/>
      <w:marBottom w:val="0"/>
      <w:divBdr>
        <w:top w:val="none" w:sz="0" w:space="0" w:color="auto"/>
        <w:left w:val="none" w:sz="0" w:space="0" w:color="auto"/>
        <w:bottom w:val="none" w:sz="0" w:space="0" w:color="auto"/>
        <w:right w:val="none" w:sz="0" w:space="0" w:color="auto"/>
      </w:divBdr>
    </w:div>
    <w:div w:id="1125276372">
      <w:bodyDiv w:val="1"/>
      <w:marLeft w:val="0"/>
      <w:marRight w:val="0"/>
      <w:marTop w:val="0"/>
      <w:marBottom w:val="0"/>
      <w:divBdr>
        <w:top w:val="none" w:sz="0" w:space="0" w:color="auto"/>
        <w:left w:val="none" w:sz="0" w:space="0" w:color="auto"/>
        <w:bottom w:val="none" w:sz="0" w:space="0" w:color="auto"/>
        <w:right w:val="none" w:sz="0" w:space="0" w:color="auto"/>
      </w:divBdr>
    </w:div>
    <w:div w:id="1125390427">
      <w:bodyDiv w:val="1"/>
      <w:marLeft w:val="0"/>
      <w:marRight w:val="0"/>
      <w:marTop w:val="0"/>
      <w:marBottom w:val="0"/>
      <w:divBdr>
        <w:top w:val="none" w:sz="0" w:space="0" w:color="auto"/>
        <w:left w:val="none" w:sz="0" w:space="0" w:color="auto"/>
        <w:bottom w:val="none" w:sz="0" w:space="0" w:color="auto"/>
        <w:right w:val="none" w:sz="0" w:space="0" w:color="auto"/>
      </w:divBdr>
    </w:div>
    <w:div w:id="1127158090">
      <w:bodyDiv w:val="1"/>
      <w:marLeft w:val="0"/>
      <w:marRight w:val="0"/>
      <w:marTop w:val="0"/>
      <w:marBottom w:val="0"/>
      <w:divBdr>
        <w:top w:val="none" w:sz="0" w:space="0" w:color="auto"/>
        <w:left w:val="none" w:sz="0" w:space="0" w:color="auto"/>
        <w:bottom w:val="none" w:sz="0" w:space="0" w:color="auto"/>
        <w:right w:val="none" w:sz="0" w:space="0" w:color="auto"/>
      </w:divBdr>
    </w:div>
    <w:div w:id="1127813420">
      <w:bodyDiv w:val="1"/>
      <w:marLeft w:val="0"/>
      <w:marRight w:val="0"/>
      <w:marTop w:val="0"/>
      <w:marBottom w:val="0"/>
      <w:divBdr>
        <w:top w:val="none" w:sz="0" w:space="0" w:color="auto"/>
        <w:left w:val="none" w:sz="0" w:space="0" w:color="auto"/>
        <w:bottom w:val="none" w:sz="0" w:space="0" w:color="auto"/>
        <w:right w:val="none" w:sz="0" w:space="0" w:color="auto"/>
      </w:divBdr>
    </w:div>
    <w:div w:id="1128553248">
      <w:bodyDiv w:val="1"/>
      <w:marLeft w:val="0"/>
      <w:marRight w:val="0"/>
      <w:marTop w:val="0"/>
      <w:marBottom w:val="0"/>
      <w:divBdr>
        <w:top w:val="none" w:sz="0" w:space="0" w:color="auto"/>
        <w:left w:val="none" w:sz="0" w:space="0" w:color="auto"/>
        <w:bottom w:val="none" w:sz="0" w:space="0" w:color="auto"/>
        <w:right w:val="none" w:sz="0" w:space="0" w:color="auto"/>
      </w:divBdr>
    </w:div>
    <w:div w:id="1128930723">
      <w:bodyDiv w:val="1"/>
      <w:marLeft w:val="0"/>
      <w:marRight w:val="0"/>
      <w:marTop w:val="0"/>
      <w:marBottom w:val="0"/>
      <w:divBdr>
        <w:top w:val="none" w:sz="0" w:space="0" w:color="auto"/>
        <w:left w:val="none" w:sz="0" w:space="0" w:color="auto"/>
        <w:bottom w:val="none" w:sz="0" w:space="0" w:color="auto"/>
        <w:right w:val="none" w:sz="0" w:space="0" w:color="auto"/>
      </w:divBdr>
    </w:div>
    <w:div w:id="1130124256">
      <w:bodyDiv w:val="1"/>
      <w:marLeft w:val="0"/>
      <w:marRight w:val="0"/>
      <w:marTop w:val="0"/>
      <w:marBottom w:val="0"/>
      <w:divBdr>
        <w:top w:val="none" w:sz="0" w:space="0" w:color="auto"/>
        <w:left w:val="none" w:sz="0" w:space="0" w:color="auto"/>
        <w:bottom w:val="none" w:sz="0" w:space="0" w:color="auto"/>
        <w:right w:val="none" w:sz="0" w:space="0" w:color="auto"/>
      </w:divBdr>
    </w:div>
    <w:div w:id="1130561785">
      <w:bodyDiv w:val="1"/>
      <w:marLeft w:val="0"/>
      <w:marRight w:val="0"/>
      <w:marTop w:val="0"/>
      <w:marBottom w:val="0"/>
      <w:divBdr>
        <w:top w:val="none" w:sz="0" w:space="0" w:color="auto"/>
        <w:left w:val="none" w:sz="0" w:space="0" w:color="auto"/>
        <w:bottom w:val="none" w:sz="0" w:space="0" w:color="auto"/>
        <w:right w:val="none" w:sz="0" w:space="0" w:color="auto"/>
      </w:divBdr>
    </w:div>
    <w:div w:id="1131479560">
      <w:bodyDiv w:val="1"/>
      <w:marLeft w:val="0"/>
      <w:marRight w:val="0"/>
      <w:marTop w:val="0"/>
      <w:marBottom w:val="0"/>
      <w:divBdr>
        <w:top w:val="none" w:sz="0" w:space="0" w:color="auto"/>
        <w:left w:val="none" w:sz="0" w:space="0" w:color="auto"/>
        <w:bottom w:val="none" w:sz="0" w:space="0" w:color="auto"/>
        <w:right w:val="none" w:sz="0" w:space="0" w:color="auto"/>
      </w:divBdr>
    </w:div>
    <w:div w:id="1131634415">
      <w:bodyDiv w:val="1"/>
      <w:marLeft w:val="0"/>
      <w:marRight w:val="0"/>
      <w:marTop w:val="0"/>
      <w:marBottom w:val="0"/>
      <w:divBdr>
        <w:top w:val="none" w:sz="0" w:space="0" w:color="auto"/>
        <w:left w:val="none" w:sz="0" w:space="0" w:color="auto"/>
        <w:bottom w:val="none" w:sz="0" w:space="0" w:color="auto"/>
        <w:right w:val="none" w:sz="0" w:space="0" w:color="auto"/>
      </w:divBdr>
    </w:div>
    <w:div w:id="1131824878">
      <w:bodyDiv w:val="1"/>
      <w:marLeft w:val="0"/>
      <w:marRight w:val="0"/>
      <w:marTop w:val="0"/>
      <w:marBottom w:val="0"/>
      <w:divBdr>
        <w:top w:val="none" w:sz="0" w:space="0" w:color="auto"/>
        <w:left w:val="none" w:sz="0" w:space="0" w:color="auto"/>
        <w:bottom w:val="none" w:sz="0" w:space="0" w:color="auto"/>
        <w:right w:val="none" w:sz="0" w:space="0" w:color="auto"/>
      </w:divBdr>
    </w:div>
    <w:div w:id="1133402562">
      <w:bodyDiv w:val="1"/>
      <w:marLeft w:val="0"/>
      <w:marRight w:val="0"/>
      <w:marTop w:val="0"/>
      <w:marBottom w:val="0"/>
      <w:divBdr>
        <w:top w:val="none" w:sz="0" w:space="0" w:color="auto"/>
        <w:left w:val="none" w:sz="0" w:space="0" w:color="auto"/>
        <w:bottom w:val="none" w:sz="0" w:space="0" w:color="auto"/>
        <w:right w:val="none" w:sz="0" w:space="0" w:color="auto"/>
      </w:divBdr>
    </w:div>
    <w:div w:id="1134132007">
      <w:bodyDiv w:val="1"/>
      <w:marLeft w:val="0"/>
      <w:marRight w:val="0"/>
      <w:marTop w:val="0"/>
      <w:marBottom w:val="0"/>
      <w:divBdr>
        <w:top w:val="none" w:sz="0" w:space="0" w:color="auto"/>
        <w:left w:val="none" w:sz="0" w:space="0" w:color="auto"/>
        <w:bottom w:val="none" w:sz="0" w:space="0" w:color="auto"/>
        <w:right w:val="none" w:sz="0" w:space="0" w:color="auto"/>
      </w:divBdr>
    </w:div>
    <w:div w:id="1135678065">
      <w:bodyDiv w:val="1"/>
      <w:marLeft w:val="0"/>
      <w:marRight w:val="0"/>
      <w:marTop w:val="0"/>
      <w:marBottom w:val="0"/>
      <w:divBdr>
        <w:top w:val="none" w:sz="0" w:space="0" w:color="auto"/>
        <w:left w:val="none" w:sz="0" w:space="0" w:color="auto"/>
        <w:bottom w:val="none" w:sz="0" w:space="0" w:color="auto"/>
        <w:right w:val="none" w:sz="0" w:space="0" w:color="auto"/>
      </w:divBdr>
    </w:div>
    <w:div w:id="1135870800">
      <w:bodyDiv w:val="1"/>
      <w:marLeft w:val="0"/>
      <w:marRight w:val="0"/>
      <w:marTop w:val="0"/>
      <w:marBottom w:val="0"/>
      <w:divBdr>
        <w:top w:val="none" w:sz="0" w:space="0" w:color="auto"/>
        <w:left w:val="none" w:sz="0" w:space="0" w:color="auto"/>
        <w:bottom w:val="none" w:sz="0" w:space="0" w:color="auto"/>
        <w:right w:val="none" w:sz="0" w:space="0" w:color="auto"/>
      </w:divBdr>
    </w:div>
    <w:div w:id="1137072014">
      <w:bodyDiv w:val="1"/>
      <w:marLeft w:val="0"/>
      <w:marRight w:val="0"/>
      <w:marTop w:val="0"/>
      <w:marBottom w:val="0"/>
      <w:divBdr>
        <w:top w:val="none" w:sz="0" w:space="0" w:color="auto"/>
        <w:left w:val="none" w:sz="0" w:space="0" w:color="auto"/>
        <w:bottom w:val="none" w:sz="0" w:space="0" w:color="auto"/>
        <w:right w:val="none" w:sz="0" w:space="0" w:color="auto"/>
      </w:divBdr>
      <w:divsChild>
        <w:div w:id="365376443">
          <w:marLeft w:val="480"/>
          <w:marRight w:val="0"/>
          <w:marTop w:val="0"/>
          <w:marBottom w:val="0"/>
          <w:divBdr>
            <w:top w:val="none" w:sz="0" w:space="0" w:color="auto"/>
            <w:left w:val="none" w:sz="0" w:space="0" w:color="auto"/>
            <w:bottom w:val="none" w:sz="0" w:space="0" w:color="auto"/>
            <w:right w:val="none" w:sz="0" w:space="0" w:color="auto"/>
          </w:divBdr>
        </w:div>
        <w:div w:id="523248373">
          <w:marLeft w:val="480"/>
          <w:marRight w:val="0"/>
          <w:marTop w:val="0"/>
          <w:marBottom w:val="0"/>
          <w:divBdr>
            <w:top w:val="none" w:sz="0" w:space="0" w:color="auto"/>
            <w:left w:val="none" w:sz="0" w:space="0" w:color="auto"/>
            <w:bottom w:val="none" w:sz="0" w:space="0" w:color="auto"/>
            <w:right w:val="none" w:sz="0" w:space="0" w:color="auto"/>
          </w:divBdr>
        </w:div>
        <w:div w:id="290861858">
          <w:marLeft w:val="480"/>
          <w:marRight w:val="0"/>
          <w:marTop w:val="0"/>
          <w:marBottom w:val="0"/>
          <w:divBdr>
            <w:top w:val="none" w:sz="0" w:space="0" w:color="auto"/>
            <w:left w:val="none" w:sz="0" w:space="0" w:color="auto"/>
            <w:bottom w:val="none" w:sz="0" w:space="0" w:color="auto"/>
            <w:right w:val="none" w:sz="0" w:space="0" w:color="auto"/>
          </w:divBdr>
        </w:div>
        <w:div w:id="621425177">
          <w:marLeft w:val="480"/>
          <w:marRight w:val="0"/>
          <w:marTop w:val="0"/>
          <w:marBottom w:val="0"/>
          <w:divBdr>
            <w:top w:val="none" w:sz="0" w:space="0" w:color="auto"/>
            <w:left w:val="none" w:sz="0" w:space="0" w:color="auto"/>
            <w:bottom w:val="none" w:sz="0" w:space="0" w:color="auto"/>
            <w:right w:val="none" w:sz="0" w:space="0" w:color="auto"/>
          </w:divBdr>
        </w:div>
        <w:div w:id="1880820153">
          <w:marLeft w:val="480"/>
          <w:marRight w:val="0"/>
          <w:marTop w:val="0"/>
          <w:marBottom w:val="0"/>
          <w:divBdr>
            <w:top w:val="none" w:sz="0" w:space="0" w:color="auto"/>
            <w:left w:val="none" w:sz="0" w:space="0" w:color="auto"/>
            <w:bottom w:val="none" w:sz="0" w:space="0" w:color="auto"/>
            <w:right w:val="none" w:sz="0" w:space="0" w:color="auto"/>
          </w:divBdr>
        </w:div>
        <w:div w:id="23139473">
          <w:marLeft w:val="480"/>
          <w:marRight w:val="0"/>
          <w:marTop w:val="0"/>
          <w:marBottom w:val="0"/>
          <w:divBdr>
            <w:top w:val="none" w:sz="0" w:space="0" w:color="auto"/>
            <w:left w:val="none" w:sz="0" w:space="0" w:color="auto"/>
            <w:bottom w:val="none" w:sz="0" w:space="0" w:color="auto"/>
            <w:right w:val="none" w:sz="0" w:space="0" w:color="auto"/>
          </w:divBdr>
        </w:div>
        <w:div w:id="2099592944">
          <w:marLeft w:val="480"/>
          <w:marRight w:val="0"/>
          <w:marTop w:val="0"/>
          <w:marBottom w:val="0"/>
          <w:divBdr>
            <w:top w:val="none" w:sz="0" w:space="0" w:color="auto"/>
            <w:left w:val="none" w:sz="0" w:space="0" w:color="auto"/>
            <w:bottom w:val="none" w:sz="0" w:space="0" w:color="auto"/>
            <w:right w:val="none" w:sz="0" w:space="0" w:color="auto"/>
          </w:divBdr>
        </w:div>
        <w:div w:id="329992986">
          <w:marLeft w:val="480"/>
          <w:marRight w:val="0"/>
          <w:marTop w:val="0"/>
          <w:marBottom w:val="0"/>
          <w:divBdr>
            <w:top w:val="none" w:sz="0" w:space="0" w:color="auto"/>
            <w:left w:val="none" w:sz="0" w:space="0" w:color="auto"/>
            <w:bottom w:val="none" w:sz="0" w:space="0" w:color="auto"/>
            <w:right w:val="none" w:sz="0" w:space="0" w:color="auto"/>
          </w:divBdr>
        </w:div>
        <w:div w:id="863136095">
          <w:marLeft w:val="480"/>
          <w:marRight w:val="0"/>
          <w:marTop w:val="0"/>
          <w:marBottom w:val="0"/>
          <w:divBdr>
            <w:top w:val="none" w:sz="0" w:space="0" w:color="auto"/>
            <w:left w:val="none" w:sz="0" w:space="0" w:color="auto"/>
            <w:bottom w:val="none" w:sz="0" w:space="0" w:color="auto"/>
            <w:right w:val="none" w:sz="0" w:space="0" w:color="auto"/>
          </w:divBdr>
        </w:div>
        <w:div w:id="143817807">
          <w:marLeft w:val="480"/>
          <w:marRight w:val="0"/>
          <w:marTop w:val="0"/>
          <w:marBottom w:val="0"/>
          <w:divBdr>
            <w:top w:val="none" w:sz="0" w:space="0" w:color="auto"/>
            <w:left w:val="none" w:sz="0" w:space="0" w:color="auto"/>
            <w:bottom w:val="none" w:sz="0" w:space="0" w:color="auto"/>
            <w:right w:val="none" w:sz="0" w:space="0" w:color="auto"/>
          </w:divBdr>
        </w:div>
        <w:div w:id="485824380">
          <w:marLeft w:val="480"/>
          <w:marRight w:val="0"/>
          <w:marTop w:val="0"/>
          <w:marBottom w:val="0"/>
          <w:divBdr>
            <w:top w:val="none" w:sz="0" w:space="0" w:color="auto"/>
            <w:left w:val="none" w:sz="0" w:space="0" w:color="auto"/>
            <w:bottom w:val="none" w:sz="0" w:space="0" w:color="auto"/>
            <w:right w:val="none" w:sz="0" w:space="0" w:color="auto"/>
          </w:divBdr>
        </w:div>
        <w:div w:id="1846162629">
          <w:marLeft w:val="480"/>
          <w:marRight w:val="0"/>
          <w:marTop w:val="0"/>
          <w:marBottom w:val="0"/>
          <w:divBdr>
            <w:top w:val="none" w:sz="0" w:space="0" w:color="auto"/>
            <w:left w:val="none" w:sz="0" w:space="0" w:color="auto"/>
            <w:bottom w:val="none" w:sz="0" w:space="0" w:color="auto"/>
            <w:right w:val="none" w:sz="0" w:space="0" w:color="auto"/>
          </w:divBdr>
        </w:div>
        <w:div w:id="1931085577">
          <w:marLeft w:val="480"/>
          <w:marRight w:val="0"/>
          <w:marTop w:val="0"/>
          <w:marBottom w:val="0"/>
          <w:divBdr>
            <w:top w:val="none" w:sz="0" w:space="0" w:color="auto"/>
            <w:left w:val="none" w:sz="0" w:space="0" w:color="auto"/>
            <w:bottom w:val="none" w:sz="0" w:space="0" w:color="auto"/>
            <w:right w:val="none" w:sz="0" w:space="0" w:color="auto"/>
          </w:divBdr>
        </w:div>
        <w:div w:id="1889682956">
          <w:marLeft w:val="480"/>
          <w:marRight w:val="0"/>
          <w:marTop w:val="0"/>
          <w:marBottom w:val="0"/>
          <w:divBdr>
            <w:top w:val="none" w:sz="0" w:space="0" w:color="auto"/>
            <w:left w:val="none" w:sz="0" w:space="0" w:color="auto"/>
            <w:bottom w:val="none" w:sz="0" w:space="0" w:color="auto"/>
            <w:right w:val="none" w:sz="0" w:space="0" w:color="auto"/>
          </w:divBdr>
        </w:div>
        <w:div w:id="1438865367">
          <w:marLeft w:val="480"/>
          <w:marRight w:val="0"/>
          <w:marTop w:val="0"/>
          <w:marBottom w:val="0"/>
          <w:divBdr>
            <w:top w:val="none" w:sz="0" w:space="0" w:color="auto"/>
            <w:left w:val="none" w:sz="0" w:space="0" w:color="auto"/>
            <w:bottom w:val="none" w:sz="0" w:space="0" w:color="auto"/>
            <w:right w:val="none" w:sz="0" w:space="0" w:color="auto"/>
          </w:divBdr>
        </w:div>
        <w:div w:id="1977300717">
          <w:marLeft w:val="480"/>
          <w:marRight w:val="0"/>
          <w:marTop w:val="0"/>
          <w:marBottom w:val="0"/>
          <w:divBdr>
            <w:top w:val="none" w:sz="0" w:space="0" w:color="auto"/>
            <w:left w:val="none" w:sz="0" w:space="0" w:color="auto"/>
            <w:bottom w:val="none" w:sz="0" w:space="0" w:color="auto"/>
            <w:right w:val="none" w:sz="0" w:space="0" w:color="auto"/>
          </w:divBdr>
        </w:div>
        <w:div w:id="786197616">
          <w:marLeft w:val="480"/>
          <w:marRight w:val="0"/>
          <w:marTop w:val="0"/>
          <w:marBottom w:val="0"/>
          <w:divBdr>
            <w:top w:val="none" w:sz="0" w:space="0" w:color="auto"/>
            <w:left w:val="none" w:sz="0" w:space="0" w:color="auto"/>
            <w:bottom w:val="none" w:sz="0" w:space="0" w:color="auto"/>
            <w:right w:val="none" w:sz="0" w:space="0" w:color="auto"/>
          </w:divBdr>
        </w:div>
        <w:div w:id="988168096">
          <w:marLeft w:val="480"/>
          <w:marRight w:val="0"/>
          <w:marTop w:val="0"/>
          <w:marBottom w:val="0"/>
          <w:divBdr>
            <w:top w:val="none" w:sz="0" w:space="0" w:color="auto"/>
            <w:left w:val="none" w:sz="0" w:space="0" w:color="auto"/>
            <w:bottom w:val="none" w:sz="0" w:space="0" w:color="auto"/>
            <w:right w:val="none" w:sz="0" w:space="0" w:color="auto"/>
          </w:divBdr>
        </w:div>
        <w:div w:id="63111971">
          <w:marLeft w:val="480"/>
          <w:marRight w:val="0"/>
          <w:marTop w:val="0"/>
          <w:marBottom w:val="0"/>
          <w:divBdr>
            <w:top w:val="none" w:sz="0" w:space="0" w:color="auto"/>
            <w:left w:val="none" w:sz="0" w:space="0" w:color="auto"/>
            <w:bottom w:val="none" w:sz="0" w:space="0" w:color="auto"/>
            <w:right w:val="none" w:sz="0" w:space="0" w:color="auto"/>
          </w:divBdr>
        </w:div>
        <w:div w:id="1309434054">
          <w:marLeft w:val="480"/>
          <w:marRight w:val="0"/>
          <w:marTop w:val="0"/>
          <w:marBottom w:val="0"/>
          <w:divBdr>
            <w:top w:val="none" w:sz="0" w:space="0" w:color="auto"/>
            <w:left w:val="none" w:sz="0" w:space="0" w:color="auto"/>
            <w:bottom w:val="none" w:sz="0" w:space="0" w:color="auto"/>
            <w:right w:val="none" w:sz="0" w:space="0" w:color="auto"/>
          </w:divBdr>
        </w:div>
        <w:div w:id="842664379">
          <w:marLeft w:val="480"/>
          <w:marRight w:val="0"/>
          <w:marTop w:val="0"/>
          <w:marBottom w:val="0"/>
          <w:divBdr>
            <w:top w:val="none" w:sz="0" w:space="0" w:color="auto"/>
            <w:left w:val="none" w:sz="0" w:space="0" w:color="auto"/>
            <w:bottom w:val="none" w:sz="0" w:space="0" w:color="auto"/>
            <w:right w:val="none" w:sz="0" w:space="0" w:color="auto"/>
          </w:divBdr>
        </w:div>
        <w:div w:id="1447195802">
          <w:marLeft w:val="480"/>
          <w:marRight w:val="0"/>
          <w:marTop w:val="0"/>
          <w:marBottom w:val="0"/>
          <w:divBdr>
            <w:top w:val="none" w:sz="0" w:space="0" w:color="auto"/>
            <w:left w:val="none" w:sz="0" w:space="0" w:color="auto"/>
            <w:bottom w:val="none" w:sz="0" w:space="0" w:color="auto"/>
            <w:right w:val="none" w:sz="0" w:space="0" w:color="auto"/>
          </w:divBdr>
        </w:div>
        <w:div w:id="1855530343">
          <w:marLeft w:val="480"/>
          <w:marRight w:val="0"/>
          <w:marTop w:val="0"/>
          <w:marBottom w:val="0"/>
          <w:divBdr>
            <w:top w:val="none" w:sz="0" w:space="0" w:color="auto"/>
            <w:left w:val="none" w:sz="0" w:space="0" w:color="auto"/>
            <w:bottom w:val="none" w:sz="0" w:space="0" w:color="auto"/>
            <w:right w:val="none" w:sz="0" w:space="0" w:color="auto"/>
          </w:divBdr>
        </w:div>
        <w:div w:id="1740665353">
          <w:marLeft w:val="480"/>
          <w:marRight w:val="0"/>
          <w:marTop w:val="0"/>
          <w:marBottom w:val="0"/>
          <w:divBdr>
            <w:top w:val="none" w:sz="0" w:space="0" w:color="auto"/>
            <w:left w:val="none" w:sz="0" w:space="0" w:color="auto"/>
            <w:bottom w:val="none" w:sz="0" w:space="0" w:color="auto"/>
            <w:right w:val="none" w:sz="0" w:space="0" w:color="auto"/>
          </w:divBdr>
        </w:div>
        <w:div w:id="1722052432">
          <w:marLeft w:val="480"/>
          <w:marRight w:val="0"/>
          <w:marTop w:val="0"/>
          <w:marBottom w:val="0"/>
          <w:divBdr>
            <w:top w:val="none" w:sz="0" w:space="0" w:color="auto"/>
            <w:left w:val="none" w:sz="0" w:space="0" w:color="auto"/>
            <w:bottom w:val="none" w:sz="0" w:space="0" w:color="auto"/>
            <w:right w:val="none" w:sz="0" w:space="0" w:color="auto"/>
          </w:divBdr>
        </w:div>
        <w:div w:id="1933970883">
          <w:marLeft w:val="480"/>
          <w:marRight w:val="0"/>
          <w:marTop w:val="0"/>
          <w:marBottom w:val="0"/>
          <w:divBdr>
            <w:top w:val="none" w:sz="0" w:space="0" w:color="auto"/>
            <w:left w:val="none" w:sz="0" w:space="0" w:color="auto"/>
            <w:bottom w:val="none" w:sz="0" w:space="0" w:color="auto"/>
            <w:right w:val="none" w:sz="0" w:space="0" w:color="auto"/>
          </w:divBdr>
        </w:div>
        <w:div w:id="1914124705">
          <w:marLeft w:val="480"/>
          <w:marRight w:val="0"/>
          <w:marTop w:val="0"/>
          <w:marBottom w:val="0"/>
          <w:divBdr>
            <w:top w:val="none" w:sz="0" w:space="0" w:color="auto"/>
            <w:left w:val="none" w:sz="0" w:space="0" w:color="auto"/>
            <w:bottom w:val="none" w:sz="0" w:space="0" w:color="auto"/>
            <w:right w:val="none" w:sz="0" w:space="0" w:color="auto"/>
          </w:divBdr>
        </w:div>
        <w:div w:id="1686858015">
          <w:marLeft w:val="480"/>
          <w:marRight w:val="0"/>
          <w:marTop w:val="0"/>
          <w:marBottom w:val="0"/>
          <w:divBdr>
            <w:top w:val="none" w:sz="0" w:space="0" w:color="auto"/>
            <w:left w:val="none" w:sz="0" w:space="0" w:color="auto"/>
            <w:bottom w:val="none" w:sz="0" w:space="0" w:color="auto"/>
            <w:right w:val="none" w:sz="0" w:space="0" w:color="auto"/>
          </w:divBdr>
        </w:div>
        <w:div w:id="1670061792">
          <w:marLeft w:val="480"/>
          <w:marRight w:val="0"/>
          <w:marTop w:val="0"/>
          <w:marBottom w:val="0"/>
          <w:divBdr>
            <w:top w:val="none" w:sz="0" w:space="0" w:color="auto"/>
            <w:left w:val="none" w:sz="0" w:space="0" w:color="auto"/>
            <w:bottom w:val="none" w:sz="0" w:space="0" w:color="auto"/>
            <w:right w:val="none" w:sz="0" w:space="0" w:color="auto"/>
          </w:divBdr>
        </w:div>
        <w:div w:id="440758004">
          <w:marLeft w:val="480"/>
          <w:marRight w:val="0"/>
          <w:marTop w:val="0"/>
          <w:marBottom w:val="0"/>
          <w:divBdr>
            <w:top w:val="none" w:sz="0" w:space="0" w:color="auto"/>
            <w:left w:val="none" w:sz="0" w:space="0" w:color="auto"/>
            <w:bottom w:val="none" w:sz="0" w:space="0" w:color="auto"/>
            <w:right w:val="none" w:sz="0" w:space="0" w:color="auto"/>
          </w:divBdr>
        </w:div>
        <w:div w:id="775518471">
          <w:marLeft w:val="480"/>
          <w:marRight w:val="0"/>
          <w:marTop w:val="0"/>
          <w:marBottom w:val="0"/>
          <w:divBdr>
            <w:top w:val="none" w:sz="0" w:space="0" w:color="auto"/>
            <w:left w:val="none" w:sz="0" w:space="0" w:color="auto"/>
            <w:bottom w:val="none" w:sz="0" w:space="0" w:color="auto"/>
            <w:right w:val="none" w:sz="0" w:space="0" w:color="auto"/>
          </w:divBdr>
        </w:div>
        <w:div w:id="514003029">
          <w:marLeft w:val="480"/>
          <w:marRight w:val="0"/>
          <w:marTop w:val="0"/>
          <w:marBottom w:val="0"/>
          <w:divBdr>
            <w:top w:val="none" w:sz="0" w:space="0" w:color="auto"/>
            <w:left w:val="none" w:sz="0" w:space="0" w:color="auto"/>
            <w:bottom w:val="none" w:sz="0" w:space="0" w:color="auto"/>
            <w:right w:val="none" w:sz="0" w:space="0" w:color="auto"/>
          </w:divBdr>
        </w:div>
        <w:div w:id="193465876">
          <w:marLeft w:val="480"/>
          <w:marRight w:val="0"/>
          <w:marTop w:val="0"/>
          <w:marBottom w:val="0"/>
          <w:divBdr>
            <w:top w:val="none" w:sz="0" w:space="0" w:color="auto"/>
            <w:left w:val="none" w:sz="0" w:space="0" w:color="auto"/>
            <w:bottom w:val="none" w:sz="0" w:space="0" w:color="auto"/>
            <w:right w:val="none" w:sz="0" w:space="0" w:color="auto"/>
          </w:divBdr>
        </w:div>
        <w:div w:id="415517024">
          <w:marLeft w:val="480"/>
          <w:marRight w:val="0"/>
          <w:marTop w:val="0"/>
          <w:marBottom w:val="0"/>
          <w:divBdr>
            <w:top w:val="none" w:sz="0" w:space="0" w:color="auto"/>
            <w:left w:val="none" w:sz="0" w:space="0" w:color="auto"/>
            <w:bottom w:val="none" w:sz="0" w:space="0" w:color="auto"/>
            <w:right w:val="none" w:sz="0" w:space="0" w:color="auto"/>
          </w:divBdr>
        </w:div>
        <w:div w:id="31931403">
          <w:marLeft w:val="480"/>
          <w:marRight w:val="0"/>
          <w:marTop w:val="0"/>
          <w:marBottom w:val="0"/>
          <w:divBdr>
            <w:top w:val="none" w:sz="0" w:space="0" w:color="auto"/>
            <w:left w:val="none" w:sz="0" w:space="0" w:color="auto"/>
            <w:bottom w:val="none" w:sz="0" w:space="0" w:color="auto"/>
            <w:right w:val="none" w:sz="0" w:space="0" w:color="auto"/>
          </w:divBdr>
        </w:div>
        <w:div w:id="370568177">
          <w:marLeft w:val="480"/>
          <w:marRight w:val="0"/>
          <w:marTop w:val="0"/>
          <w:marBottom w:val="0"/>
          <w:divBdr>
            <w:top w:val="none" w:sz="0" w:space="0" w:color="auto"/>
            <w:left w:val="none" w:sz="0" w:space="0" w:color="auto"/>
            <w:bottom w:val="none" w:sz="0" w:space="0" w:color="auto"/>
            <w:right w:val="none" w:sz="0" w:space="0" w:color="auto"/>
          </w:divBdr>
        </w:div>
        <w:div w:id="598175557">
          <w:marLeft w:val="480"/>
          <w:marRight w:val="0"/>
          <w:marTop w:val="0"/>
          <w:marBottom w:val="0"/>
          <w:divBdr>
            <w:top w:val="none" w:sz="0" w:space="0" w:color="auto"/>
            <w:left w:val="none" w:sz="0" w:space="0" w:color="auto"/>
            <w:bottom w:val="none" w:sz="0" w:space="0" w:color="auto"/>
            <w:right w:val="none" w:sz="0" w:space="0" w:color="auto"/>
          </w:divBdr>
        </w:div>
        <w:div w:id="1579753980">
          <w:marLeft w:val="480"/>
          <w:marRight w:val="0"/>
          <w:marTop w:val="0"/>
          <w:marBottom w:val="0"/>
          <w:divBdr>
            <w:top w:val="none" w:sz="0" w:space="0" w:color="auto"/>
            <w:left w:val="none" w:sz="0" w:space="0" w:color="auto"/>
            <w:bottom w:val="none" w:sz="0" w:space="0" w:color="auto"/>
            <w:right w:val="none" w:sz="0" w:space="0" w:color="auto"/>
          </w:divBdr>
        </w:div>
        <w:div w:id="1170368180">
          <w:marLeft w:val="480"/>
          <w:marRight w:val="0"/>
          <w:marTop w:val="0"/>
          <w:marBottom w:val="0"/>
          <w:divBdr>
            <w:top w:val="none" w:sz="0" w:space="0" w:color="auto"/>
            <w:left w:val="none" w:sz="0" w:space="0" w:color="auto"/>
            <w:bottom w:val="none" w:sz="0" w:space="0" w:color="auto"/>
            <w:right w:val="none" w:sz="0" w:space="0" w:color="auto"/>
          </w:divBdr>
        </w:div>
        <w:div w:id="880360312">
          <w:marLeft w:val="480"/>
          <w:marRight w:val="0"/>
          <w:marTop w:val="0"/>
          <w:marBottom w:val="0"/>
          <w:divBdr>
            <w:top w:val="none" w:sz="0" w:space="0" w:color="auto"/>
            <w:left w:val="none" w:sz="0" w:space="0" w:color="auto"/>
            <w:bottom w:val="none" w:sz="0" w:space="0" w:color="auto"/>
            <w:right w:val="none" w:sz="0" w:space="0" w:color="auto"/>
          </w:divBdr>
        </w:div>
        <w:div w:id="1986625101">
          <w:marLeft w:val="480"/>
          <w:marRight w:val="0"/>
          <w:marTop w:val="0"/>
          <w:marBottom w:val="0"/>
          <w:divBdr>
            <w:top w:val="none" w:sz="0" w:space="0" w:color="auto"/>
            <w:left w:val="none" w:sz="0" w:space="0" w:color="auto"/>
            <w:bottom w:val="none" w:sz="0" w:space="0" w:color="auto"/>
            <w:right w:val="none" w:sz="0" w:space="0" w:color="auto"/>
          </w:divBdr>
        </w:div>
        <w:div w:id="182519090">
          <w:marLeft w:val="480"/>
          <w:marRight w:val="0"/>
          <w:marTop w:val="0"/>
          <w:marBottom w:val="0"/>
          <w:divBdr>
            <w:top w:val="none" w:sz="0" w:space="0" w:color="auto"/>
            <w:left w:val="none" w:sz="0" w:space="0" w:color="auto"/>
            <w:bottom w:val="none" w:sz="0" w:space="0" w:color="auto"/>
            <w:right w:val="none" w:sz="0" w:space="0" w:color="auto"/>
          </w:divBdr>
        </w:div>
        <w:div w:id="1224176636">
          <w:marLeft w:val="480"/>
          <w:marRight w:val="0"/>
          <w:marTop w:val="0"/>
          <w:marBottom w:val="0"/>
          <w:divBdr>
            <w:top w:val="none" w:sz="0" w:space="0" w:color="auto"/>
            <w:left w:val="none" w:sz="0" w:space="0" w:color="auto"/>
            <w:bottom w:val="none" w:sz="0" w:space="0" w:color="auto"/>
            <w:right w:val="none" w:sz="0" w:space="0" w:color="auto"/>
          </w:divBdr>
        </w:div>
        <w:div w:id="712004326">
          <w:marLeft w:val="480"/>
          <w:marRight w:val="0"/>
          <w:marTop w:val="0"/>
          <w:marBottom w:val="0"/>
          <w:divBdr>
            <w:top w:val="none" w:sz="0" w:space="0" w:color="auto"/>
            <w:left w:val="none" w:sz="0" w:space="0" w:color="auto"/>
            <w:bottom w:val="none" w:sz="0" w:space="0" w:color="auto"/>
            <w:right w:val="none" w:sz="0" w:space="0" w:color="auto"/>
          </w:divBdr>
        </w:div>
        <w:div w:id="1359550229">
          <w:marLeft w:val="480"/>
          <w:marRight w:val="0"/>
          <w:marTop w:val="0"/>
          <w:marBottom w:val="0"/>
          <w:divBdr>
            <w:top w:val="none" w:sz="0" w:space="0" w:color="auto"/>
            <w:left w:val="none" w:sz="0" w:space="0" w:color="auto"/>
            <w:bottom w:val="none" w:sz="0" w:space="0" w:color="auto"/>
            <w:right w:val="none" w:sz="0" w:space="0" w:color="auto"/>
          </w:divBdr>
        </w:div>
        <w:div w:id="282421437">
          <w:marLeft w:val="480"/>
          <w:marRight w:val="0"/>
          <w:marTop w:val="0"/>
          <w:marBottom w:val="0"/>
          <w:divBdr>
            <w:top w:val="none" w:sz="0" w:space="0" w:color="auto"/>
            <w:left w:val="none" w:sz="0" w:space="0" w:color="auto"/>
            <w:bottom w:val="none" w:sz="0" w:space="0" w:color="auto"/>
            <w:right w:val="none" w:sz="0" w:space="0" w:color="auto"/>
          </w:divBdr>
        </w:div>
        <w:div w:id="1385719966">
          <w:marLeft w:val="480"/>
          <w:marRight w:val="0"/>
          <w:marTop w:val="0"/>
          <w:marBottom w:val="0"/>
          <w:divBdr>
            <w:top w:val="none" w:sz="0" w:space="0" w:color="auto"/>
            <w:left w:val="none" w:sz="0" w:space="0" w:color="auto"/>
            <w:bottom w:val="none" w:sz="0" w:space="0" w:color="auto"/>
            <w:right w:val="none" w:sz="0" w:space="0" w:color="auto"/>
          </w:divBdr>
        </w:div>
        <w:div w:id="606349874">
          <w:marLeft w:val="480"/>
          <w:marRight w:val="0"/>
          <w:marTop w:val="0"/>
          <w:marBottom w:val="0"/>
          <w:divBdr>
            <w:top w:val="none" w:sz="0" w:space="0" w:color="auto"/>
            <w:left w:val="none" w:sz="0" w:space="0" w:color="auto"/>
            <w:bottom w:val="none" w:sz="0" w:space="0" w:color="auto"/>
            <w:right w:val="none" w:sz="0" w:space="0" w:color="auto"/>
          </w:divBdr>
        </w:div>
        <w:div w:id="1692878755">
          <w:marLeft w:val="480"/>
          <w:marRight w:val="0"/>
          <w:marTop w:val="0"/>
          <w:marBottom w:val="0"/>
          <w:divBdr>
            <w:top w:val="none" w:sz="0" w:space="0" w:color="auto"/>
            <w:left w:val="none" w:sz="0" w:space="0" w:color="auto"/>
            <w:bottom w:val="none" w:sz="0" w:space="0" w:color="auto"/>
            <w:right w:val="none" w:sz="0" w:space="0" w:color="auto"/>
          </w:divBdr>
        </w:div>
        <w:div w:id="1158839405">
          <w:marLeft w:val="480"/>
          <w:marRight w:val="0"/>
          <w:marTop w:val="0"/>
          <w:marBottom w:val="0"/>
          <w:divBdr>
            <w:top w:val="none" w:sz="0" w:space="0" w:color="auto"/>
            <w:left w:val="none" w:sz="0" w:space="0" w:color="auto"/>
            <w:bottom w:val="none" w:sz="0" w:space="0" w:color="auto"/>
            <w:right w:val="none" w:sz="0" w:space="0" w:color="auto"/>
          </w:divBdr>
        </w:div>
        <w:div w:id="209194847">
          <w:marLeft w:val="480"/>
          <w:marRight w:val="0"/>
          <w:marTop w:val="0"/>
          <w:marBottom w:val="0"/>
          <w:divBdr>
            <w:top w:val="none" w:sz="0" w:space="0" w:color="auto"/>
            <w:left w:val="none" w:sz="0" w:space="0" w:color="auto"/>
            <w:bottom w:val="none" w:sz="0" w:space="0" w:color="auto"/>
            <w:right w:val="none" w:sz="0" w:space="0" w:color="auto"/>
          </w:divBdr>
        </w:div>
        <w:div w:id="1035347416">
          <w:marLeft w:val="480"/>
          <w:marRight w:val="0"/>
          <w:marTop w:val="0"/>
          <w:marBottom w:val="0"/>
          <w:divBdr>
            <w:top w:val="none" w:sz="0" w:space="0" w:color="auto"/>
            <w:left w:val="none" w:sz="0" w:space="0" w:color="auto"/>
            <w:bottom w:val="none" w:sz="0" w:space="0" w:color="auto"/>
            <w:right w:val="none" w:sz="0" w:space="0" w:color="auto"/>
          </w:divBdr>
        </w:div>
        <w:div w:id="1798179614">
          <w:marLeft w:val="480"/>
          <w:marRight w:val="0"/>
          <w:marTop w:val="0"/>
          <w:marBottom w:val="0"/>
          <w:divBdr>
            <w:top w:val="none" w:sz="0" w:space="0" w:color="auto"/>
            <w:left w:val="none" w:sz="0" w:space="0" w:color="auto"/>
            <w:bottom w:val="none" w:sz="0" w:space="0" w:color="auto"/>
            <w:right w:val="none" w:sz="0" w:space="0" w:color="auto"/>
          </w:divBdr>
        </w:div>
        <w:div w:id="289283439">
          <w:marLeft w:val="480"/>
          <w:marRight w:val="0"/>
          <w:marTop w:val="0"/>
          <w:marBottom w:val="0"/>
          <w:divBdr>
            <w:top w:val="none" w:sz="0" w:space="0" w:color="auto"/>
            <w:left w:val="none" w:sz="0" w:space="0" w:color="auto"/>
            <w:bottom w:val="none" w:sz="0" w:space="0" w:color="auto"/>
            <w:right w:val="none" w:sz="0" w:space="0" w:color="auto"/>
          </w:divBdr>
        </w:div>
        <w:div w:id="1189030816">
          <w:marLeft w:val="480"/>
          <w:marRight w:val="0"/>
          <w:marTop w:val="0"/>
          <w:marBottom w:val="0"/>
          <w:divBdr>
            <w:top w:val="none" w:sz="0" w:space="0" w:color="auto"/>
            <w:left w:val="none" w:sz="0" w:space="0" w:color="auto"/>
            <w:bottom w:val="none" w:sz="0" w:space="0" w:color="auto"/>
            <w:right w:val="none" w:sz="0" w:space="0" w:color="auto"/>
          </w:divBdr>
        </w:div>
        <w:div w:id="979380460">
          <w:marLeft w:val="480"/>
          <w:marRight w:val="0"/>
          <w:marTop w:val="0"/>
          <w:marBottom w:val="0"/>
          <w:divBdr>
            <w:top w:val="none" w:sz="0" w:space="0" w:color="auto"/>
            <w:left w:val="none" w:sz="0" w:space="0" w:color="auto"/>
            <w:bottom w:val="none" w:sz="0" w:space="0" w:color="auto"/>
            <w:right w:val="none" w:sz="0" w:space="0" w:color="auto"/>
          </w:divBdr>
        </w:div>
        <w:div w:id="1731810214">
          <w:marLeft w:val="480"/>
          <w:marRight w:val="0"/>
          <w:marTop w:val="0"/>
          <w:marBottom w:val="0"/>
          <w:divBdr>
            <w:top w:val="none" w:sz="0" w:space="0" w:color="auto"/>
            <w:left w:val="none" w:sz="0" w:space="0" w:color="auto"/>
            <w:bottom w:val="none" w:sz="0" w:space="0" w:color="auto"/>
            <w:right w:val="none" w:sz="0" w:space="0" w:color="auto"/>
          </w:divBdr>
        </w:div>
        <w:div w:id="748038128">
          <w:marLeft w:val="480"/>
          <w:marRight w:val="0"/>
          <w:marTop w:val="0"/>
          <w:marBottom w:val="0"/>
          <w:divBdr>
            <w:top w:val="none" w:sz="0" w:space="0" w:color="auto"/>
            <w:left w:val="none" w:sz="0" w:space="0" w:color="auto"/>
            <w:bottom w:val="none" w:sz="0" w:space="0" w:color="auto"/>
            <w:right w:val="none" w:sz="0" w:space="0" w:color="auto"/>
          </w:divBdr>
        </w:div>
        <w:div w:id="849491322">
          <w:marLeft w:val="480"/>
          <w:marRight w:val="0"/>
          <w:marTop w:val="0"/>
          <w:marBottom w:val="0"/>
          <w:divBdr>
            <w:top w:val="none" w:sz="0" w:space="0" w:color="auto"/>
            <w:left w:val="none" w:sz="0" w:space="0" w:color="auto"/>
            <w:bottom w:val="none" w:sz="0" w:space="0" w:color="auto"/>
            <w:right w:val="none" w:sz="0" w:space="0" w:color="auto"/>
          </w:divBdr>
        </w:div>
        <w:div w:id="655033099">
          <w:marLeft w:val="480"/>
          <w:marRight w:val="0"/>
          <w:marTop w:val="0"/>
          <w:marBottom w:val="0"/>
          <w:divBdr>
            <w:top w:val="none" w:sz="0" w:space="0" w:color="auto"/>
            <w:left w:val="none" w:sz="0" w:space="0" w:color="auto"/>
            <w:bottom w:val="none" w:sz="0" w:space="0" w:color="auto"/>
            <w:right w:val="none" w:sz="0" w:space="0" w:color="auto"/>
          </w:divBdr>
        </w:div>
        <w:div w:id="1475488803">
          <w:marLeft w:val="480"/>
          <w:marRight w:val="0"/>
          <w:marTop w:val="0"/>
          <w:marBottom w:val="0"/>
          <w:divBdr>
            <w:top w:val="none" w:sz="0" w:space="0" w:color="auto"/>
            <w:left w:val="none" w:sz="0" w:space="0" w:color="auto"/>
            <w:bottom w:val="none" w:sz="0" w:space="0" w:color="auto"/>
            <w:right w:val="none" w:sz="0" w:space="0" w:color="auto"/>
          </w:divBdr>
        </w:div>
        <w:div w:id="1426924921">
          <w:marLeft w:val="480"/>
          <w:marRight w:val="0"/>
          <w:marTop w:val="0"/>
          <w:marBottom w:val="0"/>
          <w:divBdr>
            <w:top w:val="none" w:sz="0" w:space="0" w:color="auto"/>
            <w:left w:val="none" w:sz="0" w:space="0" w:color="auto"/>
            <w:bottom w:val="none" w:sz="0" w:space="0" w:color="auto"/>
            <w:right w:val="none" w:sz="0" w:space="0" w:color="auto"/>
          </w:divBdr>
        </w:div>
        <w:div w:id="858154949">
          <w:marLeft w:val="480"/>
          <w:marRight w:val="0"/>
          <w:marTop w:val="0"/>
          <w:marBottom w:val="0"/>
          <w:divBdr>
            <w:top w:val="none" w:sz="0" w:space="0" w:color="auto"/>
            <w:left w:val="none" w:sz="0" w:space="0" w:color="auto"/>
            <w:bottom w:val="none" w:sz="0" w:space="0" w:color="auto"/>
            <w:right w:val="none" w:sz="0" w:space="0" w:color="auto"/>
          </w:divBdr>
        </w:div>
        <w:div w:id="312098737">
          <w:marLeft w:val="480"/>
          <w:marRight w:val="0"/>
          <w:marTop w:val="0"/>
          <w:marBottom w:val="0"/>
          <w:divBdr>
            <w:top w:val="none" w:sz="0" w:space="0" w:color="auto"/>
            <w:left w:val="none" w:sz="0" w:space="0" w:color="auto"/>
            <w:bottom w:val="none" w:sz="0" w:space="0" w:color="auto"/>
            <w:right w:val="none" w:sz="0" w:space="0" w:color="auto"/>
          </w:divBdr>
        </w:div>
        <w:div w:id="2128424814">
          <w:marLeft w:val="480"/>
          <w:marRight w:val="0"/>
          <w:marTop w:val="0"/>
          <w:marBottom w:val="0"/>
          <w:divBdr>
            <w:top w:val="none" w:sz="0" w:space="0" w:color="auto"/>
            <w:left w:val="none" w:sz="0" w:space="0" w:color="auto"/>
            <w:bottom w:val="none" w:sz="0" w:space="0" w:color="auto"/>
            <w:right w:val="none" w:sz="0" w:space="0" w:color="auto"/>
          </w:divBdr>
        </w:div>
        <w:div w:id="606697296">
          <w:marLeft w:val="480"/>
          <w:marRight w:val="0"/>
          <w:marTop w:val="0"/>
          <w:marBottom w:val="0"/>
          <w:divBdr>
            <w:top w:val="none" w:sz="0" w:space="0" w:color="auto"/>
            <w:left w:val="none" w:sz="0" w:space="0" w:color="auto"/>
            <w:bottom w:val="none" w:sz="0" w:space="0" w:color="auto"/>
            <w:right w:val="none" w:sz="0" w:space="0" w:color="auto"/>
          </w:divBdr>
        </w:div>
        <w:div w:id="1756435393">
          <w:marLeft w:val="480"/>
          <w:marRight w:val="0"/>
          <w:marTop w:val="0"/>
          <w:marBottom w:val="0"/>
          <w:divBdr>
            <w:top w:val="none" w:sz="0" w:space="0" w:color="auto"/>
            <w:left w:val="none" w:sz="0" w:space="0" w:color="auto"/>
            <w:bottom w:val="none" w:sz="0" w:space="0" w:color="auto"/>
            <w:right w:val="none" w:sz="0" w:space="0" w:color="auto"/>
          </w:divBdr>
        </w:div>
        <w:div w:id="1885093399">
          <w:marLeft w:val="480"/>
          <w:marRight w:val="0"/>
          <w:marTop w:val="0"/>
          <w:marBottom w:val="0"/>
          <w:divBdr>
            <w:top w:val="none" w:sz="0" w:space="0" w:color="auto"/>
            <w:left w:val="none" w:sz="0" w:space="0" w:color="auto"/>
            <w:bottom w:val="none" w:sz="0" w:space="0" w:color="auto"/>
            <w:right w:val="none" w:sz="0" w:space="0" w:color="auto"/>
          </w:divBdr>
        </w:div>
        <w:div w:id="72091477">
          <w:marLeft w:val="480"/>
          <w:marRight w:val="0"/>
          <w:marTop w:val="0"/>
          <w:marBottom w:val="0"/>
          <w:divBdr>
            <w:top w:val="none" w:sz="0" w:space="0" w:color="auto"/>
            <w:left w:val="none" w:sz="0" w:space="0" w:color="auto"/>
            <w:bottom w:val="none" w:sz="0" w:space="0" w:color="auto"/>
            <w:right w:val="none" w:sz="0" w:space="0" w:color="auto"/>
          </w:divBdr>
        </w:div>
        <w:div w:id="1230307407">
          <w:marLeft w:val="480"/>
          <w:marRight w:val="0"/>
          <w:marTop w:val="0"/>
          <w:marBottom w:val="0"/>
          <w:divBdr>
            <w:top w:val="none" w:sz="0" w:space="0" w:color="auto"/>
            <w:left w:val="none" w:sz="0" w:space="0" w:color="auto"/>
            <w:bottom w:val="none" w:sz="0" w:space="0" w:color="auto"/>
            <w:right w:val="none" w:sz="0" w:space="0" w:color="auto"/>
          </w:divBdr>
        </w:div>
        <w:div w:id="1727146920">
          <w:marLeft w:val="480"/>
          <w:marRight w:val="0"/>
          <w:marTop w:val="0"/>
          <w:marBottom w:val="0"/>
          <w:divBdr>
            <w:top w:val="none" w:sz="0" w:space="0" w:color="auto"/>
            <w:left w:val="none" w:sz="0" w:space="0" w:color="auto"/>
            <w:bottom w:val="none" w:sz="0" w:space="0" w:color="auto"/>
            <w:right w:val="none" w:sz="0" w:space="0" w:color="auto"/>
          </w:divBdr>
        </w:div>
        <w:div w:id="1662075817">
          <w:marLeft w:val="480"/>
          <w:marRight w:val="0"/>
          <w:marTop w:val="0"/>
          <w:marBottom w:val="0"/>
          <w:divBdr>
            <w:top w:val="none" w:sz="0" w:space="0" w:color="auto"/>
            <w:left w:val="none" w:sz="0" w:space="0" w:color="auto"/>
            <w:bottom w:val="none" w:sz="0" w:space="0" w:color="auto"/>
            <w:right w:val="none" w:sz="0" w:space="0" w:color="auto"/>
          </w:divBdr>
        </w:div>
        <w:div w:id="1166283162">
          <w:marLeft w:val="480"/>
          <w:marRight w:val="0"/>
          <w:marTop w:val="0"/>
          <w:marBottom w:val="0"/>
          <w:divBdr>
            <w:top w:val="none" w:sz="0" w:space="0" w:color="auto"/>
            <w:left w:val="none" w:sz="0" w:space="0" w:color="auto"/>
            <w:bottom w:val="none" w:sz="0" w:space="0" w:color="auto"/>
            <w:right w:val="none" w:sz="0" w:space="0" w:color="auto"/>
          </w:divBdr>
        </w:div>
        <w:div w:id="1358894616">
          <w:marLeft w:val="480"/>
          <w:marRight w:val="0"/>
          <w:marTop w:val="0"/>
          <w:marBottom w:val="0"/>
          <w:divBdr>
            <w:top w:val="none" w:sz="0" w:space="0" w:color="auto"/>
            <w:left w:val="none" w:sz="0" w:space="0" w:color="auto"/>
            <w:bottom w:val="none" w:sz="0" w:space="0" w:color="auto"/>
            <w:right w:val="none" w:sz="0" w:space="0" w:color="auto"/>
          </w:divBdr>
        </w:div>
        <w:div w:id="775711093">
          <w:marLeft w:val="480"/>
          <w:marRight w:val="0"/>
          <w:marTop w:val="0"/>
          <w:marBottom w:val="0"/>
          <w:divBdr>
            <w:top w:val="none" w:sz="0" w:space="0" w:color="auto"/>
            <w:left w:val="none" w:sz="0" w:space="0" w:color="auto"/>
            <w:bottom w:val="none" w:sz="0" w:space="0" w:color="auto"/>
            <w:right w:val="none" w:sz="0" w:space="0" w:color="auto"/>
          </w:divBdr>
        </w:div>
        <w:div w:id="1501309774">
          <w:marLeft w:val="480"/>
          <w:marRight w:val="0"/>
          <w:marTop w:val="0"/>
          <w:marBottom w:val="0"/>
          <w:divBdr>
            <w:top w:val="none" w:sz="0" w:space="0" w:color="auto"/>
            <w:left w:val="none" w:sz="0" w:space="0" w:color="auto"/>
            <w:bottom w:val="none" w:sz="0" w:space="0" w:color="auto"/>
            <w:right w:val="none" w:sz="0" w:space="0" w:color="auto"/>
          </w:divBdr>
        </w:div>
        <w:div w:id="1900750632">
          <w:marLeft w:val="480"/>
          <w:marRight w:val="0"/>
          <w:marTop w:val="0"/>
          <w:marBottom w:val="0"/>
          <w:divBdr>
            <w:top w:val="none" w:sz="0" w:space="0" w:color="auto"/>
            <w:left w:val="none" w:sz="0" w:space="0" w:color="auto"/>
            <w:bottom w:val="none" w:sz="0" w:space="0" w:color="auto"/>
            <w:right w:val="none" w:sz="0" w:space="0" w:color="auto"/>
          </w:divBdr>
        </w:div>
        <w:div w:id="886799691">
          <w:marLeft w:val="480"/>
          <w:marRight w:val="0"/>
          <w:marTop w:val="0"/>
          <w:marBottom w:val="0"/>
          <w:divBdr>
            <w:top w:val="none" w:sz="0" w:space="0" w:color="auto"/>
            <w:left w:val="none" w:sz="0" w:space="0" w:color="auto"/>
            <w:bottom w:val="none" w:sz="0" w:space="0" w:color="auto"/>
            <w:right w:val="none" w:sz="0" w:space="0" w:color="auto"/>
          </w:divBdr>
        </w:div>
        <w:div w:id="1391265596">
          <w:marLeft w:val="480"/>
          <w:marRight w:val="0"/>
          <w:marTop w:val="0"/>
          <w:marBottom w:val="0"/>
          <w:divBdr>
            <w:top w:val="none" w:sz="0" w:space="0" w:color="auto"/>
            <w:left w:val="none" w:sz="0" w:space="0" w:color="auto"/>
            <w:bottom w:val="none" w:sz="0" w:space="0" w:color="auto"/>
            <w:right w:val="none" w:sz="0" w:space="0" w:color="auto"/>
          </w:divBdr>
        </w:div>
        <w:div w:id="339283506">
          <w:marLeft w:val="480"/>
          <w:marRight w:val="0"/>
          <w:marTop w:val="0"/>
          <w:marBottom w:val="0"/>
          <w:divBdr>
            <w:top w:val="none" w:sz="0" w:space="0" w:color="auto"/>
            <w:left w:val="none" w:sz="0" w:space="0" w:color="auto"/>
            <w:bottom w:val="none" w:sz="0" w:space="0" w:color="auto"/>
            <w:right w:val="none" w:sz="0" w:space="0" w:color="auto"/>
          </w:divBdr>
        </w:div>
        <w:div w:id="682589227">
          <w:marLeft w:val="480"/>
          <w:marRight w:val="0"/>
          <w:marTop w:val="0"/>
          <w:marBottom w:val="0"/>
          <w:divBdr>
            <w:top w:val="none" w:sz="0" w:space="0" w:color="auto"/>
            <w:left w:val="none" w:sz="0" w:space="0" w:color="auto"/>
            <w:bottom w:val="none" w:sz="0" w:space="0" w:color="auto"/>
            <w:right w:val="none" w:sz="0" w:space="0" w:color="auto"/>
          </w:divBdr>
        </w:div>
        <w:div w:id="853344502">
          <w:marLeft w:val="480"/>
          <w:marRight w:val="0"/>
          <w:marTop w:val="0"/>
          <w:marBottom w:val="0"/>
          <w:divBdr>
            <w:top w:val="none" w:sz="0" w:space="0" w:color="auto"/>
            <w:left w:val="none" w:sz="0" w:space="0" w:color="auto"/>
            <w:bottom w:val="none" w:sz="0" w:space="0" w:color="auto"/>
            <w:right w:val="none" w:sz="0" w:space="0" w:color="auto"/>
          </w:divBdr>
        </w:div>
        <w:div w:id="1927839617">
          <w:marLeft w:val="480"/>
          <w:marRight w:val="0"/>
          <w:marTop w:val="0"/>
          <w:marBottom w:val="0"/>
          <w:divBdr>
            <w:top w:val="none" w:sz="0" w:space="0" w:color="auto"/>
            <w:left w:val="none" w:sz="0" w:space="0" w:color="auto"/>
            <w:bottom w:val="none" w:sz="0" w:space="0" w:color="auto"/>
            <w:right w:val="none" w:sz="0" w:space="0" w:color="auto"/>
          </w:divBdr>
        </w:div>
        <w:div w:id="754935275">
          <w:marLeft w:val="480"/>
          <w:marRight w:val="0"/>
          <w:marTop w:val="0"/>
          <w:marBottom w:val="0"/>
          <w:divBdr>
            <w:top w:val="none" w:sz="0" w:space="0" w:color="auto"/>
            <w:left w:val="none" w:sz="0" w:space="0" w:color="auto"/>
            <w:bottom w:val="none" w:sz="0" w:space="0" w:color="auto"/>
            <w:right w:val="none" w:sz="0" w:space="0" w:color="auto"/>
          </w:divBdr>
        </w:div>
        <w:div w:id="412817737">
          <w:marLeft w:val="480"/>
          <w:marRight w:val="0"/>
          <w:marTop w:val="0"/>
          <w:marBottom w:val="0"/>
          <w:divBdr>
            <w:top w:val="none" w:sz="0" w:space="0" w:color="auto"/>
            <w:left w:val="none" w:sz="0" w:space="0" w:color="auto"/>
            <w:bottom w:val="none" w:sz="0" w:space="0" w:color="auto"/>
            <w:right w:val="none" w:sz="0" w:space="0" w:color="auto"/>
          </w:divBdr>
        </w:div>
        <w:div w:id="307515463">
          <w:marLeft w:val="480"/>
          <w:marRight w:val="0"/>
          <w:marTop w:val="0"/>
          <w:marBottom w:val="0"/>
          <w:divBdr>
            <w:top w:val="none" w:sz="0" w:space="0" w:color="auto"/>
            <w:left w:val="none" w:sz="0" w:space="0" w:color="auto"/>
            <w:bottom w:val="none" w:sz="0" w:space="0" w:color="auto"/>
            <w:right w:val="none" w:sz="0" w:space="0" w:color="auto"/>
          </w:divBdr>
        </w:div>
        <w:div w:id="1345279433">
          <w:marLeft w:val="480"/>
          <w:marRight w:val="0"/>
          <w:marTop w:val="0"/>
          <w:marBottom w:val="0"/>
          <w:divBdr>
            <w:top w:val="none" w:sz="0" w:space="0" w:color="auto"/>
            <w:left w:val="none" w:sz="0" w:space="0" w:color="auto"/>
            <w:bottom w:val="none" w:sz="0" w:space="0" w:color="auto"/>
            <w:right w:val="none" w:sz="0" w:space="0" w:color="auto"/>
          </w:divBdr>
        </w:div>
        <w:div w:id="645284953">
          <w:marLeft w:val="480"/>
          <w:marRight w:val="0"/>
          <w:marTop w:val="0"/>
          <w:marBottom w:val="0"/>
          <w:divBdr>
            <w:top w:val="none" w:sz="0" w:space="0" w:color="auto"/>
            <w:left w:val="none" w:sz="0" w:space="0" w:color="auto"/>
            <w:bottom w:val="none" w:sz="0" w:space="0" w:color="auto"/>
            <w:right w:val="none" w:sz="0" w:space="0" w:color="auto"/>
          </w:divBdr>
        </w:div>
        <w:div w:id="940264195">
          <w:marLeft w:val="480"/>
          <w:marRight w:val="0"/>
          <w:marTop w:val="0"/>
          <w:marBottom w:val="0"/>
          <w:divBdr>
            <w:top w:val="none" w:sz="0" w:space="0" w:color="auto"/>
            <w:left w:val="none" w:sz="0" w:space="0" w:color="auto"/>
            <w:bottom w:val="none" w:sz="0" w:space="0" w:color="auto"/>
            <w:right w:val="none" w:sz="0" w:space="0" w:color="auto"/>
          </w:divBdr>
        </w:div>
        <w:div w:id="1236434696">
          <w:marLeft w:val="480"/>
          <w:marRight w:val="0"/>
          <w:marTop w:val="0"/>
          <w:marBottom w:val="0"/>
          <w:divBdr>
            <w:top w:val="none" w:sz="0" w:space="0" w:color="auto"/>
            <w:left w:val="none" w:sz="0" w:space="0" w:color="auto"/>
            <w:bottom w:val="none" w:sz="0" w:space="0" w:color="auto"/>
            <w:right w:val="none" w:sz="0" w:space="0" w:color="auto"/>
          </w:divBdr>
        </w:div>
        <w:div w:id="1928462758">
          <w:marLeft w:val="480"/>
          <w:marRight w:val="0"/>
          <w:marTop w:val="0"/>
          <w:marBottom w:val="0"/>
          <w:divBdr>
            <w:top w:val="none" w:sz="0" w:space="0" w:color="auto"/>
            <w:left w:val="none" w:sz="0" w:space="0" w:color="auto"/>
            <w:bottom w:val="none" w:sz="0" w:space="0" w:color="auto"/>
            <w:right w:val="none" w:sz="0" w:space="0" w:color="auto"/>
          </w:divBdr>
        </w:div>
        <w:div w:id="1261334569">
          <w:marLeft w:val="480"/>
          <w:marRight w:val="0"/>
          <w:marTop w:val="0"/>
          <w:marBottom w:val="0"/>
          <w:divBdr>
            <w:top w:val="none" w:sz="0" w:space="0" w:color="auto"/>
            <w:left w:val="none" w:sz="0" w:space="0" w:color="auto"/>
            <w:bottom w:val="none" w:sz="0" w:space="0" w:color="auto"/>
            <w:right w:val="none" w:sz="0" w:space="0" w:color="auto"/>
          </w:divBdr>
        </w:div>
        <w:div w:id="163476316">
          <w:marLeft w:val="480"/>
          <w:marRight w:val="0"/>
          <w:marTop w:val="0"/>
          <w:marBottom w:val="0"/>
          <w:divBdr>
            <w:top w:val="none" w:sz="0" w:space="0" w:color="auto"/>
            <w:left w:val="none" w:sz="0" w:space="0" w:color="auto"/>
            <w:bottom w:val="none" w:sz="0" w:space="0" w:color="auto"/>
            <w:right w:val="none" w:sz="0" w:space="0" w:color="auto"/>
          </w:divBdr>
        </w:div>
        <w:div w:id="782580442">
          <w:marLeft w:val="480"/>
          <w:marRight w:val="0"/>
          <w:marTop w:val="0"/>
          <w:marBottom w:val="0"/>
          <w:divBdr>
            <w:top w:val="none" w:sz="0" w:space="0" w:color="auto"/>
            <w:left w:val="none" w:sz="0" w:space="0" w:color="auto"/>
            <w:bottom w:val="none" w:sz="0" w:space="0" w:color="auto"/>
            <w:right w:val="none" w:sz="0" w:space="0" w:color="auto"/>
          </w:divBdr>
        </w:div>
        <w:div w:id="1208297278">
          <w:marLeft w:val="480"/>
          <w:marRight w:val="0"/>
          <w:marTop w:val="0"/>
          <w:marBottom w:val="0"/>
          <w:divBdr>
            <w:top w:val="none" w:sz="0" w:space="0" w:color="auto"/>
            <w:left w:val="none" w:sz="0" w:space="0" w:color="auto"/>
            <w:bottom w:val="none" w:sz="0" w:space="0" w:color="auto"/>
            <w:right w:val="none" w:sz="0" w:space="0" w:color="auto"/>
          </w:divBdr>
        </w:div>
        <w:div w:id="204606440">
          <w:marLeft w:val="480"/>
          <w:marRight w:val="0"/>
          <w:marTop w:val="0"/>
          <w:marBottom w:val="0"/>
          <w:divBdr>
            <w:top w:val="none" w:sz="0" w:space="0" w:color="auto"/>
            <w:left w:val="none" w:sz="0" w:space="0" w:color="auto"/>
            <w:bottom w:val="none" w:sz="0" w:space="0" w:color="auto"/>
            <w:right w:val="none" w:sz="0" w:space="0" w:color="auto"/>
          </w:divBdr>
        </w:div>
      </w:divsChild>
    </w:div>
    <w:div w:id="1138650930">
      <w:bodyDiv w:val="1"/>
      <w:marLeft w:val="0"/>
      <w:marRight w:val="0"/>
      <w:marTop w:val="0"/>
      <w:marBottom w:val="0"/>
      <w:divBdr>
        <w:top w:val="none" w:sz="0" w:space="0" w:color="auto"/>
        <w:left w:val="none" w:sz="0" w:space="0" w:color="auto"/>
        <w:bottom w:val="none" w:sz="0" w:space="0" w:color="auto"/>
        <w:right w:val="none" w:sz="0" w:space="0" w:color="auto"/>
      </w:divBdr>
    </w:div>
    <w:div w:id="1138910523">
      <w:bodyDiv w:val="1"/>
      <w:marLeft w:val="0"/>
      <w:marRight w:val="0"/>
      <w:marTop w:val="0"/>
      <w:marBottom w:val="0"/>
      <w:divBdr>
        <w:top w:val="none" w:sz="0" w:space="0" w:color="auto"/>
        <w:left w:val="none" w:sz="0" w:space="0" w:color="auto"/>
        <w:bottom w:val="none" w:sz="0" w:space="0" w:color="auto"/>
        <w:right w:val="none" w:sz="0" w:space="0" w:color="auto"/>
      </w:divBdr>
    </w:div>
    <w:div w:id="1140271098">
      <w:bodyDiv w:val="1"/>
      <w:marLeft w:val="0"/>
      <w:marRight w:val="0"/>
      <w:marTop w:val="0"/>
      <w:marBottom w:val="0"/>
      <w:divBdr>
        <w:top w:val="none" w:sz="0" w:space="0" w:color="auto"/>
        <w:left w:val="none" w:sz="0" w:space="0" w:color="auto"/>
        <w:bottom w:val="none" w:sz="0" w:space="0" w:color="auto"/>
        <w:right w:val="none" w:sz="0" w:space="0" w:color="auto"/>
      </w:divBdr>
    </w:div>
    <w:div w:id="1145122562">
      <w:bodyDiv w:val="1"/>
      <w:marLeft w:val="0"/>
      <w:marRight w:val="0"/>
      <w:marTop w:val="0"/>
      <w:marBottom w:val="0"/>
      <w:divBdr>
        <w:top w:val="none" w:sz="0" w:space="0" w:color="auto"/>
        <w:left w:val="none" w:sz="0" w:space="0" w:color="auto"/>
        <w:bottom w:val="none" w:sz="0" w:space="0" w:color="auto"/>
        <w:right w:val="none" w:sz="0" w:space="0" w:color="auto"/>
      </w:divBdr>
    </w:div>
    <w:div w:id="1145468182">
      <w:bodyDiv w:val="1"/>
      <w:marLeft w:val="0"/>
      <w:marRight w:val="0"/>
      <w:marTop w:val="0"/>
      <w:marBottom w:val="0"/>
      <w:divBdr>
        <w:top w:val="none" w:sz="0" w:space="0" w:color="auto"/>
        <w:left w:val="none" w:sz="0" w:space="0" w:color="auto"/>
        <w:bottom w:val="none" w:sz="0" w:space="0" w:color="auto"/>
        <w:right w:val="none" w:sz="0" w:space="0" w:color="auto"/>
      </w:divBdr>
    </w:div>
    <w:div w:id="1145732598">
      <w:bodyDiv w:val="1"/>
      <w:marLeft w:val="0"/>
      <w:marRight w:val="0"/>
      <w:marTop w:val="0"/>
      <w:marBottom w:val="0"/>
      <w:divBdr>
        <w:top w:val="none" w:sz="0" w:space="0" w:color="auto"/>
        <w:left w:val="none" w:sz="0" w:space="0" w:color="auto"/>
        <w:bottom w:val="none" w:sz="0" w:space="0" w:color="auto"/>
        <w:right w:val="none" w:sz="0" w:space="0" w:color="auto"/>
      </w:divBdr>
    </w:div>
    <w:div w:id="1145775383">
      <w:bodyDiv w:val="1"/>
      <w:marLeft w:val="0"/>
      <w:marRight w:val="0"/>
      <w:marTop w:val="0"/>
      <w:marBottom w:val="0"/>
      <w:divBdr>
        <w:top w:val="none" w:sz="0" w:space="0" w:color="auto"/>
        <w:left w:val="none" w:sz="0" w:space="0" w:color="auto"/>
        <w:bottom w:val="none" w:sz="0" w:space="0" w:color="auto"/>
        <w:right w:val="none" w:sz="0" w:space="0" w:color="auto"/>
      </w:divBdr>
    </w:div>
    <w:div w:id="1147240054">
      <w:bodyDiv w:val="1"/>
      <w:marLeft w:val="0"/>
      <w:marRight w:val="0"/>
      <w:marTop w:val="0"/>
      <w:marBottom w:val="0"/>
      <w:divBdr>
        <w:top w:val="none" w:sz="0" w:space="0" w:color="auto"/>
        <w:left w:val="none" w:sz="0" w:space="0" w:color="auto"/>
        <w:bottom w:val="none" w:sz="0" w:space="0" w:color="auto"/>
        <w:right w:val="none" w:sz="0" w:space="0" w:color="auto"/>
      </w:divBdr>
    </w:div>
    <w:div w:id="1149008470">
      <w:bodyDiv w:val="1"/>
      <w:marLeft w:val="0"/>
      <w:marRight w:val="0"/>
      <w:marTop w:val="0"/>
      <w:marBottom w:val="0"/>
      <w:divBdr>
        <w:top w:val="none" w:sz="0" w:space="0" w:color="auto"/>
        <w:left w:val="none" w:sz="0" w:space="0" w:color="auto"/>
        <w:bottom w:val="none" w:sz="0" w:space="0" w:color="auto"/>
        <w:right w:val="none" w:sz="0" w:space="0" w:color="auto"/>
      </w:divBdr>
    </w:div>
    <w:div w:id="1152143224">
      <w:bodyDiv w:val="1"/>
      <w:marLeft w:val="0"/>
      <w:marRight w:val="0"/>
      <w:marTop w:val="0"/>
      <w:marBottom w:val="0"/>
      <w:divBdr>
        <w:top w:val="none" w:sz="0" w:space="0" w:color="auto"/>
        <w:left w:val="none" w:sz="0" w:space="0" w:color="auto"/>
        <w:bottom w:val="none" w:sz="0" w:space="0" w:color="auto"/>
        <w:right w:val="none" w:sz="0" w:space="0" w:color="auto"/>
      </w:divBdr>
    </w:div>
    <w:div w:id="1152915239">
      <w:bodyDiv w:val="1"/>
      <w:marLeft w:val="0"/>
      <w:marRight w:val="0"/>
      <w:marTop w:val="0"/>
      <w:marBottom w:val="0"/>
      <w:divBdr>
        <w:top w:val="none" w:sz="0" w:space="0" w:color="auto"/>
        <w:left w:val="none" w:sz="0" w:space="0" w:color="auto"/>
        <w:bottom w:val="none" w:sz="0" w:space="0" w:color="auto"/>
        <w:right w:val="none" w:sz="0" w:space="0" w:color="auto"/>
      </w:divBdr>
    </w:div>
    <w:div w:id="1153983954">
      <w:bodyDiv w:val="1"/>
      <w:marLeft w:val="0"/>
      <w:marRight w:val="0"/>
      <w:marTop w:val="0"/>
      <w:marBottom w:val="0"/>
      <w:divBdr>
        <w:top w:val="none" w:sz="0" w:space="0" w:color="auto"/>
        <w:left w:val="none" w:sz="0" w:space="0" w:color="auto"/>
        <w:bottom w:val="none" w:sz="0" w:space="0" w:color="auto"/>
        <w:right w:val="none" w:sz="0" w:space="0" w:color="auto"/>
      </w:divBdr>
    </w:div>
    <w:div w:id="1155341690">
      <w:bodyDiv w:val="1"/>
      <w:marLeft w:val="0"/>
      <w:marRight w:val="0"/>
      <w:marTop w:val="0"/>
      <w:marBottom w:val="0"/>
      <w:divBdr>
        <w:top w:val="none" w:sz="0" w:space="0" w:color="auto"/>
        <w:left w:val="none" w:sz="0" w:space="0" w:color="auto"/>
        <w:bottom w:val="none" w:sz="0" w:space="0" w:color="auto"/>
        <w:right w:val="none" w:sz="0" w:space="0" w:color="auto"/>
      </w:divBdr>
    </w:div>
    <w:div w:id="1155947740">
      <w:bodyDiv w:val="1"/>
      <w:marLeft w:val="0"/>
      <w:marRight w:val="0"/>
      <w:marTop w:val="0"/>
      <w:marBottom w:val="0"/>
      <w:divBdr>
        <w:top w:val="none" w:sz="0" w:space="0" w:color="auto"/>
        <w:left w:val="none" w:sz="0" w:space="0" w:color="auto"/>
        <w:bottom w:val="none" w:sz="0" w:space="0" w:color="auto"/>
        <w:right w:val="none" w:sz="0" w:space="0" w:color="auto"/>
      </w:divBdr>
    </w:div>
    <w:div w:id="1156192775">
      <w:bodyDiv w:val="1"/>
      <w:marLeft w:val="0"/>
      <w:marRight w:val="0"/>
      <w:marTop w:val="0"/>
      <w:marBottom w:val="0"/>
      <w:divBdr>
        <w:top w:val="none" w:sz="0" w:space="0" w:color="auto"/>
        <w:left w:val="none" w:sz="0" w:space="0" w:color="auto"/>
        <w:bottom w:val="none" w:sz="0" w:space="0" w:color="auto"/>
        <w:right w:val="none" w:sz="0" w:space="0" w:color="auto"/>
      </w:divBdr>
      <w:divsChild>
        <w:div w:id="1454640217">
          <w:marLeft w:val="480"/>
          <w:marRight w:val="0"/>
          <w:marTop w:val="0"/>
          <w:marBottom w:val="0"/>
          <w:divBdr>
            <w:top w:val="none" w:sz="0" w:space="0" w:color="auto"/>
            <w:left w:val="none" w:sz="0" w:space="0" w:color="auto"/>
            <w:bottom w:val="none" w:sz="0" w:space="0" w:color="auto"/>
            <w:right w:val="none" w:sz="0" w:space="0" w:color="auto"/>
          </w:divBdr>
        </w:div>
        <w:div w:id="1080131053">
          <w:marLeft w:val="480"/>
          <w:marRight w:val="0"/>
          <w:marTop w:val="0"/>
          <w:marBottom w:val="0"/>
          <w:divBdr>
            <w:top w:val="none" w:sz="0" w:space="0" w:color="auto"/>
            <w:left w:val="none" w:sz="0" w:space="0" w:color="auto"/>
            <w:bottom w:val="none" w:sz="0" w:space="0" w:color="auto"/>
            <w:right w:val="none" w:sz="0" w:space="0" w:color="auto"/>
          </w:divBdr>
        </w:div>
        <w:div w:id="167521074">
          <w:marLeft w:val="480"/>
          <w:marRight w:val="0"/>
          <w:marTop w:val="0"/>
          <w:marBottom w:val="0"/>
          <w:divBdr>
            <w:top w:val="none" w:sz="0" w:space="0" w:color="auto"/>
            <w:left w:val="none" w:sz="0" w:space="0" w:color="auto"/>
            <w:bottom w:val="none" w:sz="0" w:space="0" w:color="auto"/>
            <w:right w:val="none" w:sz="0" w:space="0" w:color="auto"/>
          </w:divBdr>
        </w:div>
        <w:div w:id="655836358">
          <w:marLeft w:val="480"/>
          <w:marRight w:val="0"/>
          <w:marTop w:val="0"/>
          <w:marBottom w:val="0"/>
          <w:divBdr>
            <w:top w:val="none" w:sz="0" w:space="0" w:color="auto"/>
            <w:left w:val="none" w:sz="0" w:space="0" w:color="auto"/>
            <w:bottom w:val="none" w:sz="0" w:space="0" w:color="auto"/>
            <w:right w:val="none" w:sz="0" w:space="0" w:color="auto"/>
          </w:divBdr>
        </w:div>
        <w:div w:id="202065667">
          <w:marLeft w:val="480"/>
          <w:marRight w:val="0"/>
          <w:marTop w:val="0"/>
          <w:marBottom w:val="0"/>
          <w:divBdr>
            <w:top w:val="none" w:sz="0" w:space="0" w:color="auto"/>
            <w:left w:val="none" w:sz="0" w:space="0" w:color="auto"/>
            <w:bottom w:val="none" w:sz="0" w:space="0" w:color="auto"/>
            <w:right w:val="none" w:sz="0" w:space="0" w:color="auto"/>
          </w:divBdr>
        </w:div>
        <w:div w:id="1464806527">
          <w:marLeft w:val="480"/>
          <w:marRight w:val="0"/>
          <w:marTop w:val="0"/>
          <w:marBottom w:val="0"/>
          <w:divBdr>
            <w:top w:val="none" w:sz="0" w:space="0" w:color="auto"/>
            <w:left w:val="none" w:sz="0" w:space="0" w:color="auto"/>
            <w:bottom w:val="none" w:sz="0" w:space="0" w:color="auto"/>
            <w:right w:val="none" w:sz="0" w:space="0" w:color="auto"/>
          </w:divBdr>
        </w:div>
        <w:div w:id="395401392">
          <w:marLeft w:val="480"/>
          <w:marRight w:val="0"/>
          <w:marTop w:val="0"/>
          <w:marBottom w:val="0"/>
          <w:divBdr>
            <w:top w:val="none" w:sz="0" w:space="0" w:color="auto"/>
            <w:left w:val="none" w:sz="0" w:space="0" w:color="auto"/>
            <w:bottom w:val="none" w:sz="0" w:space="0" w:color="auto"/>
            <w:right w:val="none" w:sz="0" w:space="0" w:color="auto"/>
          </w:divBdr>
        </w:div>
        <w:div w:id="1997878550">
          <w:marLeft w:val="480"/>
          <w:marRight w:val="0"/>
          <w:marTop w:val="0"/>
          <w:marBottom w:val="0"/>
          <w:divBdr>
            <w:top w:val="none" w:sz="0" w:space="0" w:color="auto"/>
            <w:left w:val="none" w:sz="0" w:space="0" w:color="auto"/>
            <w:bottom w:val="none" w:sz="0" w:space="0" w:color="auto"/>
            <w:right w:val="none" w:sz="0" w:space="0" w:color="auto"/>
          </w:divBdr>
        </w:div>
        <w:div w:id="550844439">
          <w:marLeft w:val="480"/>
          <w:marRight w:val="0"/>
          <w:marTop w:val="0"/>
          <w:marBottom w:val="0"/>
          <w:divBdr>
            <w:top w:val="none" w:sz="0" w:space="0" w:color="auto"/>
            <w:left w:val="none" w:sz="0" w:space="0" w:color="auto"/>
            <w:bottom w:val="none" w:sz="0" w:space="0" w:color="auto"/>
            <w:right w:val="none" w:sz="0" w:space="0" w:color="auto"/>
          </w:divBdr>
        </w:div>
        <w:div w:id="1865753906">
          <w:marLeft w:val="480"/>
          <w:marRight w:val="0"/>
          <w:marTop w:val="0"/>
          <w:marBottom w:val="0"/>
          <w:divBdr>
            <w:top w:val="none" w:sz="0" w:space="0" w:color="auto"/>
            <w:left w:val="none" w:sz="0" w:space="0" w:color="auto"/>
            <w:bottom w:val="none" w:sz="0" w:space="0" w:color="auto"/>
            <w:right w:val="none" w:sz="0" w:space="0" w:color="auto"/>
          </w:divBdr>
        </w:div>
        <w:div w:id="136729711">
          <w:marLeft w:val="480"/>
          <w:marRight w:val="0"/>
          <w:marTop w:val="0"/>
          <w:marBottom w:val="0"/>
          <w:divBdr>
            <w:top w:val="none" w:sz="0" w:space="0" w:color="auto"/>
            <w:left w:val="none" w:sz="0" w:space="0" w:color="auto"/>
            <w:bottom w:val="none" w:sz="0" w:space="0" w:color="auto"/>
            <w:right w:val="none" w:sz="0" w:space="0" w:color="auto"/>
          </w:divBdr>
        </w:div>
        <w:div w:id="931820422">
          <w:marLeft w:val="480"/>
          <w:marRight w:val="0"/>
          <w:marTop w:val="0"/>
          <w:marBottom w:val="0"/>
          <w:divBdr>
            <w:top w:val="none" w:sz="0" w:space="0" w:color="auto"/>
            <w:left w:val="none" w:sz="0" w:space="0" w:color="auto"/>
            <w:bottom w:val="none" w:sz="0" w:space="0" w:color="auto"/>
            <w:right w:val="none" w:sz="0" w:space="0" w:color="auto"/>
          </w:divBdr>
        </w:div>
        <w:div w:id="352344654">
          <w:marLeft w:val="480"/>
          <w:marRight w:val="0"/>
          <w:marTop w:val="0"/>
          <w:marBottom w:val="0"/>
          <w:divBdr>
            <w:top w:val="none" w:sz="0" w:space="0" w:color="auto"/>
            <w:left w:val="none" w:sz="0" w:space="0" w:color="auto"/>
            <w:bottom w:val="none" w:sz="0" w:space="0" w:color="auto"/>
            <w:right w:val="none" w:sz="0" w:space="0" w:color="auto"/>
          </w:divBdr>
        </w:div>
        <w:div w:id="287125404">
          <w:marLeft w:val="480"/>
          <w:marRight w:val="0"/>
          <w:marTop w:val="0"/>
          <w:marBottom w:val="0"/>
          <w:divBdr>
            <w:top w:val="none" w:sz="0" w:space="0" w:color="auto"/>
            <w:left w:val="none" w:sz="0" w:space="0" w:color="auto"/>
            <w:bottom w:val="none" w:sz="0" w:space="0" w:color="auto"/>
            <w:right w:val="none" w:sz="0" w:space="0" w:color="auto"/>
          </w:divBdr>
        </w:div>
        <w:div w:id="109083047">
          <w:marLeft w:val="480"/>
          <w:marRight w:val="0"/>
          <w:marTop w:val="0"/>
          <w:marBottom w:val="0"/>
          <w:divBdr>
            <w:top w:val="none" w:sz="0" w:space="0" w:color="auto"/>
            <w:left w:val="none" w:sz="0" w:space="0" w:color="auto"/>
            <w:bottom w:val="none" w:sz="0" w:space="0" w:color="auto"/>
            <w:right w:val="none" w:sz="0" w:space="0" w:color="auto"/>
          </w:divBdr>
        </w:div>
        <w:div w:id="775907098">
          <w:marLeft w:val="480"/>
          <w:marRight w:val="0"/>
          <w:marTop w:val="0"/>
          <w:marBottom w:val="0"/>
          <w:divBdr>
            <w:top w:val="none" w:sz="0" w:space="0" w:color="auto"/>
            <w:left w:val="none" w:sz="0" w:space="0" w:color="auto"/>
            <w:bottom w:val="none" w:sz="0" w:space="0" w:color="auto"/>
            <w:right w:val="none" w:sz="0" w:space="0" w:color="auto"/>
          </w:divBdr>
        </w:div>
        <w:div w:id="1736928780">
          <w:marLeft w:val="480"/>
          <w:marRight w:val="0"/>
          <w:marTop w:val="0"/>
          <w:marBottom w:val="0"/>
          <w:divBdr>
            <w:top w:val="none" w:sz="0" w:space="0" w:color="auto"/>
            <w:left w:val="none" w:sz="0" w:space="0" w:color="auto"/>
            <w:bottom w:val="none" w:sz="0" w:space="0" w:color="auto"/>
            <w:right w:val="none" w:sz="0" w:space="0" w:color="auto"/>
          </w:divBdr>
        </w:div>
        <w:div w:id="1777290278">
          <w:marLeft w:val="480"/>
          <w:marRight w:val="0"/>
          <w:marTop w:val="0"/>
          <w:marBottom w:val="0"/>
          <w:divBdr>
            <w:top w:val="none" w:sz="0" w:space="0" w:color="auto"/>
            <w:left w:val="none" w:sz="0" w:space="0" w:color="auto"/>
            <w:bottom w:val="none" w:sz="0" w:space="0" w:color="auto"/>
            <w:right w:val="none" w:sz="0" w:space="0" w:color="auto"/>
          </w:divBdr>
        </w:div>
        <w:div w:id="1939370306">
          <w:marLeft w:val="480"/>
          <w:marRight w:val="0"/>
          <w:marTop w:val="0"/>
          <w:marBottom w:val="0"/>
          <w:divBdr>
            <w:top w:val="none" w:sz="0" w:space="0" w:color="auto"/>
            <w:left w:val="none" w:sz="0" w:space="0" w:color="auto"/>
            <w:bottom w:val="none" w:sz="0" w:space="0" w:color="auto"/>
            <w:right w:val="none" w:sz="0" w:space="0" w:color="auto"/>
          </w:divBdr>
        </w:div>
        <w:div w:id="354888360">
          <w:marLeft w:val="480"/>
          <w:marRight w:val="0"/>
          <w:marTop w:val="0"/>
          <w:marBottom w:val="0"/>
          <w:divBdr>
            <w:top w:val="none" w:sz="0" w:space="0" w:color="auto"/>
            <w:left w:val="none" w:sz="0" w:space="0" w:color="auto"/>
            <w:bottom w:val="none" w:sz="0" w:space="0" w:color="auto"/>
            <w:right w:val="none" w:sz="0" w:space="0" w:color="auto"/>
          </w:divBdr>
        </w:div>
        <w:div w:id="123233324">
          <w:marLeft w:val="480"/>
          <w:marRight w:val="0"/>
          <w:marTop w:val="0"/>
          <w:marBottom w:val="0"/>
          <w:divBdr>
            <w:top w:val="none" w:sz="0" w:space="0" w:color="auto"/>
            <w:left w:val="none" w:sz="0" w:space="0" w:color="auto"/>
            <w:bottom w:val="none" w:sz="0" w:space="0" w:color="auto"/>
            <w:right w:val="none" w:sz="0" w:space="0" w:color="auto"/>
          </w:divBdr>
        </w:div>
        <w:div w:id="294257655">
          <w:marLeft w:val="480"/>
          <w:marRight w:val="0"/>
          <w:marTop w:val="0"/>
          <w:marBottom w:val="0"/>
          <w:divBdr>
            <w:top w:val="none" w:sz="0" w:space="0" w:color="auto"/>
            <w:left w:val="none" w:sz="0" w:space="0" w:color="auto"/>
            <w:bottom w:val="none" w:sz="0" w:space="0" w:color="auto"/>
            <w:right w:val="none" w:sz="0" w:space="0" w:color="auto"/>
          </w:divBdr>
        </w:div>
        <w:div w:id="848520995">
          <w:marLeft w:val="480"/>
          <w:marRight w:val="0"/>
          <w:marTop w:val="0"/>
          <w:marBottom w:val="0"/>
          <w:divBdr>
            <w:top w:val="none" w:sz="0" w:space="0" w:color="auto"/>
            <w:left w:val="none" w:sz="0" w:space="0" w:color="auto"/>
            <w:bottom w:val="none" w:sz="0" w:space="0" w:color="auto"/>
            <w:right w:val="none" w:sz="0" w:space="0" w:color="auto"/>
          </w:divBdr>
        </w:div>
        <w:div w:id="1365710085">
          <w:marLeft w:val="480"/>
          <w:marRight w:val="0"/>
          <w:marTop w:val="0"/>
          <w:marBottom w:val="0"/>
          <w:divBdr>
            <w:top w:val="none" w:sz="0" w:space="0" w:color="auto"/>
            <w:left w:val="none" w:sz="0" w:space="0" w:color="auto"/>
            <w:bottom w:val="none" w:sz="0" w:space="0" w:color="auto"/>
            <w:right w:val="none" w:sz="0" w:space="0" w:color="auto"/>
          </w:divBdr>
        </w:div>
        <w:div w:id="1636331237">
          <w:marLeft w:val="480"/>
          <w:marRight w:val="0"/>
          <w:marTop w:val="0"/>
          <w:marBottom w:val="0"/>
          <w:divBdr>
            <w:top w:val="none" w:sz="0" w:space="0" w:color="auto"/>
            <w:left w:val="none" w:sz="0" w:space="0" w:color="auto"/>
            <w:bottom w:val="none" w:sz="0" w:space="0" w:color="auto"/>
            <w:right w:val="none" w:sz="0" w:space="0" w:color="auto"/>
          </w:divBdr>
        </w:div>
        <w:div w:id="1805268803">
          <w:marLeft w:val="480"/>
          <w:marRight w:val="0"/>
          <w:marTop w:val="0"/>
          <w:marBottom w:val="0"/>
          <w:divBdr>
            <w:top w:val="none" w:sz="0" w:space="0" w:color="auto"/>
            <w:left w:val="none" w:sz="0" w:space="0" w:color="auto"/>
            <w:bottom w:val="none" w:sz="0" w:space="0" w:color="auto"/>
            <w:right w:val="none" w:sz="0" w:space="0" w:color="auto"/>
          </w:divBdr>
        </w:div>
        <w:div w:id="798954882">
          <w:marLeft w:val="480"/>
          <w:marRight w:val="0"/>
          <w:marTop w:val="0"/>
          <w:marBottom w:val="0"/>
          <w:divBdr>
            <w:top w:val="none" w:sz="0" w:space="0" w:color="auto"/>
            <w:left w:val="none" w:sz="0" w:space="0" w:color="auto"/>
            <w:bottom w:val="none" w:sz="0" w:space="0" w:color="auto"/>
            <w:right w:val="none" w:sz="0" w:space="0" w:color="auto"/>
          </w:divBdr>
        </w:div>
        <w:div w:id="651298836">
          <w:marLeft w:val="480"/>
          <w:marRight w:val="0"/>
          <w:marTop w:val="0"/>
          <w:marBottom w:val="0"/>
          <w:divBdr>
            <w:top w:val="none" w:sz="0" w:space="0" w:color="auto"/>
            <w:left w:val="none" w:sz="0" w:space="0" w:color="auto"/>
            <w:bottom w:val="none" w:sz="0" w:space="0" w:color="auto"/>
            <w:right w:val="none" w:sz="0" w:space="0" w:color="auto"/>
          </w:divBdr>
        </w:div>
        <w:div w:id="2017878068">
          <w:marLeft w:val="480"/>
          <w:marRight w:val="0"/>
          <w:marTop w:val="0"/>
          <w:marBottom w:val="0"/>
          <w:divBdr>
            <w:top w:val="none" w:sz="0" w:space="0" w:color="auto"/>
            <w:left w:val="none" w:sz="0" w:space="0" w:color="auto"/>
            <w:bottom w:val="none" w:sz="0" w:space="0" w:color="auto"/>
            <w:right w:val="none" w:sz="0" w:space="0" w:color="auto"/>
          </w:divBdr>
        </w:div>
        <w:div w:id="1173255025">
          <w:marLeft w:val="480"/>
          <w:marRight w:val="0"/>
          <w:marTop w:val="0"/>
          <w:marBottom w:val="0"/>
          <w:divBdr>
            <w:top w:val="none" w:sz="0" w:space="0" w:color="auto"/>
            <w:left w:val="none" w:sz="0" w:space="0" w:color="auto"/>
            <w:bottom w:val="none" w:sz="0" w:space="0" w:color="auto"/>
            <w:right w:val="none" w:sz="0" w:space="0" w:color="auto"/>
          </w:divBdr>
        </w:div>
        <w:div w:id="1353724594">
          <w:marLeft w:val="480"/>
          <w:marRight w:val="0"/>
          <w:marTop w:val="0"/>
          <w:marBottom w:val="0"/>
          <w:divBdr>
            <w:top w:val="none" w:sz="0" w:space="0" w:color="auto"/>
            <w:left w:val="none" w:sz="0" w:space="0" w:color="auto"/>
            <w:bottom w:val="none" w:sz="0" w:space="0" w:color="auto"/>
            <w:right w:val="none" w:sz="0" w:space="0" w:color="auto"/>
          </w:divBdr>
        </w:div>
        <w:div w:id="1928463616">
          <w:marLeft w:val="480"/>
          <w:marRight w:val="0"/>
          <w:marTop w:val="0"/>
          <w:marBottom w:val="0"/>
          <w:divBdr>
            <w:top w:val="none" w:sz="0" w:space="0" w:color="auto"/>
            <w:left w:val="none" w:sz="0" w:space="0" w:color="auto"/>
            <w:bottom w:val="none" w:sz="0" w:space="0" w:color="auto"/>
            <w:right w:val="none" w:sz="0" w:space="0" w:color="auto"/>
          </w:divBdr>
        </w:div>
        <w:div w:id="1554268260">
          <w:marLeft w:val="480"/>
          <w:marRight w:val="0"/>
          <w:marTop w:val="0"/>
          <w:marBottom w:val="0"/>
          <w:divBdr>
            <w:top w:val="none" w:sz="0" w:space="0" w:color="auto"/>
            <w:left w:val="none" w:sz="0" w:space="0" w:color="auto"/>
            <w:bottom w:val="none" w:sz="0" w:space="0" w:color="auto"/>
            <w:right w:val="none" w:sz="0" w:space="0" w:color="auto"/>
          </w:divBdr>
        </w:div>
        <w:div w:id="1443722752">
          <w:marLeft w:val="480"/>
          <w:marRight w:val="0"/>
          <w:marTop w:val="0"/>
          <w:marBottom w:val="0"/>
          <w:divBdr>
            <w:top w:val="none" w:sz="0" w:space="0" w:color="auto"/>
            <w:left w:val="none" w:sz="0" w:space="0" w:color="auto"/>
            <w:bottom w:val="none" w:sz="0" w:space="0" w:color="auto"/>
            <w:right w:val="none" w:sz="0" w:space="0" w:color="auto"/>
          </w:divBdr>
        </w:div>
        <w:div w:id="77408171">
          <w:marLeft w:val="480"/>
          <w:marRight w:val="0"/>
          <w:marTop w:val="0"/>
          <w:marBottom w:val="0"/>
          <w:divBdr>
            <w:top w:val="none" w:sz="0" w:space="0" w:color="auto"/>
            <w:left w:val="none" w:sz="0" w:space="0" w:color="auto"/>
            <w:bottom w:val="none" w:sz="0" w:space="0" w:color="auto"/>
            <w:right w:val="none" w:sz="0" w:space="0" w:color="auto"/>
          </w:divBdr>
        </w:div>
        <w:div w:id="1312560289">
          <w:marLeft w:val="480"/>
          <w:marRight w:val="0"/>
          <w:marTop w:val="0"/>
          <w:marBottom w:val="0"/>
          <w:divBdr>
            <w:top w:val="none" w:sz="0" w:space="0" w:color="auto"/>
            <w:left w:val="none" w:sz="0" w:space="0" w:color="auto"/>
            <w:bottom w:val="none" w:sz="0" w:space="0" w:color="auto"/>
            <w:right w:val="none" w:sz="0" w:space="0" w:color="auto"/>
          </w:divBdr>
        </w:div>
        <w:div w:id="1777601155">
          <w:marLeft w:val="480"/>
          <w:marRight w:val="0"/>
          <w:marTop w:val="0"/>
          <w:marBottom w:val="0"/>
          <w:divBdr>
            <w:top w:val="none" w:sz="0" w:space="0" w:color="auto"/>
            <w:left w:val="none" w:sz="0" w:space="0" w:color="auto"/>
            <w:bottom w:val="none" w:sz="0" w:space="0" w:color="auto"/>
            <w:right w:val="none" w:sz="0" w:space="0" w:color="auto"/>
          </w:divBdr>
        </w:div>
        <w:div w:id="1096485625">
          <w:marLeft w:val="480"/>
          <w:marRight w:val="0"/>
          <w:marTop w:val="0"/>
          <w:marBottom w:val="0"/>
          <w:divBdr>
            <w:top w:val="none" w:sz="0" w:space="0" w:color="auto"/>
            <w:left w:val="none" w:sz="0" w:space="0" w:color="auto"/>
            <w:bottom w:val="none" w:sz="0" w:space="0" w:color="auto"/>
            <w:right w:val="none" w:sz="0" w:space="0" w:color="auto"/>
          </w:divBdr>
        </w:div>
        <w:div w:id="1969507146">
          <w:marLeft w:val="480"/>
          <w:marRight w:val="0"/>
          <w:marTop w:val="0"/>
          <w:marBottom w:val="0"/>
          <w:divBdr>
            <w:top w:val="none" w:sz="0" w:space="0" w:color="auto"/>
            <w:left w:val="none" w:sz="0" w:space="0" w:color="auto"/>
            <w:bottom w:val="none" w:sz="0" w:space="0" w:color="auto"/>
            <w:right w:val="none" w:sz="0" w:space="0" w:color="auto"/>
          </w:divBdr>
        </w:div>
        <w:div w:id="64113555">
          <w:marLeft w:val="480"/>
          <w:marRight w:val="0"/>
          <w:marTop w:val="0"/>
          <w:marBottom w:val="0"/>
          <w:divBdr>
            <w:top w:val="none" w:sz="0" w:space="0" w:color="auto"/>
            <w:left w:val="none" w:sz="0" w:space="0" w:color="auto"/>
            <w:bottom w:val="none" w:sz="0" w:space="0" w:color="auto"/>
            <w:right w:val="none" w:sz="0" w:space="0" w:color="auto"/>
          </w:divBdr>
        </w:div>
        <w:div w:id="1911842757">
          <w:marLeft w:val="480"/>
          <w:marRight w:val="0"/>
          <w:marTop w:val="0"/>
          <w:marBottom w:val="0"/>
          <w:divBdr>
            <w:top w:val="none" w:sz="0" w:space="0" w:color="auto"/>
            <w:left w:val="none" w:sz="0" w:space="0" w:color="auto"/>
            <w:bottom w:val="none" w:sz="0" w:space="0" w:color="auto"/>
            <w:right w:val="none" w:sz="0" w:space="0" w:color="auto"/>
          </w:divBdr>
        </w:div>
        <w:div w:id="285354462">
          <w:marLeft w:val="480"/>
          <w:marRight w:val="0"/>
          <w:marTop w:val="0"/>
          <w:marBottom w:val="0"/>
          <w:divBdr>
            <w:top w:val="none" w:sz="0" w:space="0" w:color="auto"/>
            <w:left w:val="none" w:sz="0" w:space="0" w:color="auto"/>
            <w:bottom w:val="none" w:sz="0" w:space="0" w:color="auto"/>
            <w:right w:val="none" w:sz="0" w:space="0" w:color="auto"/>
          </w:divBdr>
        </w:div>
        <w:div w:id="1017732843">
          <w:marLeft w:val="480"/>
          <w:marRight w:val="0"/>
          <w:marTop w:val="0"/>
          <w:marBottom w:val="0"/>
          <w:divBdr>
            <w:top w:val="none" w:sz="0" w:space="0" w:color="auto"/>
            <w:left w:val="none" w:sz="0" w:space="0" w:color="auto"/>
            <w:bottom w:val="none" w:sz="0" w:space="0" w:color="auto"/>
            <w:right w:val="none" w:sz="0" w:space="0" w:color="auto"/>
          </w:divBdr>
        </w:div>
        <w:div w:id="1904639275">
          <w:marLeft w:val="480"/>
          <w:marRight w:val="0"/>
          <w:marTop w:val="0"/>
          <w:marBottom w:val="0"/>
          <w:divBdr>
            <w:top w:val="none" w:sz="0" w:space="0" w:color="auto"/>
            <w:left w:val="none" w:sz="0" w:space="0" w:color="auto"/>
            <w:bottom w:val="none" w:sz="0" w:space="0" w:color="auto"/>
            <w:right w:val="none" w:sz="0" w:space="0" w:color="auto"/>
          </w:divBdr>
        </w:div>
        <w:div w:id="33620414">
          <w:marLeft w:val="480"/>
          <w:marRight w:val="0"/>
          <w:marTop w:val="0"/>
          <w:marBottom w:val="0"/>
          <w:divBdr>
            <w:top w:val="none" w:sz="0" w:space="0" w:color="auto"/>
            <w:left w:val="none" w:sz="0" w:space="0" w:color="auto"/>
            <w:bottom w:val="none" w:sz="0" w:space="0" w:color="auto"/>
            <w:right w:val="none" w:sz="0" w:space="0" w:color="auto"/>
          </w:divBdr>
        </w:div>
        <w:div w:id="1485971045">
          <w:marLeft w:val="480"/>
          <w:marRight w:val="0"/>
          <w:marTop w:val="0"/>
          <w:marBottom w:val="0"/>
          <w:divBdr>
            <w:top w:val="none" w:sz="0" w:space="0" w:color="auto"/>
            <w:left w:val="none" w:sz="0" w:space="0" w:color="auto"/>
            <w:bottom w:val="none" w:sz="0" w:space="0" w:color="auto"/>
            <w:right w:val="none" w:sz="0" w:space="0" w:color="auto"/>
          </w:divBdr>
        </w:div>
        <w:div w:id="659502201">
          <w:marLeft w:val="480"/>
          <w:marRight w:val="0"/>
          <w:marTop w:val="0"/>
          <w:marBottom w:val="0"/>
          <w:divBdr>
            <w:top w:val="none" w:sz="0" w:space="0" w:color="auto"/>
            <w:left w:val="none" w:sz="0" w:space="0" w:color="auto"/>
            <w:bottom w:val="none" w:sz="0" w:space="0" w:color="auto"/>
            <w:right w:val="none" w:sz="0" w:space="0" w:color="auto"/>
          </w:divBdr>
        </w:div>
        <w:div w:id="207424299">
          <w:marLeft w:val="480"/>
          <w:marRight w:val="0"/>
          <w:marTop w:val="0"/>
          <w:marBottom w:val="0"/>
          <w:divBdr>
            <w:top w:val="none" w:sz="0" w:space="0" w:color="auto"/>
            <w:left w:val="none" w:sz="0" w:space="0" w:color="auto"/>
            <w:bottom w:val="none" w:sz="0" w:space="0" w:color="auto"/>
            <w:right w:val="none" w:sz="0" w:space="0" w:color="auto"/>
          </w:divBdr>
        </w:div>
        <w:div w:id="1933661082">
          <w:marLeft w:val="480"/>
          <w:marRight w:val="0"/>
          <w:marTop w:val="0"/>
          <w:marBottom w:val="0"/>
          <w:divBdr>
            <w:top w:val="none" w:sz="0" w:space="0" w:color="auto"/>
            <w:left w:val="none" w:sz="0" w:space="0" w:color="auto"/>
            <w:bottom w:val="none" w:sz="0" w:space="0" w:color="auto"/>
            <w:right w:val="none" w:sz="0" w:space="0" w:color="auto"/>
          </w:divBdr>
        </w:div>
        <w:div w:id="1264416070">
          <w:marLeft w:val="480"/>
          <w:marRight w:val="0"/>
          <w:marTop w:val="0"/>
          <w:marBottom w:val="0"/>
          <w:divBdr>
            <w:top w:val="none" w:sz="0" w:space="0" w:color="auto"/>
            <w:left w:val="none" w:sz="0" w:space="0" w:color="auto"/>
            <w:bottom w:val="none" w:sz="0" w:space="0" w:color="auto"/>
            <w:right w:val="none" w:sz="0" w:space="0" w:color="auto"/>
          </w:divBdr>
        </w:div>
        <w:div w:id="953750781">
          <w:marLeft w:val="480"/>
          <w:marRight w:val="0"/>
          <w:marTop w:val="0"/>
          <w:marBottom w:val="0"/>
          <w:divBdr>
            <w:top w:val="none" w:sz="0" w:space="0" w:color="auto"/>
            <w:left w:val="none" w:sz="0" w:space="0" w:color="auto"/>
            <w:bottom w:val="none" w:sz="0" w:space="0" w:color="auto"/>
            <w:right w:val="none" w:sz="0" w:space="0" w:color="auto"/>
          </w:divBdr>
        </w:div>
        <w:div w:id="780877536">
          <w:marLeft w:val="480"/>
          <w:marRight w:val="0"/>
          <w:marTop w:val="0"/>
          <w:marBottom w:val="0"/>
          <w:divBdr>
            <w:top w:val="none" w:sz="0" w:space="0" w:color="auto"/>
            <w:left w:val="none" w:sz="0" w:space="0" w:color="auto"/>
            <w:bottom w:val="none" w:sz="0" w:space="0" w:color="auto"/>
            <w:right w:val="none" w:sz="0" w:space="0" w:color="auto"/>
          </w:divBdr>
        </w:div>
        <w:div w:id="1009868365">
          <w:marLeft w:val="480"/>
          <w:marRight w:val="0"/>
          <w:marTop w:val="0"/>
          <w:marBottom w:val="0"/>
          <w:divBdr>
            <w:top w:val="none" w:sz="0" w:space="0" w:color="auto"/>
            <w:left w:val="none" w:sz="0" w:space="0" w:color="auto"/>
            <w:bottom w:val="none" w:sz="0" w:space="0" w:color="auto"/>
            <w:right w:val="none" w:sz="0" w:space="0" w:color="auto"/>
          </w:divBdr>
        </w:div>
        <w:div w:id="1152285587">
          <w:marLeft w:val="480"/>
          <w:marRight w:val="0"/>
          <w:marTop w:val="0"/>
          <w:marBottom w:val="0"/>
          <w:divBdr>
            <w:top w:val="none" w:sz="0" w:space="0" w:color="auto"/>
            <w:left w:val="none" w:sz="0" w:space="0" w:color="auto"/>
            <w:bottom w:val="none" w:sz="0" w:space="0" w:color="auto"/>
            <w:right w:val="none" w:sz="0" w:space="0" w:color="auto"/>
          </w:divBdr>
        </w:div>
        <w:div w:id="1923443678">
          <w:marLeft w:val="480"/>
          <w:marRight w:val="0"/>
          <w:marTop w:val="0"/>
          <w:marBottom w:val="0"/>
          <w:divBdr>
            <w:top w:val="none" w:sz="0" w:space="0" w:color="auto"/>
            <w:left w:val="none" w:sz="0" w:space="0" w:color="auto"/>
            <w:bottom w:val="none" w:sz="0" w:space="0" w:color="auto"/>
            <w:right w:val="none" w:sz="0" w:space="0" w:color="auto"/>
          </w:divBdr>
        </w:div>
        <w:div w:id="1011562237">
          <w:marLeft w:val="480"/>
          <w:marRight w:val="0"/>
          <w:marTop w:val="0"/>
          <w:marBottom w:val="0"/>
          <w:divBdr>
            <w:top w:val="none" w:sz="0" w:space="0" w:color="auto"/>
            <w:left w:val="none" w:sz="0" w:space="0" w:color="auto"/>
            <w:bottom w:val="none" w:sz="0" w:space="0" w:color="auto"/>
            <w:right w:val="none" w:sz="0" w:space="0" w:color="auto"/>
          </w:divBdr>
        </w:div>
        <w:div w:id="255330798">
          <w:marLeft w:val="480"/>
          <w:marRight w:val="0"/>
          <w:marTop w:val="0"/>
          <w:marBottom w:val="0"/>
          <w:divBdr>
            <w:top w:val="none" w:sz="0" w:space="0" w:color="auto"/>
            <w:left w:val="none" w:sz="0" w:space="0" w:color="auto"/>
            <w:bottom w:val="none" w:sz="0" w:space="0" w:color="auto"/>
            <w:right w:val="none" w:sz="0" w:space="0" w:color="auto"/>
          </w:divBdr>
        </w:div>
        <w:div w:id="1911499914">
          <w:marLeft w:val="480"/>
          <w:marRight w:val="0"/>
          <w:marTop w:val="0"/>
          <w:marBottom w:val="0"/>
          <w:divBdr>
            <w:top w:val="none" w:sz="0" w:space="0" w:color="auto"/>
            <w:left w:val="none" w:sz="0" w:space="0" w:color="auto"/>
            <w:bottom w:val="none" w:sz="0" w:space="0" w:color="auto"/>
            <w:right w:val="none" w:sz="0" w:space="0" w:color="auto"/>
          </w:divBdr>
        </w:div>
        <w:div w:id="920020827">
          <w:marLeft w:val="480"/>
          <w:marRight w:val="0"/>
          <w:marTop w:val="0"/>
          <w:marBottom w:val="0"/>
          <w:divBdr>
            <w:top w:val="none" w:sz="0" w:space="0" w:color="auto"/>
            <w:left w:val="none" w:sz="0" w:space="0" w:color="auto"/>
            <w:bottom w:val="none" w:sz="0" w:space="0" w:color="auto"/>
            <w:right w:val="none" w:sz="0" w:space="0" w:color="auto"/>
          </w:divBdr>
        </w:div>
        <w:div w:id="630866741">
          <w:marLeft w:val="480"/>
          <w:marRight w:val="0"/>
          <w:marTop w:val="0"/>
          <w:marBottom w:val="0"/>
          <w:divBdr>
            <w:top w:val="none" w:sz="0" w:space="0" w:color="auto"/>
            <w:left w:val="none" w:sz="0" w:space="0" w:color="auto"/>
            <w:bottom w:val="none" w:sz="0" w:space="0" w:color="auto"/>
            <w:right w:val="none" w:sz="0" w:space="0" w:color="auto"/>
          </w:divBdr>
        </w:div>
        <w:div w:id="1487434669">
          <w:marLeft w:val="480"/>
          <w:marRight w:val="0"/>
          <w:marTop w:val="0"/>
          <w:marBottom w:val="0"/>
          <w:divBdr>
            <w:top w:val="none" w:sz="0" w:space="0" w:color="auto"/>
            <w:left w:val="none" w:sz="0" w:space="0" w:color="auto"/>
            <w:bottom w:val="none" w:sz="0" w:space="0" w:color="auto"/>
            <w:right w:val="none" w:sz="0" w:space="0" w:color="auto"/>
          </w:divBdr>
        </w:div>
        <w:div w:id="1873762849">
          <w:marLeft w:val="480"/>
          <w:marRight w:val="0"/>
          <w:marTop w:val="0"/>
          <w:marBottom w:val="0"/>
          <w:divBdr>
            <w:top w:val="none" w:sz="0" w:space="0" w:color="auto"/>
            <w:left w:val="none" w:sz="0" w:space="0" w:color="auto"/>
            <w:bottom w:val="none" w:sz="0" w:space="0" w:color="auto"/>
            <w:right w:val="none" w:sz="0" w:space="0" w:color="auto"/>
          </w:divBdr>
        </w:div>
        <w:div w:id="1258488841">
          <w:marLeft w:val="480"/>
          <w:marRight w:val="0"/>
          <w:marTop w:val="0"/>
          <w:marBottom w:val="0"/>
          <w:divBdr>
            <w:top w:val="none" w:sz="0" w:space="0" w:color="auto"/>
            <w:left w:val="none" w:sz="0" w:space="0" w:color="auto"/>
            <w:bottom w:val="none" w:sz="0" w:space="0" w:color="auto"/>
            <w:right w:val="none" w:sz="0" w:space="0" w:color="auto"/>
          </w:divBdr>
        </w:div>
        <w:div w:id="1246576059">
          <w:marLeft w:val="480"/>
          <w:marRight w:val="0"/>
          <w:marTop w:val="0"/>
          <w:marBottom w:val="0"/>
          <w:divBdr>
            <w:top w:val="none" w:sz="0" w:space="0" w:color="auto"/>
            <w:left w:val="none" w:sz="0" w:space="0" w:color="auto"/>
            <w:bottom w:val="none" w:sz="0" w:space="0" w:color="auto"/>
            <w:right w:val="none" w:sz="0" w:space="0" w:color="auto"/>
          </w:divBdr>
        </w:div>
        <w:div w:id="1515069802">
          <w:marLeft w:val="480"/>
          <w:marRight w:val="0"/>
          <w:marTop w:val="0"/>
          <w:marBottom w:val="0"/>
          <w:divBdr>
            <w:top w:val="none" w:sz="0" w:space="0" w:color="auto"/>
            <w:left w:val="none" w:sz="0" w:space="0" w:color="auto"/>
            <w:bottom w:val="none" w:sz="0" w:space="0" w:color="auto"/>
            <w:right w:val="none" w:sz="0" w:space="0" w:color="auto"/>
          </w:divBdr>
        </w:div>
        <w:div w:id="1755971788">
          <w:marLeft w:val="480"/>
          <w:marRight w:val="0"/>
          <w:marTop w:val="0"/>
          <w:marBottom w:val="0"/>
          <w:divBdr>
            <w:top w:val="none" w:sz="0" w:space="0" w:color="auto"/>
            <w:left w:val="none" w:sz="0" w:space="0" w:color="auto"/>
            <w:bottom w:val="none" w:sz="0" w:space="0" w:color="auto"/>
            <w:right w:val="none" w:sz="0" w:space="0" w:color="auto"/>
          </w:divBdr>
        </w:div>
        <w:div w:id="293216071">
          <w:marLeft w:val="480"/>
          <w:marRight w:val="0"/>
          <w:marTop w:val="0"/>
          <w:marBottom w:val="0"/>
          <w:divBdr>
            <w:top w:val="none" w:sz="0" w:space="0" w:color="auto"/>
            <w:left w:val="none" w:sz="0" w:space="0" w:color="auto"/>
            <w:bottom w:val="none" w:sz="0" w:space="0" w:color="auto"/>
            <w:right w:val="none" w:sz="0" w:space="0" w:color="auto"/>
          </w:divBdr>
        </w:div>
        <w:div w:id="1741441607">
          <w:marLeft w:val="480"/>
          <w:marRight w:val="0"/>
          <w:marTop w:val="0"/>
          <w:marBottom w:val="0"/>
          <w:divBdr>
            <w:top w:val="none" w:sz="0" w:space="0" w:color="auto"/>
            <w:left w:val="none" w:sz="0" w:space="0" w:color="auto"/>
            <w:bottom w:val="none" w:sz="0" w:space="0" w:color="auto"/>
            <w:right w:val="none" w:sz="0" w:space="0" w:color="auto"/>
          </w:divBdr>
        </w:div>
        <w:div w:id="298340934">
          <w:marLeft w:val="480"/>
          <w:marRight w:val="0"/>
          <w:marTop w:val="0"/>
          <w:marBottom w:val="0"/>
          <w:divBdr>
            <w:top w:val="none" w:sz="0" w:space="0" w:color="auto"/>
            <w:left w:val="none" w:sz="0" w:space="0" w:color="auto"/>
            <w:bottom w:val="none" w:sz="0" w:space="0" w:color="auto"/>
            <w:right w:val="none" w:sz="0" w:space="0" w:color="auto"/>
          </w:divBdr>
        </w:div>
        <w:div w:id="1900242937">
          <w:marLeft w:val="480"/>
          <w:marRight w:val="0"/>
          <w:marTop w:val="0"/>
          <w:marBottom w:val="0"/>
          <w:divBdr>
            <w:top w:val="none" w:sz="0" w:space="0" w:color="auto"/>
            <w:left w:val="none" w:sz="0" w:space="0" w:color="auto"/>
            <w:bottom w:val="none" w:sz="0" w:space="0" w:color="auto"/>
            <w:right w:val="none" w:sz="0" w:space="0" w:color="auto"/>
          </w:divBdr>
        </w:div>
        <w:div w:id="1393966976">
          <w:marLeft w:val="480"/>
          <w:marRight w:val="0"/>
          <w:marTop w:val="0"/>
          <w:marBottom w:val="0"/>
          <w:divBdr>
            <w:top w:val="none" w:sz="0" w:space="0" w:color="auto"/>
            <w:left w:val="none" w:sz="0" w:space="0" w:color="auto"/>
            <w:bottom w:val="none" w:sz="0" w:space="0" w:color="auto"/>
            <w:right w:val="none" w:sz="0" w:space="0" w:color="auto"/>
          </w:divBdr>
        </w:div>
        <w:div w:id="657079694">
          <w:marLeft w:val="480"/>
          <w:marRight w:val="0"/>
          <w:marTop w:val="0"/>
          <w:marBottom w:val="0"/>
          <w:divBdr>
            <w:top w:val="none" w:sz="0" w:space="0" w:color="auto"/>
            <w:left w:val="none" w:sz="0" w:space="0" w:color="auto"/>
            <w:bottom w:val="none" w:sz="0" w:space="0" w:color="auto"/>
            <w:right w:val="none" w:sz="0" w:space="0" w:color="auto"/>
          </w:divBdr>
        </w:div>
        <w:div w:id="207953348">
          <w:marLeft w:val="480"/>
          <w:marRight w:val="0"/>
          <w:marTop w:val="0"/>
          <w:marBottom w:val="0"/>
          <w:divBdr>
            <w:top w:val="none" w:sz="0" w:space="0" w:color="auto"/>
            <w:left w:val="none" w:sz="0" w:space="0" w:color="auto"/>
            <w:bottom w:val="none" w:sz="0" w:space="0" w:color="auto"/>
            <w:right w:val="none" w:sz="0" w:space="0" w:color="auto"/>
          </w:divBdr>
        </w:div>
        <w:div w:id="1937397592">
          <w:marLeft w:val="480"/>
          <w:marRight w:val="0"/>
          <w:marTop w:val="0"/>
          <w:marBottom w:val="0"/>
          <w:divBdr>
            <w:top w:val="none" w:sz="0" w:space="0" w:color="auto"/>
            <w:left w:val="none" w:sz="0" w:space="0" w:color="auto"/>
            <w:bottom w:val="none" w:sz="0" w:space="0" w:color="auto"/>
            <w:right w:val="none" w:sz="0" w:space="0" w:color="auto"/>
          </w:divBdr>
        </w:div>
        <w:div w:id="2119908861">
          <w:marLeft w:val="480"/>
          <w:marRight w:val="0"/>
          <w:marTop w:val="0"/>
          <w:marBottom w:val="0"/>
          <w:divBdr>
            <w:top w:val="none" w:sz="0" w:space="0" w:color="auto"/>
            <w:left w:val="none" w:sz="0" w:space="0" w:color="auto"/>
            <w:bottom w:val="none" w:sz="0" w:space="0" w:color="auto"/>
            <w:right w:val="none" w:sz="0" w:space="0" w:color="auto"/>
          </w:divBdr>
        </w:div>
        <w:div w:id="486670648">
          <w:marLeft w:val="480"/>
          <w:marRight w:val="0"/>
          <w:marTop w:val="0"/>
          <w:marBottom w:val="0"/>
          <w:divBdr>
            <w:top w:val="none" w:sz="0" w:space="0" w:color="auto"/>
            <w:left w:val="none" w:sz="0" w:space="0" w:color="auto"/>
            <w:bottom w:val="none" w:sz="0" w:space="0" w:color="auto"/>
            <w:right w:val="none" w:sz="0" w:space="0" w:color="auto"/>
          </w:divBdr>
        </w:div>
        <w:div w:id="1352414245">
          <w:marLeft w:val="480"/>
          <w:marRight w:val="0"/>
          <w:marTop w:val="0"/>
          <w:marBottom w:val="0"/>
          <w:divBdr>
            <w:top w:val="none" w:sz="0" w:space="0" w:color="auto"/>
            <w:left w:val="none" w:sz="0" w:space="0" w:color="auto"/>
            <w:bottom w:val="none" w:sz="0" w:space="0" w:color="auto"/>
            <w:right w:val="none" w:sz="0" w:space="0" w:color="auto"/>
          </w:divBdr>
        </w:div>
        <w:div w:id="93749151">
          <w:marLeft w:val="480"/>
          <w:marRight w:val="0"/>
          <w:marTop w:val="0"/>
          <w:marBottom w:val="0"/>
          <w:divBdr>
            <w:top w:val="none" w:sz="0" w:space="0" w:color="auto"/>
            <w:left w:val="none" w:sz="0" w:space="0" w:color="auto"/>
            <w:bottom w:val="none" w:sz="0" w:space="0" w:color="auto"/>
            <w:right w:val="none" w:sz="0" w:space="0" w:color="auto"/>
          </w:divBdr>
        </w:div>
        <w:div w:id="755518784">
          <w:marLeft w:val="480"/>
          <w:marRight w:val="0"/>
          <w:marTop w:val="0"/>
          <w:marBottom w:val="0"/>
          <w:divBdr>
            <w:top w:val="none" w:sz="0" w:space="0" w:color="auto"/>
            <w:left w:val="none" w:sz="0" w:space="0" w:color="auto"/>
            <w:bottom w:val="none" w:sz="0" w:space="0" w:color="auto"/>
            <w:right w:val="none" w:sz="0" w:space="0" w:color="auto"/>
          </w:divBdr>
        </w:div>
        <w:div w:id="906769238">
          <w:marLeft w:val="480"/>
          <w:marRight w:val="0"/>
          <w:marTop w:val="0"/>
          <w:marBottom w:val="0"/>
          <w:divBdr>
            <w:top w:val="none" w:sz="0" w:space="0" w:color="auto"/>
            <w:left w:val="none" w:sz="0" w:space="0" w:color="auto"/>
            <w:bottom w:val="none" w:sz="0" w:space="0" w:color="auto"/>
            <w:right w:val="none" w:sz="0" w:space="0" w:color="auto"/>
          </w:divBdr>
        </w:div>
        <w:div w:id="62072805">
          <w:marLeft w:val="480"/>
          <w:marRight w:val="0"/>
          <w:marTop w:val="0"/>
          <w:marBottom w:val="0"/>
          <w:divBdr>
            <w:top w:val="none" w:sz="0" w:space="0" w:color="auto"/>
            <w:left w:val="none" w:sz="0" w:space="0" w:color="auto"/>
            <w:bottom w:val="none" w:sz="0" w:space="0" w:color="auto"/>
            <w:right w:val="none" w:sz="0" w:space="0" w:color="auto"/>
          </w:divBdr>
        </w:div>
        <w:div w:id="150222975">
          <w:marLeft w:val="480"/>
          <w:marRight w:val="0"/>
          <w:marTop w:val="0"/>
          <w:marBottom w:val="0"/>
          <w:divBdr>
            <w:top w:val="none" w:sz="0" w:space="0" w:color="auto"/>
            <w:left w:val="none" w:sz="0" w:space="0" w:color="auto"/>
            <w:bottom w:val="none" w:sz="0" w:space="0" w:color="auto"/>
            <w:right w:val="none" w:sz="0" w:space="0" w:color="auto"/>
          </w:divBdr>
        </w:div>
        <w:div w:id="1920551570">
          <w:marLeft w:val="480"/>
          <w:marRight w:val="0"/>
          <w:marTop w:val="0"/>
          <w:marBottom w:val="0"/>
          <w:divBdr>
            <w:top w:val="none" w:sz="0" w:space="0" w:color="auto"/>
            <w:left w:val="none" w:sz="0" w:space="0" w:color="auto"/>
            <w:bottom w:val="none" w:sz="0" w:space="0" w:color="auto"/>
            <w:right w:val="none" w:sz="0" w:space="0" w:color="auto"/>
          </w:divBdr>
        </w:div>
        <w:div w:id="1310475424">
          <w:marLeft w:val="480"/>
          <w:marRight w:val="0"/>
          <w:marTop w:val="0"/>
          <w:marBottom w:val="0"/>
          <w:divBdr>
            <w:top w:val="none" w:sz="0" w:space="0" w:color="auto"/>
            <w:left w:val="none" w:sz="0" w:space="0" w:color="auto"/>
            <w:bottom w:val="none" w:sz="0" w:space="0" w:color="auto"/>
            <w:right w:val="none" w:sz="0" w:space="0" w:color="auto"/>
          </w:divBdr>
        </w:div>
        <w:div w:id="1006833076">
          <w:marLeft w:val="480"/>
          <w:marRight w:val="0"/>
          <w:marTop w:val="0"/>
          <w:marBottom w:val="0"/>
          <w:divBdr>
            <w:top w:val="none" w:sz="0" w:space="0" w:color="auto"/>
            <w:left w:val="none" w:sz="0" w:space="0" w:color="auto"/>
            <w:bottom w:val="none" w:sz="0" w:space="0" w:color="auto"/>
            <w:right w:val="none" w:sz="0" w:space="0" w:color="auto"/>
          </w:divBdr>
        </w:div>
        <w:div w:id="750468222">
          <w:marLeft w:val="480"/>
          <w:marRight w:val="0"/>
          <w:marTop w:val="0"/>
          <w:marBottom w:val="0"/>
          <w:divBdr>
            <w:top w:val="none" w:sz="0" w:space="0" w:color="auto"/>
            <w:left w:val="none" w:sz="0" w:space="0" w:color="auto"/>
            <w:bottom w:val="none" w:sz="0" w:space="0" w:color="auto"/>
            <w:right w:val="none" w:sz="0" w:space="0" w:color="auto"/>
          </w:divBdr>
        </w:div>
        <w:div w:id="1015884608">
          <w:marLeft w:val="480"/>
          <w:marRight w:val="0"/>
          <w:marTop w:val="0"/>
          <w:marBottom w:val="0"/>
          <w:divBdr>
            <w:top w:val="none" w:sz="0" w:space="0" w:color="auto"/>
            <w:left w:val="none" w:sz="0" w:space="0" w:color="auto"/>
            <w:bottom w:val="none" w:sz="0" w:space="0" w:color="auto"/>
            <w:right w:val="none" w:sz="0" w:space="0" w:color="auto"/>
          </w:divBdr>
        </w:div>
        <w:div w:id="1278096623">
          <w:marLeft w:val="480"/>
          <w:marRight w:val="0"/>
          <w:marTop w:val="0"/>
          <w:marBottom w:val="0"/>
          <w:divBdr>
            <w:top w:val="none" w:sz="0" w:space="0" w:color="auto"/>
            <w:left w:val="none" w:sz="0" w:space="0" w:color="auto"/>
            <w:bottom w:val="none" w:sz="0" w:space="0" w:color="auto"/>
            <w:right w:val="none" w:sz="0" w:space="0" w:color="auto"/>
          </w:divBdr>
        </w:div>
        <w:div w:id="1185748490">
          <w:marLeft w:val="480"/>
          <w:marRight w:val="0"/>
          <w:marTop w:val="0"/>
          <w:marBottom w:val="0"/>
          <w:divBdr>
            <w:top w:val="none" w:sz="0" w:space="0" w:color="auto"/>
            <w:left w:val="none" w:sz="0" w:space="0" w:color="auto"/>
            <w:bottom w:val="none" w:sz="0" w:space="0" w:color="auto"/>
            <w:right w:val="none" w:sz="0" w:space="0" w:color="auto"/>
          </w:divBdr>
        </w:div>
        <w:div w:id="501509168">
          <w:marLeft w:val="480"/>
          <w:marRight w:val="0"/>
          <w:marTop w:val="0"/>
          <w:marBottom w:val="0"/>
          <w:divBdr>
            <w:top w:val="none" w:sz="0" w:space="0" w:color="auto"/>
            <w:left w:val="none" w:sz="0" w:space="0" w:color="auto"/>
            <w:bottom w:val="none" w:sz="0" w:space="0" w:color="auto"/>
            <w:right w:val="none" w:sz="0" w:space="0" w:color="auto"/>
          </w:divBdr>
        </w:div>
        <w:div w:id="491457985">
          <w:marLeft w:val="480"/>
          <w:marRight w:val="0"/>
          <w:marTop w:val="0"/>
          <w:marBottom w:val="0"/>
          <w:divBdr>
            <w:top w:val="none" w:sz="0" w:space="0" w:color="auto"/>
            <w:left w:val="none" w:sz="0" w:space="0" w:color="auto"/>
            <w:bottom w:val="none" w:sz="0" w:space="0" w:color="auto"/>
            <w:right w:val="none" w:sz="0" w:space="0" w:color="auto"/>
          </w:divBdr>
        </w:div>
        <w:div w:id="891114382">
          <w:marLeft w:val="480"/>
          <w:marRight w:val="0"/>
          <w:marTop w:val="0"/>
          <w:marBottom w:val="0"/>
          <w:divBdr>
            <w:top w:val="none" w:sz="0" w:space="0" w:color="auto"/>
            <w:left w:val="none" w:sz="0" w:space="0" w:color="auto"/>
            <w:bottom w:val="none" w:sz="0" w:space="0" w:color="auto"/>
            <w:right w:val="none" w:sz="0" w:space="0" w:color="auto"/>
          </w:divBdr>
        </w:div>
        <w:div w:id="120006111">
          <w:marLeft w:val="480"/>
          <w:marRight w:val="0"/>
          <w:marTop w:val="0"/>
          <w:marBottom w:val="0"/>
          <w:divBdr>
            <w:top w:val="none" w:sz="0" w:space="0" w:color="auto"/>
            <w:left w:val="none" w:sz="0" w:space="0" w:color="auto"/>
            <w:bottom w:val="none" w:sz="0" w:space="0" w:color="auto"/>
            <w:right w:val="none" w:sz="0" w:space="0" w:color="auto"/>
          </w:divBdr>
        </w:div>
        <w:div w:id="2117749300">
          <w:marLeft w:val="480"/>
          <w:marRight w:val="0"/>
          <w:marTop w:val="0"/>
          <w:marBottom w:val="0"/>
          <w:divBdr>
            <w:top w:val="none" w:sz="0" w:space="0" w:color="auto"/>
            <w:left w:val="none" w:sz="0" w:space="0" w:color="auto"/>
            <w:bottom w:val="none" w:sz="0" w:space="0" w:color="auto"/>
            <w:right w:val="none" w:sz="0" w:space="0" w:color="auto"/>
          </w:divBdr>
        </w:div>
        <w:div w:id="1200048155">
          <w:marLeft w:val="480"/>
          <w:marRight w:val="0"/>
          <w:marTop w:val="0"/>
          <w:marBottom w:val="0"/>
          <w:divBdr>
            <w:top w:val="none" w:sz="0" w:space="0" w:color="auto"/>
            <w:left w:val="none" w:sz="0" w:space="0" w:color="auto"/>
            <w:bottom w:val="none" w:sz="0" w:space="0" w:color="auto"/>
            <w:right w:val="none" w:sz="0" w:space="0" w:color="auto"/>
          </w:divBdr>
        </w:div>
        <w:div w:id="1202787441">
          <w:marLeft w:val="480"/>
          <w:marRight w:val="0"/>
          <w:marTop w:val="0"/>
          <w:marBottom w:val="0"/>
          <w:divBdr>
            <w:top w:val="none" w:sz="0" w:space="0" w:color="auto"/>
            <w:left w:val="none" w:sz="0" w:space="0" w:color="auto"/>
            <w:bottom w:val="none" w:sz="0" w:space="0" w:color="auto"/>
            <w:right w:val="none" w:sz="0" w:space="0" w:color="auto"/>
          </w:divBdr>
        </w:div>
      </w:divsChild>
    </w:div>
    <w:div w:id="1156340786">
      <w:bodyDiv w:val="1"/>
      <w:marLeft w:val="0"/>
      <w:marRight w:val="0"/>
      <w:marTop w:val="0"/>
      <w:marBottom w:val="0"/>
      <w:divBdr>
        <w:top w:val="none" w:sz="0" w:space="0" w:color="auto"/>
        <w:left w:val="none" w:sz="0" w:space="0" w:color="auto"/>
        <w:bottom w:val="none" w:sz="0" w:space="0" w:color="auto"/>
        <w:right w:val="none" w:sz="0" w:space="0" w:color="auto"/>
      </w:divBdr>
      <w:divsChild>
        <w:div w:id="1885092575">
          <w:marLeft w:val="480"/>
          <w:marRight w:val="0"/>
          <w:marTop w:val="0"/>
          <w:marBottom w:val="0"/>
          <w:divBdr>
            <w:top w:val="none" w:sz="0" w:space="0" w:color="auto"/>
            <w:left w:val="none" w:sz="0" w:space="0" w:color="auto"/>
            <w:bottom w:val="none" w:sz="0" w:space="0" w:color="auto"/>
            <w:right w:val="none" w:sz="0" w:space="0" w:color="auto"/>
          </w:divBdr>
        </w:div>
        <w:div w:id="602617432">
          <w:marLeft w:val="480"/>
          <w:marRight w:val="0"/>
          <w:marTop w:val="0"/>
          <w:marBottom w:val="0"/>
          <w:divBdr>
            <w:top w:val="none" w:sz="0" w:space="0" w:color="auto"/>
            <w:left w:val="none" w:sz="0" w:space="0" w:color="auto"/>
            <w:bottom w:val="none" w:sz="0" w:space="0" w:color="auto"/>
            <w:right w:val="none" w:sz="0" w:space="0" w:color="auto"/>
          </w:divBdr>
        </w:div>
        <w:div w:id="1566259611">
          <w:marLeft w:val="480"/>
          <w:marRight w:val="0"/>
          <w:marTop w:val="0"/>
          <w:marBottom w:val="0"/>
          <w:divBdr>
            <w:top w:val="none" w:sz="0" w:space="0" w:color="auto"/>
            <w:left w:val="none" w:sz="0" w:space="0" w:color="auto"/>
            <w:bottom w:val="none" w:sz="0" w:space="0" w:color="auto"/>
            <w:right w:val="none" w:sz="0" w:space="0" w:color="auto"/>
          </w:divBdr>
        </w:div>
        <w:div w:id="439570831">
          <w:marLeft w:val="480"/>
          <w:marRight w:val="0"/>
          <w:marTop w:val="0"/>
          <w:marBottom w:val="0"/>
          <w:divBdr>
            <w:top w:val="none" w:sz="0" w:space="0" w:color="auto"/>
            <w:left w:val="none" w:sz="0" w:space="0" w:color="auto"/>
            <w:bottom w:val="none" w:sz="0" w:space="0" w:color="auto"/>
            <w:right w:val="none" w:sz="0" w:space="0" w:color="auto"/>
          </w:divBdr>
        </w:div>
        <w:div w:id="1511352">
          <w:marLeft w:val="480"/>
          <w:marRight w:val="0"/>
          <w:marTop w:val="0"/>
          <w:marBottom w:val="0"/>
          <w:divBdr>
            <w:top w:val="none" w:sz="0" w:space="0" w:color="auto"/>
            <w:left w:val="none" w:sz="0" w:space="0" w:color="auto"/>
            <w:bottom w:val="none" w:sz="0" w:space="0" w:color="auto"/>
            <w:right w:val="none" w:sz="0" w:space="0" w:color="auto"/>
          </w:divBdr>
        </w:div>
        <w:div w:id="560143141">
          <w:marLeft w:val="480"/>
          <w:marRight w:val="0"/>
          <w:marTop w:val="0"/>
          <w:marBottom w:val="0"/>
          <w:divBdr>
            <w:top w:val="none" w:sz="0" w:space="0" w:color="auto"/>
            <w:left w:val="none" w:sz="0" w:space="0" w:color="auto"/>
            <w:bottom w:val="none" w:sz="0" w:space="0" w:color="auto"/>
            <w:right w:val="none" w:sz="0" w:space="0" w:color="auto"/>
          </w:divBdr>
        </w:div>
        <w:div w:id="1752652187">
          <w:marLeft w:val="480"/>
          <w:marRight w:val="0"/>
          <w:marTop w:val="0"/>
          <w:marBottom w:val="0"/>
          <w:divBdr>
            <w:top w:val="none" w:sz="0" w:space="0" w:color="auto"/>
            <w:left w:val="none" w:sz="0" w:space="0" w:color="auto"/>
            <w:bottom w:val="none" w:sz="0" w:space="0" w:color="auto"/>
            <w:right w:val="none" w:sz="0" w:space="0" w:color="auto"/>
          </w:divBdr>
        </w:div>
        <w:div w:id="667487210">
          <w:marLeft w:val="480"/>
          <w:marRight w:val="0"/>
          <w:marTop w:val="0"/>
          <w:marBottom w:val="0"/>
          <w:divBdr>
            <w:top w:val="none" w:sz="0" w:space="0" w:color="auto"/>
            <w:left w:val="none" w:sz="0" w:space="0" w:color="auto"/>
            <w:bottom w:val="none" w:sz="0" w:space="0" w:color="auto"/>
            <w:right w:val="none" w:sz="0" w:space="0" w:color="auto"/>
          </w:divBdr>
        </w:div>
        <w:div w:id="510797096">
          <w:marLeft w:val="480"/>
          <w:marRight w:val="0"/>
          <w:marTop w:val="0"/>
          <w:marBottom w:val="0"/>
          <w:divBdr>
            <w:top w:val="none" w:sz="0" w:space="0" w:color="auto"/>
            <w:left w:val="none" w:sz="0" w:space="0" w:color="auto"/>
            <w:bottom w:val="none" w:sz="0" w:space="0" w:color="auto"/>
            <w:right w:val="none" w:sz="0" w:space="0" w:color="auto"/>
          </w:divBdr>
        </w:div>
        <w:div w:id="1884636252">
          <w:marLeft w:val="480"/>
          <w:marRight w:val="0"/>
          <w:marTop w:val="0"/>
          <w:marBottom w:val="0"/>
          <w:divBdr>
            <w:top w:val="none" w:sz="0" w:space="0" w:color="auto"/>
            <w:left w:val="none" w:sz="0" w:space="0" w:color="auto"/>
            <w:bottom w:val="none" w:sz="0" w:space="0" w:color="auto"/>
            <w:right w:val="none" w:sz="0" w:space="0" w:color="auto"/>
          </w:divBdr>
        </w:div>
        <w:div w:id="705060137">
          <w:marLeft w:val="480"/>
          <w:marRight w:val="0"/>
          <w:marTop w:val="0"/>
          <w:marBottom w:val="0"/>
          <w:divBdr>
            <w:top w:val="none" w:sz="0" w:space="0" w:color="auto"/>
            <w:left w:val="none" w:sz="0" w:space="0" w:color="auto"/>
            <w:bottom w:val="none" w:sz="0" w:space="0" w:color="auto"/>
            <w:right w:val="none" w:sz="0" w:space="0" w:color="auto"/>
          </w:divBdr>
        </w:div>
        <w:div w:id="181821904">
          <w:marLeft w:val="480"/>
          <w:marRight w:val="0"/>
          <w:marTop w:val="0"/>
          <w:marBottom w:val="0"/>
          <w:divBdr>
            <w:top w:val="none" w:sz="0" w:space="0" w:color="auto"/>
            <w:left w:val="none" w:sz="0" w:space="0" w:color="auto"/>
            <w:bottom w:val="none" w:sz="0" w:space="0" w:color="auto"/>
            <w:right w:val="none" w:sz="0" w:space="0" w:color="auto"/>
          </w:divBdr>
        </w:div>
        <w:div w:id="463082141">
          <w:marLeft w:val="480"/>
          <w:marRight w:val="0"/>
          <w:marTop w:val="0"/>
          <w:marBottom w:val="0"/>
          <w:divBdr>
            <w:top w:val="none" w:sz="0" w:space="0" w:color="auto"/>
            <w:left w:val="none" w:sz="0" w:space="0" w:color="auto"/>
            <w:bottom w:val="none" w:sz="0" w:space="0" w:color="auto"/>
            <w:right w:val="none" w:sz="0" w:space="0" w:color="auto"/>
          </w:divBdr>
        </w:div>
        <w:div w:id="320083658">
          <w:marLeft w:val="480"/>
          <w:marRight w:val="0"/>
          <w:marTop w:val="0"/>
          <w:marBottom w:val="0"/>
          <w:divBdr>
            <w:top w:val="none" w:sz="0" w:space="0" w:color="auto"/>
            <w:left w:val="none" w:sz="0" w:space="0" w:color="auto"/>
            <w:bottom w:val="none" w:sz="0" w:space="0" w:color="auto"/>
            <w:right w:val="none" w:sz="0" w:space="0" w:color="auto"/>
          </w:divBdr>
        </w:div>
        <w:div w:id="1081633625">
          <w:marLeft w:val="480"/>
          <w:marRight w:val="0"/>
          <w:marTop w:val="0"/>
          <w:marBottom w:val="0"/>
          <w:divBdr>
            <w:top w:val="none" w:sz="0" w:space="0" w:color="auto"/>
            <w:left w:val="none" w:sz="0" w:space="0" w:color="auto"/>
            <w:bottom w:val="none" w:sz="0" w:space="0" w:color="auto"/>
            <w:right w:val="none" w:sz="0" w:space="0" w:color="auto"/>
          </w:divBdr>
        </w:div>
        <w:div w:id="1536118783">
          <w:marLeft w:val="480"/>
          <w:marRight w:val="0"/>
          <w:marTop w:val="0"/>
          <w:marBottom w:val="0"/>
          <w:divBdr>
            <w:top w:val="none" w:sz="0" w:space="0" w:color="auto"/>
            <w:left w:val="none" w:sz="0" w:space="0" w:color="auto"/>
            <w:bottom w:val="none" w:sz="0" w:space="0" w:color="auto"/>
            <w:right w:val="none" w:sz="0" w:space="0" w:color="auto"/>
          </w:divBdr>
        </w:div>
        <w:div w:id="253173057">
          <w:marLeft w:val="480"/>
          <w:marRight w:val="0"/>
          <w:marTop w:val="0"/>
          <w:marBottom w:val="0"/>
          <w:divBdr>
            <w:top w:val="none" w:sz="0" w:space="0" w:color="auto"/>
            <w:left w:val="none" w:sz="0" w:space="0" w:color="auto"/>
            <w:bottom w:val="none" w:sz="0" w:space="0" w:color="auto"/>
            <w:right w:val="none" w:sz="0" w:space="0" w:color="auto"/>
          </w:divBdr>
        </w:div>
        <w:div w:id="1229532349">
          <w:marLeft w:val="480"/>
          <w:marRight w:val="0"/>
          <w:marTop w:val="0"/>
          <w:marBottom w:val="0"/>
          <w:divBdr>
            <w:top w:val="none" w:sz="0" w:space="0" w:color="auto"/>
            <w:left w:val="none" w:sz="0" w:space="0" w:color="auto"/>
            <w:bottom w:val="none" w:sz="0" w:space="0" w:color="auto"/>
            <w:right w:val="none" w:sz="0" w:space="0" w:color="auto"/>
          </w:divBdr>
        </w:div>
        <w:div w:id="1392146433">
          <w:marLeft w:val="480"/>
          <w:marRight w:val="0"/>
          <w:marTop w:val="0"/>
          <w:marBottom w:val="0"/>
          <w:divBdr>
            <w:top w:val="none" w:sz="0" w:space="0" w:color="auto"/>
            <w:left w:val="none" w:sz="0" w:space="0" w:color="auto"/>
            <w:bottom w:val="none" w:sz="0" w:space="0" w:color="auto"/>
            <w:right w:val="none" w:sz="0" w:space="0" w:color="auto"/>
          </w:divBdr>
        </w:div>
        <w:div w:id="1831404385">
          <w:marLeft w:val="480"/>
          <w:marRight w:val="0"/>
          <w:marTop w:val="0"/>
          <w:marBottom w:val="0"/>
          <w:divBdr>
            <w:top w:val="none" w:sz="0" w:space="0" w:color="auto"/>
            <w:left w:val="none" w:sz="0" w:space="0" w:color="auto"/>
            <w:bottom w:val="none" w:sz="0" w:space="0" w:color="auto"/>
            <w:right w:val="none" w:sz="0" w:space="0" w:color="auto"/>
          </w:divBdr>
        </w:div>
        <w:div w:id="623387247">
          <w:marLeft w:val="480"/>
          <w:marRight w:val="0"/>
          <w:marTop w:val="0"/>
          <w:marBottom w:val="0"/>
          <w:divBdr>
            <w:top w:val="none" w:sz="0" w:space="0" w:color="auto"/>
            <w:left w:val="none" w:sz="0" w:space="0" w:color="auto"/>
            <w:bottom w:val="none" w:sz="0" w:space="0" w:color="auto"/>
            <w:right w:val="none" w:sz="0" w:space="0" w:color="auto"/>
          </w:divBdr>
        </w:div>
        <w:div w:id="411002153">
          <w:marLeft w:val="480"/>
          <w:marRight w:val="0"/>
          <w:marTop w:val="0"/>
          <w:marBottom w:val="0"/>
          <w:divBdr>
            <w:top w:val="none" w:sz="0" w:space="0" w:color="auto"/>
            <w:left w:val="none" w:sz="0" w:space="0" w:color="auto"/>
            <w:bottom w:val="none" w:sz="0" w:space="0" w:color="auto"/>
            <w:right w:val="none" w:sz="0" w:space="0" w:color="auto"/>
          </w:divBdr>
        </w:div>
        <w:div w:id="103619875">
          <w:marLeft w:val="480"/>
          <w:marRight w:val="0"/>
          <w:marTop w:val="0"/>
          <w:marBottom w:val="0"/>
          <w:divBdr>
            <w:top w:val="none" w:sz="0" w:space="0" w:color="auto"/>
            <w:left w:val="none" w:sz="0" w:space="0" w:color="auto"/>
            <w:bottom w:val="none" w:sz="0" w:space="0" w:color="auto"/>
            <w:right w:val="none" w:sz="0" w:space="0" w:color="auto"/>
          </w:divBdr>
        </w:div>
        <w:div w:id="1238898992">
          <w:marLeft w:val="480"/>
          <w:marRight w:val="0"/>
          <w:marTop w:val="0"/>
          <w:marBottom w:val="0"/>
          <w:divBdr>
            <w:top w:val="none" w:sz="0" w:space="0" w:color="auto"/>
            <w:left w:val="none" w:sz="0" w:space="0" w:color="auto"/>
            <w:bottom w:val="none" w:sz="0" w:space="0" w:color="auto"/>
            <w:right w:val="none" w:sz="0" w:space="0" w:color="auto"/>
          </w:divBdr>
        </w:div>
        <w:div w:id="1322271069">
          <w:marLeft w:val="480"/>
          <w:marRight w:val="0"/>
          <w:marTop w:val="0"/>
          <w:marBottom w:val="0"/>
          <w:divBdr>
            <w:top w:val="none" w:sz="0" w:space="0" w:color="auto"/>
            <w:left w:val="none" w:sz="0" w:space="0" w:color="auto"/>
            <w:bottom w:val="none" w:sz="0" w:space="0" w:color="auto"/>
            <w:right w:val="none" w:sz="0" w:space="0" w:color="auto"/>
          </w:divBdr>
        </w:div>
        <w:div w:id="631642451">
          <w:marLeft w:val="480"/>
          <w:marRight w:val="0"/>
          <w:marTop w:val="0"/>
          <w:marBottom w:val="0"/>
          <w:divBdr>
            <w:top w:val="none" w:sz="0" w:space="0" w:color="auto"/>
            <w:left w:val="none" w:sz="0" w:space="0" w:color="auto"/>
            <w:bottom w:val="none" w:sz="0" w:space="0" w:color="auto"/>
            <w:right w:val="none" w:sz="0" w:space="0" w:color="auto"/>
          </w:divBdr>
        </w:div>
        <w:div w:id="474028066">
          <w:marLeft w:val="480"/>
          <w:marRight w:val="0"/>
          <w:marTop w:val="0"/>
          <w:marBottom w:val="0"/>
          <w:divBdr>
            <w:top w:val="none" w:sz="0" w:space="0" w:color="auto"/>
            <w:left w:val="none" w:sz="0" w:space="0" w:color="auto"/>
            <w:bottom w:val="none" w:sz="0" w:space="0" w:color="auto"/>
            <w:right w:val="none" w:sz="0" w:space="0" w:color="auto"/>
          </w:divBdr>
        </w:div>
        <w:div w:id="1298797164">
          <w:marLeft w:val="480"/>
          <w:marRight w:val="0"/>
          <w:marTop w:val="0"/>
          <w:marBottom w:val="0"/>
          <w:divBdr>
            <w:top w:val="none" w:sz="0" w:space="0" w:color="auto"/>
            <w:left w:val="none" w:sz="0" w:space="0" w:color="auto"/>
            <w:bottom w:val="none" w:sz="0" w:space="0" w:color="auto"/>
            <w:right w:val="none" w:sz="0" w:space="0" w:color="auto"/>
          </w:divBdr>
        </w:div>
        <w:div w:id="1462529536">
          <w:marLeft w:val="480"/>
          <w:marRight w:val="0"/>
          <w:marTop w:val="0"/>
          <w:marBottom w:val="0"/>
          <w:divBdr>
            <w:top w:val="none" w:sz="0" w:space="0" w:color="auto"/>
            <w:left w:val="none" w:sz="0" w:space="0" w:color="auto"/>
            <w:bottom w:val="none" w:sz="0" w:space="0" w:color="auto"/>
            <w:right w:val="none" w:sz="0" w:space="0" w:color="auto"/>
          </w:divBdr>
        </w:div>
        <w:div w:id="713433735">
          <w:marLeft w:val="480"/>
          <w:marRight w:val="0"/>
          <w:marTop w:val="0"/>
          <w:marBottom w:val="0"/>
          <w:divBdr>
            <w:top w:val="none" w:sz="0" w:space="0" w:color="auto"/>
            <w:left w:val="none" w:sz="0" w:space="0" w:color="auto"/>
            <w:bottom w:val="none" w:sz="0" w:space="0" w:color="auto"/>
            <w:right w:val="none" w:sz="0" w:space="0" w:color="auto"/>
          </w:divBdr>
        </w:div>
        <w:div w:id="776174215">
          <w:marLeft w:val="480"/>
          <w:marRight w:val="0"/>
          <w:marTop w:val="0"/>
          <w:marBottom w:val="0"/>
          <w:divBdr>
            <w:top w:val="none" w:sz="0" w:space="0" w:color="auto"/>
            <w:left w:val="none" w:sz="0" w:space="0" w:color="auto"/>
            <w:bottom w:val="none" w:sz="0" w:space="0" w:color="auto"/>
            <w:right w:val="none" w:sz="0" w:space="0" w:color="auto"/>
          </w:divBdr>
        </w:div>
        <w:div w:id="1045133659">
          <w:marLeft w:val="480"/>
          <w:marRight w:val="0"/>
          <w:marTop w:val="0"/>
          <w:marBottom w:val="0"/>
          <w:divBdr>
            <w:top w:val="none" w:sz="0" w:space="0" w:color="auto"/>
            <w:left w:val="none" w:sz="0" w:space="0" w:color="auto"/>
            <w:bottom w:val="none" w:sz="0" w:space="0" w:color="auto"/>
            <w:right w:val="none" w:sz="0" w:space="0" w:color="auto"/>
          </w:divBdr>
        </w:div>
        <w:div w:id="979532788">
          <w:marLeft w:val="480"/>
          <w:marRight w:val="0"/>
          <w:marTop w:val="0"/>
          <w:marBottom w:val="0"/>
          <w:divBdr>
            <w:top w:val="none" w:sz="0" w:space="0" w:color="auto"/>
            <w:left w:val="none" w:sz="0" w:space="0" w:color="auto"/>
            <w:bottom w:val="none" w:sz="0" w:space="0" w:color="auto"/>
            <w:right w:val="none" w:sz="0" w:space="0" w:color="auto"/>
          </w:divBdr>
        </w:div>
        <w:div w:id="1860582040">
          <w:marLeft w:val="480"/>
          <w:marRight w:val="0"/>
          <w:marTop w:val="0"/>
          <w:marBottom w:val="0"/>
          <w:divBdr>
            <w:top w:val="none" w:sz="0" w:space="0" w:color="auto"/>
            <w:left w:val="none" w:sz="0" w:space="0" w:color="auto"/>
            <w:bottom w:val="none" w:sz="0" w:space="0" w:color="auto"/>
            <w:right w:val="none" w:sz="0" w:space="0" w:color="auto"/>
          </w:divBdr>
        </w:div>
        <w:div w:id="70665895">
          <w:marLeft w:val="480"/>
          <w:marRight w:val="0"/>
          <w:marTop w:val="0"/>
          <w:marBottom w:val="0"/>
          <w:divBdr>
            <w:top w:val="none" w:sz="0" w:space="0" w:color="auto"/>
            <w:left w:val="none" w:sz="0" w:space="0" w:color="auto"/>
            <w:bottom w:val="none" w:sz="0" w:space="0" w:color="auto"/>
            <w:right w:val="none" w:sz="0" w:space="0" w:color="auto"/>
          </w:divBdr>
        </w:div>
        <w:div w:id="512694780">
          <w:marLeft w:val="480"/>
          <w:marRight w:val="0"/>
          <w:marTop w:val="0"/>
          <w:marBottom w:val="0"/>
          <w:divBdr>
            <w:top w:val="none" w:sz="0" w:space="0" w:color="auto"/>
            <w:left w:val="none" w:sz="0" w:space="0" w:color="auto"/>
            <w:bottom w:val="none" w:sz="0" w:space="0" w:color="auto"/>
            <w:right w:val="none" w:sz="0" w:space="0" w:color="auto"/>
          </w:divBdr>
        </w:div>
        <w:div w:id="1535729802">
          <w:marLeft w:val="480"/>
          <w:marRight w:val="0"/>
          <w:marTop w:val="0"/>
          <w:marBottom w:val="0"/>
          <w:divBdr>
            <w:top w:val="none" w:sz="0" w:space="0" w:color="auto"/>
            <w:left w:val="none" w:sz="0" w:space="0" w:color="auto"/>
            <w:bottom w:val="none" w:sz="0" w:space="0" w:color="auto"/>
            <w:right w:val="none" w:sz="0" w:space="0" w:color="auto"/>
          </w:divBdr>
        </w:div>
        <w:div w:id="782380668">
          <w:marLeft w:val="480"/>
          <w:marRight w:val="0"/>
          <w:marTop w:val="0"/>
          <w:marBottom w:val="0"/>
          <w:divBdr>
            <w:top w:val="none" w:sz="0" w:space="0" w:color="auto"/>
            <w:left w:val="none" w:sz="0" w:space="0" w:color="auto"/>
            <w:bottom w:val="none" w:sz="0" w:space="0" w:color="auto"/>
            <w:right w:val="none" w:sz="0" w:space="0" w:color="auto"/>
          </w:divBdr>
        </w:div>
        <w:div w:id="1766535594">
          <w:marLeft w:val="480"/>
          <w:marRight w:val="0"/>
          <w:marTop w:val="0"/>
          <w:marBottom w:val="0"/>
          <w:divBdr>
            <w:top w:val="none" w:sz="0" w:space="0" w:color="auto"/>
            <w:left w:val="none" w:sz="0" w:space="0" w:color="auto"/>
            <w:bottom w:val="none" w:sz="0" w:space="0" w:color="auto"/>
            <w:right w:val="none" w:sz="0" w:space="0" w:color="auto"/>
          </w:divBdr>
        </w:div>
        <w:div w:id="1250112865">
          <w:marLeft w:val="480"/>
          <w:marRight w:val="0"/>
          <w:marTop w:val="0"/>
          <w:marBottom w:val="0"/>
          <w:divBdr>
            <w:top w:val="none" w:sz="0" w:space="0" w:color="auto"/>
            <w:left w:val="none" w:sz="0" w:space="0" w:color="auto"/>
            <w:bottom w:val="none" w:sz="0" w:space="0" w:color="auto"/>
            <w:right w:val="none" w:sz="0" w:space="0" w:color="auto"/>
          </w:divBdr>
        </w:div>
        <w:div w:id="1812482522">
          <w:marLeft w:val="480"/>
          <w:marRight w:val="0"/>
          <w:marTop w:val="0"/>
          <w:marBottom w:val="0"/>
          <w:divBdr>
            <w:top w:val="none" w:sz="0" w:space="0" w:color="auto"/>
            <w:left w:val="none" w:sz="0" w:space="0" w:color="auto"/>
            <w:bottom w:val="none" w:sz="0" w:space="0" w:color="auto"/>
            <w:right w:val="none" w:sz="0" w:space="0" w:color="auto"/>
          </w:divBdr>
        </w:div>
        <w:div w:id="1371957083">
          <w:marLeft w:val="480"/>
          <w:marRight w:val="0"/>
          <w:marTop w:val="0"/>
          <w:marBottom w:val="0"/>
          <w:divBdr>
            <w:top w:val="none" w:sz="0" w:space="0" w:color="auto"/>
            <w:left w:val="none" w:sz="0" w:space="0" w:color="auto"/>
            <w:bottom w:val="none" w:sz="0" w:space="0" w:color="auto"/>
            <w:right w:val="none" w:sz="0" w:space="0" w:color="auto"/>
          </w:divBdr>
        </w:div>
        <w:div w:id="794756122">
          <w:marLeft w:val="480"/>
          <w:marRight w:val="0"/>
          <w:marTop w:val="0"/>
          <w:marBottom w:val="0"/>
          <w:divBdr>
            <w:top w:val="none" w:sz="0" w:space="0" w:color="auto"/>
            <w:left w:val="none" w:sz="0" w:space="0" w:color="auto"/>
            <w:bottom w:val="none" w:sz="0" w:space="0" w:color="auto"/>
            <w:right w:val="none" w:sz="0" w:space="0" w:color="auto"/>
          </w:divBdr>
        </w:div>
        <w:div w:id="1596209279">
          <w:marLeft w:val="480"/>
          <w:marRight w:val="0"/>
          <w:marTop w:val="0"/>
          <w:marBottom w:val="0"/>
          <w:divBdr>
            <w:top w:val="none" w:sz="0" w:space="0" w:color="auto"/>
            <w:left w:val="none" w:sz="0" w:space="0" w:color="auto"/>
            <w:bottom w:val="none" w:sz="0" w:space="0" w:color="auto"/>
            <w:right w:val="none" w:sz="0" w:space="0" w:color="auto"/>
          </w:divBdr>
        </w:div>
        <w:div w:id="1891769643">
          <w:marLeft w:val="480"/>
          <w:marRight w:val="0"/>
          <w:marTop w:val="0"/>
          <w:marBottom w:val="0"/>
          <w:divBdr>
            <w:top w:val="none" w:sz="0" w:space="0" w:color="auto"/>
            <w:left w:val="none" w:sz="0" w:space="0" w:color="auto"/>
            <w:bottom w:val="none" w:sz="0" w:space="0" w:color="auto"/>
            <w:right w:val="none" w:sz="0" w:space="0" w:color="auto"/>
          </w:divBdr>
        </w:div>
        <w:div w:id="2129470042">
          <w:marLeft w:val="480"/>
          <w:marRight w:val="0"/>
          <w:marTop w:val="0"/>
          <w:marBottom w:val="0"/>
          <w:divBdr>
            <w:top w:val="none" w:sz="0" w:space="0" w:color="auto"/>
            <w:left w:val="none" w:sz="0" w:space="0" w:color="auto"/>
            <w:bottom w:val="none" w:sz="0" w:space="0" w:color="auto"/>
            <w:right w:val="none" w:sz="0" w:space="0" w:color="auto"/>
          </w:divBdr>
        </w:div>
        <w:div w:id="1477145239">
          <w:marLeft w:val="480"/>
          <w:marRight w:val="0"/>
          <w:marTop w:val="0"/>
          <w:marBottom w:val="0"/>
          <w:divBdr>
            <w:top w:val="none" w:sz="0" w:space="0" w:color="auto"/>
            <w:left w:val="none" w:sz="0" w:space="0" w:color="auto"/>
            <w:bottom w:val="none" w:sz="0" w:space="0" w:color="auto"/>
            <w:right w:val="none" w:sz="0" w:space="0" w:color="auto"/>
          </w:divBdr>
        </w:div>
        <w:div w:id="1004747051">
          <w:marLeft w:val="480"/>
          <w:marRight w:val="0"/>
          <w:marTop w:val="0"/>
          <w:marBottom w:val="0"/>
          <w:divBdr>
            <w:top w:val="none" w:sz="0" w:space="0" w:color="auto"/>
            <w:left w:val="none" w:sz="0" w:space="0" w:color="auto"/>
            <w:bottom w:val="none" w:sz="0" w:space="0" w:color="auto"/>
            <w:right w:val="none" w:sz="0" w:space="0" w:color="auto"/>
          </w:divBdr>
        </w:div>
        <w:div w:id="952858255">
          <w:marLeft w:val="480"/>
          <w:marRight w:val="0"/>
          <w:marTop w:val="0"/>
          <w:marBottom w:val="0"/>
          <w:divBdr>
            <w:top w:val="none" w:sz="0" w:space="0" w:color="auto"/>
            <w:left w:val="none" w:sz="0" w:space="0" w:color="auto"/>
            <w:bottom w:val="none" w:sz="0" w:space="0" w:color="auto"/>
            <w:right w:val="none" w:sz="0" w:space="0" w:color="auto"/>
          </w:divBdr>
        </w:div>
        <w:div w:id="1796294515">
          <w:marLeft w:val="480"/>
          <w:marRight w:val="0"/>
          <w:marTop w:val="0"/>
          <w:marBottom w:val="0"/>
          <w:divBdr>
            <w:top w:val="none" w:sz="0" w:space="0" w:color="auto"/>
            <w:left w:val="none" w:sz="0" w:space="0" w:color="auto"/>
            <w:bottom w:val="none" w:sz="0" w:space="0" w:color="auto"/>
            <w:right w:val="none" w:sz="0" w:space="0" w:color="auto"/>
          </w:divBdr>
        </w:div>
        <w:div w:id="595135193">
          <w:marLeft w:val="480"/>
          <w:marRight w:val="0"/>
          <w:marTop w:val="0"/>
          <w:marBottom w:val="0"/>
          <w:divBdr>
            <w:top w:val="none" w:sz="0" w:space="0" w:color="auto"/>
            <w:left w:val="none" w:sz="0" w:space="0" w:color="auto"/>
            <w:bottom w:val="none" w:sz="0" w:space="0" w:color="auto"/>
            <w:right w:val="none" w:sz="0" w:space="0" w:color="auto"/>
          </w:divBdr>
        </w:div>
        <w:div w:id="745763278">
          <w:marLeft w:val="480"/>
          <w:marRight w:val="0"/>
          <w:marTop w:val="0"/>
          <w:marBottom w:val="0"/>
          <w:divBdr>
            <w:top w:val="none" w:sz="0" w:space="0" w:color="auto"/>
            <w:left w:val="none" w:sz="0" w:space="0" w:color="auto"/>
            <w:bottom w:val="none" w:sz="0" w:space="0" w:color="auto"/>
            <w:right w:val="none" w:sz="0" w:space="0" w:color="auto"/>
          </w:divBdr>
        </w:div>
        <w:div w:id="119108096">
          <w:marLeft w:val="480"/>
          <w:marRight w:val="0"/>
          <w:marTop w:val="0"/>
          <w:marBottom w:val="0"/>
          <w:divBdr>
            <w:top w:val="none" w:sz="0" w:space="0" w:color="auto"/>
            <w:left w:val="none" w:sz="0" w:space="0" w:color="auto"/>
            <w:bottom w:val="none" w:sz="0" w:space="0" w:color="auto"/>
            <w:right w:val="none" w:sz="0" w:space="0" w:color="auto"/>
          </w:divBdr>
        </w:div>
        <w:div w:id="619150582">
          <w:marLeft w:val="480"/>
          <w:marRight w:val="0"/>
          <w:marTop w:val="0"/>
          <w:marBottom w:val="0"/>
          <w:divBdr>
            <w:top w:val="none" w:sz="0" w:space="0" w:color="auto"/>
            <w:left w:val="none" w:sz="0" w:space="0" w:color="auto"/>
            <w:bottom w:val="none" w:sz="0" w:space="0" w:color="auto"/>
            <w:right w:val="none" w:sz="0" w:space="0" w:color="auto"/>
          </w:divBdr>
        </w:div>
        <w:div w:id="597563301">
          <w:marLeft w:val="480"/>
          <w:marRight w:val="0"/>
          <w:marTop w:val="0"/>
          <w:marBottom w:val="0"/>
          <w:divBdr>
            <w:top w:val="none" w:sz="0" w:space="0" w:color="auto"/>
            <w:left w:val="none" w:sz="0" w:space="0" w:color="auto"/>
            <w:bottom w:val="none" w:sz="0" w:space="0" w:color="auto"/>
            <w:right w:val="none" w:sz="0" w:space="0" w:color="auto"/>
          </w:divBdr>
        </w:div>
        <w:div w:id="564029870">
          <w:marLeft w:val="480"/>
          <w:marRight w:val="0"/>
          <w:marTop w:val="0"/>
          <w:marBottom w:val="0"/>
          <w:divBdr>
            <w:top w:val="none" w:sz="0" w:space="0" w:color="auto"/>
            <w:left w:val="none" w:sz="0" w:space="0" w:color="auto"/>
            <w:bottom w:val="none" w:sz="0" w:space="0" w:color="auto"/>
            <w:right w:val="none" w:sz="0" w:space="0" w:color="auto"/>
          </w:divBdr>
        </w:div>
        <w:div w:id="1892761733">
          <w:marLeft w:val="480"/>
          <w:marRight w:val="0"/>
          <w:marTop w:val="0"/>
          <w:marBottom w:val="0"/>
          <w:divBdr>
            <w:top w:val="none" w:sz="0" w:space="0" w:color="auto"/>
            <w:left w:val="none" w:sz="0" w:space="0" w:color="auto"/>
            <w:bottom w:val="none" w:sz="0" w:space="0" w:color="auto"/>
            <w:right w:val="none" w:sz="0" w:space="0" w:color="auto"/>
          </w:divBdr>
        </w:div>
        <w:div w:id="1236160694">
          <w:marLeft w:val="480"/>
          <w:marRight w:val="0"/>
          <w:marTop w:val="0"/>
          <w:marBottom w:val="0"/>
          <w:divBdr>
            <w:top w:val="none" w:sz="0" w:space="0" w:color="auto"/>
            <w:left w:val="none" w:sz="0" w:space="0" w:color="auto"/>
            <w:bottom w:val="none" w:sz="0" w:space="0" w:color="auto"/>
            <w:right w:val="none" w:sz="0" w:space="0" w:color="auto"/>
          </w:divBdr>
        </w:div>
        <w:div w:id="1710909388">
          <w:marLeft w:val="480"/>
          <w:marRight w:val="0"/>
          <w:marTop w:val="0"/>
          <w:marBottom w:val="0"/>
          <w:divBdr>
            <w:top w:val="none" w:sz="0" w:space="0" w:color="auto"/>
            <w:left w:val="none" w:sz="0" w:space="0" w:color="auto"/>
            <w:bottom w:val="none" w:sz="0" w:space="0" w:color="auto"/>
            <w:right w:val="none" w:sz="0" w:space="0" w:color="auto"/>
          </w:divBdr>
        </w:div>
        <w:div w:id="519970465">
          <w:marLeft w:val="480"/>
          <w:marRight w:val="0"/>
          <w:marTop w:val="0"/>
          <w:marBottom w:val="0"/>
          <w:divBdr>
            <w:top w:val="none" w:sz="0" w:space="0" w:color="auto"/>
            <w:left w:val="none" w:sz="0" w:space="0" w:color="auto"/>
            <w:bottom w:val="none" w:sz="0" w:space="0" w:color="auto"/>
            <w:right w:val="none" w:sz="0" w:space="0" w:color="auto"/>
          </w:divBdr>
        </w:div>
        <w:div w:id="79066023">
          <w:marLeft w:val="480"/>
          <w:marRight w:val="0"/>
          <w:marTop w:val="0"/>
          <w:marBottom w:val="0"/>
          <w:divBdr>
            <w:top w:val="none" w:sz="0" w:space="0" w:color="auto"/>
            <w:left w:val="none" w:sz="0" w:space="0" w:color="auto"/>
            <w:bottom w:val="none" w:sz="0" w:space="0" w:color="auto"/>
            <w:right w:val="none" w:sz="0" w:space="0" w:color="auto"/>
          </w:divBdr>
        </w:div>
        <w:div w:id="147869756">
          <w:marLeft w:val="480"/>
          <w:marRight w:val="0"/>
          <w:marTop w:val="0"/>
          <w:marBottom w:val="0"/>
          <w:divBdr>
            <w:top w:val="none" w:sz="0" w:space="0" w:color="auto"/>
            <w:left w:val="none" w:sz="0" w:space="0" w:color="auto"/>
            <w:bottom w:val="none" w:sz="0" w:space="0" w:color="auto"/>
            <w:right w:val="none" w:sz="0" w:space="0" w:color="auto"/>
          </w:divBdr>
        </w:div>
        <w:div w:id="571424541">
          <w:marLeft w:val="480"/>
          <w:marRight w:val="0"/>
          <w:marTop w:val="0"/>
          <w:marBottom w:val="0"/>
          <w:divBdr>
            <w:top w:val="none" w:sz="0" w:space="0" w:color="auto"/>
            <w:left w:val="none" w:sz="0" w:space="0" w:color="auto"/>
            <w:bottom w:val="none" w:sz="0" w:space="0" w:color="auto"/>
            <w:right w:val="none" w:sz="0" w:space="0" w:color="auto"/>
          </w:divBdr>
        </w:div>
        <w:div w:id="1156796770">
          <w:marLeft w:val="480"/>
          <w:marRight w:val="0"/>
          <w:marTop w:val="0"/>
          <w:marBottom w:val="0"/>
          <w:divBdr>
            <w:top w:val="none" w:sz="0" w:space="0" w:color="auto"/>
            <w:left w:val="none" w:sz="0" w:space="0" w:color="auto"/>
            <w:bottom w:val="none" w:sz="0" w:space="0" w:color="auto"/>
            <w:right w:val="none" w:sz="0" w:space="0" w:color="auto"/>
          </w:divBdr>
        </w:div>
        <w:div w:id="788549022">
          <w:marLeft w:val="480"/>
          <w:marRight w:val="0"/>
          <w:marTop w:val="0"/>
          <w:marBottom w:val="0"/>
          <w:divBdr>
            <w:top w:val="none" w:sz="0" w:space="0" w:color="auto"/>
            <w:left w:val="none" w:sz="0" w:space="0" w:color="auto"/>
            <w:bottom w:val="none" w:sz="0" w:space="0" w:color="auto"/>
            <w:right w:val="none" w:sz="0" w:space="0" w:color="auto"/>
          </w:divBdr>
        </w:div>
        <w:div w:id="1353652911">
          <w:marLeft w:val="480"/>
          <w:marRight w:val="0"/>
          <w:marTop w:val="0"/>
          <w:marBottom w:val="0"/>
          <w:divBdr>
            <w:top w:val="none" w:sz="0" w:space="0" w:color="auto"/>
            <w:left w:val="none" w:sz="0" w:space="0" w:color="auto"/>
            <w:bottom w:val="none" w:sz="0" w:space="0" w:color="auto"/>
            <w:right w:val="none" w:sz="0" w:space="0" w:color="auto"/>
          </w:divBdr>
        </w:div>
        <w:div w:id="975066920">
          <w:marLeft w:val="480"/>
          <w:marRight w:val="0"/>
          <w:marTop w:val="0"/>
          <w:marBottom w:val="0"/>
          <w:divBdr>
            <w:top w:val="none" w:sz="0" w:space="0" w:color="auto"/>
            <w:left w:val="none" w:sz="0" w:space="0" w:color="auto"/>
            <w:bottom w:val="none" w:sz="0" w:space="0" w:color="auto"/>
            <w:right w:val="none" w:sz="0" w:space="0" w:color="auto"/>
          </w:divBdr>
        </w:div>
        <w:div w:id="837698146">
          <w:marLeft w:val="480"/>
          <w:marRight w:val="0"/>
          <w:marTop w:val="0"/>
          <w:marBottom w:val="0"/>
          <w:divBdr>
            <w:top w:val="none" w:sz="0" w:space="0" w:color="auto"/>
            <w:left w:val="none" w:sz="0" w:space="0" w:color="auto"/>
            <w:bottom w:val="none" w:sz="0" w:space="0" w:color="auto"/>
            <w:right w:val="none" w:sz="0" w:space="0" w:color="auto"/>
          </w:divBdr>
        </w:div>
        <w:div w:id="1013343808">
          <w:marLeft w:val="480"/>
          <w:marRight w:val="0"/>
          <w:marTop w:val="0"/>
          <w:marBottom w:val="0"/>
          <w:divBdr>
            <w:top w:val="none" w:sz="0" w:space="0" w:color="auto"/>
            <w:left w:val="none" w:sz="0" w:space="0" w:color="auto"/>
            <w:bottom w:val="none" w:sz="0" w:space="0" w:color="auto"/>
            <w:right w:val="none" w:sz="0" w:space="0" w:color="auto"/>
          </w:divBdr>
        </w:div>
        <w:div w:id="1291090048">
          <w:marLeft w:val="480"/>
          <w:marRight w:val="0"/>
          <w:marTop w:val="0"/>
          <w:marBottom w:val="0"/>
          <w:divBdr>
            <w:top w:val="none" w:sz="0" w:space="0" w:color="auto"/>
            <w:left w:val="none" w:sz="0" w:space="0" w:color="auto"/>
            <w:bottom w:val="none" w:sz="0" w:space="0" w:color="auto"/>
            <w:right w:val="none" w:sz="0" w:space="0" w:color="auto"/>
          </w:divBdr>
        </w:div>
        <w:div w:id="2146896878">
          <w:marLeft w:val="480"/>
          <w:marRight w:val="0"/>
          <w:marTop w:val="0"/>
          <w:marBottom w:val="0"/>
          <w:divBdr>
            <w:top w:val="none" w:sz="0" w:space="0" w:color="auto"/>
            <w:left w:val="none" w:sz="0" w:space="0" w:color="auto"/>
            <w:bottom w:val="none" w:sz="0" w:space="0" w:color="auto"/>
            <w:right w:val="none" w:sz="0" w:space="0" w:color="auto"/>
          </w:divBdr>
        </w:div>
        <w:div w:id="700857888">
          <w:marLeft w:val="480"/>
          <w:marRight w:val="0"/>
          <w:marTop w:val="0"/>
          <w:marBottom w:val="0"/>
          <w:divBdr>
            <w:top w:val="none" w:sz="0" w:space="0" w:color="auto"/>
            <w:left w:val="none" w:sz="0" w:space="0" w:color="auto"/>
            <w:bottom w:val="none" w:sz="0" w:space="0" w:color="auto"/>
            <w:right w:val="none" w:sz="0" w:space="0" w:color="auto"/>
          </w:divBdr>
        </w:div>
        <w:div w:id="1974096541">
          <w:marLeft w:val="480"/>
          <w:marRight w:val="0"/>
          <w:marTop w:val="0"/>
          <w:marBottom w:val="0"/>
          <w:divBdr>
            <w:top w:val="none" w:sz="0" w:space="0" w:color="auto"/>
            <w:left w:val="none" w:sz="0" w:space="0" w:color="auto"/>
            <w:bottom w:val="none" w:sz="0" w:space="0" w:color="auto"/>
            <w:right w:val="none" w:sz="0" w:space="0" w:color="auto"/>
          </w:divBdr>
        </w:div>
        <w:div w:id="1885436106">
          <w:marLeft w:val="480"/>
          <w:marRight w:val="0"/>
          <w:marTop w:val="0"/>
          <w:marBottom w:val="0"/>
          <w:divBdr>
            <w:top w:val="none" w:sz="0" w:space="0" w:color="auto"/>
            <w:left w:val="none" w:sz="0" w:space="0" w:color="auto"/>
            <w:bottom w:val="none" w:sz="0" w:space="0" w:color="auto"/>
            <w:right w:val="none" w:sz="0" w:space="0" w:color="auto"/>
          </w:divBdr>
        </w:div>
        <w:div w:id="260340826">
          <w:marLeft w:val="480"/>
          <w:marRight w:val="0"/>
          <w:marTop w:val="0"/>
          <w:marBottom w:val="0"/>
          <w:divBdr>
            <w:top w:val="none" w:sz="0" w:space="0" w:color="auto"/>
            <w:left w:val="none" w:sz="0" w:space="0" w:color="auto"/>
            <w:bottom w:val="none" w:sz="0" w:space="0" w:color="auto"/>
            <w:right w:val="none" w:sz="0" w:space="0" w:color="auto"/>
          </w:divBdr>
        </w:div>
        <w:div w:id="587813773">
          <w:marLeft w:val="480"/>
          <w:marRight w:val="0"/>
          <w:marTop w:val="0"/>
          <w:marBottom w:val="0"/>
          <w:divBdr>
            <w:top w:val="none" w:sz="0" w:space="0" w:color="auto"/>
            <w:left w:val="none" w:sz="0" w:space="0" w:color="auto"/>
            <w:bottom w:val="none" w:sz="0" w:space="0" w:color="auto"/>
            <w:right w:val="none" w:sz="0" w:space="0" w:color="auto"/>
          </w:divBdr>
        </w:div>
        <w:div w:id="1703824532">
          <w:marLeft w:val="480"/>
          <w:marRight w:val="0"/>
          <w:marTop w:val="0"/>
          <w:marBottom w:val="0"/>
          <w:divBdr>
            <w:top w:val="none" w:sz="0" w:space="0" w:color="auto"/>
            <w:left w:val="none" w:sz="0" w:space="0" w:color="auto"/>
            <w:bottom w:val="none" w:sz="0" w:space="0" w:color="auto"/>
            <w:right w:val="none" w:sz="0" w:space="0" w:color="auto"/>
          </w:divBdr>
        </w:div>
        <w:div w:id="1494951006">
          <w:marLeft w:val="480"/>
          <w:marRight w:val="0"/>
          <w:marTop w:val="0"/>
          <w:marBottom w:val="0"/>
          <w:divBdr>
            <w:top w:val="none" w:sz="0" w:space="0" w:color="auto"/>
            <w:left w:val="none" w:sz="0" w:space="0" w:color="auto"/>
            <w:bottom w:val="none" w:sz="0" w:space="0" w:color="auto"/>
            <w:right w:val="none" w:sz="0" w:space="0" w:color="auto"/>
          </w:divBdr>
        </w:div>
        <w:div w:id="967471739">
          <w:marLeft w:val="480"/>
          <w:marRight w:val="0"/>
          <w:marTop w:val="0"/>
          <w:marBottom w:val="0"/>
          <w:divBdr>
            <w:top w:val="none" w:sz="0" w:space="0" w:color="auto"/>
            <w:left w:val="none" w:sz="0" w:space="0" w:color="auto"/>
            <w:bottom w:val="none" w:sz="0" w:space="0" w:color="auto"/>
            <w:right w:val="none" w:sz="0" w:space="0" w:color="auto"/>
          </w:divBdr>
        </w:div>
        <w:div w:id="291133098">
          <w:marLeft w:val="480"/>
          <w:marRight w:val="0"/>
          <w:marTop w:val="0"/>
          <w:marBottom w:val="0"/>
          <w:divBdr>
            <w:top w:val="none" w:sz="0" w:space="0" w:color="auto"/>
            <w:left w:val="none" w:sz="0" w:space="0" w:color="auto"/>
            <w:bottom w:val="none" w:sz="0" w:space="0" w:color="auto"/>
            <w:right w:val="none" w:sz="0" w:space="0" w:color="auto"/>
          </w:divBdr>
        </w:div>
        <w:div w:id="1508443883">
          <w:marLeft w:val="480"/>
          <w:marRight w:val="0"/>
          <w:marTop w:val="0"/>
          <w:marBottom w:val="0"/>
          <w:divBdr>
            <w:top w:val="none" w:sz="0" w:space="0" w:color="auto"/>
            <w:left w:val="none" w:sz="0" w:space="0" w:color="auto"/>
            <w:bottom w:val="none" w:sz="0" w:space="0" w:color="auto"/>
            <w:right w:val="none" w:sz="0" w:space="0" w:color="auto"/>
          </w:divBdr>
        </w:div>
        <w:div w:id="1761176105">
          <w:marLeft w:val="480"/>
          <w:marRight w:val="0"/>
          <w:marTop w:val="0"/>
          <w:marBottom w:val="0"/>
          <w:divBdr>
            <w:top w:val="none" w:sz="0" w:space="0" w:color="auto"/>
            <w:left w:val="none" w:sz="0" w:space="0" w:color="auto"/>
            <w:bottom w:val="none" w:sz="0" w:space="0" w:color="auto"/>
            <w:right w:val="none" w:sz="0" w:space="0" w:color="auto"/>
          </w:divBdr>
        </w:div>
        <w:div w:id="1543176793">
          <w:marLeft w:val="480"/>
          <w:marRight w:val="0"/>
          <w:marTop w:val="0"/>
          <w:marBottom w:val="0"/>
          <w:divBdr>
            <w:top w:val="none" w:sz="0" w:space="0" w:color="auto"/>
            <w:left w:val="none" w:sz="0" w:space="0" w:color="auto"/>
            <w:bottom w:val="none" w:sz="0" w:space="0" w:color="auto"/>
            <w:right w:val="none" w:sz="0" w:space="0" w:color="auto"/>
          </w:divBdr>
        </w:div>
        <w:div w:id="289941327">
          <w:marLeft w:val="480"/>
          <w:marRight w:val="0"/>
          <w:marTop w:val="0"/>
          <w:marBottom w:val="0"/>
          <w:divBdr>
            <w:top w:val="none" w:sz="0" w:space="0" w:color="auto"/>
            <w:left w:val="none" w:sz="0" w:space="0" w:color="auto"/>
            <w:bottom w:val="none" w:sz="0" w:space="0" w:color="auto"/>
            <w:right w:val="none" w:sz="0" w:space="0" w:color="auto"/>
          </w:divBdr>
        </w:div>
        <w:div w:id="250162899">
          <w:marLeft w:val="480"/>
          <w:marRight w:val="0"/>
          <w:marTop w:val="0"/>
          <w:marBottom w:val="0"/>
          <w:divBdr>
            <w:top w:val="none" w:sz="0" w:space="0" w:color="auto"/>
            <w:left w:val="none" w:sz="0" w:space="0" w:color="auto"/>
            <w:bottom w:val="none" w:sz="0" w:space="0" w:color="auto"/>
            <w:right w:val="none" w:sz="0" w:space="0" w:color="auto"/>
          </w:divBdr>
        </w:div>
        <w:div w:id="2005080986">
          <w:marLeft w:val="480"/>
          <w:marRight w:val="0"/>
          <w:marTop w:val="0"/>
          <w:marBottom w:val="0"/>
          <w:divBdr>
            <w:top w:val="none" w:sz="0" w:space="0" w:color="auto"/>
            <w:left w:val="none" w:sz="0" w:space="0" w:color="auto"/>
            <w:bottom w:val="none" w:sz="0" w:space="0" w:color="auto"/>
            <w:right w:val="none" w:sz="0" w:space="0" w:color="auto"/>
          </w:divBdr>
        </w:div>
        <w:div w:id="1940287499">
          <w:marLeft w:val="480"/>
          <w:marRight w:val="0"/>
          <w:marTop w:val="0"/>
          <w:marBottom w:val="0"/>
          <w:divBdr>
            <w:top w:val="none" w:sz="0" w:space="0" w:color="auto"/>
            <w:left w:val="none" w:sz="0" w:space="0" w:color="auto"/>
            <w:bottom w:val="none" w:sz="0" w:space="0" w:color="auto"/>
            <w:right w:val="none" w:sz="0" w:space="0" w:color="auto"/>
          </w:divBdr>
        </w:div>
        <w:div w:id="2037459468">
          <w:marLeft w:val="480"/>
          <w:marRight w:val="0"/>
          <w:marTop w:val="0"/>
          <w:marBottom w:val="0"/>
          <w:divBdr>
            <w:top w:val="none" w:sz="0" w:space="0" w:color="auto"/>
            <w:left w:val="none" w:sz="0" w:space="0" w:color="auto"/>
            <w:bottom w:val="none" w:sz="0" w:space="0" w:color="auto"/>
            <w:right w:val="none" w:sz="0" w:space="0" w:color="auto"/>
          </w:divBdr>
        </w:div>
        <w:div w:id="383986457">
          <w:marLeft w:val="480"/>
          <w:marRight w:val="0"/>
          <w:marTop w:val="0"/>
          <w:marBottom w:val="0"/>
          <w:divBdr>
            <w:top w:val="none" w:sz="0" w:space="0" w:color="auto"/>
            <w:left w:val="none" w:sz="0" w:space="0" w:color="auto"/>
            <w:bottom w:val="none" w:sz="0" w:space="0" w:color="auto"/>
            <w:right w:val="none" w:sz="0" w:space="0" w:color="auto"/>
          </w:divBdr>
        </w:div>
        <w:div w:id="1820881593">
          <w:marLeft w:val="480"/>
          <w:marRight w:val="0"/>
          <w:marTop w:val="0"/>
          <w:marBottom w:val="0"/>
          <w:divBdr>
            <w:top w:val="none" w:sz="0" w:space="0" w:color="auto"/>
            <w:left w:val="none" w:sz="0" w:space="0" w:color="auto"/>
            <w:bottom w:val="none" w:sz="0" w:space="0" w:color="auto"/>
            <w:right w:val="none" w:sz="0" w:space="0" w:color="auto"/>
          </w:divBdr>
        </w:div>
        <w:div w:id="1560752171">
          <w:marLeft w:val="480"/>
          <w:marRight w:val="0"/>
          <w:marTop w:val="0"/>
          <w:marBottom w:val="0"/>
          <w:divBdr>
            <w:top w:val="none" w:sz="0" w:space="0" w:color="auto"/>
            <w:left w:val="none" w:sz="0" w:space="0" w:color="auto"/>
            <w:bottom w:val="none" w:sz="0" w:space="0" w:color="auto"/>
            <w:right w:val="none" w:sz="0" w:space="0" w:color="auto"/>
          </w:divBdr>
        </w:div>
        <w:div w:id="1826319298">
          <w:marLeft w:val="480"/>
          <w:marRight w:val="0"/>
          <w:marTop w:val="0"/>
          <w:marBottom w:val="0"/>
          <w:divBdr>
            <w:top w:val="none" w:sz="0" w:space="0" w:color="auto"/>
            <w:left w:val="none" w:sz="0" w:space="0" w:color="auto"/>
            <w:bottom w:val="none" w:sz="0" w:space="0" w:color="auto"/>
            <w:right w:val="none" w:sz="0" w:space="0" w:color="auto"/>
          </w:divBdr>
        </w:div>
        <w:div w:id="706837501">
          <w:marLeft w:val="480"/>
          <w:marRight w:val="0"/>
          <w:marTop w:val="0"/>
          <w:marBottom w:val="0"/>
          <w:divBdr>
            <w:top w:val="none" w:sz="0" w:space="0" w:color="auto"/>
            <w:left w:val="none" w:sz="0" w:space="0" w:color="auto"/>
            <w:bottom w:val="none" w:sz="0" w:space="0" w:color="auto"/>
            <w:right w:val="none" w:sz="0" w:space="0" w:color="auto"/>
          </w:divBdr>
        </w:div>
        <w:div w:id="1031568348">
          <w:marLeft w:val="480"/>
          <w:marRight w:val="0"/>
          <w:marTop w:val="0"/>
          <w:marBottom w:val="0"/>
          <w:divBdr>
            <w:top w:val="none" w:sz="0" w:space="0" w:color="auto"/>
            <w:left w:val="none" w:sz="0" w:space="0" w:color="auto"/>
            <w:bottom w:val="none" w:sz="0" w:space="0" w:color="auto"/>
            <w:right w:val="none" w:sz="0" w:space="0" w:color="auto"/>
          </w:divBdr>
        </w:div>
        <w:div w:id="1394691897">
          <w:marLeft w:val="480"/>
          <w:marRight w:val="0"/>
          <w:marTop w:val="0"/>
          <w:marBottom w:val="0"/>
          <w:divBdr>
            <w:top w:val="none" w:sz="0" w:space="0" w:color="auto"/>
            <w:left w:val="none" w:sz="0" w:space="0" w:color="auto"/>
            <w:bottom w:val="none" w:sz="0" w:space="0" w:color="auto"/>
            <w:right w:val="none" w:sz="0" w:space="0" w:color="auto"/>
          </w:divBdr>
        </w:div>
        <w:div w:id="1453018423">
          <w:marLeft w:val="480"/>
          <w:marRight w:val="0"/>
          <w:marTop w:val="0"/>
          <w:marBottom w:val="0"/>
          <w:divBdr>
            <w:top w:val="none" w:sz="0" w:space="0" w:color="auto"/>
            <w:left w:val="none" w:sz="0" w:space="0" w:color="auto"/>
            <w:bottom w:val="none" w:sz="0" w:space="0" w:color="auto"/>
            <w:right w:val="none" w:sz="0" w:space="0" w:color="auto"/>
          </w:divBdr>
        </w:div>
      </w:divsChild>
    </w:div>
    <w:div w:id="1157720766">
      <w:bodyDiv w:val="1"/>
      <w:marLeft w:val="0"/>
      <w:marRight w:val="0"/>
      <w:marTop w:val="0"/>
      <w:marBottom w:val="0"/>
      <w:divBdr>
        <w:top w:val="none" w:sz="0" w:space="0" w:color="auto"/>
        <w:left w:val="none" w:sz="0" w:space="0" w:color="auto"/>
        <w:bottom w:val="none" w:sz="0" w:space="0" w:color="auto"/>
        <w:right w:val="none" w:sz="0" w:space="0" w:color="auto"/>
      </w:divBdr>
    </w:div>
    <w:div w:id="1158226519">
      <w:bodyDiv w:val="1"/>
      <w:marLeft w:val="0"/>
      <w:marRight w:val="0"/>
      <w:marTop w:val="0"/>
      <w:marBottom w:val="0"/>
      <w:divBdr>
        <w:top w:val="none" w:sz="0" w:space="0" w:color="auto"/>
        <w:left w:val="none" w:sz="0" w:space="0" w:color="auto"/>
        <w:bottom w:val="none" w:sz="0" w:space="0" w:color="auto"/>
        <w:right w:val="none" w:sz="0" w:space="0" w:color="auto"/>
      </w:divBdr>
    </w:div>
    <w:div w:id="1158300088">
      <w:bodyDiv w:val="1"/>
      <w:marLeft w:val="0"/>
      <w:marRight w:val="0"/>
      <w:marTop w:val="0"/>
      <w:marBottom w:val="0"/>
      <w:divBdr>
        <w:top w:val="none" w:sz="0" w:space="0" w:color="auto"/>
        <w:left w:val="none" w:sz="0" w:space="0" w:color="auto"/>
        <w:bottom w:val="none" w:sz="0" w:space="0" w:color="auto"/>
        <w:right w:val="none" w:sz="0" w:space="0" w:color="auto"/>
      </w:divBdr>
    </w:div>
    <w:div w:id="1158305218">
      <w:bodyDiv w:val="1"/>
      <w:marLeft w:val="0"/>
      <w:marRight w:val="0"/>
      <w:marTop w:val="0"/>
      <w:marBottom w:val="0"/>
      <w:divBdr>
        <w:top w:val="none" w:sz="0" w:space="0" w:color="auto"/>
        <w:left w:val="none" w:sz="0" w:space="0" w:color="auto"/>
        <w:bottom w:val="none" w:sz="0" w:space="0" w:color="auto"/>
        <w:right w:val="none" w:sz="0" w:space="0" w:color="auto"/>
      </w:divBdr>
    </w:div>
    <w:div w:id="1158493062">
      <w:bodyDiv w:val="1"/>
      <w:marLeft w:val="0"/>
      <w:marRight w:val="0"/>
      <w:marTop w:val="0"/>
      <w:marBottom w:val="0"/>
      <w:divBdr>
        <w:top w:val="none" w:sz="0" w:space="0" w:color="auto"/>
        <w:left w:val="none" w:sz="0" w:space="0" w:color="auto"/>
        <w:bottom w:val="none" w:sz="0" w:space="0" w:color="auto"/>
        <w:right w:val="none" w:sz="0" w:space="0" w:color="auto"/>
      </w:divBdr>
    </w:div>
    <w:div w:id="1158614829">
      <w:bodyDiv w:val="1"/>
      <w:marLeft w:val="0"/>
      <w:marRight w:val="0"/>
      <w:marTop w:val="0"/>
      <w:marBottom w:val="0"/>
      <w:divBdr>
        <w:top w:val="none" w:sz="0" w:space="0" w:color="auto"/>
        <w:left w:val="none" w:sz="0" w:space="0" w:color="auto"/>
        <w:bottom w:val="none" w:sz="0" w:space="0" w:color="auto"/>
        <w:right w:val="none" w:sz="0" w:space="0" w:color="auto"/>
      </w:divBdr>
    </w:div>
    <w:div w:id="1159618853">
      <w:bodyDiv w:val="1"/>
      <w:marLeft w:val="0"/>
      <w:marRight w:val="0"/>
      <w:marTop w:val="0"/>
      <w:marBottom w:val="0"/>
      <w:divBdr>
        <w:top w:val="none" w:sz="0" w:space="0" w:color="auto"/>
        <w:left w:val="none" w:sz="0" w:space="0" w:color="auto"/>
        <w:bottom w:val="none" w:sz="0" w:space="0" w:color="auto"/>
        <w:right w:val="none" w:sz="0" w:space="0" w:color="auto"/>
      </w:divBdr>
    </w:div>
    <w:div w:id="1159660777">
      <w:bodyDiv w:val="1"/>
      <w:marLeft w:val="0"/>
      <w:marRight w:val="0"/>
      <w:marTop w:val="0"/>
      <w:marBottom w:val="0"/>
      <w:divBdr>
        <w:top w:val="none" w:sz="0" w:space="0" w:color="auto"/>
        <w:left w:val="none" w:sz="0" w:space="0" w:color="auto"/>
        <w:bottom w:val="none" w:sz="0" w:space="0" w:color="auto"/>
        <w:right w:val="none" w:sz="0" w:space="0" w:color="auto"/>
      </w:divBdr>
    </w:div>
    <w:div w:id="1161042760">
      <w:bodyDiv w:val="1"/>
      <w:marLeft w:val="0"/>
      <w:marRight w:val="0"/>
      <w:marTop w:val="0"/>
      <w:marBottom w:val="0"/>
      <w:divBdr>
        <w:top w:val="none" w:sz="0" w:space="0" w:color="auto"/>
        <w:left w:val="none" w:sz="0" w:space="0" w:color="auto"/>
        <w:bottom w:val="none" w:sz="0" w:space="0" w:color="auto"/>
        <w:right w:val="none" w:sz="0" w:space="0" w:color="auto"/>
      </w:divBdr>
    </w:div>
    <w:div w:id="1161117415">
      <w:bodyDiv w:val="1"/>
      <w:marLeft w:val="0"/>
      <w:marRight w:val="0"/>
      <w:marTop w:val="0"/>
      <w:marBottom w:val="0"/>
      <w:divBdr>
        <w:top w:val="none" w:sz="0" w:space="0" w:color="auto"/>
        <w:left w:val="none" w:sz="0" w:space="0" w:color="auto"/>
        <w:bottom w:val="none" w:sz="0" w:space="0" w:color="auto"/>
        <w:right w:val="none" w:sz="0" w:space="0" w:color="auto"/>
      </w:divBdr>
    </w:div>
    <w:div w:id="1161578652">
      <w:bodyDiv w:val="1"/>
      <w:marLeft w:val="0"/>
      <w:marRight w:val="0"/>
      <w:marTop w:val="0"/>
      <w:marBottom w:val="0"/>
      <w:divBdr>
        <w:top w:val="none" w:sz="0" w:space="0" w:color="auto"/>
        <w:left w:val="none" w:sz="0" w:space="0" w:color="auto"/>
        <w:bottom w:val="none" w:sz="0" w:space="0" w:color="auto"/>
        <w:right w:val="none" w:sz="0" w:space="0" w:color="auto"/>
      </w:divBdr>
    </w:div>
    <w:div w:id="1162350206">
      <w:bodyDiv w:val="1"/>
      <w:marLeft w:val="0"/>
      <w:marRight w:val="0"/>
      <w:marTop w:val="0"/>
      <w:marBottom w:val="0"/>
      <w:divBdr>
        <w:top w:val="none" w:sz="0" w:space="0" w:color="auto"/>
        <w:left w:val="none" w:sz="0" w:space="0" w:color="auto"/>
        <w:bottom w:val="none" w:sz="0" w:space="0" w:color="auto"/>
        <w:right w:val="none" w:sz="0" w:space="0" w:color="auto"/>
      </w:divBdr>
    </w:div>
    <w:div w:id="1165897638">
      <w:bodyDiv w:val="1"/>
      <w:marLeft w:val="0"/>
      <w:marRight w:val="0"/>
      <w:marTop w:val="0"/>
      <w:marBottom w:val="0"/>
      <w:divBdr>
        <w:top w:val="none" w:sz="0" w:space="0" w:color="auto"/>
        <w:left w:val="none" w:sz="0" w:space="0" w:color="auto"/>
        <w:bottom w:val="none" w:sz="0" w:space="0" w:color="auto"/>
        <w:right w:val="none" w:sz="0" w:space="0" w:color="auto"/>
      </w:divBdr>
    </w:div>
    <w:div w:id="1166240821">
      <w:bodyDiv w:val="1"/>
      <w:marLeft w:val="0"/>
      <w:marRight w:val="0"/>
      <w:marTop w:val="0"/>
      <w:marBottom w:val="0"/>
      <w:divBdr>
        <w:top w:val="none" w:sz="0" w:space="0" w:color="auto"/>
        <w:left w:val="none" w:sz="0" w:space="0" w:color="auto"/>
        <w:bottom w:val="none" w:sz="0" w:space="0" w:color="auto"/>
        <w:right w:val="none" w:sz="0" w:space="0" w:color="auto"/>
      </w:divBdr>
    </w:div>
    <w:div w:id="1167162963">
      <w:bodyDiv w:val="1"/>
      <w:marLeft w:val="0"/>
      <w:marRight w:val="0"/>
      <w:marTop w:val="0"/>
      <w:marBottom w:val="0"/>
      <w:divBdr>
        <w:top w:val="none" w:sz="0" w:space="0" w:color="auto"/>
        <w:left w:val="none" w:sz="0" w:space="0" w:color="auto"/>
        <w:bottom w:val="none" w:sz="0" w:space="0" w:color="auto"/>
        <w:right w:val="none" w:sz="0" w:space="0" w:color="auto"/>
      </w:divBdr>
    </w:div>
    <w:div w:id="1167669393">
      <w:bodyDiv w:val="1"/>
      <w:marLeft w:val="0"/>
      <w:marRight w:val="0"/>
      <w:marTop w:val="0"/>
      <w:marBottom w:val="0"/>
      <w:divBdr>
        <w:top w:val="none" w:sz="0" w:space="0" w:color="auto"/>
        <w:left w:val="none" w:sz="0" w:space="0" w:color="auto"/>
        <w:bottom w:val="none" w:sz="0" w:space="0" w:color="auto"/>
        <w:right w:val="none" w:sz="0" w:space="0" w:color="auto"/>
      </w:divBdr>
    </w:div>
    <w:div w:id="1168445036">
      <w:bodyDiv w:val="1"/>
      <w:marLeft w:val="0"/>
      <w:marRight w:val="0"/>
      <w:marTop w:val="0"/>
      <w:marBottom w:val="0"/>
      <w:divBdr>
        <w:top w:val="none" w:sz="0" w:space="0" w:color="auto"/>
        <w:left w:val="none" w:sz="0" w:space="0" w:color="auto"/>
        <w:bottom w:val="none" w:sz="0" w:space="0" w:color="auto"/>
        <w:right w:val="none" w:sz="0" w:space="0" w:color="auto"/>
      </w:divBdr>
    </w:div>
    <w:div w:id="1169323141">
      <w:bodyDiv w:val="1"/>
      <w:marLeft w:val="0"/>
      <w:marRight w:val="0"/>
      <w:marTop w:val="0"/>
      <w:marBottom w:val="0"/>
      <w:divBdr>
        <w:top w:val="none" w:sz="0" w:space="0" w:color="auto"/>
        <w:left w:val="none" w:sz="0" w:space="0" w:color="auto"/>
        <w:bottom w:val="none" w:sz="0" w:space="0" w:color="auto"/>
        <w:right w:val="none" w:sz="0" w:space="0" w:color="auto"/>
      </w:divBdr>
    </w:div>
    <w:div w:id="1170484571">
      <w:bodyDiv w:val="1"/>
      <w:marLeft w:val="0"/>
      <w:marRight w:val="0"/>
      <w:marTop w:val="0"/>
      <w:marBottom w:val="0"/>
      <w:divBdr>
        <w:top w:val="none" w:sz="0" w:space="0" w:color="auto"/>
        <w:left w:val="none" w:sz="0" w:space="0" w:color="auto"/>
        <w:bottom w:val="none" w:sz="0" w:space="0" w:color="auto"/>
        <w:right w:val="none" w:sz="0" w:space="0" w:color="auto"/>
      </w:divBdr>
      <w:divsChild>
        <w:div w:id="1530414471">
          <w:marLeft w:val="480"/>
          <w:marRight w:val="0"/>
          <w:marTop w:val="0"/>
          <w:marBottom w:val="0"/>
          <w:divBdr>
            <w:top w:val="none" w:sz="0" w:space="0" w:color="auto"/>
            <w:left w:val="none" w:sz="0" w:space="0" w:color="auto"/>
            <w:bottom w:val="none" w:sz="0" w:space="0" w:color="auto"/>
            <w:right w:val="none" w:sz="0" w:space="0" w:color="auto"/>
          </w:divBdr>
        </w:div>
        <w:div w:id="1809349890">
          <w:marLeft w:val="480"/>
          <w:marRight w:val="0"/>
          <w:marTop w:val="0"/>
          <w:marBottom w:val="0"/>
          <w:divBdr>
            <w:top w:val="none" w:sz="0" w:space="0" w:color="auto"/>
            <w:left w:val="none" w:sz="0" w:space="0" w:color="auto"/>
            <w:bottom w:val="none" w:sz="0" w:space="0" w:color="auto"/>
            <w:right w:val="none" w:sz="0" w:space="0" w:color="auto"/>
          </w:divBdr>
        </w:div>
        <w:div w:id="1378313393">
          <w:marLeft w:val="480"/>
          <w:marRight w:val="0"/>
          <w:marTop w:val="0"/>
          <w:marBottom w:val="0"/>
          <w:divBdr>
            <w:top w:val="none" w:sz="0" w:space="0" w:color="auto"/>
            <w:left w:val="none" w:sz="0" w:space="0" w:color="auto"/>
            <w:bottom w:val="none" w:sz="0" w:space="0" w:color="auto"/>
            <w:right w:val="none" w:sz="0" w:space="0" w:color="auto"/>
          </w:divBdr>
        </w:div>
        <w:div w:id="1831604483">
          <w:marLeft w:val="480"/>
          <w:marRight w:val="0"/>
          <w:marTop w:val="0"/>
          <w:marBottom w:val="0"/>
          <w:divBdr>
            <w:top w:val="none" w:sz="0" w:space="0" w:color="auto"/>
            <w:left w:val="none" w:sz="0" w:space="0" w:color="auto"/>
            <w:bottom w:val="none" w:sz="0" w:space="0" w:color="auto"/>
            <w:right w:val="none" w:sz="0" w:space="0" w:color="auto"/>
          </w:divBdr>
        </w:div>
        <w:div w:id="585963746">
          <w:marLeft w:val="480"/>
          <w:marRight w:val="0"/>
          <w:marTop w:val="0"/>
          <w:marBottom w:val="0"/>
          <w:divBdr>
            <w:top w:val="none" w:sz="0" w:space="0" w:color="auto"/>
            <w:left w:val="none" w:sz="0" w:space="0" w:color="auto"/>
            <w:bottom w:val="none" w:sz="0" w:space="0" w:color="auto"/>
            <w:right w:val="none" w:sz="0" w:space="0" w:color="auto"/>
          </w:divBdr>
        </w:div>
        <w:div w:id="747459447">
          <w:marLeft w:val="480"/>
          <w:marRight w:val="0"/>
          <w:marTop w:val="0"/>
          <w:marBottom w:val="0"/>
          <w:divBdr>
            <w:top w:val="none" w:sz="0" w:space="0" w:color="auto"/>
            <w:left w:val="none" w:sz="0" w:space="0" w:color="auto"/>
            <w:bottom w:val="none" w:sz="0" w:space="0" w:color="auto"/>
            <w:right w:val="none" w:sz="0" w:space="0" w:color="auto"/>
          </w:divBdr>
        </w:div>
        <w:div w:id="784421231">
          <w:marLeft w:val="480"/>
          <w:marRight w:val="0"/>
          <w:marTop w:val="0"/>
          <w:marBottom w:val="0"/>
          <w:divBdr>
            <w:top w:val="none" w:sz="0" w:space="0" w:color="auto"/>
            <w:left w:val="none" w:sz="0" w:space="0" w:color="auto"/>
            <w:bottom w:val="none" w:sz="0" w:space="0" w:color="auto"/>
            <w:right w:val="none" w:sz="0" w:space="0" w:color="auto"/>
          </w:divBdr>
        </w:div>
        <w:div w:id="675575298">
          <w:marLeft w:val="480"/>
          <w:marRight w:val="0"/>
          <w:marTop w:val="0"/>
          <w:marBottom w:val="0"/>
          <w:divBdr>
            <w:top w:val="none" w:sz="0" w:space="0" w:color="auto"/>
            <w:left w:val="none" w:sz="0" w:space="0" w:color="auto"/>
            <w:bottom w:val="none" w:sz="0" w:space="0" w:color="auto"/>
            <w:right w:val="none" w:sz="0" w:space="0" w:color="auto"/>
          </w:divBdr>
        </w:div>
        <w:div w:id="1562640417">
          <w:marLeft w:val="480"/>
          <w:marRight w:val="0"/>
          <w:marTop w:val="0"/>
          <w:marBottom w:val="0"/>
          <w:divBdr>
            <w:top w:val="none" w:sz="0" w:space="0" w:color="auto"/>
            <w:left w:val="none" w:sz="0" w:space="0" w:color="auto"/>
            <w:bottom w:val="none" w:sz="0" w:space="0" w:color="auto"/>
            <w:right w:val="none" w:sz="0" w:space="0" w:color="auto"/>
          </w:divBdr>
        </w:div>
        <w:div w:id="1858233642">
          <w:marLeft w:val="480"/>
          <w:marRight w:val="0"/>
          <w:marTop w:val="0"/>
          <w:marBottom w:val="0"/>
          <w:divBdr>
            <w:top w:val="none" w:sz="0" w:space="0" w:color="auto"/>
            <w:left w:val="none" w:sz="0" w:space="0" w:color="auto"/>
            <w:bottom w:val="none" w:sz="0" w:space="0" w:color="auto"/>
            <w:right w:val="none" w:sz="0" w:space="0" w:color="auto"/>
          </w:divBdr>
        </w:div>
        <w:div w:id="359204309">
          <w:marLeft w:val="480"/>
          <w:marRight w:val="0"/>
          <w:marTop w:val="0"/>
          <w:marBottom w:val="0"/>
          <w:divBdr>
            <w:top w:val="none" w:sz="0" w:space="0" w:color="auto"/>
            <w:left w:val="none" w:sz="0" w:space="0" w:color="auto"/>
            <w:bottom w:val="none" w:sz="0" w:space="0" w:color="auto"/>
            <w:right w:val="none" w:sz="0" w:space="0" w:color="auto"/>
          </w:divBdr>
        </w:div>
        <w:div w:id="1359353733">
          <w:marLeft w:val="480"/>
          <w:marRight w:val="0"/>
          <w:marTop w:val="0"/>
          <w:marBottom w:val="0"/>
          <w:divBdr>
            <w:top w:val="none" w:sz="0" w:space="0" w:color="auto"/>
            <w:left w:val="none" w:sz="0" w:space="0" w:color="auto"/>
            <w:bottom w:val="none" w:sz="0" w:space="0" w:color="auto"/>
            <w:right w:val="none" w:sz="0" w:space="0" w:color="auto"/>
          </w:divBdr>
        </w:div>
        <w:div w:id="1772386617">
          <w:marLeft w:val="480"/>
          <w:marRight w:val="0"/>
          <w:marTop w:val="0"/>
          <w:marBottom w:val="0"/>
          <w:divBdr>
            <w:top w:val="none" w:sz="0" w:space="0" w:color="auto"/>
            <w:left w:val="none" w:sz="0" w:space="0" w:color="auto"/>
            <w:bottom w:val="none" w:sz="0" w:space="0" w:color="auto"/>
            <w:right w:val="none" w:sz="0" w:space="0" w:color="auto"/>
          </w:divBdr>
        </w:div>
        <w:div w:id="659819096">
          <w:marLeft w:val="480"/>
          <w:marRight w:val="0"/>
          <w:marTop w:val="0"/>
          <w:marBottom w:val="0"/>
          <w:divBdr>
            <w:top w:val="none" w:sz="0" w:space="0" w:color="auto"/>
            <w:left w:val="none" w:sz="0" w:space="0" w:color="auto"/>
            <w:bottom w:val="none" w:sz="0" w:space="0" w:color="auto"/>
            <w:right w:val="none" w:sz="0" w:space="0" w:color="auto"/>
          </w:divBdr>
        </w:div>
        <w:div w:id="1539854518">
          <w:marLeft w:val="480"/>
          <w:marRight w:val="0"/>
          <w:marTop w:val="0"/>
          <w:marBottom w:val="0"/>
          <w:divBdr>
            <w:top w:val="none" w:sz="0" w:space="0" w:color="auto"/>
            <w:left w:val="none" w:sz="0" w:space="0" w:color="auto"/>
            <w:bottom w:val="none" w:sz="0" w:space="0" w:color="auto"/>
            <w:right w:val="none" w:sz="0" w:space="0" w:color="auto"/>
          </w:divBdr>
        </w:div>
        <w:div w:id="1728338410">
          <w:marLeft w:val="480"/>
          <w:marRight w:val="0"/>
          <w:marTop w:val="0"/>
          <w:marBottom w:val="0"/>
          <w:divBdr>
            <w:top w:val="none" w:sz="0" w:space="0" w:color="auto"/>
            <w:left w:val="none" w:sz="0" w:space="0" w:color="auto"/>
            <w:bottom w:val="none" w:sz="0" w:space="0" w:color="auto"/>
            <w:right w:val="none" w:sz="0" w:space="0" w:color="auto"/>
          </w:divBdr>
        </w:div>
        <w:div w:id="2147039448">
          <w:marLeft w:val="480"/>
          <w:marRight w:val="0"/>
          <w:marTop w:val="0"/>
          <w:marBottom w:val="0"/>
          <w:divBdr>
            <w:top w:val="none" w:sz="0" w:space="0" w:color="auto"/>
            <w:left w:val="none" w:sz="0" w:space="0" w:color="auto"/>
            <w:bottom w:val="none" w:sz="0" w:space="0" w:color="auto"/>
            <w:right w:val="none" w:sz="0" w:space="0" w:color="auto"/>
          </w:divBdr>
        </w:div>
        <w:div w:id="1631326727">
          <w:marLeft w:val="480"/>
          <w:marRight w:val="0"/>
          <w:marTop w:val="0"/>
          <w:marBottom w:val="0"/>
          <w:divBdr>
            <w:top w:val="none" w:sz="0" w:space="0" w:color="auto"/>
            <w:left w:val="none" w:sz="0" w:space="0" w:color="auto"/>
            <w:bottom w:val="none" w:sz="0" w:space="0" w:color="auto"/>
            <w:right w:val="none" w:sz="0" w:space="0" w:color="auto"/>
          </w:divBdr>
        </w:div>
        <w:div w:id="655838363">
          <w:marLeft w:val="480"/>
          <w:marRight w:val="0"/>
          <w:marTop w:val="0"/>
          <w:marBottom w:val="0"/>
          <w:divBdr>
            <w:top w:val="none" w:sz="0" w:space="0" w:color="auto"/>
            <w:left w:val="none" w:sz="0" w:space="0" w:color="auto"/>
            <w:bottom w:val="none" w:sz="0" w:space="0" w:color="auto"/>
            <w:right w:val="none" w:sz="0" w:space="0" w:color="auto"/>
          </w:divBdr>
        </w:div>
        <w:div w:id="2001881588">
          <w:marLeft w:val="480"/>
          <w:marRight w:val="0"/>
          <w:marTop w:val="0"/>
          <w:marBottom w:val="0"/>
          <w:divBdr>
            <w:top w:val="none" w:sz="0" w:space="0" w:color="auto"/>
            <w:left w:val="none" w:sz="0" w:space="0" w:color="auto"/>
            <w:bottom w:val="none" w:sz="0" w:space="0" w:color="auto"/>
            <w:right w:val="none" w:sz="0" w:space="0" w:color="auto"/>
          </w:divBdr>
        </w:div>
        <w:div w:id="719936646">
          <w:marLeft w:val="480"/>
          <w:marRight w:val="0"/>
          <w:marTop w:val="0"/>
          <w:marBottom w:val="0"/>
          <w:divBdr>
            <w:top w:val="none" w:sz="0" w:space="0" w:color="auto"/>
            <w:left w:val="none" w:sz="0" w:space="0" w:color="auto"/>
            <w:bottom w:val="none" w:sz="0" w:space="0" w:color="auto"/>
            <w:right w:val="none" w:sz="0" w:space="0" w:color="auto"/>
          </w:divBdr>
        </w:div>
        <w:div w:id="882787300">
          <w:marLeft w:val="480"/>
          <w:marRight w:val="0"/>
          <w:marTop w:val="0"/>
          <w:marBottom w:val="0"/>
          <w:divBdr>
            <w:top w:val="none" w:sz="0" w:space="0" w:color="auto"/>
            <w:left w:val="none" w:sz="0" w:space="0" w:color="auto"/>
            <w:bottom w:val="none" w:sz="0" w:space="0" w:color="auto"/>
            <w:right w:val="none" w:sz="0" w:space="0" w:color="auto"/>
          </w:divBdr>
        </w:div>
        <w:div w:id="801118181">
          <w:marLeft w:val="480"/>
          <w:marRight w:val="0"/>
          <w:marTop w:val="0"/>
          <w:marBottom w:val="0"/>
          <w:divBdr>
            <w:top w:val="none" w:sz="0" w:space="0" w:color="auto"/>
            <w:left w:val="none" w:sz="0" w:space="0" w:color="auto"/>
            <w:bottom w:val="none" w:sz="0" w:space="0" w:color="auto"/>
            <w:right w:val="none" w:sz="0" w:space="0" w:color="auto"/>
          </w:divBdr>
        </w:div>
        <w:div w:id="1005783398">
          <w:marLeft w:val="480"/>
          <w:marRight w:val="0"/>
          <w:marTop w:val="0"/>
          <w:marBottom w:val="0"/>
          <w:divBdr>
            <w:top w:val="none" w:sz="0" w:space="0" w:color="auto"/>
            <w:left w:val="none" w:sz="0" w:space="0" w:color="auto"/>
            <w:bottom w:val="none" w:sz="0" w:space="0" w:color="auto"/>
            <w:right w:val="none" w:sz="0" w:space="0" w:color="auto"/>
          </w:divBdr>
        </w:div>
        <w:div w:id="218170207">
          <w:marLeft w:val="480"/>
          <w:marRight w:val="0"/>
          <w:marTop w:val="0"/>
          <w:marBottom w:val="0"/>
          <w:divBdr>
            <w:top w:val="none" w:sz="0" w:space="0" w:color="auto"/>
            <w:left w:val="none" w:sz="0" w:space="0" w:color="auto"/>
            <w:bottom w:val="none" w:sz="0" w:space="0" w:color="auto"/>
            <w:right w:val="none" w:sz="0" w:space="0" w:color="auto"/>
          </w:divBdr>
        </w:div>
        <w:div w:id="1546135173">
          <w:marLeft w:val="480"/>
          <w:marRight w:val="0"/>
          <w:marTop w:val="0"/>
          <w:marBottom w:val="0"/>
          <w:divBdr>
            <w:top w:val="none" w:sz="0" w:space="0" w:color="auto"/>
            <w:left w:val="none" w:sz="0" w:space="0" w:color="auto"/>
            <w:bottom w:val="none" w:sz="0" w:space="0" w:color="auto"/>
            <w:right w:val="none" w:sz="0" w:space="0" w:color="auto"/>
          </w:divBdr>
        </w:div>
        <w:div w:id="1640069872">
          <w:marLeft w:val="480"/>
          <w:marRight w:val="0"/>
          <w:marTop w:val="0"/>
          <w:marBottom w:val="0"/>
          <w:divBdr>
            <w:top w:val="none" w:sz="0" w:space="0" w:color="auto"/>
            <w:left w:val="none" w:sz="0" w:space="0" w:color="auto"/>
            <w:bottom w:val="none" w:sz="0" w:space="0" w:color="auto"/>
            <w:right w:val="none" w:sz="0" w:space="0" w:color="auto"/>
          </w:divBdr>
        </w:div>
        <w:div w:id="2124192">
          <w:marLeft w:val="480"/>
          <w:marRight w:val="0"/>
          <w:marTop w:val="0"/>
          <w:marBottom w:val="0"/>
          <w:divBdr>
            <w:top w:val="none" w:sz="0" w:space="0" w:color="auto"/>
            <w:left w:val="none" w:sz="0" w:space="0" w:color="auto"/>
            <w:bottom w:val="none" w:sz="0" w:space="0" w:color="auto"/>
            <w:right w:val="none" w:sz="0" w:space="0" w:color="auto"/>
          </w:divBdr>
        </w:div>
        <w:div w:id="1201166520">
          <w:marLeft w:val="480"/>
          <w:marRight w:val="0"/>
          <w:marTop w:val="0"/>
          <w:marBottom w:val="0"/>
          <w:divBdr>
            <w:top w:val="none" w:sz="0" w:space="0" w:color="auto"/>
            <w:left w:val="none" w:sz="0" w:space="0" w:color="auto"/>
            <w:bottom w:val="none" w:sz="0" w:space="0" w:color="auto"/>
            <w:right w:val="none" w:sz="0" w:space="0" w:color="auto"/>
          </w:divBdr>
        </w:div>
        <w:div w:id="504054444">
          <w:marLeft w:val="480"/>
          <w:marRight w:val="0"/>
          <w:marTop w:val="0"/>
          <w:marBottom w:val="0"/>
          <w:divBdr>
            <w:top w:val="none" w:sz="0" w:space="0" w:color="auto"/>
            <w:left w:val="none" w:sz="0" w:space="0" w:color="auto"/>
            <w:bottom w:val="none" w:sz="0" w:space="0" w:color="auto"/>
            <w:right w:val="none" w:sz="0" w:space="0" w:color="auto"/>
          </w:divBdr>
        </w:div>
        <w:div w:id="1693653646">
          <w:marLeft w:val="480"/>
          <w:marRight w:val="0"/>
          <w:marTop w:val="0"/>
          <w:marBottom w:val="0"/>
          <w:divBdr>
            <w:top w:val="none" w:sz="0" w:space="0" w:color="auto"/>
            <w:left w:val="none" w:sz="0" w:space="0" w:color="auto"/>
            <w:bottom w:val="none" w:sz="0" w:space="0" w:color="auto"/>
            <w:right w:val="none" w:sz="0" w:space="0" w:color="auto"/>
          </w:divBdr>
        </w:div>
        <w:div w:id="1036740663">
          <w:marLeft w:val="480"/>
          <w:marRight w:val="0"/>
          <w:marTop w:val="0"/>
          <w:marBottom w:val="0"/>
          <w:divBdr>
            <w:top w:val="none" w:sz="0" w:space="0" w:color="auto"/>
            <w:left w:val="none" w:sz="0" w:space="0" w:color="auto"/>
            <w:bottom w:val="none" w:sz="0" w:space="0" w:color="auto"/>
            <w:right w:val="none" w:sz="0" w:space="0" w:color="auto"/>
          </w:divBdr>
        </w:div>
        <w:div w:id="438451532">
          <w:marLeft w:val="480"/>
          <w:marRight w:val="0"/>
          <w:marTop w:val="0"/>
          <w:marBottom w:val="0"/>
          <w:divBdr>
            <w:top w:val="none" w:sz="0" w:space="0" w:color="auto"/>
            <w:left w:val="none" w:sz="0" w:space="0" w:color="auto"/>
            <w:bottom w:val="none" w:sz="0" w:space="0" w:color="auto"/>
            <w:right w:val="none" w:sz="0" w:space="0" w:color="auto"/>
          </w:divBdr>
        </w:div>
        <w:div w:id="356853589">
          <w:marLeft w:val="480"/>
          <w:marRight w:val="0"/>
          <w:marTop w:val="0"/>
          <w:marBottom w:val="0"/>
          <w:divBdr>
            <w:top w:val="none" w:sz="0" w:space="0" w:color="auto"/>
            <w:left w:val="none" w:sz="0" w:space="0" w:color="auto"/>
            <w:bottom w:val="none" w:sz="0" w:space="0" w:color="auto"/>
            <w:right w:val="none" w:sz="0" w:space="0" w:color="auto"/>
          </w:divBdr>
        </w:div>
        <w:div w:id="1755322241">
          <w:marLeft w:val="480"/>
          <w:marRight w:val="0"/>
          <w:marTop w:val="0"/>
          <w:marBottom w:val="0"/>
          <w:divBdr>
            <w:top w:val="none" w:sz="0" w:space="0" w:color="auto"/>
            <w:left w:val="none" w:sz="0" w:space="0" w:color="auto"/>
            <w:bottom w:val="none" w:sz="0" w:space="0" w:color="auto"/>
            <w:right w:val="none" w:sz="0" w:space="0" w:color="auto"/>
          </w:divBdr>
        </w:div>
        <w:div w:id="752359471">
          <w:marLeft w:val="480"/>
          <w:marRight w:val="0"/>
          <w:marTop w:val="0"/>
          <w:marBottom w:val="0"/>
          <w:divBdr>
            <w:top w:val="none" w:sz="0" w:space="0" w:color="auto"/>
            <w:left w:val="none" w:sz="0" w:space="0" w:color="auto"/>
            <w:bottom w:val="none" w:sz="0" w:space="0" w:color="auto"/>
            <w:right w:val="none" w:sz="0" w:space="0" w:color="auto"/>
          </w:divBdr>
        </w:div>
        <w:div w:id="1508447979">
          <w:marLeft w:val="480"/>
          <w:marRight w:val="0"/>
          <w:marTop w:val="0"/>
          <w:marBottom w:val="0"/>
          <w:divBdr>
            <w:top w:val="none" w:sz="0" w:space="0" w:color="auto"/>
            <w:left w:val="none" w:sz="0" w:space="0" w:color="auto"/>
            <w:bottom w:val="none" w:sz="0" w:space="0" w:color="auto"/>
            <w:right w:val="none" w:sz="0" w:space="0" w:color="auto"/>
          </w:divBdr>
        </w:div>
        <w:div w:id="1431193634">
          <w:marLeft w:val="480"/>
          <w:marRight w:val="0"/>
          <w:marTop w:val="0"/>
          <w:marBottom w:val="0"/>
          <w:divBdr>
            <w:top w:val="none" w:sz="0" w:space="0" w:color="auto"/>
            <w:left w:val="none" w:sz="0" w:space="0" w:color="auto"/>
            <w:bottom w:val="none" w:sz="0" w:space="0" w:color="auto"/>
            <w:right w:val="none" w:sz="0" w:space="0" w:color="auto"/>
          </w:divBdr>
        </w:div>
        <w:div w:id="1852186048">
          <w:marLeft w:val="480"/>
          <w:marRight w:val="0"/>
          <w:marTop w:val="0"/>
          <w:marBottom w:val="0"/>
          <w:divBdr>
            <w:top w:val="none" w:sz="0" w:space="0" w:color="auto"/>
            <w:left w:val="none" w:sz="0" w:space="0" w:color="auto"/>
            <w:bottom w:val="none" w:sz="0" w:space="0" w:color="auto"/>
            <w:right w:val="none" w:sz="0" w:space="0" w:color="auto"/>
          </w:divBdr>
        </w:div>
        <w:div w:id="1407725087">
          <w:marLeft w:val="480"/>
          <w:marRight w:val="0"/>
          <w:marTop w:val="0"/>
          <w:marBottom w:val="0"/>
          <w:divBdr>
            <w:top w:val="none" w:sz="0" w:space="0" w:color="auto"/>
            <w:left w:val="none" w:sz="0" w:space="0" w:color="auto"/>
            <w:bottom w:val="none" w:sz="0" w:space="0" w:color="auto"/>
            <w:right w:val="none" w:sz="0" w:space="0" w:color="auto"/>
          </w:divBdr>
        </w:div>
        <w:div w:id="2001957987">
          <w:marLeft w:val="480"/>
          <w:marRight w:val="0"/>
          <w:marTop w:val="0"/>
          <w:marBottom w:val="0"/>
          <w:divBdr>
            <w:top w:val="none" w:sz="0" w:space="0" w:color="auto"/>
            <w:left w:val="none" w:sz="0" w:space="0" w:color="auto"/>
            <w:bottom w:val="none" w:sz="0" w:space="0" w:color="auto"/>
            <w:right w:val="none" w:sz="0" w:space="0" w:color="auto"/>
          </w:divBdr>
        </w:div>
        <w:div w:id="514853778">
          <w:marLeft w:val="480"/>
          <w:marRight w:val="0"/>
          <w:marTop w:val="0"/>
          <w:marBottom w:val="0"/>
          <w:divBdr>
            <w:top w:val="none" w:sz="0" w:space="0" w:color="auto"/>
            <w:left w:val="none" w:sz="0" w:space="0" w:color="auto"/>
            <w:bottom w:val="none" w:sz="0" w:space="0" w:color="auto"/>
            <w:right w:val="none" w:sz="0" w:space="0" w:color="auto"/>
          </w:divBdr>
        </w:div>
        <w:div w:id="1828859319">
          <w:marLeft w:val="480"/>
          <w:marRight w:val="0"/>
          <w:marTop w:val="0"/>
          <w:marBottom w:val="0"/>
          <w:divBdr>
            <w:top w:val="none" w:sz="0" w:space="0" w:color="auto"/>
            <w:left w:val="none" w:sz="0" w:space="0" w:color="auto"/>
            <w:bottom w:val="none" w:sz="0" w:space="0" w:color="auto"/>
            <w:right w:val="none" w:sz="0" w:space="0" w:color="auto"/>
          </w:divBdr>
        </w:div>
        <w:div w:id="1252162911">
          <w:marLeft w:val="480"/>
          <w:marRight w:val="0"/>
          <w:marTop w:val="0"/>
          <w:marBottom w:val="0"/>
          <w:divBdr>
            <w:top w:val="none" w:sz="0" w:space="0" w:color="auto"/>
            <w:left w:val="none" w:sz="0" w:space="0" w:color="auto"/>
            <w:bottom w:val="none" w:sz="0" w:space="0" w:color="auto"/>
            <w:right w:val="none" w:sz="0" w:space="0" w:color="auto"/>
          </w:divBdr>
        </w:div>
        <w:div w:id="1216357105">
          <w:marLeft w:val="480"/>
          <w:marRight w:val="0"/>
          <w:marTop w:val="0"/>
          <w:marBottom w:val="0"/>
          <w:divBdr>
            <w:top w:val="none" w:sz="0" w:space="0" w:color="auto"/>
            <w:left w:val="none" w:sz="0" w:space="0" w:color="auto"/>
            <w:bottom w:val="none" w:sz="0" w:space="0" w:color="auto"/>
            <w:right w:val="none" w:sz="0" w:space="0" w:color="auto"/>
          </w:divBdr>
        </w:div>
        <w:div w:id="420563242">
          <w:marLeft w:val="480"/>
          <w:marRight w:val="0"/>
          <w:marTop w:val="0"/>
          <w:marBottom w:val="0"/>
          <w:divBdr>
            <w:top w:val="none" w:sz="0" w:space="0" w:color="auto"/>
            <w:left w:val="none" w:sz="0" w:space="0" w:color="auto"/>
            <w:bottom w:val="none" w:sz="0" w:space="0" w:color="auto"/>
            <w:right w:val="none" w:sz="0" w:space="0" w:color="auto"/>
          </w:divBdr>
        </w:div>
        <w:div w:id="1564483998">
          <w:marLeft w:val="480"/>
          <w:marRight w:val="0"/>
          <w:marTop w:val="0"/>
          <w:marBottom w:val="0"/>
          <w:divBdr>
            <w:top w:val="none" w:sz="0" w:space="0" w:color="auto"/>
            <w:left w:val="none" w:sz="0" w:space="0" w:color="auto"/>
            <w:bottom w:val="none" w:sz="0" w:space="0" w:color="auto"/>
            <w:right w:val="none" w:sz="0" w:space="0" w:color="auto"/>
          </w:divBdr>
        </w:div>
        <w:div w:id="921333658">
          <w:marLeft w:val="480"/>
          <w:marRight w:val="0"/>
          <w:marTop w:val="0"/>
          <w:marBottom w:val="0"/>
          <w:divBdr>
            <w:top w:val="none" w:sz="0" w:space="0" w:color="auto"/>
            <w:left w:val="none" w:sz="0" w:space="0" w:color="auto"/>
            <w:bottom w:val="none" w:sz="0" w:space="0" w:color="auto"/>
            <w:right w:val="none" w:sz="0" w:space="0" w:color="auto"/>
          </w:divBdr>
        </w:div>
        <w:div w:id="18900148">
          <w:marLeft w:val="480"/>
          <w:marRight w:val="0"/>
          <w:marTop w:val="0"/>
          <w:marBottom w:val="0"/>
          <w:divBdr>
            <w:top w:val="none" w:sz="0" w:space="0" w:color="auto"/>
            <w:left w:val="none" w:sz="0" w:space="0" w:color="auto"/>
            <w:bottom w:val="none" w:sz="0" w:space="0" w:color="auto"/>
            <w:right w:val="none" w:sz="0" w:space="0" w:color="auto"/>
          </w:divBdr>
        </w:div>
        <w:div w:id="2008896568">
          <w:marLeft w:val="480"/>
          <w:marRight w:val="0"/>
          <w:marTop w:val="0"/>
          <w:marBottom w:val="0"/>
          <w:divBdr>
            <w:top w:val="none" w:sz="0" w:space="0" w:color="auto"/>
            <w:left w:val="none" w:sz="0" w:space="0" w:color="auto"/>
            <w:bottom w:val="none" w:sz="0" w:space="0" w:color="auto"/>
            <w:right w:val="none" w:sz="0" w:space="0" w:color="auto"/>
          </w:divBdr>
        </w:div>
        <w:div w:id="2093358049">
          <w:marLeft w:val="480"/>
          <w:marRight w:val="0"/>
          <w:marTop w:val="0"/>
          <w:marBottom w:val="0"/>
          <w:divBdr>
            <w:top w:val="none" w:sz="0" w:space="0" w:color="auto"/>
            <w:left w:val="none" w:sz="0" w:space="0" w:color="auto"/>
            <w:bottom w:val="none" w:sz="0" w:space="0" w:color="auto"/>
            <w:right w:val="none" w:sz="0" w:space="0" w:color="auto"/>
          </w:divBdr>
        </w:div>
        <w:div w:id="499393941">
          <w:marLeft w:val="480"/>
          <w:marRight w:val="0"/>
          <w:marTop w:val="0"/>
          <w:marBottom w:val="0"/>
          <w:divBdr>
            <w:top w:val="none" w:sz="0" w:space="0" w:color="auto"/>
            <w:left w:val="none" w:sz="0" w:space="0" w:color="auto"/>
            <w:bottom w:val="none" w:sz="0" w:space="0" w:color="auto"/>
            <w:right w:val="none" w:sz="0" w:space="0" w:color="auto"/>
          </w:divBdr>
        </w:div>
        <w:div w:id="1191183784">
          <w:marLeft w:val="480"/>
          <w:marRight w:val="0"/>
          <w:marTop w:val="0"/>
          <w:marBottom w:val="0"/>
          <w:divBdr>
            <w:top w:val="none" w:sz="0" w:space="0" w:color="auto"/>
            <w:left w:val="none" w:sz="0" w:space="0" w:color="auto"/>
            <w:bottom w:val="none" w:sz="0" w:space="0" w:color="auto"/>
            <w:right w:val="none" w:sz="0" w:space="0" w:color="auto"/>
          </w:divBdr>
        </w:div>
        <w:div w:id="2057704323">
          <w:marLeft w:val="480"/>
          <w:marRight w:val="0"/>
          <w:marTop w:val="0"/>
          <w:marBottom w:val="0"/>
          <w:divBdr>
            <w:top w:val="none" w:sz="0" w:space="0" w:color="auto"/>
            <w:left w:val="none" w:sz="0" w:space="0" w:color="auto"/>
            <w:bottom w:val="none" w:sz="0" w:space="0" w:color="auto"/>
            <w:right w:val="none" w:sz="0" w:space="0" w:color="auto"/>
          </w:divBdr>
        </w:div>
        <w:div w:id="395862007">
          <w:marLeft w:val="480"/>
          <w:marRight w:val="0"/>
          <w:marTop w:val="0"/>
          <w:marBottom w:val="0"/>
          <w:divBdr>
            <w:top w:val="none" w:sz="0" w:space="0" w:color="auto"/>
            <w:left w:val="none" w:sz="0" w:space="0" w:color="auto"/>
            <w:bottom w:val="none" w:sz="0" w:space="0" w:color="auto"/>
            <w:right w:val="none" w:sz="0" w:space="0" w:color="auto"/>
          </w:divBdr>
        </w:div>
        <w:div w:id="902326710">
          <w:marLeft w:val="480"/>
          <w:marRight w:val="0"/>
          <w:marTop w:val="0"/>
          <w:marBottom w:val="0"/>
          <w:divBdr>
            <w:top w:val="none" w:sz="0" w:space="0" w:color="auto"/>
            <w:left w:val="none" w:sz="0" w:space="0" w:color="auto"/>
            <w:bottom w:val="none" w:sz="0" w:space="0" w:color="auto"/>
            <w:right w:val="none" w:sz="0" w:space="0" w:color="auto"/>
          </w:divBdr>
        </w:div>
        <w:div w:id="632365419">
          <w:marLeft w:val="480"/>
          <w:marRight w:val="0"/>
          <w:marTop w:val="0"/>
          <w:marBottom w:val="0"/>
          <w:divBdr>
            <w:top w:val="none" w:sz="0" w:space="0" w:color="auto"/>
            <w:left w:val="none" w:sz="0" w:space="0" w:color="auto"/>
            <w:bottom w:val="none" w:sz="0" w:space="0" w:color="auto"/>
            <w:right w:val="none" w:sz="0" w:space="0" w:color="auto"/>
          </w:divBdr>
        </w:div>
        <w:div w:id="650641610">
          <w:marLeft w:val="480"/>
          <w:marRight w:val="0"/>
          <w:marTop w:val="0"/>
          <w:marBottom w:val="0"/>
          <w:divBdr>
            <w:top w:val="none" w:sz="0" w:space="0" w:color="auto"/>
            <w:left w:val="none" w:sz="0" w:space="0" w:color="auto"/>
            <w:bottom w:val="none" w:sz="0" w:space="0" w:color="auto"/>
            <w:right w:val="none" w:sz="0" w:space="0" w:color="auto"/>
          </w:divBdr>
        </w:div>
        <w:div w:id="1599484639">
          <w:marLeft w:val="480"/>
          <w:marRight w:val="0"/>
          <w:marTop w:val="0"/>
          <w:marBottom w:val="0"/>
          <w:divBdr>
            <w:top w:val="none" w:sz="0" w:space="0" w:color="auto"/>
            <w:left w:val="none" w:sz="0" w:space="0" w:color="auto"/>
            <w:bottom w:val="none" w:sz="0" w:space="0" w:color="auto"/>
            <w:right w:val="none" w:sz="0" w:space="0" w:color="auto"/>
          </w:divBdr>
        </w:div>
        <w:div w:id="733622879">
          <w:marLeft w:val="480"/>
          <w:marRight w:val="0"/>
          <w:marTop w:val="0"/>
          <w:marBottom w:val="0"/>
          <w:divBdr>
            <w:top w:val="none" w:sz="0" w:space="0" w:color="auto"/>
            <w:left w:val="none" w:sz="0" w:space="0" w:color="auto"/>
            <w:bottom w:val="none" w:sz="0" w:space="0" w:color="auto"/>
            <w:right w:val="none" w:sz="0" w:space="0" w:color="auto"/>
          </w:divBdr>
        </w:div>
        <w:div w:id="1838426367">
          <w:marLeft w:val="480"/>
          <w:marRight w:val="0"/>
          <w:marTop w:val="0"/>
          <w:marBottom w:val="0"/>
          <w:divBdr>
            <w:top w:val="none" w:sz="0" w:space="0" w:color="auto"/>
            <w:left w:val="none" w:sz="0" w:space="0" w:color="auto"/>
            <w:bottom w:val="none" w:sz="0" w:space="0" w:color="auto"/>
            <w:right w:val="none" w:sz="0" w:space="0" w:color="auto"/>
          </w:divBdr>
        </w:div>
        <w:div w:id="1168406123">
          <w:marLeft w:val="480"/>
          <w:marRight w:val="0"/>
          <w:marTop w:val="0"/>
          <w:marBottom w:val="0"/>
          <w:divBdr>
            <w:top w:val="none" w:sz="0" w:space="0" w:color="auto"/>
            <w:left w:val="none" w:sz="0" w:space="0" w:color="auto"/>
            <w:bottom w:val="none" w:sz="0" w:space="0" w:color="auto"/>
            <w:right w:val="none" w:sz="0" w:space="0" w:color="auto"/>
          </w:divBdr>
        </w:div>
        <w:div w:id="325524797">
          <w:marLeft w:val="480"/>
          <w:marRight w:val="0"/>
          <w:marTop w:val="0"/>
          <w:marBottom w:val="0"/>
          <w:divBdr>
            <w:top w:val="none" w:sz="0" w:space="0" w:color="auto"/>
            <w:left w:val="none" w:sz="0" w:space="0" w:color="auto"/>
            <w:bottom w:val="none" w:sz="0" w:space="0" w:color="auto"/>
            <w:right w:val="none" w:sz="0" w:space="0" w:color="auto"/>
          </w:divBdr>
        </w:div>
        <w:div w:id="1253204540">
          <w:marLeft w:val="480"/>
          <w:marRight w:val="0"/>
          <w:marTop w:val="0"/>
          <w:marBottom w:val="0"/>
          <w:divBdr>
            <w:top w:val="none" w:sz="0" w:space="0" w:color="auto"/>
            <w:left w:val="none" w:sz="0" w:space="0" w:color="auto"/>
            <w:bottom w:val="none" w:sz="0" w:space="0" w:color="auto"/>
            <w:right w:val="none" w:sz="0" w:space="0" w:color="auto"/>
          </w:divBdr>
        </w:div>
        <w:div w:id="1311179047">
          <w:marLeft w:val="480"/>
          <w:marRight w:val="0"/>
          <w:marTop w:val="0"/>
          <w:marBottom w:val="0"/>
          <w:divBdr>
            <w:top w:val="none" w:sz="0" w:space="0" w:color="auto"/>
            <w:left w:val="none" w:sz="0" w:space="0" w:color="auto"/>
            <w:bottom w:val="none" w:sz="0" w:space="0" w:color="auto"/>
            <w:right w:val="none" w:sz="0" w:space="0" w:color="auto"/>
          </w:divBdr>
        </w:div>
        <w:div w:id="1033117407">
          <w:marLeft w:val="480"/>
          <w:marRight w:val="0"/>
          <w:marTop w:val="0"/>
          <w:marBottom w:val="0"/>
          <w:divBdr>
            <w:top w:val="none" w:sz="0" w:space="0" w:color="auto"/>
            <w:left w:val="none" w:sz="0" w:space="0" w:color="auto"/>
            <w:bottom w:val="none" w:sz="0" w:space="0" w:color="auto"/>
            <w:right w:val="none" w:sz="0" w:space="0" w:color="auto"/>
          </w:divBdr>
        </w:div>
        <w:div w:id="1755318919">
          <w:marLeft w:val="480"/>
          <w:marRight w:val="0"/>
          <w:marTop w:val="0"/>
          <w:marBottom w:val="0"/>
          <w:divBdr>
            <w:top w:val="none" w:sz="0" w:space="0" w:color="auto"/>
            <w:left w:val="none" w:sz="0" w:space="0" w:color="auto"/>
            <w:bottom w:val="none" w:sz="0" w:space="0" w:color="auto"/>
            <w:right w:val="none" w:sz="0" w:space="0" w:color="auto"/>
          </w:divBdr>
        </w:div>
        <w:div w:id="1981567592">
          <w:marLeft w:val="480"/>
          <w:marRight w:val="0"/>
          <w:marTop w:val="0"/>
          <w:marBottom w:val="0"/>
          <w:divBdr>
            <w:top w:val="none" w:sz="0" w:space="0" w:color="auto"/>
            <w:left w:val="none" w:sz="0" w:space="0" w:color="auto"/>
            <w:bottom w:val="none" w:sz="0" w:space="0" w:color="auto"/>
            <w:right w:val="none" w:sz="0" w:space="0" w:color="auto"/>
          </w:divBdr>
        </w:div>
        <w:div w:id="1999992070">
          <w:marLeft w:val="480"/>
          <w:marRight w:val="0"/>
          <w:marTop w:val="0"/>
          <w:marBottom w:val="0"/>
          <w:divBdr>
            <w:top w:val="none" w:sz="0" w:space="0" w:color="auto"/>
            <w:left w:val="none" w:sz="0" w:space="0" w:color="auto"/>
            <w:bottom w:val="none" w:sz="0" w:space="0" w:color="auto"/>
            <w:right w:val="none" w:sz="0" w:space="0" w:color="auto"/>
          </w:divBdr>
        </w:div>
        <w:div w:id="217326286">
          <w:marLeft w:val="480"/>
          <w:marRight w:val="0"/>
          <w:marTop w:val="0"/>
          <w:marBottom w:val="0"/>
          <w:divBdr>
            <w:top w:val="none" w:sz="0" w:space="0" w:color="auto"/>
            <w:left w:val="none" w:sz="0" w:space="0" w:color="auto"/>
            <w:bottom w:val="none" w:sz="0" w:space="0" w:color="auto"/>
            <w:right w:val="none" w:sz="0" w:space="0" w:color="auto"/>
          </w:divBdr>
        </w:div>
        <w:div w:id="1430587770">
          <w:marLeft w:val="480"/>
          <w:marRight w:val="0"/>
          <w:marTop w:val="0"/>
          <w:marBottom w:val="0"/>
          <w:divBdr>
            <w:top w:val="none" w:sz="0" w:space="0" w:color="auto"/>
            <w:left w:val="none" w:sz="0" w:space="0" w:color="auto"/>
            <w:bottom w:val="none" w:sz="0" w:space="0" w:color="auto"/>
            <w:right w:val="none" w:sz="0" w:space="0" w:color="auto"/>
          </w:divBdr>
        </w:div>
        <w:div w:id="542060408">
          <w:marLeft w:val="480"/>
          <w:marRight w:val="0"/>
          <w:marTop w:val="0"/>
          <w:marBottom w:val="0"/>
          <w:divBdr>
            <w:top w:val="none" w:sz="0" w:space="0" w:color="auto"/>
            <w:left w:val="none" w:sz="0" w:space="0" w:color="auto"/>
            <w:bottom w:val="none" w:sz="0" w:space="0" w:color="auto"/>
            <w:right w:val="none" w:sz="0" w:space="0" w:color="auto"/>
          </w:divBdr>
        </w:div>
        <w:div w:id="766342744">
          <w:marLeft w:val="480"/>
          <w:marRight w:val="0"/>
          <w:marTop w:val="0"/>
          <w:marBottom w:val="0"/>
          <w:divBdr>
            <w:top w:val="none" w:sz="0" w:space="0" w:color="auto"/>
            <w:left w:val="none" w:sz="0" w:space="0" w:color="auto"/>
            <w:bottom w:val="none" w:sz="0" w:space="0" w:color="auto"/>
            <w:right w:val="none" w:sz="0" w:space="0" w:color="auto"/>
          </w:divBdr>
        </w:div>
        <w:div w:id="1039401723">
          <w:marLeft w:val="480"/>
          <w:marRight w:val="0"/>
          <w:marTop w:val="0"/>
          <w:marBottom w:val="0"/>
          <w:divBdr>
            <w:top w:val="none" w:sz="0" w:space="0" w:color="auto"/>
            <w:left w:val="none" w:sz="0" w:space="0" w:color="auto"/>
            <w:bottom w:val="none" w:sz="0" w:space="0" w:color="auto"/>
            <w:right w:val="none" w:sz="0" w:space="0" w:color="auto"/>
          </w:divBdr>
        </w:div>
        <w:div w:id="1785491345">
          <w:marLeft w:val="480"/>
          <w:marRight w:val="0"/>
          <w:marTop w:val="0"/>
          <w:marBottom w:val="0"/>
          <w:divBdr>
            <w:top w:val="none" w:sz="0" w:space="0" w:color="auto"/>
            <w:left w:val="none" w:sz="0" w:space="0" w:color="auto"/>
            <w:bottom w:val="none" w:sz="0" w:space="0" w:color="auto"/>
            <w:right w:val="none" w:sz="0" w:space="0" w:color="auto"/>
          </w:divBdr>
        </w:div>
        <w:div w:id="1095829465">
          <w:marLeft w:val="480"/>
          <w:marRight w:val="0"/>
          <w:marTop w:val="0"/>
          <w:marBottom w:val="0"/>
          <w:divBdr>
            <w:top w:val="none" w:sz="0" w:space="0" w:color="auto"/>
            <w:left w:val="none" w:sz="0" w:space="0" w:color="auto"/>
            <w:bottom w:val="none" w:sz="0" w:space="0" w:color="auto"/>
            <w:right w:val="none" w:sz="0" w:space="0" w:color="auto"/>
          </w:divBdr>
        </w:div>
        <w:div w:id="382483424">
          <w:marLeft w:val="480"/>
          <w:marRight w:val="0"/>
          <w:marTop w:val="0"/>
          <w:marBottom w:val="0"/>
          <w:divBdr>
            <w:top w:val="none" w:sz="0" w:space="0" w:color="auto"/>
            <w:left w:val="none" w:sz="0" w:space="0" w:color="auto"/>
            <w:bottom w:val="none" w:sz="0" w:space="0" w:color="auto"/>
            <w:right w:val="none" w:sz="0" w:space="0" w:color="auto"/>
          </w:divBdr>
        </w:div>
        <w:div w:id="494758020">
          <w:marLeft w:val="480"/>
          <w:marRight w:val="0"/>
          <w:marTop w:val="0"/>
          <w:marBottom w:val="0"/>
          <w:divBdr>
            <w:top w:val="none" w:sz="0" w:space="0" w:color="auto"/>
            <w:left w:val="none" w:sz="0" w:space="0" w:color="auto"/>
            <w:bottom w:val="none" w:sz="0" w:space="0" w:color="auto"/>
            <w:right w:val="none" w:sz="0" w:space="0" w:color="auto"/>
          </w:divBdr>
        </w:div>
        <w:div w:id="1207260362">
          <w:marLeft w:val="480"/>
          <w:marRight w:val="0"/>
          <w:marTop w:val="0"/>
          <w:marBottom w:val="0"/>
          <w:divBdr>
            <w:top w:val="none" w:sz="0" w:space="0" w:color="auto"/>
            <w:left w:val="none" w:sz="0" w:space="0" w:color="auto"/>
            <w:bottom w:val="none" w:sz="0" w:space="0" w:color="auto"/>
            <w:right w:val="none" w:sz="0" w:space="0" w:color="auto"/>
          </w:divBdr>
        </w:div>
        <w:div w:id="2105151212">
          <w:marLeft w:val="480"/>
          <w:marRight w:val="0"/>
          <w:marTop w:val="0"/>
          <w:marBottom w:val="0"/>
          <w:divBdr>
            <w:top w:val="none" w:sz="0" w:space="0" w:color="auto"/>
            <w:left w:val="none" w:sz="0" w:space="0" w:color="auto"/>
            <w:bottom w:val="none" w:sz="0" w:space="0" w:color="auto"/>
            <w:right w:val="none" w:sz="0" w:space="0" w:color="auto"/>
          </w:divBdr>
        </w:div>
        <w:div w:id="14894130">
          <w:marLeft w:val="480"/>
          <w:marRight w:val="0"/>
          <w:marTop w:val="0"/>
          <w:marBottom w:val="0"/>
          <w:divBdr>
            <w:top w:val="none" w:sz="0" w:space="0" w:color="auto"/>
            <w:left w:val="none" w:sz="0" w:space="0" w:color="auto"/>
            <w:bottom w:val="none" w:sz="0" w:space="0" w:color="auto"/>
            <w:right w:val="none" w:sz="0" w:space="0" w:color="auto"/>
          </w:divBdr>
        </w:div>
        <w:div w:id="1330135153">
          <w:marLeft w:val="480"/>
          <w:marRight w:val="0"/>
          <w:marTop w:val="0"/>
          <w:marBottom w:val="0"/>
          <w:divBdr>
            <w:top w:val="none" w:sz="0" w:space="0" w:color="auto"/>
            <w:left w:val="none" w:sz="0" w:space="0" w:color="auto"/>
            <w:bottom w:val="none" w:sz="0" w:space="0" w:color="auto"/>
            <w:right w:val="none" w:sz="0" w:space="0" w:color="auto"/>
          </w:divBdr>
        </w:div>
        <w:div w:id="951013106">
          <w:marLeft w:val="480"/>
          <w:marRight w:val="0"/>
          <w:marTop w:val="0"/>
          <w:marBottom w:val="0"/>
          <w:divBdr>
            <w:top w:val="none" w:sz="0" w:space="0" w:color="auto"/>
            <w:left w:val="none" w:sz="0" w:space="0" w:color="auto"/>
            <w:bottom w:val="none" w:sz="0" w:space="0" w:color="auto"/>
            <w:right w:val="none" w:sz="0" w:space="0" w:color="auto"/>
          </w:divBdr>
        </w:div>
        <w:div w:id="989554407">
          <w:marLeft w:val="480"/>
          <w:marRight w:val="0"/>
          <w:marTop w:val="0"/>
          <w:marBottom w:val="0"/>
          <w:divBdr>
            <w:top w:val="none" w:sz="0" w:space="0" w:color="auto"/>
            <w:left w:val="none" w:sz="0" w:space="0" w:color="auto"/>
            <w:bottom w:val="none" w:sz="0" w:space="0" w:color="auto"/>
            <w:right w:val="none" w:sz="0" w:space="0" w:color="auto"/>
          </w:divBdr>
        </w:div>
        <w:div w:id="1136072031">
          <w:marLeft w:val="480"/>
          <w:marRight w:val="0"/>
          <w:marTop w:val="0"/>
          <w:marBottom w:val="0"/>
          <w:divBdr>
            <w:top w:val="none" w:sz="0" w:space="0" w:color="auto"/>
            <w:left w:val="none" w:sz="0" w:space="0" w:color="auto"/>
            <w:bottom w:val="none" w:sz="0" w:space="0" w:color="auto"/>
            <w:right w:val="none" w:sz="0" w:space="0" w:color="auto"/>
          </w:divBdr>
        </w:div>
        <w:div w:id="1555891338">
          <w:marLeft w:val="480"/>
          <w:marRight w:val="0"/>
          <w:marTop w:val="0"/>
          <w:marBottom w:val="0"/>
          <w:divBdr>
            <w:top w:val="none" w:sz="0" w:space="0" w:color="auto"/>
            <w:left w:val="none" w:sz="0" w:space="0" w:color="auto"/>
            <w:bottom w:val="none" w:sz="0" w:space="0" w:color="auto"/>
            <w:right w:val="none" w:sz="0" w:space="0" w:color="auto"/>
          </w:divBdr>
        </w:div>
        <w:div w:id="431630433">
          <w:marLeft w:val="480"/>
          <w:marRight w:val="0"/>
          <w:marTop w:val="0"/>
          <w:marBottom w:val="0"/>
          <w:divBdr>
            <w:top w:val="none" w:sz="0" w:space="0" w:color="auto"/>
            <w:left w:val="none" w:sz="0" w:space="0" w:color="auto"/>
            <w:bottom w:val="none" w:sz="0" w:space="0" w:color="auto"/>
            <w:right w:val="none" w:sz="0" w:space="0" w:color="auto"/>
          </w:divBdr>
        </w:div>
        <w:div w:id="893273919">
          <w:marLeft w:val="480"/>
          <w:marRight w:val="0"/>
          <w:marTop w:val="0"/>
          <w:marBottom w:val="0"/>
          <w:divBdr>
            <w:top w:val="none" w:sz="0" w:space="0" w:color="auto"/>
            <w:left w:val="none" w:sz="0" w:space="0" w:color="auto"/>
            <w:bottom w:val="none" w:sz="0" w:space="0" w:color="auto"/>
            <w:right w:val="none" w:sz="0" w:space="0" w:color="auto"/>
          </w:divBdr>
        </w:div>
        <w:div w:id="1321234581">
          <w:marLeft w:val="480"/>
          <w:marRight w:val="0"/>
          <w:marTop w:val="0"/>
          <w:marBottom w:val="0"/>
          <w:divBdr>
            <w:top w:val="none" w:sz="0" w:space="0" w:color="auto"/>
            <w:left w:val="none" w:sz="0" w:space="0" w:color="auto"/>
            <w:bottom w:val="none" w:sz="0" w:space="0" w:color="auto"/>
            <w:right w:val="none" w:sz="0" w:space="0" w:color="auto"/>
          </w:divBdr>
        </w:div>
        <w:div w:id="570970288">
          <w:marLeft w:val="480"/>
          <w:marRight w:val="0"/>
          <w:marTop w:val="0"/>
          <w:marBottom w:val="0"/>
          <w:divBdr>
            <w:top w:val="none" w:sz="0" w:space="0" w:color="auto"/>
            <w:left w:val="none" w:sz="0" w:space="0" w:color="auto"/>
            <w:bottom w:val="none" w:sz="0" w:space="0" w:color="auto"/>
            <w:right w:val="none" w:sz="0" w:space="0" w:color="auto"/>
          </w:divBdr>
        </w:div>
        <w:div w:id="138888404">
          <w:marLeft w:val="480"/>
          <w:marRight w:val="0"/>
          <w:marTop w:val="0"/>
          <w:marBottom w:val="0"/>
          <w:divBdr>
            <w:top w:val="none" w:sz="0" w:space="0" w:color="auto"/>
            <w:left w:val="none" w:sz="0" w:space="0" w:color="auto"/>
            <w:bottom w:val="none" w:sz="0" w:space="0" w:color="auto"/>
            <w:right w:val="none" w:sz="0" w:space="0" w:color="auto"/>
          </w:divBdr>
        </w:div>
        <w:div w:id="162664486">
          <w:marLeft w:val="480"/>
          <w:marRight w:val="0"/>
          <w:marTop w:val="0"/>
          <w:marBottom w:val="0"/>
          <w:divBdr>
            <w:top w:val="none" w:sz="0" w:space="0" w:color="auto"/>
            <w:left w:val="none" w:sz="0" w:space="0" w:color="auto"/>
            <w:bottom w:val="none" w:sz="0" w:space="0" w:color="auto"/>
            <w:right w:val="none" w:sz="0" w:space="0" w:color="auto"/>
          </w:divBdr>
        </w:div>
        <w:div w:id="66458267">
          <w:marLeft w:val="480"/>
          <w:marRight w:val="0"/>
          <w:marTop w:val="0"/>
          <w:marBottom w:val="0"/>
          <w:divBdr>
            <w:top w:val="none" w:sz="0" w:space="0" w:color="auto"/>
            <w:left w:val="none" w:sz="0" w:space="0" w:color="auto"/>
            <w:bottom w:val="none" w:sz="0" w:space="0" w:color="auto"/>
            <w:right w:val="none" w:sz="0" w:space="0" w:color="auto"/>
          </w:divBdr>
        </w:div>
        <w:div w:id="1189611730">
          <w:marLeft w:val="480"/>
          <w:marRight w:val="0"/>
          <w:marTop w:val="0"/>
          <w:marBottom w:val="0"/>
          <w:divBdr>
            <w:top w:val="none" w:sz="0" w:space="0" w:color="auto"/>
            <w:left w:val="none" w:sz="0" w:space="0" w:color="auto"/>
            <w:bottom w:val="none" w:sz="0" w:space="0" w:color="auto"/>
            <w:right w:val="none" w:sz="0" w:space="0" w:color="auto"/>
          </w:divBdr>
        </w:div>
        <w:div w:id="1774590668">
          <w:marLeft w:val="480"/>
          <w:marRight w:val="0"/>
          <w:marTop w:val="0"/>
          <w:marBottom w:val="0"/>
          <w:divBdr>
            <w:top w:val="none" w:sz="0" w:space="0" w:color="auto"/>
            <w:left w:val="none" w:sz="0" w:space="0" w:color="auto"/>
            <w:bottom w:val="none" w:sz="0" w:space="0" w:color="auto"/>
            <w:right w:val="none" w:sz="0" w:space="0" w:color="auto"/>
          </w:divBdr>
        </w:div>
        <w:div w:id="479344746">
          <w:marLeft w:val="480"/>
          <w:marRight w:val="0"/>
          <w:marTop w:val="0"/>
          <w:marBottom w:val="0"/>
          <w:divBdr>
            <w:top w:val="none" w:sz="0" w:space="0" w:color="auto"/>
            <w:left w:val="none" w:sz="0" w:space="0" w:color="auto"/>
            <w:bottom w:val="none" w:sz="0" w:space="0" w:color="auto"/>
            <w:right w:val="none" w:sz="0" w:space="0" w:color="auto"/>
          </w:divBdr>
        </w:div>
      </w:divsChild>
    </w:div>
    <w:div w:id="1177117577">
      <w:bodyDiv w:val="1"/>
      <w:marLeft w:val="0"/>
      <w:marRight w:val="0"/>
      <w:marTop w:val="0"/>
      <w:marBottom w:val="0"/>
      <w:divBdr>
        <w:top w:val="none" w:sz="0" w:space="0" w:color="auto"/>
        <w:left w:val="none" w:sz="0" w:space="0" w:color="auto"/>
        <w:bottom w:val="none" w:sz="0" w:space="0" w:color="auto"/>
        <w:right w:val="none" w:sz="0" w:space="0" w:color="auto"/>
      </w:divBdr>
    </w:div>
    <w:div w:id="1177577234">
      <w:bodyDiv w:val="1"/>
      <w:marLeft w:val="0"/>
      <w:marRight w:val="0"/>
      <w:marTop w:val="0"/>
      <w:marBottom w:val="0"/>
      <w:divBdr>
        <w:top w:val="none" w:sz="0" w:space="0" w:color="auto"/>
        <w:left w:val="none" w:sz="0" w:space="0" w:color="auto"/>
        <w:bottom w:val="none" w:sz="0" w:space="0" w:color="auto"/>
        <w:right w:val="none" w:sz="0" w:space="0" w:color="auto"/>
      </w:divBdr>
    </w:div>
    <w:div w:id="1178353917">
      <w:bodyDiv w:val="1"/>
      <w:marLeft w:val="0"/>
      <w:marRight w:val="0"/>
      <w:marTop w:val="0"/>
      <w:marBottom w:val="0"/>
      <w:divBdr>
        <w:top w:val="none" w:sz="0" w:space="0" w:color="auto"/>
        <w:left w:val="none" w:sz="0" w:space="0" w:color="auto"/>
        <w:bottom w:val="none" w:sz="0" w:space="0" w:color="auto"/>
        <w:right w:val="none" w:sz="0" w:space="0" w:color="auto"/>
      </w:divBdr>
    </w:div>
    <w:div w:id="1179153964">
      <w:bodyDiv w:val="1"/>
      <w:marLeft w:val="0"/>
      <w:marRight w:val="0"/>
      <w:marTop w:val="0"/>
      <w:marBottom w:val="0"/>
      <w:divBdr>
        <w:top w:val="none" w:sz="0" w:space="0" w:color="auto"/>
        <w:left w:val="none" w:sz="0" w:space="0" w:color="auto"/>
        <w:bottom w:val="none" w:sz="0" w:space="0" w:color="auto"/>
        <w:right w:val="none" w:sz="0" w:space="0" w:color="auto"/>
      </w:divBdr>
    </w:div>
    <w:div w:id="1182428236">
      <w:bodyDiv w:val="1"/>
      <w:marLeft w:val="0"/>
      <w:marRight w:val="0"/>
      <w:marTop w:val="0"/>
      <w:marBottom w:val="0"/>
      <w:divBdr>
        <w:top w:val="none" w:sz="0" w:space="0" w:color="auto"/>
        <w:left w:val="none" w:sz="0" w:space="0" w:color="auto"/>
        <w:bottom w:val="none" w:sz="0" w:space="0" w:color="auto"/>
        <w:right w:val="none" w:sz="0" w:space="0" w:color="auto"/>
      </w:divBdr>
    </w:div>
    <w:div w:id="1182814421">
      <w:bodyDiv w:val="1"/>
      <w:marLeft w:val="0"/>
      <w:marRight w:val="0"/>
      <w:marTop w:val="0"/>
      <w:marBottom w:val="0"/>
      <w:divBdr>
        <w:top w:val="none" w:sz="0" w:space="0" w:color="auto"/>
        <w:left w:val="none" w:sz="0" w:space="0" w:color="auto"/>
        <w:bottom w:val="none" w:sz="0" w:space="0" w:color="auto"/>
        <w:right w:val="none" w:sz="0" w:space="0" w:color="auto"/>
      </w:divBdr>
    </w:div>
    <w:div w:id="1182818431">
      <w:bodyDiv w:val="1"/>
      <w:marLeft w:val="0"/>
      <w:marRight w:val="0"/>
      <w:marTop w:val="0"/>
      <w:marBottom w:val="0"/>
      <w:divBdr>
        <w:top w:val="none" w:sz="0" w:space="0" w:color="auto"/>
        <w:left w:val="none" w:sz="0" w:space="0" w:color="auto"/>
        <w:bottom w:val="none" w:sz="0" w:space="0" w:color="auto"/>
        <w:right w:val="none" w:sz="0" w:space="0" w:color="auto"/>
      </w:divBdr>
    </w:div>
    <w:div w:id="1184661266">
      <w:bodyDiv w:val="1"/>
      <w:marLeft w:val="0"/>
      <w:marRight w:val="0"/>
      <w:marTop w:val="0"/>
      <w:marBottom w:val="0"/>
      <w:divBdr>
        <w:top w:val="none" w:sz="0" w:space="0" w:color="auto"/>
        <w:left w:val="none" w:sz="0" w:space="0" w:color="auto"/>
        <w:bottom w:val="none" w:sz="0" w:space="0" w:color="auto"/>
        <w:right w:val="none" w:sz="0" w:space="0" w:color="auto"/>
      </w:divBdr>
    </w:div>
    <w:div w:id="1184706674">
      <w:bodyDiv w:val="1"/>
      <w:marLeft w:val="0"/>
      <w:marRight w:val="0"/>
      <w:marTop w:val="0"/>
      <w:marBottom w:val="0"/>
      <w:divBdr>
        <w:top w:val="none" w:sz="0" w:space="0" w:color="auto"/>
        <w:left w:val="none" w:sz="0" w:space="0" w:color="auto"/>
        <w:bottom w:val="none" w:sz="0" w:space="0" w:color="auto"/>
        <w:right w:val="none" w:sz="0" w:space="0" w:color="auto"/>
      </w:divBdr>
    </w:div>
    <w:div w:id="1187675129">
      <w:bodyDiv w:val="1"/>
      <w:marLeft w:val="0"/>
      <w:marRight w:val="0"/>
      <w:marTop w:val="0"/>
      <w:marBottom w:val="0"/>
      <w:divBdr>
        <w:top w:val="none" w:sz="0" w:space="0" w:color="auto"/>
        <w:left w:val="none" w:sz="0" w:space="0" w:color="auto"/>
        <w:bottom w:val="none" w:sz="0" w:space="0" w:color="auto"/>
        <w:right w:val="none" w:sz="0" w:space="0" w:color="auto"/>
      </w:divBdr>
    </w:div>
    <w:div w:id="1188636211">
      <w:bodyDiv w:val="1"/>
      <w:marLeft w:val="0"/>
      <w:marRight w:val="0"/>
      <w:marTop w:val="0"/>
      <w:marBottom w:val="0"/>
      <w:divBdr>
        <w:top w:val="none" w:sz="0" w:space="0" w:color="auto"/>
        <w:left w:val="none" w:sz="0" w:space="0" w:color="auto"/>
        <w:bottom w:val="none" w:sz="0" w:space="0" w:color="auto"/>
        <w:right w:val="none" w:sz="0" w:space="0" w:color="auto"/>
      </w:divBdr>
    </w:div>
    <w:div w:id="1191606645">
      <w:bodyDiv w:val="1"/>
      <w:marLeft w:val="0"/>
      <w:marRight w:val="0"/>
      <w:marTop w:val="0"/>
      <w:marBottom w:val="0"/>
      <w:divBdr>
        <w:top w:val="none" w:sz="0" w:space="0" w:color="auto"/>
        <w:left w:val="none" w:sz="0" w:space="0" w:color="auto"/>
        <w:bottom w:val="none" w:sz="0" w:space="0" w:color="auto"/>
        <w:right w:val="none" w:sz="0" w:space="0" w:color="auto"/>
      </w:divBdr>
    </w:div>
    <w:div w:id="1196771844">
      <w:bodyDiv w:val="1"/>
      <w:marLeft w:val="0"/>
      <w:marRight w:val="0"/>
      <w:marTop w:val="0"/>
      <w:marBottom w:val="0"/>
      <w:divBdr>
        <w:top w:val="none" w:sz="0" w:space="0" w:color="auto"/>
        <w:left w:val="none" w:sz="0" w:space="0" w:color="auto"/>
        <w:bottom w:val="none" w:sz="0" w:space="0" w:color="auto"/>
        <w:right w:val="none" w:sz="0" w:space="0" w:color="auto"/>
      </w:divBdr>
    </w:div>
    <w:div w:id="1197045431">
      <w:bodyDiv w:val="1"/>
      <w:marLeft w:val="0"/>
      <w:marRight w:val="0"/>
      <w:marTop w:val="0"/>
      <w:marBottom w:val="0"/>
      <w:divBdr>
        <w:top w:val="none" w:sz="0" w:space="0" w:color="auto"/>
        <w:left w:val="none" w:sz="0" w:space="0" w:color="auto"/>
        <w:bottom w:val="none" w:sz="0" w:space="0" w:color="auto"/>
        <w:right w:val="none" w:sz="0" w:space="0" w:color="auto"/>
      </w:divBdr>
    </w:div>
    <w:div w:id="1198197636">
      <w:bodyDiv w:val="1"/>
      <w:marLeft w:val="0"/>
      <w:marRight w:val="0"/>
      <w:marTop w:val="0"/>
      <w:marBottom w:val="0"/>
      <w:divBdr>
        <w:top w:val="none" w:sz="0" w:space="0" w:color="auto"/>
        <w:left w:val="none" w:sz="0" w:space="0" w:color="auto"/>
        <w:bottom w:val="none" w:sz="0" w:space="0" w:color="auto"/>
        <w:right w:val="none" w:sz="0" w:space="0" w:color="auto"/>
      </w:divBdr>
    </w:div>
    <w:div w:id="1202940983">
      <w:bodyDiv w:val="1"/>
      <w:marLeft w:val="0"/>
      <w:marRight w:val="0"/>
      <w:marTop w:val="0"/>
      <w:marBottom w:val="0"/>
      <w:divBdr>
        <w:top w:val="none" w:sz="0" w:space="0" w:color="auto"/>
        <w:left w:val="none" w:sz="0" w:space="0" w:color="auto"/>
        <w:bottom w:val="none" w:sz="0" w:space="0" w:color="auto"/>
        <w:right w:val="none" w:sz="0" w:space="0" w:color="auto"/>
      </w:divBdr>
    </w:div>
    <w:div w:id="1203639124">
      <w:bodyDiv w:val="1"/>
      <w:marLeft w:val="0"/>
      <w:marRight w:val="0"/>
      <w:marTop w:val="0"/>
      <w:marBottom w:val="0"/>
      <w:divBdr>
        <w:top w:val="none" w:sz="0" w:space="0" w:color="auto"/>
        <w:left w:val="none" w:sz="0" w:space="0" w:color="auto"/>
        <w:bottom w:val="none" w:sz="0" w:space="0" w:color="auto"/>
        <w:right w:val="none" w:sz="0" w:space="0" w:color="auto"/>
      </w:divBdr>
    </w:div>
    <w:div w:id="1206989555">
      <w:bodyDiv w:val="1"/>
      <w:marLeft w:val="0"/>
      <w:marRight w:val="0"/>
      <w:marTop w:val="0"/>
      <w:marBottom w:val="0"/>
      <w:divBdr>
        <w:top w:val="none" w:sz="0" w:space="0" w:color="auto"/>
        <w:left w:val="none" w:sz="0" w:space="0" w:color="auto"/>
        <w:bottom w:val="none" w:sz="0" w:space="0" w:color="auto"/>
        <w:right w:val="none" w:sz="0" w:space="0" w:color="auto"/>
      </w:divBdr>
    </w:div>
    <w:div w:id="1207793960">
      <w:bodyDiv w:val="1"/>
      <w:marLeft w:val="0"/>
      <w:marRight w:val="0"/>
      <w:marTop w:val="0"/>
      <w:marBottom w:val="0"/>
      <w:divBdr>
        <w:top w:val="none" w:sz="0" w:space="0" w:color="auto"/>
        <w:left w:val="none" w:sz="0" w:space="0" w:color="auto"/>
        <w:bottom w:val="none" w:sz="0" w:space="0" w:color="auto"/>
        <w:right w:val="none" w:sz="0" w:space="0" w:color="auto"/>
      </w:divBdr>
    </w:div>
    <w:div w:id="1207911281">
      <w:bodyDiv w:val="1"/>
      <w:marLeft w:val="0"/>
      <w:marRight w:val="0"/>
      <w:marTop w:val="0"/>
      <w:marBottom w:val="0"/>
      <w:divBdr>
        <w:top w:val="none" w:sz="0" w:space="0" w:color="auto"/>
        <w:left w:val="none" w:sz="0" w:space="0" w:color="auto"/>
        <w:bottom w:val="none" w:sz="0" w:space="0" w:color="auto"/>
        <w:right w:val="none" w:sz="0" w:space="0" w:color="auto"/>
      </w:divBdr>
    </w:div>
    <w:div w:id="1209495049">
      <w:bodyDiv w:val="1"/>
      <w:marLeft w:val="0"/>
      <w:marRight w:val="0"/>
      <w:marTop w:val="0"/>
      <w:marBottom w:val="0"/>
      <w:divBdr>
        <w:top w:val="none" w:sz="0" w:space="0" w:color="auto"/>
        <w:left w:val="none" w:sz="0" w:space="0" w:color="auto"/>
        <w:bottom w:val="none" w:sz="0" w:space="0" w:color="auto"/>
        <w:right w:val="none" w:sz="0" w:space="0" w:color="auto"/>
      </w:divBdr>
    </w:div>
    <w:div w:id="1209686658">
      <w:bodyDiv w:val="1"/>
      <w:marLeft w:val="0"/>
      <w:marRight w:val="0"/>
      <w:marTop w:val="0"/>
      <w:marBottom w:val="0"/>
      <w:divBdr>
        <w:top w:val="none" w:sz="0" w:space="0" w:color="auto"/>
        <w:left w:val="none" w:sz="0" w:space="0" w:color="auto"/>
        <w:bottom w:val="none" w:sz="0" w:space="0" w:color="auto"/>
        <w:right w:val="none" w:sz="0" w:space="0" w:color="auto"/>
      </w:divBdr>
    </w:div>
    <w:div w:id="1209997592">
      <w:bodyDiv w:val="1"/>
      <w:marLeft w:val="0"/>
      <w:marRight w:val="0"/>
      <w:marTop w:val="0"/>
      <w:marBottom w:val="0"/>
      <w:divBdr>
        <w:top w:val="none" w:sz="0" w:space="0" w:color="auto"/>
        <w:left w:val="none" w:sz="0" w:space="0" w:color="auto"/>
        <w:bottom w:val="none" w:sz="0" w:space="0" w:color="auto"/>
        <w:right w:val="none" w:sz="0" w:space="0" w:color="auto"/>
      </w:divBdr>
    </w:div>
    <w:div w:id="1210991842">
      <w:bodyDiv w:val="1"/>
      <w:marLeft w:val="0"/>
      <w:marRight w:val="0"/>
      <w:marTop w:val="0"/>
      <w:marBottom w:val="0"/>
      <w:divBdr>
        <w:top w:val="none" w:sz="0" w:space="0" w:color="auto"/>
        <w:left w:val="none" w:sz="0" w:space="0" w:color="auto"/>
        <w:bottom w:val="none" w:sz="0" w:space="0" w:color="auto"/>
        <w:right w:val="none" w:sz="0" w:space="0" w:color="auto"/>
      </w:divBdr>
    </w:div>
    <w:div w:id="1213231068">
      <w:bodyDiv w:val="1"/>
      <w:marLeft w:val="0"/>
      <w:marRight w:val="0"/>
      <w:marTop w:val="0"/>
      <w:marBottom w:val="0"/>
      <w:divBdr>
        <w:top w:val="none" w:sz="0" w:space="0" w:color="auto"/>
        <w:left w:val="none" w:sz="0" w:space="0" w:color="auto"/>
        <w:bottom w:val="none" w:sz="0" w:space="0" w:color="auto"/>
        <w:right w:val="none" w:sz="0" w:space="0" w:color="auto"/>
      </w:divBdr>
    </w:div>
    <w:div w:id="1213496032">
      <w:bodyDiv w:val="1"/>
      <w:marLeft w:val="0"/>
      <w:marRight w:val="0"/>
      <w:marTop w:val="0"/>
      <w:marBottom w:val="0"/>
      <w:divBdr>
        <w:top w:val="none" w:sz="0" w:space="0" w:color="auto"/>
        <w:left w:val="none" w:sz="0" w:space="0" w:color="auto"/>
        <w:bottom w:val="none" w:sz="0" w:space="0" w:color="auto"/>
        <w:right w:val="none" w:sz="0" w:space="0" w:color="auto"/>
      </w:divBdr>
    </w:div>
    <w:div w:id="1214729782">
      <w:bodyDiv w:val="1"/>
      <w:marLeft w:val="0"/>
      <w:marRight w:val="0"/>
      <w:marTop w:val="0"/>
      <w:marBottom w:val="0"/>
      <w:divBdr>
        <w:top w:val="none" w:sz="0" w:space="0" w:color="auto"/>
        <w:left w:val="none" w:sz="0" w:space="0" w:color="auto"/>
        <w:bottom w:val="none" w:sz="0" w:space="0" w:color="auto"/>
        <w:right w:val="none" w:sz="0" w:space="0" w:color="auto"/>
      </w:divBdr>
    </w:div>
    <w:div w:id="1216744937">
      <w:bodyDiv w:val="1"/>
      <w:marLeft w:val="0"/>
      <w:marRight w:val="0"/>
      <w:marTop w:val="0"/>
      <w:marBottom w:val="0"/>
      <w:divBdr>
        <w:top w:val="none" w:sz="0" w:space="0" w:color="auto"/>
        <w:left w:val="none" w:sz="0" w:space="0" w:color="auto"/>
        <w:bottom w:val="none" w:sz="0" w:space="0" w:color="auto"/>
        <w:right w:val="none" w:sz="0" w:space="0" w:color="auto"/>
      </w:divBdr>
    </w:div>
    <w:div w:id="1220283923">
      <w:bodyDiv w:val="1"/>
      <w:marLeft w:val="0"/>
      <w:marRight w:val="0"/>
      <w:marTop w:val="0"/>
      <w:marBottom w:val="0"/>
      <w:divBdr>
        <w:top w:val="none" w:sz="0" w:space="0" w:color="auto"/>
        <w:left w:val="none" w:sz="0" w:space="0" w:color="auto"/>
        <w:bottom w:val="none" w:sz="0" w:space="0" w:color="auto"/>
        <w:right w:val="none" w:sz="0" w:space="0" w:color="auto"/>
      </w:divBdr>
    </w:div>
    <w:div w:id="1221282618">
      <w:bodyDiv w:val="1"/>
      <w:marLeft w:val="0"/>
      <w:marRight w:val="0"/>
      <w:marTop w:val="0"/>
      <w:marBottom w:val="0"/>
      <w:divBdr>
        <w:top w:val="none" w:sz="0" w:space="0" w:color="auto"/>
        <w:left w:val="none" w:sz="0" w:space="0" w:color="auto"/>
        <w:bottom w:val="none" w:sz="0" w:space="0" w:color="auto"/>
        <w:right w:val="none" w:sz="0" w:space="0" w:color="auto"/>
      </w:divBdr>
    </w:div>
    <w:div w:id="1221405573">
      <w:bodyDiv w:val="1"/>
      <w:marLeft w:val="0"/>
      <w:marRight w:val="0"/>
      <w:marTop w:val="0"/>
      <w:marBottom w:val="0"/>
      <w:divBdr>
        <w:top w:val="none" w:sz="0" w:space="0" w:color="auto"/>
        <w:left w:val="none" w:sz="0" w:space="0" w:color="auto"/>
        <w:bottom w:val="none" w:sz="0" w:space="0" w:color="auto"/>
        <w:right w:val="none" w:sz="0" w:space="0" w:color="auto"/>
      </w:divBdr>
    </w:div>
    <w:div w:id="1222987887">
      <w:bodyDiv w:val="1"/>
      <w:marLeft w:val="0"/>
      <w:marRight w:val="0"/>
      <w:marTop w:val="0"/>
      <w:marBottom w:val="0"/>
      <w:divBdr>
        <w:top w:val="none" w:sz="0" w:space="0" w:color="auto"/>
        <w:left w:val="none" w:sz="0" w:space="0" w:color="auto"/>
        <w:bottom w:val="none" w:sz="0" w:space="0" w:color="auto"/>
        <w:right w:val="none" w:sz="0" w:space="0" w:color="auto"/>
      </w:divBdr>
    </w:div>
    <w:div w:id="1223833054">
      <w:bodyDiv w:val="1"/>
      <w:marLeft w:val="0"/>
      <w:marRight w:val="0"/>
      <w:marTop w:val="0"/>
      <w:marBottom w:val="0"/>
      <w:divBdr>
        <w:top w:val="none" w:sz="0" w:space="0" w:color="auto"/>
        <w:left w:val="none" w:sz="0" w:space="0" w:color="auto"/>
        <w:bottom w:val="none" w:sz="0" w:space="0" w:color="auto"/>
        <w:right w:val="none" w:sz="0" w:space="0" w:color="auto"/>
      </w:divBdr>
    </w:div>
    <w:div w:id="1226718742">
      <w:bodyDiv w:val="1"/>
      <w:marLeft w:val="0"/>
      <w:marRight w:val="0"/>
      <w:marTop w:val="0"/>
      <w:marBottom w:val="0"/>
      <w:divBdr>
        <w:top w:val="none" w:sz="0" w:space="0" w:color="auto"/>
        <w:left w:val="none" w:sz="0" w:space="0" w:color="auto"/>
        <w:bottom w:val="none" w:sz="0" w:space="0" w:color="auto"/>
        <w:right w:val="none" w:sz="0" w:space="0" w:color="auto"/>
      </w:divBdr>
    </w:div>
    <w:div w:id="1227304464">
      <w:bodyDiv w:val="1"/>
      <w:marLeft w:val="0"/>
      <w:marRight w:val="0"/>
      <w:marTop w:val="0"/>
      <w:marBottom w:val="0"/>
      <w:divBdr>
        <w:top w:val="none" w:sz="0" w:space="0" w:color="auto"/>
        <w:left w:val="none" w:sz="0" w:space="0" w:color="auto"/>
        <w:bottom w:val="none" w:sz="0" w:space="0" w:color="auto"/>
        <w:right w:val="none" w:sz="0" w:space="0" w:color="auto"/>
      </w:divBdr>
    </w:div>
    <w:div w:id="1227910403">
      <w:bodyDiv w:val="1"/>
      <w:marLeft w:val="0"/>
      <w:marRight w:val="0"/>
      <w:marTop w:val="0"/>
      <w:marBottom w:val="0"/>
      <w:divBdr>
        <w:top w:val="none" w:sz="0" w:space="0" w:color="auto"/>
        <w:left w:val="none" w:sz="0" w:space="0" w:color="auto"/>
        <w:bottom w:val="none" w:sz="0" w:space="0" w:color="auto"/>
        <w:right w:val="none" w:sz="0" w:space="0" w:color="auto"/>
      </w:divBdr>
    </w:div>
    <w:div w:id="1228036678">
      <w:bodyDiv w:val="1"/>
      <w:marLeft w:val="0"/>
      <w:marRight w:val="0"/>
      <w:marTop w:val="0"/>
      <w:marBottom w:val="0"/>
      <w:divBdr>
        <w:top w:val="none" w:sz="0" w:space="0" w:color="auto"/>
        <w:left w:val="none" w:sz="0" w:space="0" w:color="auto"/>
        <w:bottom w:val="none" w:sz="0" w:space="0" w:color="auto"/>
        <w:right w:val="none" w:sz="0" w:space="0" w:color="auto"/>
      </w:divBdr>
    </w:div>
    <w:div w:id="1228807509">
      <w:bodyDiv w:val="1"/>
      <w:marLeft w:val="0"/>
      <w:marRight w:val="0"/>
      <w:marTop w:val="0"/>
      <w:marBottom w:val="0"/>
      <w:divBdr>
        <w:top w:val="none" w:sz="0" w:space="0" w:color="auto"/>
        <w:left w:val="none" w:sz="0" w:space="0" w:color="auto"/>
        <w:bottom w:val="none" w:sz="0" w:space="0" w:color="auto"/>
        <w:right w:val="none" w:sz="0" w:space="0" w:color="auto"/>
      </w:divBdr>
    </w:div>
    <w:div w:id="1230115099">
      <w:bodyDiv w:val="1"/>
      <w:marLeft w:val="0"/>
      <w:marRight w:val="0"/>
      <w:marTop w:val="0"/>
      <w:marBottom w:val="0"/>
      <w:divBdr>
        <w:top w:val="none" w:sz="0" w:space="0" w:color="auto"/>
        <w:left w:val="none" w:sz="0" w:space="0" w:color="auto"/>
        <w:bottom w:val="none" w:sz="0" w:space="0" w:color="auto"/>
        <w:right w:val="none" w:sz="0" w:space="0" w:color="auto"/>
      </w:divBdr>
    </w:div>
    <w:div w:id="1231306944">
      <w:bodyDiv w:val="1"/>
      <w:marLeft w:val="0"/>
      <w:marRight w:val="0"/>
      <w:marTop w:val="0"/>
      <w:marBottom w:val="0"/>
      <w:divBdr>
        <w:top w:val="none" w:sz="0" w:space="0" w:color="auto"/>
        <w:left w:val="none" w:sz="0" w:space="0" w:color="auto"/>
        <w:bottom w:val="none" w:sz="0" w:space="0" w:color="auto"/>
        <w:right w:val="none" w:sz="0" w:space="0" w:color="auto"/>
      </w:divBdr>
    </w:div>
    <w:div w:id="1233352470">
      <w:bodyDiv w:val="1"/>
      <w:marLeft w:val="0"/>
      <w:marRight w:val="0"/>
      <w:marTop w:val="0"/>
      <w:marBottom w:val="0"/>
      <w:divBdr>
        <w:top w:val="none" w:sz="0" w:space="0" w:color="auto"/>
        <w:left w:val="none" w:sz="0" w:space="0" w:color="auto"/>
        <w:bottom w:val="none" w:sz="0" w:space="0" w:color="auto"/>
        <w:right w:val="none" w:sz="0" w:space="0" w:color="auto"/>
      </w:divBdr>
    </w:div>
    <w:div w:id="1234270338">
      <w:bodyDiv w:val="1"/>
      <w:marLeft w:val="0"/>
      <w:marRight w:val="0"/>
      <w:marTop w:val="0"/>
      <w:marBottom w:val="0"/>
      <w:divBdr>
        <w:top w:val="none" w:sz="0" w:space="0" w:color="auto"/>
        <w:left w:val="none" w:sz="0" w:space="0" w:color="auto"/>
        <w:bottom w:val="none" w:sz="0" w:space="0" w:color="auto"/>
        <w:right w:val="none" w:sz="0" w:space="0" w:color="auto"/>
      </w:divBdr>
    </w:div>
    <w:div w:id="1236354062">
      <w:bodyDiv w:val="1"/>
      <w:marLeft w:val="0"/>
      <w:marRight w:val="0"/>
      <w:marTop w:val="0"/>
      <w:marBottom w:val="0"/>
      <w:divBdr>
        <w:top w:val="none" w:sz="0" w:space="0" w:color="auto"/>
        <w:left w:val="none" w:sz="0" w:space="0" w:color="auto"/>
        <w:bottom w:val="none" w:sz="0" w:space="0" w:color="auto"/>
        <w:right w:val="none" w:sz="0" w:space="0" w:color="auto"/>
      </w:divBdr>
    </w:div>
    <w:div w:id="1237131860">
      <w:bodyDiv w:val="1"/>
      <w:marLeft w:val="0"/>
      <w:marRight w:val="0"/>
      <w:marTop w:val="0"/>
      <w:marBottom w:val="0"/>
      <w:divBdr>
        <w:top w:val="none" w:sz="0" w:space="0" w:color="auto"/>
        <w:left w:val="none" w:sz="0" w:space="0" w:color="auto"/>
        <w:bottom w:val="none" w:sz="0" w:space="0" w:color="auto"/>
        <w:right w:val="none" w:sz="0" w:space="0" w:color="auto"/>
      </w:divBdr>
    </w:div>
    <w:div w:id="1237395259">
      <w:bodyDiv w:val="1"/>
      <w:marLeft w:val="0"/>
      <w:marRight w:val="0"/>
      <w:marTop w:val="0"/>
      <w:marBottom w:val="0"/>
      <w:divBdr>
        <w:top w:val="none" w:sz="0" w:space="0" w:color="auto"/>
        <w:left w:val="none" w:sz="0" w:space="0" w:color="auto"/>
        <w:bottom w:val="none" w:sz="0" w:space="0" w:color="auto"/>
        <w:right w:val="none" w:sz="0" w:space="0" w:color="auto"/>
      </w:divBdr>
    </w:div>
    <w:div w:id="1239440368">
      <w:bodyDiv w:val="1"/>
      <w:marLeft w:val="0"/>
      <w:marRight w:val="0"/>
      <w:marTop w:val="0"/>
      <w:marBottom w:val="0"/>
      <w:divBdr>
        <w:top w:val="none" w:sz="0" w:space="0" w:color="auto"/>
        <w:left w:val="none" w:sz="0" w:space="0" w:color="auto"/>
        <w:bottom w:val="none" w:sz="0" w:space="0" w:color="auto"/>
        <w:right w:val="none" w:sz="0" w:space="0" w:color="auto"/>
      </w:divBdr>
    </w:div>
    <w:div w:id="1239902925">
      <w:bodyDiv w:val="1"/>
      <w:marLeft w:val="0"/>
      <w:marRight w:val="0"/>
      <w:marTop w:val="0"/>
      <w:marBottom w:val="0"/>
      <w:divBdr>
        <w:top w:val="none" w:sz="0" w:space="0" w:color="auto"/>
        <w:left w:val="none" w:sz="0" w:space="0" w:color="auto"/>
        <w:bottom w:val="none" w:sz="0" w:space="0" w:color="auto"/>
        <w:right w:val="none" w:sz="0" w:space="0" w:color="auto"/>
      </w:divBdr>
    </w:div>
    <w:div w:id="1240090464">
      <w:bodyDiv w:val="1"/>
      <w:marLeft w:val="0"/>
      <w:marRight w:val="0"/>
      <w:marTop w:val="0"/>
      <w:marBottom w:val="0"/>
      <w:divBdr>
        <w:top w:val="none" w:sz="0" w:space="0" w:color="auto"/>
        <w:left w:val="none" w:sz="0" w:space="0" w:color="auto"/>
        <w:bottom w:val="none" w:sz="0" w:space="0" w:color="auto"/>
        <w:right w:val="none" w:sz="0" w:space="0" w:color="auto"/>
      </w:divBdr>
    </w:div>
    <w:div w:id="1242832130">
      <w:bodyDiv w:val="1"/>
      <w:marLeft w:val="0"/>
      <w:marRight w:val="0"/>
      <w:marTop w:val="0"/>
      <w:marBottom w:val="0"/>
      <w:divBdr>
        <w:top w:val="none" w:sz="0" w:space="0" w:color="auto"/>
        <w:left w:val="none" w:sz="0" w:space="0" w:color="auto"/>
        <w:bottom w:val="none" w:sz="0" w:space="0" w:color="auto"/>
        <w:right w:val="none" w:sz="0" w:space="0" w:color="auto"/>
      </w:divBdr>
    </w:div>
    <w:div w:id="1244410586">
      <w:bodyDiv w:val="1"/>
      <w:marLeft w:val="0"/>
      <w:marRight w:val="0"/>
      <w:marTop w:val="0"/>
      <w:marBottom w:val="0"/>
      <w:divBdr>
        <w:top w:val="none" w:sz="0" w:space="0" w:color="auto"/>
        <w:left w:val="none" w:sz="0" w:space="0" w:color="auto"/>
        <w:bottom w:val="none" w:sz="0" w:space="0" w:color="auto"/>
        <w:right w:val="none" w:sz="0" w:space="0" w:color="auto"/>
      </w:divBdr>
    </w:div>
    <w:div w:id="1244484967">
      <w:bodyDiv w:val="1"/>
      <w:marLeft w:val="0"/>
      <w:marRight w:val="0"/>
      <w:marTop w:val="0"/>
      <w:marBottom w:val="0"/>
      <w:divBdr>
        <w:top w:val="none" w:sz="0" w:space="0" w:color="auto"/>
        <w:left w:val="none" w:sz="0" w:space="0" w:color="auto"/>
        <w:bottom w:val="none" w:sz="0" w:space="0" w:color="auto"/>
        <w:right w:val="none" w:sz="0" w:space="0" w:color="auto"/>
      </w:divBdr>
    </w:div>
    <w:div w:id="1244798331">
      <w:bodyDiv w:val="1"/>
      <w:marLeft w:val="0"/>
      <w:marRight w:val="0"/>
      <w:marTop w:val="0"/>
      <w:marBottom w:val="0"/>
      <w:divBdr>
        <w:top w:val="none" w:sz="0" w:space="0" w:color="auto"/>
        <w:left w:val="none" w:sz="0" w:space="0" w:color="auto"/>
        <w:bottom w:val="none" w:sz="0" w:space="0" w:color="auto"/>
        <w:right w:val="none" w:sz="0" w:space="0" w:color="auto"/>
      </w:divBdr>
    </w:div>
    <w:div w:id="1246453451">
      <w:bodyDiv w:val="1"/>
      <w:marLeft w:val="0"/>
      <w:marRight w:val="0"/>
      <w:marTop w:val="0"/>
      <w:marBottom w:val="0"/>
      <w:divBdr>
        <w:top w:val="none" w:sz="0" w:space="0" w:color="auto"/>
        <w:left w:val="none" w:sz="0" w:space="0" w:color="auto"/>
        <w:bottom w:val="none" w:sz="0" w:space="0" w:color="auto"/>
        <w:right w:val="none" w:sz="0" w:space="0" w:color="auto"/>
      </w:divBdr>
    </w:div>
    <w:div w:id="1248878357">
      <w:bodyDiv w:val="1"/>
      <w:marLeft w:val="0"/>
      <w:marRight w:val="0"/>
      <w:marTop w:val="0"/>
      <w:marBottom w:val="0"/>
      <w:divBdr>
        <w:top w:val="none" w:sz="0" w:space="0" w:color="auto"/>
        <w:left w:val="none" w:sz="0" w:space="0" w:color="auto"/>
        <w:bottom w:val="none" w:sz="0" w:space="0" w:color="auto"/>
        <w:right w:val="none" w:sz="0" w:space="0" w:color="auto"/>
      </w:divBdr>
    </w:div>
    <w:div w:id="1251038029">
      <w:bodyDiv w:val="1"/>
      <w:marLeft w:val="0"/>
      <w:marRight w:val="0"/>
      <w:marTop w:val="0"/>
      <w:marBottom w:val="0"/>
      <w:divBdr>
        <w:top w:val="none" w:sz="0" w:space="0" w:color="auto"/>
        <w:left w:val="none" w:sz="0" w:space="0" w:color="auto"/>
        <w:bottom w:val="none" w:sz="0" w:space="0" w:color="auto"/>
        <w:right w:val="none" w:sz="0" w:space="0" w:color="auto"/>
      </w:divBdr>
    </w:div>
    <w:div w:id="1251040604">
      <w:bodyDiv w:val="1"/>
      <w:marLeft w:val="0"/>
      <w:marRight w:val="0"/>
      <w:marTop w:val="0"/>
      <w:marBottom w:val="0"/>
      <w:divBdr>
        <w:top w:val="none" w:sz="0" w:space="0" w:color="auto"/>
        <w:left w:val="none" w:sz="0" w:space="0" w:color="auto"/>
        <w:bottom w:val="none" w:sz="0" w:space="0" w:color="auto"/>
        <w:right w:val="none" w:sz="0" w:space="0" w:color="auto"/>
      </w:divBdr>
    </w:div>
    <w:div w:id="1251692970">
      <w:bodyDiv w:val="1"/>
      <w:marLeft w:val="0"/>
      <w:marRight w:val="0"/>
      <w:marTop w:val="0"/>
      <w:marBottom w:val="0"/>
      <w:divBdr>
        <w:top w:val="none" w:sz="0" w:space="0" w:color="auto"/>
        <w:left w:val="none" w:sz="0" w:space="0" w:color="auto"/>
        <w:bottom w:val="none" w:sz="0" w:space="0" w:color="auto"/>
        <w:right w:val="none" w:sz="0" w:space="0" w:color="auto"/>
      </w:divBdr>
    </w:div>
    <w:div w:id="1252012831">
      <w:bodyDiv w:val="1"/>
      <w:marLeft w:val="0"/>
      <w:marRight w:val="0"/>
      <w:marTop w:val="0"/>
      <w:marBottom w:val="0"/>
      <w:divBdr>
        <w:top w:val="none" w:sz="0" w:space="0" w:color="auto"/>
        <w:left w:val="none" w:sz="0" w:space="0" w:color="auto"/>
        <w:bottom w:val="none" w:sz="0" w:space="0" w:color="auto"/>
        <w:right w:val="none" w:sz="0" w:space="0" w:color="auto"/>
      </w:divBdr>
    </w:div>
    <w:div w:id="1254389258">
      <w:bodyDiv w:val="1"/>
      <w:marLeft w:val="0"/>
      <w:marRight w:val="0"/>
      <w:marTop w:val="0"/>
      <w:marBottom w:val="0"/>
      <w:divBdr>
        <w:top w:val="none" w:sz="0" w:space="0" w:color="auto"/>
        <w:left w:val="none" w:sz="0" w:space="0" w:color="auto"/>
        <w:bottom w:val="none" w:sz="0" w:space="0" w:color="auto"/>
        <w:right w:val="none" w:sz="0" w:space="0" w:color="auto"/>
      </w:divBdr>
    </w:div>
    <w:div w:id="1256859338">
      <w:bodyDiv w:val="1"/>
      <w:marLeft w:val="0"/>
      <w:marRight w:val="0"/>
      <w:marTop w:val="0"/>
      <w:marBottom w:val="0"/>
      <w:divBdr>
        <w:top w:val="none" w:sz="0" w:space="0" w:color="auto"/>
        <w:left w:val="none" w:sz="0" w:space="0" w:color="auto"/>
        <w:bottom w:val="none" w:sz="0" w:space="0" w:color="auto"/>
        <w:right w:val="none" w:sz="0" w:space="0" w:color="auto"/>
      </w:divBdr>
    </w:div>
    <w:div w:id="1261841362">
      <w:bodyDiv w:val="1"/>
      <w:marLeft w:val="0"/>
      <w:marRight w:val="0"/>
      <w:marTop w:val="0"/>
      <w:marBottom w:val="0"/>
      <w:divBdr>
        <w:top w:val="none" w:sz="0" w:space="0" w:color="auto"/>
        <w:left w:val="none" w:sz="0" w:space="0" w:color="auto"/>
        <w:bottom w:val="none" w:sz="0" w:space="0" w:color="auto"/>
        <w:right w:val="none" w:sz="0" w:space="0" w:color="auto"/>
      </w:divBdr>
    </w:div>
    <w:div w:id="1263800896">
      <w:bodyDiv w:val="1"/>
      <w:marLeft w:val="0"/>
      <w:marRight w:val="0"/>
      <w:marTop w:val="0"/>
      <w:marBottom w:val="0"/>
      <w:divBdr>
        <w:top w:val="none" w:sz="0" w:space="0" w:color="auto"/>
        <w:left w:val="none" w:sz="0" w:space="0" w:color="auto"/>
        <w:bottom w:val="none" w:sz="0" w:space="0" w:color="auto"/>
        <w:right w:val="none" w:sz="0" w:space="0" w:color="auto"/>
      </w:divBdr>
    </w:div>
    <w:div w:id="1266305738">
      <w:bodyDiv w:val="1"/>
      <w:marLeft w:val="0"/>
      <w:marRight w:val="0"/>
      <w:marTop w:val="0"/>
      <w:marBottom w:val="0"/>
      <w:divBdr>
        <w:top w:val="none" w:sz="0" w:space="0" w:color="auto"/>
        <w:left w:val="none" w:sz="0" w:space="0" w:color="auto"/>
        <w:bottom w:val="none" w:sz="0" w:space="0" w:color="auto"/>
        <w:right w:val="none" w:sz="0" w:space="0" w:color="auto"/>
      </w:divBdr>
    </w:div>
    <w:div w:id="1266616644">
      <w:bodyDiv w:val="1"/>
      <w:marLeft w:val="0"/>
      <w:marRight w:val="0"/>
      <w:marTop w:val="0"/>
      <w:marBottom w:val="0"/>
      <w:divBdr>
        <w:top w:val="none" w:sz="0" w:space="0" w:color="auto"/>
        <w:left w:val="none" w:sz="0" w:space="0" w:color="auto"/>
        <w:bottom w:val="none" w:sz="0" w:space="0" w:color="auto"/>
        <w:right w:val="none" w:sz="0" w:space="0" w:color="auto"/>
      </w:divBdr>
    </w:div>
    <w:div w:id="1266889760">
      <w:bodyDiv w:val="1"/>
      <w:marLeft w:val="0"/>
      <w:marRight w:val="0"/>
      <w:marTop w:val="0"/>
      <w:marBottom w:val="0"/>
      <w:divBdr>
        <w:top w:val="none" w:sz="0" w:space="0" w:color="auto"/>
        <w:left w:val="none" w:sz="0" w:space="0" w:color="auto"/>
        <w:bottom w:val="none" w:sz="0" w:space="0" w:color="auto"/>
        <w:right w:val="none" w:sz="0" w:space="0" w:color="auto"/>
      </w:divBdr>
    </w:div>
    <w:div w:id="1267226847">
      <w:bodyDiv w:val="1"/>
      <w:marLeft w:val="0"/>
      <w:marRight w:val="0"/>
      <w:marTop w:val="0"/>
      <w:marBottom w:val="0"/>
      <w:divBdr>
        <w:top w:val="none" w:sz="0" w:space="0" w:color="auto"/>
        <w:left w:val="none" w:sz="0" w:space="0" w:color="auto"/>
        <w:bottom w:val="none" w:sz="0" w:space="0" w:color="auto"/>
        <w:right w:val="none" w:sz="0" w:space="0" w:color="auto"/>
      </w:divBdr>
    </w:div>
    <w:div w:id="1268270022">
      <w:bodyDiv w:val="1"/>
      <w:marLeft w:val="0"/>
      <w:marRight w:val="0"/>
      <w:marTop w:val="0"/>
      <w:marBottom w:val="0"/>
      <w:divBdr>
        <w:top w:val="none" w:sz="0" w:space="0" w:color="auto"/>
        <w:left w:val="none" w:sz="0" w:space="0" w:color="auto"/>
        <w:bottom w:val="none" w:sz="0" w:space="0" w:color="auto"/>
        <w:right w:val="none" w:sz="0" w:space="0" w:color="auto"/>
      </w:divBdr>
    </w:div>
    <w:div w:id="1268272871">
      <w:bodyDiv w:val="1"/>
      <w:marLeft w:val="0"/>
      <w:marRight w:val="0"/>
      <w:marTop w:val="0"/>
      <w:marBottom w:val="0"/>
      <w:divBdr>
        <w:top w:val="none" w:sz="0" w:space="0" w:color="auto"/>
        <w:left w:val="none" w:sz="0" w:space="0" w:color="auto"/>
        <w:bottom w:val="none" w:sz="0" w:space="0" w:color="auto"/>
        <w:right w:val="none" w:sz="0" w:space="0" w:color="auto"/>
      </w:divBdr>
    </w:div>
    <w:div w:id="1268348748">
      <w:bodyDiv w:val="1"/>
      <w:marLeft w:val="0"/>
      <w:marRight w:val="0"/>
      <w:marTop w:val="0"/>
      <w:marBottom w:val="0"/>
      <w:divBdr>
        <w:top w:val="none" w:sz="0" w:space="0" w:color="auto"/>
        <w:left w:val="none" w:sz="0" w:space="0" w:color="auto"/>
        <w:bottom w:val="none" w:sz="0" w:space="0" w:color="auto"/>
        <w:right w:val="none" w:sz="0" w:space="0" w:color="auto"/>
      </w:divBdr>
    </w:div>
    <w:div w:id="1268537936">
      <w:bodyDiv w:val="1"/>
      <w:marLeft w:val="0"/>
      <w:marRight w:val="0"/>
      <w:marTop w:val="0"/>
      <w:marBottom w:val="0"/>
      <w:divBdr>
        <w:top w:val="none" w:sz="0" w:space="0" w:color="auto"/>
        <w:left w:val="none" w:sz="0" w:space="0" w:color="auto"/>
        <w:bottom w:val="none" w:sz="0" w:space="0" w:color="auto"/>
        <w:right w:val="none" w:sz="0" w:space="0" w:color="auto"/>
      </w:divBdr>
    </w:div>
    <w:div w:id="1271232869">
      <w:bodyDiv w:val="1"/>
      <w:marLeft w:val="0"/>
      <w:marRight w:val="0"/>
      <w:marTop w:val="0"/>
      <w:marBottom w:val="0"/>
      <w:divBdr>
        <w:top w:val="none" w:sz="0" w:space="0" w:color="auto"/>
        <w:left w:val="none" w:sz="0" w:space="0" w:color="auto"/>
        <w:bottom w:val="none" w:sz="0" w:space="0" w:color="auto"/>
        <w:right w:val="none" w:sz="0" w:space="0" w:color="auto"/>
      </w:divBdr>
    </w:div>
    <w:div w:id="1271430170">
      <w:bodyDiv w:val="1"/>
      <w:marLeft w:val="0"/>
      <w:marRight w:val="0"/>
      <w:marTop w:val="0"/>
      <w:marBottom w:val="0"/>
      <w:divBdr>
        <w:top w:val="none" w:sz="0" w:space="0" w:color="auto"/>
        <w:left w:val="none" w:sz="0" w:space="0" w:color="auto"/>
        <w:bottom w:val="none" w:sz="0" w:space="0" w:color="auto"/>
        <w:right w:val="none" w:sz="0" w:space="0" w:color="auto"/>
      </w:divBdr>
    </w:div>
    <w:div w:id="1271620085">
      <w:bodyDiv w:val="1"/>
      <w:marLeft w:val="0"/>
      <w:marRight w:val="0"/>
      <w:marTop w:val="0"/>
      <w:marBottom w:val="0"/>
      <w:divBdr>
        <w:top w:val="none" w:sz="0" w:space="0" w:color="auto"/>
        <w:left w:val="none" w:sz="0" w:space="0" w:color="auto"/>
        <w:bottom w:val="none" w:sz="0" w:space="0" w:color="auto"/>
        <w:right w:val="none" w:sz="0" w:space="0" w:color="auto"/>
      </w:divBdr>
    </w:div>
    <w:div w:id="1273586580">
      <w:bodyDiv w:val="1"/>
      <w:marLeft w:val="0"/>
      <w:marRight w:val="0"/>
      <w:marTop w:val="0"/>
      <w:marBottom w:val="0"/>
      <w:divBdr>
        <w:top w:val="none" w:sz="0" w:space="0" w:color="auto"/>
        <w:left w:val="none" w:sz="0" w:space="0" w:color="auto"/>
        <w:bottom w:val="none" w:sz="0" w:space="0" w:color="auto"/>
        <w:right w:val="none" w:sz="0" w:space="0" w:color="auto"/>
      </w:divBdr>
    </w:div>
    <w:div w:id="1273704156">
      <w:bodyDiv w:val="1"/>
      <w:marLeft w:val="0"/>
      <w:marRight w:val="0"/>
      <w:marTop w:val="0"/>
      <w:marBottom w:val="0"/>
      <w:divBdr>
        <w:top w:val="none" w:sz="0" w:space="0" w:color="auto"/>
        <w:left w:val="none" w:sz="0" w:space="0" w:color="auto"/>
        <w:bottom w:val="none" w:sz="0" w:space="0" w:color="auto"/>
        <w:right w:val="none" w:sz="0" w:space="0" w:color="auto"/>
      </w:divBdr>
    </w:div>
    <w:div w:id="1273899630">
      <w:bodyDiv w:val="1"/>
      <w:marLeft w:val="0"/>
      <w:marRight w:val="0"/>
      <w:marTop w:val="0"/>
      <w:marBottom w:val="0"/>
      <w:divBdr>
        <w:top w:val="none" w:sz="0" w:space="0" w:color="auto"/>
        <w:left w:val="none" w:sz="0" w:space="0" w:color="auto"/>
        <w:bottom w:val="none" w:sz="0" w:space="0" w:color="auto"/>
        <w:right w:val="none" w:sz="0" w:space="0" w:color="auto"/>
      </w:divBdr>
    </w:div>
    <w:div w:id="1274437081">
      <w:bodyDiv w:val="1"/>
      <w:marLeft w:val="0"/>
      <w:marRight w:val="0"/>
      <w:marTop w:val="0"/>
      <w:marBottom w:val="0"/>
      <w:divBdr>
        <w:top w:val="none" w:sz="0" w:space="0" w:color="auto"/>
        <w:left w:val="none" w:sz="0" w:space="0" w:color="auto"/>
        <w:bottom w:val="none" w:sz="0" w:space="0" w:color="auto"/>
        <w:right w:val="none" w:sz="0" w:space="0" w:color="auto"/>
      </w:divBdr>
    </w:div>
    <w:div w:id="1275215814">
      <w:bodyDiv w:val="1"/>
      <w:marLeft w:val="0"/>
      <w:marRight w:val="0"/>
      <w:marTop w:val="0"/>
      <w:marBottom w:val="0"/>
      <w:divBdr>
        <w:top w:val="none" w:sz="0" w:space="0" w:color="auto"/>
        <w:left w:val="none" w:sz="0" w:space="0" w:color="auto"/>
        <w:bottom w:val="none" w:sz="0" w:space="0" w:color="auto"/>
        <w:right w:val="none" w:sz="0" w:space="0" w:color="auto"/>
      </w:divBdr>
    </w:div>
    <w:div w:id="1275558969">
      <w:bodyDiv w:val="1"/>
      <w:marLeft w:val="0"/>
      <w:marRight w:val="0"/>
      <w:marTop w:val="0"/>
      <w:marBottom w:val="0"/>
      <w:divBdr>
        <w:top w:val="none" w:sz="0" w:space="0" w:color="auto"/>
        <w:left w:val="none" w:sz="0" w:space="0" w:color="auto"/>
        <w:bottom w:val="none" w:sz="0" w:space="0" w:color="auto"/>
        <w:right w:val="none" w:sz="0" w:space="0" w:color="auto"/>
      </w:divBdr>
    </w:div>
    <w:div w:id="1275748216">
      <w:bodyDiv w:val="1"/>
      <w:marLeft w:val="0"/>
      <w:marRight w:val="0"/>
      <w:marTop w:val="0"/>
      <w:marBottom w:val="0"/>
      <w:divBdr>
        <w:top w:val="none" w:sz="0" w:space="0" w:color="auto"/>
        <w:left w:val="none" w:sz="0" w:space="0" w:color="auto"/>
        <w:bottom w:val="none" w:sz="0" w:space="0" w:color="auto"/>
        <w:right w:val="none" w:sz="0" w:space="0" w:color="auto"/>
      </w:divBdr>
    </w:div>
    <w:div w:id="1277366071">
      <w:bodyDiv w:val="1"/>
      <w:marLeft w:val="0"/>
      <w:marRight w:val="0"/>
      <w:marTop w:val="0"/>
      <w:marBottom w:val="0"/>
      <w:divBdr>
        <w:top w:val="none" w:sz="0" w:space="0" w:color="auto"/>
        <w:left w:val="none" w:sz="0" w:space="0" w:color="auto"/>
        <w:bottom w:val="none" w:sz="0" w:space="0" w:color="auto"/>
        <w:right w:val="none" w:sz="0" w:space="0" w:color="auto"/>
      </w:divBdr>
    </w:div>
    <w:div w:id="1277445950">
      <w:bodyDiv w:val="1"/>
      <w:marLeft w:val="0"/>
      <w:marRight w:val="0"/>
      <w:marTop w:val="0"/>
      <w:marBottom w:val="0"/>
      <w:divBdr>
        <w:top w:val="none" w:sz="0" w:space="0" w:color="auto"/>
        <w:left w:val="none" w:sz="0" w:space="0" w:color="auto"/>
        <w:bottom w:val="none" w:sz="0" w:space="0" w:color="auto"/>
        <w:right w:val="none" w:sz="0" w:space="0" w:color="auto"/>
      </w:divBdr>
    </w:div>
    <w:div w:id="1279794445">
      <w:bodyDiv w:val="1"/>
      <w:marLeft w:val="0"/>
      <w:marRight w:val="0"/>
      <w:marTop w:val="0"/>
      <w:marBottom w:val="0"/>
      <w:divBdr>
        <w:top w:val="none" w:sz="0" w:space="0" w:color="auto"/>
        <w:left w:val="none" w:sz="0" w:space="0" w:color="auto"/>
        <w:bottom w:val="none" w:sz="0" w:space="0" w:color="auto"/>
        <w:right w:val="none" w:sz="0" w:space="0" w:color="auto"/>
      </w:divBdr>
    </w:div>
    <w:div w:id="1280800691">
      <w:bodyDiv w:val="1"/>
      <w:marLeft w:val="0"/>
      <w:marRight w:val="0"/>
      <w:marTop w:val="0"/>
      <w:marBottom w:val="0"/>
      <w:divBdr>
        <w:top w:val="none" w:sz="0" w:space="0" w:color="auto"/>
        <w:left w:val="none" w:sz="0" w:space="0" w:color="auto"/>
        <w:bottom w:val="none" w:sz="0" w:space="0" w:color="auto"/>
        <w:right w:val="none" w:sz="0" w:space="0" w:color="auto"/>
      </w:divBdr>
    </w:div>
    <w:div w:id="1281643750">
      <w:bodyDiv w:val="1"/>
      <w:marLeft w:val="0"/>
      <w:marRight w:val="0"/>
      <w:marTop w:val="0"/>
      <w:marBottom w:val="0"/>
      <w:divBdr>
        <w:top w:val="none" w:sz="0" w:space="0" w:color="auto"/>
        <w:left w:val="none" w:sz="0" w:space="0" w:color="auto"/>
        <w:bottom w:val="none" w:sz="0" w:space="0" w:color="auto"/>
        <w:right w:val="none" w:sz="0" w:space="0" w:color="auto"/>
      </w:divBdr>
      <w:divsChild>
        <w:div w:id="42104633">
          <w:marLeft w:val="480"/>
          <w:marRight w:val="0"/>
          <w:marTop w:val="0"/>
          <w:marBottom w:val="0"/>
          <w:divBdr>
            <w:top w:val="none" w:sz="0" w:space="0" w:color="auto"/>
            <w:left w:val="none" w:sz="0" w:space="0" w:color="auto"/>
            <w:bottom w:val="none" w:sz="0" w:space="0" w:color="auto"/>
            <w:right w:val="none" w:sz="0" w:space="0" w:color="auto"/>
          </w:divBdr>
        </w:div>
        <w:div w:id="1961642286">
          <w:marLeft w:val="480"/>
          <w:marRight w:val="0"/>
          <w:marTop w:val="0"/>
          <w:marBottom w:val="0"/>
          <w:divBdr>
            <w:top w:val="none" w:sz="0" w:space="0" w:color="auto"/>
            <w:left w:val="none" w:sz="0" w:space="0" w:color="auto"/>
            <w:bottom w:val="none" w:sz="0" w:space="0" w:color="auto"/>
            <w:right w:val="none" w:sz="0" w:space="0" w:color="auto"/>
          </w:divBdr>
        </w:div>
        <w:div w:id="2142073850">
          <w:marLeft w:val="480"/>
          <w:marRight w:val="0"/>
          <w:marTop w:val="0"/>
          <w:marBottom w:val="0"/>
          <w:divBdr>
            <w:top w:val="none" w:sz="0" w:space="0" w:color="auto"/>
            <w:left w:val="none" w:sz="0" w:space="0" w:color="auto"/>
            <w:bottom w:val="none" w:sz="0" w:space="0" w:color="auto"/>
            <w:right w:val="none" w:sz="0" w:space="0" w:color="auto"/>
          </w:divBdr>
        </w:div>
        <w:div w:id="1536583064">
          <w:marLeft w:val="480"/>
          <w:marRight w:val="0"/>
          <w:marTop w:val="0"/>
          <w:marBottom w:val="0"/>
          <w:divBdr>
            <w:top w:val="none" w:sz="0" w:space="0" w:color="auto"/>
            <w:left w:val="none" w:sz="0" w:space="0" w:color="auto"/>
            <w:bottom w:val="none" w:sz="0" w:space="0" w:color="auto"/>
            <w:right w:val="none" w:sz="0" w:space="0" w:color="auto"/>
          </w:divBdr>
        </w:div>
        <w:div w:id="400298173">
          <w:marLeft w:val="480"/>
          <w:marRight w:val="0"/>
          <w:marTop w:val="0"/>
          <w:marBottom w:val="0"/>
          <w:divBdr>
            <w:top w:val="none" w:sz="0" w:space="0" w:color="auto"/>
            <w:left w:val="none" w:sz="0" w:space="0" w:color="auto"/>
            <w:bottom w:val="none" w:sz="0" w:space="0" w:color="auto"/>
            <w:right w:val="none" w:sz="0" w:space="0" w:color="auto"/>
          </w:divBdr>
        </w:div>
        <w:div w:id="1118453753">
          <w:marLeft w:val="480"/>
          <w:marRight w:val="0"/>
          <w:marTop w:val="0"/>
          <w:marBottom w:val="0"/>
          <w:divBdr>
            <w:top w:val="none" w:sz="0" w:space="0" w:color="auto"/>
            <w:left w:val="none" w:sz="0" w:space="0" w:color="auto"/>
            <w:bottom w:val="none" w:sz="0" w:space="0" w:color="auto"/>
            <w:right w:val="none" w:sz="0" w:space="0" w:color="auto"/>
          </w:divBdr>
        </w:div>
        <w:div w:id="1133014898">
          <w:marLeft w:val="480"/>
          <w:marRight w:val="0"/>
          <w:marTop w:val="0"/>
          <w:marBottom w:val="0"/>
          <w:divBdr>
            <w:top w:val="none" w:sz="0" w:space="0" w:color="auto"/>
            <w:left w:val="none" w:sz="0" w:space="0" w:color="auto"/>
            <w:bottom w:val="none" w:sz="0" w:space="0" w:color="auto"/>
            <w:right w:val="none" w:sz="0" w:space="0" w:color="auto"/>
          </w:divBdr>
        </w:div>
        <w:div w:id="74519470">
          <w:marLeft w:val="480"/>
          <w:marRight w:val="0"/>
          <w:marTop w:val="0"/>
          <w:marBottom w:val="0"/>
          <w:divBdr>
            <w:top w:val="none" w:sz="0" w:space="0" w:color="auto"/>
            <w:left w:val="none" w:sz="0" w:space="0" w:color="auto"/>
            <w:bottom w:val="none" w:sz="0" w:space="0" w:color="auto"/>
            <w:right w:val="none" w:sz="0" w:space="0" w:color="auto"/>
          </w:divBdr>
        </w:div>
        <w:div w:id="46686888">
          <w:marLeft w:val="480"/>
          <w:marRight w:val="0"/>
          <w:marTop w:val="0"/>
          <w:marBottom w:val="0"/>
          <w:divBdr>
            <w:top w:val="none" w:sz="0" w:space="0" w:color="auto"/>
            <w:left w:val="none" w:sz="0" w:space="0" w:color="auto"/>
            <w:bottom w:val="none" w:sz="0" w:space="0" w:color="auto"/>
            <w:right w:val="none" w:sz="0" w:space="0" w:color="auto"/>
          </w:divBdr>
        </w:div>
        <w:div w:id="1953825276">
          <w:marLeft w:val="480"/>
          <w:marRight w:val="0"/>
          <w:marTop w:val="0"/>
          <w:marBottom w:val="0"/>
          <w:divBdr>
            <w:top w:val="none" w:sz="0" w:space="0" w:color="auto"/>
            <w:left w:val="none" w:sz="0" w:space="0" w:color="auto"/>
            <w:bottom w:val="none" w:sz="0" w:space="0" w:color="auto"/>
            <w:right w:val="none" w:sz="0" w:space="0" w:color="auto"/>
          </w:divBdr>
        </w:div>
        <w:div w:id="914244183">
          <w:marLeft w:val="480"/>
          <w:marRight w:val="0"/>
          <w:marTop w:val="0"/>
          <w:marBottom w:val="0"/>
          <w:divBdr>
            <w:top w:val="none" w:sz="0" w:space="0" w:color="auto"/>
            <w:left w:val="none" w:sz="0" w:space="0" w:color="auto"/>
            <w:bottom w:val="none" w:sz="0" w:space="0" w:color="auto"/>
            <w:right w:val="none" w:sz="0" w:space="0" w:color="auto"/>
          </w:divBdr>
        </w:div>
        <w:div w:id="649991107">
          <w:marLeft w:val="480"/>
          <w:marRight w:val="0"/>
          <w:marTop w:val="0"/>
          <w:marBottom w:val="0"/>
          <w:divBdr>
            <w:top w:val="none" w:sz="0" w:space="0" w:color="auto"/>
            <w:left w:val="none" w:sz="0" w:space="0" w:color="auto"/>
            <w:bottom w:val="none" w:sz="0" w:space="0" w:color="auto"/>
            <w:right w:val="none" w:sz="0" w:space="0" w:color="auto"/>
          </w:divBdr>
        </w:div>
        <w:div w:id="628976274">
          <w:marLeft w:val="480"/>
          <w:marRight w:val="0"/>
          <w:marTop w:val="0"/>
          <w:marBottom w:val="0"/>
          <w:divBdr>
            <w:top w:val="none" w:sz="0" w:space="0" w:color="auto"/>
            <w:left w:val="none" w:sz="0" w:space="0" w:color="auto"/>
            <w:bottom w:val="none" w:sz="0" w:space="0" w:color="auto"/>
            <w:right w:val="none" w:sz="0" w:space="0" w:color="auto"/>
          </w:divBdr>
        </w:div>
        <w:div w:id="216743853">
          <w:marLeft w:val="480"/>
          <w:marRight w:val="0"/>
          <w:marTop w:val="0"/>
          <w:marBottom w:val="0"/>
          <w:divBdr>
            <w:top w:val="none" w:sz="0" w:space="0" w:color="auto"/>
            <w:left w:val="none" w:sz="0" w:space="0" w:color="auto"/>
            <w:bottom w:val="none" w:sz="0" w:space="0" w:color="auto"/>
            <w:right w:val="none" w:sz="0" w:space="0" w:color="auto"/>
          </w:divBdr>
        </w:div>
        <w:div w:id="2007903984">
          <w:marLeft w:val="480"/>
          <w:marRight w:val="0"/>
          <w:marTop w:val="0"/>
          <w:marBottom w:val="0"/>
          <w:divBdr>
            <w:top w:val="none" w:sz="0" w:space="0" w:color="auto"/>
            <w:left w:val="none" w:sz="0" w:space="0" w:color="auto"/>
            <w:bottom w:val="none" w:sz="0" w:space="0" w:color="auto"/>
            <w:right w:val="none" w:sz="0" w:space="0" w:color="auto"/>
          </w:divBdr>
        </w:div>
        <w:div w:id="1306158806">
          <w:marLeft w:val="480"/>
          <w:marRight w:val="0"/>
          <w:marTop w:val="0"/>
          <w:marBottom w:val="0"/>
          <w:divBdr>
            <w:top w:val="none" w:sz="0" w:space="0" w:color="auto"/>
            <w:left w:val="none" w:sz="0" w:space="0" w:color="auto"/>
            <w:bottom w:val="none" w:sz="0" w:space="0" w:color="auto"/>
            <w:right w:val="none" w:sz="0" w:space="0" w:color="auto"/>
          </w:divBdr>
        </w:div>
        <w:div w:id="1196389590">
          <w:marLeft w:val="480"/>
          <w:marRight w:val="0"/>
          <w:marTop w:val="0"/>
          <w:marBottom w:val="0"/>
          <w:divBdr>
            <w:top w:val="none" w:sz="0" w:space="0" w:color="auto"/>
            <w:left w:val="none" w:sz="0" w:space="0" w:color="auto"/>
            <w:bottom w:val="none" w:sz="0" w:space="0" w:color="auto"/>
            <w:right w:val="none" w:sz="0" w:space="0" w:color="auto"/>
          </w:divBdr>
        </w:div>
        <w:div w:id="1677534107">
          <w:marLeft w:val="480"/>
          <w:marRight w:val="0"/>
          <w:marTop w:val="0"/>
          <w:marBottom w:val="0"/>
          <w:divBdr>
            <w:top w:val="none" w:sz="0" w:space="0" w:color="auto"/>
            <w:left w:val="none" w:sz="0" w:space="0" w:color="auto"/>
            <w:bottom w:val="none" w:sz="0" w:space="0" w:color="auto"/>
            <w:right w:val="none" w:sz="0" w:space="0" w:color="auto"/>
          </w:divBdr>
        </w:div>
        <w:div w:id="2057847219">
          <w:marLeft w:val="480"/>
          <w:marRight w:val="0"/>
          <w:marTop w:val="0"/>
          <w:marBottom w:val="0"/>
          <w:divBdr>
            <w:top w:val="none" w:sz="0" w:space="0" w:color="auto"/>
            <w:left w:val="none" w:sz="0" w:space="0" w:color="auto"/>
            <w:bottom w:val="none" w:sz="0" w:space="0" w:color="auto"/>
            <w:right w:val="none" w:sz="0" w:space="0" w:color="auto"/>
          </w:divBdr>
        </w:div>
        <w:div w:id="453713277">
          <w:marLeft w:val="480"/>
          <w:marRight w:val="0"/>
          <w:marTop w:val="0"/>
          <w:marBottom w:val="0"/>
          <w:divBdr>
            <w:top w:val="none" w:sz="0" w:space="0" w:color="auto"/>
            <w:left w:val="none" w:sz="0" w:space="0" w:color="auto"/>
            <w:bottom w:val="none" w:sz="0" w:space="0" w:color="auto"/>
            <w:right w:val="none" w:sz="0" w:space="0" w:color="auto"/>
          </w:divBdr>
        </w:div>
        <w:div w:id="1514804888">
          <w:marLeft w:val="480"/>
          <w:marRight w:val="0"/>
          <w:marTop w:val="0"/>
          <w:marBottom w:val="0"/>
          <w:divBdr>
            <w:top w:val="none" w:sz="0" w:space="0" w:color="auto"/>
            <w:left w:val="none" w:sz="0" w:space="0" w:color="auto"/>
            <w:bottom w:val="none" w:sz="0" w:space="0" w:color="auto"/>
            <w:right w:val="none" w:sz="0" w:space="0" w:color="auto"/>
          </w:divBdr>
        </w:div>
        <w:div w:id="1165585195">
          <w:marLeft w:val="480"/>
          <w:marRight w:val="0"/>
          <w:marTop w:val="0"/>
          <w:marBottom w:val="0"/>
          <w:divBdr>
            <w:top w:val="none" w:sz="0" w:space="0" w:color="auto"/>
            <w:left w:val="none" w:sz="0" w:space="0" w:color="auto"/>
            <w:bottom w:val="none" w:sz="0" w:space="0" w:color="auto"/>
            <w:right w:val="none" w:sz="0" w:space="0" w:color="auto"/>
          </w:divBdr>
        </w:div>
        <w:div w:id="1889292434">
          <w:marLeft w:val="480"/>
          <w:marRight w:val="0"/>
          <w:marTop w:val="0"/>
          <w:marBottom w:val="0"/>
          <w:divBdr>
            <w:top w:val="none" w:sz="0" w:space="0" w:color="auto"/>
            <w:left w:val="none" w:sz="0" w:space="0" w:color="auto"/>
            <w:bottom w:val="none" w:sz="0" w:space="0" w:color="auto"/>
            <w:right w:val="none" w:sz="0" w:space="0" w:color="auto"/>
          </w:divBdr>
        </w:div>
        <w:div w:id="554975668">
          <w:marLeft w:val="480"/>
          <w:marRight w:val="0"/>
          <w:marTop w:val="0"/>
          <w:marBottom w:val="0"/>
          <w:divBdr>
            <w:top w:val="none" w:sz="0" w:space="0" w:color="auto"/>
            <w:left w:val="none" w:sz="0" w:space="0" w:color="auto"/>
            <w:bottom w:val="none" w:sz="0" w:space="0" w:color="auto"/>
            <w:right w:val="none" w:sz="0" w:space="0" w:color="auto"/>
          </w:divBdr>
        </w:div>
        <w:div w:id="947204388">
          <w:marLeft w:val="480"/>
          <w:marRight w:val="0"/>
          <w:marTop w:val="0"/>
          <w:marBottom w:val="0"/>
          <w:divBdr>
            <w:top w:val="none" w:sz="0" w:space="0" w:color="auto"/>
            <w:left w:val="none" w:sz="0" w:space="0" w:color="auto"/>
            <w:bottom w:val="none" w:sz="0" w:space="0" w:color="auto"/>
            <w:right w:val="none" w:sz="0" w:space="0" w:color="auto"/>
          </w:divBdr>
        </w:div>
        <w:div w:id="1496265816">
          <w:marLeft w:val="480"/>
          <w:marRight w:val="0"/>
          <w:marTop w:val="0"/>
          <w:marBottom w:val="0"/>
          <w:divBdr>
            <w:top w:val="none" w:sz="0" w:space="0" w:color="auto"/>
            <w:left w:val="none" w:sz="0" w:space="0" w:color="auto"/>
            <w:bottom w:val="none" w:sz="0" w:space="0" w:color="auto"/>
            <w:right w:val="none" w:sz="0" w:space="0" w:color="auto"/>
          </w:divBdr>
        </w:div>
        <w:div w:id="1024983598">
          <w:marLeft w:val="480"/>
          <w:marRight w:val="0"/>
          <w:marTop w:val="0"/>
          <w:marBottom w:val="0"/>
          <w:divBdr>
            <w:top w:val="none" w:sz="0" w:space="0" w:color="auto"/>
            <w:left w:val="none" w:sz="0" w:space="0" w:color="auto"/>
            <w:bottom w:val="none" w:sz="0" w:space="0" w:color="auto"/>
            <w:right w:val="none" w:sz="0" w:space="0" w:color="auto"/>
          </w:divBdr>
        </w:div>
        <w:div w:id="755857442">
          <w:marLeft w:val="480"/>
          <w:marRight w:val="0"/>
          <w:marTop w:val="0"/>
          <w:marBottom w:val="0"/>
          <w:divBdr>
            <w:top w:val="none" w:sz="0" w:space="0" w:color="auto"/>
            <w:left w:val="none" w:sz="0" w:space="0" w:color="auto"/>
            <w:bottom w:val="none" w:sz="0" w:space="0" w:color="auto"/>
            <w:right w:val="none" w:sz="0" w:space="0" w:color="auto"/>
          </w:divBdr>
        </w:div>
        <w:div w:id="1567840041">
          <w:marLeft w:val="480"/>
          <w:marRight w:val="0"/>
          <w:marTop w:val="0"/>
          <w:marBottom w:val="0"/>
          <w:divBdr>
            <w:top w:val="none" w:sz="0" w:space="0" w:color="auto"/>
            <w:left w:val="none" w:sz="0" w:space="0" w:color="auto"/>
            <w:bottom w:val="none" w:sz="0" w:space="0" w:color="auto"/>
            <w:right w:val="none" w:sz="0" w:space="0" w:color="auto"/>
          </w:divBdr>
        </w:div>
        <w:div w:id="1944455728">
          <w:marLeft w:val="480"/>
          <w:marRight w:val="0"/>
          <w:marTop w:val="0"/>
          <w:marBottom w:val="0"/>
          <w:divBdr>
            <w:top w:val="none" w:sz="0" w:space="0" w:color="auto"/>
            <w:left w:val="none" w:sz="0" w:space="0" w:color="auto"/>
            <w:bottom w:val="none" w:sz="0" w:space="0" w:color="auto"/>
            <w:right w:val="none" w:sz="0" w:space="0" w:color="auto"/>
          </w:divBdr>
        </w:div>
        <w:div w:id="1785490584">
          <w:marLeft w:val="480"/>
          <w:marRight w:val="0"/>
          <w:marTop w:val="0"/>
          <w:marBottom w:val="0"/>
          <w:divBdr>
            <w:top w:val="none" w:sz="0" w:space="0" w:color="auto"/>
            <w:left w:val="none" w:sz="0" w:space="0" w:color="auto"/>
            <w:bottom w:val="none" w:sz="0" w:space="0" w:color="auto"/>
            <w:right w:val="none" w:sz="0" w:space="0" w:color="auto"/>
          </w:divBdr>
        </w:div>
        <w:div w:id="939220567">
          <w:marLeft w:val="480"/>
          <w:marRight w:val="0"/>
          <w:marTop w:val="0"/>
          <w:marBottom w:val="0"/>
          <w:divBdr>
            <w:top w:val="none" w:sz="0" w:space="0" w:color="auto"/>
            <w:left w:val="none" w:sz="0" w:space="0" w:color="auto"/>
            <w:bottom w:val="none" w:sz="0" w:space="0" w:color="auto"/>
            <w:right w:val="none" w:sz="0" w:space="0" w:color="auto"/>
          </w:divBdr>
        </w:div>
        <w:div w:id="1685355302">
          <w:marLeft w:val="480"/>
          <w:marRight w:val="0"/>
          <w:marTop w:val="0"/>
          <w:marBottom w:val="0"/>
          <w:divBdr>
            <w:top w:val="none" w:sz="0" w:space="0" w:color="auto"/>
            <w:left w:val="none" w:sz="0" w:space="0" w:color="auto"/>
            <w:bottom w:val="none" w:sz="0" w:space="0" w:color="auto"/>
            <w:right w:val="none" w:sz="0" w:space="0" w:color="auto"/>
          </w:divBdr>
        </w:div>
        <w:div w:id="494882816">
          <w:marLeft w:val="480"/>
          <w:marRight w:val="0"/>
          <w:marTop w:val="0"/>
          <w:marBottom w:val="0"/>
          <w:divBdr>
            <w:top w:val="none" w:sz="0" w:space="0" w:color="auto"/>
            <w:left w:val="none" w:sz="0" w:space="0" w:color="auto"/>
            <w:bottom w:val="none" w:sz="0" w:space="0" w:color="auto"/>
            <w:right w:val="none" w:sz="0" w:space="0" w:color="auto"/>
          </w:divBdr>
        </w:div>
        <w:div w:id="789786002">
          <w:marLeft w:val="480"/>
          <w:marRight w:val="0"/>
          <w:marTop w:val="0"/>
          <w:marBottom w:val="0"/>
          <w:divBdr>
            <w:top w:val="none" w:sz="0" w:space="0" w:color="auto"/>
            <w:left w:val="none" w:sz="0" w:space="0" w:color="auto"/>
            <w:bottom w:val="none" w:sz="0" w:space="0" w:color="auto"/>
            <w:right w:val="none" w:sz="0" w:space="0" w:color="auto"/>
          </w:divBdr>
        </w:div>
        <w:div w:id="1572500709">
          <w:marLeft w:val="480"/>
          <w:marRight w:val="0"/>
          <w:marTop w:val="0"/>
          <w:marBottom w:val="0"/>
          <w:divBdr>
            <w:top w:val="none" w:sz="0" w:space="0" w:color="auto"/>
            <w:left w:val="none" w:sz="0" w:space="0" w:color="auto"/>
            <w:bottom w:val="none" w:sz="0" w:space="0" w:color="auto"/>
            <w:right w:val="none" w:sz="0" w:space="0" w:color="auto"/>
          </w:divBdr>
        </w:div>
        <w:div w:id="333846048">
          <w:marLeft w:val="480"/>
          <w:marRight w:val="0"/>
          <w:marTop w:val="0"/>
          <w:marBottom w:val="0"/>
          <w:divBdr>
            <w:top w:val="none" w:sz="0" w:space="0" w:color="auto"/>
            <w:left w:val="none" w:sz="0" w:space="0" w:color="auto"/>
            <w:bottom w:val="none" w:sz="0" w:space="0" w:color="auto"/>
            <w:right w:val="none" w:sz="0" w:space="0" w:color="auto"/>
          </w:divBdr>
        </w:div>
        <w:div w:id="1318218164">
          <w:marLeft w:val="480"/>
          <w:marRight w:val="0"/>
          <w:marTop w:val="0"/>
          <w:marBottom w:val="0"/>
          <w:divBdr>
            <w:top w:val="none" w:sz="0" w:space="0" w:color="auto"/>
            <w:left w:val="none" w:sz="0" w:space="0" w:color="auto"/>
            <w:bottom w:val="none" w:sz="0" w:space="0" w:color="auto"/>
            <w:right w:val="none" w:sz="0" w:space="0" w:color="auto"/>
          </w:divBdr>
        </w:div>
        <w:div w:id="1017078826">
          <w:marLeft w:val="480"/>
          <w:marRight w:val="0"/>
          <w:marTop w:val="0"/>
          <w:marBottom w:val="0"/>
          <w:divBdr>
            <w:top w:val="none" w:sz="0" w:space="0" w:color="auto"/>
            <w:left w:val="none" w:sz="0" w:space="0" w:color="auto"/>
            <w:bottom w:val="none" w:sz="0" w:space="0" w:color="auto"/>
            <w:right w:val="none" w:sz="0" w:space="0" w:color="auto"/>
          </w:divBdr>
        </w:div>
        <w:div w:id="1407607512">
          <w:marLeft w:val="480"/>
          <w:marRight w:val="0"/>
          <w:marTop w:val="0"/>
          <w:marBottom w:val="0"/>
          <w:divBdr>
            <w:top w:val="none" w:sz="0" w:space="0" w:color="auto"/>
            <w:left w:val="none" w:sz="0" w:space="0" w:color="auto"/>
            <w:bottom w:val="none" w:sz="0" w:space="0" w:color="auto"/>
            <w:right w:val="none" w:sz="0" w:space="0" w:color="auto"/>
          </w:divBdr>
        </w:div>
        <w:div w:id="576667508">
          <w:marLeft w:val="480"/>
          <w:marRight w:val="0"/>
          <w:marTop w:val="0"/>
          <w:marBottom w:val="0"/>
          <w:divBdr>
            <w:top w:val="none" w:sz="0" w:space="0" w:color="auto"/>
            <w:left w:val="none" w:sz="0" w:space="0" w:color="auto"/>
            <w:bottom w:val="none" w:sz="0" w:space="0" w:color="auto"/>
            <w:right w:val="none" w:sz="0" w:space="0" w:color="auto"/>
          </w:divBdr>
        </w:div>
        <w:div w:id="1696614319">
          <w:marLeft w:val="480"/>
          <w:marRight w:val="0"/>
          <w:marTop w:val="0"/>
          <w:marBottom w:val="0"/>
          <w:divBdr>
            <w:top w:val="none" w:sz="0" w:space="0" w:color="auto"/>
            <w:left w:val="none" w:sz="0" w:space="0" w:color="auto"/>
            <w:bottom w:val="none" w:sz="0" w:space="0" w:color="auto"/>
            <w:right w:val="none" w:sz="0" w:space="0" w:color="auto"/>
          </w:divBdr>
        </w:div>
        <w:div w:id="302664377">
          <w:marLeft w:val="480"/>
          <w:marRight w:val="0"/>
          <w:marTop w:val="0"/>
          <w:marBottom w:val="0"/>
          <w:divBdr>
            <w:top w:val="none" w:sz="0" w:space="0" w:color="auto"/>
            <w:left w:val="none" w:sz="0" w:space="0" w:color="auto"/>
            <w:bottom w:val="none" w:sz="0" w:space="0" w:color="auto"/>
            <w:right w:val="none" w:sz="0" w:space="0" w:color="auto"/>
          </w:divBdr>
        </w:div>
        <w:div w:id="773943925">
          <w:marLeft w:val="480"/>
          <w:marRight w:val="0"/>
          <w:marTop w:val="0"/>
          <w:marBottom w:val="0"/>
          <w:divBdr>
            <w:top w:val="none" w:sz="0" w:space="0" w:color="auto"/>
            <w:left w:val="none" w:sz="0" w:space="0" w:color="auto"/>
            <w:bottom w:val="none" w:sz="0" w:space="0" w:color="auto"/>
            <w:right w:val="none" w:sz="0" w:space="0" w:color="auto"/>
          </w:divBdr>
        </w:div>
        <w:div w:id="163518825">
          <w:marLeft w:val="480"/>
          <w:marRight w:val="0"/>
          <w:marTop w:val="0"/>
          <w:marBottom w:val="0"/>
          <w:divBdr>
            <w:top w:val="none" w:sz="0" w:space="0" w:color="auto"/>
            <w:left w:val="none" w:sz="0" w:space="0" w:color="auto"/>
            <w:bottom w:val="none" w:sz="0" w:space="0" w:color="auto"/>
            <w:right w:val="none" w:sz="0" w:space="0" w:color="auto"/>
          </w:divBdr>
        </w:div>
        <w:div w:id="1599411798">
          <w:marLeft w:val="480"/>
          <w:marRight w:val="0"/>
          <w:marTop w:val="0"/>
          <w:marBottom w:val="0"/>
          <w:divBdr>
            <w:top w:val="none" w:sz="0" w:space="0" w:color="auto"/>
            <w:left w:val="none" w:sz="0" w:space="0" w:color="auto"/>
            <w:bottom w:val="none" w:sz="0" w:space="0" w:color="auto"/>
            <w:right w:val="none" w:sz="0" w:space="0" w:color="auto"/>
          </w:divBdr>
        </w:div>
        <w:div w:id="1935744562">
          <w:marLeft w:val="480"/>
          <w:marRight w:val="0"/>
          <w:marTop w:val="0"/>
          <w:marBottom w:val="0"/>
          <w:divBdr>
            <w:top w:val="none" w:sz="0" w:space="0" w:color="auto"/>
            <w:left w:val="none" w:sz="0" w:space="0" w:color="auto"/>
            <w:bottom w:val="none" w:sz="0" w:space="0" w:color="auto"/>
            <w:right w:val="none" w:sz="0" w:space="0" w:color="auto"/>
          </w:divBdr>
        </w:div>
        <w:div w:id="2082022101">
          <w:marLeft w:val="480"/>
          <w:marRight w:val="0"/>
          <w:marTop w:val="0"/>
          <w:marBottom w:val="0"/>
          <w:divBdr>
            <w:top w:val="none" w:sz="0" w:space="0" w:color="auto"/>
            <w:left w:val="none" w:sz="0" w:space="0" w:color="auto"/>
            <w:bottom w:val="none" w:sz="0" w:space="0" w:color="auto"/>
            <w:right w:val="none" w:sz="0" w:space="0" w:color="auto"/>
          </w:divBdr>
        </w:div>
        <w:div w:id="1441604953">
          <w:marLeft w:val="480"/>
          <w:marRight w:val="0"/>
          <w:marTop w:val="0"/>
          <w:marBottom w:val="0"/>
          <w:divBdr>
            <w:top w:val="none" w:sz="0" w:space="0" w:color="auto"/>
            <w:left w:val="none" w:sz="0" w:space="0" w:color="auto"/>
            <w:bottom w:val="none" w:sz="0" w:space="0" w:color="auto"/>
            <w:right w:val="none" w:sz="0" w:space="0" w:color="auto"/>
          </w:divBdr>
        </w:div>
        <w:div w:id="1741055348">
          <w:marLeft w:val="480"/>
          <w:marRight w:val="0"/>
          <w:marTop w:val="0"/>
          <w:marBottom w:val="0"/>
          <w:divBdr>
            <w:top w:val="none" w:sz="0" w:space="0" w:color="auto"/>
            <w:left w:val="none" w:sz="0" w:space="0" w:color="auto"/>
            <w:bottom w:val="none" w:sz="0" w:space="0" w:color="auto"/>
            <w:right w:val="none" w:sz="0" w:space="0" w:color="auto"/>
          </w:divBdr>
        </w:div>
        <w:div w:id="886574439">
          <w:marLeft w:val="480"/>
          <w:marRight w:val="0"/>
          <w:marTop w:val="0"/>
          <w:marBottom w:val="0"/>
          <w:divBdr>
            <w:top w:val="none" w:sz="0" w:space="0" w:color="auto"/>
            <w:left w:val="none" w:sz="0" w:space="0" w:color="auto"/>
            <w:bottom w:val="none" w:sz="0" w:space="0" w:color="auto"/>
            <w:right w:val="none" w:sz="0" w:space="0" w:color="auto"/>
          </w:divBdr>
        </w:div>
        <w:div w:id="867109263">
          <w:marLeft w:val="480"/>
          <w:marRight w:val="0"/>
          <w:marTop w:val="0"/>
          <w:marBottom w:val="0"/>
          <w:divBdr>
            <w:top w:val="none" w:sz="0" w:space="0" w:color="auto"/>
            <w:left w:val="none" w:sz="0" w:space="0" w:color="auto"/>
            <w:bottom w:val="none" w:sz="0" w:space="0" w:color="auto"/>
            <w:right w:val="none" w:sz="0" w:space="0" w:color="auto"/>
          </w:divBdr>
        </w:div>
        <w:div w:id="1014695806">
          <w:marLeft w:val="480"/>
          <w:marRight w:val="0"/>
          <w:marTop w:val="0"/>
          <w:marBottom w:val="0"/>
          <w:divBdr>
            <w:top w:val="none" w:sz="0" w:space="0" w:color="auto"/>
            <w:left w:val="none" w:sz="0" w:space="0" w:color="auto"/>
            <w:bottom w:val="none" w:sz="0" w:space="0" w:color="auto"/>
            <w:right w:val="none" w:sz="0" w:space="0" w:color="auto"/>
          </w:divBdr>
        </w:div>
        <w:div w:id="1933275281">
          <w:marLeft w:val="480"/>
          <w:marRight w:val="0"/>
          <w:marTop w:val="0"/>
          <w:marBottom w:val="0"/>
          <w:divBdr>
            <w:top w:val="none" w:sz="0" w:space="0" w:color="auto"/>
            <w:left w:val="none" w:sz="0" w:space="0" w:color="auto"/>
            <w:bottom w:val="none" w:sz="0" w:space="0" w:color="auto"/>
            <w:right w:val="none" w:sz="0" w:space="0" w:color="auto"/>
          </w:divBdr>
        </w:div>
        <w:div w:id="309746141">
          <w:marLeft w:val="480"/>
          <w:marRight w:val="0"/>
          <w:marTop w:val="0"/>
          <w:marBottom w:val="0"/>
          <w:divBdr>
            <w:top w:val="none" w:sz="0" w:space="0" w:color="auto"/>
            <w:left w:val="none" w:sz="0" w:space="0" w:color="auto"/>
            <w:bottom w:val="none" w:sz="0" w:space="0" w:color="auto"/>
            <w:right w:val="none" w:sz="0" w:space="0" w:color="auto"/>
          </w:divBdr>
        </w:div>
        <w:div w:id="305473659">
          <w:marLeft w:val="480"/>
          <w:marRight w:val="0"/>
          <w:marTop w:val="0"/>
          <w:marBottom w:val="0"/>
          <w:divBdr>
            <w:top w:val="none" w:sz="0" w:space="0" w:color="auto"/>
            <w:left w:val="none" w:sz="0" w:space="0" w:color="auto"/>
            <w:bottom w:val="none" w:sz="0" w:space="0" w:color="auto"/>
            <w:right w:val="none" w:sz="0" w:space="0" w:color="auto"/>
          </w:divBdr>
        </w:div>
        <w:div w:id="271012278">
          <w:marLeft w:val="480"/>
          <w:marRight w:val="0"/>
          <w:marTop w:val="0"/>
          <w:marBottom w:val="0"/>
          <w:divBdr>
            <w:top w:val="none" w:sz="0" w:space="0" w:color="auto"/>
            <w:left w:val="none" w:sz="0" w:space="0" w:color="auto"/>
            <w:bottom w:val="none" w:sz="0" w:space="0" w:color="auto"/>
            <w:right w:val="none" w:sz="0" w:space="0" w:color="auto"/>
          </w:divBdr>
        </w:div>
        <w:div w:id="1545632423">
          <w:marLeft w:val="480"/>
          <w:marRight w:val="0"/>
          <w:marTop w:val="0"/>
          <w:marBottom w:val="0"/>
          <w:divBdr>
            <w:top w:val="none" w:sz="0" w:space="0" w:color="auto"/>
            <w:left w:val="none" w:sz="0" w:space="0" w:color="auto"/>
            <w:bottom w:val="none" w:sz="0" w:space="0" w:color="auto"/>
            <w:right w:val="none" w:sz="0" w:space="0" w:color="auto"/>
          </w:divBdr>
        </w:div>
        <w:div w:id="410465948">
          <w:marLeft w:val="480"/>
          <w:marRight w:val="0"/>
          <w:marTop w:val="0"/>
          <w:marBottom w:val="0"/>
          <w:divBdr>
            <w:top w:val="none" w:sz="0" w:space="0" w:color="auto"/>
            <w:left w:val="none" w:sz="0" w:space="0" w:color="auto"/>
            <w:bottom w:val="none" w:sz="0" w:space="0" w:color="auto"/>
            <w:right w:val="none" w:sz="0" w:space="0" w:color="auto"/>
          </w:divBdr>
        </w:div>
        <w:div w:id="692344239">
          <w:marLeft w:val="480"/>
          <w:marRight w:val="0"/>
          <w:marTop w:val="0"/>
          <w:marBottom w:val="0"/>
          <w:divBdr>
            <w:top w:val="none" w:sz="0" w:space="0" w:color="auto"/>
            <w:left w:val="none" w:sz="0" w:space="0" w:color="auto"/>
            <w:bottom w:val="none" w:sz="0" w:space="0" w:color="auto"/>
            <w:right w:val="none" w:sz="0" w:space="0" w:color="auto"/>
          </w:divBdr>
        </w:div>
        <w:div w:id="797338641">
          <w:marLeft w:val="480"/>
          <w:marRight w:val="0"/>
          <w:marTop w:val="0"/>
          <w:marBottom w:val="0"/>
          <w:divBdr>
            <w:top w:val="none" w:sz="0" w:space="0" w:color="auto"/>
            <w:left w:val="none" w:sz="0" w:space="0" w:color="auto"/>
            <w:bottom w:val="none" w:sz="0" w:space="0" w:color="auto"/>
            <w:right w:val="none" w:sz="0" w:space="0" w:color="auto"/>
          </w:divBdr>
        </w:div>
        <w:div w:id="1750154299">
          <w:marLeft w:val="480"/>
          <w:marRight w:val="0"/>
          <w:marTop w:val="0"/>
          <w:marBottom w:val="0"/>
          <w:divBdr>
            <w:top w:val="none" w:sz="0" w:space="0" w:color="auto"/>
            <w:left w:val="none" w:sz="0" w:space="0" w:color="auto"/>
            <w:bottom w:val="none" w:sz="0" w:space="0" w:color="auto"/>
            <w:right w:val="none" w:sz="0" w:space="0" w:color="auto"/>
          </w:divBdr>
        </w:div>
        <w:div w:id="1272250995">
          <w:marLeft w:val="480"/>
          <w:marRight w:val="0"/>
          <w:marTop w:val="0"/>
          <w:marBottom w:val="0"/>
          <w:divBdr>
            <w:top w:val="none" w:sz="0" w:space="0" w:color="auto"/>
            <w:left w:val="none" w:sz="0" w:space="0" w:color="auto"/>
            <w:bottom w:val="none" w:sz="0" w:space="0" w:color="auto"/>
            <w:right w:val="none" w:sz="0" w:space="0" w:color="auto"/>
          </w:divBdr>
        </w:div>
        <w:div w:id="132069159">
          <w:marLeft w:val="480"/>
          <w:marRight w:val="0"/>
          <w:marTop w:val="0"/>
          <w:marBottom w:val="0"/>
          <w:divBdr>
            <w:top w:val="none" w:sz="0" w:space="0" w:color="auto"/>
            <w:left w:val="none" w:sz="0" w:space="0" w:color="auto"/>
            <w:bottom w:val="none" w:sz="0" w:space="0" w:color="auto"/>
            <w:right w:val="none" w:sz="0" w:space="0" w:color="auto"/>
          </w:divBdr>
        </w:div>
        <w:div w:id="1837183325">
          <w:marLeft w:val="480"/>
          <w:marRight w:val="0"/>
          <w:marTop w:val="0"/>
          <w:marBottom w:val="0"/>
          <w:divBdr>
            <w:top w:val="none" w:sz="0" w:space="0" w:color="auto"/>
            <w:left w:val="none" w:sz="0" w:space="0" w:color="auto"/>
            <w:bottom w:val="none" w:sz="0" w:space="0" w:color="auto"/>
            <w:right w:val="none" w:sz="0" w:space="0" w:color="auto"/>
          </w:divBdr>
        </w:div>
        <w:div w:id="1499803388">
          <w:marLeft w:val="480"/>
          <w:marRight w:val="0"/>
          <w:marTop w:val="0"/>
          <w:marBottom w:val="0"/>
          <w:divBdr>
            <w:top w:val="none" w:sz="0" w:space="0" w:color="auto"/>
            <w:left w:val="none" w:sz="0" w:space="0" w:color="auto"/>
            <w:bottom w:val="none" w:sz="0" w:space="0" w:color="auto"/>
            <w:right w:val="none" w:sz="0" w:space="0" w:color="auto"/>
          </w:divBdr>
        </w:div>
        <w:div w:id="133260450">
          <w:marLeft w:val="480"/>
          <w:marRight w:val="0"/>
          <w:marTop w:val="0"/>
          <w:marBottom w:val="0"/>
          <w:divBdr>
            <w:top w:val="none" w:sz="0" w:space="0" w:color="auto"/>
            <w:left w:val="none" w:sz="0" w:space="0" w:color="auto"/>
            <w:bottom w:val="none" w:sz="0" w:space="0" w:color="auto"/>
            <w:right w:val="none" w:sz="0" w:space="0" w:color="auto"/>
          </w:divBdr>
        </w:div>
        <w:div w:id="969670836">
          <w:marLeft w:val="480"/>
          <w:marRight w:val="0"/>
          <w:marTop w:val="0"/>
          <w:marBottom w:val="0"/>
          <w:divBdr>
            <w:top w:val="none" w:sz="0" w:space="0" w:color="auto"/>
            <w:left w:val="none" w:sz="0" w:space="0" w:color="auto"/>
            <w:bottom w:val="none" w:sz="0" w:space="0" w:color="auto"/>
            <w:right w:val="none" w:sz="0" w:space="0" w:color="auto"/>
          </w:divBdr>
        </w:div>
        <w:div w:id="292366791">
          <w:marLeft w:val="480"/>
          <w:marRight w:val="0"/>
          <w:marTop w:val="0"/>
          <w:marBottom w:val="0"/>
          <w:divBdr>
            <w:top w:val="none" w:sz="0" w:space="0" w:color="auto"/>
            <w:left w:val="none" w:sz="0" w:space="0" w:color="auto"/>
            <w:bottom w:val="none" w:sz="0" w:space="0" w:color="auto"/>
            <w:right w:val="none" w:sz="0" w:space="0" w:color="auto"/>
          </w:divBdr>
        </w:div>
        <w:div w:id="1243485778">
          <w:marLeft w:val="480"/>
          <w:marRight w:val="0"/>
          <w:marTop w:val="0"/>
          <w:marBottom w:val="0"/>
          <w:divBdr>
            <w:top w:val="none" w:sz="0" w:space="0" w:color="auto"/>
            <w:left w:val="none" w:sz="0" w:space="0" w:color="auto"/>
            <w:bottom w:val="none" w:sz="0" w:space="0" w:color="auto"/>
            <w:right w:val="none" w:sz="0" w:space="0" w:color="auto"/>
          </w:divBdr>
        </w:div>
        <w:div w:id="1455490161">
          <w:marLeft w:val="480"/>
          <w:marRight w:val="0"/>
          <w:marTop w:val="0"/>
          <w:marBottom w:val="0"/>
          <w:divBdr>
            <w:top w:val="none" w:sz="0" w:space="0" w:color="auto"/>
            <w:left w:val="none" w:sz="0" w:space="0" w:color="auto"/>
            <w:bottom w:val="none" w:sz="0" w:space="0" w:color="auto"/>
            <w:right w:val="none" w:sz="0" w:space="0" w:color="auto"/>
          </w:divBdr>
        </w:div>
        <w:div w:id="1549606023">
          <w:marLeft w:val="480"/>
          <w:marRight w:val="0"/>
          <w:marTop w:val="0"/>
          <w:marBottom w:val="0"/>
          <w:divBdr>
            <w:top w:val="none" w:sz="0" w:space="0" w:color="auto"/>
            <w:left w:val="none" w:sz="0" w:space="0" w:color="auto"/>
            <w:bottom w:val="none" w:sz="0" w:space="0" w:color="auto"/>
            <w:right w:val="none" w:sz="0" w:space="0" w:color="auto"/>
          </w:divBdr>
        </w:div>
        <w:div w:id="172644444">
          <w:marLeft w:val="480"/>
          <w:marRight w:val="0"/>
          <w:marTop w:val="0"/>
          <w:marBottom w:val="0"/>
          <w:divBdr>
            <w:top w:val="none" w:sz="0" w:space="0" w:color="auto"/>
            <w:left w:val="none" w:sz="0" w:space="0" w:color="auto"/>
            <w:bottom w:val="none" w:sz="0" w:space="0" w:color="auto"/>
            <w:right w:val="none" w:sz="0" w:space="0" w:color="auto"/>
          </w:divBdr>
        </w:div>
        <w:div w:id="1487431102">
          <w:marLeft w:val="480"/>
          <w:marRight w:val="0"/>
          <w:marTop w:val="0"/>
          <w:marBottom w:val="0"/>
          <w:divBdr>
            <w:top w:val="none" w:sz="0" w:space="0" w:color="auto"/>
            <w:left w:val="none" w:sz="0" w:space="0" w:color="auto"/>
            <w:bottom w:val="none" w:sz="0" w:space="0" w:color="auto"/>
            <w:right w:val="none" w:sz="0" w:space="0" w:color="auto"/>
          </w:divBdr>
        </w:div>
        <w:div w:id="1539119702">
          <w:marLeft w:val="480"/>
          <w:marRight w:val="0"/>
          <w:marTop w:val="0"/>
          <w:marBottom w:val="0"/>
          <w:divBdr>
            <w:top w:val="none" w:sz="0" w:space="0" w:color="auto"/>
            <w:left w:val="none" w:sz="0" w:space="0" w:color="auto"/>
            <w:bottom w:val="none" w:sz="0" w:space="0" w:color="auto"/>
            <w:right w:val="none" w:sz="0" w:space="0" w:color="auto"/>
          </w:divBdr>
        </w:div>
        <w:div w:id="1999845399">
          <w:marLeft w:val="480"/>
          <w:marRight w:val="0"/>
          <w:marTop w:val="0"/>
          <w:marBottom w:val="0"/>
          <w:divBdr>
            <w:top w:val="none" w:sz="0" w:space="0" w:color="auto"/>
            <w:left w:val="none" w:sz="0" w:space="0" w:color="auto"/>
            <w:bottom w:val="none" w:sz="0" w:space="0" w:color="auto"/>
            <w:right w:val="none" w:sz="0" w:space="0" w:color="auto"/>
          </w:divBdr>
        </w:div>
        <w:div w:id="1804689011">
          <w:marLeft w:val="480"/>
          <w:marRight w:val="0"/>
          <w:marTop w:val="0"/>
          <w:marBottom w:val="0"/>
          <w:divBdr>
            <w:top w:val="none" w:sz="0" w:space="0" w:color="auto"/>
            <w:left w:val="none" w:sz="0" w:space="0" w:color="auto"/>
            <w:bottom w:val="none" w:sz="0" w:space="0" w:color="auto"/>
            <w:right w:val="none" w:sz="0" w:space="0" w:color="auto"/>
          </w:divBdr>
        </w:div>
        <w:div w:id="166291750">
          <w:marLeft w:val="480"/>
          <w:marRight w:val="0"/>
          <w:marTop w:val="0"/>
          <w:marBottom w:val="0"/>
          <w:divBdr>
            <w:top w:val="none" w:sz="0" w:space="0" w:color="auto"/>
            <w:left w:val="none" w:sz="0" w:space="0" w:color="auto"/>
            <w:bottom w:val="none" w:sz="0" w:space="0" w:color="auto"/>
            <w:right w:val="none" w:sz="0" w:space="0" w:color="auto"/>
          </w:divBdr>
        </w:div>
        <w:div w:id="1835759987">
          <w:marLeft w:val="480"/>
          <w:marRight w:val="0"/>
          <w:marTop w:val="0"/>
          <w:marBottom w:val="0"/>
          <w:divBdr>
            <w:top w:val="none" w:sz="0" w:space="0" w:color="auto"/>
            <w:left w:val="none" w:sz="0" w:space="0" w:color="auto"/>
            <w:bottom w:val="none" w:sz="0" w:space="0" w:color="auto"/>
            <w:right w:val="none" w:sz="0" w:space="0" w:color="auto"/>
          </w:divBdr>
        </w:div>
        <w:div w:id="1510484042">
          <w:marLeft w:val="480"/>
          <w:marRight w:val="0"/>
          <w:marTop w:val="0"/>
          <w:marBottom w:val="0"/>
          <w:divBdr>
            <w:top w:val="none" w:sz="0" w:space="0" w:color="auto"/>
            <w:left w:val="none" w:sz="0" w:space="0" w:color="auto"/>
            <w:bottom w:val="none" w:sz="0" w:space="0" w:color="auto"/>
            <w:right w:val="none" w:sz="0" w:space="0" w:color="auto"/>
          </w:divBdr>
        </w:div>
        <w:div w:id="701437441">
          <w:marLeft w:val="480"/>
          <w:marRight w:val="0"/>
          <w:marTop w:val="0"/>
          <w:marBottom w:val="0"/>
          <w:divBdr>
            <w:top w:val="none" w:sz="0" w:space="0" w:color="auto"/>
            <w:left w:val="none" w:sz="0" w:space="0" w:color="auto"/>
            <w:bottom w:val="none" w:sz="0" w:space="0" w:color="auto"/>
            <w:right w:val="none" w:sz="0" w:space="0" w:color="auto"/>
          </w:divBdr>
        </w:div>
        <w:div w:id="673144826">
          <w:marLeft w:val="480"/>
          <w:marRight w:val="0"/>
          <w:marTop w:val="0"/>
          <w:marBottom w:val="0"/>
          <w:divBdr>
            <w:top w:val="none" w:sz="0" w:space="0" w:color="auto"/>
            <w:left w:val="none" w:sz="0" w:space="0" w:color="auto"/>
            <w:bottom w:val="none" w:sz="0" w:space="0" w:color="auto"/>
            <w:right w:val="none" w:sz="0" w:space="0" w:color="auto"/>
          </w:divBdr>
        </w:div>
        <w:div w:id="371542509">
          <w:marLeft w:val="480"/>
          <w:marRight w:val="0"/>
          <w:marTop w:val="0"/>
          <w:marBottom w:val="0"/>
          <w:divBdr>
            <w:top w:val="none" w:sz="0" w:space="0" w:color="auto"/>
            <w:left w:val="none" w:sz="0" w:space="0" w:color="auto"/>
            <w:bottom w:val="none" w:sz="0" w:space="0" w:color="auto"/>
            <w:right w:val="none" w:sz="0" w:space="0" w:color="auto"/>
          </w:divBdr>
        </w:div>
        <w:div w:id="850489737">
          <w:marLeft w:val="480"/>
          <w:marRight w:val="0"/>
          <w:marTop w:val="0"/>
          <w:marBottom w:val="0"/>
          <w:divBdr>
            <w:top w:val="none" w:sz="0" w:space="0" w:color="auto"/>
            <w:left w:val="none" w:sz="0" w:space="0" w:color="auto"/>
            <w:bottom w:val="none" w:sz="0" w:space="0" w:color="auto"/>
            <w:right w:val="none" w:sz="0" w:space="0" w:color="auto"/>
          </w:divBdr>
        </w:div>
        <w:div w:id="731082616">
          <w:marLeft w:val="480"/>
          <w:marRight w:val="0"/>
          <w:marTop w:val="0"/>
          <w:marBottom w:val="0"/>
          <w:divBdr>
            <w:top w:val="none" w:sz="0" w:space="0" w:color="auto"/>
            <w:left w:val="none" w:sz="0" w:space="0" w:color="auto"/>
            <w:bottom w:val="none" w:sz="0" w:space="0" w:color="auto"/>
            <w:right w:val="none" w:sz="0" w:space="0" w:color="auto"/>
          </w:divBdr>
        </w:div>
        <w:div w:id="1981570594">
          <w:marLeft w:val="480"/>
          <w:marRight w:val="0"/>
          <w:marTop w:val="0"/>
          <w:marBottom w:val="0"/>
          <w:divBdr>
            <w:top w:val="none" w:sz="0" w:space="0" w:color="auto"/>
            <w:left w:val="none" w:sz="0" w:space="0" w:color="auto"/>
            <w:bottom w:val="none" w:sz="0" w:space="0" w:color="auto"/>
            <w:right w:val="none" w:sz="0" w:space="0" w:color="auto"/>
          </w:divBdr>
        </w:div>
        <w:div w:id="1369182629">
          <w:marLeft w:val="480"/>
          <w:marRight w:val="0"/>
          <w:marTop w:val="0"/>
          <w:marBottom w:val="0"/>
          <w:divBdr>
            <w:top w:val="none" w:sz="0" w:space="0" w:color="auto"/>
            <w:left w:val="none" w:sz="0" w:space="0" w:color="auto"/>
            <w:bottom w:val="none" w:sz="0" w:space="0" w:color="auto"/>
            <w:right w:val="none" w:sz="0" w:space="0" w:color="auto"/>
          </w:divBdr>
        </w:div>
        <w:div w:id="1944268110">
          <w:marLeft w:val="480"/>
          <w:marRight w:val="0"/>
          <w:marTop w:val="0"/>
          <w:marBottom w:val="0"/>
          <w:divBdr>
            <w:top w:val="none" w:sz="0" w:space="0" w:color="auto"/>
            <w:left w:val="none" w:sz="0" w:space="0" w:color="auto"/>
            <w:bottom w:val="none" w:sz="0" w:space="0" w:color="auto"/>
            <w:right w:val="none" w:sz="0" w:space="0" w:color="auto"/>
          </w:divBdr>
        </w:div>
        <w:div w:id="769468511">
          <w:marLeft w:val="480"/>
          <w:marRight w:val="0"/>
          <w:marTop w:val="0"/>
          <w:marBottom w:val="0"/>
          <w:divBdr>
            <w:top w:val="none" w:sz="0" w:space="0" w:color="auto"/>
            <w:left w:val="none" w:sz="0" w:space="0" w:color="auto"/>
            <w:bottom w:val="none" w:sz="0" w:space="0" w:color="auto"/>
            <w:right w:val="none" w:sz="0" w:space="0" w:color="auto"/>
          </w:divBdr>
        </w:div>
        <w:div w:id="1189370510">
          <w:marLeft w:val="480"/>
          <w:marRight w:val="0"/>
          <w:marTop w:val="0"/>
          <w:marBottom w:val="0"/>
          <w:divBdr>
            <w:top w:val="none" w:sz="0" w:space="0" w:color="auto"/>
            <w:left w:val="none" w:sz="0" w:space="0" w:color="auto"/>
            <w:bottom w:val="none" w:sz="0" w:space="0" w:color="auto"/>
            <w:right w:val="none" w:sz="0" w:space="0" w:color="auto"/>
          </w:divBdr>
        </w:div>
        <w:div w:id="352152369">
          <w:marLeft w:val="480"/>
          <w:marRight w:val="0"/>
          <w:marTop w:val="0"/>
          <w:marBottom w:val="0"/>
          <w:divBdr>
            <w:top w:val="none" w:sz="0" w:space="0" w:color="auto"/>
            <w:left w:val="none" w:sz="0" w:space="0" w:color="auto"/>
            <w:bottom w:val="none" w:sz="0" w:space="0" w:color="auto"/>
            <w:right w:val="none" w:sz="0" w:space="0" w:color="auto"/>
          </w:divBdr>
        </w:div>
        <w:div w:id="1523281914">
          <w:marLeft w:val="480"/>
          <w:marRight w:val="0"/>
          <w:marTop w:val="0"/>
          <w:marBottom w:val="0"/>
          <w:divBdr>
            <w:top w:val="none" w:sz="0" w:space="0" w:color="auto"/>
            <w:left w:val="none" w:sz="0" w:space="0" w:color="auto"/>
            <w:bottom w:val="none" w:sz="0" w:space="0" w:color="auto"/>
            <w:right w:val="none" w:sz="0" w:space="0" w:color="auto"/>
          </w:divBdr>
        </w:div>
        <w:div w:id="2063753688">
          <w:marLeft w:val="480"/>
          <w:marRight w:val="0"/>
          <w:marTop w:val="0"/>
          <w:marBottom w:val="0"/>
          <w:divBdr>
            <w:top w:val="none" w:sz="0" w:space="0" w:color="auto"/>
            <w:left w:val="none" w:sz="0" w:space="0" w:color="auto"/>
            <w:bottom w:val="none" w:sz="0" w:space="0" w:color="auto"/>
            <w:right w:val="none" w:sz="0" w:space="0" w:color="auto"/>
          </w:divBdr>
        </w:div>
        <w:div w:id="1168906267">
          <w:marLeft w:val="480"/>
          <w:marRight w:val="0"/>
          <w:marTop w:val="0"/>
          <w:marBottom w:val="0"/>
          <w:divBdr>
            <w:top w:val="none" w:sz="0" w:space="0" w:color="auto"/>
            <w:left w:val="none" w:sz="0" w:space="0" w:color="auto"/>
            <w:bottom w:val="none" w:sz="0" w:space="0" w:color="auto"/>
            <w:right w:val="none" w:sz="0" w:space="0" w:color="auto"/>
          </w:divBdr>
        </w:div>
        <w:div w:id="1454205851">
          <w:marLeft w:val="480"/>
          <w:marRight w:val="0"/>
          <w:marTop w:val="0"/>
          <w:marBottom w:val="0"/>
          <w:divBdr>
            <w:top w:val="none" w:sz="0" w:space="0" w:color="auto"/>
            <w:left w:val="none" w:sz="0" w:space="0" w:color="auto"/>
            <w:bottom w:val="none" w:sz="0" w:space="0" w:color="auto"/>
            <w:right w:val="none" w:sz="0" w:space="0" w:color="auto"/>
          </w:divBdr>
        </w:div>
      </w:divsChild>
    </w:div>
    <w:div w:id="1282035580">
      <w:bodyDiv w:val="1"/>
      <w:marLeft w:val="0"/>
      <w:marRight w:val="0"/>
      <w:marTop w:val="0"/>
      <w:marBottom w:val="0"/>
      <w:divBdr>
        <w:top w:val="none" w:sz="0" w:space="0" w:color="auto"/>
        <w:left w:val="none" w:sz="0" w:space="0" w:color="auto"/>
        <w:bottom w:val="none" w:sz="0" w:space="0" w:color="auto"/>
        <w:right w:val="none" w:sz="0" w:space="0" w:color="auto"/>
      </w:divBdr>
    </w:div>
    <w:div w:id="1283682956">
      <w:bodyDiv w:val="1"/>
      <w:marLeft w:val="0"/>
      <w:marRight w:val="0"/>
      <w:marTop w:val="0"/>
      <w:marBottom w:val="0"/>
      <w:divBdr>
        <w:top w:val="none" w:sz="0" w:space="0" w:color="auto"/>
        <w:left w:val="none" w:sz="0" w:space="0" w:color="auto"/>
        <w:bottom w:val="none" w:sz="0" w:space="0" w:color="auto"/>
        <w:right w:val="none" w:sz="0" w:space="0" w:color="auto"/>
      </w:divBdr>
    </w:div>
    <w:div w:id="1284538338">
      <w:bodyDiv w:val="1"/>
      <w:marLeft w:val="0"/>
      <w:marRight w:val="0"/>
      <w:marTop w:val="0"/>
      <w:marBottom w:val="0"/>
      <w:divBdr>
        <w:top w:val="none" w:sz="0" w:space="0" w:color="auto"/>
        <w:left w:val="none" w:sz="0" w:space="0" w:color="auto"/>
        <w:bottom w:val="none" w:sz="0" w:space="0" w:color="auto"/>
        <w:right w:val="none" w:sz="0" w:space="0" w:color="auto"/>
      </w:divBdr>
    </w:div>
    <w:div w:id="1285232510">
      <w:bodyDiv w:val="1"/>
      <w:marLeft w:val="0"/>
      <w:marRight w:val="0"/>
      <w:marTop w:val="0"/>
      <w:marBottom w:val="0"/>
      <w:divBdr>
        <w:top w:val="none" w:sz="0" w:space="0" w:color="auto"/>
        <w:left w:val="none" w:sz="0" w:space="0" w:color="auto"/>
        <w:bottom w:val="none" w:sz="0" w:space="0" w:color="auto"/>
        <w:right w:val="none" w:sz="0" w:space="0" w:color="auto"/>
      </w:divBdr>
    </w:div>
    <w:div w:id="1285574124">
      <w:bodyDiv w:val="1"/>
      <w:marLeft w:val="0"/>
      <w:marRight w:val="0"/>
      <w:marTop w:val="0"/>
      <w:marBottom w:val="0"/>
      <w:divBdr>
        <w:top w:val="none" w:sz="0" w:space="0" w:color="auto"/>
        <w:left w:val="none" w:sz="0" w:space="0" w:color="auto"/>
        <w:bottom w:val="none" w:sz="0" w:space="0" w:color="auto"/>
        <w:right w:val="none" w:sz="0" w:space="0" w:color="auto"/>
      </w:divBdr>
    </w:div>
    <w:div w:id="1285767972">
      <w:bodyDiv w:val="1"/>
      <w:marLeft w:val="0"/>
      <w:marRight w:val="0"/>
      <w:marTop w:val="0"/>
      <w:marBottom w:val="0"/>
      <w:divBdr>
        <w:top w:val="none" w:sz="0" w:space="0" w:color="auto"/>
        <w:left w:val="none" w:sz="0" w:space="0" w:color="auto"/>
        <w:bottom w:val="none" w:sz="0" w:space="0" w:color="auto"/>
        <w:right w:val="none" w:sz="0" w:space="0" w:color="auto"/>
      </w:divBdr>
    </w:div>
    <w:div w:id="1286623262">
      <w:bodyDiv w:val="1"/>
      <w:marLeft w:val="0"/>
      <w:marRight w:val="0"/>
      <w:marTop w:val="0"/>
      <w:marBottom w:val="0"/>
      <w:divBdr>
        <w:top w:val="none" w:sz="0" w:space="0" w:color="auto"/>
        <w:left w:val="none" w:sz="0" w:space="0" w:color="auto"/>
        <w:bottom w:val="none" w:sz="0" w:space="0" w:color="auto"/>
        <w:right w:val="none" w:sz="0" w:space="0" w:color="auto"/>
      </w:divBdr>
    </w:div>
    <w:div w:id="1286817033">
      <w:bodyDiv w:val="1"/>
      <w:marLeft w:val="0"/>
      <w:marRight w:val="0"/>
      <w:marTop w:val="0"/>
      <w:marBottom w:val="0"/>
      <w:divBdr>
        <w:top w:val="none" w:sz="0" w:space="0" w:color="auto"/>
        <w:left w:val="none" w:sz="0" w:space="0" w:color="auto"/>
        <w:bottom w:val="none" w:sz="0" w:space="0" w:color="auto"/>
        <w:right w:val="none" w:sz="0" w:space="0" w:color="auto"/>
      </w:divBdr>
    </w:div>
    <w:div w:id="1291059921">
      <w:bodyDiv w:val="1"/>
      <w:marLeft w:val="0"/>
      <w:marRight w:val="0"/>
      <w:marTop w:val="0"/>
      <w:marBottom w:val="0"/>
      <w:divBdr>
        <w:top w:val="none" w:sz="0" w:space="0" w:color="auto"/>
        <w:left w:val="none" w:sz="0" w:space="0" w:color="auto"/>
        <w:bottom w:val="none" w:sz="0" w:space="0" w:color="auto"/>
        <w:right w:val="none" w:sz="0" w:space="0" w:color="auto"/>
      </w:divBdr>
    </w:div>
    <w:div w:id="1292319808">
      <w:bodyDiv w:val="1"/>
      <w:marLeft w:val="0"/>
      <w:marRight w:val="0"/>
      <w:marTop w:val="0"/>
      <w:marBottom w:val="0"/>
      <w:divBdr>
        <w:top w:val="none" w:sz="0" w:space="0" w:color="auto"/>
        <w:left w:val="none" w:sz="0" w:space="0" w:color="auto"/>
        <w:bottom w:val="none" w:sz="0" w:space="0" w:color="auto"/>
        <w:right w:val="none" w:sz="0" w:space="0" w:color="auto"/>
      </w:divBdr>
    </w:div>
    <w:div w:id="1294557435">
      <w:bodyDiv w:val="1"/>
      <w:marLeft w:val="0"/>
      <w:marRight w:val="0"/>
      <w:marTop w:val="0"/>
      <w:marBottom w:val="0"/>
      <w:divBdr>
        <w:top w:val="none" w:sz="0" w:space="0" w:color="auto"/>
        <w:left w:val="none" w:sz="0" w:space="0" w:color="auto"/>
        <w:bottom w:val="none" w:sz="0" w:space="0" w:color="auto"/>
        <w:right w:val="none" w:sz="0" w:space="0" w:color="auto"/>
      </w:divBdr>
    </w:div>
    <w:div w:id="1296138097">
      <w:bodyDiv w:val="1"/>
      <w:marLeft w:val="0"/>
      <w:marRight w:val="0"/>
      <w:marTop w:val="0"/>
      <w:marBottom w:val="0"/>
      <w:divBdr>
        <w:top w:val="none" w:sz="0" w:space="0" w:color="auto"/>
        <w:left w:val="none" w:sz="0" w:space="0" w:color="auto"/>
        <w:bottom w:val="none" w:sz="0" w:space="0" w:color="auto"/>
        <w:right w:val="none" w:sz="0" w:space="0" w:color="auto"/>
      </w:divBdr>
    </w:div>
    <w:div w:id="1299140179">
      <w:bodyDiv w:val="1"/>
      <w:marLeft w:val="0"/>
      <w:marRight w:val="0"/>
      <w:marTop w:val="0"/>
      <w:marBottom w:val="0"/>
      <w:divBdr>
        <w:top w:val="none" w:sz="0" w:space="0" w:color="auto"/>
        <w:left w:val="none" w:sz="0" w:space="0" w:color="auto"/>
        <w:bottom w:val="none" w:sz="0" w:space="0" w:color="auto"/>
        <w:right w:val="none" w:sz="0" w:space="0" w:color="auto"/>
      </w:divBdr>
    </w:div>
    <w:div w:id="1300182268">
      <w:bodyDiv w:val="1"/>
      <w:marLeft w:val="0"/>
      <w:marRight w:val="0"/>
      <w:marTop w:val="0"/>
      <w:marBottom w:val="0"/>
      <w:divBdr>
        <w:top w:val="none" w:sz="0" w:space="0" w:color="auto"/>
        <w:left w:val="none" w:sz="0" w:space="0" w:color="auto"/>
        <w:bottom w:val="none" w:sz="0" w:space="0" w:color="auto"/>
        <w:right w:val="none" w:sz="0" w:space="0" w:color="auto"/>
      </w:divBdr>
    </w:div>
    <w:div w:id="1304775889">
      <w:bodyDiv w:val="1"/>
      <w:marLeft w:val="0"/>
      <w:marRight w:val="0"/>
      <w:marTop w:val="0"/>
      <w:marBottom w:val="0"/>
      <w:divBdr>
        <w:top w:val="none" w:sz="0" w:space="0" w:color="auto"/>
        <w:left w:val="none" w:sz="0" w:space="0" w:color="auto"/>
        <w:bottom w:val="none" w:sz="0" w:space="0" w:color="auto"/>
        <w:right w:val="none" w:sz="0" w:space="0" w:color="auto"/>
      </w:divBdr>
    </w:div>
    <w:div w:id="1306013324">
      <w:bodyDiv w:val="1"/>
      <w:marLeft w:val="0"/>
      <w:marRight w:val="0"/>
      <w:marTop w:val="0"/>
      <w:marBottom w:val="0"/>
      <w:divBdr>
        <w:top w:val="none" w:sz="0" w:space="0" w:color="auto"/>
        <w:left w:val="none" w:sz="0" w:space="0" w:color="auto"/>
        <w:bottom w:val="none" w:sz="0" w:space="0" w:color="auto"/>
        <w:right w:val="none" w:sz="0" w:space="0" w:color="auto"/>
      </w:divBdr>
    </w:div>
    <w:div w:id="1307275625">
      <w:bodyDiv w:val="1"/>
      <w:marLeft w:val="0"/>
      <w:marRight w:val="0"/>
      <w:marTop w:val="0"/>
      <w:marBottom w:val="0"/>
      <w:divBdr>
        <w:top w:val="none" w:sz="0" w:space="0" w:color="auto"/>
        <w:left w:val="none" w:sz="0" w:space="0" w:color="auto"/>
        <w:bottom w:val="none" w:sz="0" w:space="0" w:color="auto"/>
        <w:right w:val="none" w:sz="0" w:space="0" w:color="auto"/>
      </w:divBdr>
    </w:div>
    <w:div w:id="1309047368">
      <w:bodyDiv w:val="1"/>
      <w:marLeft w:val="0"/>
      <w:marRight w:val="0"/>
      <w:marTop w:val="0"/>
      <w:marBottom w:val="0"/>
      <w:divBdr>
        <w:top w:val="none" w:sz="0" w:space="0" w:color="auto"/>
        <w:left w:val="none" w:sz="0" w:space="0" w:color="auto"/>
        <w:bottom w:val="none" w:sz="0" w:space="0" w:color="auto"/>
        <w:right w:val="none" w:sz="0" w:space="0" w:color="auto"/>
      </w:divBdr>
    </w:div>
    <w:div w:id="1309817617">
      <w:bodyDiv w:val="1"/>
      <w:marLeft w:val="0"/>
      <w:marRight w:val="0"/>
      <w:marTop w:val="0"/>
      <w:marBottom w:val="0"/>
      <w:divBdr>
        <w:top w:val="none" w:sz="0" w:space="0" w:color="auto"/>
        <w:left w:val="none" w:sz="0" w:space="0" w:color="auto"/>
        <w:bottom w:val="none" w:sz="0" w:space="0" w:color="auto"/>
        <w:right w:val="none" w:sz="0" w:space="0" w:color="auto"/>
      </w:divBdr>
    </w:div>
    <w:div w:id="1312170213">
      <w:bodyDiv w:val="1"/>
      <w:marLeft w:val="0"/>
      <w:marRight w:val="0"/>
      <w:marTop w:val="0"/>
      <w:marBottom w:val="0"/>
      <w:divBdr>
        <w:top w:val="none" w:sz="0" w:space="0" w:color="auto"/>
        <w:left w:val="none" w:sz="0" w:space="0" w:color="auto"/>
        <w:bottom w:val="none" w:sz="0" w:space="0" w:color="auto"/>
        <w:right w:val="none" w:sz="0" w:space="0" w:color="auto"/>
      </w:divBdr>
    </w:div>
    <w:div w:id="1318455007">
      <w:bodyDiv w:val="1"/>
      <w:marLeft w:val="0"/>
      <w:marRight w:val="0"/>
      <w:marTop w:val="0"/>
      <w:marBottom w:val="0"/>
      <w:divBdr>
        <w:top w:val="none" w:sz="0" w:space="0" w:color="auto"/>
        <w:left w:val="none" w:sz="0" w:space="0" w:color="auto"/>
        <w:bottom w:val="none" w:sz="0" w:space="0" w:color="auto"/>
        <w:right w:val="none" w:sz="0" w:space="0" w:color="auto"/>
      </w:divBdr>
    </w:div>
    <w:div w:id="1318995057">
      <w:bodyDiv w:val="1"/>
      <w:marLeft w:val="0"/>
      <w:marRight w:val="0"/>
      <w:marTop w:val="0"/>
      <w:marBottom w:val="0"/>
      <w:divBdr>
        <w:top w:val="none" w:sz="0" w:space="0" w:color="auto"/>
        <w:left w:val="none" w:sz="0" w:space="0" w:color="auto"/>
        <w:bottom w:val="none" w:sz="0" w:space="0" w:color="auto"/>
        <w:right w:val="none" w:sz="0" w:space="0" w:color="auto"/>
      </w:divBdr>
    </w:div>
    <w:div w:id="1321080382">
      <w:bodyDiv w:val="1"/>
      <w:marLeft w:val="0"/>
      <w:marRight w:val="0"/>
      <w:marTop w:val="0"/>
      <w:marBottom w:val="0"/>
      <w:divBdr>
        <w:top w:val="none" w:sz="0" w:space="0" w:color="auto"/>
        <w:left w:val="none" w:sz="0" w:space="0" w:color="auto"/>
        <w:bottom w:val="none" w:sz="0" w:space="0" w:color="auto"/>
        <w:right w:val="none" w:sz="0" w:space="0" w:color="auto"/>
      </w:divBdr>
    </w:div>
    <w:div w:id="1322351788">
      <w:bodyDiv w:val="1"/>
      <w:marLeft w:val="0"/>
      <w:marRight w:val="0"/>
      <w:marTop w:val="0"/>
      <w:marBottom w:val="0"/>
      <w:divBdr>
        <w:top w:val="none" w:sz="0" w:space="0" w:color="auto"/>
        <w:left w:val="none" w:sz="0" w:space="0" w:color="auto"/>
        <w:bottom w:val="none" w:sz="0" w:space="0" w:color="auto"/>
        <w:right w:val="none" w:sz="0" w:space="0" w:color="auto"/>
      </w:divBdr>
    </w:div>
    <w:div w:id="1325158909">
      <w:bodyDiv w:val="1"/>
      <w:marLeft w:val="0"/>
      <w:marRight w:val="0"/>
      <w:marTop w:val="0"/>
      <w:marBottom w:val="0"/>
      <w:divBdr>
        <w:top w:val="none" w:sz="0" w:space="0" w:color="auto"/>
        <w:left w:val="none" w:sz="0" w:space="0" w:color="auto"/>
        <w:bottom w:val="none" w:sz="0" w:space="0" w:color="auto"/>
        <w:right w:val="none" w:sz="0" w:space="0" w:color="auto"/>
      </w:divBdr>
    </w:div>
    <w:div w:id="1325206403">
      <w:bodyDiv w:val="1"/>
      <w:marLeft w:val="0"/>
      <w:marRight w:val="0"/>
      <w:marTop w:val="0"/>
      <w:marBottom w:val="0"/>
      <w:divBdr>
        <w:top w:val="none" w:sz="0" w:space="0" w:color="auto"/>
        <w:left w:val="none" w:sz="0" w:space="0" w:color="auto"/>
        <w:bottom w:val="none" w:sz="0" w:space="0" w:color="auto"/>
        <w:right w:val="none" w:sz="0" w:space="0" w:color="auto"/>
      </w:divBdr>
    </w:div>
    <w:div w:id="1328049763">
      <w:bodyDiv w:val="1"/>
      <w:marLeft w:val="0"/>
      <w:marRight w:val="0"/>
      <w:marTop w:val="0"/>
      <w:marBottom w:val="0"/>
      <w:divBdr>
        <w:top w:val="none" w:sz="0" w:space="0" w:color="auto"/>
        <w:left w:val="none" w:sz="0" w:space="0" w:color="auto"/>
        <w:bottom w:val="none" w:sz="0" w:space="0" w:color="auto"/>
        <w:right w:val="none" w:sz="0" w:space="0" w:color="auto"/>
      </w:divBdr>
    </w:div>
    <w:div w:id="1331373206">
      <w:bodyDiv w:val="1"/>
      <w:marLeft w:val="0"/>
      <w:marRight w:val="0"/>
      <w:marTop w:val="0"/>
      <w:marBottom w:val="0"/>
      <w:divBdr>
        <w:top w:val="none" w:sz="0" w:space="0" w:color="auto"/>
        <w:left w:val="none" w:sz="0" w:space="0" w:color="auto"/>
        <w:bottom w:val="none" w:sz="0" w:space="0" w:color="auto"/>
        <w:right w:val="none" w:sz="0" w:space="0" w:color="auto"/>
      </w:divBdr>
    </w:div>
    <w:div w:id="1337340743">
      <w:bodyDiv w:val="1"/>
      <w:marLeft w:val="0"/>
      <w:marRight w:val="0"/>
      <w:marTop w:val="0"/>
      <w:marBottom w:val="0"/>
      <w:divBdr>
        <w:top w:val="none" w:sz="0" w:space="0" w:color="auto"/>
        <w:left w:val="none" w:sz="0" w:space="0" w:color="auto"/>
        <w:bottom w:val="none" w:sz="0" w:space="0" w:color="auto"/>
        <w:right w:val="none" w:sz="0" w:space="0" w:color="auto"/>
      </w:divBdr>
    </w:div>
    <w:div w:id="1337536117">
      <w:bodyDiv w:val="1"/>
      <w:marLeft w:val="0"/>
      <w:marRight w:val="0"/>
      <w:marTop w:val="0"/>
      <w:marBottom w:val="0"/>
      <w:divBdr>
        <w:top w:val="none" w:sz="0" w:space="0" w:color="auto"/>
        <w:left w:val="none" w:sz="0" w:space="0" w:color="auto"/>
        <w:bottom w:val="none" w:sz="0" w:space="0" w:color="auto"/>
        <w:right w:val="none" w:sz="0" w:space="0" w:color="auto"/>
      </w:divBdr>
    </w:div>
    <w:div w:id="1339306217">
      <w:bodyDiv w:val="1"/>
      <w:marLeft w:val="0"/>
      <w:marRight w:val="0"/>
      <w:marTop w:val="0"/>
      <w:marBottom w:val="0"/>
      <w:divBdr>
        <w:top w:val="none" w:sz="0" w:space="0" w:color="auto"/>
        <w:left w:val="none" w:sz="0" w:space="0" w:color="auto"/>
        <w:bottom w:val="none" w:sz="0" w:space="0" w:color="auto"/>
        <w:right w:val="none" w:sz="0" w:space="0" w:color="auto"/>
      </w:divBdr>
    </w:div>
    <w:div w:id="1340815307">
      <w:bodyDiv w:val="1"/>
      <w:marLeft w:val="0"/>
      <w:marRight w:val="0"/>
      <w:marTop w:val="0"/>
      <w:marBottom w:val="0"/>
      <w:divBdr>
        <w:top w:val="none" w:sz="0" w:space="0" w:color="auto"/>
        <w:left w:val="none" w:sz="0" w:space="0" w:color="auto"/>
        <w:bottom w:val="none" w:sz="0" w:space="0" w:color="auto"/>
        <w:right w:val="none" w:sz="0" w:space="0" w:color="auto"/>
      </w:divBdr>
    </w:div>
    <w:div w:id="1342775899">
      <w:bodyDiv w:val="1"/>
      <w:marLeft w:val="0"/>
      <w:marRight w:val="0"/>
      <w:marTop w:val="0"/>
      <w:marBottom w:val="0"/>
      <w:divBdr>
        <w:top w:val="none" w:sz="0" w:space="0" w:color="auto"/>
        <w:left w:val="none" w:sz="0" w:space="0" w:color="auto"/>
        <w:bottom w:val="none" w:sz="0" w:space="0" w:color="auto"/>
        <w:right w:val="none" w:sz="0" w:space="0" w:color="auto"/>
      </w:divBdr>
    </w:div>
    <w:div w:id="1346009818">
      <w:bodyDiv w:val="1"/>
      <w:marLeft w:val="0"/>
      <w:marRight w:val="0"/>
      <w:marTop w:val="0"/>
      <w:marBottom w:val="0"/>
      <w:divBdr>
        <w:top w:val="none" w:sz="0" w:space="0" w:color="auto"/>
        <w:left w:val="none" w:sz="0" w:space="0" w:color="auto"/>
        <w:bottom w:val="none" w:sz="0" w:space="0" w:color="auto"/>
        <w:right w:val="none" w:sz="0" w:space="0" w:color="auto"/>
      </w:divBdr>
    </w:div>
    <w:div w:id="1347365610">
      <w:bodyDiv w:val="1"/>
      <w:marLeft w:val="0"/>
      <w:marRight w:val="0"/>
      <w:marTop w:val="0"/>
      <w:marBottom w:val="0"/>
      <w:divBdr>
        <w:top w:val="none" w:sz="0" w:space="0" w:color="auto"/>
        <w:left w:val="none" w:sz="0" w:space="0" w:color="auto"/>
        <w:bottom w:val="none" w:sz="0" w:space="0" w:color="auto"/>
        <w:right w:val="none" w:sz="0" w:space="0" w:color="auto"/>
      </w:divBdr>
    </w:div>
    <w:div w:id="1348361209">
      <w:bodyDiv w:val="1"/>
      <w:marLeft w:val="0"/>
      <w:marRight w:val="0"/>
      <w:marTop w:val="0"/>
      <w:marBottom w:val="0"/>
      <w:divBdr>
        <w:top w:val="none" w:sz="0" w:space="0" w:color="auto"/>
        <w:left w:val="none" w:sz="0" w:space="0" w:color="auto"/>
        <w:bottom w:val="none" w:sz="0" w:space="0" w:color="auto"/>
        <w:right w:val="none" w:sz="0" w:space="0" w:color="auto"/>
      </w:divBdr>
    </w:div>
    <w:div w:id="1352151215">
      <w:bodyDiv w:val="1"/>
      <w:marLeft w:val="0"/>
      <w:marRight w:val="0"/>
      <w:marTop w:val="0"/>
      <w:marBottom w:val="0"/>
      <w:divBdr>
        <w:top w:val="none" w:sz="0" w:space="0" w:color="auto"/>
        <w:left w:val="none" w:sz="0" w:space="0" w:color="auto"/>
        <w:bottom w:val="none" w:sz="0" w:space="0" w:color="auto"/>
        <w:right w:val="none" w:sz="0" w:space="0" w:color="auto"/>
      </w:divBdr>
    </w:div>
    <w:div w:id="1352877013">
      <w:bodyDiv w:val="1"/>
      <w:marLeft w:val="0"/>
      <w:marRight w:val="0"/>
      <w:marTop w:val="0"/>
      <w:marBottom w:val="0"/>
      <w:divBdr>
        <w:top w:val="none" w:sz="0" w:space="0" w:color="auto"/>
        <w:left w:val="none" w:sz="0" w:space="0" w:color="auto"/>
        <w:bottom w:val="none" w:sz="0" w:space="0" w:color="auto"/>
        <w:right w:val="none" w:sz="0" w:space="0" w:color="auto"/>
      </w:divBdr>
    </w:div>
    <w:div w:id="1355692577">
      <w:bodyDiv w:val="1"/>
      <w:marLeft w:val="0"/>
      <w:marRight w:val="0"/>
      <w:marTop w:val="0"/>
      <w:marBottom w:val="0"/>
      <w:divBdr>
        <w:top w:val="none" w:sz="0" w:space="0" w:color="auto"/>
        <w:left w:val="none" w:sz="0" w:space="0" w:color="auto"/>
        <w:bottom w:val="none" w:sz="0" w:space="0" w:color="auto"/>
        <w:right w:val="none" w:sz="0" w:space="0" w:color="auto"/>
      </w:divBdr>
    </w:div>
    <w:div w:id="1355884533">
      <w:bodyDiv w:val="1"/>
      <w:marLeft w:val="0"/>
      <w:marRight w:val="0"/>
      <w:marTop w:val="0"/>
      <w:marBottom w:val="0"/>
      <w:divBdr>
        <w:top w:val="none" w:sz="0" w:space="0" w:color="auto"/>
        <w:left w:val="none" w:sz="0" w:space="0" w:color="auto"/>
        <w:bottom w:val="none" w:sz="0" w:space="0" w:color="auto"/>
        <w:right w:val="none" w:sz="0" w:space="0" w:color="auto"/>
      </w:divBdr>
    </w:div>
    <w:div w:id="1356692217">
      <w:bodyDiv w:val="1"/>
      <w:marLeft w:val="0"/>
      <w:marRight w:val="0"/>
      <w:marTop w:val="0"/>
      <w:marBottom w:val="0"/>
      <w:divBdr>
        <w:top w:val="none" w:sz="0" w:space="0" w:color="auto"/>
        <w:left w:val="none" w:sz="0" w:space="0" w:color="auto"/>
        <w:bottom w:val="none" w:sz="0" w:space="0" w:color="auto"/>
        <w:right w:val="none" w:sz="0" w:space="0" w:color="auto"/>
      </w:divBdr>
    </w:div>
    <w:div w:id="1356927170">
      <w:bodyDiv w:val="1"/>
      <w:marLeft w:val="0"/>
      <w:marRight w:val="0"/>
      <w:marTop w:val="0"/>
      <w:marBottom w:val="0"/>
      <w:divBdr>
        <w:top w:val="none" w:sz="0" w:space="0" w:color="auto"/>
        <w:left w:val="none" w:sz="0" w:space="0" w:color="auto"/>
        <w:bottom w:val="none" w:sz="0" w:space="0" w:color="auto"/>
        <w:right w:val="none" w:sz="0" w:space="0" w:color="auto"/>
      </w:divBdr>
    </w:div>
    <w:div w:id="1357389615">
      <w:bodyDiv w:val="1"/>
      <w:marLeft w:val="0"/>
      <w:marRight w:val="0"/>
      <w:marTop w:val="0"/>
      <w:marBottom w:val="0"/>
      <w:divBdr>
        <w:top w:val="none" w:sz="0" w:space="0" w:color="auto"/>
        <w:left w:val="none" w:sz="0" w:space="0" w:color="auto"/>
        <w:bottom w:val="none" w:sz="0" w:space="0" w:color="auto"/>
        <w:right w:val="none" w:sz="0" w:space="0" w:color="auto"/>
      </w:divBdr>
    </w:div>
    <w:div w:id="1357928118">
      <w:bodyDiv w:val="1"/>
      <w:marLeft w:val="0"/>
      <w:marRight w:val="0"/>
      <w:marTop w:val="0"/>
      <w:marBottom w:val="0"/>
      <w:divBdr>
        <w:top w:val="none" w:sz="0" w:space="0" w:color="auto"/>
        <w:left w:val="none" w:sz="0" w:space="0" w:color="auto"/>
        <w:bottom w:val="none" w:sz="0" w:space="0" w:color="auto"/>
        <w:right w:val="none" w:sz="0" w:space="0" w:color="auto"/>
      </w:divBdr>
    </w:div>
    <w:div w:id="1358310123">
      <w:bodyDiv w:val="1"/>
      <w:marLeft w:val="0"/>
      <w:marRight w:val="0"/>
      <w:marTop w:val="0"/>
      <w:marBottom w:val="0"/>
      <w:divBdr>
        <w:top w:val="none" w:sz="0" w:space="0" w:color="auto"/>
        <w:left w:val="none" w:sz="0" w:space="0" w:color="auto"/>
        <w:bottom w:val="none" w:sz="0" w:space="0" w:color="auto"/>
        <w:right w:val="none" w:sz="0" w:space="0" w:color="auto"/>
      </w:divBdr>
    </w:div>
    <w:div w:id="1358770115">
      <w:bodyDiv w:val="1"/>
      <w:marLeft w:val="0"/>
      <w:marRight w:val="0"/>
      <w:marTop w:val="0"/>
      <w:marBottom w:val="0"/>
      <w:divBdr>
        <w:top w:val="none" w:sz="0" w:space="0" w:color="auto"/>
        <w:left w:val="none" w:sz="0" w:space="0" w:color="auto"/>
        <w:bottom w:val="none" w:sz="0" w:space="0" w:color="auto"/>
        <w:right w:val="none" w:sz="0" w:space="0" w:color="auto"/>
      </w:divBdr>
    </w:div>
    <w:div w:id="1361324864">
      <w:bodyDiv w:val="1"/>
      <w:marLeft w:val="0"/>
      <w:marRight w:val="0"/>
      <w:marTop w:val="0"/>
      <w:marBottom w:val="0"/>
      <w:divBdr>
        <w:top w:val="none" w:sz="0" w:space="0" w:color="auto"/>
        <w:left w:val="none" w:sz="0" w:space="0" w:color="auto"/>
        <w:bottom w:val="none" w:sz="0" w:space="0" w:color="auto"/>
        <w:right w:val="none" w:sz="0" w:space="0" w:color="auto"/>
      </w:divBdr>
    </w:div>
    <w:div w:id="1362363786">
      <w:bodyDiv w:val="1"/>
      <w:marLeft w:val="0"/>
      <w:marRight w:val="0"/>
      <w:marTop w:val="0"/>
      <w:marBottom w:val="0"/>
      <w:divBdr>
        <w:top w:val="none" w:sz="0" w:space="0" w:color="auto"/>
        <w:left w:val="none" w:sz="0" w:space="0" w:color="auto"/>
        <w:bottom w:val="none" w:sz="0" w:space="0" w:color="auto"/>
        <w:right w:val="none" w:sz="0" w:space="0" w:color="auto"/>
      </w:divBdr>
    </w:div>
    <w:div w:id="1362709623">
      <w:bodyDiv w:val="1"/>
      <w:marLeft w:val="0"/>
      <w:marRight w:val="0"/>
      <w:marTop w:val="0"/>
      <w:marBottom w:val="0"/>
      <w:divBdr>
        <w:top w:val="none" w:sz="0" w:space="0" w:color="auto"/>
        <w:left w:val="none" w:sz="0" w:space="0" w:color="auto"/>
        <w:bottom w:val="none" w:sz="0" w:space="0" w:color="auto"/>
        <w:right w:val="none" w:sz="0" w:space="0" w:color="auto"/>
      </w:divBdr>
    </w:div>
    <w:div w:id="1369258573">
      <w:bodyDiv w:val="1"/>
      <w:marLeft w:val="0"/>
      <w:marRight w:val="0"/>
      <w:marTop w:val="0"/>
      <w:marBottom w:val="0"/>
      <w:divBdr>
        <w:top w:val="none" w:sz="0" w:space="0" w:color="auto"/>
        <w:left w:val="none" w:sz="0" w:space="0" w:color="auto"/>
        <w:bottom w:val="none" w:sz="0" w:space="0" w:color="auto"/>
        <w:right w:val="none" w:sz="0" w:space="0" w:color="auto"/>
      </w:divBdr>
    </w:div>
    <w:div w:id="1369531497">
      <w:bodyDiv w:val="1"/>
      <w:marLeft w:val="0"/>
      <w:marRight w:val="0"/>
      <w:marTop w:val="0"/>
      <w:marBottom w:val="0"/>
      <w:divBdr>
        <w:top w:val="none" w:sz="0" w:space="0" w:color="auto"/>
        <w:left w:val="none" w:sz="0" w:space="0" w:color="auto"/>
        <w:bottom w:val="none" w:sz="0" w:space="0" w:color="auto"/>
        <w:right w:val="none" w:sz="0" w:space="0" w:color="auto"/>
      </w:divBdr>
    </w:div>
    <w:div w:id="1373312854">
      <w:bodyDiv w:val="1"/>
      <w:marLeft w:val="0"/>
      <w:marRight w:val="0"/>
      <w:marTop w:val="0"/>
      <w:marBottom w:val="0"/>
      <w:divBdr>
        <w:top w:val="none" w:sz="0" w:space="0" w:color="auto"/>
        <w:left w:val="none" w:sz="0" w:space="0" w:color="auto"/>
        <w:bottom w:val="none" w:sz="0" w:space="0" w:color="auto"/>
        <w:right w:val="none" w:sz="0" w:space="0" w:color="auto"/>
      </w:divBdr>
    </w:div>
    <w:div w:id="1373463523">
      <w:bodyDiv w:val="1"/>
      <w:marLeft w:val="0"/>
      <w:marRight w:val="0"/>
      <w:marTop w:val="0"/>
      <w:marBottom w:val="0"/>
      <w:divBdr>
        <w:top w:val="none" w:sz="0" w:space="0" w:color="auto"/>
        <w:left w:val="none" w:sz="0" w:space="0" w:color="auto"/>
        <w:bottom w:val="none" w:sz="0" w:space="0" w:color="auto"/>
        <w:right w:val="none" w:sz="0" w:space="0" w:color="auto"/>
      </w:divBdr>
    </w:div>
    <w:div w:id="1373728110">
      <w:bodyDiv w:val="1"/>
      <w:marLeft w:val="0"/>
      <w:marRight w:val="0"/>
      <w:marTop w:val="0"/>
      <w:marBottom w:val="0"/>
      <w:divBdr>
        <w:top w:val="none" w:sz="0" w:space="0" w:color="auto"/>
        <w:left w:val="none" w:sz="0" w:space="0" w:color="auto"/>
        <w:bottom w:val="none" w:sz="0" w:space="0" w:color="auto"/>
        <w:right w:val="none" w:sz="0" w:space="0" w:color="auto"/>
      </w:divBdr>
    </w:div>
    <w:div w:id="1374773946">
      <w:bodyDiv w:val="1"/>
      <w:marLeft w:val="0"/>
      <w:marRight w:val="0"/>
      <w:marTop w:val="0"/>
      <w:marBottom w:val="0"/>
      <w:divBdr>
        <w:top w:val="none" w:sz="0" w:space="0" w:color="auto"/>
        <w:left w:val="none" w:sz="0" w:space="0" w:color="auto"/>
        <w:bottom w:val="none" w:sz="0" w:space="0" w:color="auto"/>
        <w:right w:val="none" w:sz="0" w:space="0" w:color="auto"/>
      </w:divBdr>
    </w:div>
    <w:div w:id="1375033523">
      <w:bodyDiv w:val="1"/>
      <w:marLeft w:val="0"/>
      <w:marRight w:val="0"/>
      <w:marTop w:val="0"/>
      <w:marBottom w:val="0"/>
      <w:divBdr>
        <w:top w:val="none" w:sz="0" w:space="0" w:color="auto"/>
        <w:left w:val="none" w:sz="0" w:space="0" w:color="auto"/>
        <w:bottom w:val="none" w:sz="0" w:space="0" w:color="auto"/>
        <w:right w:val="none" w:sz="0" w:space="0" w:color="auto"/>
      </w:divBdr>
    </w:div>
    <w:div w:id="1375427905">
      <w:bodyDiv w:val="1"/>
      <w:marLeft w:val="0"/>
      <w:marRight w:val="0"/>
      <w:marTop w:val="0"/>
      <w:marBottom w:val="0"/>
      <w:divBdr>
        <w:top w:val="none" w:sz="0" w:space="0" w:color="auto"/>
        <w:left w:val="none" w:sz="0" w:space="0" w:color="auto"/>
        <w:bottom w:val="none" w:sz="0" w:space="0" w:color="auto"/>
        <w:right w:val="none" w:sz="0" w:space="0" w:color="auto"/>
      </w:divBdr>
    </w:div>
    <w:div w:id="1376731997">
      <w:bodyDiv w:val="1"/>
      <w:marLeft w:val="0"/>
      <w:marRight w:val="0"/>
      <w:marTop w:val="0"/>
      <w:marBottom w:val="0"/>
      <w:divBdr>
        <w:top w:val="none" w:sz="0" w:space="0" w:color="auto"/>
        <w:left w:val="none" w:sz="0" w:space="0" w:color="auto"/>
        <w:bottom w:val="none" w:sz="0" w:space="0" w:color="auto"/>
        <w:right w:val="none" w:sz="0" w:space="0" w:color="auto"/>
      </w:divBdr>
    </w:div>
    <w:div w:id="1377506852">
      <w:bodyDiv w:val="1"/>
      <w:marLeft w:val="0"/>
      <w:marRight w:val="0"/>
      <w:marTop w:val="0"/>
      <w:marBottom w:val="0"/>
      <w:divBdr>
        <w:top w:val="none" w:sz="0" w:space="0" w:color="auto"/>
        <w:left w:val="none" w:sz="0" w:space="0" w:color="auto"/>
        <w:bottom w:val="none" w:sz="0" w:space="0" w:color="auto"/>
        <w:right w:val="none" w:sz="0" w:space="0" w:color="auto"/>
      </w:divBdr>
    </w:div>
    <w:div w:id="1377586106">
      <w:bodyDiv w:val="1"/>
      <w:marLeft w:val="0"/>
      <w:marRight w:val="0"/>
      <w:marTop w:val="0"/>
      <w:marBottom w:val="0"/>
      <w:divBdr>
        <w:top w:val="none" w:sz="0" w:space="0" w:color="auto"/>
        <w:left w:val="none" w:sz="0" w:space="0" w:color="auto"/>
        <w:bottom w:val="none" w:sz="0" w:space="0" w:color="auto"/>
        <w:right w:val="none" w:sz="0" w:space="0" w:color="auto"/>
      </w:divBdr>
    </w:div>
    <w:div w:id="1379625068">
      <w:bodyDiv w:val="1"/>
      <w:marLeft w:val="0"/>
      <w:marRight w:val="0"/>
      <w:marTop w:val="0"/>
      <w:marBottom w:val="0"/>
      <w:divBdr>
        <w:top w:val="none" w:sz="0" w:space="0" w:color="auto"/>
        <w:left w:val="none" w:sz="0" w:space="0" w:color="auto"/>
        <w:bottom w:val="none" w:sz="0" w:space="0" w:color="auto"/>
        <w:right w:val="none" w:sz="0" w:space="0" w:color="auto"/>
      </w:divBdr>
    </w:div>
    <w:div w:id="1380861458">
      <w:bodyDiv w:val="1"/>
      <w:marLeft w:val="0"/>
      <w:marRight w:val="0"/>
      <w:marTop w:val="0"/>
      <w:marBottom w:val="0"/>
      <w:divBdr>
        <w:top w:val="none" w:sz="0" w:space="0" w:color="auto"/>
        <w:left w:val="none" w:sz="0" w:space="0" w:color="auto"/>
        <w:bottom w:val="none" w:sz="0" w:space="0" w:color="auto"/>
        <w:right w:val="none" w:sz="0" w:space="0" w:color="auto"/>
      </w:divBdr>
    </w:div>
    <w:div w:id="1381514878">
      <w:bodyDiv w:val="1"/>
      <w:marLeft w:val="0"/>
      <w:marRight w:val="0"/>
      <w:marTop w:val="0"/>
      <w:marBottom w:val="0"/>
      <w:divBdr>
        <w:top w:val="none" w:sz="0" w:space="0" w:color="auto"/>
        <w:left w:val="none" w:sz="0" w:space="0" w:color="auto"/>
        <w:bottom w:val="none" w:sz="0" w:space="0" w:color="auto"/>
        <w:right w:val="none" w:sz="0" w:space="0" w:color="auto"/>
      </w:divBdr>
    </w:div>
    <w:div w:id="1384937874">
      <w:bodyDiv w:val="1"/>
      <w:marLeft w:val="0"/>
      <w:marRight w:val="0"/>
      <w:marTop w:val="0"/>
      <w:marBottom w:val="0"/>
      <w:divBdr>
        <w:top w:val="none" w:sz="0" w:space="0" w:color="auto"/>
        <w:left w:val="none" w:sz="0" w:space="0" w:color="auto"/>
        <w:bottom w:val="none" w:sz="0" w:space="0" w:color="auto"/>
        <w:right w:val="none" w:sz="0" w:space="0" w:color="auto"/>
      </w:divBdr>
    </w:div>
    <w:div w:id="1386834484">
      <w:bodyDiv w:val="1"/>
      <w:marLeft w:val="0"/>
      <w:marRight w:val="0"/>
      <w:marTop w:val="0"/>
      <w:marBottom w:val="0"/>
      <w:divBdr>
        <w:top w:val="none" w:sz="0" w:space="0" w:color="auto"/>
        <w:left w:val="none" w:sz="0" w:space="0" w:color="auto"/>
        <w:bottom w:val="none" w:sz="0" w:space="0" w:color="auto"/>
        <w:right w:val="none" w:sz="0" w:space="0" w:color="auto"/>
      </w:divBdr>
    </w:div>
    <w:div w:id="1387685891">
      <w:bodyDiv w:val="1"/>
      <w:marLeft w:val="0"/>
      <w:marRight w:val="0"/>
      <w:marTop w:val="0"/>
      <w:marBottom w:val="0"/>
      <w:divBdr>
        <w:top w:val="none" w:sz="0" w:space="0" w:color="auto"/>
        <w:left w:val="none" w:sz="0" w:space="0" w:color="auto"/>
        <w:bottom w:val="none" w:sz="0" w:space="0" w:color="auto"/>
        <w:right w:val="none" w:sz="0" w:space="0" w:color="auto"/>
      </w:divBdr>
    </w:div>
    <w:div w:id="1389260564">
      <w:bodyDiv w:val="1"/>
      <w:marLeft w:val="0"/>
      <w:marRight w:val="0"/>
      <w:marTop w:val="0"/>
      <w:marBottom w:val="0"/>
      <w:divBdr>
        <w:top w:val="none" w:sz="0" w:space="0" w:color="auto"/>
        <w:left w:val="none" w:sz="0" w:space="0" w:color="auto"/>
        <w:bottom w:val="none" w:sz="0" w:space="0" w:color="auto"/>
        <w:right w:val="none" w:sz="0" w:space="0" w:color="auto"/>
      </w:divBdr>
    </w:div>
    <w:div w:id="1390150793">
      <w:bodyDiv w:val="1"/>
      <w:marLeft w:val="0"/>
      <w:marRight w:val="0"/>
      <w:marTop w:val="0"/>
      <w:marBottom w:val="0"/>
      <w:divBdr>
        <w:top w:val="none" w:sz="0" w:space="0" w:color="auto"/>
        <w:left w:val="none" w:sz="0" w:space="0" w:color="auto"/>
        <w:bottom w:val="none" w:sz="0" w:space="0" w:color="auto"/>
        <w:right w:val="none" w:sz="0" w:space="0" w:color="auto"/>
      </w:divBdr>
    </w:div>
    <w:div w:id="1391463135">
      <w:bodyDiv w:val="1"/>
      <w:marLeft w:val="0"/>
      <w:marRight w:val="0"/>
      <w:marTop w:val="0"/>
      <w:marBottom w:val="0"/>
      <w:divBdr>
        <w:top w:val="none" w:sz="0" w:space="0" w:color="auto"/>
        <w:left w:val="none" w:sz="0" w:space="0" w:color="auto"/>
        <w:bottom w:val="none" w:sz="0" w:space="0" w:color="auto"/>
        <w:right w:val="none" w:sz="0" w:space="0" w:color="auto"/>
      </w:divBdr>
    </w:div>
    <w:div w:id="1395078907">
      <w:bodyDiv w:val="1"/>
      <w:marLeft w:val="0"/>
      <w:marRight w:val="0"/>
      <w:marTop w:val="0"/>
      <w:marBottom w:val="0"/>
      <w:divBdr>
        <w:top w:val="none" w:sz="0" w:space="0" w:color="auto"/>
        <w:left w:val="none" w:sz="0" w:space="0" w:color="auto"/>
        <w:bottom w:val="none" w:sz="0" w:space="0" w:color="auto"/>
        <w:right w:val="none" w:sz="0" w:space="0" w:color="auto"/>
      </w:divBdr>
    </w:div>
    <w:div w:id="1397822548">
      <w:bodyDiv w:val="1"/>
      <w:marLeft w:val="0"/>
      <w:marRight w:val="0"/>
      <w:marTop w:val="0"/>
      <w:marBottom w:val="0"/>
      <w:divBdr>
        <w:top w:val="none" w:sz="0" w:space="0" w:color="auto"/>
        <w:left w:val="none" w:sz="0" w:space="0" w:color="auto"/>
        <w:bottom w:val="none" w:sz="0" w:space="0" w:color="auto"/>
        <w:right w:val="none" w:sz="0" w:space="0" w:color="auto"/>
      </w:divBdr>
    </w:div>
    <w:div w:id="1397850027">
      <w:bodyDiv w:val="1"/>
      <w:marLeft w:val="0"/>
      <w:marRight w:val="0"/>
      <w:marTop w:val="0"/>
      <w:marBottom w:val="0"/>
      <w:divBdr>
        <w:top w:val="none" w:sz="0" w:space="0" w:color="auto"/>
        <w:left w:val="none" w:sz="0" w:space="0" w:color="auto"/>
        <w:bottom w:val="none" w:sz="0" w:space="0" w:color="auto"/>
        <w:right w:val="none" w:sz="0" w:space="0" w:color="auto"/>
      </w:divBdr>
    </w:div>
    <w:div w:id="1398631091">
      <w:bodyDiv w:val="1"/>
      <w:marLeft w:val="0"/>
      <w:marRight w:val="0"/>
      <w:marTop w:val="0"/>
      <w:marBottom w:val="0"/>
      <w:divBdr>
        <w:top w:val="none" w:sz="0" w:space="0" w:color="auto"/>
        <w:left w:val="none" w:sz="0" w:space="0" w:color="auto"/>
        <w:bottom w:val="none" w:sz="0" w:space="0" w:color="auto"/>
        <w:right w:val="none" w:sz="0" w:space="0" w:color="auto"/>
      </w:divBdr>
    </w:div>
    <w:div w:id="1400905136">
      <w:bodyDiv w:val="1"/>
      <w:marLeft w:val="0"/>
      <w:marRight w:val="0"/>
      <w:marTop w:val="0"/>
      <w:marBottom w:val="0"/>
      <w:divBdr>
        <w:top w:val="none" w:sz="0" w:space="0" w:color="auto"/>
        <w:left w:val="none" w:sz="0" w:space="0" w:color="auto"/>
        <w:bottom w:val="none" w:sz="0" w:space="0" w:color="auto"/>
        <w:right w:val="none" w:sz="0" w:space="0" w:color="auto"/>
      </w:divBdr>
    </w:div>
    <w:div w:id="1405838376">
      <w:bodyDiv w:val="1"/>
      <w:marLeft w:val="0"/>
      <w:marRight w:val="0"/>
      <w:marTop w:val="0"/>
      <w:marBottom w:val="0"/>
      <w:divBdr>
        <w:top w:val="none" w:sz="0" w:space="0" w:color="auto"/>
        <w:left w:val="none" w:sz="0" w:space="0" w:color="auto"/>
        <w:bottom w:val="none" w:sz="0" w:space="0" w:color="auto"/>
        <w:right w:val="none" w:sz="0" w:space="0" w:color="auto"/>
      </w:divBdr>
    </w:div>
    <w:div w:id="1405950886">
      <w:bodyDiv w:val="1"/>
      <w:marLeft w:val="0"/>
      <w:marRight w:val="0"/>
      <w:marTop w:val="0"/>
      <w:marBottom w:val="0"/>
      <w:divBdr>
        <w:top w:val="none" w:sz="0" w:space="0" w:color="auto"/>
        <w:left w:val="none" w:sz="0" w:space="0" w:color="auto"/>
        <w:bottom w:val="none" w:sz="0" w:space="0" w:color="auto"/>
        <w:right w:val="none" w:sz="0" w:space="0" w:color="auto"/>
      </w:divBdr>
    </w:div>
    <w:div w:id="1406146074">
      <w:bodyDiv w:val="1"/>
      <w:marLeft w:val="0"/>
      <w:marRight w:val="0"/>
      <w:marTop w:val="0"/>
      <w:marBottom w:val="0"/>
      <w:divBdr>
        <w:top w:val="none" w:sz="0" w:space="0" w:color="auto"/>
        <w:left w:val="none" w:sz="0" w:space="0" w:color="auto"/>
        <w:bottom w:val="none" w:sz="0" w:space="0" w:color="auto"/>
        <w:right w:val="none" w:sz="0" w:space="0" w:color="auto"/>
      </w:divBdr>
    </w:div>
    <w:div w:id="1406879033">
      <w:bodyDiv w:val="1"/>
      <w:marLeft w:val="0"/>
      <w:marRight w:val="0"/>
      <w:marTop w:val="0"/>
      <w:marBottom w:val="0"/>
      <w:divBdr>
        <w:top w:val="none" w:sz="0" w:space="0" w:color="auto"/>
        <w:left w:val="none" w:sz="0" w:space="0" w:color="auto"/>
        <w:bottom w:val="none" w:sz="0" w:space="0" w:color="auto"/>
        <w:right w:val="none" w:sz="0" w:space="0" w:color="auto"/>
      </w:divBdr>
    </w:div>
    <w:div w:id="1407678813">
      <w:bodyDiv w:val="1"/>
      <w:marLeft w:val="0"/>
      <w:marRight w:val="0"/>
      <w:marTop w:val="0"/>
      <w:marBottom w:val="0"/>
      <w:divBdr>
        <w:top w:val="none" w:sz="0" w:space="0" w:color="auto"/>
        <w:left w:val="none" w:sz="0" w:space="0" w:color="auto"/>
        <w:bottom w:val="none" w:sz="0" w:space="0" w:color="auto"/>
        <w:right w:val="none" w:sz="0" w:space="0" w:color="auto"/>
      </w:divBdr>
    </w:div>
    <w:div w:id="1408965262">
      <w:bodyDiv w:val="1"/>
      <w:marLeft w:val="0"/>
      <w:marRight w:val="0"/>
      <w:marTop w:val="0"/>
      <w:marBottom w:val="0"/>
      <w:divBdr>
        <w:top w:val="none" w:sz="0" w:space="0" w:color="auto"/>
        <w:left w:val="none" w:sz="0" w:space="0" w:color="auto"/>
        <w:bottom w:val="none" w:sz="0" w:space="0" w:color="auto"/>
        <w:right w:val="none" w:sz="0" w:space="0" w:color="auto"/>
      </w:divBdr>
    </w:div>
    <w:div w:id="1412509323">
      <w:bodyDiv w:val="1"/>
      <w:marLeft w:val="0"/>
      <w:marRight w:val="0"/>
      <w:marTop w:val="0"/>
      <w:marBottom w:val="0"/>
      <w:divBdr>
        <w:top w:val="none" w:sz="0" w:space="0" w:color="auto"/>
        <w:left w:val="none" w:sz="0" w:space="0" w:color="auto"/>
        <w:bottom w:val="none" w:sz="0" w:space="0" w:color="auto"/>
        <w:right w:val="none" w:sz="0" w:space="0" w:color="auto"/>
      </w:divBdr>
    </w:div>
    <w:div w:id="1413114310">
      <w:bodyDiv w:val="1"/>
      <w:marLeft w:val="0"/>
      <w:marRight w:val="0"/>
      <w:marTop w:val="0"/>
      <w:marBottom w:val="0"/>
      <w:divBdr>
        <w:top w:val="none" w:sz="0" w:space="0" w:color="auto"/>
        <w:left w:val="none" w:sz="0" w:space="0" w:color="auto"/>
        <w:bottom w:val="none" w:sz="0" w:space="0" w:color="auto"/>
        <w:right w:val="none" w:sz="0" w:space="0" w:color="auto"/>
      </w:divBdr>
    </w:div>
    <w:div w:id="1414207950">
      <w:bodyDiv w:val="1"/>
      <w:marLeft w:val="0"/>
      <w:marRight w:val="0"/>
      <w:marTop w:val="0"/>
      <w:marBottom w:val="0"/>
      <w:divBdr>
        <w:top w:val="none" w:sz="0" w:space="0" w:color="auto"/>
        <w:left w:val="none" w:sz="0" w:space="0" w:color="auto"/>
        <w:bottom w:val="none" w:sz="0" w:space="0" w:color="auto"/>
        <w:right w:val="none" w:sz="0" w:space="0" w:color="auto"/>
      </w:divBdr>
    </w:div>
    <w:div w:id="1414354064">
      <w:bodyDiv w:val="1"/>
      <w:marLeft w:val="0"/>
      <w:marRight w:val="0"/>
      <w:marTop w:val="0"/>
      <w:marBottom w:val="0"/>
      <w:divBdr>
        <w:top w:val="none" w:sz="0" w:space="0" w:color="auto"/>
        <w:left w:val="none" w:sz="0" w:space="0" w:color="auto"/>
        <w:bottom w:val="none" w:sz="0" w:space="0" w:color="auto"/>
        <w:right w:val="none" w:sz="0" w:space="0" w:color="auto"/>
      </w:divBdr>
    </w:div>
    <w:div w:id="1414472157">
      <w:bodyDiv w:val="1"/>
      <w:marLeft w:val="0"/>
      <w:marRight w:val="0"/>
      <w:marTop w:val="0"/>
      <w:marBottom w:val="0"/>
      <w:divBdr>
        <w:top w:val="none" w:sz="0" w:space="0" w:color="auto"/>
        <w:left w:val="none" w:sz="0" w:space="0" w:color="auto"/>
        <w:bottom w:val="none" w:sz="0" w:space="0" w:color="auto"/>
        <w:right w:val="none" w:sz="0" w:space="0" w:color="auto"/>
      </w:divBdr>
    </w:div>
    <w:div w:id="1416051508">
      <w:bodyDiv w:val="1"/>
      <w:marLeft w:val="0"/>
      <w:marRight w:val="0"/>
      <w:marTop w:val="0"/>
      <w:marBottom w:val="0"/>
      <w:divBdr>
        <w:top w:val="none" w:sz="0" w:space="0" w:color="auto"/>
        <w:left w:val="none" w:sz="0" w:space="0" w:color="auto"/>
        <w:bottom w:val="none" w:sz="0" w:space="0" w:color="auto"/>
        <w:right w:val="none" w:sz="0" w:space="0" w:color="auto"/>
      </w:divBdr>
    </w:div>
    <w:div w:id="1418481551">
      <w:bodyDiv w:val="1"/>
      <w:marLeft w:val="0"/>
      <w:marRight w:val="0"/>
      <w:marTop w:val="0"/>
      <w:marBottom w:val="0"/>
      <w:divBdr>
        <w:top w:val="none" w:sz="0" w:space="0" w:color="auto"/>
        <w:left w:val="none" w:sz="0" w:space="0" w:color="auto"/>
        <w:bottom w:val="none" w:sz="0" w:space="0" w:color="auto"/>
        <w:right w:val="none" w:sz="0" w:space="0" w:color="auto"/>
      </w:divBdr>
    </w:div>
    <w:div w:id="1419444799">
      <w:bodyDiv w:val="1"/>
      <w:marLeft w:val="0"/>
      <w:marRight w:val="0"/>
      <w:marTop w:val="0"/>
      <w:marBottom w:val="0"/>
      <w:divBdr>
        <w:top w:val="none" w:sz="0" w:space="0" w:color="auto"/>
        <w:left w:val="none" w:sz="0" w:space="0" w:color="auto"/>
        <w:bottom w:val="none" w:sz="0" w:space="0" w:color="auto"/>
        <w:right w:val="none" w:sz="0" w:space="0" w:color="auto"/>
      </w:divBdr>
    </w:div>
    <w:div w:id="1419712017">
      <w:bodyDiv w:val="1"/>
      <w:marLeft w:val="0"/>
      <w:marRight w:val="0"/>
      <w:marTop w:val="0"/>
      <w:marBottom w:val="0"/>
      <w:divBdr>
        <w:top w:val="none" w:sz="0" w:space="0" w:color="auto"/>
        <w:left w:val="none" w:sz="0" w:space="0" w:color="auto"/>
        <w:bottom w:val="none" w:sz="0" w:space="0" w:color="auto"/>
        <w:right w:val="none" w:sz="0" w:space="0" w:color="auto"/>
      </w:divBdr>
    </w:div>
    <w:div w:id="1424371814">
      <w:bodyDiv w:val="1"/>
      <w:marLeft w:val="0"/>
      <w:marRight w:val="0"/>
      <w:marTop w:val="0"/>
      <w:marBottom w:val="0"/>
      <w:divBdr>
        <w:top w:val="none" w:sz="0" w:space="0" w:color="auto"/>
        <w:left w:val="none" w:sz="0" w:space="0" w:color="auto"/>
        <w:bottom w:val="none" w:sz="0" w:space="0" w:color="auto"/>
        <w:right w:val="none" w:sz="0" w:space="0" w:color="auto"/>
      </w:divBdr>
    </w:div>
    <w:div w:id="1426881589">
      <w:bodyDiv w:val="1"/>
      <w:marLeft w:val="0"/>
      <w:marRight w:val="0"/>
      <w:marTop w:val="0"/>
      <w:marBottom w:val="0"/>
      <w:divBdr>
        <w:top w:val="none" w:sz="0" w:space="0" w:color="auto"/>
        <w:left w:val="none" w:sz="0" w:space="0" w:color="auto"/>
        <w:bottom w:val="none" w:sz="0" w:space="0" w:color="auto"/>
        <w:right w:val="none" w:sz="0" w:space="0" w:color="auto"/>
      </w:divBdr>
    </w:div>
    <w:div w:id="1427266627">
      <w:bodyDiv w:val="1"/>
      <w:marLeft w:val="0"/>
      <w:marRight w:val="0"/>
      <w:marTop w:val="0"/>
      <w:marBottom w:val="0"/>
      <w:divBdr>
        <w:top w:val="none" w:sz="0" w:space="0" w:color="auto"/>
        <w:left w:val="none" w:sz="0" w:space="0" w:color="auto"/>
        <w:bottom w:val="none" w:sz="0" w:space="0" w:color="auto"/>
        <w:right w:val="none" w:sz="0" w:space="0" w:color="auto"/>
      </w:divBdr>
    </w:div>
    <w:div w:id="1427381474">
      <w:bodyDiv w:val="1"/>
      <w:marLeft w:val="0"/>
      <w:marRight w:val="0"/>
      <w:marTop w:val="0"/>
      <w:marBottom w:val="0"/>
      <w:divBdr>
        <w:top w:val="none" w:sz="0" w:space="0" w:color="auto"/>
        <w:left w:val="none" w:sz="0" w:space="0" w:color="auto"/>
        <w:bottom w:val="none" w:sz="0" w:space="0" w:color="auto"/>
        <w:right w:val="none" w:sz="0" w:space="0" w:color="auto"/>
      </w:divBdr>
    </w:div>
    <w:div w:id="1427577005">
      <w:bodyDiv w:val="1"/>
      <w:marLeft w:val="0"/>
      <w:marRight w:val="0"/>
      <w:marTop w:val="0"/>
      <w:marBottom w:val="0"/>
      <w:divBdr>
        <w:top w:val="none" w:sz="0" w:space="0" w:color="auto"/>
        <w:left w:val="none" w:sz="0" w:space="0" w:color="auto"/>
        <w:bottom w:val="none" w:sz="0" w:space="0" w:color="auto"/>
        <w:right w:val="none" w:sz="0" w:space="0" w:color="auto"/>
      </w:divBdr>
    </w:div>
    <w:div w:id="1427650658">
      <w:bodyDiv w:val="1"/>
      <w:marLeft w:val="0"/>
      <w:marRight w:val="0"/>
      <w:marTop w:val="0"/>
      <w:marBottom w:val="0"/>
      <w:divBdr>
        <w:top w:val="none" w:sz="0" w:space="0" w:color="auto"/>
        <w:left w:val="none" w:sz="0" w:space="0" w:color="auto"/>
        <w:bottom w:val="none" w:sz="0" w:space="0" w:color="auto"/>
        <w:right w:val="none" w:sz="0" w:space="0" w:color="auto"/>
      </w:divBdr>
    </w:div>
    <w:div w:id="1428039961">
      <w:bodyDiv w:val="1"/>
      <w:marLeft w:val="0"/>
      <w:marRight w:val="0"/>
      <w:marTop w:val="0"/>
      <w:marBottom w:val="0"/>
      <w:divBdr>
        <w:top w:val="none" w:sz="0" w:space="0" w:color="auto"/>
        <w:left w:val="none" w:sz="0" w:space="0" w:color="auto"/>
        <w:bottom w:val="none" w:sz="0" w:space="0" w:color="auto"/>
        <w:right w:val="none" w:sz="0" w:space="0" w:color="auto"/>
      </w:divBdr>
    </w:div>
    <w:div w:id="1430390608">
      <w:bodyDiv w:val="1"/>
      <w:marLeft w:val="0"/>
      <w:marRight w:val="0"/>
      <w:marTop w:val="0"/>
      <w:marBottom w:val="0"/>
      <w:divBdr>
        <w:top w:val="none" w:sz="0" w:space="0" w:color="auto"/>
        <w:left w:val="none" w:sz="0" w:space="0" w:color="auto"/>
        <w:bottom w:val="none" w:sz="0" w:space="0" w:color="auto"/>
        <w:right w:val="none" w:sz="0" w:space="0" w:color="auto"/>
      </w:divBdr>
    </w:div>
    <w:div w:id="1431199739">
      <w:bodyDiv w:val="1"/>
      <w:marLeft w:val="0"/>
      <w:marRight w:val="0"/>
      <w:marTop w:val="0"/>
      <w:marBottom w:val="0"/>
      <w:divBdr>
        <w:top w:val="none" w:sz="0" w:space="0" w:color="auto"/>
        <w:left w:val="none" w:sz="0" w:space="0" w:color="auto"/>
        <w:bottom w:val="none" w:sz="0" w:space="0" w:color="auto"/>
        <w:right w:val="none" w:sz="0" w:space="0" w:color="auto"/>
      </w:divBdr>
    </w:div>
    <w:div w:id="1434395038">
      <w:bodyDiv w:val="1"/>
      <w:marLeft w:val="0"/>
      <w:marRight w:val="0"/>
      <w:marTop w:val="0"/>
      <w:marBottom w:val="0"/>
      <w:divBdr>
        <w:top w:val="none" w:sz="0" w:space="0" w:color="auto"/>
        <w:left w:val="none" w:sz="0" w:space="0" w:color="auto"/>
        <w:bottom w:val="none" w:sz="0" w:space="0" w:color="auto"/>
        <w:right w:val="none" w:sz="0" w:space="0" w:color="auto"/>
      </w:divBdr>
    </w:div>
    <w:div w:id="1436441038">
      <w:bodyDiv w:val="1"/>
      <w:marLeft w:val="0"/>
      <w:marRight w:val="0"/>
      <w:marTop w:val="0"/>
      <w:marBottom w:val="0"/>
      <w:divBdr>
        <w:top w:val="none" w:sz="0" w:space="0" w:color="auto"/>
        <w:left w:val="none" w:sz="0" w:space="0" w:color="auto"/>
        <w:bottom w:val="none" w:sz="0" w:space="0" w:color="auto"/>
        <w:right w:val="none" w:sz="0" w:space="0" w:color="auto"/>
      </w:divBdr>
    </w:div>
    <w:div w:id="1437367320">
      <w:bodyDiv w:val="1"/>
      <w:marLeft w:val="0"/>
      <w:marRight w:val="0"/>
      <w:marTop w:val="0"/>
      <w:marBottom w:val="0"/>
      <w:divBdr>
        <w:top w:val="none" w:sz="0" w:space="0" w:color="auto"/>
        <w:left w:val="none" w:sz="0" w:space="0" w:color="auto"/>
        <w:bottom w:val="none" w:sz="0" w:space="0" w:color="auto"/>
        <w:right w:val="none" w:sz="0" w:space="0" w:color="auto"/>
      </w:divBdr>
    </w:div>
    <w:div w:id="1437478166">
      <w:bodyDiv w:val="1"/>
      <w:marLeft w:val="0"/>
      <w:marRight w:val="0"/>
      <w:marTop w:val="0"/>
      <w:marBottom w:val="0"/>
      <w:divBdr>
        <w:top w:val="none" w:sz="0" w:space="0" w:color="auto"/>
        <w:left w:val="none" w:sz="0" w:space="0" w:color="auto"/>
        <w:bottom w:val="none" w:sz="0" w:space="0" w:color="auto"/>
        <w:right w:val="none" w:sz="0" w:space="0" w:color="auto"/>
      </w:divBdr>
    </w:div>
    <w:div w:id="1437604027">
      <w:bodyDiv w:val="1"/>
      <w:marLeft w:val="0"/>
      <w:marRight w:val="0"/>
      <w:marTop w:val="0"/>
      <w:marBottom w:val="0"/>
      <w:divBdr>
        <w:top w:val="none" w:sz="0" w:space="0" w:color="auto"/>
        <w:left w:val="none" w:sz="0" w:space="0" w:color="auto"/>
        <w:bottom w:val="none" w:sz="0" w:space="0" w:color="auto"/>
        <w:right w:val="none" w:sz="0" w:space="0" w:color="auto"/>
      </w:divBdr>
    </w:div>
    <w:div w:id="1437940198">
      <w:bodyDiv w:val="1"/>
      <w:marLeft w:val="0"/>
      <w:marRight w:val="0"/>
      <w:marTop w:val="0"/>
      <w:marBottom w:val="0"/>
      <w:divBdr>
        <w:top w:val="none" w:sz="0" w:space="0" w:color="auto"/>
        <w:left w:val="none" w:sz="0" w:space="0" w:color="auto"/>
        <w:bottom w:val="none" w:sz="0" w:space="0" w:color="auto"/>
        <w:right w:val="none" w:sz="0" w:space="0" w:color="auto"/>
      </w:divBdr>
    </w:div>
    <w:div w:id="1439257402">
      <w:bodyDiv w:val="1"/>
      <w:marLeft w:val="0"/>
      <w:marRight w:val="0"/>
      <w:marTop w:val="0"/>
      <w:marBottom w:val="0"/>
      <w:divBdr>
        <w:top w:val="none" w:sz="0" w:space="0" w:color="auto"/>
        <w:left w:val="none" w:sz="0" w:space="0" w:color="auto"/>
        <w:bottom w:val="none" w:sz="0" w:space="0" w:color="auto"/>
        <w:right w:val="none" w:sz="0" w:space="0" w:color="auto"/>
      </w:divBdr>
    </w:div>
    <w:div w:id="1442650275">
      <w:bodyDiv w:val="1"/>
      <w:marLeft w:val="0"/>
      <w:marRight w:val="0"/>
      <w:marTop w:val="0"/>
      <w:marBottom w:val="0"/>
      <w:divBdr>
        <w:top w:val="none" w:sz="0" w:space="0" w:color="auto"/>
        <w:left w:val="none" w:sz="0" w:space="0" w:color="auto"/>
        <w:bottom w:val="none" w:sz="0" w:space="0" w:color="auto"/>
        <w:right w:val="none" w:sz="0" w:space="0" w:color="auto"/>
      </w:divBdr>
    </w:div>
    <w:div w:id="1442918555">
      <w:bodyDiv w:val="1"/>
      <w:marLeft w:val="0"/>
      <w:marRight w:val="0"/>
      <w:marTop w:val="0"/>
      <w:marBottom w:val="0"/>
      <w:divBdr>
        <w:top w:val="none" w:sz="0" w:space="0" w:color="auto"/>
        <w:left w:val="none" w:sz="0" w:space="0" w:color="auto"/>
        <w:bottom w:val="none" w:sz="0" w:space="0" w:color="auto"/>
        <w:right w:val="none" w:sz="0" w:space="0" w:color="auto"/>
      </w:divBdr>
    </w:div>
    <w:div w:id="1446004671">
      <w:bodyDiv w:val="1"/>
      <w:marLeft w:val="0"/>
      <w:marRight w:val="0"/>
      <w:marTop w:val="0"/>
      <w:marBottom w:val="0"/>
      <w:divBdr>
        <w:top w:val="none" w:sz="0" w:space="0" w:color="auto"/>
        <w:left w:val="none" w:sz="0" w:space="0" w:color="auto"/>
        <w:bottom w:val="none" w:sz="0" w:space="0" w:color="auto"/>
        <w:right w:val="none" w:sz="0" w:space="0" w:color="auto"/>
      </w:divBdr>
    </w:div>
    <w:div w:id="1446343381">
      <w:bodyDiv w:val="1"/>
      <w:marLeft w:val="0"/>
      <w:marRight w:val="0"/>
      <w:marTop w:val="0"/>
      <w:marBottom w:val="0"/>
      <w:divBdr>
        <w:top w:val="none" w:sz="0" w:space="0" w:color="auto"/>
        <w:left w:val="none" w:sz="0" w:space="0" w:color="auto"/>
        <w:bottom w:val="none" w:sz="0" w:space="0" w:color="auto"/>
        <w:right w:val="none" w:sz="0" w:space="0" w:color="auto"/>
      </w:divBdr>
    </w:div>
    <w:div w:id="1448546239">
      <w:bodyDiv w:val="1"/>
      <w:marLeft w:val="0"/>
      <w:marRight w:val="0"/>
      <w:marTop w:val="0"/>
      <w:marBottom w:val="0"/>
      <w:divBdr>
        <w:top w:val="none" w:sz="0" w:space="0" w:color="auto"/>
        <w:left w:val="none" w:sz="0" w:space="0" w:color="auto"/>
        <w:bottom w:val="none" w:sz="0" w:space="0" w:color="auto"/>
        <w:right w:val="none" w:sz="0" w:space="0" w:color="auto"/>
      </w:divBdr>
    </w:div>
    <w:div w:id="1450200700">
      <w:bodyDiv w:val="1"/>
      <w:marLeft w:val="0"/>
      <w:marRight w:val="0"/>
      <w:marTop w:val="0"/>
      <w:marBottom w:val="0"/>
      <w:divBdr>
        <w:top w:val="none" w:sz="0" w:space="0" w:color="auto"/>
        <w:left w:val="none" w:sz="0" w:space="0" w:color="auto"/>
        <w:bottom w:val="none" w:sz="0" w:space="0" w:color="auto"/>
        <w:right w:val="none" w:sz="0" w:space="0" w:color="auto"/>
      </w:divBdr>
    </w:div>
    <w:div w:id="1452047693">
      <w:bodyDiv w:val="1"/>
      <w:marLeft w:val="0"/>
      <w:marRight w:val="0"/>
      <w:marTop w:val="0"/>
      <w:marBottom w:val="0"/>
      <w:divBdr>
        <w:top w:val="none" w:sz="0" w:space="0" w:color="auto"/>
        <w:left w:val="none" w:sz="0" w:space="0" w:color="auto"/>
        <w:bottom w:val="none" w:sz="0" w:space="0" w:color="auto"/>
        <w:right w:val="none" w:sz="0" w:space="0" w:color="auto"/>
      </w:divBdr>
    </w:div>
    <w:div w:id="1454862412">
      <w:bodyDiv w:val="1"/>
      <w:marLeft w:val="0"/>
      <w:marRight w:val="0"/>
      <w:marTop w:val="0"/>
      <w:marBottom w:val="0"/>
      <w:divBdr>
        <w:top w:val="none" w:sz="0" w:space="0" w:color="auto"/>
        <w:left w:val="none" w:sz="0" w:space="0" w:color="auto"/>
        <w:bottom w:val="none" w:sz="0" w:space="0" w:color="auto"/>
        <w:right w:val="none" w:sz="0" w:space="0" w:color="auto"/>
      </w:divBdr>
    </w:div>
    <w:div w:id="1456482907">
      <w:bodyDiv w:val="1"/>
      <w:marLeft w:val="0"/>
      <w:marRight w:val="0"/>
      <w:marTop w:val="0"/>
      <w:marBottom w:val="0"/>
      <w:divBdr>
        <w:top w:val="none" w:sz="0" w:space="0" w:color="auto"/>
        <w:left w:val="none" w:sz="0" w:space="0" w:color="auto"/>
        <w:bottom w:val="none" w:sz="0" w:space="0" w:color="auto"/>
        <w:right w:val="none" w:sz="0" w:space="0" w:color="auto"/>
      </w:divBdr>
    </w:div>
    <w:div w:id="1459300311">
      <w:bodyDiv w:val="1"/>
      <w:marLeft w:val="0"/>
      <w:marRight w:val="0"/>
      <w:marTop w:val="0"/>
      <w:marBottom w:val="0"/>
      <w:divBdr>
        <w:top w:val="none" w:sz="0" w:space="0" w:color="auto"/>
        <w:left w:val="none" w:sz="0" w:space="0" w:color="auto"/>
        <w:bottom w:val="none" w:sz="0" w:space="0" w:color="auto"/>
        <w:right w:val="none" w:sz="0" w:space="0" w:color="auto"/>
      </w:divBdr>
    </w:div>
    <w:div w:id="1461921122">
      <w:bodyDiv w:val="1"/>
      <w:marLeft w:val="0"/>
      <w:marRight w:val="0"/>
      <w:marTop w:val="0"/>
      <w:marBottom w:val="0"/>
      <w:divBdr>
        <w:top w:val="none" w:sz="0" w:space="0" w:color="auto"/>
        <w:left w:val="none" w:sz="0" w:space="0" w:color="auto"/>
        <w:bottom w:val="none" w:sz="0" w:space="0" w:color="auto"/>
        <w:right w:val="none" w:sz="0" w:space="0" w:color="auto"/>
      </w:divBdr>
    </w:div>
    <w:div w:id="1463966160">
      <w:bodyDiv w:val="1"/>
      <w:marLeft w:val="0"/>
      <w:marRight w:val="0"/>
      <w:marTop w:val="0"/>
      <w:marBottom w:val="0"/>
      <w:divBdr>
        <w:top w:val="none" w:sz="0" w:space="0" w:color="auto"/>
        <w:left w:val="none" w:sz="0" w:space="0" w:color="auto"/>
        <w:bottom w:val="none" w:sz="0" w:space="0" w:color="auto"/>
        <w:right w:val="none" w:sz="0" w:space="0" w:color="auto"/>
      </w:divBdr>
    </w:div>
    <w:div w:id="1467623536">
      <w:bodyDiv w:val="1"/>
      <w:marLeft w:val="0"/>
      <w:marRight w:val="0"/>
      <w:marTop w:val="0"/>
      <w:marBottom w:val="0"/>
      <w:divBdr>
        <w:top w:val="none" w:sz="0" w:space="0" w:color="auto"/>
        <w:left w:val="none" w:sz="0" w:space="0" w:color="auto"/>
        <w:bottom w:val="none" w:sz="0" w:space="0" w:color="auto"/>
        <w:right w:val="none" w:sz="0" w:space="0" w:color="auto"/>
      </w:divBdr>
    </w:div>
    <w:div w:id="1468628506">
      <w:bodyDiv w:val="1"/>
      <w:marLeft w:val="0"/>
      <w:marRight w:val="0"/>
      <w:marTop w:val="0"/>
      <w:marBottom w:val="0"/>
      <w:divBdr>
        <w:top w:val="none" w:sz="0" w:space="0" w:color="auto"/>
        <w:left w:val="none" w:sz="0" w:space="0" w:color="auto"/>
        <w:bottom w:val="none" w:sz="0" w:space="0" w:color="auto"/>
        <w:right w:val="none" w:sz="0" w:space="0" w:color="auto"/>
      </w:divBdr>
    </w:div>
    <w:div w:id="1472940907">
      <w:bodyDiv w:val="1"/>
      <w:marLeft w:val="0"/>
      <w:marRight w:val="0"/>
      <w:marTop w:val="0"/>
      <w:marBottom w:val="0"/>
      <w:divBdr>
        <w:top w:val="none" w:sz="0" w:space="0" w:color="auto"/>
        <w:left w:val="none" w:sz="0" w:space="0" w:color="auto"/>
        <w:bottom w:val="none" w:sz="0" w:space="0" w:color="auto"/>
        <w:right w:val="none" w:sz="0" w:space="0" w:color="auto"/>
      </w:divBdr>
    </w:div>
    <w:div w:id="1474519517">
      <w:bodyDiv w:val="1"/>
      <w:marLeft w:val="0"/>
      <w:marRight w:val="0"/>
      <w:marTop w:val="0"/>
      <w:marBottom w:val="0"/>
      <w:divBdr>
        <w:top w:val="none" w:sz="0" w:space="0" w:color="auto"/>
        <w:left w:val="none" w:sz="0" w:space="0" w:color="auto"/>
        <w:bottom w:val="none" w:sz="0" w:space="0" w:color="auto"/>
        <w:right w:val="none" w:sz="0" w:space="0" w:color="auto"/>
      </w:divBdr>
    </w:div>
    <w:div w:id="1474758901">
      <w:bodyDiv w:val="1"/>
      <w:marLeft w:val="0"/>
      <w:marRight w:val="0"/>
      <w:marTop w:val="0"/>
      <w:marBottom w:val="0"/>
      <w:divBdr>
        <w:top w:val="none" w:sz="0" w:space="0" w:color="auto"/>
        <w:left w:val="none" w:sz="0" w:space="0" w:color="auto"/>
        <w:bottom w:val="none" w:sz="0" w:space="0" w:color="auto"/>
        <w:right w:val="none" w:sz="0" w:space="0" w:color="auto"/>
      </w:divBdr>
    </w:div>
    <w:div w:id="1474835829">
      <w:bodyDiv w:val="1"/>
      <w:marLeft w:val="0"/>
      <w:marRight w:val="0"/>
      <w:marTop w:val="0"/>
      <w:marBottom w:val="0"/>
      <w:divBdr>
        <w:top w:val="none" w:sz="0" w:space="0" w:color="auto"/>
        <w:left w:val="none" w:sz="0" w:space="0" w:color="auto"/>
        <w:bottom w:val="none" w:sz="0" w:space="0" w:color="auto"/>
        <w:right w:val="none" w:sz="0" w:space="0" w:color="auto"/>
      </w:divBdr>
    </w:div>
    <w:div w:id="1475877232">
      <w:bodyDiv w:val="1"/>
      <w:marLeft w:val="0"/>
      <w:marRight w:val="0"/>
      <w:marTop w:val="0"/>
      <w:marBottom w:val="0"/>
      <w:divBdr>
        <w:top w:val="none" w:sz="0" w:space="0" w:color="auto"/>
        <w:left w:val="none" w:sz="0" w:space="0" w:color="auto"/>
        <w:bottom w:val="none" w:sz="0" w:space="0" w:color="auto"/>
        <w:right w:val="none" w:sz="0" w:space="0" w:color="auto"/>
      </w:divBdr>
    </w:div>
    <w:div w:id="1477869537">
      <w:bodyDiv w:val="1"/>
      <w:marLeft w:val="0"/>
      <w:marRight w:val="0"/>
      <w:marTop w:val="0"/>
      <w:marBottom w:val="0"/>
      <w:divBdr>
        <w:top w:val="none" w:sz="0" w:space="0" w:color="auto"/>
        <w:left w:val="none" w:sz="0" w:space="0" w:color="auto"/>
        <w:bottom w:val="none" w:sz="0" w:space="0" w:color="auto"/>
        <w:right w:val="none" w:sz="0" w:space="0" w:color="auto"/>
      </w:divBdr>
    </w:div>
    <w:div w:id="1478378412">
      <w:bodyDiv w:val="1"/>
      <w:marLeft w:val="0"/>
      <w:marRight w:val="0"/>
      <w:marTop w:val="0"/>
      <w:marBottom w:val="0"/>
      <w:divBdr>
        <w:top w:val="none" w:sz="0" w:space="0" w:color="auto"/>
        <w:left w:val="none" w:sz="0" w:space="0" w:color="auto"/>
        <w:bottom w:val="none" w:sz="0" w:space="0" w:color="auto"/>
        <w:right w:val="none" w:sz="0" w:space="0" w:color="auto"/>
      </w:divBdr>
    </w:div>
    <w:div w:id="1479809592">
      <w:bodyDiv w:val="1"/>
      <w:marLeft w:val="0"/>
      <w:marRight w:val="0"/>
      <w:marTop w:val="0"/>
      <w:marBottom w:val="0"/>
      <w:divBdr>
        <w:top w:val="none" w:sz="0" w:space="0" w:color="auto"/>
        <w:left w:val="none" w:sz="0" w:space="0" w:color="auto"/>
        <w:bottom w:val="none" w:sz="0" w:space="0" w:color="auto"/>
        <w:right w:val="none" w:sz="0" w:space="0" w:color="auto"/>
      </w:divBdr>
    </w:div>
    <w:div w:id="1481072497">
      <w:bodyDiv w:val="1"/>
      <w:marLeft w:val="0"/>
      <w:marRight w:val="0"/>
      <w:marTop w:val="0"/>
      <w:marBottom w:val="0"/>
      <w:divBdr>
        <w:top w:val="none" w:sz="0" w:space="0" w:color="auto"/>
        <w:left w:val="none" w:sz="0" w:space="0" w:color="auto"/>
        <w:bottom w:val="none" w:sz="0" w:space="0" w:color="auto"/>
        <w:right w:val="none" w:sz="0" w:space="0" w:color="auto"/>
      </w:divBdr>
    </w:div>
    <w:div w:id="1482382602">
      <w:bodyDiv w:val="1"/>
      <w:marLeft w:val="0"/>
      <w:marRight w:val="0"/>
      <w:marTop w:val="0"/>
      <w:marBottom w:val="0"/>
      <w:divBdr>
        <w:top w:val="none" w:sz="0" w:space="0" w:color="auto"/>
        <w:left w:val="none" w:sz="0" w:space="0" w:color="auto"/>
        <w:bottom w:val="none" w:sz="0" w:space="0" w:color="auto"/>
        <w:right w:val="none" w:sz="0" w:space="0" w:color="auto"/>
      </w:divBdr>
    </w:div>
    <w:div w:id="1482648441">
      <w:bodyDiv w:val="1"/>
      <w:marLeft w:val="0"/>
      <w:marRight w:val="0"/>
      <w:marTop w:val="0"/>
      <w:marBottom w:val="0"/>
      <w:divBdr>
        <w:top w:val="none" w:sz="0" w:space="0" w:color="auto"/>
        <w:left w:val="none" w:sz="0" w:space="0" w:color="auto"/>
        <w:bottom w:val="none" w:sz="0" w:space="0" w:color="auto"/>
        <w:right w:val="none" w:sz="0" w:space="0" w:color="auto"/>
      </w:divBdr>
    </w:div>
    <w:div w:id="1483886138">
      <w:bodyDiv w:val="1"/>
      <w:marLeft w:val="0"/>
      <w:marRight w:val="0"/>
      <w:marTop w:val="0"/>
      <w:marBottom w:val="0"/>
      <w:divBdr>
        <w:top w:val="none" w:sz="0" w:space="0" w:color="auto"/>
        <w:left w:val="none" w:sz="0" w:space="0" w:color="auto"/>
        <w:bottom w:val="none" w:sz="0" w:space="0" w:color="auto"/>
        <w:right w:val="none" w:sz="0" w:space="0" w:color="auto"/>
      </w:divBdr>
    </w:div>
    <w:div w:id="1483958812">
      <w:bodyDiv w:val="1"/>
      <w:marLeft w:val="0"/>
      <w:marRight w:val="0"/>
      <w:marTop w:val="0"/>
      <w:marBottom w:val="0"/>
      <w:divBdr>
        <w:top w:val="none" w:sz="0" w:space="0" w:color="auto"/>
        <w:left w:val="none" w:sz="0" w:space="0" w:color="auto"/>
        <w:bottom w:val="none" w:sz="0" w:space="0" w:color="auto"/>
        <w:right w:val="none" w:sz="0" w:space="0" w:color="auto"/>
      </w:divBdr>
    </w:div>
    <w:div w:id="1485589087">
      <w:bodyDiv w:val="1"/>
      <w:marLeft w:val="0"/>
      <w:marRight w:val="0"/>
      <w:marTop w:val="0"/>
      <w:marBottom w:val="0"/>
      <w:divBdr>
        <w:top w:val="none" w:sz="0" w:space="0" w:color="auto"/>
        <w:left w:val="none" w:sz="0" w:space="0" w:color="auto"/>
        <w:bottom w:val="none" w:sz="0" w:space="0" w:color="auto"/>
        <w:right w:val="none" w:sz="0" w:space="0" w:color="auto"/>
      </w:divBdr>
      <w:divsChild>
        <w:div w:id="869492879">
          <w:marLeft w:val="480"/>
          <w:marRight w:val="0"/>
          <w:marTop w:val="0"/>
          <w:marBottom w:val="0"/>
          <w:divBdr>
            <w:top w:val="none" w:sz="0" w:space="0" w:color="auto"/>
            <w:left w:val="none" w:sz="0" w:space="0" w:color="auto"/>
            <w:bottom w:val="none" w:sz="0" w:space="0" w:color="auto"/>
            <w:right w:val="none" w:sz="0" w:space="0" w:color="auto"/>
          </w:divBdr>
        </w:div>
        <w:div w:id="1292442566">
          <w:marLeft w:val="480"/>
          <w:marRight w:val="0"/>
          <w:marTop w:val="0"/>
          <w:marBottom w:val="0"/>
          <w:divBdr>
            <w:top w:val="none" w:sz="0" w:space="0" w:color="auto"/>
            <w:left w:val="none" w:sz="0" w:space="0" w:color="auto"/>
            <w:bottom w:val="none" w:sz="0" w:space="0" w:color="auto"/>
            <w:right w:val="none" w:sz="0" w:space="0" w:color="auto"/>
          </w:divBdr>
        </w:div>
        <w:div w:id="229198827">
          <w:marLeft w:val="480"/>
          <w:marRight w:val="0"/>
          <w:marTop w:val="0"/>
          <w:marBottom w:val="0"/>
          <w:divBdr>
            <w:top w:val="none" w:sz="0" w:space="0" w:color="auto"/>
            <w:left w:val="none" w:sz="0" w:space="0" w:color="auto"/>
            <w:bottom w:val="none" w:sz="0" w:space="0" w:color="auto"/>
            <w:right w:val="none" w:sz="0" w:space="0" w:color="auto"/>
          </w:divBdr>
        </w:div>
        <w:div w:id="592781251">
          <w:marLeft w:val="480"/>
          <w:marRight w:val="0"/>
          <w:marTop w:val="0"/>
          <w:marBottom w:val="0"/>
          <w:divBdr>
            <w:top w:val="none" w:sz="0" w:space="0" w:color="auto"/>
            <w:left w:val="none" w:sz="0" w:space="0" w:color="auto"/>
            <w:bottom w:val="none" w:sz="0" w:space="0" w:color="auto"/>
            <w:right w:val="none" w:sz="0" w:space="0" w:color="auto"/>
          </w:divBdr>
        </w:div>
        <w:div w:id="411119770">
          <w:marLeft w:val="480"/>
          <w:marRight w:val="0"/>
          <w:marTop w:val="0"/>
          <w:marBottom w:val="0"/>
          <w:divBdr>
            <w:top w:val="none" w:sz="0" w:space="0" w:color="auto"/>
            <w:left w:val="none" w:sz="0" w:space="0" w:color="auto"/>
            <w:bottom w:val="none" w:sz="0" w:space="0" w:color="auto"/>
            <w:right w:val="none" w:sz="0" w:space="0" w:color="auto"/>
          </w:divBdr>
        </w:div>
        <w:div w:id="527064212">
          <w:marLeft w:val="480"/>
          <w:marRight w:val="0"/>
          <w:marTop w:val="0"/>
          <w:marBottom w:val="0"/>
          <w:divBdr>
            <w:top w:val="none" w:sz="0" w:space="0" w:color="auto"/>
            <w:left w:val="none" w:sz="0" w:space="0" w:color="auto"/>
            <w:bottom w:val="none" w:sz="0" w:space="0" w:color="auto"/>
            <w:right w:val="none" w:sz="0" w:space="0" w:color="auto"/>
          </w:divBdr>
        </w:div>
        <w:div w:id="915549210">
          <w:marLeft w:val="480"/>
          <w:marRight w:val="0"/>
          <w:marTop w:val="0"/>
          <w:marBottom w:val="0"/>
          <w:divBdr>
            <w:top w:val="none" w:sz="0" w:space="0" w:color="auto"/>
            <w:left w:val="none" w:sz="0" w:space="0" w:color="auto"/>
            <w:bottom w:val="none" w:sz="0" w:space="0" w:color="auto"/>
            <w:right w:val="none" w:sz="0" w:space="0" w:color="auto"/>
          </w:divBdr>
        </w:div>
        <w:div w:id="2060085039">
          <w:marLeft w:val="480"/>
          <w:marRight w:val="0"/>
          <w:marTop w:val="0"/>
          <w:marBottom w:val="0"/>
          <w:divBdr>
            <w:top w:val="none" w:sz="0" w:space="0" w:color="auto"/>
            <w:left w:val="none" w:sz="0" w:space="0" w:color="auto"/>
            <w:bottom w:val="none" w:sz="0" w:space="0" w:color="auto"/>
            <w:right w:val="none" w:sz="0" w:space="0" w:color="auto"/>
          </w:divBdr>
        </w:div>
        <w:div w:id="528303273">
          <w:marLeft w:val="480"/>
          <w:marRight w:val="0"/>
          <w:marTop w:val="0"/>
          <w:marBottom w:val="0"/>
          <w:divBdr>
            <w:top w:val="none" w:sz="0" w:space="0" w:color="auto"/>
            <w:left w:val="none" w:sz="0" w:space="0" w:color="auto"/>
            <w:bottom w:val="none" w:sz="0" w:space="0" w:color="auto"/>
            <w:right w:val="none" w:sz="0" w:space="0" w:color="auto"/>
          </w:divBdr>
        </w:div>
        <w:div w:id="374889524">
          <w:marLeft w:val="480"/>
          <w:marRight w:val="0"/>
          <w:marTop w:val="0"/>
          <w:marBottom w:val="0"/>
          <w:divBdr>
            <w:top w:val="none" w:sz="0" w:space="0" w:color="auto"/>
            <w:left w:val="none" w:sz="0" w:space="0" w:color="auto"/>
            <w:bottom w:val="none" w:sz="0" w:space="0" w:color="auto"/>
            <w:right w:val="none" w:sz="0" w:space="0" w:color="auto"/>
          </w:divBdr>
        </w:div>
        <w:div w:id="1460488986">
          <w:marLeft w:val="480"/>
          <w:marRight w:val="0"/>
          <w:marTop w:val="0"/>
          <w:marBottom w:val="0"/>
          <w:divBdr>
            <w:top w:val="none" w:sz="0" w:space="0" w:color="auto"/>
            <w:left w:val="none" w:sz="0" w:space="0" w:color="auto"/>
            <w:bottom w:val="none" w:sz="0" w:space="0" w:color="auto"/>
            <w:right w:val="none" w:sz="0" w:space="0" w:color="auto"/>
          </w:divBdr>
        </w:div>
        <w:div w:id="1365447471">
          <w:marLeft w:val="480"/>
          <w:marRight w:val="0"/>
          <w:marTop w:val="0"/>
          <w:marBottom w:val="0"/>
          <w:divBdr>
            <w:top w:val="none" w:sz="0" w:space="0" w:color="auto"/>
            <w:left w:val="none" w:sz="0" w:space="0" w:color="auto"/>
            <w:bottom w:val="none" w:sz="0" w:space="0" w:color="auto"/>
            <w:right w:val="none" w:sz="0" w:space="0" w:color="auto"/>
          </w:divBdr>
        </w:div>
        <w:div w:id="163711539">
          <w:marLeft w:val="480"/>
          <w:marRight w:val="0"/>
          <w:marTop w:val="0"/>
          <w:marBottom w:val="0"/>
          <w:divBdr>
            <w:top w:val="none" w:sz="0" w:space="0" w:color="auto"/>
            <w:left w:val="none" w:sz="0" w:space="0" w:color="auto"/>
            <w:bottom w:val="none" w:sz="0" w:space="0" w:color="auto"/>
            <w:right w:val="none" w:sz="0" w:space="0" w:color="auto"/>
          </w:divBdr>
        </w:div>
        <w:div w:id="1544250590">
          <w:marLeft w:val="480"/>
          <w:marRight w:val="0"/>
          <w:marTop w:val="0"/>
          <w:marBottom w:val="0"/>
          <w:divBdr>
            <w:top w:val="none" w:sz="0" w:space="0" w:color="auto"/>
            <w:left w:val="none" w:sz="0" w:space="0" w:color="auto"/>
            <w:bottom w:val="none" w:sz="0" w:space="0" w:color="auto"/>
            <w:right w:val="none" w:sz="0" w:space="0" w:color="auto"/>
          </w:divBdr>
        </w:div>
        <w:div w:id="923222983">
          <w:marLeft w:val="480"/>
          <w:marRight w:val="0"/>
          <w:marTop w:val="0"/>
          <w:marBottom w:val="0"/>
          <w:divBdr>
            <w:top w:val="none" w:sz="0" w:space="0" w:color="auto"/>
            <w:left w:val="none" w:sz="0" w:space="0" w:color="auto"/>
            <w:bottom w:val="none" w:sz="0" w:space="0" w:color="auto"/>
            <w:right w:val="none" w:sz="0" w:space="0" w:color="auto"/>
          </w:divBdr>
        </w:div>
        <w:div w:id="871110806">
          <w:marLeft w:val="480"/>
          <w:marRight w:val="0"/>
          <w:marTop w:val="0"/>
          <w:marBottom w:val="0"/>
          <w:divBdr>
            <w:top w:val="none" w:sz="0" w:space="0" w:color="auto"/>
            <w:left w:val="none" w:sz="0" w:space="0" w:color="auto"/>
            <w:bottom w:val="none" w:sz="0" w:space="0" w:color="auto"/>
            <w:right w:val="none" w:sz="0" w:space="0" w:color="auto"/>
          </w:divBdr>
        </w:div>
        <w:div w:id="870650326">
          <w:marLeft w:val="480"/>
          <w:marRight w:val="0"/>
          <w:marTop w:val="0"/>
          <w:marBottom w:val="0"/>
          <w:divBdr>
            <w:top w:val="none" w:sz="0" w:space="0" w:color="auto"/>
            <w:left w:val="none" w:sz="0" w:space="0" w:color="auto"/>
            <w:bottom w:val="none" w:sz="0" w:space="0" w:color="auto"/>
            <w:right w:val="none" w:sz="0" w:space="0" w:color="auto"/>
          </w:divBdr>
        </w:div>
        <w:div w:id="1262957408">
          <w:marLeft w:val="480"/>
          <w:marRight w:val="0"/>
          <w:marTop w:val="0"/>
          <w:marBottom w:val="0"/>
          <w:divBdr>
            <w:top w:val="none" w:sz="0" w:space="0" w:color="auto"/>
            <w:left w:val="none" w:sz="0" w:space="0" w:color="auto"/>
            <w:bottom w:val="none" w:sz="0" w:space="0" w:color="auto"/>
            <w:right w:val="none" w:sz="0" w:space="0" w:color="auto"/>
          </w:divBdr>
        </w:div>
        <w:div w:id="245463126">
          <w:marLeft w:val="480"/>
          <w:marRight w:val="0"/>
          <w:marTop w:val="0"/>
          <w:marBottom w:val="0"/>
          <w:divBdr>
            <w:top w:val="none" w:sz="0" w:space="0" w:color="auto"/>
            <w:left w:val="none" w:sz="0" w:space="0" w:color="auto"/>
            <w:bottom w:val="none" w:sz="0" w:space="0" w:color="auto"/>
            <w:right w:val="none" w:sz="0" w:space="0" w:color="auto"/>
          </w:divBdr>
        </w:div>
        <w:div w:id="692535927">
          <w:marLeft w:val="480"/>
          <w:marRight w:val="0"/>
          <w:marTop w:val="0"/>
          <w:marBottom w:val="0"/>
          <w:divBdr>
            <w:top w:val="none" w:sz="0" w:space="0" w:color="auto"/>
            <w:left w:val="none" w:sz="0" w:space="0" w:color="auto"/>
            <w:bottom w:val="none" w:sz="0" w:space="0" w:color="auto"/>
            <w:right w:val="none" w:sz="0" w:space="0" w:color="auto"/>
          </w:divBdr>
        </w:div>
        <w:div w:id="1556700030">
          <w:marLeft w:val="480"/>
          <w:marRight w:val="0"/>
          <w:marTop w:val="0"/>
          <w:marBottom w:val="0"/>
          <w:divBdr>
            <w:top w:val="none" w:sz="0" w:space="0" w:color="auto"/>
            <w:left w:val="none" w:sz="0" w:space="0" w:color="auto"/>
            <w:bottom w:val="none" w:sz="0" w:space="0" w:color="auto"/>
            <w:right w:val="none" w:sz="0" w:space="0" w:color="auto"/>
          </w:divBdr>
        </w:div>
        <w:div w:id="454635861">
          <w:marLeft w:val="480"/>
          <w:marRight w:val="0"/>
          <w:marTop w:val="0"/>
          <w:marBottom w:val="0"/>
          <w:divBdr>
            <w:top w:val="none" w:sz="0" w:space="0" w:color="auto"/>
            <w:left w:val="none" w:sz="0" w:space="0" w:color="auto"/>
            <w:bottom w:val="none" w:sz="0" w:space="0" w:color="auto"/>
            <w:right w:val="none" w:sz="0" w:space="0" w:color="auto"/>
          </w:divBdr>
        </w:div>
        <w:div w:id="765810800">
          <w:marLeft w:val="480"/>
          <w:marRight w:val="0"/>
          <w:marTop w:val="0"/>
          <w:marBottom w:val="0"/>
          <w:divBdr>
            <w:top w:val="none" w:sz="0" w:space="0" w:color="auto"/>
            <w:left w:val="none" w:sz="0" w:space="0" w:color="auto"/>
            <w:bottom w:val="none" w:sz="0" w:space="0" w:color="auto"/>
            <w:right w:val="none" w:sz="0" w:space="0" w:color="auto"/>
          </w:divBdr>
        </w:div>
        <w:div w:id="1785273796">
          <w:marLeft w:val="480"/>
          <w:marRight w:val="0"/>
          <w:marTop w:val="0"/>
          <w:marBottom w:val="0"/>
          <w:divBdr>
            <w:top w:val="none" w:sz="0" w:space="0" w:color="auto"/>
            <w:left w:val="none" w:sz="0" w:space="0" w:color="auto"/>
            <w:bottom w:val="none" w:sz="0" w:space="0" w:color="auto"/>
            <w:right w:val="none" w:sz="0" w:space="0" w:color="auto"/>
          </w:divBdr>
        </w:div>
        <w:div w:id="2082629662">
          <w:marLeft w:val="480"/>
          <w:marRight w:val="0"/>
          <w:marTop w:val="0"/>
          <w:marBottom w:val="0"/>
          <w:divBdr>
            <w:top w:val="none" w:sz="0" w:space="0" w:color="auto"/>
            <w:left w:val="none" w:sz="0" w:space="0" w:color="auto"/>
            <w:bottom w:val="none" w:sz="0" w:space="0" w:color="auto"/>
            <w:right w:val="none" w:sz="0" w:space="0" w:color="auto"/>
          </w:divBdr>
        </w:div>
        <w:div w:id="1736930165">
          <w:marLeft w:val="480"/>
          <w:marRight w:val="0"/>
          <w:marTop w:val="0"/>
          <w:marBottom w:val="0"/>
          <w:divBdr>
            <w:top w:val="none" w:sz="0" w:space="0" w:color="auto"/>
            <w:left w:val="none" w:sz="0" w:space="0" w:color="auto"/>
            <w:bottom w:val="none" w:sz="0" w:space="0" w:color="auto"/>
            <w:right w:val="none" w:sz="0" w:space="0" w:color="auto"/>
          </w:divBdr>
        </w:div>
        <w:div w:id="1868520199">
          <w:marLeft w:val="480"/>
          <w:marRight w:val="0"/>
          <w:marTop w:val="0"/>
          <w:marBottom w:val="0"/>
          <w:divBdr>
            <w:top w:val="none" w:sz="0" w:space="0" w:color="auto"/>
            <w:left w:val="none" w:sz="0" w:space="0" w:color="auto"/>
            <w:bottom w:val="none" w:sz="0" w:space="0" w:color="auto"/>
            <w:right w:val="none" w:sz="0" w:space="0" w:color="auto"/>
          </w:divBdr>
        </w:div>
        <w:div w:id="1257249668">
          <w:marLeft w:val="480"/>
          <w:marRight w:val="0"/>
          <w:marTop w:val="0"/>
          <w:marBottom w:val="0"/>
          <w:divBdr>
            <w:top w:val="none" w:sz="0" w:space="0" w:color="auto"/>
            <w:left w:val="none" w:sz="0" w:space="0" w:color="auto"/>
            <w:bottom w:val="none" w:sz="0" w:space="0" w:color="auto"/>
            <w:right w:val="none" w:sz="0" w:space="0" w:color="auto"/>
          </w:divBdr>
        </w:div>
        <w:div w:id="911046955">
          <w:marLeft w:val="480"/>
          <w:marRight w:val="0"/>
          <w:marTop w:val="0"/>
          <w:marBottom w:val="0"/>
          <w:divBdr>
            <w:top w:val="none" w:sz="0" w:space="0" w:color="auto"/>
            <w:left w:val="none" w:sz="0" w:space="0" w:color="auto"/>
            <w:bottom w:val="none" w:sz="0" w:space="0" w:color="auto"/>
            <w:right w:val="none" w:sz="0" w:space="0" w:color="auto"/>
          </w:divBdr>
        </w:div>
        <w:div w:id="402601174">
          <w:marLeft w:val="480"/>
          <w:marRight w:val="0"/>
          <w:marTop w:val="0"/>
          <w:marBottom w:val="0"/>
          <w:divBdr>
            <w:top w:val="none" w:sz="0" w:space="0" w:color="auto"/>
            <w:left w:val="none" w:sz="0" w:space="0" w:color="auto"/>
            <w:bottom w:val="none" w:sz="0" w:space="0" w:color="auto"/>
            <w:right w:val="none" w:sz="0" w:space="0" w:color="auto"/>
          </w:divBdr>
        </w:div>
        <w:div w:id="238830595">
          <w:marLeft w:val="480"/>
          <w:marRight w:val="0"/>
          <w:marTop w:val="0"/>
          <w:marBottom w:val="0"/>
          <w:divBdr>
            <w:top w:val="none" w:sz="0" w:space="0" w:color="auto"/>
            <w:left w:val="none" w:sz="0" w:space="0" w:color="auto"/>
            <w:bottom w:val="none" w:sz="0" w:space="0" w:color="auto"/>
            <w:right w:val="none" w:sz="0" w:space="0" w:color="auto"/>
          </w:divBdr>
        </w:div>
        <w:div w:id="1149904367">
          <w:marLeft w:val="480"/>
          <w:marRight w:val="0"/>
          <w:marTop w:val="0"/>
          <w:marBottom w:val="0"/>
          <w:divBdr>
            <w:top w:val="none" w:sz="0" w:space="0" w:color="auto"/>
            <w:left w:val="none" w:sz="0" w:space="0" w:color="auto"/>
            <w:bottom w:val="none" w:sz="0" w:space="0" w:color="auto"/>
            <w:right w:val="none" w:sz="0" w:space="0" w:color="auto"/>
          </w:divBdr>
        </w:div>
        <w:div w:id="1328634720">
          <w:marLeft w:val="480"/>
          <w:marRight w:val="0"/>
          <w:marTop w:val="0"/>
          <w:marBottom w:val="0"/>
          <w:divBdr>
            <w:top w:val="none" w:sz="0" w:space="0" w:color="auto"/>
            <w:left w:val="none" w:sz="0" w:space="0" w:color="auto"/>
            <w:bottom w:val="none" w:sz="0" w:space="0" w:color="auto"/>
            <w:right w:val="none" w:sz="0" w:space="0" w:color="auto"/>
          </w:divBdr>
        </w:div>
        <w:div w:id="50429357">
          <w:marLeft w:val="480"/>
          <w:marRight w:val="0"/>
          <w:marTop w:val="0"/>
          <w:marBottom w:val="0"/>
          <w:divBdr>
            <w:top w:val="none" w:sz="0" w:space="0" w:color="auto"/>
            <w:left w:val="none" w:sz="0" w:space="0" w:color="auto"/>
            <w:bottom w:val="none" w:sz="0" w:space="0" w:color="auto"/>
            <w:right w:val="none" w:sz="0" w:space="0" w:color="auto"/>
          </w:divBdr>
        </w:div>
        <w:div w:id="1951665350">
          <w:marLeft w:val="480"/>
          <w:marRight w:val="0"/>
          <w:marTop w:val="0"/>
          <w:marBottom w:val="0"/>
          <w:divBdr>
            <w:top w:val="none" w:sz="0" w:space="0" w:color="auto"/>
            <w:left w:val="none" w:sz="0" w:space="0" w:color="auto"/>
            <w:bottom w:val="none" w:sz="0" w:space="0" w:color="auto"/>
            <w:right w:val="none" w:sz="0" w:space="0" w:color="auto"/>
          </w:divBdr>
        </w:div>
        <w:div w:id="374735768">
          <w:marLeft w:val="480"/>
          <w:marRight w:val="0"/>
          <w:marTop w:val="0"/>
          <w:marBottom w:val="0"/>
          <w:divBdr>
            <w:top w:val="none" w:sz="0" w:space="0" w:color="auto"/>
            <w:left w:val="none" w:sz="0" w:space="0" w:color="auto"/>
            <w:bottom w:val="none" w:sz="0" w:space="0" w:color="auto"/>
            <w:right w:val="none" w:sz="0" w:space="0" w:color="auto"/>
          </w:divBdr>
        </w:div>
        <w:div w:id="1604148963">
          <w:marLeft w:val="480"/>
          <w:marRight w:val="0"/>
          <w:marTop w:val="0"/>
          <w:marBottom w:val="0"/>
          <w:divBdr>
            <w:top w:val="none" w:sz="0" w:space="0" w:color="auto"/>
            <w:left w:val="none" w:sz="0" w:space="0" w:color="auto"/>
            <w:bottom w:val="none" w:sz="0" w:space="0" w:color="auto"/>
            <w:right w:val="none" w:sz="0" w:space="0" w:color="auto"/>
          </w:divBdr>
        </w:div>
        <w:div w:id="1230310757">
          <w:marLeft w:val="480"/>
          <w:marRight w:val="0"/>
          <w:marTop w:val="0"/>
          <w:marBottom w:val="0"/>
          <w:divBdr>
            <w:top w:val="none" w:sz="0" w:space="0" w:color="auto"/>
            <w:left w:val="none" w:sz="0" w:space="0" w:color="auto"/>
            <w:bottom w:val="none" w:sz="0" w:space="0" w:color="auto"/>
            <w:right w:val="none" w:sz="0" w:space="0" w:color="auto"/>
          </w:divBdr>
        </w:div>
        <w:div w:id="1757239788">
          <w:marLeft w:val="480"/>
          <w:marRight w:val="0"/>
          <w:marTop w:val="0"/>
          <w:marBottom w:val="0"/>
          <w:divBdr>
            <w:top w:val="none" w:sz="0" w:space="0" w:color="auto"/>
            <w:left w:val="none" w:sz="0" w:space="0" w:color="auto"/>
            <w:bottom w:val="none" w:sz="0" w:space="0" w:color="auto"/>
            <w:right w:val="none" w:sz="0" w:space="0" w:color="auto"/>
          </w:divBdr>
        </w:div>
        <w:div w:id="1257976496">
          <w:marLeft w:val="480"/>
          <w:marRight w:val="0"/>
          <w:marTop w:val="0"/>
          <w:marBottom w:val="0"/>
          <w:divBdr>
            <w:top w:val="none" w:sz="0" w:space="0" w:color="auto"/>
            <w:left w:val="none" w:sz="0" w:space="0" w:color="auto"/>
            <w:bottom w:val="none" w:sz="0" w:space="0" w:color="auto"/>
            <w:right w:val="none" w:sz="0" w:space="0" w:color="auto"/>
          </w:divBdr>
        </w:div>
        <w:div w:id="477265577">
          <w:marLeft w:val="480"/>
          <w:marRight w:val="0"/>
          <w:marTop w:val="0"/>
          <w:marBottom w:val="0"/>
          <w:divBdr>
            <w:top w:val="none" w:sz="0" w:space="0" w:color="auto"/>
            <w:left w:val="none" w:sz="0" w:space="0" w:color="auto"/>
            <w:bottom w:val="none" w:sz="0" w:space="0" w:color="auto"/>
            <w:right w:val="none" w:sz="0" w:space="0" w:color="auto"/>
          </w:divBdr>
        </w:div>
        <w:div w:id="1250650557">
          <w:marLeft w:val="480"/>
          <w:marRight w:val="0"/>
          <w:marTop w:val="0"/>
          <w:marBottom w:val="0"/>
          <w:divBdr>
            <w:top w:val="none" w:sz="0" w:space="0" w:color="auto"/>
            <w:left w:val="none" w:sz="0" w:space="0" w:color="auto"/>
            <w:bottom w:val="none" w:sz="0" w:space="0" w:color="auto"/>
            <w:right w:val="none" w:sz="0" w:space="0" w:color="auto"/>
          </w:divBdr>
        </w:div>
        <w:div w:id="358506934">
          <w:marLeft w:val="480"/>
          <w:marRight w:val="0"/>
          <w:marTop w:val="0"/>
          <w:marBottom w:val="0"/>
          <w:divBdr>
            <w:top w:val="none" w:sz="0" w:space="0" w:color="auto"/>
            <w:left w:val="none" w:sz="0" w:space="0" w:color="auto"/>
            <w:bottom w:val="none" w:sz="0" w:space="0" w:color="auto"/>
            <w:right w:val="none" w:sz="0" w:space="0" w:color="auto"/>
          </w:divBdr>
        </w:div>
        <w:div w:id="418063408">
          <w:marLeft w:val="480"/>
          <w:marRight w:val="0"/>
          <w:marTop w:val="0"/>
          <w:marBottom w:val="0"/>
          <w:divBdr>
            <w:top w:val="none" w:sz="0" w:space="0" w:color="auto"/>
            <w:left w:val="none" w:sz="0" w:space="0" w:color="auto"/>
            <w:bottom w:val="none" w:sz="0" w:space="0" w:color="auto"/>
            <w:right w:val="none" w:sz="0" w:space="0" w:color="auto"/>
          </w:divBdr>
        </w:div>
        <w:div w:id="1339696930">
          <w:marLeft w:val="480"/>
          <w:marRight w:val="0"/>
          <w:marTop w:val="0"/>
          <w:marBottom w:val="0"/>
          <w:divBdr>
            <w:top w:val="none" w:sz="0" w:space="0" w:color="auto"/>
            <w:left w:val="none" w:sz="0" w:space="0" w:color="auto"/>
            <w:bottom w:val="none" w:sz="0" w:space="0" w:color="auto"/>
            <w:right w:val="none" w:sz="0" w:space="0" w:color="auto"/>
          </w:divBdr>
        </w:div>
        <w:div w:id="1382632639">
          <w:marLeft w:val="480"/>
          <w:marRight w:val="0"/>
          <w:marTop w:val="0"/>
          <w:marBottom w:val="0"/>
          <w:divBdr>
            <w:top w:val="none" w:sz="0" w:space="0" w:color="auto"/>
            <w:left w:val="none" w:sz="0" w:space="0" w:color="auto"/>
            <w:bottom w:val="none" w:sz="0" w:space="0" w:color="auto"/>
            <w:right w:val="none" w:sz="0" w:space="0" w:color="auto"/>
          </w:divBdr>
        </w:div>
        <w:div w:id="1665158242">
          <w:marLeft w:val="480"/>
          <w:marRight w:val="0"/>
          <w:marTop w:val="0"/>
          <w:marBottom w:val="0"/>
          <w:divBdr>
            <w:top w:val="none" w:sz="0" w:space="0" w:color="auto"/>
            <w:left w:val="none" w:sz="0" w:space="0" w:color="auto"/>
            <w:bottom w:val="none" w:sz="0" w:space="0" w:color="auto"/>
            <w:right w:val="none" w:sz="0" w:space="0" w:color="auto"/>
          </w:divBdr>
        </w:div>
        <w:div w:id="1976254979">
          <w:marLeft w:val="480"/>
          <w:marRight w:val="0"/>
          <w:marTop w:val="0"/>
          <w:marBottom w:val="0"/>
          <w:divBdr>
            <w:top w:val="none" w:sz="0" w:space="0" w:color="auto"/>
            <w:left w:val="none" w:sz="0" w:space="0" w:color="auto"/>
            <w:bottom w:val="none" w:sz="0" w:space="0" w:color="auto"/>
            <w:right w:val="none" w:sz="0" w:space="0" w:color="auto"/>
          </w:divBdr>
        </w:div>
        <w:div w:id="400953338">
          <w:marLeft w:val="480"/>
          <w:marRight w:val="0"/>
          <w:marTop w:val="0"/>
          <w:marBottom w:val="0"/>
          <w:divBdr>
            <w:top w:val="none" w:sz="0" w:space="0" w:color="auto"/>
            <w:left w:val="none" w:sz="0" w:space="0" w:color="auto"/>
            <w:bottom w:val="none" w:sz="0" w:space="0" w:color="auto"/>
            <w:right w:val="none" w:sz="0" w:space="0" w:color="auto"/>
          </w:divBdr>
        </w:div>
        <w:div w:id="1843931093">
          <w:marLeft w:val="480"/>
          <w:marRight w:val="0"/>
          <w:marTop w:val="0"/>
          <w:marBottom w:val="0"/>
          <w:divBdr>
            <w:top w:val="none" w:sz="0" w:space="0" w:color="auto"/>
            <w:left w:val="none" w:sz="0" w:space="0" w:color="auto"/>
            <w:bottom w:val="none" w:sz="0" w:space="0" w:color="auto"/>
            <w:right w:val="none" w:sz="0" w:space="0" w:color="auto"/>
          </w:divBdr>
        </w:div>
        <w:div w:id="412437924">
          <w:marLeft w:val="480"/>
          <w:marRight w:val="0"/>
          <w:marTop w:val="0"/>
          <w:marBottom w:val="0"/>
          <w:divBdr>
            <w:top w:val="none" w:sz="0" w:space="0" w:color="auto"/>
            <w:left w:val="none" w:sz="0" w:space="0" w:color="auto"/>
            <w:bottom w:val="none" w:sz="0" w:space="0" w:color="auto"/>
            <w:right w:val="none" w:sz="0" w:space="0" w:color="auto"/>
          </w:divBdr>
        </w:div>
        <w:div w:id="947156241">
          <w:marLeft w:val="480"/>
          <w:marRight w:val="0"/>
          <w:marTop w:val="0"/>
          <w:marBottom w:val="0"/>
          <w:divBdr>
            <w:top w:val="none" w:sz="0" w:space="0" w:color="auto"/>
            <w:left w:val="none" w:sz="0" w:space="0" w:color="auto"/>
            <w:bottom w:val="none" w:sz="0" w:space="0" w:color="auto"/>
            <w:right w:val="none" w:sz="0" w:space="0" w:color="auto"/>
          </w:divBdr>
        </w:div>
        <w:div w:id="1039672162">
          <w:marLeft w:val="480"/>
          <w:marRight w:val="0"/>
          <w:marTop w:val="0"/>
          <w:marBottom w:val="0"/>
          <w:divBdr>
            <w:top w:val="none" w:sz="0" w:space="0" w:color="auto"/>
            <w:left w:val="none" w:sz="0" w:space="0" w:color="auto"/>
            <w:bottom w:val="none" w:sz="0" w:space="0" w:color="auto"/>
            <w:right w:val="none" w:sz="0" w:space="0" w:color="auto"/>
          </w:divBdr>
        </w:div>
        <w:div w:id="1742680475">
          <w:marLeft w:val="480"/>
          <w:marRight w:val="0"/>
          <w:marTop w:val="0"/>
          <w:marBottom w:val="0"/>
          <w:divBdr>
            <w:top w:val="none" w:sz="0" w:space="0" w:color="auto"/>
            <w:left w:val="none" w:sz="0" w:space="0" w:color="auto"/>
            <w:bottom w:val="none" w:sz="0" w:space="0" w:color="auto"/>
            <w:right w:val="none" w:sz="0" w:space="0" w:color="auto"/>
          </w:divBdr>
        </w:div>
        <w:div w:id="192379322">
          <w:marLeft w:val="480"/>
          <w:marRight w:val="0"/>
          <w:marTop w:val="0"/>
          <w:marBottom w:val="0"/>
          <w:divBdr>
            <w:top w:val="none" w:sz="0" w:space="0" w:color="auto"/>
            <w:left w:val="none" w:sz="0" w:space="0" w:color="auto"/>
            <w:bottom w:val="none" w:sz="0" w:space="0" w:color="auto"/>
            <w:right w:val="none" w:sz="0" w:space="0" w:color="auto"/>
          </w:divBdr>
        </w:div>
        <w:div w:id="1921864483">
          <w:marLeft w:val="480"/>
          <w:marRight w:val="0"/>
          <w:marTop w:val="0"/>
          <w:marBottom w:val="0"/>
          <w:divBdr>
            <w:top w:val="none" w:sz="0" w:space="0" w:color="auto"/>
            <w:left w:val="none" w:sz="0" w:space="0" w:color="auto"/>
            <w:bottom w:val="none" w:sz="0" w:space="0" w:color="auto"/>
            <w:right w:val="none" w:sz="0" w:space="0" w:color="auto"/>
          </w:divBdr>
        </w:div>
        <w:div w:id="1982345839">
          <w:marLeft w:val="480"/>
          <w:marRight w:val="0"/>
          <w:marTop w:val="0"/>
          <w:marBottom w:val="0"/>
          <w:divBdr>
            <w:top w:val="none" w:sz="0" w:space="0" w:color="auto"/>
            <w:left w:val="none" w:sz="0" w:space="0" w:color="auto"/>
            <w:bottom w:val="none" w:sz="0" w:space="0" w:color="auto"/>
            <w:right w:val="none" w:sz="0" w:space="0" w:color="auto"/>
          </w:divBdr>
        </w:div>
        <w:div w:id="1585257184">
          <w:marLeft w:val="480"/>
          <w:marRight w:val="0"/>
          <w:marTop w:val="0"/>
          <w:marBottom w:val="0"/>
          <w:divBdr>
            <w:top w:val="none" w:sz="0" w:space="0" w:color="auto"/>
            <w:left w:val="none" w:sz="0" w:space="0" w:color="auto"/>
            <w:bottom w:val="none" w:sz="0" w:space="0" w:color="auto"/>
            <w:right w:val="none" w:sz="0" w:space="0" w:color="auto"/>
          </w:divBdr>
        </w:div>
        <w:div w:id="113982600">
          <w:marLeft w:val="480"/>
          <w:marRight w:val="0"/>
          <w:marTop w:val="0"/>
          <w:marBottom w:val="0"/>
          <w:divBdr>
            <w:top w:val="none" w:sz="0" w:space="0" w:color="auto"/>
            <w:left w:val="none" w:sz="0" w:space="0" w:color="auto"/>
            <w:bottom w:val="none" w:sz="0" w:space="0" w:color="auto"/>
            <w:right w:val="none" w:sz="0" w:space="0" w:color="auto"/>
          </w:divBdr>
        </w:div>
        <w:div w:id="1078214888">
          <w:marLeft w:val="480"/>
          <w:marRight w:val="0"/>
          <w:marTop w:val="0"/>
          <w:marBottom w:val="0"/>
          <w:divBdr>
            <w:top w:val="none" w:sz="0" w:space="0" w:color="auto"/>
            <w:left w:val="none" w:sz="0" w:space="0" w:color="auto"/>
            <w:bottom w:val="none" w:sz="0" w:space="0" w:color="auto"/>
            <w:right w:val="none" w:sz="0" w:space="0" w:color="auto"/>
          </w:divBdr>
        </w:div>
        <w:div w:id="289938398">
          <w:marLeft w:val="480"/>
          <w:marRight w:val="0"/>
          <w:marTop w:val="0"/>
          <w:marBottom w:val="0"/>
          <w:divBdr>
            <w:top w:val="none" w:sz="0" w:space="0" w:color="auto"/>
            <w:left w:val="none" w:sz="0" w:space="0" w:color="auto"/>
            <w:bottom w:val="none" w:sz="0" w:space="0" w:color="auto"/>
            <w:right w:val="none" w:sz="0" w:space="0" w:color="auto"/>
          </w:divBdr>
        </w:div>
        <w:div w:id="354503393">
          <w:marLeft w:val="480"/>
          <w:marRight w:val="0"/>
          <w:marTop w:val="0"/>
          <w:marBottom w:val="0"/>
          <w:divBdr>
            <w:top w:val="none" w:sz="0" w:space="0" w:color="auto"/>
            <w:left w:val="none" w:sz="0" w:space="0" w:color="auto"/>
            <w:bottom w:val="none" w:sz="0" w:space="0" w:color="auto"/>
            <w:right w:val="none" w:sz="0" w:space="0" w:color="auto"/>
          </w:divBdr>
        </w:div>
        <w:div w:id="1001860183">
          <w:marLeft w:val="480"/>
          <w:marRight w:val="0"/>
          <w:marTop w:val="0"/>
          <w:marBottom w:val="0"/>
          <w:divBdr>
            <w:top w:val="none" w:sz="0" w:space="0" w:color="auto"/>
            <w:left w:val="none" w:sz="0" w:space="0" w:color="auto"/>
            <w:bottom w:val="none" w:sz="0" w:space="0" w:color="auto"/>
            <w:right w:val="none" w:sz="0" w:space="0" w:color="auto"/>
          </w:divBdr>
        </w:div>
        <w:div w:id="710224857">
          <w:marLeft w:val="480"/>
          <w:marRight w:val="0"/>
          <w:marTop w:val="0"/>
          <w:marBottom w:val="0"/>
          <w:divBdr>
            <w:top w:val="none" w:sz="0" w:space="0" w:color="auto"/>
            <w:left w:val="none" w:sz="0" w:space="0" w:color="auto"/>
            <w:bottom w:val="none" w:sz="0" w:space="0" w:color="auto"/>
            <w:right w:val="none" w:sz="0" w:space="0" w:color="auto"/>
          </w:divBdr>
        </w:div>
        <w:div w:id="743723346">
          <w:marLeft w:val="480"/>
          <w:marRight w:val="0"/>
          <w:marTop w:val="0"/>
          <w:marBottom w:val="0"/>
          <w:divBdr>
            <w:top w:val="none" w:sz="0" w:space="0" w:color="auto"/>
            <w:left w:val="none" w:sz="0" w:space="0" w:color="auto"/>
            <w:bottom w:val="none" w:sz="0" w:space="0" w:color="auto"/>
            <w:right w:val="none" w:sz="0" w:space="0" w:color="auto"/>
          </w:divBdr>
        </w:div>
        <w:div w:id="1522283750">
          <w:marLeft w:val="480"/>
          <w:marRight w:val="0"/>
          <w:marTop w:val="0"/>
          <w:marBottom w:val="0"/>
          <w:divBdr>
            <w:top w:val="none" w:sz="0" w:space="0" w:color="auto"/>
            <w:left w:val="none" w:sz="0" w:space="0" w:color="auto"/>
            <w:bottom w:val="none" w:sz="0" w:space="0" w:color="auto"/>
            <w:right w:val="none" w:sz="0" w:space="0" w:color="auto"/>
          </w:divBdr>
        </w:div>
        <w:div w:id="62679992">
          <w:marLeft w:val="480"/>
          <w:marRight w:val="0"/>
          <w:marTop w:val="0"/>
          <w:marBottom w:val="0"/>
          <w:divBdr>
            <w:top w:val="none" w:sz="0" w:space="0" w:color="auto"/>
            <w:left w:val="none" w:sz="0" w:space="0" w:color="auto"/>
            <w:bottom w:val="none" w:sz="0" w:space="0" w:color="auto"/>
            <w:right w:val="none" w:sz="0" w:space="0" w:color="auto"/>
          </w:divBdr>
        </w:div>
        <w:div w:id="339242158">
          <w:marLeft w:val="480"/>
          <w:marRight w:val="0"/>
          <w:marTop w:val="0"/>
          <w:marBottom w:val="0"/>
          <w:divBdr>
            <w:top w:val="none" w:sz="0" w:space="0" w:color="auto"/>
            <w:left w:val="none" w:sz="0" w:space="0" w:color="auto"/>
            <w:bottom w:val="none" w:sz="0" w:space="0" w:color="auto"/>
            <w:right w:val="none" w:sz="0" w:space="0" w:color="auto"/>
          </w:divBdr>
        </w:div>
        <w:div w:id="2113814941">
          <w:marLeft w:val="480"/>
          <w:marRight w:val="0"/>
          <w:marTop w:val="0"/>
          <w:marBottom w:val="0"/>
          <w:divBdr>
            <w:top w:val="none" w:sz="0" w:space="0" w:color="auto"/>
            <w:left w:val="none" w:sz="0" w:space="0" w:color="auto"/>
            <w:bottom w:val="none" w:sz="0" w:space="0" w:color="auto"/>
            <w:right w:val="none" w:sz="0" w:space="0" w:color="auto"/>
          </w:divBdr>
        </w:div>
        <w:div w:id="864367762">
          <w:marLeft w:val="480"/>
          <w:marRight w:val="0"/>
          <w:marTop w:val="0"/>
          <w:marBottom w:val="0"/>
          <w:divBdr>
            <w:top w:val="none" w:sz="0" w:space="0" w:color="auto"/>
            <w:left w:val="none" w:sz="0" w:space="0" w:color="auto"/>
            <w:bottom w:val="none" w:sz="0" w:space="0" w:color="auto"/>
            <w:right w:val="none" w:sz="0" w:space="0" w:color="auto"/>
          </w:divBdr>
        </w:div>
        <w:div w:id="1712606341">
          <w:marLeft w:val="480"/>
          <w:marRight w:val="0"/>
          <w:marTop w:val="0"/>
          <w:marBottom w:val="0"/>
          <w:divBdr>
            <w:top w:val="none" w:sz="0" w:space="0" w:color="auto"/>
            <w:left w:val="none" w:sz="0" w:space="0" w:color="auto"/>
            <w:bottom w:val="none" w:sz="0" w:space="0" w:color="auto"/>
            <w:right w:val="none" w:sz="0" w:space="0" w:color="auto"/>
          </w:divBdr>
        </w:div>
        <w:div w:id="809202863">
          <w:marLeft w:val="480"/>
          <w:marRight w:val="0"/>
          <w:marTop w:val="0"/>
          <w:marBottom w:val="0"/>
          <w:divBdr>
            <w:top w:val="none" w:sz="0" w:space="0" w:color="auto"/>
            <w:left w:val="none" w:sz="0" w:space="0" w:color="auto"/>
            <w:bottom w:val="none" w:sz="0" w:space="0" w:color="auto"/>
            <w:right w:val="none" w:sz="0" w:space="0" w:color="auto"/>
          </w:divBdr>
        </w:div>
        <w:div w:id="391775168">
          <w:marLeft w:val="480"/>
          <w:marRight w:val="0"/>
          <w:marTop w:val="0"/>
          <w:marBottom w:val="0"/>
          <w:divBdr>
            <w:top w:val="none" w:sz="0" w:space="0" w:color="auto"/>
            <w:left w:val="none" w:sz="0" w:space="0" w:color="auto"/>
            <w:bottom w:val="none" w:sz="0" w:space="0" w:color="auto"/>
            <w:right w:val="none" w:sz="0" w:space="0" w:color="auto"/>
          </w:divBdr>
        </w:div>
        <w:div w:id="1957716463">
          <w:marLeft w:val="480"/>
          <w:marRight w:val="0"/>
          <w:marTop w:val="0"/>
          <w:marBottom w:val="0"/>
          <w:divBdr>
            <w:top w:val="none" w:sz="0" w:space="0" w:color="auto"/>
            <w:left w:val="none" w:sz="0" w:space="0" w:color="auto"/>
            <w:bottom w:val="none" w:sz="0" w:space="0" w:color="auto"/>
            <w:right w:val="none" w:sz="0" w:space="0" w:color="auto"/>
          </w:divBdr>
        </w:div>
        <w:div w:id="746348445">
          <w:marLeft w:val="480"/>
          <w:marRight w:val="0"/>
          <w:marTop w:val="0"/>
          <w:marBottom w:val="0"/>
          <w:divBdr>
            <w:top w:val="none" w:sz="0" w:space="0" w:color="auto"/>
            <w:left w:val="none" w:sz="0" w:space="0" w:color="auto"/>
            <w:bottom w:val="none" w:sz="0" w:space="0" w:color="auto"/>
            <w:right w:val="none" w:sz="0" w:space="0" w:color="auto"/>
          </w:divBdr>
        </w:div>
        <w:div w:id="606423058">
          <w:marLeft w:val="480"/>
          <w:marRight w:val="0"/>
          <w:marTop w:val="0"/>
          <w:marBottom w:val="0"/>
          <w:divBdr>
            <w:top w:val="none" w:sz="0" w:space="0" w:color="auto"/>
            <w:left w:val="none" w:sz="0" w:space="0" w:color="auto"/>
            <w:bottom w:val="none" w:sz="0" w:space="0" w:color="auto"/>
            <w:right w:val="none" w:sz="0" w:space="0" w:color="auto"/>
          </w:divBdr>
        </w:div>
        <w:div w:id="2112314773">
          <w:marLeft w:val="480"/>
          <w:marRight w:val="0"/>
          <w:marTop w:val="0"/>
          <w:marBottom w:val="0"/>
          <w:divBdr>
            <w:top w:val="none" w:sz="0" w:space="0" w:color="auto"/>
            <w:left w:val="none" w:sz="0" w:space="0" w:color="auto"/>
            <w:bottom w:val="none" w:sz="0" w:space="0" w:color="auto"/>
            <w:right w:val="none" w:sz="0" w:space="0" w:color="auto"/>
          </w:divBdr>
        </w:div>
        <w:div w:id="950743535">
          <w:marLeft w:val="480"/>
          <w:marRight w:val="0"/>
          <w:marTop w:val="0"/>
          <w:marBottom w:val="0"/>
          <w:divBdr>
            <w:top w:val="none" w:sz="0" w:space="0" w:color="auto"/>
            <w:left w:val="none" w:sz="0" w:space="0" w:color="auto"/>
            <w:bottom w:val="none" w:sz="0" w:space="0" w:color="auto"/>
            <w:right w:val="none" w:sz="0" w:space="0" w:color="auto"/>
          </w:divBdr>
        </w:div>
        <w:div w:id="940987528">
          <w:marLeft w:val="480"/>
          <w:marRight w:val="0"/>
          <w:marTop w:val="0"/>
          <w:marBottom w:val="0"/>
          <w:divBdr>
            <w:top w:val="none" w:sz="0" w:space="0" w:color="auto"/>
            <w:left w:val="none" w:sz="0" w:space="0" w:color="auto"/>
            <w:bottom w:val="none" w:sz="0" w:space="0" w:color="auto"/>
            <w:right w:val="none" w:sz="0" w:space="0" w:color="auto"/>
          </w:divBdr>
        </w:div>
        <w:div w:id="359746421">
          <w:marLeft w:val="480"/>
          <w:marRight w:val="0"/>
          <w:marTop w:val="0"/>
          <w:marBottom w:val="0"/>
          <w:divBdr>
            <w:top w:val="none" w:sz="0" w:space="0" w:color="auto"/>
            <w:left w:val="none" w:sz="0" w:space="0" w:color="auto"/>
            <w:bottom w:val="none" w:sz="0" w:space="0" w:color="auto"/>
            <w:right w:val="none" w:sz="0" w:space="0" w:color="auto"/>
          </w:divBdr>
        </w:div>
        <w:div w:id="1724407852">
          <w:marLeft w:val="480"/>
          <w:marRight w:val="0"/>
          <w:marTop w:val="0"/>
          <w:marBottom w:val="0"/>
          <w:divBdr>
            <w:top w:val="none" w:sz="0" w:space="0" w:color="auto"/>
            <w:left w:val="none" w:sz="0" w:space="0" w:color="auto"/>
            <w:bottom w:val="none" w:sz="0" w:space="0" w:color="auto"/>
            <w:right w:val="none" w:sz="0" w:space="0" w:color="auto"/>
          </w:divBdr>
        </w:div>
        <w:div w:id="335809972">
          <w:marLeft w:val="480"/>
          <w:marRight w:val="0"/>
          <w:marTop w:val="0"/>
          <w:marBottom w:val="0"/>
          <w:divBdr>
            <w:top w:val="none" w:sz="0" w:space="0" w:color="auto"/>
            <w:left w:val="none" w:sz="0" w:space="0" w:color="auto"/>
            <w:bottom w:val="none" w:sz="0" w:space="0" w:color="auto"/>
            <w:right w:val="none" w:sz="0" w:space="0" w:color="auto"/>
          </w:divBdr>
        </w:div>
        <w:div w:id="1256936954">
          <w:marLeft w:val="480"/>
          <w:marRight w:val="0"/>
          <w:marTop w:val="0"/>
          <w:marBottom w:val="0"/>
          <w:divBdr>
            <w:top w:val="none" w:sz="0" w:space="0" w:color="auto"/>
            <w:left w:val="none" w:sz="0" w:space="0" w:color="auto"/>
            <w:bottom w:val="none" w:sz="0" w:space="0" w:color="auto"/>
            <w:right w:val="none" w:sz="0" w:space="0" w:color="auto"/>
          </w:divBdr>
        </w:div>
        <w:div w:id="2515844">
          <w:marLeft w:val="480"/>
          <w:marRight w:val="0"/>
          <w:marTop w:val="0"/>
          <w:marBottom w:val="0"/>
          <w:divBdr>
            <w:top w:val="none" w:sz="0" w:space="0" w:color="auto"/>
            <w:left w:val="none" w:sz="0" w:space="0" w:color="auto"/>
            <w:bottom w:val="none" w:sz="0" w:space="0" w:color="auto"/>
            <w:right w:val="none" w:sz="0" w:space="0" w:color="auto"/>
          </w:divBdr>
        </w:div>
        <w:div w:id="1468351745">
          <w:marLeft w:val="480"/>
          <w:marRight w:val="0"/>
          <w:marTop w:val="0"/>
          <w:marBottom w:val="0"/>
          <w:divBdr>
            <w:top w:val="none" w:sz="0" w:space="0" w:color="auto"/>
            <w:left w:val="none" w:sz="0" w:space="0" w:color="auto"/>
            <w:bottom w:val="none" w:sz="0" w:space="0" w:color="auto"/>
            <w:right w:val="none" w:sz="0" w:space="0" w:color="auto"/>
          </w:divBdr>
        </w:div>
        <w:div w:id="1179153289">
          <w:marLeft w:val="480"/>
          <w:marRight w:val="0"/>
          <w:marTop w:val="0"/>
          <w:marBottom w:val="0"/>
          <w:divBdr>
            <w:top w:val="none" w:sz="0" w:space="0" w:color="auto"/>
            <w:left w:val="none" w:sz="0" w:space="0" w:color="auto"/>
            <w:bottom w:val="none" w:sz="0" w:space="0" w:color="auto"/>
            <w:right w:val="none" w:sz="0" w:space="0" w:color="auto"/>
          </w:divBdr>
        </w:div>
        <w:div w:id="13921814">
          <w:marLeft w:val="480"/>
          <w:marRight w:val="0"/>
          <w:marTop w:val="0"/>
          <w:marBottom w:val="0"/>
          <w:divBdr>
            <w:top w:val="none" w:sz="0" w:space="0" w:color="auto"/>
            <w:left w:val="none" w:sz="0" w:space="0" w:color="auto"/>
            <w:bottom w:val="none" w:sz="0" w:space="0" w:color="auto"/>
            <w:right w:val="none" w:sz="0" w:space="0" w:color="auto"/>
          </w:divBdr>
        </w:div>
        <w:div w:id="1638147948">
          <w:marLeft w:val="480"/>
          <w:marRight w:val="0"/>
          <w:marTop w:val="0"/>
          <w:marBottom w:val="0"/>
          <w:divBdr>
            <w:top w:val="none" w:sz="0" w:space="0" w:color="auto"/>
            <w:left w:val="none" w:sz="0" w:space="0" w:color="auto"/>
            <w:bottom w:val="none" w:sz="0" w:space="0" w:color="auto"/>
            <w:right w:val="none" w:sz="0" w:space="0" w:color="auto"/>
          </w:divBdr>
        </w:div>
        <w:div w:id="1868789393">
          <w:marLeft w:val="480"/>
          <w:marRight w:val="0"/>
          <w:marTop w:val="0"/>
          <w:marBottom w:val="0"/>
          <w:divBdr>
            <w:top w:val="none" w:sz="0" w:space="0" w:color="auto"/>
            <w:left w:val="none" w:sz="0" w:space="0" w:color="auto"/>
            <w:bottom w:val="none" w:sz="0" w:space="0" w:color="auto"/>
            <w:right w:val="none" w:sz="0" w:space="0" w:color="auto"/>
          </w:divBdr>
        </w:div>
        <w:div w:id="1168012392">
          <w:marLeft w:val="480"/>
          <w:marRight w:val="0"/>
          <w:marTop w:val="0"/>
          <w:marBottom w:val="0"/>
          <w:divBdr>
            <w:top w:val="none" w:sz="0" w:space="0" w:color="auto"/>
            <w:left w:val="none" w:sz="0" w:space="0" w:color="auto"/>
            <w:bottom w:val="none" w:sz="0" w:space="0" w:color="auto"/>
            <w:right w:val="none" w:sz="0" w:space="0" w:color="auto"/>
          </w:divBdr>
        </w:div>
        <w:div w:id="1964917725">
          <w:marLeft w:val="480"/>
          <w:marRight w:val="0"/>
          <w:marTop w:val="0"/>
          <w:marBottom w:val="0"/>
          <w:divBdr>
            <w:top w:val="none" w:sz="0" w:space="0" w:color="auto"/>
            <w:left w:val="none" w:sz="0" w:space="0" w:color="auto"/>
            <w:bottom w:val="none" w:sz="0" w:space="0" w:color="auto"/>
            <w:right w:val="none" w:sz="0" w:space="0" w:color="auto"/>
          </w:divBdr>
        </w:div>
        <w:div w:id="303899224">
          <w:marLeft w:val="480"/>
          <w:marRight w:val="0"/>
          <w:marTop w:val="0"/>
          <w:marBottom w:val="0"/>
          <w:divBdr>
            <w:top w:val="none" w:sz="0" w:space="0" w:color="auto"/>
            <w:left w:val="none" w:sz="0" w:space="0" w:color="auto"/>
            <w:bottom w:val="none" w:sz="0" w:space="0" w:color="auto"/>
            <w:right w:val="none" w:sz="0" w:space="0" w:color="auto"/>
          </w:divBdr>
        </w:div>
        <w:div w:id="383792214">
          <w:marLeft w:val="480"/>
          <w:marRight w:val="0"/>
          <w:marTop w:val="0"/>
          <w:marBottom w:val="0"/>
          <w:divBdr>
            <w:top w:val="none" w:sz="0" w:space="0" w:color="auto"/>
            <w:left w:val="none" w:sz="0" w:space="0" w:color="auto"/>
            <w:bottom w:val="none" w:sz="0" w:space="0" w:color="auto"/>
            <w:right w:val="none" w:sz="0" w:space="0" w:color="auto"/>
          </w:divBdr>
        </w:div>
      </w:divsChild>
    </w:div>
    <w:div w:id="1488741402">
      <w:bodyDiv w:val="1"/>
      <w:marLeft w:val="0"/>
      <w:marRight w:val="0"/>
      <w:marTop w:val="0"/>
      <w:marBottom w:val="0"/>
      <w:divBdr>
        <w:top w:val="none" w:sz="0" w:space="0" w:color="auto"/>
        <w:left w:val="none" w:sz="0" w:space="0" w:color="auto"/>
        <w:bottom w:val="none" w:sz="0" w:space="0" w:color="auto"/>
        <w:right w:val="none" w:sz="0" w:space="0" w:color="auto"/>
      </w:divBdr>
    </w:div>
    <w:div w:id="1488859955">
      <w:bodyDiv w:val="1"/>
      <w:marLeft w:val="0"/>
      <w:marRight w:val="0"/>
      <w:marTop w:val="0"/>
      <w:marBottom w:val="0"/>
      <w:divBdr>
        <w:top w:val="none" w:sz="0" w:space="0" w:color="auto"/>
        <w:left w:val="none" w:sz="0" w:space="0" w:color="auto"/>
        <w:bottom w:val="none" w:sz="0" w:space="0" w:color="auto"/>
        <w:right w:val="none" w:sz="0" w:space="0" w:color="auto"/>
      </w:divBdr>
    </w:div>
    <w:div w:id="1489203502">
      <w:bodyDiv w:val="1"/>
      <w:marLeft w:val="0"/>
      <w:marRight w:val="0"/>
      <w:marTop w:val="0"/>
      <w:marBottom w:val="0"/>
      <w:divBdr>
        <w:top w:val="none" w:sz="0" w:space="0" w:color="auto"/>
        <w:left w:val="none" w:sz="0" w:space="0" w:color="auto"/>
        <w:bottom w:val="none" w:sz="0" w:space="0" w:color="auto"/>
        <w:right w:val="none" w:sz="0" w:space="0" w:color="auto"/>
      </w:divBdr>
    </w:div>
    <w:div w:id="1489832146">
      <w:bodyDiv w:val="1"/>
      <w:marLeft w:val="0"/>
      <w:marRight w:val="0"/>
      <w:marTop w:val="0"/>
      <w:marBottom w:val="0"/>
      <w:divBdr>
        <w:top w:val="none" w:sz="0" w:space="0" w:color="auto"/>
        <w:left w:val="none" w:sz="0" w:space="0" w:color="auto"/>
        <w:bottom w:val="none" w:sz="0" w:space="0" w:color="auto"/>
        <w:right w:val="none" w:sz="0" w:space="0" w:color="auto"/>
      </w:divBdr>
    </w:div>
    <w:div w:id="1491479800">
      <w:bodyDiv w:val="1"/>
      <w:marLeft w:val="0"/>
      <w:marRight w:val="0"/>
      <w:marTop w:val="0"/>
      <w:marBottom w:val="0"/>
      <w:divBdr>
        <w:top w:val="none" w:sz="0" w:space="0" w:color="auto"/>
        <w:left w:val="none" w:sz="0" w:space="0" w:color="auto"/>
        <w:bottom w:val="none" w:sz="0" w:space="0" w:color="auto"/>
        <w:right w:val="none" w:sz="0" w:space="0" w:color="auto"/>
      </w:divBdr>
    </w:div>
    <w:div w:id="1493763118">
      <w:bodyDiv w:val="1"/>
      <w:marLeft w:val="0"/>
      <w:marRight w:val="0"/>
      <w:marTop w:val="0"/>
      <w:marBottom w:val="0"/>
      <w:divBdr>
        <w:top w:val="none" w:sz="0" w:space="0" w:color="auto"/>
        <w:left w:val="none" w:sz="0" w:space="0" w:color="auto"/>
        <w:bottom w:val="none" w:sz="0" w:space="0" w:color="auto"/>
        <w:right w:val="none" w:sz="0" w:space="0" w:color="auto"/>
      </w:divBdr>
    </w:div>
    <w:div w:id="1494908490">
      <w:bodyDiv w:val="1"/>
      <w:marLeft w:val="0"/>
      <w:marRight w:val="0"/>
      <w:marTop w:val="0"/>
      <w:marBottom w:val="0"/>
      <w:divBdr>
        <w:top w:val="none" w:sz="0" w:space="0" w:color="auto"/>
        <w:left w:val="none" w:sz="0" w:space="0" w:color="auto"/>
        <w:bottom w:val="none" w:sz="0" w:space="0" w:color="auto"/>
        <w:right w:val="none" w:sz="0" w:space="0" w:color="auto"/>
      </w:divBdr>
    </w:div>
    <w:div w:id="1495950091">
      <w:bodyDiv w:val="1"/>
      <w:marLeft w:val="0"/>
      <w:marRight w:val="0"/>
      <w:marTop w:val="0"/>
      <w:marBottom w:val="0"/>
      <w:divBdr>
        <w:top w:val="none" w:sz="0" w:space="0" w:color="auto"/>
        <w:left w:val="none" w:sz="0" w:space="0" w:color="auto"/>
        <w:bottom w:val="none" w:sz="0" w:space="0" w:color="auto"/>
        <w:right w:val="none" w:sz="0" w:space="0" w:color="auto"/>
      </w:divBdr>
    </w:div>
    <w:div w:id="1499268967">
      <w:bodyDiv w:val="1"/>
      <w:marLeft w:val="0"/>
      <w:marRight w:val="0"/>
      <w:marTop w:val="0"/>
      <w:marBottom w:val="0"/>
      <w:divBdr>
        <w:top w:val="none" w:sz="0" w:space="0" w:color="auto"/>
        <w:left w:val="none" w:sz="0" w:space="0" w:color="auto"/>
        <w:bottom w:val="none" w:sz="0" w:space="0" w:color="auto"/>
        <w:right w:val="none" w:sz="0" w:space="0" w:color="auto"/>
      </w:divBdr>
    </w:div>
    <w:div w:id="1502500896">
      <w:bodyDiv w:val="1"/>
      <w:marLeft w:val="0"/>
      <w:marRight w:val="0"/>
      <w:marTop w:val="0"/>
      <w:marBottom w:val="0"/>
      <w:divBdr>
        <w:top w:val="none" w:sz="0" w:space="0" w:color="auto"/>
        <w:left w:val="none" w:sz="0" w:space="0" w:color="auto"/>
        <w:bottom w:val="none" w:sz="0" w:space="0" w:color="auto"/>
        <w:right w:val="none" w:sz="0" w:space="0" w:color="auto"/>
      </w:divBdr>
    </w:div>
    <w:div w:id="1504007856">
      <w:bodyDiv w:val="1"/>
      <w:marLeft w:val="0"/>
      <w:marRight w:val="0"/>
      <w:marTop w:val="0"/>
      <w:marBottom w:val="0"/>
      <w:divBdr>
        <w:top w:val="none" w:sz="0" w:space="0" w:color="auto"/>
        <w:left w:val="none" w:sz="0" w:space="0" w:color="auto"/>
        <w:bottom w:val="none" w:sz="0" w:space="0" w:color="auto"/>
        <w:right w:val="none" w:sz="0" w:space="0" w:color="auto"/>
      </w:divBdr>
    </w:div>
    <w:div w:id="1504054906">
      <w:bodyDiv w:val="1"/>
      <w:marLeft w:val="0"/>
      <w:marRight w:val="0"/>
      <w:marTop w:val="0"/>
      <w:marBottom w:val="0"/>
      <w:divBdr>
        <w:top w:val="none" w:sz="0" w:space="0" w:color="auto"/>
        <w:left w:val="none" w:sz="0" w:space="0" w:color="auto"/>
        <w:bottom w:val="none" w:sz="0" w:space="0" w:color="auto"/>
        <w:right w:val="none" w:sz="0" w:space="0" w:color="auto"/>
      </w:divBdr>
    </w:div>
    <w:div w:id="1504662470">
      <w:bodyDiv w:val="1"/>
      <w:marLeft w:val="0"/>
      <w:marRight w:val="0"/>
      <w:marTop w:val="0"/>
      <w:marBottom w:val="0"/>
      <w:divBdr>
        <w:top w:val="none" w:sz="0" w:space="0" w:color="auto"/>
        <w:left w:val="none" w:sz="0" w:space="0" w:color="auto"/>
        <w:bottom w:val="none" w:sz="0" w:space="0" w:color="auto"/>
        <w:right w:val="none" w:sz="0" w:space="0" w:color="auto"/>
      </w:divBdr>
    </w:div>
    <w:div w:id="1508906579">
      <w:bodyDiv w:val="1"/>
      <w:marLeft w:val="0"/>
      <w:marRight w:val="0"/>
      <w:marTop w:val="0"/>
      <w:marBottom w:val="0"/>
      <w:divBdr>
        <w:top w:val="none" w:sz="0" w:space="0" w:color="auto"/>
        <w:left w:val="none" w:sz="0" w:space="0" w:color="auto"/>
        <w:bottom w:val="none" w:sz="0" w:space="0" w:color="auto"/>
        <w:right w:val="none" w:sz="0" w:space="0" w:color="auto"/>
      </w:divBdr>
      <w:divsChild>
        <w:div w:id="186528308">
          <w:marLeft w:val="480"/>
          <w:marRight w:val="0"/>
          <w:marTop w:val="0"/>
          <w:marBottom w:val="0"/>
          <w:divBdr>
            <w:top w:val="none" w:sz="0" w:space="0" w:color="auto"/>
            <w:left w:val="none" w:sz="0" w:space="0" w:color="auto"/>
            <w:bottom w:val="none" w:sz="0" w:space="0" w:color="auto"/>
            <w:right w:val="none" w:sz="0" w:space="0" w:color="auto"/>
          </w:divBdr>
        </w:div>
        <w:div w:id="152062511">
          <w:marLeft w:val="480"/>
          <w:marRight w:val="0"/>
          <w:marTop w:val="0"/>
          <w:marBottom w:val="0"/>
          <w:divBdr>
            <w:top w:val="none" w:sz="0" w:space="0" w:color="auto"/>
            <w:left w:val="none" w:sz="0" w:space="0" w:color="auto"/>
            <w:bottom w:val="none" w:sz="0" w:space="0" w:color="auto"/>
            <w:right w:val="none" w:sz="0" w:space="0" w:color="auto"/>
          </w:divBdr>
        </w:div>
        <w:div w:id="310868663">
          <w:marLeft w:val="480"/>
          <w:marRight w:val="0"/>
          <w:marTop w:val="0"/>
          <w:marBottom w:val="0"/>
          <w:divBdr>
            <w:top w:val="none" w:sz="0" w:space="0" w:color="auto"/>
            <w:left w:val="none" w:sz="0" w:space="0" w:color="auto"/>
            <w:bottom w:val="none" w:sz="0" w:space="0" w:color="auto"/>
            <w:right w:val="none" w:sz="0" w:space="0" w:color="auto"/>
          </w:divBdr>
        </w:div>
        <w:div w:id="1640181990">
          <w:marLeft w:val="480"/>
          <w:marRight w:val="0"/>
          <w:marTop w:val="0"/>
          <w:marBottom w:val="0"/>
          <w:divBdr>
            <w:top w:val="none" w:sz="0" w:space="0" w:color="auto"/>
            <w:left w:val="none" w:sz="0" w:space="0" w:color="auto"/>
            <w:bottom w:val="none" w:sz="0" w:space="0" w:color="auto"/>
            <w:right w:val="none" w:sz="0" w:space="0" w:color="auto"/>
          </w:divBdr>
        </w:div>
        <w:div w:id="285501337">
          <w:marLeft w:val="480"/>
          <w:marRight w:val="0"/>
          <w:marTop w:val="0"/>
          <w:marBottom w:val="0"/>
          <w:divBdr>
            <w:top w:val="none" w:sz="0" w:space="0" w:color="auto"/>
            <w:left w:val="none" w:sz="0" w:space="0" w:color="auto"/>
            <w:bottom w:val="none" w:sz="0" w:space="0" w:color="auto"/>
            <w:right w:val="none" w:sz="0" w:space="0" w:color="auto"/>
          </w:divBdr>
        </w:div>
        <w:div w:id="286084465">
          <w:marLeft w:val="480"/>
          <w:marRight w:val="0"/>
          <w:marTop w:val="0"/>
          <w:marBottom w:val="0"/>
          <w:divBdr>
            <w:top w:val="none" w:sz="0" w:space="0" w:color="auto"/>
            <w:left w:val="none" w:sz="0" w:space="0" w:color="auto"/>
            <w:bottom w:val="none" w:sz="0" w:space="0" w:color="auto"/>
            <w:right w:val="none" w:sz="0" w:space="0" w:color="auto"/>
          </w:divBdr>
        </w:div>
        <w:div w:id="1991784335">
          <w:marLeft w:val="480"/>
          <w:marRight w:val="0"/>
          <w:marTop w:val="0"/>
          <w:marBottom w:val="0"/>
          <w:divBdr>
            <w:top w:val="none" w:sz="0" w:space="0" w:color="auto"/>
            <w:left w:val="none" w:sz="0" w:space="0" w:color="auto"/>
            <w:bottom w:val="none" w:sz="0" w:space="0" w:color="auto"/>
            <w:right w:val="none" w:sz="0" w:space="0" w:color="auto"/>
          </w:divBdr>
        </w:div>
        <w:div w:id="182014064">
          <w:marLeft w:val="480"/>
          <w:marRight w:val="0"/>
          <w:marTop w:val="0"/>
          <w:marBottom w:val="0"/>
          <w:divBdr>
            <w:top w:val="none" w:sz="0" w:space="0" w:color="auto"/>
            <w:left w:val="none" w:sz="0" w:space="0" w:color="auto"/>
            <w:bottom w:val="none" w:sz="0" w:space="0" w:color="auto"/>
            <w:right w:val="none" w:sz="0" w:space="0" w:color="auto"/>
          </w:divBdr>
        </w:div>
        <w:div w:id="1966278672">
          <w:marLeft w:val="480"/>
          <w:marRight w:val="0"/>
          <w:marTop w:val="0"/>
          <w:marBottom w:val="0"/>
          <w:divBdr>
            <w:top w:val="none" w:sz="0" w:space="0" w:color="auto"/>
            <w:left w:val="none" w:sz="0" w:space="0" w:color="auto"/>
            <w:bottom w:val="none" w:sz="0" w:space="0" w:color="auto"/>
            <w:right w:val="none" w:sz="0" w:space="0" w:color="auto"/>
          </w:divBdr>
        </w:div>
        <w:div w:id="1356732938">
          <w:marLeft w:val="480"/>
          <w:marRight w:val="0"/>
          <w:marTop w:val="0"/>
          <w:marBottom w:val="0"/>
          <w:divBdr>
            <w:top w:val="none" w:sz="0" w:space="0" w:color="auto"/>
            <w:left w:val="none" w:sz="0" w:space="0" w:color="auto"/>
            <w:bottom w:val="none" w:sz="0" w:space="0" w:color="auto"/>
            <w:right w:val="none" w:sz="0" w:space="0" w:color="auto"/>
          </w:divBdr>
        </w:div>
        <w:div w:id="2036685498">
          <w:marLeft w:val="480"/>
          <w:marRight w:val="0"/>
          <w:marTop w:val="0"/>
          <w:marBottom w:val="0"/>
          <w:divBdr>
            <w:top w:val="none" w:sz="0" w:space="0" w:color="auto"/>
            <w:left w:val="none" w:sz="0" w:space="0" w:color="auto"/>
            <w:bottom w:val="none" w:sz="0" w:space="0" w:color="auto"/>
            <w:right w:val="none" w:sz="0" w:space="0" w:color="auto"/>
          </w:divBdr>
        </w:div>
        <w:div w:id="1088886572">
          <w:marLeft w:val="480"/>
          <w:marRight w:val="0"/>
          <w:marTop w:val="0"/>
          <w:marBottom w:val="0"/>
          <w:divBdr>
            <w:top w:val="none" w:sz="0" w:space="0" w:color="auto"/>
            <w:left w:val="none" w:sz="0" w:space="0" w:color="auto"/>
            <w:bottom w:val="none" w:sz="0" w:space="0" w:color="auto"/>
            <w:right w:val="none" w:sz="0" w:space="0" w:color="auto"/>
          </w:divBdr>
        </w:div>
        <w:div w:id="1987973267">
          <w:marLeft w:val="480"/>
          <w:marRight w:val="0"/>
          <w:marTop w:val="0"/>
          <w:marBottom w:val="0"/>
          <w:divBdr>
            <w:top w:val="none" w:sz="0" w:space="0" w:color="auto"/>
            <w:left w:val="none" w:sz="0" w:space="0" w:color="auto"/>
            <w:bottom w:val="none" w:sz="0" w:space="0" w:color="auto"/>
            <w:right w:val="none" w:sz="0" w:space="0" w:color="auto"/>
          </w:divBdr>
        </w:div>
        <w:div w:id="1931967938">
          <w:marLeft w:val="480"/>
          <w:marRight w:val="0"/>
          <w:marTop w:val="0"/>
          <w:marBottom w:val="0"/>
          <w:divBdr>
            <w:top w:val="none" w:sz="0" w:space="0" w:color="auto"/>
            <w:left w:val="none" w:sz="0" w:space="0" w:color="auto"/>
            <w:bottom w:val="none" w:sz="0" w:space="0" w:color="auto"/>
            <w:right w:val="none" w:sz="0" w:space="0" w:color="auto"/>
          </w:divBdr>
        </w:div>
        <w:div w:id="777601672">
          <w:marLeft w:val="480"/>
          <w:marRight w:val="0"/>
          <w:marTop w:val="0"/>
          <w:marBottom w:val="0"/>
          <w:divBdr>
            <w:top w:val="none" w:sz="0" w:space="0" w:color="auto"/>
            <w:left w:val="none" w:sz="0" w:space="0" w:color="auto"/>
            <w:bottom w:val="none" w:sz="0" w:space="0" w:color="auto"/>
            <w:right w:val="none" w:sz="0" w:space="0" w:color="auto"/>
          </w:divBdr>
        </w:div>
        <w:div w:id="1840806461">
          <w:marLeft w:val="480"/>
          <w:marRight w:val="0"/>
          <w:marTop w:val="0"/>
          <w:marBottom w:val="0"/>
          <w:divBdr>
            <w:top w:val="none" w:sz="0" w:space="0" w:color="auto"/>
            <w:left w:val="none" w:sz="0" w:space="0" w:color="auto"/>
            <w:bottom w:val="none" w:sz="0" w:space="0" w:color="auto"/>
            <w:right w:val="none" w:sz="0" w:space="0" w:color="auto"/>
          </w:divBdr>
        </w:div>
        <w:div w:id="275453715">
          <w:marLeft w:val="480"/>
          <w:marRight w:val="0"/>
          <w:marTop w:val="0"/>
          <w:marBottom w:val="0"/>
          <w:divBdr>
            <w:top w:val="none" w:sz="0" w:space="0" w:color="auto"/>
            <w:left w:val="none" w:sz="0" w:space="0" w:color="auto"/>
            <w:bottom w:val="none" w:sz="0" w:space="0" w:color="auto"/>
            <w:right w:val="none" w:sz="0" w:space="0" w:color="auto"/>
          </w:divBdr>
        </w:div>
        <w:div w:id="1104956312">
          <w:marLeft w:val="480"/>
          <w:marRight w:val="0"/>
          <w:marTop w:val="0"/>
          <w:marBottom w:val="0"/>
          <w:divBdr>
            <w:top w:val="none" w:sz="0" w:space="0" w:color="auto"/>
            <w:left w:val="none" w:sz="0" w:space="0" w:color="auto"/>
            <w:bottom w:val="none" w:sz="0" w:space="0" w:color="auto"/>
            <w:right w:val="none" w:sz="0" w:space="0" w:color="auto"/>
          </w:divBdr>
        </w:div>
        <w:div w:id="739256220">
          <w:marLeft w:val="480"/>
          <w:marRight w:val="0"/>
          <w:marTop w:val="0"/>
          <w:marBottom w:val="0"/>
          <w:divBdr>
            <w:top w:val="none" w:sz="0" w:space="0" w:color="auto"/>
            <w:left w:val="none" w:sz="0" w:space="0" w:color="auto"/>
            <w:bottom w:val="none" w:sz="0" w:space="0" w:color="auto"/>
            <w:right w:val="none" w:sz="0" w:space="0" w:color="auto"/>
          </w:divBdr>
        </w:div>
        <w:div w:id="578634529">
          <w:marLeft w:val="480"/>
          <w:marRight w:val="0"/>
          <w:marTop w:val="0"/>
          <w:marBottom w:val="0"/>
          <w:divBdr>
            <w:top w:val="none" w:sz="0" w:space="0" w:color="auto"/>
            <w:left w:val="none" w:sz="0" w:space="0" w:color="auto"/>
            <w:bottom w:val="none" w:sz="0" w:space="0" w:color="auto"/>
            <w:right w:val="none" w:sz="0" w:space="0" w:color="auto"/>
          </w:divBdr>
        </w:div>
        <w:div w:id="1438283632">
          <w:marLeft w:val="480"/>
          <w:marRight w:val="0"/>
          <w:marTop w:val="0"/>
          <w:marBottom w:val="0"/>
          <w:divBdr>
            <w:top w:val="none" w:sz="0" w:space="0" w:color="auto"/>
            <w:left w:val="none" w:sz="0" w:space="0" w:color="auto"/>
            <w:bottom w:val="none" w:sz="0" w:space="0" w:color="auto"/>
            <w:right w:val="none" w:sz="0" w:space="0" w:color="auto"/>
          </w:divBdr>
        </w:div>
        <w:div w:id="537084172">
          <w:marLeft w:val="480"/>
          <w:marRight w:val="0"/>
          <w:marTop w:val="0"/>
          <w:marBottom w:val="0"/>
          <w:divBdr>
            <w:top w:val="none" w:sz="0" w:space="0" w:color="auto"/>
            <w:left w:val="none" w:sz="0" w:space="0" w:color="auto"/>
            <w:bottom w:val="none" w:sz="0" w:space="0" w:color="auto"/>
            <w:right w:val="none" w:sz="0" w:space="0" w:color="auto"/>
          </w:divBdr>
        </w:div>
        <w:div w:id="371806466">
          <w:marLeft w:val="480"/>
          <w:marRight w:val="0"/>
          <w:marTop w:val="0"/>
          <w:marBottom w:val="0"/>
          <w:divBdr>
            <w:top w:val="none" w:sz="0" w:space="0" w:color="auto"/>
            <w:left w:val="none" w:sz="0" w:space="0" w:color="auto"/>
            <w:bottom w:val="none" w:sz="0" w:space="0" w:color="auto"/>
            <w:right w:val="none" w:sz="0" w:space="0" w:color="auto"/>
          </w:divBdr>
        </w:div>
        <w:div w:id="1394964195">
          <w:marLeft w:val="480"/>
          <w:marRight w:val="0"/>
          <w:marTop w:val="0"/>
          <w:marBottom w:val="0"/>
          <w:divBdr>
            <w:top w:val="none" w:sz="0" w:space="0" w:color="auto"/>
            <w:left w:val="none" w:sz="0" w:space="0" w:color="auto"/>
            <w:bottom w:val="none" w:sz="0" w:space="0" w:color="auto"/>
            <w:right w:val="none" w:sz="0" w:space="0" w:color="auto"/>
          </w:divBdr>
        </w:div>
        <w:div w:id="17237955">
          <w:marLeft w:val="480"/>
          <w:marRight w:val="0"/>
          <w:marTop w:val="0"/>
          <w:marBottom w:val="0"/>
          <w:divBdr>
            <w:top w:val="none" w:sz="0" w:space="0" w:color="auto"/>
            <w:left w:val="none" w:sz="0" w:space="0" w:color="auto"/>
            <w:bottom w:val="none" w:sz="0" w:space="0" w:color="auto"/>
            <w:right w:val="none" w:sz="0" w:space="0" w:color="auto"/>
          </w:divBdr>
        </w:div>
        <w:div w:id="1222641435">
          <w:marLeft w:val="480"/>
          <w:marRight w:val="0"/>
          <w:marTop w:val="0"/>
          <w:marBottom w:val="0"/>
          <w:divBdr>
            <w:top w:val="none" w:sz="0" w:space="0" w:color="auto"/>
            <w:left w:val="none" w:sz="0" w:space="0" w:color="auto"/>
            <w:bottom w:val="none" w:sz="0" w:space="0" w:color="auto"/>
            <w:right w:val="none" w:sz="0" w:space="0" w:color="auto"/>
          </w:divBdr>
        </w:div>
        <w:div w:id="329600534">
          <w:marLeft w:val="480"/>
          <w:marRight w:val="0"/>
          <w:marTop w:val="0"/>
          <w:marBottom w:val="0"/>
          <w:divBdr>
            <w:top w:val="none" w:sz="0" w:space="0" w:color="auto"/>
            <w:left w:val="none" w:sz="0" w:space="0" w:color="auto"/>
            <w:bottom w:val="none" w:sz="0" w:space="0" w:color="auto"/>
            <w:right w:val="none" w:sz="0" w:space="0" w:color="auto"/>
          </w:divBdr>
        </w:div>
        <w:div w:id="861669323">
          <w:marLeft w:val="480"/>
          <w:marRight w:val="0"/>
          <w:marTop w:val="0"/>
          <w:marBottom w:val="0"/>
          <w:divBdr>
            <w:top w:val="none" w:sz="0" w:space="0" w:color="auto"/>
            <w:left w:val="none" w:sz="0" w:space="0" w:color="auto"/>
            <w:bottom w:val="none" w:sz="0" w:space="0" w:color="auto"/>
            <w:right w:val="none" w:sz="0" w:space="0" w:color="auto"/>
          </w:divBdr>
        </w:div>
        <w:div w:id="1935093616">
          <w:marLeft w:val="480"/>
          <w:marRight w:val="0"/>
          <w:marTop w:val="0"/>
          <w:marBottom w:val="0"/>
          <w:divBdr>
            <w:top w:val="none" w:sz="0" w:space="0" w:color="auto"/>
            <w:left w:val="none" w:sz="0" w:space="0" w:color="auto"/>
            <w:bottom w:val="none" w:sz="0" w:space="0" w:color="auto"/>
            <w:right w:val="none" w:sz="0" w:space="0" w:color="auto"/>
          </w:divBdr>
        </w:div>
        <w:div w:id="2007392411">
          <w:marLeft w:val="480"/>
          <w:marRight w:val="0"/>
          <w:marTop w:val="0"/>
          <w:marBottom w:val="0"/>
          <w:divBdr>
            <w:top w:val="none" w:sz="0" w:space="0" w:color="auto"/>
            <w:left w:val="none" w:sz="0" w:space="0" w:color="auto"/>
            <w:bottom w:val="none" w:sz="0" w:space="0" w:color="auto"/>
            <w:right w:val="none" w:sz="0" w:space="0" w:color="auto"/>
          </w:divBdr>
        </w:div>
        <w:div w:id="930628268">
          <w:marLeft w:val="480"/>
          <w:marRight w:val="0"/>
          <w:marTop w:val="0"/>
          <w:marBottom w:val="0"/>
          <w:divBdr>
            <w:top w:val="none" w:sz="0" w:space="0" w:color="auto"/>
            <w:left w:val="none" w:sz="0" w:space="0" w:color="auto"/>
            <w:bottom w:val="none" w:sz="0" w:space="0" w:color="auto"/>
            <w:right w:val="none" w:sz="0" w:space="0" w:color="auto"/>
          </w:divBdr>
        </w:div>
        <w:div w:id="1773477490">
          <w:marLeft w:val="480"/>
          <w:marRight w:val="0"/>
          <w:marTop w:val="0"/>
          <w:marBottom w:val="0"/>
          <w:divBdr>
            <w:top w:val="none" w:sz="0" w:space="0" w:color="auto"/>
            <w:left w:val="none" w:sz="0" w:space="0" w:color="auto"/>
            <w:bottom w:val="none" w:sz="0" w:space="0" w:color="auto"/>
            <w:right w:val="none" w:sz="0" w:space="0" w:color="auto"/>
          </w:divBdr>
        </w:div>
        <w:div w:id="141120678">
          <w:marLeft w:val="480"/>
          <w:marRight w:val="0"/>
          <w:marTop w:val="0"/>
          <w:marBottom w:val="0"/>
          <w:divBdr>
            <w:top w:val="none" w:sz="0" w:space="0" w:color="auto"/>
            <w:left w:val="none" w:sz="0" w:space="0" w:color="auto"/>
            <w:bottom w:val="none" w:sz="0" w:space="0" w:color="auto"/>
            <w:right w:val="none" w:sz="0" w:space="0" w:color="auto"/>
          </w:divBdr>
        </w:div>
        <w:div w:id="168637246">
          <w:marLeft w:val="480"/>
          <w:marRight w:val="0"/>
          <w:marTop w:val="0"/>
          <w:marBottom w:val="0"/>
          <w:divBdr>
            <w:top w:val="none" w:sz="0" w:space="0" w:color="auto"/>
            <w:left w:val="none" w:sz="0" w:space="0" w:color="auto"/>
            <w:bottom w:val="none" w:sz="0" w:space="0" w:color="auto"/>
            <w:right w:val="none" w:sz="0" w:space="0" w:color="auto"/>
          </w:divBdr>
        </w:div>
        <w:div w:id="1777552819">
          <w:marLeft w:val="480"/>
          <w:marRight w:val="0"/>
          <w:marTop w:val="0"/>
          <w:marBottom w:val="0"/>
          <w:divBdr>
            <w:top w:val="none" w:sz="0" w:space="0" w:color="auto"/>
            <w:left w:val="none" w:sz="0" w:space="0" w:color="auto"/>
            <w:bottom w:val="none" w:sz="0" w:space="0" w:color="auto"/>
            <w:right w:val="none" w:sz="0" w:space="0" w:color="auto"/>
          </w:divBdr>
        </w:div>
        <w:div w:id="1658729666">
          <w:marLeft w:val="480"/>
          <w:marRight w:val="0"/>
          <w:marTop w:val="0"/>
          <w:marBottom w:val="0"/>
          <w:divBdr>
            <w:top w:val="none" w:sz="0" w:space="0" w:color="auto"/>
            <w:left w:val="none" w:sz="0" w:space="0" w:color="auto"/>
            <w:bottom w:val="none" w:sz="0" w:space="0" w:color="auto"/>
            <w:right w:val="none" w:sz="0" w:space="0" w:color="auto"/>
          </w:divBdr>
        </w:div>
        <w:div w:id="505561984">
          <w:marLeft w:val="480"/>
          <w:marRight w:val="0"/>
          <w:marTop w:val="0"/>
          <w:marBottom w:val="0"/>
          <w:divBdr>
            <w:top w:val="none" w:sz="0" w:space="0" w:color="auto"/>
            <w:left w:val="none" w:sz="0" w:space="0" w:color="auto"/>
            <w:bottom w:val="none" w:sz="0" w:space="0" w:color="auto"/>
            <w:right w:val="none" w:sz="0" w:space="0" w:color="auto"/>
          </w:divBdr>
        </w:div>
        <w:div w:id="824052492">
          <w:marLeft w:val="480"/>
          <w:marRight w:val="0"/>
          <w:marTop w:val="0"/>
          <w:marBottom w:val="0"/>
          <w:divBdr>
            <w:top w:val="none" w:sz="0" w:space="0" w:color="auto"/>
            <w:left w:val="none" w:sz="0" w:space="0" w:color="auto"/>
            <w:bottom w:val="none" w:sz="0" w:space="0" w:color="auto"/>
            <w:right w:val="none" w:sz="0" w:space="0" w:color="auto"/>
          </w:divBdr>
        </w:div>
        <w:div w:id="1262951421">
          <w:marLeft w:val="480"/>
          <w:marRight w:val="0"/>
          <w:marTop w:val="0"/>
          <w:marBottom w:val="0"/>
          <w:divBdr>
            <w:top w:val="none" w:sz="0" w:space="0" w:color="auto"/>
            <w:left w:val="none" w:sz="0" w:space="0" w:color="auto"/>
            <w:bottom w:val="none" w:sz="0" w:space="0" w:color="auto"/>
            <w:right w:val="none" w:sz="0" w:space="0" w:color="auto"/>
          </w:divBdr>
        </w:div>
        <w:div w:id="1421557692">
          <w:marLeft w:val="480"/>
          <w:marRight w:val="0"/>
          <w:marTop w:val="0"/>
          <w:marBottom w:val="0"/>
          <w:divBdr>
            <w:top w:val="none" w:sz="0" w:space="0" w:color="auto"/>
            <w:left w:val="none" w:sz="0" w:space="0" w:color="auto"/>
            <w:bottom w:val="none" w:sz="0" w:space="0" w:color="auto"/>
            <w:right w:val="none" w:sz="0" w:space="0" w:color="auto"/>
          </w:divBdr>
        </w:div>
        <w:div w:id="799422933">
          <w:marLeft w:val="480"/>
          <w:marRight w:val="0"/>
          <w:marTop w:val="0"/>
          <w:marBottom w:val="0"/>
          <w:divBdr>
            <w:top w:val="none" w:sz="0" w:space="0" w:color="auto"/>
            <w:left w:val="none" w:sz="0" w:space="0" w:color="auto"/>
            <w:bottom w:val="none" w:sz="0" w:space="0" w:color="auto"/>
            <w:right w:val="none" w:sz="0" w:space="0" w:color="auto"/>
          </w:divBdr>
        </w:div>
        <w:div w:id="984899015">
          <w:marLeft w:val="480"/>
          <w:marRight w:val="0"/>
          <w:marTop w:val="0"/>
          <w:marBottom w:val="0"/>
          <w:divBdr>
            <w:top w:val="none" w:sz="0" w:space="0" w:color="auto"/>
            <w:left w:val="none" w:sz="0" w:space="0" w:color="auto"/>
            <w:bottom w:val="none" w:sz="0" w:space="0" w:color="auto"/>
            <w:right w:val="none" w:sz="0" w:space="0" w:color="auto"/>
          </w:divBdr>
        </w:div>
        <w:div w:id="1174495890">
          <w:marLeft w:val="480"/>
          <w:marRight w:val="0"/>
          <w:marTop w:val="0"/>
          <w:marBottom w:val="0"/>
          <w:divBdr>
            <w:top w:val="none" w:sz="0" w:space="0" w:color="auto"/>
            <w:left w:val="none" w:sz="0" w:space="0" w:color="auto"/>
            <w:bottom w:val="none" w:sz="0" w:space="0" w:color="auto"/>
            <w:right w:val="none" w:sz="0" w:space="0" w:color="auto"/>
          </w:divBdr>
        </w:div>
        <w:div w:id="239339109">
          <w:marLeft w:val="480"/>
          <w:marRight w:val="0"/>
          <w:marTop w:val="0"/>
          <w:marBottom w:val="0"/>
          <w:divBdr>
            <w:top w:val="none" w:sz="0" w:space="0" w:color="auto"/>
            <w:left w:val="none" w:sz="0" w:space="0" w:color="auto"/>
            <w:bottom w:val="none" w:sz="0" w:space="0" w:color="auto"/>
            <w:right w:val="none" w:sz="0" w:space="0" w:color="auto"/>
          </w:divBdr>
        </w:div>
        <w:div w:id="1732268348">
          <w:marLeft w:val="480"/>
          <w:marRight w:val="0"/>
          <w:marTop w:val="0"/>
          <w:marBottom w:val="0"/>
          <w:divBdr>
            <w:top w:val="none" w:sz="0" w:space="0" w:color="auto"/>
            <w:left w:val="none" w:sz="0" w:space="0" w:color="auto"/>
            <w:bottom w:val="none" w:sz="0" w:space="0" w:color="auto"/>
            <w:right w:val="none" w:sz="0" w:space="0" w:color="auto"/>
          </w:divBdr>
        </w:div>
        <w:div w:id="2033797303">
          <w:marLeft w:val="480"/>
          <w:marRight w:val="0"/>
          <w:marTop w:val="0"/>
          <w:marBottom w:val="0"/>
          <w:divBdr>
            <w:top w:val="none" w:sz="0" w:space="0" w:color="auto"/>
            <w:left w:val="none" w:sz="0" w:space="0" w:color="auto"/>
            <w:bottom w:val="none" w:sz="0" w:space="0" w:color="auto"/>
            <w:right w:val="none" w:sz="0" w:space="0" w:color="auto"/>
          </w:divBdr>
        </w:div>
        <w:div w:id="933899776">
          <w:marLeft w:val="480"/>
          <w:marRight w:val="0"/>
          <w:marTop w:val="0"/>
          <w:marBottom w:val="0"/>
          <w:divBdr>
            <w:top w:val="none" w:sz="0" w:space="0" w:color="auto"/>
            <w:left w:val="none" w:sz="0" w:space="0" w:color="auto"/>
            <w:bottom w:val="none" w:sz="0" w:space="0" w:color="auto"/>
            <w:right w:val="none" w:sz="0" w:space="0" w:color="auto"/>
          </w:divBdr>
        </w:div>
        <w:div w:id="1187451956">
          <w:marLeft w:val="480"/>
          <w:marRight w:val="0"/>
          <w:marTop w:val="0"/>
          <w:marBottom w:val="0"/>
          <w:divBdr>
            <w:top w:val="none" w:sz="0" w:space="0" w:color="auto"/>
            <w:left w:val="none" w:sz="0" w:space="0" w:color="auto"/>
            <w:bottom w:val="none" w:sz="0" w:space="0" w:color="auto"/>
            <w:right w:val="none" w:sz="0" w:space="0" w:color="auto"/>
          </w:divBdr>
        </w:div>
        <w:div w:id="171072253">
          <w:marLeft w:val="480"/>
          <w:marRight w:val="0"/>
          <w:marTop w:val="0"/>
          <w:marBottom w:val="0"/>
          <w:divBdr>
            <w:top w:val="none" w:sz="0" w:space="0" w:color="auto"/>
            <w:left w:val="none" w:sz="0" w:space="0" w:color="auto"/>
            <w:bottom w:val="none" w:sz="0" w:space="0" w:color="auto"/>
            <w:right w:val="none" w:sz="0" w:space="0" w:color="auto"/>
          </w:divBdr>
        </w:div>
        <w:div w:id="823814778">
          <w:marLeft w:val="480"/>
          <w:marRight w:val="0"/>
          <w:marTop w:val="0"/>
          <w:marBottom w:val="0"/>
          <w:divBdr>
            <w:top w:val="none" w:sz="0" w:space="0" w:color="auto"/>
            <w:left w:val="none" w:sz="0" w:space="0" w:color="auto"/>
            <w:bottom w:val="none" w:sz="0" w:space="0" w:color="auto"/>
            <w:right w:val="none" w:sz="0" w:space="0" w:color="auto"/>
          </w:divBdr>
        </w:div>
        <w:div w:id="2055884793">
          <w:marLeft w:val="480"/>
          <w:marRight w:val="0"/>
          <w:marTop w:val="0"/>
          <w:marBottom w:val="0"/>
          <w:divBdr>
            <w:top w:val="none" w:sz="0" w:space="0" w:color="auto"/>
            <w:left w:val="none" w:sz="0" w:space="0" w:color="auto"/>
            <w:bottom w:val="none" w:sz="0" w:space="0" w:color="auto"/>
            <w:right w:val="none" w:sz="0" w:space="0" w:color="auto"/>
          </w:divBdr>
        </w:div>
        <w:div w:id="556360706">
          <w:marLeft w:val="480"/>
          <w:marRight w:val="0"/>
          <w:marTop w:val="0"/>
          <w:marBottom w:val="0"/>
          <w:divBdr>
            <w:top w:val="none" w:sz="0" w:space="0" w:color="auto"/>
            <w:left w:val="none" w:sz="0" w:space="0" w:color="auto"/>
            <w:bottom w:val="none" w:sz="0" w:space="0" w:color="auto"/>
            <w:right w:val="none" w:sz="0" w:space="0" w:color="auto"/>
          </w:divBdr>
        </w:div>
        <w:div w:id="1263223034">
          <w:marLeft w:val="480"/>
          <w:marRight w:val="0"/>
          <w:marTop w:val="0"/>
          <w:marBottom w:val="0"/>
          <w:divBdr>
            <w:top w:val="none" w:sz="0" w:space="0" w:color="auto"/>
            <w:left w:val="none" w:sz="0" w:space="0" w:color="auto"/>
            <w:bottom w:val="none" w:sz="0" w:space="0" w:color="auto"/>
            <w:right w:val="none" w:sz="0" w:space="0" w:color="auto"/>
          </w:divBdr>
        </w:div>
        <w:div w:id="1588616219">
          <w:marLeft w:val="480"/>
          <w:marRight w:val="0"/>
          <w:marTop w:val="0"/>
          <w:marBottom w:val="0"/>
          <w:divBdr>
            <w:top w:val="none" w:sz="0" w:space="0" w:color="auto"/>
            <w:left w:val="none" w:sz="0" w:space="0" w:color="auto"/>
            <w:bottom w:val="none" w:sz="0" w:space="0" w:color="auto"/>
            <w:right w:val="none" w:sz="0" w:space="0" w:color="auto"/>
          </w:divBdr>
        </w:div>
        <w:div w:id="292256439">
          <w:marLeft w:val="480"/>
          <w:marRight w:val="0"/>
          <w:marTop w:val="0"/>
          <w:marBottom w:val="0"/>
          <w:divBdr>
            <w:top w:val="none" w:sz="0" w:space="0" w:color="auto"/>
            <w:left w:val="none" w:sz="0" w:space="0" w:color="auto"/>
            <w:bottom w:val="none" w:sz="0" w:space="0" w:color="auto"/>
            <w:right w:val="none" w:sz="0" w:space="0" w:color="auto"/>
          </w:divBdr>
        </w:div>
        <w:div w:id="1743285636">
          <w:marLeft w:val="480"/>
          <w:marRight w:val="0"/>
          <w:marTop w:val="0"/>
          <w:marBottom w:val="0"/>
          <w:divBdr>
            <w:top w:val="none" w:sz="0" w:space="0" w:color="auto"/>
            <w:left w:val="none" w:sz="0" w:space="0" w:color="auto"/>
            <w:bottom w:val="none" w:sz="0" w:space="0" w:color="auto"/>
            <w:right w:val="none" w:sz="0" w:space="0" w:color="auto"/>
          </w:divBdr>
        </w:div>
        <w:div w:id="1995067182">
          <w:marLeft w:val="480"/>
          <w:marRight w:val="0"/>
          <w:marTop w:val="0"/>
          <w:marBottom w:val="0"/>
          <w:divBdr>
            <w:top w:val="none" w:sz="0" w:space="0" w:color="auto"/>
            <w:left w:val="none" w:sz="0" w:space="0" w:color="auto"/>
            <w:bottom w:val="none" w:sz="0" w:space="0" w:color="auto"/>
            <w:right w:val="none" w:sz="0" w:space="0" w:color="auto"/>
          </w:divBdr>
        </w:div>
        <w:div w:id="916355023">
          <w:marLeft w:val="480"/>
          <w:marRight w:val="0"/>
          <w:marTop w:val="0"/>
          <w:marBottom w:val="0"/>
          <w:divBdr>
            <w:top w:val="none" w:sz="0" w:space="0" w:color="auto"/>
            <w:left w:val="none" w:sz="0" w:space="0" w:color="auto"/>
            <w:bottom w:val="none" w:sz="0" w:space="0" w:color="auto"/>
            <w:right w:val="none" w:sz="0" w:space="0" w:color="auto"/>
          </w:divBdr>
        </w:div>
        <w:div w:id="1707487043">
          <w:marLeft w:val="480"/>
          <w:marRight w:val="0"/>
          <w:marTop w:val="0"/>
          <w:marBottom w:val="0"/>
          <w:divBdr>
            <w:top w:val="none" w:sz="0" w:space="0" w:color="auto"/>
            <w:left w:val="none" w:sz="0" w:space="0" w:color="auto"/>
            <w:bottom w:val="none" w:sz="0" w:space="0" w:color="auto"/>
            <w:right w:val="none" w:sz="0" w:space="0" w:color="auto"/>
          </w:divBdr>
        </w:div>
        <w:div w:id="974792111">
          <w:marLeft w:val="480"/>
          <w:marRight w:val="0"/>
          <w:marTop w:val="0"/>
          <w:marBottom w:val="0"/>
          <w:divBdr>
            <w:top w:val="none" w:sz="0" w:space="0" w:color="auto"/>
            <w:left w:val="none" w:sz="0" w:space="0" w:color="auto"/>
            <w:bottom w:val="none" w:sz="0" w:space="0" w:color="auto"/>
            <w:right w:val="none" w:sz="0" w:space="0" w:color="auto"/>
          </w:divBdr>
        </w:div>
        <w:div w:id="935557864">
          <w:marLeft w:val="480"/>
          <w:marRight w:val="0"/>
          <w:marTop w:val="0"/>
          <w:marBottom w:val="0"/>
          <w:divBdr>
            <w:top w:val="none" w:sz="0" w:space="0" w:color="auto"/>
            <w:left w:val="none" w:sz="0" w:space="0" w:color="auto"/>
            <w:bottom w:val="none" w:sz="0" w:space="0" w:color="auto"/>
            <w:right w:val="none" w:sz="0" w:space="0" w:color="auto"/>
          </w:divBdr>
        </w:div>
        <w:div w:id="1352031446">
          <w:marLeft w:val="480"/>
          <w:marRight w:val="0"/>
          <w:marTop w:val="0"/>
          <w:marBottom w:val="0"/>
          <w:divBdr>
            <w:top w:val="none" w:sz="0" w:space="0" w:color="auto"/>
            <w:left w:val="none" w:sz="0" w:space="0" w:color="auto"/>
            <w:bottom w:val="none" w:sz="0" w:space="0" w:color="auto"/>
            <w:right w:val="none" w:sz="0" w:space="0" w:color="auto"/>
          </w:divBdr>
        </w:div>
        <w:div w:id="294725657">
          <w:marLeft w:val="480"/>
          <w:marRight w:val="0"/>
          <w:marTop w:val="0"/>
          <w:marBottom w:val="0"/>
          <w:divBdr>
            <w:top w:val="none" w:sz="0" w:space="0" w:color="auto"/>
            <w:left w:val="none" w:sz="0" w:space="0" w:color="auto"/>
            <w:bottom w:val="none" w:sz="0" w:space="0" w:color="auto"/>
            <w:right w:val="none" w:sz="0" w:space="0" w:color="auto"/>
          </w:divBdr>
        </w:div>
        <w:div w:id="1741514058">
          <w:marLeft w:val="480"/>
          <w:marRight w:val="0"/>
          <w:marTop w:val="0"/>
          <w:marBottom w:val="0"/>
          <w:divBdr>
            <w:top w:val="none" w:sz="0" w:space="0" w:color="auto"/>
            <w:left w:val="none" w:sz="0" w:space="0" w:color="auto"/>
            <w:bottom w:val="none" w:sz="0" w:space="0" w:color="auto"/>
            <w:right w:val="none" w:sz="0" w:space="0" w:color="auto"/>
          </w:divBdr>
        </w:div>
        <w:div w:id="1868638262">
          <w:marLeft w:val="480"/>
          <w:marRight w:val="0"/>
          <w:marTop w:val="0"/>
          <w:marBottom w:val="0"/>
          <w:divBdr>
            <w:top w:val="none" w:sz="0" w:space="0" w:color="auto"/>
            <w:left w:val="none" w:sz="0" w:space="0" w:color="auto"/>
            <w:bottom w:val="none" w:sz="0" w:space="0" w:color="auto"/>
            <w:right w:val="none" w:sz="0" w:space="0" w:color="auto"/>
          </w:divBdr>
        </w:div>
        <w:div w:id="994379355">
          <w:marLeft w:val="480"/>
          <w:marRight w:val="0"/>
          <w:marTop w:val="0"/>
          <w:marBottom w:val="0"/>
          <w:divBdr>
            <w:top w:val="none" w:sz="0" w:space="0" w:color="auto"/>
            <w:left w:val="none" w:sz="0" w:space="0" w:color="auto"/>
            <w:bottom w:val="none" w:sz="0" w:space="0" w:color="auto"/>
            <w:right w:val="none" w:sz="0" w:space="0" w:color="auto"/>
          </w:divBdr>
        </w:div>
        <w:div w:id="1417442023">
          <w:marLeft w:val="480"/>
          <w:marRight w:val="0"/>
          <w:marTop w:val="0"/>
          <w:marBottom w:val="0"/>
          <w:divBdr>
            <w:top w:val="none" w:sz="0" w:space="0" w:color="auto"/>
            <w:left w:val="none" w:sz="0" w:space="0" w:color="auto"/>
            <w:bottom w:val="none" w:sz="0" w:space="0" w:color="auto"/>
            <w:right w:val="none" w:sz="0" w:space="0" w:color="auto"/>
          </w:divBdr>
        </w:div>
        <w:div w:id="977221224">
          <w:marLeft w:val="480"/>
          <w:marRight w:val="0"/>
          <w:marTop w:val="0"/>
          <w:marBottom w:val="0"/>
          <w:divBdr>
            <w:top w:val="none" w:sz="0" w:space="0" w:color="auto"/>
            <w:left w:val="none" w:sz="0" w:space="0" w:color="auto"/>
            <w:bottom w:val="none" w:sz="0" w:space="0" w:color="auto"/>
            <w:right w:val="none" w:sz="0" w:space="0" w:color="auto"/>
          </w:divBdr>
        </w:div>
        <w:div w:id="1358699007">
          <w:marLeft w:val="480"/>
          <w:marRight w:val="0"/>
          <w:marTop w:val="0"/>
          <w:marBottom w:val="0"/>
          <w:divBdr>
            <w:top w:val="none" w:sz="0" w:space="0" w:color="auto"/>
            <w:left w:val="none" w:sz="0" w:space="0" w:color="auto"/>
            <w:bottom w:val="none" w:sz="0" w:space="0" w:color="auto"/>
            <w:right w:val="none" w:sz="0" w:space="0" w:color="auto"/>
          </w:divBdr>
        </w:div>
        <w:div w:id="1408655004">
          <w:marLeft w:val="480"/>
          <w:marRight w:val="0"/>
          <w:marTop w:val="0"/>
          <w:marBottom w:val="0"/>
          <w:divBdr>
            <w:top w:val="none" w:sz="0" w:space="0" w:color="auto"/>
            <w:left w:val="none" w:sz="0" w:space="0" w:color="auto"/>
            <w:bottom w:val="none" w:sz="0" w:space="0" w:color="auto"/>
            <w:right w:val="none" w:sz="0" w:space="0" w:color="auto"/>
          </w:divBdr>
        </w:div>
        <w:div w:id="447621629">
          <w:marLeft w:val="480"/>
          <w:marRight w:val="0"/>
          <w:marTop w:val="0"/>
          <w:marBottom w:val="0"/>
          <w:divBdr>
            <w:top w:val="none" w:sz="0" w:space="0" w:color="auto"/>
            <w:left w:val="none" w:sz="0" w:space="0" w:color="auto"/>
            <w:bottom w:val="none" w:sz="0" w:space="0" w:color="auto"/>
            <w:right w:val="none" w:sz="0" w:space="0" w:color="auto"/>
          </w:divBdr>
        </w:div>
        <w:div w:id="1468666554">
          <w:marLeft w:val="480"/>
          <w:marRight w:val="0"/>
          <w:marTop w:val="0"/>
          <w:marBottom w:val="0"/>
          <w:divBdr>
            <w:top w:val="none" w:sz="0" w:space="0" w:color="auto"/>
            <w:left w:val="none" w:sz="0" w:space="0" w:color="auto"/>
            <w:bottom w:val="none" w:sz="0" w:space="0" w:color="auto"/>
            <w:right w:val="none" w:sz="0" w:space="0" w:color="auto"/>
          </w:divBdr>
        </w:div>
        <w:div w:id="1863130653">
          <w:marLeft w:val="480"/>
          <w:marRight w:val="0"/>
          <w:marTop w:val="0"/>
          <w:marBottom w:val="0"/>
          <w:divBdr>
            <w:top w:val="none" w:sz="0" w:space="0" w:color="auto"/>
            <w:left w:val="none" w:sz="0" w:space="0" w:color="auto"/>
            <w:bottom w:val="none" w:sz="0" w:space="0" w:color="auto"/>
            <w:right w:val="none" w:sz="0" w:space="0" w:color="auto"/>
          </w:divBdr>
        </w:div>
        <w:div w:id="1293363152">
          <w:marLeft w:val="480"/>
          <w:marRight w:val="0"/>
          <w:marTop w:val="0"/>
          <w:marBottom w:val="0"/>
          <w:divBdr>
            <w:top w:val="none" w:sz="0" w:space="0" w:color="auto"/>
            <w:left w:val="none" w:sz="0" w:space="0" w:color="auto"/>
            <w:bottom w:val="none" w:sz="0" w:space="0" w:color="auto"/>
            <w:right w:val="none" w:sz="0" w:space="0" w:color="auto"/>
          </w:divBdr>
        </w:div>
        <w:div w:id="1950359414">
          <w:marLeft w:val="480"/>
          <w:marRight w:val="0"/>
          <w:marTop w:val="0"/>
          <w:marBottom w:val="0"/>
          <w:divBdr>
            <w:top w:val="none" w:sz="0" w:space="0" w:color="auto"/>
            <w:left w:val="none" w:sz="0" w:space="0" w:color="auto"/>
            <w:bottom w:val="none" w:sz="0" w:space="0" w:color="auto"/>
            <w:right w:val="none" w:sz="0" w:space="0" w:color="auto"/>
          </w:divBdr>
        </w:div>
        <w:div w:id="2058159543">
          <w:marLeft w:val="480"/>
          <w:marRight w:val="0"/>
          <w:marTop w:val="0"/>
          <w:marBottom w:val="0"/>
          <w:divBdr>
            <w:top w:val="none" w:sz="0" w:space="0" w:color="auto"/>
            <w:left w:val="none" w:sz="0" w:space="0" w:color="auto"/>
            <w:bottom w:val="none" w:sz="0" w:space="0" w:color="auto"/>
            <w:right w:val="none" w:sz="0" w:space="0" w:color="auto"/>
          </w:divBdr>
        </w:div>
        <w:div w:id="1510758881">
          <w:marLeft w:val="480"/>
          <w:marRight w:val="0"/>
          <w:marTop w:val="0"/>
          <w:marBottom w:val="0"/>
          <w:divBdr>
            <w:top w:val="none" w:sz="0" w:space="0" w:color="auto"/>
            <w:left w:val="none" w:sz="0" w:space="0" w:color="auto"/>
            <w:bottom w:val="none" w:sz="0" w:space="0" w:color="auto"/>
            <w:right w:val="none" w:sz="0" w:space="0" w:color="auto"/>
          </w:divBdr>
        </w:div>
        <w:div w:id="1006131872">
          <w:marLeft w:val="480"/>
          <w:marRight w:val="0"/>
          <w:marTop w:val="0"/>
          <w:marBottom w:val="0"/>
          <w:divBdr>
            <w:top w:val="none" w:sz="0" w:space="0" w:color="auto"/>
            <w:left w:val="none" w:sz="0" w:space="0" w:color="auto"/>
            <w:bottom w:val="none" w:sz="0" w:space="0" w:color="auto"/>
            <w:right w:val="none" w:sz="0" w:space="0" w:color="auto"/>
          </w:divBdr>
        </w:div>
        <w:div w:id="1605771699">
          <w:marLeft w:val="480"/>
          <w:marRight w:val="0"/>
          <w:marTop w:val="0"/>
          <w:marBottom w:val="0"/>
          <w:divBdr>
            <w:top w:val="none" w:sz="0" w:space="0" w:color="auto"/>
            <w:left w:val="none" w:sz="0" w:space="0" w:color="auto"/>
            <w:bottom w:val="none" w:sz="0" w:space="0" w:color="auto"/>
            <w:right w:val="none" w:sz="0" w:space="0" w:color="auto"/>
          </w:divBdr>
        </w:div>
        <w:div w:id="1711420078">
          <w:marLeft w:val="480"/>
          <w:marRight w:val="0"/>
          <w:marTop w:val="0"/>
          <w:marBottom w:val="0"/>
          <w:divBdr>
            <w:top w:val="none" w:sz="0" w:space="0" w:color="auto"/>
            <w:left w:val="none" w:sz="0" w:space="0" w:color="auto"/>
            <w:bottom w:val="none" w:sz="0" w:space="0" w:color="auto"/>
            <w:right w:val="none" w:sz="0" w:space="0" w:color="auto"/>
          </w:divBdr>
        </w:div>
        <w:div w:id="1458062805">
          <w:marLeft w:val="480"/>
          <w:marRight w:val="0"/>
          <w:marTop w:val="0"/>
          <w:marBottom w:val="0"/>
          <w:divBdr>
            <w:top w:val="none" w:sz="0" w:space="0" w:color="auto"/>
            <w:left w:val="none" w:sz="0" w:space="0" w:color="auto"/>
            <w:bottom w:val="none" w:sz="0" w:space="0" w:color="auto"/>
            <w:right w:val="none" w:sz="0" w:space="0" w:color="auto"/>
          </w:divBdr>
        </w:div>
        <w:div w:id="528949976">
          <w:marLeft w:val="480"/>
          <w:marRight w:val="0"/>
          <w:marTop w:val="0"/>
          <w:marBottom w:val="0"/>
          <w:divBdr>
            <w:top w:val="none" w:sz="0" w:space="0" w:color="auto"/>
            <w:left w:val="none" w:sz="0" w:space="0" w:color="auto"/>
            <w:bottom w:val="none" w:sz="0" w:space="0" w:color="auto"/>
            <w:right w:val="none" w:sz="0" w:space="0" w:color="auto"/>
          </w:divBdr>
        </w:div>
        <w:div w:id="1038168221">
          <w:marLeft w:val="480"/>
          <w:marRight w:val="0"/>
          <w:marTop w:val="0"/>
          <w:marBottom w:val="0"/>
          <w:divBdr>
            <w:top w:val="none" w:sz="0" w:space="0" w:color="auto"/>
            <w:left w:val="none" w:sz="0" w:space="0" w:color="auto"/>
            <w:bottom w:val="none" w:sz="0" w:space="0" w:color="auto"/>
            <w:right w:val="none" w:sz="0" w:space="0" w:color="auto"/>
          </w:divBdr>
        </w:div>
        <w:div w:id="464474254">
          <w:marLeft w:val="480"/>
          <w:marRight w:val="0"/>
          <w:marTop w:val="0"/>
          <w:marBottom w:val="0"/>
          <w:divBdr>
            <w:top w:val="none" w:sz="0" w:space="0" w:color="auto"/>
            <w:left w:val="none" w:sz="0" w:space="0" w:color="auto"/>
            <w:bottom w:val="none" w:sz="0" w:space="0" w:color="auto"/>
            <w:right w:val="none" w:sz="0" w:space="0" w:color="auto"/>
          </w:divBdr>
        </w:div>
        <w:div w:id="143204866">
          <w:marLeft w:val="480"/>
          <w:marRight w:val="0"/>
          <w:marTop w:val="0"/>
          <w:marBottom w:val="0"/>
          <w:divBdr>
            <w:top w:val="none" w:sz="0" w:space="0" w:color="auto"/>
            <w:left w:val="none" w:sz="0" w:space="0" w:color="auto"/>
            <w:bottom w:val="none" w:sz="0" w:space="0" w:color="auto"/>
            <w:right w:val="none" w:sz="0" w:space="0" w:color="auto"/>
          </w:divBdr>
        </w:div>
        <w:div w:id="1193570570">
          <w:marLeft w:val="480"/>
          <w:marRight w:val="0"/>
          <w:marTop w:val="0"/>
          <w:marBottom w:val="0"/>
          <w:divBdr>
            <w:top w:val="none" w:sz="0" w:space="0" w:color="auto"/>
            <w:left w:val="none" w:sz="0" w:space="0" w:color="auto"/>
            <w:bottom w:val="none" w:sz="0" w:space="0" w:color="auto"/>
            <w:right w:val="none" w:sz="0" w:space="0" w:color="auto"/>
          </w:divBdr>
        </w:div>
        <w:div w:id="901063921">
          <w:marLeft w:val="480"/>
          <w:marRight w:val="0"/>
          <w:marTop w:val="0"/>
          <w:marBottom w:val="0"/>
          <w:divBdr>
            <w:top w:val="none" w:sz="0" w:space="0" w:color="auto"/>
            <w:left w:val="none" w:sz="0" w:space="0" w:color="auto"/>
            <w:bottom w:val="none" w:sz="0" w:space="0" w:color="auto"/>
            <w:right w:val="none" w:sz="0" w:space="0" w:color="auto"/>
          </w:divBdr>
        </w:div>
        <w:div w:id="924262488">
          <w:marLeft w:val="480"/>
          <w:marRight w:val="0"/>
          <w:marTop w:val="0"/>
          <w:marBottom w:val="0"/>
          <w:divBdr>
            <w:top w:val="none" w:sz="0" w:space="0" w:color="auto"/>
            <w:left w:val="none" w:sz="0" w:space="0" w:color="auto"/>
            <w:bottom w:val="none" w:sz="0" w:space="0" w:color="auto"/>
            <w:right w:val="none" w:sz="0" w:space="0" w:color="auto"/>
          </w:divBdr>
        </w:div>
        <w:div w:id="1613397504">
          <w:marLeft w:val="480"/>
          <w:marRight w:val="0"/>
          <w:marTop w:val="0"/>
          <w:marBottom w:val="0"/>
          <w:divBdr>
            <w:top w:val="none" w:sz="0" w:space="0" w:color="auto"/>
            <w:left w:val="none" w:sz="0" w:space="0" w:color="auto"/>
            <w:bottom w:val="none" w:sz="0" w:space="0" w:color="auto"/>
            <w:right w:val="none" w:sz="0" w:space="0" w:color="auto"/>
          </w:divBdr>
        </w:div>
        <w:div w:id="1964918984">
          <w:marLeft w:val="480"/>
          <w:marRight w:val="0"/>
          <w:marTop w:val="0"/>
          <w:marBottom w:val="0"/>
          <w:divBdr>
            <w:top w:val="none" w:sz="0" w:space="0" w:color="auto"/>
            <w:left w:val="none" w:sz="0" w:space="0" w:color="auto"/>
            <w:bottom w:val="none" w:sz="0" w:space="0" w:color="auto"/>
            <w:right w:val="none" w:sz="0" w:space="0" w:color="auto"/>
          </w:divBdr>
        </w:div>
        <w:div w:id="833447577">
          <w:marLeft w:val="480"/>
          <w:marRight w:val="0"/>
          <w:marTop w:val="0"/>
          <w:marBottom w:val="0"/>
          <w:divBdr>
            <w:top w:val="none" w:sz="0" w:space="0" w:color="auto"/>
            <w:left w:val="none" w:sz="0" w:space="0" w:color="auto"/>
            <w:bottom w:val="none" w:sz="0" w:space="0" w:color="auto"/>
            <w:right w:val="none" w:sz="0" w:space="0" w:color="auto"/>
          </w:divBdr>
        </w:div>
        <w:div w:id="490753221">
          <w:marLeft w:val="480"/>
          <w:marRight w:val="0"/>
          <w:marTop w:val="0"/>
          <w:marBottom w:val="0"/>
          <w:divBdr>
            <w:top w:val="none" w:sz="0" w:space="0" w:color="auto"/>
            <w:left w:val="none" w:sz="0" w:space="0" w:color="auto"/>
            <w:bottom w:val="none" w:sz="0" w:space="0" w:color="auto"/>
            <w:right w:val="none" w:sz="0" w:space="0" w:color="auto"/>
          </w:divBdr>
        </w:div>
        <w:div w:id="850219001">
          <w:marLeft w:val="480"/>
          <w:marRight w:val="0"/>
          <w:marTop w:val="0"/>
          <w:marBottom w:val="0"/>
          <w:divBdr>
            <w:top w:val="none" w:sz="0" w:space="0" w:color="auto"/>
            <w:left w:val="none" w:sz="0" w:space="0" w:color="auto"/>
            <w:bottom w:val="none" w:sz="0" w:space="0" w:color="auto"/>
            <w:right w:val="none" w:sz="0" w:space="0" w:color="auto"/>
          </w:divBdr>
        </w:div>
        <w:div w:id="780758790">
          <w:marLeft w:val="480"/>
          <w:marRight w:val="0"/>
          <w:marTop w:val="0"/>
          <w:marBottom w:val="0"/>
          <w:divBdr>
            <w:top w:val="none" w:sz="0" w:space="0" w:color="auto"/>
            <w:left w:val="none" w:sz="0" w:space="0" w:color="auto"/>
            <w:bottom w:val="none" w:sz="0" w:space="0" w:color="auto"/>
            <w:right w:val="none" w:sz="0" w:space="0" w:color="auto"/>
          </w:divBdr>
        </w:div>
        <w:div w:id="1480800800">
          <w:marLeft w:val="480"/>
          <w:marRight w:val="0"/>
          <w:marTop w:val="0"/>
          <w:marBottom w:val="0"/>
          <w:divBdr>
            <w:top w:val="none" w:sz="0" w:space="0" w:color="auto"/>
            <w:left w:val="none" w:sz="0" w:space="0" w:color="auto"/>
            <w:bottom w:val="none" w:sz="0" w:space="0" w:color="auto"/>
            <w:right w:val="none" w:sz="0" w:space="0" w:color="auto"/>
          </w:divBdr>
        </w:div>
        <w:div w:id="2084524710">
          <w:marLeft w:val="480"/>
          <w:marRight w:val="0"/>
          <w:marTop w:val="0"/>
          <w:marBottom w:val="0"/>
          <w:divBdr>
            <w:top w:val="none" w:sz="0" w:space="0" w:color="auto"/>
            <w:left w:val="none" w:sz="0" w:space="0" w:color="auto"/>
            <w:bottom w:val="none" w:sz="0" w:space="0" w:color="auto"/>
            <w:right w:val="none" w:sz="0" w:space="0" w:color="auto"/>
          </w:divBdr>
        </w:div>
      </w:divsChild>
    </w:div>
    <w:div w:id="1509060488">
      <w:bodyDiv w:val="1"/>
      <w:marLeft w:val="0"/>
      <w:marRight w:val="0"/>
      <w:marTop w:val="0"/>
      <w:marBottom w:val="0"/>
      <w:divBdr>
        <w:top w:val="none" w:sz="0" w:space="0" w:color="auto"/>
        <w:left w:val="none" w:sz="0" w:space="0" w:color="auto"/>
        <w:bottom w:val="none" w:sz="0" w:space="0" w:color="auto"/>
        <w:right w:val="none" w:sz="0" w:space="0" w:color="auto"/>
      </w:divBdr>
    </w:div>
    <w:div w:id="1509516017">
      <w:bodyDiv w:val="1"/>
      <w:marLeft w:val="0"/>
      <w:marRight w:val="0"/>
      <w:marTop w:val="0"/>
      <w:marBottom w:val="0"/>
      <w:divBdr>
        <w:top w:val="none" w:sz="0" w:space="0" w:color="auto"/>
        <w:left w:val="none" w:sz="0" w:space="0" w:color="auto"/>
        <w:bottom w:val="none" w:sz="0" w:space="0" w:color="auto"/>
        <w:right w:val="none" w:sz="0" w:space="0" w:color="auto"/>
      </w:divBdr>
    </w:div>
    <w:div w:id="1514494924">
      <w:bodyDiv w:val="1"/>
      <w:marLeft w:val="0"/>
      <w:marRight w:val="0"/>
      <w:marTop w:val="0"/>
      <w:marBottom w:val="0"/>
      <w:divBdr>
        <w:top w:val="none" w:sz="0" w:space="0" w:color="auto"/>
        <w:left w:val="none" w:sz="0" w:space="0" w:color="auto"/>
        <w:bottom w:val="none" w:sz="0" w:space="0" w:color="auto"/>
        <w:right w:val="none" w:sz="0" w:space="0" w:color="auto"/>
      </w:divBdr>
      <w:divsChild>
        <w:div w:id="924611197">
          <w:marLeft w:val="480"/>
          <w:marRight w:val="0"/>
          <w:marTop w:val="0"/>
          <w:marBottom w:val="0"/>
          <w:divBdr>
            <w:top w:val="none" w:sz="0" w:space="0" w:color="auto"/>
            <w:left w:val="none" w:sz="0" w:space="0" w:color="auto"/>
            <w:bottom w:val="none" w:sz="0" w:space="0" w:color="auto"/>
            <w:right w:val="none" w:sz="0" w:space="0" w:color="auto"/>
          </w:divBdr>
        </w:div>
        <w:div w:id="1190296642">
          <w:marLeft w:val="480"/>
          <w:marRight w:val="0"/>
          <w:marTop w:val="0"/>
          <w:marBottom w:val="0"/>
          <w:divBdr>
            <w:top w:val="none" w:sz="0" w:space="0" w:color="auto"/>
            <w:left w:val="none" w:sz="0" w:space="0" w:color="auto"/>
            <w:bottom w:val="none" w:sz="0" w:space="0" w:color="auto"/>
            <w:right w:val="none" w:sz="0" w:space="0" w:color="auto"/>
          </w:divBdr>
        </w:div>
        <w:div w:id="560289482">
          <w:marLeft w:val="480"/>
          <w:marRight w:val="0"/>
          <w:marTop w:val="0"/>
          <w:marBottom w:val="0"/>
          <w:divBdr>
            <w:top w:val="none" w:sz="0" w:space="0" w:color="auto"/>
            <w:left w:val="none" w:sz="0" w:space="0" w:color="auto"/>
            <w:bottom w:val="none" w:sz="0" w:space="0" w:color="auto"/>
            <w:right w:val="none" w:sz="0" w:space="0" w:color="auto"/>
          </w:divBdr>
        </w:div>
        <w:div w:id="946086193">
          <w:marLeft w:val="480"/>
          <w:marRight w:val="0"/>
          <w:marTop w:val="0"/>
          <w:marBottom w:val="0"/>
          <w:divBdr>
            <w:top w:val="none" w:sz="0" w:space="0" w:color="auto"/>
            <w:left w:val="none" w:sz="0" w:space="0" w:color="auto"/>
            <w:bottom w:val="none" w:sz="0" w:space="0" w:color="auto"/>
            <w:right w:val="none" w:sz="0" w:space="0" w:color="auto"/>
          </w:divBdr>
        </w:div>
        <w:div w:id="2042436925">
          <w:marLeft w:val="480"/>
          <w:marRight w:val="0"/>
          <w:marTop w:val="0"/>
          <w:marBottom w:val="0"/>
          <w:divBdr>
            <w:top w:val="none" w:sz="0" w:space="0" w:color="auto"/>
            <w:left w:val="none" w:sz="0" w:space="0" w:color="auto"/>
            <w:bottom w:val="none" w:sz="0" w:space="0" w:color="auto"/>
            <w:right w:val="none" w:sz="0" w:space="0" w:color="auto"/>
          </w:divBdr>
        </w:div>
        <w:div w:id="799960209">
          <w:marLeft w:val="480"/>
          <w:marRight w:val="0"/>
          <w:marTop w:val="0"/>
          <w:marBottom w:val="0"/>
          <w:divBdr>
            <w:top w:val="none" w:sz="0" w:space="0" w:color="auto"/>
            <w:left w:val="none" w:sz="0" w:space="0" w:color="auto"/>
            <w:bottom w:val="none" w:sz="0" w:space="0" w:color="auto"/>
            <w:right w:val="none" w:sz="0" w:space="0" w:color="auto"/>
          </w:divBdr>
        </w:div>
        <w:div w:id="564531407">
          <w:marLeft w:val="480"/>
          <w:marRight w:val="0"/>
          <w:marTop w:val="0"/>
          <w:marBottom w:val="0"/>
          <w:divBdr>
            <w:top w:val="none" w:sz="0" w:space="0" w:color="auto"/>
            <w:left w:val="none" w:sz="0" w:space="0" w:color="auto"/>
            <w:bottom w:val="none" w:sz="0" w:space="0" w:color="auto"/>
            <w:right w:val="none" w:sz="0" w:space="0" w:color="auto"/>
          </w:divBdr>
        </w:div>
        <w:div w:id="1629702425">
          <w:marLeft w:val="480"/>
          <w:marRight w:val="0"/>
          <w:marTop w:val="0"/>
          <w:marBottom w:val="0"/>
          <w:divBdr>
            <w:top w:val="none" w:sz="0" w:space="0" w:color="auto"/>
            <w:left w:val="none" w:sz="0" w:space="0" w:color="auto"/>
            <w:bottom w:val="none" w:sz="0" w:space="0" w:color="auto"/>
            <w:right w:val="none" w:sz="0" w:space="0" w:color="auto"/>
          </w:divBdr>
        </w:div>
        <w:div w:id="1338119296">
          <w:marLeft w:val="480"/>
          <w:marRight w:val="0"/>
          <w:marTop w:val="0"/>
          <w:marBottom w:val="0"/>
          <w:divBdr>
            <w:top w:val="none" w:sz="0" w:space="0" w:color="auto"/>
            <w:left w:val="none" w:sz="0" w:space="0" w:color="auto"/>
            <w:bottom w:val="none" w:sz="0" w:space="0" w:color="auto"/>
            <w:right w:val="none" w:sz="0" w:space="0" w:color="auto"/>
          </w:divBdr>
        </w:div>
        <w:div w:id="174002700">
          <w:marLeft w:val="480"/>
          <w:marRight w:val="0"/>
          <w:marTop w:val="0"/>
          <w:marBottom w:val="0"/>
          <w:divBdr>
            <w:top w:val="none" w:sz="0" w:space="0" w:color="auto"/>
            <w:left w:val="none" w:sz="0" w:space="0" w:color="auto"/>
            <w:bottom w:val="none" w:sz="0" w:space="0" w:color="auto"/>
            <w:right w:val="none" w:sz="0" w:space="0" w:color="auto"/>
          </w:divBdr>
        </w:div>
        <w:div w:id="1482115781">
          <w:marLeft w:val="480"/>
          <w:marRight w:val="0"/>
          <w:marTop w:val="0"/>
          <w:marBottom w:val="0"/>
          <w:divBdr>
            <w:top w:val="none" w:sz="0" w:space="0" w:color="auto"/>
            <w:left w:val="none" w:sz="0" w:space="0" w:color="auto"/>
            <w:bottom w:val="none" w:sz="0" w:space="0" w:color="auto"/>
            <w:right w:val="none" w:sz="0" w:space="0" w:color="auto"/>
          </w:divBdr>
        </w:div>
        <w:div w:id="1934630766">
          <w:marLeft w:val="480"/>
          <w:marRight w:val="0"/>
          <w:marTop w:val="0"/>
          <w:marBottom w:val="0"/>
          <w:divBdr>
            <w:top w:val="none" w:sz="0" w:space="0" w:color="auto"/>
            <w:left w:val="none" w:sz="0" w:space="0" w:color="auto"/>
            <w:bottom w:val="none" w:sz="0" w:space="0" w:color="auto"/>
            <w:right w:val="none" w:sz="0" w:space="0" w:color="auto"/>
          </w:divBdr>
        </w:div>
        <w:div w:id="1216551390">
          <w:marLeft w:val="480"/>
          <w:marRight w:val="0"/>
          <w:marTop w:val="0"/>
          <w:marBottom w:val="0"/>
          <w:divBdr>
            <w:top w:val="none" w:sz="0" w:space="0" w:color="auto"/>
            <w:left w:val="none" w:sz="0" w:space="0" w:color="auto"/>
            <w:bottom w:val="none" w:sz="0" w:space="0" w:color="auto"/>
            <w:right w:val="none" w:sz="0" w:space="0" w:color="auto"/>
          </w:divBdr>
        </w:div>
        <w:div w:id="1750078761">
          <w:marLeft w:val="480"/>
          <w:marRight w:val="0"/>
          <w:marTop w:val="0"/>
          <w:marBottom w:val="0"/>
          <w:divBdr>
            <w:top w:val="none" w:sz="0" w:space="0" w:color="auto"/>
            <w:left w:val="none" w:sz="0" w:space="0" w:color="auto"/>
            <w:bottom w:val="none" w:sz="0" w:space="0" w:color="auto"/>
            <w:right w:val="none" w:sz="0" w:space="0" w:color="auto"/>
          </w:divBdr>
        </w:div>
        <w:div w:id="1695502341">
          <w:marLeft w:val="480"/>
          <w:marRight w:val="0"/>
          <w:marTop w:val="0"/>
          <w:marBottom w:val="0"/>
          <w:divBdr>
            <w:top w:val="none" w:sz="0" w:space="0" w:color="auto"/>
            <w:left w:val="none" w:sz="0" w:space="0" w:color="auto"/>
            <w:bottom w:val="none" w:sz="0" w:space="0" w:color="auto"/>
            <w:right w:val="none" w:sz="0" w:space="0" w:color="auto"/>
          </w:divBdr>
        </w:div>
        <w:div w:id="3939432">
          <w:marLeft w:val="480"/>
          <w:marRight w:val="0"/>
          <w:marTop w:val="0"/>
          <w:marBottom w:val="0"/>
          <w:divBdr>
            <w:top w:val="none" w:sz="0" w:space="0" w:color="auto"/>
            <w:left w:val="none" w:sz="0" w:space="0" w:color="auto"/>
            <w:bottom w:val="none" w:sz="0" w:space="0" w:color="auto"/>
            <w:right w:val="none" w:sz="0" w:space="0" w:color="auto"/>
          </w:divBdr>
        </w:div>
        <w:div w:id="1241060640">
          <w:marLeft w:val="480"/>
          <w:marRight w:val="0"/>
          <w:marTop w:val="0"/>
          <w:marBottom w:val="0"/>
          <w:divBdr>
            <w:top w:val="none" w:sz="0" w:space="0" w:color="auto"/>
            <w:left w:val="none" w:sz="0" w:space="0" w:color="auto"/>
            <w:bottom w:val="none" w:sz="0" w:space="0" w:color="auto"/>
            <w:right w:val="none" w:sz="0" w:space="0" w:color="auto"/>
          </w:divBdr>
        </w:div>
        <w:div w:id="210503315">
          <w:marLeft w:val="480"/>
          <w:marRight w:val="0"/>
          <w:marTop w:val="0"/>
          <w:marBottom w:val="0"/>
          <w:divBdr>
            <w:top w:val="none" w:sz="0" w:space="0" w:color="auto"/>
            <w:left w:val="none" w:sz="0" w:space="0" w:color="auto"/>
            <w:bottom w:val="none" w:sz="0" w:space="0" w:color="auto"/>
            <w:right w:val="none" w:sz="0" w:space="0" w:color="auto"/>
          </w:divBdr>
        </w:div>
        <w:div w:id="781536103">
          <w:marLeft w:val="480"/>
          <w:marRight w:val="0"/>
          <w:marTop w:val="0"/>
          <w:marBottom w:val="0"/>
          <w:divBdr>
            <w:top w:val="none" w:sz="0" w:space="0" w:color="auto"/>
            <w:left w:val="none" w:sz="0" w:space="0" w:color="auto"/>
            <w:bottom w:val="none" w:sz="0" w:space="0" w:color="auto"/>
            <w:right w:val="none" w:sz="0" w:space="0" w:color="auto"/>
          </w:divBdr>
        </w:div>
        <w:div w:id="1553419975">
          <w:marLeft w:val="480"/>
          <w:marRight w:val="0"/>
          <w:marTop w:val="0"/>
          <w:marBottom w:val="0"/>
          <w:divBdr>
            <w:top w:val="none" w:sz="0" w:space="0" w:color="auto"/>
            <w:left w:val="none" w:sz="0" w:space="0" w:color="auto"/>
            <w:bottom w:val="none" w:sz="0" w:space="0" w:color="auto"/>
            <w:right w:val="none" w:sz="0" w:space="0" w:color="auto"/>
          </w:divBdr>
        </w:div>
        <w:div w:id="1365910311">
          <w:marLeft w:val="480"/>
          <w:marRight w:val="0"/>
          <w:marTop w:val="0"/>
          <w:marBottom w:val="0"/>
          <w:divBdr>
            <w:top w:val="none" w:sz="0" w:space="0" w:color="auto"/>
            <w:left w:val="none" w:sz="0" w:space="0" w:color="auto"/>
            <w:bottom w:val="none" w:sz="0" w:space="0" w:color="auto"/>
            <w:right w:val="none" w:sz="0" w:space="0" w:color="auto"/>
          </w:divBdr>
        </w:div>
        <w:div w:id="728577178">
          <w:marLeft w:val="480"/>
          <w:marRight w:val="0"/>
          <w:marTop w:val="0"/>
          <w:marBottom w:val="0"/>
          <w:divBdr>
            <w:top w:val="none" w:sz="0" w:space="0" w:color="auto"/>
            <w:left w:val="none" w:sz="0" w:space="0" w:color="auto"/>
            <w:bottom w:val="none" w:sz="0" w:space="0" w:color="auto"/>
            <w:right w:val="none" w:sz="0" w:space="0" w:color="auto"/>
          </w:divBdr>
        </w:div>
        <w:div w:id="555355720">
          <w:marLeft w:val="480"/>
          <w:marRight w:val="0"/>
          <w:marTop w:val="0"/>
          <w:marBottom w:val="0"/>
          <w:divBdr>
            <w:top w:val="none" w:sz="0" w:space="0" w:color="auto"/>
            <w:left w:val="none" w:sz="0" w:space="0" w:color="auto"/>
            <w:bottom w:val="none" w:sz="0" w:space="0" w:color="auto"/>
            <w:right w:val="none" w:sz="0" w:space="0" w:color="auto"/>
          </w:divBdr>
        </w:div>
        <w:div w:id="1930966104">
          <w:marLeft w:val="480"/>
          <w:marRight w:val="0"/>
          <w:marTop w:val="0"/>
          <w:marBottom w:val="0"/>
          <w:divBdr>
            <w:top w:val="none" w:sz="0" w:space="0" w:color="auto"/>
            <w:left w:val="none" w:sz="0" w:space="0" w:color="auto"/>
            <w:bottom w:val="none" w:sz="0" w:space="0" w:color="auto"/>
            <w:right w:val="none" w:sz="0" w:space="0" w:color="auto"/>
          </w:divBdr>
        </w:div>
        <w:div w:id="894894785">
          <w:marLeft w:val="480"/>
          <w:marRight w:val="0"/>
          <w:marTop w:val="0"/>
          <w:marBottom w:val="0"/>
          <w:divBdr>
            <w:top w:val="none" w:sz="0" w:space="0" w:color="auto"/>
            <w:left w:val="none" w:sz="0" w:space="0" w:color="auto"/>
            <w:bottom w:val="none" w:sz="0" w:space="0" w:color="auto"/>
            <w:right w:val="none" w:sz="0" w:space="0" w:color="auto"/>
          </w:divBdr>
        </w:div>
        <w:div w:id="863712207">
          <w:marLeft w:val="480"/>
          <w:marRight w:val="0"/>
          <w:marTop w:val="0"/>
          <w:marBottom w:val="0"/>
          <w:divBdr>
            <w:top w:val="none" w:sz="0" w:space="0" w:color="auto"/>
            <w:left w:val="none" w:sz="0" w:space="0" w:color="auto"/>
            <w:bottom w:val="none" w:sz="0" w:space="0" w:color="auto"/>
            <w:right w:val="none" w:sz="0" w:space="0" w:color="auto"/>
          </w:divBdr>
        </w:div>
        <w:div w:id="624040907">
          <w:marLeft w:val="480"/>
          <w:marRight w:val="0"/>
          <w:marTop w:val="0"/>
          <w:marBottom w:val="0"/>
          <w:divBdr>
            <w:top w:val="none" w:sz="0" w:space="0" w:color="auto"/>
            <w:left w:val="none" w:sz="0" w:space="0" w:color="auto"/>
            <w:bottom w:val="none" w:sz="0" w:space="0" w:color="auto"/>
            <w:right w:val="none" w:sz="0" w:space="0" w:color="auto"/>
          </w:divBdr>
        </w:div>
        <w:div w:id="1323895165">
          <w:marLeft w:val="480"/>
          <w:marRight w:val="0"/>
          <w:marTop w:val="0"/>
          <w:marBottom w:val="0"/>
          <w:divBdr>
            <w:top w:val="none" w:sz="0" w:space="0" w:color="auto"/>
            <w:left w:val="none" w:sz="0" w:space="0" w:color="auto"/>
            <w:bottom w:val="none" w:sz="0" w:space="0" w:color="auto"/>
            <w:right w:val="none" w:sz="0" w:space="0" w:color="auto"/>
          </w:divBdr>
        </w:div>
        <w:div w:id="47152118">
          <w:marLeft w:val="480"/>
          <w:marRight w:val="0"/>
          <w:marTop w:val="0"/>
          <w:marBottom w:val="0"/>
          <w:divBdr>
            <w:top w:val="none" w:sz="0" w:space="0" w:color="auto"/>
            <w:left w:val="none" w:sz="0" w:space="0" w:color="auto"/>
            <w:bottom w:val="none" w:sz="0" w:space="0" w:color="auto"/>
            <w:right w:val="none" w:sz="0" w:space="0" w:color="auto"/>
          </w:divBdr>
        </w:div>
        <w:div w:id="968632921">
          <w:marLeft w:val="480"/>
          <w:marRight w:val="0"/>
          <w:marTop w:val="0"/>
          <w:marBottom w:val="0"/>
          <w:divBdr>
            <w:top w:val="none" w:sz="0" w:space="0" w:color="auto"/>
            <w:left w:val="none" w:sz="0" w:space="0" w:color="auto"/>
            <w:bottom w:val="none" w:sz="0" w:space="0" w:color="auto"/>
            <w:right w:val="none" w:sz="0" w:space="0" w:color="auto"/>
          </w:divBdr>
        </w:div>
        <w:div w:id="743913475">
          <w:marLeft w:val="480"/>
          <w:marRight w:val="0"/>
          <w:marTop w:val="0"/>
          <w:marBottom w:val="0"/>
          <w:divBdr>
            <w:top w:val="none" w:sz="0" w:space="0" w:color="auto"/>
            <w:left w:val="none" w:sz="0" w:space="0" w:color="auto"/>
            <w:bottom w:val="none" w:sz="0" w:space="0" w:color="auto"/>
            <w:right w:val="none" w:sz="0" w:space="0" w:color="auto"/>
          </w:divBdr>
        </w:div>
        <w:div w:id="1814370027">
          <w:marLeft w:val="480"/>
          <w:marRight w:val="0"/>
          <w:marTop w:val="0"/>
          <w:marBottom w:val="0"/>
          <w:divBdr>
            <w:top w:val="none" w:sz="0" w:space="0" w:color="auto"/>
            <w:left w:val="none" w:sz="0" w:space="0" w:color="auto"/>
            <w:bottom w:val="none" w:sz="0" w:space="0" w:color="auto"/>
            <w:right w:val="none" w:sz="0" w:space="0" w:color="auto"/>
          </w:divBdr>
        </w:div>
        <w:div w:id="1204054150">
          <w:marLeft w:val="480"/>
          <w:marRight w:val="0"/>
          <w:marTop w:val="0"/>
          <w:marBottom w:val="0"/>
          <w:divBdr>
            <w:top w:val="none" w:sz="0" w:space="0" w:color="auto"/>
            <w:left w:val="none" w:sz="0" w:space="0" w:color="auto"/>
            <w:bottom w:val="none" w:sz="0" w:space="0" w:color="auto"/>
            <w:right w:val="none" w:sz="0" w:space="0" w:color="auto"/>
          </w:divBdr>
        </w:div>
        <w:div w:id="1900362061">
          <w:marLeft w:val="480"/>
          <w:marRight w:val="0"/>
          <w:marTop w:val="0"/>
          <w:marBottom w:val="0"/>
          <w:divBdr>
            <w:top w:val="none" w:sz="0" w:space="0" w:color="auto"/>
            <w:left w:val="none" w:sz="0" w:space="0" w:color="auto"/>
            <w:bottom w:val="none" w:sz="0" w:space="0" w:color="auto"/>
            <w:right w:val="none" w:sz="0" w:space="0" w:color="auto"/>
          </w:divBdr>
        </w:div>
        <w:div w:id="1215195240">
          <w:marLeft w:val="480"/>
          <w:marRight w:val="0"/>
          <w:marTop w:val="0"/>
          <w:marBottom w:val="0"/>
          <w:divBdr>
            <w:top w:val="none" w:sz="0" w:space="0" w:color="auto"/>
            <w:left w:val="none" w:sz="0" w:space="0" w:color="auto"/>
            <w:bottom w:val="none" w:sz="0" w:space="0" w:color="auto"/>
            <w:right w:val="none" w:sz="0" w:space="0" w:color="auto"/>
          </w:divBdr>
        </w:div>
        <w:div w:id="2113041284">
          <w:marLeft w:val="480"/>
          <w:marRight w:val="0"/>
          <w:marTop w:val="0"/>
          <w:marBottom w:val="0"/>
          <w:divBdr>
            <w:top w:val="none" w:sz="0" w:space="0" w:color="auto"/>
            <w:left w:val="none" w:sz="0" w:space="0" w:color="auto"/>
            <w:bottom w:val="none" w:sz="0" w:space="0" w:color="auto"/>
            <w:right w:val="none" w:sz="0" w:space="0" w:color="auto"/>
          </w:divBdr>
        </w:div>
        <w:div w:id="1075056379">
          <w:marLeft w:val="480"/>
          <w:marRight w:val="0"/>
          <w:marTop w:val="0"/>
          <w:marBottom w:val="0"/>
          <w:divBdr>
            <w:top w:val="none" w:sz="0" w:space="0" w:color="auto"/>
            <w:left w:val="none" w:sz="0" w:space="0" w:color="auto"/>
            <w:bottom w:val="none" w:sz="0" w:space="0" w:color="auto"/>
            <w:right w:val="none" w:sz="0" w:space="0" w:color="auto"/>
          </w:divBdr>
        </w:div>
        <w:div w:id="1083602548">
          <w:marLeft w:val="480"/>
          <w:marRight w:val="0"/>
          <w:marTop w:val="0"/>
          <w:marBottom w:val="0"/>
          <w:divBdr>
            <w:top w:val="none" w:sz="0" w:space="0" w:color="auto"/>
            <w:left w:val="none" w:sz="0" w:space="0" w:color="auto"/>
            <w:bottom w:val="none" w:sz="0" w:space="0" w:color="auto"/>
            <w:right w:val="none" w:sz="0" w:space="0" w:color="auto"/>
          </w:divBdr>
        </w:div>
        <w:div w:id="2099254708">
          <w:marLeft w:val="480"/>
          <w:marRight w:val="0"/>
          <w:marTop w:val="0"/>
          <w:marBottom w:val="0"/>
          <w:divBdr>
            <w:top w:val="none" w:sz="0" w:space="0" w:color="auto"/>
            <w:left w:val="none" w:sz="0" w:space="0" w:color="auto"/>
            <w:bottom w:val="none" w:sz="0" w:space="0" w:color="auto"/>
            <w:right w:val="none" w:sz="0" w:space="0" w:color="auto"/>
          </w:divBdr>
        </w:div>
        <w:div w:id="649477349">
          <w:marLeft w:val="480"/>
          <w:marRight w:val="0"/>
          <w:marTop w:val="0"/>
          <w:marBottom w:val="0"/>
          <w:divBdr>
            <w:top w:val="none" w:sz="0" w:space="0" w:color="auto"/>
            <w:left w:val="none" w:sz="0" w:space="0" w:color="auto"/>
            <w:bottom w:val="none" w:sz="0" w:space="0" w:color="auto"/>
            <w:right w:val="none" w:sz="0" w:space="0" w:color="auto"/>
          </w:divBdr>
        </w:div>
        <w:div w:id="1087462190">
          <w:marLeft w:val="480"/>
          <w:marRight w:val="0"/>
          <w:marTop w:val="0"/>
          <w:marBottom w:val="0"/>
          <w:divBdr>
            <w:top w:val="none" w:sz="0" w:space="0" w:color="auto"/>
            <w:left w:val="none" w:sz="0" w:space="0" w:color="auto"/>
            <w:bottom w:val="none" w:sz="0" w:space="0" w:color="auto"/>
            <w:right w:val="none" w:sz="0" w:space="0" w:color="auto"/>
          </w:divBdr>
        </w:div>
        <w:div w:id="392049571">
          <w:marLeft w:val="480"/>
          <w:marRight w:val="0"/>
          <w:marTop w:val="0"/>
          <w:marBottom w:val="0"/>
          <w:divBdr>
            <w:top w:val="none" w:sz="0" w:space="0" w:color="auto"/>
            <w:left w:val="none" w:sz="0" w:space="0" w:color="auto"/>
            <w:bottom w:val="none" w:sz="0" w:space="0" w:color="auto"/>
            <w:right w:val="none" w:sz="0" w:space="0" w:color="auto"/>
          </w:divBdr>
        </w:div>
        <w:div w:id="2063018602">
          <w:marLeft w:val="480"/>
          <w:marRight w:val="0"/>
          <w:marTop w:val="0"/>
          <w:marBottom w:val="0"/>
          <w:divBdr>
            <w:top w:val="none" w:sz="0" w:space="0" w:color="auto"/>
            <w:left w:val="none" w:sz="0" w:space="0" w:color="auto"/>
            <w:bottom w:val="none" w:sz="0" w:space="0" w:color="auto"/>
            <w:right w:val="none" w:sz="0" w:space="0" w:color="auto"/>
          </w:divBdr>
        </w:div>
        <w:div w:id="916747536">
          <w:marLeft w:val="480"/>
          <w:marRight w:val="0"/>
          <w:marTop w:val="0"/>
          <w:marBottom w:val="0"/>
          <w:divBdr>
            <w:top w:val="none" w:sz="0" w:space="0" w:color="auto"/>
            <w:left w:val="none" w:sz="0" w:space="0" w:color="auto"/>
            <w:bottom w:val="none" w:sz="0" w:space="0" w:color="auto"/>
            <w:right w:val="none" w:sz="0" w:space="0" w:color="auto"/>
          </w:divBdr>
        </w:div>
        <w:div w:id="508103608">
          <w:marLeft w:val="480"/>
          <w:marRight w:val="0"/>
          <w:marTop w:val="0"/>
          <w:marBottom w:val="0"/>
          <w:divBdr>
            <w:top w:val="none" w:sz="0" w:space="0" w:color="auto"/>
            <w:left w:val="none" w:sz="0" w:space="0" w:color="auto"/>
            <w:bottom w:val="none" w:sz="0" w:space="0" w:color="auto"/>
            <w:right w:val="none" w:sz="0" w:space="0" w:color="auto"/>
          </w:divBdr>
        </w:div>
        <w:div w:id="331568387">
          <w:marLeft w:val="480"/>
          <w:marRight w:val="0"/>
          <w:marTop w:val="0"/>
          <w:marBottom w:val="0"/>
          <w:divBdr>
            <w:top w:val="none" w:sz="0" w:space="0" w:color="auto"/>
            <w:left w:val="none" w:sz="0" w:space="0" w:color="auto"/>
            <w:bottom w:val="none" w:sz="0" w:space="0" w:color="auto"/>
            <w:right w:val="none" w:sz="0" w:space="0" w:color="auto"/>
          </w:divBdr>
        </w:div>
        <w:div w:id="1778676829">
          <w:marLeft w:val="480"/>
          <w:marRight w:val="0"/>
          <w:marTop w:val="0"/>
          <w:marBottom w:val="0"/>
          <w:divBdr>
            <w:top w:val="none" w:sz="0" w:space="0" w:color="auto"/>
            <w:left w:val="none" w:sz="0" w:space="0" w:color="auto"/>
            <w:bottom w:val="none" w:sz="0" w:space="0" w:color="auto"/>
            <w:right w:val="none" w:sz="0" w:space="0" w:color="auto"/>
          </w:divBdr>
        </w:div>
        <w:div w:id="1082144723">
          <w:marLeft w:val="480"/>
          <w:marRight w:val="0"/>
          <w:marTop w:val="0"/>
          <w:marBottom w:val="0"/>
          <w:divBdr>
            <w:top w:val="none" w:sz="0" w:space="0" w:color="auto"/>
            <w:left w:val="none" w:sz="0" w:space="0" w:color="auto"/>
            <w:bottom w:val="none" w:sz="0" w:space="0" w:color="auto"/>
            <w:right w:val="none" w:sz="0" w:space="0" w:color="auto"/>
          </w:divBdr>
        </w:div>
        <w:div w:id="533613751">
          <w:marLeft w:val="480"/>
          <w:marRight w:val="0"/>
          <w:marTop w:val="0"/>
          <w:marBottom w:val="0"/>
          <w:divBdr>
            <w:top w:val="none" w:sz="0" w:space="0" w:color="auto"/>
            <w:left w:val="none" w:sz="0" w:space="0" w:color="auto"/>
            <w:bottom w:val="none" w:sz="0" w:space="0" w:color="auto"/>
            <w:right w:val="none" w:sz="0" w:space="0" w:color="auto"/>
          </w:divBdr>
        </w:div>
        <w:div w:id="339159364">
          <w:marLeft w:val="480"/>
          <w:marRight w:val="0"/>
          <w:marTop w:val="0"/>
          <w:marBottom w:val="0"/>
          <w:divBdr>
            <w:top w:val="none" w:sz="0" w:space="0" w:color="auto"/>
            <w:left w:val="none" w:sz="0" w:space="0" w:color="auto"/>
            <w:bottom w:val="none" w:sz="0" w:space="0" w:color="auto"/>
            <w:right w:val="none" w:sz="0" w:space="0" w:color="auto"/>
          </w:divBdr>
        </w:div>
        <w:div w:id="859783253">
          <w:marLeft w:val="480"/>
          <w:marRight w:val="0"/>
          <w:marTop w:val="0"/>
          <w:marBottom w:val="0"/>
          <w:divBdr>
            <w:top w:val="none" w:sz="0" w:space="0" w:color="auto"/>
            <w:left w:val="none" w:sz="0" w:space="0" w:color="auto"/>
            <w:bottom w:val="none" w:sz="0" w:space="0" w:color="auto"/>
            <w:right w:val="none" w:sz="0" w:space="0" w:color="auto"/>
          </w:divBdr>
        </w:div>
        <w:div w:id="86468443">
          <w:marLeft w:val="480"/>
          <w:marRight w:val="0"/>
          <w:marTop w:val="0"/>
          <w:marBottom w:val="0"/>
          <w:divBdr>
            <w:top w:val="none" w:sz="0" w:space="0" w:color="auto"/>
            <w:left w:val="none" w:sz="0" w:space="0" w:color="auto"/>
            <w:bottom w:val="none" w:sz="0" w:space="0" w:color="auto"/>
            <w:right w:val="none" w:sz="0" w:space="0" w:color="auto"/>
          </w:divBdr>
        </w:div>
        <w:div w:id="1182935345">
          <w:marLeft w:val="480"/>
          <w:marRight w:val="0"/>
          <w:marTop w:val="0"/>
          <w:marBottom w:val="0"/>
          <w:divBdr>
            <w:top w:val="none" w:sz="0" w:space="0" w:color="auto"/>
            <w:left w:val="none" w:sz="0" w:space="0" w:color="auto"/>
            <w:bottom w:val="none" w:sz="0" w:space="0" w:color="auto"/>
            <w:right w:val="none" w:sz="0" w:space="0" w:color="auto"/>
          </w:divBdr>
        </w:div>
        <w:div w:id="1304194286">
          <w:marLeft w:val="480"/>
          <w:marRight w:val="0"/>
          <w:marTop w:val="0"/>
          <w:marBottom w:val="0"/>
          <w:divBdr>
            <w:top w:val="none" w:sz="0" w:space="0" w:color="auto"/>
            <w:left w:val="none" w:sz="0" w:space="0" w:color="auto"/>
            <w:bottom w:val="none" w:sz="0" w:space="0" w:color="auto"/>
            <w:right w:val="none" w:sz="0" w:space="0" w:color="auto"/>
          </w:divBdr>
        </w:div>
        <w:div w:id="224803723">
          <w:marLeft w:val="480"/>
          <w:marRight w:val="0"/>
          <w:marTop w:val="0"/>
          <w:marBottom w:val="0"/>
          <w:divBdr>
            <w:top w:val="none" w:sz="0" w:space="0" w:color="auto"/>
            <w:left w:val="none" w:sz="0" w:space="0" w:color="auto"/>
            <w:bottom w:val="none" w:sz="0" w:space="0" w:color="auto"/>
            <w:right w:val="none" w:sz="0" w:space="0" w:color="auto"/>
          </w:divBdr>
        </w:div>
        <w:div w:id="1692533195">
          <w:marLeft w:val="480"/>
          <w:marRight w:val="0"/>
          <w:marTop w:val="0"/>
          <w:marBottom w:val="0"/>
          <w:divBdr>
            <w:top w:val="none" w:sz="0" w:space="0" w:color="auto"/>
            <w:left w:val="none" w:sz="0" w:space="0" w:color="auto"/>
            <w:bottom w:val="none" w:sz="0" w:space="0" w:color="auto"/>
            <w:right w:val="none" w:sz="0" w:space="0" w:color="auto"/>
          </w:divBdr>
        </w:div>
        <w:div w:id="1227107681">
          <w:marLeft w:val="480"/>
          <w:marRight w:val="0"/>
          <w:marTop w:val="0"/>
          <w:marBottom w:val="0"/>
          <w:divBdr>
            <w:top w:val="none" w:sz="0" w:space="0" w:color="auto"/>
            <w:left w:val="none" w:sz="0" w:space="0" w:color="auto"/>
            <w:bottom w:val="none" w:sz="0" w:space="0" w:color="auto"/>
            <w:right w:val="none" w:sz="0" w:space="0" w:color="auto"/>
          </w:divBdr>
        </w:div>
        <w:div w:id="1695887472">
          <w:marLeft w:val="480"/>
          <w:marRight w:val="0"/>
          <w:marTop w:val="0"/>
          <w:marBottom w:val="0"/>
          <w:divBdr>
            <w:top w:val="none" w:sz="0" w:space="0" w:color="auto"/>
            <w:left w:val="none" w:sz="0" w:space="0" w:color="auto"/>
            <w:bottom w:val="none" w:sz="0" w:space="0" w:color="auto"/>
            <w:right w:val="none" w:sz="0" w:space="0" w:color="auto"/>
          </w:divBdr>
        </w:div>
        <w:div w:id="1103916740">
          <w:marLeft w:val="480"/>
          <w:marRight w:val="0"/>
          <w:marTop w:val="0"/>
          <w:marBottom w:val="0"/>
          <w:divBdr>
            <w:top w:val="none" w:sz="0" w:space="0" w:color="auto"/>
            <w:left w:val="none" w:sz="0" w:space="0" w:color="auto"/>
            <w:bottom w:val="none" w:sz="0" w:space="0" w:color="auto"/>
            <w:right w:val="none" w:sz="0" w:space="0" w:color="auto"/>
          </w:divBdr>
        </w:div>
        <w:div w:id="1859080145">
          <w:marLeft w:val="480"/>
          <w:marRight w:val="0"/>
          <w:marTop w:val="0"/>
          <w:marBottom w:val="0"/>
          <w:divBdr>
            <w:top w:val="none" w:sz="0" w:space="0" w:color="auto"/>
            <w:left w:val="none" w:sz="0" w:space="0" w:color="auto"/>
            <w:bottom w:val="none" w:sz="0" w:space="0" w:color="auto"/>
            <w:right w:val="none" w:sz="0" w:space="0" w:color="auto"/>
          </w:divBdr>
        </w:div>
        <w:div w:id="466627328">
          <w:marLeft w:val="480"/>
          <w:marRight w:val="0"/>
          <w:marTop w:val="0"/>
          <w:marBottom w:val="0"/>
          <w:divBdr>
            <w:top w:val="none" w:sz="0" w:space="0" w:color="auto"/>
            <w:left w:val="none" w:sz="0" w:space="0" w:color="auto"/>
            <w:bottom w:val="none" w:sz="0" w:space="0" w:color="auto"/>
            <w:right w:val="none" w:sz="0" w:space="0" w:color="auto"/>
          </w:divBdr>
        </w:div>
        <w:div w:id="852691360">
          <w:marLeft w:val="480"/>
          <w:marRight w:val="0"/>
          <w:marTop w:val="0"/>
          <w:marBottom w:val="0"/>
          <w:divBdr>
            <w:top w:val="none" w:sz="0" w:space="0" w:color="auto"/>
            <w:left w:val="none" w:sz="0" w:space="0" w:color="auto"/>
            <w:bottom w:val="none" w:sz="0" w:space="0" w:color="auto"/>
            <w:right w:val="none" w:sz="0" w:space="0" w:color="auto"/>
          </w:divBdr>
        </w:div>
        <w:div w:id="1511603504">
          <w:marLeft w:val="480"/>
          <w:marRight w:val="0"/>
          <w:marTop w:val="0"/>
          <w:marBottom w:val="0"/>
          <w:divBdr>
            <w:top w:val="none" w:sz="0" w:space="0" w:color="auto"/>
            <w:left w:val="none" w:sz="0" w:space="0" w:color="auto"/>
            <w:bottom w:val="none" w:sz="0" w:space="0" w:color="auto"/>
            <w:right w:val="none" w:sz="0" w:space="0" w:color="auto"/>
          </w:divBdr>
        </w:div>
        <w:div w:id="1762412003">
          <w:marLeft w:val="480"/>
          <w:marRight w:val="0"/>
          <w:marTop w:val="0"/>
          <w:marBottom w:val="0"/>
          <w:divBdr>
            <w:top w:val="none" w:sz="0" w:space="0" w:color="auto"/>
            <w:left w:val="none" w:sz="0" w:space="0" w:color="auto"/>
            <w:bottom w:val="none" w:sz="0" w:space="0" w:color="auto"/>
            <w:right w:val="none" w:sz="0" w:space="0" w:color="auto"/>
          </w:divBdr>
        </w:div>
        <w:div w:id="699432129">
          <w:marLeft w:val="480"/>
          <w:marRight w:val="0"/>
          <w:marTop w:val="0"/>
          <w:marBottom w:val="0"/>
          <w:divBdr>
            <w:top w:val="none" w:sz="0" w:space="0" w:color="auto"/>
            <w:left w:val="none" w:sz="0" w:space="0" w:color="auto"/>
            <w:bottom w:val="none" w:sz="0" w:space="0" w:color="auto"/>
            <w:right w:val="none" w:sz="0" w:space="0" w:color="auto"/>
          </w:divBdr>
        </w:div>
        <w:div w:id="713046503">
          <w:marLeft w:val="480"/>
          <w:marRight w:val="0"/>
          <w:marTop w:val="0"/>
          <w:marBottom w:val="0"/>
          <w:divBdr>
            <w:top w:val="none" w:sz="0" w:space="0" w:color="auto"/>
            <w:left w:val="none" w:sz="0" w:space="0" w:color="auto"/>
            <w:bottom w:val="none" w:sz="0" w:space="0" w:color="auto"/>
            <w:right w:val="none" w:sz="0" w:space="0" w:color="auto"/>
          </w:divBdr>
        </w:div>
        <w:div w:id="2122725179">
          <w:marLeft w:val="480"/>
          <w:marRight w:val="0"/>
          <w:marTop w:val="0"/>
          <w:marBottom w:val="0"/>
          <w:divBdr>
            <w:top w:val="none" w:sz="0" w:space="0" w:color="auto"/>
            <w:left w:val="none" w:sz="0" w:space="0" w:color="auto"/>
            <w:bottom w:val="none" w:sz="0" w:space="0" w:color="auto"/>
            <w:right w:val="none" w:sz="0" w:space="0" w:color="auto"/>
          </w:divBdr>
        </w:div>
        <w:div w:id="1851483980">
          <w:marLeft w:val="480"/>
          <w:marRight w:val="0"/>
          <w:marTop w:val="0"/>
          <w:marBottom w:val="0"/>
          <w:divBdr>
            <w:top w:val="none" w:sz="0" w:space="0" w:color="auto"/>
            <w:left w:val="none" w:sz="0" w:space="0" w:color="auto"/>
            <w:bottom w:val="none" w:sz="0" w:space="0" w:color="auto"/>
            <w:right w:val="none" w:sz="0" w:space="0" w:color="auto"/>
          </w:divBdr>
        </w:div>
        <w:div w:id="1877500627">
          <w:marLeft w:val="480"/>
          <w:marRight w:val="0"/>
          <w:marTop w:val="0"/>
          <w:marBottom w:val="0"/>
          <w:divBdr>
            <w:top w:val="none" w:sz="0" w:space="0" w:color="auto"/>
            <w:left w:val="none" w:sz="0" w:space="0" w:color="auto"/>
            <w:bottom w:val="none" w:sz="0" w:space="0" w:color="auto"/>
            <w:right w:val="none" w:sz="0" w:space="0" w:color="auto"/>
          </w:divBdr>
        </w:div>
        <w:div w:id="1445882052">
          <w:marLeft w:val="480"/>
          <w:marRight w:val="0"/>
          <w:marTop w:val="0"/>
          <w:marBottom w:val="0"/>
          <w:divBdr>
            <w:top w:val="none" w:sz="0" w:space="0" w:color="auto"/>
            <w:left w:val="none" w:sz="0" w:space="0" w:color="auto"/>
            <w:bottom w:val="none" w:sz="0" w:space="0" w:color="auto"/>
            <w:right w:val="none" w:sz="0" w:space="0" w:color="auto"/>
          </w:divBdr>
        </w:div>
        <w:div w:id="1367023563">
          <w:marLeft w:val="480"/>
          <w:marRight w:val="0"/>
          <w:marTop w:val="0"/>
          <w:marBottom w:val="0"/>
          <w:divBdr>
            <w:top w:val="none" w:sz="0" w:space="0" w:color="auto"/>
            <w:left w:val="none" w:sz="0" w:space="0" w:color="auto"/>
            <w:bottom w:val="none" w:sz="0" w:space="0" w:color="auto"/>
            <w:right w:val="none" w:sz="0" w:space="0" w:color="auto"/>
          </w:divBdr>
        </w:div>
        <w:div w:id="971593746">
          <w:marLeft w:val="480"/>
          <w:marRight w:val="0"/>
          <w:marTop w:val="0"/>
          <w:marBottom w:val="0"/>
          <w:divBdr>
            <w:top w:val="none" w:sz="0" w:space="0" w:color="auto"/>
            <w:left w:val="none" w:sz="0" w:space="0" w:color="auto"/>
            <w:bottom w:val="none" w:sz="0" w:space="0" w:color="auto"/>
            <w:right w:val="none" w:sz="0" w:space="0" w:color="auto"/>
          </w:divBdr>
        </w:div>
        <w:div w:id="1434016005">
          <w:marLeft w:val="480"/>
          <w:marRight w:val="0"/>
          <w:marTop w:val="0"/>
          <w:marBottom w:val="0"/>
          <w:divBdr>
            <w:top w:val="none" w:sz="0" w:space="0" w:color="auto"/>
            <w:left w:val="none" w:sz="0" w:space="0" w:color="auto"/>
            <w:bottom w:val="none" w:sz="0" w:space="0" w:color="auto"/>
            <w:right w:val="none" w:sz="0" w:space="0" w:color="auto"/>
          </w:divBdr>
        </w:div>
        <w:div w:id="1003094744">
          <w:marLeft w:val="480"/>
          <w:marRight w:val="0"/>
          <w:marTop w:val="0"/>
          <w:marBottom w:val="0"/>
          <w:divBdr>
            <w:top w:val="none" w:sz="0" w:space="0" w:color="auto"/>
            <w:left w:val="none" w:sz="0" w:space="0" w:color="auto"/>
            <w:bottom w:val="none" w:sz="0" w:space="0" w:color="auto"/>
            <w:right w:val="none" w:sz="0" w:space="0" w:color="auto"/>
          </w:divBdr>
        </w:div>
        <w:div w:id="582572827">
          <w:marLeft w:val="480"/>
          <w:marRight w:val="0"/>
          <w:marTop w:val="0"/>
          <w:marBottom w:val="0"/>
          <w:divBdr>
            <w:top w:val="none" w:sz="0" w:space="0" w:color="auto"/>
            <w:left w:val="none" w:sz="0" w:space="0" w:color="auto"/>
            <w:bottom w:val="none" w:sz="0" w:space="0" w:color="auto"/>
            <w:right w:val="none" w:sz="0" w:space="0" w:color="auto"/>
          </w:divBdr>
        </w:div>
        <w:div w:id="984043251">
          <w:marLeft w:val="480"/>
          <w:marRight w:val="0"/>
          <w:marTop w:val="0"/>
          <w:marBottom w:val="0"/>
          <w:divBdr>
            <w:top w:val="none" w:sz="0" w:space="0" w:color="auto"/>
            <w:left w:val="none" w:sz="0" w:space="0" w:color="auto"/>
            <w:bottom w:val="none" w:sz="0" w:space="0" w:color="auto"/>
            <w:right w:val="none" w:sz="0" w:space="0" w:color="auto"/>
          </w:divBdr>
        </w:div>
        <w:div w:id="1349721606">
          <w:marLeft w:val="480"/>
          <w:marRight w:val="0"/>
          <w:marTop w:val="0"/>
          <w:marBottom w:val="0"/>
          <w:divBdr>
            <w:top w:val="none" w:sz="0" w:space="0" w:color="auto"/>
            <w:left w:val="none" w:sz="0" w:space="0" w:color="auto"/>
            <w:bottom w:val="none" w:sz="0" w:space="0" w:color="auto"/>
            <w:right w:val="none" w:sz="0" w:space="0" w:color="auto"/>
          </w:divBdr>
        </w:div>
        <w:div w:id="1668482607">
          <w:marLeft w:val="480"/>
          <w:marRight w:val="0"/>
          <w:marTop w:val="0"/>
          <w:marBottom w:val="0"/>
          <w:divBdr>
            <w:top w:val="none" w:sz="0" w:space="0" w:color="auto"/>
            <w:left w:val="none" w:sz="0" w:space="0" w:color="auto"/>
            <w:bottom w:val="none" w:sz="0" w:space="0" w:color="auto"/>
            <w:right w:val="none" w:sz="0" w:space="0" w:color="auto"/>
          </w:divBdr>
        </w:div>
        <w:div w:id="1067612339">
          <w:marLeft w:val="480"/>
          <w:marRight w:val="0"/>
          <w:marTop w:val="0"/>
          <w:marBottom w:val="0"/>
          <w:divBdr>
            <w:top w:val="none" w:sz="0" w:space="0" w:color="auto"/>
            <w:left w:val="none" w:sz="0" w:space="0" w:color="auto"/>
            <w:bottom w:val="none" w:sz="0" w:space="0" w:color="auto"/>
            <w:right w:val="none" w:sz="0" w:space="0" w:color="auto"/>
          </w:divBdr>
        </w:div>
        <w:div w:id="249244093">
          <w:marLeft w:val="480"/>
          <w:marRight w:val="0"/>
          <w:marTop w:val="0"/>
          <w:marBottom w:val="0"/>
          <w:divBdr>
            <w:top w:val="none" w:sz="0" w:space="0" w:color="auto"/>
            <w:left w:val="none" w:sz="0" w:space="0" w:color="auto"/>
            <w:bottom w:val="none" w:sz="0" w:space="0" w:color="auto"/>
            <w:right w:val="none" w:sz="0" w:space="0" w:color="auto"/>
          </w:divBdr>
        </w:div>
        <w:div w:id="1173030321">
          <w:marLeft w:val="480"/>
          <w:marRight w:val="0"/>
          <w:marTop w:val="0"/>
          <w:marBottom w:val="0"/>
          <w:divBdr>
            <w:top w:val="none" w:sz="0" w:space="0" w:color="auto"/>
            <w:left w:val="none" w:sz="0" w:space="0" w:color="auto"/>
            <w:bottom w:val="none" w:sz="0" w:space="0" w:color="auto"/>
            <w:right w:val="none" w:sz="0" w:space="0" w:color="auto"/>
          </w:divBdr>
        </w:div>
        <w:div w:id="1487746076">
          <w:marLeft w:val="480"/>
          <w:marRight w:val="0"/>
          <w:marTop w:val="0"/>
          <w:marBottom w:val="0"/>
          <w:divBdr>
            <w:top w:val="none" w:sz="0" w:space="0" w:color="auto"/>
            <w:left w:val="none" w:sz="0" w:space="0" w:color="auto"/>
            <w:bottom w:val="none" w:sz="0" w:space="0" w:color="auto"/>
            <w:right w:val="none" w:sz="0" w:space="0" w:color="auto"/>
          </w:divBdr>
        </w:div>
        <w:div w:id="572281581">
          <w:marLeft w:val="480"/>
          <w:marRight w:val="0"/>
          <w:marTop w:val="0"/>
          <w:marBottom w:val="0"/>
          <w:divBdr>
            <w:top w:val="none" w:sz="0" w:space="0" w:color="auto"/>
            <w:left w:val="none" w:sz="0" w:space="0" w:color="auto"/>
            <w:bottom w:val="none" w:sz="0" w:space="0" w:color="auto"/>
            <w:right w:val="none" w:sz="0" w:space="0" w:color="auto"/>
          </w:divBdr>
        </w:div>
        <w:div w:id="33310588">
          <w:marLeft w:val="480"/>
          <w:marRight w:val="0"/>
          <w:marTop w:val="0"/>
          <w:marBottom w:val="0"/>
          <w:divBdr>
            <w:top w:val="none" w:sz="0" w:space="0" w:color="auto"/>
            <w:left w:val="none" w:sz="0" w:space="0" w:color="auto"/>
            <w:bottom w:val="none" w:sz="0" w:space="0" w:color="auto"/>
            <w:right w:val="none" w:sz="0" w:space="0" w:color="auto"/>
          </w:divBdr>
        </w:div>
        <w:div w:id="2113353954">
          <w:marLeft w:val="480"/>
          <w:marRight w:val="0"/>
          <w:marTop w:val="0"/>
          <w:marBottom w:val="0"/>
          <w:divBdr>
            <w:top w:val="none" w:sz="0" w:space="0" w:color="auto"/>
            <w:left w:val="none" w:sz="0" w:space="0" w:color="auto"/>
            <w:bottom w:val="none" w:sz="0" w:space="0" w:color="auto"/>
            <w:right w:val="none" w:sz="0" w:space="0" w:color="auto"/>
          </w:divBdr>
        </w:div>
        <w:div w:id="1514681986">
          <w:marLeft w:val="480"/>
          <w:marRight w:val="0"/>
          <w:marTop w:val="0"/>
          <w:marBottom w:val="0"/>
          <w:divBdr>
            <w:top w:val="none" w:sz="0" w:space="0" w:color="auto"/>
            <w:left w:val="none" w:sz="0" w:space="0" w:color="auto"/>
            <w:bottom w:val="none" w:sz="0" w:space="0" w:color="auto"/>
            <w:right w:val="none" w:sz="0" w:space="0" w:color="auto"/>
          </w:divBdr>
        </w:div>
        <w:div w:id="911507283">
          <w:marLeft w:val="480"/>
          <w:marRight w:val="0"/>
          <w:marTop w:val="0"/>
          <w:marBottom w:val="0"/>
          <w:divBdr>
            <w:top w:val="none" w:sz="0" w:space="0" w:color="auto"/>
            <w:left w:val="none" w:sz="0" w:space="0" w:color="auto"/>
            <w:bottom w:val="none" w:sz="0" w:space="0" w:color="auto"/>
            <w:right w:val="none" w:sz="0" w:space="0" w:color="auto"/>
          </w:divBdr>
        </w:div>
        <w:div w:id="1139768341">
          <w:marLeft w:val="480"/>
          <w:marRight w:val="0"/>
          <w:marTop w:val="0"/>
          <w:marBottom w:val="0"/>
          <w:divBdr>
            <w:top w:val="none" w:sz="0" w:space="0" w:color="auto"/>
            <w:left w:val="none" w:sz="0" w:space="0" w:color="auto"/>
            <w:bottom w:val="none" w:sz="0" w:space="0" w:color="auto"/>
            <w:right w:val="none" w:sz="0" w:space="0" w:color="auto"/>
          </w:divBdr>
        </w:div>
        <w:div w:id="1497112960">
          <w:marLeft w:val="480"/>
          <w:marRight w:val="0"/>
          <w:marTop w:val="0"/>
          <w:marBottom w:val="0"/>
          <w:divBdr>
            <w:top w:val="none" w:sz="0" w:space="0" w:color="auto"/>
            <w:left w:val="none" w:sz="0" w:space="0" w:color="auto"/>
            <w:bottom w:val="none" w:sz="0" w:space="0" w:color="auto"/>
            <w:right w:val="none" w:sz="0" w:space="0" w:color="auto"/>
          </w:divBdr>
        </w:div>
        <w:div w:id="1225868719">
          <w:marLeft w:val="480"/>
          <w:marRight w:val="0"/>
          <w:marTop w:val="0"/>
          <w:marBottom w:val="0"/>
          <w:divBdr>
            <w:top w:val="none" w:sz="0" w:space="0" w:color="auto"/>
            <w:left w:val="none" w:sz="0" w:space="0" w:color="auto"/>
            <w:bottom w:val="none" w:sz="0" w:space="0" w:color="auto"/>
            <w:right w:val="none" w:sz="0" w:space="0" w:color="auto"/>
          </w:divBdr>
        </w:div>
        <w:div w:id="1416392177">
          <w:marLeft w:val="480"/>
          <w:marRight w:val="0"/>
          <w:marTop w:val="0"/>
          <w:marBottom w:val="0"/>
          <w:divBdr>
            <w:top w:val="none" w:sz="0" w:space="0" w:color="auto"/>
            <w:left w:val="none" w:sz="0" w:space="0" w:color="auto"/>
            <w:bottom w:val="none" w:sz="0" w:space="0" w:color="auto"/>
            <w:right w:val="none" w:sz="0" w:space="0" w:color="auto"/>
          </w:divBdr>
        </w:div>
        <w:div w:id="1914076802">
          <w:marLeft w:val="480"/>
          <w:marRight w:val="0"/>
          <w:marTop w:val="0"/>
          <w:marBottom w:val="0"/>
          <w:divBdr>
            <w:top w:val="none" w:sz="0" w:space="0" w:color="auto"/>
            <w:left w:val="none" w:sz="0" w:space="0" w:color="auto"/>
            <w:bottom w:val="none" w:sz="0" w:space="0" w:color="auto"/>
            <w:right w:val="none" w:sz="0" w:space="0" w:color="auto"/>
          </w:divBdr>
        </w:div>
        <w:div w:id="1751387582">
          <w:marLeft w:val="480"/>
          <w:marRight w:val="0"/>
          <w:marTop w:val="0"/>
          <w:marBottom w:val="0"/>
          <w:divBdr>
            <w:top w:val="none" w:sz="0" w:space="0" w:color="auto"/>
            <w:left w:val="none" w:sz="0" w:space="0" w:color="auto"/>
            <w:bottom w:val="none" w:sz="0" w:space="0" w:color="auto"/>
            <w:right w:val="none" w:sz="0" w:space="0" w:color="auto"/>
          </w:divBdr>
        </w:div>
        <w:div w:id="1110128435">
          <w:marLeft w:val="480"/>
          <w:marRight w:val="0"/>
          <w:marTop w:val="0"/>
          <w:marBottom w:val="0"/>
          <w:divBdr>
            <w:top w:val="none" w:sz="0" w:space="0" w:color="auto"/>
            <w:left w:val="none" w:sz="0" w:space="0" w:color="auto"/>
            <w:bottom w:val="none" w:sz="0" w:space="0" w:color="auto"/>
            <w:right w:val="none" w:sz="0" w:space="0" w:color="auto"/>
          </w:divBdr>
        </w:div>
        <w:div w:id="1004286595">
          <w:marLeft w:val="480"/>
          <w:marRight w:val="0"/>
          <w:marTop w:val="0"/>
          <w:marBottom w:val="0"/>
          <w:divBdr>
            <w:top w:val="none" w:sz="0" w:space="0" w:color="auto"/>
            <w:left w:val="none" w:sz="0" w:space="0" w:color="auto"/>
            <w:bottom w:val="none" w:sz="0" w:space="0" w:color="auto"/>
            <w:right w:val="none" w:sz="0" w:space="0" w:color="auto"/>
          </w:divBdr>
        </w:div>
      </w:divsChild>
    </w:div>
    <w:div w:id="1515026751">
      <w:bodyDiv w:val="1"/>
      <w:marLeft w:val="0"/>
      <w:marRight w:val="0"/>
      <w:marTop w:val="0"/>
      <w:marBottom w:val="0"/>
      <w:divBdr>
        <w:top w:val="none" w:sz="0" w:space="0" w:color="auto"/>
        <w:left w:val="none" w:sz="0" w:space="0" w:color="auto"/>
        <w:bottom w:val="none" w:sz="0" w:space="0" w:color="auto"/>
        <w:right w:val="none" w:sz="0" w:space="0" w:color="auto"/>
      </w:divBdr>
    </w:div>
    <w:div w:id="1515806135">
      <w:bodyDiv w:val="1"/>
      <w:marLeft w:val="0"/>
      <w:marRight w:val="0"/>
      <w:marTop w:val="0"/>
      <w:marBottom w:val="0"/>
      <w:divBdr>
        <w:top w:val="none" w:sz="0" w:space="0" w:color="auto"/>
        <w:left w:val="none" w:sz="0" w:space="0" w:color="auto"/>
        <w:bottom w:val="none" w:sz="0" w:space="0" w:color="auto"/>
        <w:right w:val="none" w:sz="0" w:space="0" w:color="auto"/>
      </w:divBdr>
    </w:div>
    <w:div w:id="1516262227">
      <w:bodyDiv w:val="1"/>
      <w:marLeft w:val="0"/>
      <w:marRight w:val="0"/>
      <w:marTop w:val="0"/>
      <w:marBottom w:val="0"/>
      <w:divBdr>
        <w:top w:val="none" w:sz="0" w:space="0" w:color="auto"/>
        <w:left w:val="none" w:sz="0" w:space="0" w:color="auto"/>
        <w:bottom w:val="none" w:sz="0" w:space="0" w:color="auto"/>
        <w:right w:val="none" w:sz="0" w:space="0" w:color="auto"/>
      </w:divBdr>
    </w:div>
    <w:div w:id="1522089254">
      <w:bodyDiv w:val="1"/>
      <w:marLeft w:val="0"/>
      <w:marRight w:val="0"/>
      <w:marTop w:val="0"/>
      <w:marBottom w:val="0"/>
      <w:divBdr>
        <w:top w:val="none" w:sz="0" w:space="0" w:color="auto"/>
        <w:left w:val="none" w:sz="0" w:space="0" w:color="auto"/>
        <w:bottom w:val="none" w:sz="0" w:space="0" w:color="auto"/>
        <w:right w:val="none" w:sz="0" w:space="0" w:color="auto"/>
      </w:divBdr>
      <w:divsChild>
        <w:div w:id="1694191267">
          <w:marLeft w:val="480"/>
          <w:marRight w:val="0"/>
          <w:marTop w:val="0"/>
          <w:marBottom w:val="0"/>
          <w:divBdr>
            <w:top w:val="none" w:sz="0" w:space="0" w:color="auto"/>
            <w:left w:val="none" w:sz="0" w:space="0" w:color="auto"/>
            <w:bottom w:val="none" w:sz="0" w:space="0" w:color="auto"/>
            <w:right w:val="none" w:sz="0" w:space="0" w:color="auto"/>
          </w:divBdr>
        </w:div>
        <w:div w:id="1638028363">
          <w:marLeft w:val="480"/>
          <w:marRight w:val="0"/>
          <w:marTop w:val="0"/>
          <w:marBottom w:val="0"/>
          <w:divBdr>
            <w:top w:val="none" w:sz="0" w:space="0" w:color="auto"/>
            <w:left w:val="none" w:sz="0" w:space="0" w:color="auto"/>
            <w:bottom w:val="none" w:sz="0" w:space="0" w:color="auto"/>
            <w:right w:val="none" w:sz="0" w:space="0" w:color="auto"/>
          </w:divBdr>
        </w:div>
        <w:div w:id="1968509143">
          <w:marLeft w:val="480"/>
          <w:marRight w:val="0"/>
          <w:marTop w:val="0"/>
          <w:marBottom w:val="0"/>
          <w:divBdr>
            <w:top w:val="none" w:sz="0" w:space="0" w:color="auto"/>
            <w:left w:val="none" w:sz="0" w:space="0" w:color="auto"/>
            <w:bottom w:val="none" w:sz="0" w:space="0" w:color="auto"/>
            <w:right w:val="none" w:sz="0" w:space="0" w:color="auto"/>
          </w:divBdr>
        </w:div>
        <w:div w:id="70780165">
          <w:marLeft w:val="480"/>
          <w:marRight w:val="0"/>
          <w:marTop w:val="0"/>
          <w:marBottom w:val="0"/>
          <w:divBdr>
            <w:top w:val="none" w:sz="0" w:space="0" w:color="auto"/>
            <w:left w:val="none" w:sz="0" w:space="0" w:color="auto"/>
            <w:bottom w:val="none" w:sz="0" w:space="0" w:color="auto"/>
            <w:right w:val="none" w:sz="0" w:space="0" w:color="auto"/>
          </w:divBdr>
        </w:div>
        <w:div w:id="222984998">
          <w:marLeft w:val="480"/>
          <w:marRight w:val="0"/>
          <w:marTop w:val="0"/>
          <w:marBottom w:val="0"/>
          <w:divBdr>
            <w:top w:val="none" w:sz="0" w:space="0" w:color="auto"/>
            <w:left w:val="none" w:sz="0" w:space="0" w:color="auto"/>
            <w:bottom w:val="none" w:sz="0" w:space="0" w:color="auto"/>
            <w:right w:val="none" w:sz="0" w:space="0" w:color="auto"/>
          </w:divBdr>
        </w:div>
        <w:div w:id="75056113">
          <w:marLeft w:val="480"/>
          <w:marRight w:val="0"/>
          <w:marTop w:val="0"/>
          <w:marBottom w:val="0"/>
          <w:divBdr>
            <w:top w:val="none" w:sz="0" w:space="0" w:color="auto"/>
            <w:left w:val="none" w:sz="0" w:space="0" w:color="auto"/>
            <w:bottom w:val="none" w:sz="0" w:space="0" w:color="auto"/>
            <w:right w:val="none" w:sz="0" w:space="0" w:color="auto"/>
          </w:divBdr>
        </w:div>
        <w:div w:id="400490840">
          <w:marLeft w:val="480"/>
          <w:marRight w:val="0"/>
          <w:marTop w:val="0"/>
          <w:marBottom w:val="0"/>
          <w:divBdr>
            <w:top w:val="none" w:sz="0" w:space="0" w:color="auto"/>
            <w:left w:val="none" w:sz="0" w:space="0" w:color="auto"/>
            <w:bottom w:val="none" w:sz="0" w:space="0" w:color="auto"/>
            <w:right w:val="none" w:sz="0" w:space="0" w:color="auto"/>
          </w:divBdr>
        </w:div>
        <w:div w:id="255361011">
          <w:marLeft w:val="480"/>
          <w:marRight w:val="0"/>
          <w:marTop w:val="0"/>
          <w:marBottom w:val="0"/>
          <w:divBdr>
            <w:top w:val="none" w:sz="0" w:space="0" w:color="auto"/>
            <w:left w:val="none" w:sz="0" w:space="0" w:color="auto"/>
            <w:bottom w:val="none" w:sz="0" w:space="0" w:color="auto"/>
            <w:right w:val="none" w:sz="0" w:space="0" w:color="auto"/>
          </w:divBdr>
        </w:div>
        <w:div w:id="819617615">
          <w:marLeft w:val="480"/>
          <w:marRight w:val="0"/>
          <w:marTop w:val="0"/>
          <w:marBottom w:val="0"/>
          <w:divBdr>
            <w:top w:val="none" w:sz="0" w:space="0" w:color="auto"/>
            <w:left w:val="none" w:sz="0" w:space="0" w:color="auto"/>
            <w:bottom w:val="none" w:sz="0" w:space="0" w:color="auto"/>
            <w:right w:val="none" w:sz="0" w:space="0" w:color="auto"/>
          </w:divBdr>
        </w:div>
        <w:div w:id="185363959">
          <w:marLeft w:val="480"/>
          <w:marRight w:val="0"/>
          <w:marTop w:val="0"/>
          <w:marBottom w:val="0"/>
          <w:divBdr>
            <w:top w:val="none" w:sz="0" w:space="0" w:color="auto"/>
            <w:left w:val="none" w:sz="0" w:space="0" w:color="auto"/>
            <w:bottom w:val="none" w:sz="0" w:space="0" w:color="auto"/>
            <w:right w:val="none" w:sz="0" w:space="0" w:color="auto"/>
          </w:divBdr>
        </w:div>
        <w:div w:id="1043097855">
          <w:marLeft w:val="480"/>
          <w:marRight w:val="0"/>
          <w:marTop w:val="0"/>
          <w:marBottom w:val="0"/>
          <w:divBdr>
            <w:top w:val="none" w:sz="0" w:space="0" w:color="auto"/>
            <w:left w:val="none" w:sz="0" w:space="0" w:color="auto"/>
            <w:bottom w:val="none" w:sz="0" w:space="0" w:color="auto"/>
            <w:right w:val="none" w:sz="0" w:space="0" w:color="auto"/>
          </w:divBdr>
        </w:div>
        <w:div w:id="657655489">
          <w:marLeft w:val="480"/>
          <w:marRight w:val="0"/>
          <w:marTop w:val="0"/>
          <w:marBottom w:val="0"/>
          <w:divBdr>
            <w:top w:val="none" w:sz="0" w:space="0" w:color="auto"/>
            <w:left w:val="none" w:sz="0" w:space="0" w:color="auto"/>
            <w:bottom w:val="none" w:sz="0" w:space="0" w:color="auto"/>
            <w:right w:val="none" w:sz="0" w:space="0" w:color="auto"/>
          </w:divBdr>
        </w:div>
        <w:div w:id="410854275">
          <w:marLeft w:val="480"/>
          <w:marRight w:val="0"/>
          <w:marTop w:val="0"/>
          <w:marBottom w:val="0"/>
          <w:divBdr>
            <w:top w:val="none" w:sz="0" w:space="0" w:color="auto"/>
            <w:left w:val="none" w:sz="0" w:space="0" w:color="auto"/>
            <w:bottom w:val="none" w:sz="0" w:space="0" w:color="auto"/>
            <w:right w:val="none" w:sz="0" w:space="0" w:color="auto"/>
          </w:divBdr>
        </w:div>
        <w:div w:id="1986659770">
          <w:marLeft w:val="480"/>
          <w:marRight w:val="0"/>
          <w:marTop w:val="0"/>
          <w:marBottom w:val="0"/>
          <w:divBdr>
            <w:top w:val="none" w:sz="0" w:space="0" w:color="auto"/>
            <w:left w:val="none" w:sz="0" w:space="0" w:color="auto"/>
            <w:bottom w:val="none" w:sz="0" w:space="0" w:color="auto"/>
            <w:right w:val="none" w:sz="0" w:space="0" w:color="auto"/>
          </w:divBdr>
        </w:div>
        <w:div w:id="1194004240">
          <w:marLeft w:val="480"/>
          <w:marRight w:val="0"/>
          <w:marTop w:val="0"/>
          <w:marBottom w:val="0"/>
          <w:divBdr>
            <w:top w:val="none" w:sz="0" w:space="0" w:color="auto"/>
            <w:left w:val="none" w:sz="0" w:space="0" w:color="auto"/>
            <w:bottom w:val="none" w:sz="0" w:space="0" w:color="auto"/>
            <w:right w:val="none" w:sz="0" w:space="0" w:color="auto"/>
          </w:divBdr>
        </w:div>
        <w:div w:id="1947275973">
          <w:marLeft w:val="480"/>
          <w:marRight w:val="0"/>
          <w:marTop w:val="0"/>
          <w:marBottom w:val="0"/>
          <w:divBdr>
            <w:top w:val="none" w:sz="0" w:space="0" w:color="auto"/>
            <w:left w:val="none" w:sz="0" w:space="0" w:color="auto"/>
            <w:bottom w:val="none" w:sz="0" w:space="0" w:color="auto"/>
            <w:right w:val="none" w:sz="0" w:space="0" w:color="auto"/>
          </w:divBdr>
        </w:div>
        <w:div w:id="484853824">
          <w:marLeft w:val="480"/>
          <w:marRight w:val="0"/>
          <w:marTop w:val="0"/>
          <w:marBottom w:val="0"/>
          <w:divBdr>
            <w:top w:val="none" w:sz="0" w:space="0" w:color="auto"/>
            <w:left w:val="none" w:sz="0" w:space="0" w:color="auto"/>
            <w:bottom w:val="none" w:sz="0" w:space="0" w:color="auto"/>
            <w:right w:val="none" w:sz="0" w:space="0" w:color="auto"/>
          </w:divBdr>
        </w:div>
        <w:div w:id="1755935789">
          <w:marLeft w:val="480"/>
          <w:marRight w:val="0"/>
          <w:marTop w:val="0"/>
          <w:marBottom w:val="0"/>
          <w:divBdr>
            <w:top w:val="none" w:sz="0" w:space="0" w:color="auto"/>
            <w:left w:val="none" w:sz="0" w:space="0" w:color="auto"/>
            <w:bottom w:val="none" w:sz="0" w:space="0" w:color="auto"/>
            <w:right w:val="none" w:sz="0" w:space="0" w:color="auto"/>
          </w:divBdr>
        </w:div>
        <w:div w:id="166605220">
          <w:marLeft w:val="480"/>
          <w:marRight w:val="0"/>
          <w:marTop w:val="0"/>
          <w:marBottom w:val="0"/>
          <w:divBdr>
            <w:top w:val="none" w:sz="0" w:space="0" w:color="auto"/>
            <w:left w:val="none" w:sz="0" w:space="0" w:color="auto"/>
            <w:bottom w:val="none" w:sz="0" w:space="0" w:color="auto"/>
            <w:right w:val="none" w:sz="0" w:space="0" w:color="auto"/>
          </w:divBdr>
        </w:div>
        <w:div w:id="1983845017">
          <w:marLeft w:val="480"/>
          <w:marRight w:val="0"/>
          <w:marTop w:val="0"/>
          <w:marBottom w:val="0"/>
          <w:divBdr>
            <w:top w:val="none" w:sz="0" w:space="0" w:color="auto"/>
            <w:left w:val="none" w:sz="0" w:space="0" w:color="auto"/>
            <w:bottom w:val="none" w:sz="0" w:space="0" w:color="auto"/>
            <w:right w:val="none" w:sz="0" w:space="0" w:color="auto"/>
          </w:divBdr>
        </w:div>
        <w:div w:id="2028941153">
          <w:marLeft w:val="480"/>
          <w:marRight w:val="0"/>
          <w:marTop w:val="0"/>
          <w:marBottom w:val="0"/>
          <w:divBdr>
            <w:top w:val="none" w:sz="0" w:space="0" w:color="auto"/>
            <w:left w:val="none" w:sz="0" w:space="0" w:color="auto"/>
            <w:bottom w:val="none" w:sz="0" w:space="0" w:color="auto"/>
            <w:right w:val="none" w:sz="0" w:space="0" w:color="auto"/>
          </w:divBdr>
        </w:div>
        <w:div w:id="753016137">
          <w:marLeft w:val="480"/>
          <w:marRight w:val="0"/>
          <w:marTop w:val="0"/>
          <w:marBottom w:val="0"/>
          <w:divBdr>
            <w:top w:val="none" w:sz="0" w:space="0" w:color="auto"/>
            <w:left w:val="none" w:sz="0" w:space="0" w:color="auto"/>
            <w:bottom w:val="none" w:sz="0" w:space="0" w:color="auto"/>
            <w:right w:val="none" w:sz="0" w:space="0" w:color="auto"/>
          </w:divBdr>
        </w:div>
        <w:div w:id="2079866794">
          <w:marLeft w:val="480"/>
          <w:marRight w:val="0"/>
          <w:marTop w:val="0"/>
          <w:marBottom w:val="0"/>
          <w:divBdr>
            <w:top w:val="none" w:sz="0" w:space="0" w:color="auto"/>
            <w:left w:val="none" w:sz="0" w:space="0" w:color="auto"/>
            <w:bottom w:val="none" w:sz="0" w:space="0" w:color="auto"/>
            <w:right w:val="none" w:sz="0" w:space="0" w:color="auto"/>
          </w:divBdr>
        </w:div>
        <w:div w:id="1870796563">
          <w:marLeft w:val="480"/>
          <w:marRight w:val="0"/>
          <w:marTop w:val="0"/>
          <w:marBottom w:val="0"/>
          <w:divBdr>
            <w:top w:val="none" w:sz="0" w:space="0" w:color="auto"/>
            <w:left w:val="none" w:sz="0" w:space="0" w:color="auto"/>
            <w:bottom w:val="none" w:sz="0" w:space="0" w:color="auto"/>
            <w:right w:val="none" w:sz="0" w:space="0" w:color="auto"/>
          </w:divBdr>
        </w:div>
        <w:div w:id="869298116">
          <w:marLeft w:val="480"/>
          <w:marRight w:val="0"/>
          <w:marTop w:val="0"/>
          <w:marBottom w:val="0"/>
          <w:divBdr>
            <w:top w:val="none" w:sz="0" w:space="0" w:color="auto"/>
            <w:left w:val="none" w:sz="0" w:space="0" w:color="auto"/>
            <w:bottom w:val="none" w:sz="0" w:space="0" w:color="auto"/>
            <w:right w:val="none" w:sz="0" w:space="0" w:color="auto"/>
          </w:divBdr>
        </w:div>
        <w:div w:id="1805612022">
          <w:marLeft w:val="480"/>
          <w:marRight w:val="0"/>
          <w:marTop w:val="0"/>
          <w:marBottom w:val="0"/>
          <w:divBdr>
            <w:top w:val="none" w:sz="0" w:space="0" w:color="auto"/>
            <w:left w:val="none" w:sz="0" w:space="0" w:color="auto"/>
            <w:bottom w:val="none" w:sz="0" w:space="0" w:color="auto"/>
            <w:right w:val="none" w:sz="0" w:space="0" w:color="auto"/>
          </w:divBdr>
        </w:div>
        <w:div w:id="1230768617">
          <w:marLeft w:val="480"/>
          <w:marRight w:val="0"/>
          <w:marTop w:val="0"/>
          <w:marBottom w:val="0"/>
          <w:divBdr>
            <w:top w:val="none" w:sz="0" w:space="0" w:color="auto"/>
            <w:left w:val="none" w:sz="0" w:space="0" w:color="auto"/>
            <w:bottom w:val="none" w:sz="0" w:space="0" w:color="auto"/>
            <w:right w:val="none" w:sz="0" w:space="0" w:color="auto"/>
          </w:divBdr>
        </w:div>
        <w:div w:id="1089502679">
          <w:marLeft w:val="480"/>
          <w:marRight w:val="0"/>
          <w:marTop w:val="0"/>
          <w:marBottom w:val="0"/>
          <w:divBdr>
            <w:top w:val="none" w:sz="0" w:space="0" w:color="auto"/>
            <w:left w:val="none" w:sz="0" w:space="0" w:color="auto"/>
            <w:bottom w:val="none" w:sz="0" w:space="0" w:color="auto"/>
            <w:right w:val="none" w:sz="0" w:space="0" w:color="auto"/>
          </w:divBdr>
        </w:div>
        <w:div w:id="1371153492">
          <w:marLeft w:val="480"/>
          <w:marRight w:val="0"/>
          <w:marTop w:val="0"/>
          <w:marBottom w:val="0"/>
          <w:divBdr>
            <w:top w:val="none" w:sz="0" w:space="0" w:color="auto"/>
            <w:left w:val="none" w:sz="0" w:space="0" w:color="auto"/>
            <w:bottom w:val="none" w:sz="0" w:space="0" w:color="auto"/>
            <w:right w:val="none" w:sz="0" w:space="0" w:color="auto"/>
          </w:divBdr>
        </w:div>
        <w:div w:id="1206405522">
          <w:marLeft w:val="480"/>
          <w:marRight w:val="0"/>
          <w:marTop w:val="0"/>
          <w:marBottom w:val="0"/>
          <w:divBdr>
            <w:top w:val="none" w:sz="0" w:space="0" w:color="auto"/>
            <w:left w:val="none" w:sz="0" w:space="0" w:color="auto"/>
            <w:bottom w:val="none" w:sz="0" w:space="0" w:color="auto"/>
            <w:right w:val="none" w:sz="0" w:space="0" w:color="auto"/>
          </w:divBdr>
        </w:div>
        <w:div w:id="2140760767">
          <w:marLeft w:val="480"/>
          <w:marRight w:val="0"/>
          <w:marTop w:val="0"/>
          <w:marBottom w:val="0"/>
          <w:divBdr>
            <w:top w:val="none" w:sz="0" w:space="0" w:color="auto"/>
            <w:left w:val="none" w:sz="0" w:space="0" w:color="auto"/>
            <w:bottom w:val="none" w:sz="0" w:space="0" w:color="auto"/>
            <w:right w:val="none" w:sz="0" w:space="0" w:color="auto"/>
          </w:divBdr>
        </w:div>
        <w:div w:id="1321888617">
          <w:marLeft w:val="480"/>
          <w:marRight w:val="0"/>
          <w:marTop w:val="0"/>
          <w:marBottom w:val="0"/>
          <w:divBdr>
            <w:top w:val="none" w:sz="0" w:space="0" w:color="auto"/>
            <w:left w:val="none" w:sz="0" w:space="0" w:color="auto"/>
            <w:bottom w:val="none" w:sz="0" w:space="0" w:color="auto"/>
            <w:right w:val="none" w:sz="0" w:space="0" w:color="auto"/>
          </w:divBdr>
        </w:div>
        <w:div w:id="1233126670">
          <w:marLeft w:val="480"/>
          <w:marRight w:val="0"/>
          <w:marTop w:val="0"/>
          <w:marBottom w:val="0"/>
          <w:divBdr>
            <w:top w:val="none" w:sz="0" w:space="0" w:color="auto"/>
            <w:left w:val="none" w:sz="0" w:space="0" w:color="auto"/>
            <w:bottom w:val="none" w:sz="0" w:space="0" w:color="auto"/>
            <w:right w:val="none" w:sz="0" w:space="0" w:color="auto"/>
          </w:divBdr>
        </w:div>
        <w:div w:id="1617180856">
          <w:marLeft w:val="480"/>
          <w:marRight w:val="0"/>
          <w:marTop w:val="0"/>
          <w:marBottom w:val="0"/>
          <w:divBdr>
            <w:top w:val="none" w:sz="0" w:space="0" w:color="auto"/>
            <w:left w:val="none" w:sz="0" w:space="0" w:color="auto"/>
            <w:bottom w:val="none" w:sz="0" w:space="0" w:color="auto"/>
            <w:right w:val="none" w:sz="0" w:space="0" w:color="auto"/>
          </w:divBdr>
        </w:div>
        <w:div w:id="89938049">
          <w:marLeft w:val="480"/>
          <w:marRight w:val="0"/>
          <w:marTop w:val="0"/>
          <w:marBottom w:val="0"/>
          <w:divBdr>
            <w:top w:val="none" w:sz="0" w:space="0" w:color="auto"/>
            <w:left w:val="none" w:sz="0" w:space="0" w:color="auto"/>
            <w:bottom w:val="none" w:sz="0" w:space="0" w:color="auto"/>
            <w:right w:val="none" w:sz="0" w:space="0" w:color="auto"/>
          </w:divBdr>
        </w:div>
        <w:div w:id="1822577803">
          <w:marLeft w:val="480"/>
          <w:marRight w:val="0"/>
          <w:marTop w:val="0"/>
          <w:marBottom w:val="0"/>
          <w:divBdr>
            <w:top w:val="none" w:sz="0" w:space="0" w:color="auto"/>
            <w:left w:val="none" w:sz="0" w:space="0" w:color="auto"/>
            <w:bottom w:val="none" w:sz="0" w:space="0" w:color="auto"/>
            <w:right w:val="none" w:sz="0" w:space="0" w:color="auto"/>
          </w:divBdr>
        </w:div>
        <w:div w:id="130296546">
          <w:marLeft w:val="480"/>
          <w:marRight w:val="0"/>
          <w:marTop w:val="0"/>
          <w:marBottom w:val="0"/>
          <w:divBdr>
            <w:top w:val="none" w:sz="0" w:space="0" w:color="auto"/>
            <w:left w:val="none" w:sz="0" w:space="0" w:color="auto"/>
            <w:bottom w:val="none" w:sz="0" w:space="0" w:color="auto"/>
            <w:right w:val="none" w:sz="0" w:space="0" w:color="auto"/>
          </w:divBdr>
        </w:div>
        <w:div w:id="1100569773">
          <w:marLeft w:val="480"/>
          <w:marRight w:val="0"/>
          <w:marTop w:val="0"/>
          <w:marBottom w:val="0"/>
          <w:divBdr>
            <w:top w:val="none" w:sz="0" w:space="0" w:color="auto"/>
            <w:left w:val="none" w:sz="0" w:space="0" w:color="auto"/>
            <w:bottom w:val="none" w:sz="0" w:space="0" w:color="auto"/>
            <w:right w:val="none" w:sz="0" w:space="0" w:color="auto"/>
          </w:divBdr>
        </w:div>
        <w:div w:id="1940672209">
          <w:marLeft w:val="480"/>
          <w:marRight w:val="0"/>
          <w:marTop w:val="0"/>
          <w:marBottom w:val="0"/>
          <w:divBdr>
            <w:top w:val="none" w:sz="0" w:space="0" w:color="auto"/>
            <w:left w:val="none" w:sz="0" w:space="0" w:color="auto"/>
            <w:bottom w:val="none" w:sz="0" w:space="0" w:color="auto"/>
            <w:right w:val="none" w:sz="0" w:space="0" w:color="auto"/>
          </w:divBdr>
        </w:div>
        <w:div w:id="1444302894">
          <w:marLeft w:val="480"/>
          <w:marRight w:val="0"/>
          <w:marTop w:val="0"/>
          <w:marBottom w:val="0"/>
          <w:divBdr>
            <w:top w:val="none" w:sz="0" w:space="0" w:color="auto"/>
            <w:left w:val="none" w:sz="0" w:space="0" w:color="auto"/>
            <w:bottom w:val="none" w:sz="0" w:space="0" w:color="auto"/>
            <w:right w:val="none" w:sz="0" w:space="0" w:color="auto"/>
          </w:divBdr>
        </w:div>
        <w:div w:id="330721909">
          <w:marLeft w:val="480"/>
          <w:marRight w:val="0"/>
          <w:marTop w:val="0"/>
          <w:marBottom w:val="0"/>
          <w:divBdr>
            <w:top w:val="none" w:sz="0" w:space="0" w:color="auto"/>
            <w:left w:val="none" w:sz="0" w:space="0" w:color="auto"/>
            <w:bottom w:val="none" w:sz="0" w:space="0" w:color="auto"/>
            <w:right w:val="none" w:sz="0" w:space="0" w:color="auto"/>
          </w:divBdr>
        </w:div>
        <w:div w:id="526406477">
          <w:marLeft w:val="480"/>
          <w:marRight w:val="0"/>
          <w:marTop w:val="0"/>
          <w:marBottom w:val="0"/>
          <w:divBdr>
            <w:top w:val="none" w:sz="0" w:space="0" w:color="auto"/>
            <w:left w:val="none" w:sz="0" w:space="0" w:color="auto"/>
            <w:bottom w:val="none" w:sz="0" w:space="0" w:color="auto"/>
            <w:right w:val="none" w:sz="0" w:space="0" w:color="auto"/>
          </w:divBdr>
        </w:div>
        <w:div w:id="1153641877">
          <w:marLeft w:val="480"/>
          <w:marRight w:val="0"/>
          <w:marTop w:val="0"/>
          <w:marBottom w:val="0"/>
          <w:divBdr>
            <w:top w:val="none" w:sz="0" w:space="0" w:color="auto"/>
            <w:left w:val="none" w:sz="0" w:space="0" w:color="auto"/>
            <w:bottom w:val="none" w:sz="0" w:space="0" w:color="auto"/>
            <w:right w:val="none" w:sz="0" w:space="0" w:color="auto"/>
          </w:divBdr>
        </w:div>
        <w:div w:id="1077359757">
          <w:marLeft w:val="480"/>
          <w:marRight w:val="0"/>
          <w:marTop w:val="0"/>
          <w:marBottom w:val="0"/>
          <w:divBdr>
            <w:top w:val="none" w:sz="0" w:space="0" w:color="auto"/>
            <w:left w:val="none" w:sz="0" w:space="0" w:color="auto"/>
            <w:bottom w:val="none" w:sz="0" w:space="0" w:color="auto"/>
            <w:right w:val="none" w:sz="0" w:space="0" w:color="auto"/>
          </w:divBdr>
        </w:div>
        <w:div w:id="334967314">
          <w:marLeft w:val="480"/>
          <w:marRight w:val="0"/>
          <w:marTop w:val="0"/>
          <w:marBottom w:val="0"/>
          <w:divBdr>
            <w:top w:val="none" w:sz="0" w:space="0" w:color="auto"/>
            <w:left w:val="none" w:sz="0" w:space="0" w:color="auto"/>
            <w:bottom w:val="none" w:sz="0" w:space="0" w:color="auto"/>
            <w:right w:val="none" w:sz="0" w:space="0" w:color="auto"/>
          </w:divBdr>
        </w:div>
        <w:div w:id="1994410768">
          <w:marLeft w:val="480"/>
          <w:marRight w:val="0"/>
          <w:marTop w:val="0"/>
          <w:marBottom w:val="0"/>
          <w:divBdr>
            <w:top w:val="none" w:sz="0" w:space="0" w:color="auto"/>
            <w:left w:val="none" w:sz="0" w:space="0" w:color="auto"/>
            <w:bottom w:val="none" w:sz="0" w:space="0" w:color="auto"/>
            <w:right w:val="none" w:sz="0" w:space="0" w:color="auto"/>
          </w:divBdr>
        </w:div>
        <w:div w:id="1111314363">
          <w:marLeft w:val="480"/>
          <w:marRight w:val="0"/>
          <w:marTop w:val="0"/>
          <w:marBottom w:val="0"/>
          <w:divBdr>
            <w:top w:val="none" w:sz="0" w:space="0" w:color="auto"/>
            <w:left w:val="none" w:sz="0" w:space="0" w:color="auto"/>
            <w:bottom w:val="none" w:sz="0" w:space="0" w:color="auto"/>
            <w:right w:val="none" w:sz="0" w:space="0" w:color="auto"/>
          </w:divBdr>
        </w:div>
        <w:div w:id="1534153766">
          <w:marLeft w:val="480"/>
          <w:marRight w:val="0"/>
          <w:marTop w:val="0"/>
          <w:marBottom w:val="0"/>
          <w:divBdr>
            <w:top w:val="none" w:sz="0" w:space="0" w:color="auto"/>
            <w:left w:val="none" w:sz="0" w:space="0" w:color="auto"/>
            <w:bottom w:val="none" w:sz="0" w:space="0" w:color="auto"/>
            <w:right w:val="none" w:sz="0" w:space="0" w:color="auto"/>
          </w:divBdr>
        </w:div>
        <w:div w:id="1215701178">
          <w:marLeft w:val="480"/>
          <w:marRight w:val="0"/>
          <w:marTop w:val="0"/>
          <w:marBottom w:val="0"/>
          <w:divBdr>
            <w:top w:val="none" w:sz="0" w:space="0" w:color="auto"/>
            <w:left w:val="none" w:sz="0" w:space="0" w:color="auto"/>
            <w:bottom w:val="none" w:sz="0" w:space="0" w:color="auto"/>
            <w:right w:val="none" w:sz="0" w:space="0" w:color="auto"/>
          </w:divBdr>
        </w:div>
        <w:div w:id="556552270">
          <w:marLeft w:val="480"/>
          <w:marRight w:val="0"/>
          <w:marTop w:val="0"/>
          <w:marBottom w:val="0"/>
          <w:divBdr>
            <w:top w:val="none" w:sz="0" w:space="0" w:color="auto"/>
            <w:left w:val="none" w:sz="0" w:space="0" w:color="auto"/>
            <w:bottom w:val="none" w:sz="0" w:space="0" w:color="auto"/>
            <w:right w:val="none" w:sz="0" w:space="0" w:color="auto"/>
          </w:divBdr>
        </w:div>
        <w:div w:id="1479687843">
          <w:marLeft w:val="480"/>
          <w:marRight w:val="0"/>
          <w:marTop w:val="0"/>
          <w:marBottom w:val="0"/>
          <w:divBdr>
            <w:top w:val="none" w:sz="0" w:space="0" w:color="auto"/>
            <w:left w:val="none" w:sz="0" w:space="0" w:color="auto"/>
            <w:bottom w:val="none" w:sz="0" w:space="0" w:color="auto"/>
            <w:right w:val="none" w:sz="0" w:space="0" w:color="auto"/>
          </w:divBdr>
        </w:div>
        <w:div w:id="51083619">
          <w:marLeft w:val="480"/>
          <w:marRight w:val="0"/>
          <w:marTop w:val="0"/>
          <w:marBottom w:val="0"/>
          <w:divBdr>
            <w:top w:val="none" w:sz="0" w:space="0" w:color="auto"/>
            <w:left w:val="none" w:sz="0" w:space="0" w:color="auto"/>
            <w:bottom w:val="none" w:sz="0" w:space="0" w:color="auto"/>
            <w:right w:val="none" w:sz="0" w:space="0" w:color="auto"/>
          </w:divBdr>
        </w:div>
        <w:div w:id="2128115990">
          <w:marLeft w:val="480"/>
          <w:marRight w:val="0"/>
          <w:marTop w:val="0"/>
          <w:marBottom w:val="0"/>
          <w:divBdr>
            <w:top w:val="none" w:sz="0" w:space="0" w:color="auto"/>
            <w:left w:val="none" w:sz="0" w:space="0" w:color="auto"/>
            <w:bottom w:val="none" w:sz="0" w:space="0" w:color="auto"/>
            <w:right w:val="none" w:sz="0" w:space="0" w:color="auto"/>
          </w:divBdr>
        </w:div>
        <w:div w:id="1664235630">
          <w:marLeft w:val="480"/>
          <w:marRight w:val="0"/>
          <w:marTop w:val="0"/>
          <w:marBottom w:val="0"/>
          <w:divBdr>
            <w:top w:val="none" w:sz="0" w:space="0" w:color="auto"/>
            <w:left w:val="none" w:sz="0" w:space="0" w:color="auto"/>
            <w:bottom w:val="none" w:sz="0" w:space="0" w:color="auto"/>
            <w:right w:val="none" w:sz="0" w:space="0" w:color="auto"/>
          </w:divBdr>
        </w:div>
        <w:div w:id="1705641356">
          <w:marLeft w:val="480"/>
          <w:marRight w:val="0"/>
          <w:marTop w:val="0"/>
          <w:marBottom w:val="0"/>
          <w:divBdr>
            <w:top w:val="none" w:sz="0" w:space="0" w:color="auto"/>
            <w:left w:val="none" w:sz="0" w:space="0" w:color="auto"/>
            <w:bottom w:val="none" w:sz="0" w:space="0" w:color="auto"/>
            <w:right w:val="none" w:sz="0" w:space="0" w:color="auto"/>
          </w:divBdr>
        </w:div>
        <w:div w:id="1357806914">
          <w:marLeft w:val="480"/>
          <w:marRight w:val="0"/>
          <w:marTop w:val="0"/>
          <w:marBottom w:val="0"/>
          <w:divBdr>
            <w:top w:val="none" w:sz="0" w:space="0" w:color="auto"/>
            <w:left w:val="none" w:sz="0" w:space="0" w:color="auto"/>
            <w:bottom w:val="none" w:sz="0" w:space="0" w:color="auto"/>
            <w:right w:val="none" w:sz="0" w:space="0" w:color="auto"/>
          </w:divBdr>
        </w:div>
        <w:div w:id="1825856293">
          <w:marLeft w:val="480"/>
          <w:marRight w:val="0"/>
          <w:marTop w:val="0"/>
          <w:marBottom w:val="0"/>
          <w:divBdr>
            <w:top w:val="none" w:sz="0" w:space="0" w:color="auto"/>
            <w:left w:val="none" w:sz="0" w:space="0" w:color="auto"/>
            <w:bottom w:val="none" w:sz="0" w:space="0" w:color="auto"/>
            <w:right w:val="none" w:sz="0" w:space="0" w:color="auto"/>
          </w:divBdr>
        </w:div>
        <w:div w:id="1155947421">
          <w:marLeft w:val="480"/>
          <w:marRight w:val="0"/>
          <w:marTop w:val="0"/>
          <w:marBottom w:val="0"/>
          <w:divBdr>
            <w:top w:val="none" w:sz="0" w:space="0" w:color="auto"/>
            <w:left w:val="none" w:sz="0" w:space="0" w:color="auto"/>
            <w:bottom w:val="none" w:sz="0" w:space="0" w:color="auto"/>
            <w:right w:val="none" w:sz="0" w:space="0" w:color="auto"/>
          </w:divBdr>
        </w:div>
        <w:div w:id="721945667">
          <w:marLeft w:val="480"/>
          <w:marRight w:val="0"/>
          <w:marTop w:val="0"/>
          <w:marBottom w:val="0"/>
          <w:divBdr>
            <w:top w:val="none" w:sz="0" w:space="0" w:color="auto"/>
            <w:left w:val="none" w:sz="0" w:space="0" w:color="auto"/>
            <w:bottom w:val="none" w:sz="0" w:space="0" w:color="auto"/>
            <w:right w:val="none" w:sz="0" w:space="0" w:color="auto"/>
          </w:divBdr>
        </w:div>
        <w:div w:id="1998804875">
          <w:marLeft w:val="480"/>
          <w:marRight w:val="0"/>
          <w:marTop w:val="0"/>
          <w:marBottom w:val="0"/>
          <w:divBdr>
            <w:top w:val="none" w:sz="0" w:space="0" w:color="auto"/>
            <w:left w:val="none" w:sz="0" w:space="0" w:color="auto"/>
            <w:bottom w:val="none" w:sz="0" w:space="0" w:color="auto"/>
            <w:right w:val="none" w:sz="0" w:space="0" w:color="auto"/>
          </w:divBdr>
        </w:div>
        <w:div w:id="87775751">
          <w:marLeft w:val="480"/>
          <w:marRight w:val="0"/>
          <w:marTop w:val="0"/>
          <w:marBottom w:val="0"/>
          <w:divBdr>
            <w:top w:val="none" w:sz="0" w:space="0" w:color="auto"/>
            <w:left w:val="none" w:sz="0" w:space="0" w:color="auto"/>
            <w:bottom w:val="none" w:sz="0" w:space="0" w:color="auto"/>
            <w:right w:val="none" w:sz="0" w:space="0" w:color="auto"/>
          </w:divBdr>
        </w:div>
        <w:div w:id="1617760845">
          <w:marLeft w:val="480"/>
          <w:marRight w:val="0"/>
          <w:marTop w:val="0"/>
          <w:marBottom w:val="0"/>
          <w:divBdr>
            <w:top w:val="none" w:sz="0" w:space="0" w:color="auto"/>
            <w:left w:val="none" w:sz="0" w:space="0" w:color="auto"/>
            <w:bottom w:val="none" w:sz="0" w:space="0" w:color="auto"/>
            <w:right w:val="none" w:sz="0" w:space="0" w:color="auto"/>
          </w:divBdr>
        </w:div>
        <w:div w:id="237634192">
          <w:marLeft w:val="480"/>
          <w:marRight w:val="0"/>
          <w:marTop w:val="0"/>
          <w:marBottom w:val="0"/>
          <w:divBdr>
            <w:top w:val="none" w:sz="0" w:space="0" w:color="auto"/>
            <w:left w:val="none" w:sz="0" w:space="0" w:color="auto"/>
            <w:bottom w:val="none" w:sz="0" w:space="0" w:color="auto"/>
            <w:right w:val="none" w:sz="0" w:space="0" w:color="auto"/>
          </w:divBdr>
        </w:div>
        <w:div w:id="1384209989">
          <w:marLeft w:val="480"/>
          <w:marRight w:val="0"/>
          <w:marTop w:val="0"/>
          <w:marBottom w:val="0"/>
          <w:divBdr>
            <w:top w:val="none" w:sz="0" w:space="0" w:color="auto"/>
            <w:left w:val="none" w:sz="0" w:space="0" w:color="auto"/>
            <w:bottom w:val="none" w:sz="0" w:space="0" w:color="auto"/>
            <w:right w:val="none" w:sz="0" w:space="0" w:color="auto"/>
          </w:divBdr>
        </w:div>
        <w:div w:id="566649562">
          <w:marLeft w:val="480"/>
          <w:marRight w:val="0"/>
          <w:marTop w:val="0"/>
          <w:marBottom w:val="0"/>
          <w:divBdr>
            <w:top w:val="none" w:sz="0" w:space="0" w:color="auto"/>
            <w:left w:val="none" w:sz="0" w:space="0" w:color="auto"/>
            <w:bottom w:val="none" w:sz="0" w:space="0" w:color="auto"/>
            <w:right w:val="none" w:sz="0" w:space="0" w:color="auto"/>
          </w:divBdr>
        </w:div>
        <w:div w:id="2057772854">
          <w:marLeft w:val="480"/>
          <w:marRight w:val="0"/>
          <w:marTop w:val="0"/>
          <w:marBottom w:val="0"/>
          <w:divBdr>
            <w:top w:val="none" w:sz="0" w:space="0" w:color="auto"/>
            <w:left w:val="none" w:sz="0" w:space="0" w:color="auto"/>
            <w:bottom w:val="none" w:sz="0" w:space="0" w:color="auto"/>
            <w:right w:val="none" w:sz="0" w:space="0" w:color="auto"/>
          </w:divBdr>
        </w:div>
        <w:div w:id="1847136814">
          <w:marLeft w:val="480"/>
          <w:marRight w:val="0"/>
          <w:marTop w:val="0"/>
          <w:marBottom w:val="0"/>
          <w:divBdr>
            <w:top w:val="none" w:sz="0" w:space="0" w:color="auto"/>
            <w:left w:val="none" w:sz="0" w:space="0" w:color="auto"/>
            <w:bottom w:val="none" w:sz="0" w:space="0" w:color="auto"/>
            <w:right w:val="none" w:sz="0" w:space="0" w:color="auto"/>
          </w:divBdr>
        </w:div>
        <w:div w:id="241181530">
          <w:marLeft w:val="480"/>
          <w:marRight w:val="0"/>
          <w:marTop w:val="0"/>
          <w:marBottom w:val="0"/>
          <w:divBdr>
            <w:top w:val="none" w:sz="0" w:space="0" w:color="auto"/>
            <w:left w:val="none" w:sz="0" w:space="0" w:color="auto"/>
            <w:bottom w:val="none" w:sz="0" w:space="0" w:color="auto"/>
            <w:right w:val="none" w:sz="0" w:space="0" w:color="auto"/>
          </w:divBdr>
        </w:div>
        <w:div w:id="1011181781">
          <w:marLeft w:val="480"/>
          <w:marRight w:val="0"/>
          <w:marTop w:val="0"/>
          <w:marBottom w:val="0"/>
          <w:divBdr>
            <w:top w:val="none" w:sz="0" w:space="0" w:color="auto"/>
            <w:left w:val="none" w:sz="0" w:space="0" w:color="auto"/>
            <w:bottom w:val="none" w:sz="0" w:space="0" w:color="auto"/>
            <w:right w:val="none" w:sz="0" w:space="0" w:color="auto"/>
          </w:divBdr>
        </w:div>
        <w:div w:id="1572503225">
          <w:marLeft w:val="480"/>
          <w:marRight w:val="0"/>
          <w:marTop w:val="0"/>
          <w:marBottom w:val="0"/>
          <w:divBdr>
            <w:top w:val="none" w:sz="0" w:space="0" w:color="auto"/>
            <w:left w:val="none" w:sz="0" w:space="0" w:color="auto"/>
            <w:bottom w:val="none" w:sz="0" w:space="0" w:color="auto"/>
            <w:right w:val="none" w:sz="0" w:space="0" w:color="auto"/>
          </w:divBdr>
        </w:div>
        <w:div w:id="734084806">
          <w:marLeft w:val="480"/>
          <w:marRight w:val="0"/>
          <w:marTop w:val="0"/>
          <w:marBottom w:val="0"/>
          <w:divBdr>
            <w:top w:val="none" w:sz="0" w:space="0" w:color="auto"/>
            <w:left w:val="none" w:sz="0" w:space="0" w:color="auto"/>
            <w:bottom w:val="none" w:sz="0" w:space="0" w:color="auto"/>
            <w:right w:val="none" w:sz="0" w:space="0" w:color="auto"/>
          </w:divBdr>
        </w:div>
        <w:div w:id="1306206510">
          <w:marLeft w:val="480"/>
          <w:marRight w:val="0"/>
          <w:marTop w:val="0"/>
          <w:marBottom w:val="0"/>
          <w:divBdr>
            <w:top w:val="none" w:sz="0" w:space="0" w:color="auto"/>
            <w:left w:val="none" w:sz="0" w:space="0" w:color="auto"/>
            <w:bottom w:val="none" w:sz="0" w:space="0" w:color="auto"/>
            <w:right w:val="none" w:sz="0" w:space="0" w:color="auto"/>
          </w:divBdr>
        </w:div>
        <w:div w:id="1890261579">
          <w:marLeft w:val="480"/>
          <w:marRight w:val="0"/>
          <w:marTop w:val="0"/>
          <w:marBottom w:val="0"/>
          <w:divBdr>
            <w:top w:val="none" w:sz="0" w:space="0" w:color="auto"/>
            <w:left w:val="none" w:sz="0" w:space="0" w:color="auto"/>
            <w:bottom w:val="none" w:sz="0" w:space="0" w:color="auto"/>
            <w:right w:val="none" w:sz="0" w:space="0" w:color="auto"/>
          </w:divBdr>
        </w:div>
        <w:div w:id="795634758">
          <w:marLeft w:val="480"/>
          <w:marRight w:val="0"/>
          <w:marTop w:val="0"/>
          <w:marBottom w:val="0"/>
          <w:divBdr>
            <w:top w:val="none" w:sz="0" w:space="0" w:color="auto"/>
            <w:left w:val="none" w:sz="0" w:space="0" w:color="auto"/>
            <w:bottom w:val="none" w:sz="0" w:space="0" w:color="auto"/>
            <w:right w:val="none" w:sz="0" w:space="0" w:color="auto"/>
          </w:divBdr>
        </w:div>
        <w:div w:id="1762411218">
          <w:marLeft w:val="480"/>
          <w:marRight w:val="0"/>
          <w:marTop w:val="0"/>
          <w:marBottom w:val="0"/>
          <w:divBdr>
            <w:top w:val="none" w:sz="0" w:space="0" w:color="auto"/>
            <w:left w:val="none" w:sz="0" w:space="0" w:color="auto"/>
            <w:bottom w:val="none" w:sz="0" w:space="0" w:color="auto"/>
            <w:right w:val="none" w:sz="0" w:space="0" w:color="auto"/>
          </w:divBdr>
        </w:div>
        <w:div w:id="416753220">
          <w:marLeft w:val="480"/>
          <w:marRight w:val="0"/>
          <w:marTop w:val="0"/>
          <w:marBottom w:val="0"/>
          <w:divBdr>
            <w:top w:val="none" w:sz="0" w:space="0" w:color="auto"/>
            <w:left w:val="none" w:sz="0" w:space="0" w:color="auto"/>
            <w:bottom w:val="none" w:sz="0" w:space="0" w:color="auto"/>
            <w:right w:val="none" w:sz="0" w:space="0" w:color="auto"/>
          </w:divBdr>
        </w:div>
        <w:div w:id="231278084">
          <w:marLeft w:val="480"/>
          <w:marRight w:val="0"/>
          <w:marTop w:val="0"/>
          <w:marBottom w:val="0"/>
          <w:divBdr>
            <w:top w:val="none" w:sz="0" w:space="0" w:color="auto"/>
            <w:left w:val="none" w:sz="0" w:space="0" w:color="auto"/>
            <w:bottom w:val="none" w:sz="0" w:space="0" w:color="auto"/>
            <w:right w:val="none" w:sz="0" w:space="0" w:color="auto"/>
          </w:divBdr>
        </w:div>
        <w:div w:id="1385636540">
          <w:marLeft w:val="480"/>
          <w:marRight w:val="0"/>
          <w:marTop w:val="0"/>
          <w:marBottom w:val="0"/>
          <w:divBdr>
            <w:top w:val="none" w:sz="0" w:space="0" w:color="auto"/>
            <w:left w:val="none" w:sz="0" w:space="0" w:color="auto"/>
            <w:bottom w:val="none" w:sz="0" w:space="0" w:color="auto"/>
            <w:right w:val="none" w:sz="0" w:space="0" w:color="auto"/>
          </w:divBdr>
        </w:div>
        <w:div w:id="653295006">
          <w:marLeft w:val="480"/>
          <w:marRight w:val="0"/>
          <w:marTop w:val="0"/>
          <w:marBottom w:val="0"/>
          <w:divBdr>
            <w:top w:val="none" w:sz="0" w:space="0" w:color="auto"/>
            <w:left w:val="none" w:sz="0" w:space="0" w:color="auto"/>
            <w:bottom w:val="none" w:sz="0" w:space="0" w:color="auto"/>
            <w:right w:val="none" w:sz="0" w:space="0" w:color="auto"/>
          </w:divBdr>
        </w:div>
        <w:div w:id="1001275747">
          <w:marLeft w:val="480"/>
          <w:marRight w:val="0"/>
          <w:marTop w:val="0"/>
          <w:marBottom w:val="0"/>
          <w:divBdr>
            <w:top w:val="none" w:sz="0" w:space="0" w:color="auto"/>
            <w:left w:val="none" w:sz="0" w:space="0" w:color="auto"/>
            <w:bottom w:val="none" w:sz="0" w:space="0" w:color="auto"/>
            <w:right w:val="none" w:sz="0" w:space="0" w:color="auto"/>
          </w:divBdr>
        </w:div>
        <w:div w:id="384065298">
          <w:marLeft w:val="480"/>
          <w:marRight w:val="0"/>
          <w:marTop w:val="0"/>
          <w:marBottom w:val="0"/>
          <w:divBdr>
            <w:top w:val="none" w:sz="0" w:space="0" w:color="auto"/>
            <w:left w:val="none" w:sz="0" w:space="0" w:color="auto"/>
            <w:bottom w:val="none" w:sz="0" w:space="0" w:color="auto"/>
            <w:right w:val="none" w:sz="0" w:space="0" w:color="auto"/>
          </w:divBdr>
        </w:div>
        <w:div w:id="1386220047">
          <w:marLeft w:val="480"/>
          <w:marRight w:val="0"/>
          <w:marTop w:val="0"/>
          <w:marBottom w:val="0"/>
          <w:divBdr>
            <w:top w:val="none" w:sz="0" w:space="0" w:color="auto"/>
            <w:left w:val="none" w:sz="0" w:space="0" w:color="auto"/>
            <w:bottom w:val="none" w:sz="0" w:space="0" w:color="auto"/>
            <w:right w:val="none" w:sz="0" w:space="0" w:color="auto"/>
          </w:divBdr>
        </w:div>
        <w:div w:id="1647927079">
          <w:marLeft w:val="480"/>
          <w:marRight w:val="0"/>
          <w:marTop w:val="0"/>
          <w:marBottom w:val="0"/>
          <w:divBdr>
            <w:top w:val="none" w:sz="0" w:space="0" w:color="auto"/>
            <w:left w:val="none" w:sz="0" w:space="0" w:color="auto"/>
            <w:bottom w:val="none" w:sz="0" w:space="0" w:color="auto"/>
            <w:right w:val="none" w:sz="0" w:space="0" w:color="auto"/>
          </w:divBdr>
        </w:div>
        <w:div w:id="219365510">
          <w:marLeft w:val="480"/>
          <w:marRight w:val="0"/>
          <w:marTop w:val="0"/>
          <w:marBottom w:val="0"/>
          <w:divBdr>
            <w:top w:val="none" w:sz="0" w:space="0" w:color="auto"/>
            <w:left w:val="none" w:sz="0" w:space="0" w:color="auto"/>
            <w:bottom w:val="none" w:sz="0" w:space="0" w:color="auto"/>
            <w:right w:val="none" w:sz="0" w:space="0" w:color="auto"/>
          </w:divBdr>
        </w:div>
        <w:div w:id="2073190049">
          <w:marLeft w:val="480"/>
          <w:marRight w:val="0"/>
          <w:marTop w:val="0"/>
          <w:marBottom w:val="0"/>
          <w:divBdr>
            <w:top w:val="none" w:sz="0" w:space="0" w:color="auto"/>
            <w:left w:val="none" w:sz="0" w:space="0" w:color="auto"/>
            <w:bottom w:val="none" w:sz="0" w:space="0" w:color="auto"/>
            <w:right w:val="none" w:sz="0" w:space="0" w:color="auto"/>
          </w:divBdr>
        </w:div>
        <w:div w:id="1589579449">
          <w:marLeft w:val="480"/>
          <w:marRight w:val="0"/>
          <w:marTop w:val="0"/>
          <w:marBottom w:val="0"/>
          <w:divBdr>
            <w:top w:val="none" w:sz="0" w:space="0" w:color="auto"/>
            <w:left w:val="none" w:sz="0" w:space="0" w:color="auto"/>
            <w:bottom w:val="none" w:sz="0" w:space="0" w:color="auto"/>
            <w:right w:val="none" w:sz="0" w:space="0" w:color="auto"/>
          </w:divBdr>
        </w:div>
        <w:div w:id="1375421043">
          <w:marLeft w:val="480"/>
          <w:marRight w:val="0"/>
          <w:marTop w:val="0"/>
          <w:marBottom w:val="0"/>
          <w:divBdr>
            <w:top w:val="none" w:sz="0" w:space="0" w:color="auto"/>
            <w:left w:val="none" w:sz="0" w:space="0" w:color="auto"/>
            <w:bottom w:val="none" w:sz="0" w:space="0" w:color="auto"/>
            <w:right w:val="none" w:sz="0" w:space="0" w:color="auto"/>
          </w:divBdr>
        </w:div>
        <w:div w:id="1265501801">
          <w:marLeft w:val="480"/>
          <w:marRight w:val="0"/>
          <w:marTop w:val="0"/>
          <w:marBottom w:val="0"/>
          <w:divBdr>
            <w:top w:val="none" w:sz="0" w:space="0" w:color="auto"/>
            <w:left w:val="none" w:sz="0" w:space="0" w:color="auto"/>
            <w:bottom w:val="none" w:sz="0" w:space="0" w:color="auto"/>
            <w:right w:val="none" w:sz="0" w:space="0" w:color="auto"/>
          </w:divBdr>
        </w:div>
        <w:div w:id="94175728">
          <w:marLeft w:val="480"/>
          <w:marRight w:val="0"/>
          <w:marTop w:val="0"/>
          <w:marBottom w:val="0"/>
          <w:divBdr>
            <w:top w:val="none" w:sz="0" w:space="0" w:color="auto"/>
            <w:left w:val="none" w:sz="0" w:space="0" w:color="auto"/>
            <w:bottom w:val="none" w:sz="0" w:space="0" w:color="auto"/>
            <w:right w:val="none" w:sz="0" w:space="0" w:color="auto"/>
          </w:divBdr>
        </w:div>
        <w:div w:id="1392076397">
          <w:marLeft w:val="480"/>
          <w:marRight w:val="0"/>
          <w:marTop w:val="0"/>
          <w:marBottom w:val="0"/>
          <w:divBdr>
            <w:top w:val="none" w:sz="0" w:space="0" w:color="auto"/>
            <w:left w:val="none" w:sz="0" w:space="0" w:color="auto"/>
            <w:bottom w:val="none" w:sz="0" w:space="0" w:color="auto"/>
            <w:right w:val="none" w:sz="0" w:space="0" w:color="auto"/>
          </w:divBdr>
        </w:div>
        <w:div w:id="275988296">
          <w:marLeft w:val="480"/>
          <w:marRight w:val="0"/>
          <w:marTop w:val="0"/>
          <w:marBottom w:val="0"/>
          <w:divBdr>
            <w:top w:val="none" w:sz="0" w:space="0" w:color="auto"/>
            <w:left w:val="none" w:sz="0" w:space="0" w:color="auto"/>
            <w:bottom w:val="none" w:sz="0" w:space="0" w:color="auto"/>
            <w:right w:val="none" w:sz="0" w:space="0" w:color="auto"/>
          </w:divBdr>
        </w:div>
        <w:div w:id="1389717893">
          <w:marLeft w:val="480"/>
          <w:marRight w:val="0"/>
          <w:marTop w:val="0"/>
          <w:marBottom w:val="0"/>
          <w:divBdr>
            <w:top w:val="none" w:sz="0" w:space="0" w:color="auto"/>
            <w:left w:val="none" w:sz="0" w:space="0" w:color="auto"/>
            <w:bottom w:val="none" w:sz="0" w:space="0" w:color="auto"/>
            <w:right w:val="none" w:sz="0" w:space="0" w:color="auto"/>
          </w:divBdr>
        </w:div>
        <w:div w:id="1197280338">
          <w:marLeft w:val="480"/>
          <w:marRight w:val="0"/>
          <w:marTop w:val="0"/>
          <w:marBottom w:val="0"/>
          <w:divBdr>
            <w:top w:val="none" w:sz="0" w:space="0" w:color="auto"/>
            <w:left w:val="none" w:sz="0" w:space="0" w:color="auto"/>
            <w:bottom w:val="none" w:sz="0" w:space="0" w:color="auto"/>
            <w:right w:val="none" w:sz="0" w:space="0" w:color="auto"/>
          </w:divBdr>
        </w:div>
        <w:div w:id="536043940">
          <w:marLeft w:val="480"/>
          <w:marRight w:val="0"/>
          <w:marTop w:val="0"/>
          <w:marBottom w:val="0"/>
          <w:divBdr>
            <w:top w:val="none" w:sz="0" w:space="0" w:color="auto"/>
            <w:left w:val="none" w:sz="0" w:space="0" w:color="auto"/>
            <w:bottom w:val="none" w:sz="0" w:space="0" w:color="auto"/>
            <w:right w:val="none" w:sz="0" w:space="0" w:color="auto"/>
          </w:divBdr>
        </w:div>
        <w:div w:id="127745175">
          <w:marLeft w:val="480"/>
          <w:marRight w:val="0"/>
          <w:marTop w:val="0"/>
          <w:marBottom w:val="0"/>
          <w:divBdr>
            <w:top w:val="none" w:sz="0" w:space="0" w:color="auto"/>
            <w:left w:val="none" w:sz="0" w:space="0" w:color="auto"/>
            <w:bottom w:val="none" w:sz="0" w:space="0" w:color="auto"/>
            <w:right w:val="none" w:sz="0" w:space="0" w:color="auto"/>
          </w:divBdr>
        </w:div>
        <w:div w:id="139002312">
          <w:marLeft w:val="480"/>
          <w:marRight w:val="0"/>
          <w:marTop w:val="0"/>
          <w:marBottom w:val="0"/>
          <w:divBdr>
            <w:top w:val="none" w:sz="0" w:space="0" w:color="auto"/>
            <w:left w:val="none" w:sz="0" w:space="0" w:color="auto"/>
            <w:bottom w:val="none" w:sz="0" w:space="0" w:color="auto"/>
            <w:right w:val="none" w:sz="0" w:space="0" w:color="auto"/>
          </w:divBdr>
        </w:div>
      </w:divsChild>
    </w:div>
    <w:div w:id="1525248893">
      <w:bodyDiv w:val="1"/>
      <w:marLeft w:val="0"/>
      <w:marRight w:val="0"/>
      <w:marTop w:val="0"/>
      <w:marBottom w:val="0"/>
      <w:divBdr>
        <w:top w:val="none" w:sz="0" w:space="0" w:color="auto"/>
        <w:left w:val="none" w:sz="0" w:space="0" w:color="auto"/>
        <w:bottom w:val="none" w:sz="0" w:space="0" w:color="auto"/>
        <w:right w:val="none" w:sz="0" w:space="0" w:color="auto"/>
      </w:divBdr>
    </w:div>
    <w:div w:id="1525942127">
      <w:bodyDiv w:val="1"/>
      <w:marLeft w:val="0"/>
      <w:marRight w:val="0"/>
      <w:marTop w:val="0"/>
      <w:marBottom w:val="0"/>
      <w:divBdr>
        <w:top w:val="none" w:sz="0" w:space="0" w:color="auto"/>
        <w:left w:val="none" w:sz="0" w:space="0" w:color="auto"/>
        <w:bottom w:val="none" w:sz="0" w:space="0" w:color="auto"/>
        <w:right w:val="none" w:sz="0" w:space="0" w:color="auto"/>
      </w:divBdr>
    </w:div>
    <w:div w:id="1527325859">
      <w:bodyDiv w:val="1"/>
      <w:marLeft w:val="0"/>
      <w:marRight w:val="0"/>
      <w:marTop w:val="0"/>
      <w:marBottom w:val="0"/>
      <w:divBdr>
        <w:top w:val="none" w:sz="0" w:space="0" w:color="auto"/>
        <w:left w:val="none" w:sz="0" w:space="0" w:color="auto"/>
        <w:bottom w:val="none" w:sz="0" w:space="0" w:color="auto"/>
        <w:right w:val="none" w:sz="0" w:space="0" w:color="auto"/>
      </w:divBdr>
    </w:div>
    <w:div w:id="1527601151">
      <w:bodyDiv w:val="1"/>
      <w:marLeft w:val="0"/>
      <w:marRight w:val="0"/>
      <w:marTop w:val="0"/>
      <w:marBottom w:val="0"/>
      <w:divBdr>
        <w:top w:val="none" w:sz="0" w:space="0" w:color="auto"/>
        <w:left w:val="none" w:sz="0" w:space="0" w:color="auto"/>
        <w:bottom w:val="none" w:sz="0" w:space="0" w:color="auto"/>
        <w:right w:val="none" w:sz="0" w:space="0" w:color="auto"/>
      </w:divBdr>
    </w:div>
    <w:div w:id="1529374895">
      <w:bodyDiv w:val="1"/>
      <w:marLeft w:val="0"/>
      <w:marRight w:val="0"/>
      <w:marTop w:val="0"/>
      <w:marBottom w:val="0"/>
      <w:divBdr>
        <w:top w:val="none" w:sz="0" w:space="0" w:color="auto"/>
        <w:left w:val="none" w:sz="0" w:space="0" w:color="auto"/>
        <w:bottom w:val="none" w:sz="0" w:space="0" w:color="auto"/>
        <w:right w:val="none" w:sz="0" w:space="0" w:color="auto"/>
      </w:divBdr>
    </w:div>
    <w:div w:id="1530223432">
      <w:bodyDiv w:val="1"/>
      <w:marLeft w:val="0"/>
      <w:marRight w:val="0"/>
      <w:marTop w:val="0"/>
      <w:marBottom w:val="0"/>
      <w:divBdr>
        <w:top w:val="none" w:sz="0" w:space="0" w:color="auto"/>
        <w:left w:val="none" w:sz="0" w:space="0" w:color="auto"/>
        <w:bottom w:val="none" w:sz="0" w:space="0" w:color="auto"/>
        <w:right w:val="none" w:sz="0" w:space="0" w:color="auto"/>
      </w:divBdr>
    </w:div>
    <w:div w:id="1530798024">
      <w:bodyDiv w:val="1"/>
      <w:marLeft w:val="0"/>
      <w:marRight w:val="0"/>
      <w:marTop w:val="0"/>
      <w:marBottom w:val="0"/>
      <w:divBdr>
        <w:top w:val="none" w:sz="0" w:space="0" w:color="auto"/>
        <w:left w:val="none" w:sz="0" w:space="0" w:color="auto"/>
        <w:bottom w:val="none" w:sz="0" w:space="0" w:color="auto"/>
        <w:right w:val="none" w:sz="0" w:space="0" w:color="auto"/>
      </w:divBdr>
    </w:div>
    <w:div w:id="1534264151">
      <w:bodyDiv w:val="1"/>
      <w:marLeft w:val="0"/>
      <w:marRight w:val="0"/>
      <w:marTop w:val="0"/>
      <w:marBottom w:val="0"/>
      <w:divBdr>
        <w:top w:val="none" w:sz="0" w:space="0" w:color="auto"/>
        <w:left w:val="none" w:sz="0" w:space="0" w:color="auto"/>
        <w:bottom w:val="none" w:sz="0" w:space="0" w:color="auto"/>
        <w:right w:val="none" w:sz="0" w:space="0" w:color="auto"/>
      </w:divBdr>
    </w:div>
    <w:div w:id="1535070472">
      <w:bodyDiv w:val="1"/>
      <w:marLeft w:val="0"/>
      <w:marRight w:val="0"/>
      <w:marTop w:val="0"/>
      <w:marBottom w:val="0"/>
      <w:divBdr>
        <w:top w:val="none" w:sz="0" w:space="0" w:color="auto"/>
        <w:left w:val="none" w:sz="0" w:space="0" w:color="auto"/>
        <w:bottom w:val="none" w:sz="0" w:space="0" w:color="auto"/>
        <w:right w:val="none" w:sz="0" w:space="0" w:color="auto"/>
      </w:divBdr>
    </w:div>
    <w:div w:id="1541824565">
      <w:bodyDiv w:val="1"/>
      <w:marLeft w:val="0"/>
      <w:marRight w:val="0"/>
      <w:marTop w:val="0"/>
      <w:marBottom w:val="0"/>
      <w:divBdr>
        <w:top w:val="none" w:sz="0" w:space="0" w:color="auto"/>
        <w:left w:val="none" w:sz="0" w:space="0" w:color="auto"/>
        <w:bottom w:val="none" w:sz="0" w:space="0" w:color="auto"/>
        <w:right w:val="none" w:sz="0" w:space="0" w:color="auto"/>
      </w:divBdr>
    </w:div>
    <w:div w:id="1544438841">
      <w:bodyDiv w:val="1"/>
      <w:marLeft w:val="0"/>
      <w:marRight w:val="0"/>
      <w:marTop w:val="0"/>
      <w:marBottom w:val="0"/>
      <w:divBdr>
        <w:top w:val="none" w:sz="0" w:space="0" w:color="auto"/>
        <w:left w:val="none" w:sz="0" w:space="0" w:color="auto"/>
        <w:bottom w:val="none" w:sz="0" w:space="0" w:color="auto"/>
        <w:right w:val="none" w:sz="0" w:space="0" w:color="auto"/>
      </w:divBdr>
    </w:div>
    <w:div w:id="1544710226">
      <w:bodyDiv w:val="1"/>
      <w:marLeft w:val="0"/>
      <w:marRight w:val="0"/>
      <w:marTop w:val="0"/>
      <w:marBottom w:val="0"/>
      <w:divBdr>
        <w:top w:val="none" w:sz="0" w:space="0" w:color="auto"/>
        <w:left w:val="none" w:sz="0" w:space="0" w:color="auto"/>
        <w:bottom w:val="none" w:sz="0" w:space="0" w:color="auto"/>
        <w:right w:val="none" w:sz="0" w:space="0" w:color="auto"/>
      </w:divBdr>
    </w:div>
    <w:div w:id="1544902960">
      <w:bodyDiv w:val="1"/>
      <w:marLeft w:val="0"/>
      <w:marRight w:val="0"/>
      <w:marTop w:val="0"/>
      <w:marBottom w:val="0"/>
      <w:divBdr>
        <w:top w:val="none" w:sz="0" w:space="0" w:color="auto"/>
        <w:left w:val="none" w:sz="0" w:space="0" w:color="auto"/>
        <w:bottom w:val="none" w:sz="0" w:space="0" w:color="auto"/>
        <w:right w:val="none" w:sz="0" w:space="0" w:color="auto"/>
      </w:divBdr>
    </w:div>
    <w:div w:id="1550417200">
      <w:bodyDiv w:val="1"/>
      <w:marLeft w:val="0"/>
      <w:marRight w:val="0"/>
      <w:marTop w:val="0"/>
      <w:marBottom w:val="0"/>
      <w:divBdr>
        <w:top w:val="none" w:sz="0" w:space="0" w:color="auto"/>
        <w:left w:val="none" w:sz="0" w:space="0" w:color="auto"/>
        <w:bottom w:val="none" w:sz="0" w:space="0" w:color="auto"/>
        <w:right w:val="none" w:sz="0" w:space="0" w:color="auto"/>
      </w:divBdr>
    </w:div>
    <w:div w:id="1551112545">
      <w:bodyDiv w:val="1"/>
      <w:marLeft w:val="0"/>
      <w:marRight w:val="0"/>
      <w:marTop w:val="0"/>
      <w:marBottom w:val="0"/>
      <w:divBdr>
        <w:top w:val="none" w:sz="0" w:space="0" w:color="auto"/>
        <w:left w:val="none" w:sz="0" w:space="0" w:color="auto"/>
        <w:bottom w:val="none" w:sz="0" w:space="0" w:color="auto"/>
        <w:right w:val="none" w:sz="0" w:space="0" w:color="auto"/>
      </w:divBdr>
    </w:div>
    <w:div w:id="1551266062">
      <w:bodyDiv w:val="1"/>
      <w:marLeft w:val="0"/>
      <w:marRight w:val="0"/>
      <w:marTop w:val="0"/>
      <w:marBottom w:val="0"/>
      <w:divBdr>
        <w:top w:val="none" w:sz="0" w:space="0" w:color="auto"/>
        <w:left w:val="none" w:sz="0" w:space="0" w:color="auto"/>
        <w:bottom w:val="none" w:sz="0" w:space="0" w:color="auto"/>
        <w:right w:val="none" w:sz="0" w:space="0" w:color="auto"/>
      </w:divBdr>
    </w:div>
    <w:div w:id="1552419501">
      <w:bodyDiv w:val="1"/>
      <w:marLeft w:val="0"/>
      <w:marRight w:val="0"/>
      <w:marTop w:val="0"/>
      <w:marBottom w:val="0"/>
      <w:divBdr>
        <w:top w:val="none" w:sz="0" w:space="0" w:color="auto"/>
        <w:left w:val="none" w:sz="0" w:space="0" w:color="auto"/>
        <w:bottom w:val="none" w:sz="0" w:space="0" w:color="auto"/>
        <w:right w:val="none" w:sz="0" w:space="0" w:color="auto"/>
      </w:divBdr>
    </w:div>
    <w:div w:id="1554148342">
      <w:bodyDiv w:val="1"/>
      <w:marLeft w:val="0"/>
      <w:marRight w:val="0"/>
      <w:marTop w:val="0"/>
      <w:marBottom w:val="0"/>
      <w:divBdr>
        <w:top w:val="none" w:sz="0" w:space="0" w:color="auto"/>
        <w:left w:val="none" w:sz="0" w:space="0" w:color="auto"/>
        <w:bottom w:val="none" w:sz="0" w:space="0" w:color="auto"/>
        <w:right w:val="none" w:sz="0" w:space="0" w:color="auto"/>
      </w:divBdr>
    </w:div>
    <w:div w:id="1554198730">
      <w:bodyDiv w:val="1"/>
      <w:marLeft w:val="0"/>
      <w:marRight w:val="0"/>
      <w:marTop w:val="0"/>
      <w:marBottom w:val="0"/>
      <w:divBdr>
        <w:top w:val="none" w:sz="0" w:space="0" w:color="auto"/>
        <w:left w:val="none" w:sz="0" w:space="0" w:color="auto"/>
        <w:bottom w:val="none" w:sz="0" w:space="0" w:color="auto"/>
        <w:right w:val="none" w:sz="0" w:space="0" w:color="auto"/>
      </w:divBdr>
    </w:div>
    <w:div w:id="1554389301">
      <w:bodyDiv w:val="1"/>
      <w:marLeft w:val="0"/>
      <w:marRight w:val="0"/>
      <w:marTop w:val="0"/>
      <w:marBottom w:val="0"/>
      <w:divBdr>
        <w:top w:val="none" w:sz="0" w:space="0" w:color="auto"/>
        <w:left w:val="none" w:sz="0" w:space="0" w:color="auto"/>
        <w:bottom w:val="none" w:sz="0" w:space="0" w:color="auto"/>
        <w:right w:val="none" w:sz="0" w:space="0" w:color="auto"/>
      </w:divBdr>
    </w:div>
    <w:div w:id="1555194900">
      <w:bodyDiv w:val="1"/>
      <w:marLeft w:val="0"/>
      <w:marRight w:val="0"/>
      <w:marTop w:val="0"/>
      <w:marBottom w:val="0"/>
      <w:divBdr>
        <w:top w:val="none" w:sz="0" w:space="0" w:color="auto"/>
        <w:left w:val="none" w:sz="0" w:space="0" w:color="auto"/>
        <w:bottom w:val="none" w:sz="0" w:space="0" w:color="auto"/>
        <w:right w:val="none" w:sz="0" w:space="0" w:color="auto"/>
      </w:divBdr>
    </w:div>
    <w:div w:id="1555655311">
      <w:bodyDiv w:val="1"/>
      <w:marLeft w:val="0"/>
      <w:marRight w:val="0"/>
      <w:marTop w:val="0"/>
      <w:marBottom w:val="0"/>
      <w:divBdr>
        <w:top w:val="none" w:sz="0" w:space="0" w:color="auto"/>
        <w:left w:val="none" w:sz="0" w:space="0" w:color="auto"/>
        <w:bottom w:val="none" w:sz="0" w:space="0" w:color="auto"/>
        <w:right w:val="none" w:sz="0" w:space="0" w:color="auto"/>
      </w:divBdr>
    </w:div>
    <w:div w:id="1558737014">
      <w:bodyDiv w:val="1"/>
      <w:marLeft w:val="0"/>
      <w:marRight w:val="0"/>
      <w:marTop w:val="0"/>
      <w:marBottom w:val="0"/>
      <w:divBdr>
        <w:top w:val="none" w:sz="0" w:space="0" w:color="auto"/>
        <w:left w:val="none" w:sz="0" w:space="0" w:color="auto"/>
        <w:bottom w:val="none" w:sz="0" w:space="0" w:color="auto"/>
        <w:right w:val="none" w:sz="0" w:space="0" w:color="auto"/>
      </w:divBdr>
    </w:div>
    <w:div w:id="1560550541">
      <w:bodyDiv w:val="1"/>
      <w:marLeft w:val="0"/>
      <w:marRight w:val="0"/>
      <w:marTop w:val="0"/>
      <w:marBottom w:val="0"/>
      <w:divBdr>
        <w:top w:val="none" w:sz="0" w:space="0" w:color="auto"/>
        <w:left w:val="none" w:sz="0" w:space="0" w:color="auto"/>
        <w:bottom w:val="none" w:sz="0" w:space="0" w:color="auto"/>
        <w:right w:val="none" w:sz="0" w:space="0" w:color="auto"/>
      </w:divBdr>
    </w:div>
    <w:div w:id="1563443646">
      <w:bodyDiv w:val="1"/>
      <w:marLeft w:val="0"/>
      <w:marRight w:val="0"/>
      <w:marTop w:val="0"/>
      <w:marBottom w:val="0"/>
      <w:divBdr>
        <w:top w:val="none" w:sz="0" w:space="0" w:color="auto"/>
        <w:left w:val="none" w:sz="0" w:space="0" w:color="auto"/>
        <w:bottom w:val="none" w:sz="0" w:space="0" w:color="auto"/>
        <w:right w:val="none" w:sz="0" w:space="0" w:color="auto"/>
      </w:divBdr>
    </w:div>
    <w:div w:id="1566792505">
      <w:bodyDiv w:val="1"/>
      <w:marLeft w:val="0"/>
      <w:marRight w:val="0"/>
      <w:marTop w:val="0"/>
      <w:marBottom w:val="0"/>
      <w:divBdr>
        <w:top w:val="none" w:sz="0" w:space="0" w:color="auto"/>
        <w:left w:val="none" w:sz="0" w:space="0" w:color="auto"/>
        <w:bottom w:val="none" w:sz="0" w:space="0" w:color="auto"/>
        <w:right w:val="none" w:sz="0" w:space="0" w:color="auto"/>
      </w:divBdr>
    </w:div>
    <w:div w:id="1566799939">
      <w:bodyDiv w:val="1"/>
      <w:marLeft w:val="0"/>
      <w:marRight w:val="0"/>
      <w:marTop w:val="0"/>
      <w:marBottom w:val="0"/>
      <w:divBdr>
        <w:top w:val="none" w:sz="0" w:space="0" w:color="auto"/>
        <w:left w:val="none" w:sz="0" w:space="0" w:color="auto"/>
        <w:bottom w:val="none" w:sz="0" w:space="0" w:color="auto"/>
        <w:right w:val="none" w:sz="0" w:space="0" w:color="auto"/>
      </w:divBdr>
    </w:div>
    <w:div w:id="1572079193">
      <w:bodyDiv w:val="1"/>
      <w:marLeft w:val="0"/>
      <w:marRight w:val="0"/>
      <w:marTop w:val="0"/>
      <w:marBottom w:val="0"/>
      <w:divBdr>
        <w:top w:val="none" w:sz="0" w:space="0" w:color="auto"/>
        <w:left w:val="none" w:sz="0" w:space="0" w:color="auto"/>
        <w:bottom w:val="none" w:sz="0" w:space="0" w:color="auto"/>
        <w:right w:val="none" w:sz="0" w:space="0" w:color="auto"/>
      </w:divBdr>
    </w:div>
    <w:div w:id="1573004398">
      <w:bodyDiv w:val="1"/>
      <w:marLeft w:val="0"/>
      <w:marRight w:val="0"/>
      <w:marTop w:val="0"/>
      <w:marBottom w:val="0"/>
      <w:divBdr>
        <w:top w:val="none" w:sz="0" w:space="0" w:color="auto"/>
        <w:left w:val="none" w:sz="0" w:space="0" w:color="auto"/>
        <w:bottom w:val="none" w:sz="0" w:space="0" w:color="auto"/>
        <w:right w:val="none" w:sz="0" w:space="0" w:color="auto"/>
      </w:divBdr>
      <w:divsChild>
        <w:div w:id="814369127">
          <w:marLeft w:val="480"/>
          <w:marRight w:val="0"/>
          <w:marTop w:val="0"/>
          <w:marBottom w:val="0"/>
          <w:divBdr>
            <w:top w:val="none" w:sz="0" w:space="0" w:color="auto"/>
            <w:left w:val="none" w:sz="0" w:space="0" w:color="auto"/>
            <w:bottom w:val="none" w:sz="0" w:space="0" w:color="auto"/>
            <w:right w:val="none" w:sz="0" w:space="0" w:color="auto"/>
          </w:divBdr>
        </w:div>
        <w:div w:id="4283420">
          <w:marLeft w:val="480"/>
          <w:marRight w:val="0"/>
          <w:marTop w:val="0"/>
          <w:marBottom w:val="0"/>
          <w:divBdr>
            <w:top w:val="none" w:sz="0" w:space="0" w:color="auto"/>
            <w:left w:val="none" w:sz="0" w:space="0" w:color="auto"/>
            <w:bottom w:val="none" w:sz="0" w:space="0" w:color="auto"/>
            <w:right w:val="none" w:sz="0" w:space="0" w:color="auto"/>
          </w:divBdr>
        </w:div>
        <w:div w:id="1255749202">
          <w:marLeft w:val="480"/>
          <w:marRight w:val="0"/>
          <w:marTop w:val="0"/>
          <w:marBottom w:val="0"/>
          <w:divBdr>
            <w:top w:val="none" w:sz="0" w:space="0" w:color="auto"/>
            <w:left w:val="none" w:sz="0" w:space="0" w:color="auto"/>
            <w:bottom w:val="none" w:sz="0" w:space="0" w:color="auto"/>
            <w:right w:val="none" w:sz="0" w:space="0" w:color="auto"/>
          </w:divBdr>
        </w:div>
        <w:div w:id="1949922629">
          <w:marLeft w:val="480"/>
          <w:marRight w:val="0"/>
          <w:marTop w:val="0"/>
          <w:marBottom w:val="0"/>
          <w:divBdr>
            <w:top w:val="none" w:sz="0" w:space="0" w:color="auto"/>
            <w:left w:val="none" w:sz="0" w:space="0" w:color="auto"/>
            <w:bottom w:val="none" w:sz="0" w:space="0" w:color="auto"/>
            <w:right w:val="none" w:sz="0" w:space="0" w:color="auto"/>
          </w:divBdr>
        </w:div>
        <w:div w:id="1982609141">
          <w:marLeft w:val="480"/>
          <w:marRight w:val="0"/>
          <w:marTop w:val="0"/>
          <w:marBottom w:val="0"/>
          <w:divBdr>
            <w:top w:val="none" w:sz="0" w:space="0" w:color="auto"/>
            <w:left w:val="none" w:sz="0" w:space="0" w:color="auto"/>
            <w:bottom w:val="none" w:sz="0" w:space="0" w:color="auto"/>
            <w:right w:val="none" w:sz="0" w:space="0" w:color="auto"/>
          </w:divBdr>
        </w:div>
        <w:div w:id="1673142235">
          <w:marLeft w:val="480"/>
          <w:marRight w:val="0"/>
          <w:marTop w:val="0"/>
          <w:marBottom w:val="0"/>
          <w:divBdr>
            <w:top w:val="none" w:sz="0" w:space="0" w:color="auto"/>
            <w:left w:val="none" w:sz="0" w:space="0" w:color="auto"/>
            <w:bottom w:val="none" w:sz="0" w:space="0" w:color="auto"/>
            <w:right w:val="none" w:sz="0" w:space="0" w:color="auto"/>
          </w:divBdr>
        </w:div>
        <w:div w:id="331497246">
          <w:marLeft w:val="480"/>
          <w:marRight w:val="0"/>
          <w:marTop w:val="0"/>
          <w:marBottom w:val="0"/>
          <w:divBdr>
            <w:top w:val="none" w:sz="0" w:space="0" w:color="auto"/>
            <w:left w:val="none" w:sz="0" w:space="0" w:color="auto"/>
            <w:bottom w:val="none" w:sz="0" w:space="0" w:color="auto"/>
            <w:right w:val="none" w:sz="0" w:space="0" w:color="auto"/>
          </w:divBdr>
        </w:div>
        <w:div w:id="137574662">
          <w:marLeft w:val="480"/>
          <w:marRight w:val="0"/>
          <w:marTop w:val="0"/>
          <w:marBottom w:val="0"/>
          <w:divBdr>
            <w:top w:val="none" w:sz="0" w:space="0" w:color="auto"/>
            <w:left w:val="none" w:sz="0" w:space="0" w:color="auto"/>
            <w:bottom w:val="none" w:sz="0" w:space="0" w:color="auto"/>
            <w:right w:val="none" w:sz="0" w:space="0" w:color="auto"/>
          </w:divBdr>
        </w:div>
        <w:div w:id="885025668">
          <w:marLeft w:val="480"/>
          <w:marRight w:val="0"/>
          <w:marTop w:val="0"/>
          <w:marBottom w:val="0"/>
          <w:divBdr>
            <w:top w:val="none" w:sz="0" w:space="0" w:color="auto"/>
            <w:left w:val="none" w:sz="0" w:space="0" w:color="auto"/>
            <w:bottom w:val="none" w:sz="0" w:space="0" w:color="auto"/>
            <w:right w:val="none" w:sz="0" w:space="0" w:color="auto"/>
          </w:divBdr>
        </w:div>
        <w:div w:id="1604920281">
          <w:marLeft w:val="480"/>
          <w:marRight w:val="0"/>
          <w:marTop w:val="0"/>
          <w:marBottom w:val="0"/>
          <w:divBdr>
            <w:top w:val="none" w:sz="0" w:space="0" w:color="auto"/>
            <w:left w:val="none" w:sz="0" w:space="0" w:color="auto"/>
            <w:bottom w:val="none" w:sz="0" w:space="0" w:color="auto"/>
            <w:right w:val="none" w:sz="0" w:space="0" w:color="auto"/>
          </w:divBdr>
        </w:div>
        <w:div w:id="1514951880">
          <w:marLeft w:val="480"/>
          <w:marRight w:val="0"/>
          <w:marTop w:val="0"/>
          <w:marBottom w:val="0"/>
          <w:divBdr>
            <w:top w:val="none" w:sz="0" w:space="0" w:color="auto"/>
            <w:left w:val="none" w:sz="0" w:space="0" w:color="auto"/>
            <w:bottom w:val="none" w:sz="0" w:space="0" w:color="auto"/>
            <w:right w:val="none" w:sz="0" w:space="0" w:color="auto"/>
          </w:divBdr>
        </w:div>
        <w:div w:id="457457203">
          <w:marLeft w:val="480"/>
          <w:marRight w:val="0"/>
          <w:marTop w:val="0"/>
          <w:marBottom w:val="0"/>
          <w:divBdr>
            <w:top w:val="none" w:sz="0" w:space="0" w:color="auto"/>
            <w:left w:val="none" w:sz="0" w:space="0" w:color="auto"/>
            <w:bottom w:val="none" w:sz="0" w:space="0" w:color="auto"/>
            <w:right w:val="none" w:sz="0" w:space="0" w:color="auto"/>
          </w:divBdr>
        </w:div>
        <w:div w:id="1174614604">
          <w:marLeft w:val="480"/>
          <w:marRight w:val="0"/>
          <w:marTop w:val="0"/>
          <w:marBottom w:val="0"/>
          <w:divBdr>
            <w:top w:val="none" w:sz="0" w:space="0" w:color="auto"/>
            <w:left w:val="none" w:sz="0" w:space="0" w:color="auto"/>
            <w:bottom w:val="none" w:sz="0" w:space="0" w:color="auto"/>
            <w:right w:val="none" w:sz="0" w:space="0" w:color="auto"/>
          </w:divBdr>
        </w:div>
        <w:div w:id="499278541">
          <w:marLeft w:val="480"/>
          <w:marRight w:val="0"/>
          <w:marTop w:val="0"/>
          <w:marBottom w:val="0"/>
          <w:divBdr>
            <w:top w:val="none" w:sz="0" w:space="0" w:color="auto"/>
            <w:left w:val="none" w:sz="0" w:space="0" w:color="auto"/>
            <w:bottom w:val="none" w:sz="0" w:space="0" w:color="auto"/>
            <w:right w:val="none" w:sz="0" w:space="0" w:color="auto"/>
          </w:divBdr>
        </w:div>
        <w:div w:id="171921424">
          <w:marLeft w:val="480"/>
          <w:marRight w:val="0"/>
          <w:marTop w:val="0"/>
          <w:marBottom w:val="0"/>
          <w:divBdr>
            <w:top w:val="none" w:sz="0" w:space="0" w:color="auto"/>
            <w:left w:val="none" w:sz="0" w:space="0" w:color="auto"/>
            <w:bottom w:val="none" w:sz="0" w:space="0" w:color="auto"/>
            <w:right w:val="none" w:sz="0" w:space="0" w:color="auto"/>
          </w:divBdr>
        </w:div>
        <w:div w:id="578321208">
          <w:marLeft w:val="480"/>
          <w:marRight w:val="0"/>
          <w:marTop w:val="0"/>
          <w:marBottom w:val="0"/>
          <w:divBdr>
            <w:top w:val="none" w:sz="0" w:space="0" w:color="auto"/>
            <w:left w:val="none" w:sz="0" w:space="0" w:color="auto"/>
            <w:bottom w:val="none" w:sz="0" w:space="0" w:color="auto"/>
            <w:right w:val="none" w:sz="0" w:space="0" w:color="auto"/>
          </w:divBdr>
        </w:div>
        <w:div w:id="1068726765">
          <w:marLeft w:val="480"/>
          <w:marRight w:val="0"/>
          <w:marTop w:val="0"/>
          <w:marBottom w:val="0"/>
          <w:divBdr>
            <w:top w:val="none" w:sz="0" w:space="0" w:color="auto"/>
            <w:left w:val="none" w:sz="0" w:space="0" w:color="auto"/>
            <w:bottom w:val="none" w:sz="0" w:space="0" w:color="auto"/>
            <w:right w:val="none" w:sz="0" w:space="0" w:color="auto"/>
          </w:divBdr>
        </w:div>
        <w:div w:id="815144083">
          <w:marLeft w:val="480"/>
          <w:marRight w:val="0"/>
          <w:marTop w:val="0"/>
          <w:marBottom w:val="0"/>
          <w:divBdr>
            <w:top w:val="none" w:sz="0" w:space="0" w:color="auto"/>
            <w:left w:val="none" w:sz="0" w:space="0" w:color="auto"/>
            <w:bottom w:val="none" w:sz="0" w:space="0" w:color="auto"/>
            <w:right w:val="none" w:sz="0" w:space="0" w:color="auto"/>
          </w:divBdr>
        </w:div>
        <w:div w:id="1288119541">
          <w:marLeft w:val="480"/>
          <w:marRight w:val="0"/>
          <w:marTop w:val="0"/>
          <w:marBottom w:val="0"/>
          <w:divBdr>
            <w:top w:val="none" w:sz="0" w:space="0" w:color="auto"/>
            <w:left w:val="none" w:sz="0" w:space="0" w:color="auto"/>
            <w:bottom w:val="none" w:sz="0" w:space="0" w:color="auto"/>
            <w:right w:val="none" w:sz="0" w:space="0" w:color="auto"/>
          </w:divBdr>
        </w:div>
        <w:div w:id="1678381293">
          <w:marLeft w:val="480"/>
          <w:marRight w:val="0"/>
          <w:marTop w:val="0"/>
          <w:marBottom w:val="0"/>
          <w:divBdr>
            <w:top w:val="none" w:sz="0" w:space="0" w:color="auto"/>
            <w:left w:val="none" w:sz="0" w:space="0" w:color="auto"/>
            <w:bottom w:val="none" w:sz="0" w:space="0" w:color="auto"/>
            <w:right w:val="none" w:sz="0" w:space="0" w:color="auto"/>
          </w:divBdr>
        </w:div>
        <w:div w:id="1582136507">
          <w:marLeft w:val="480"/>
          <w:marRight w:val="0"/>
          <w:marTop w:val="0"/>
          <w:marBottom w:val="0"/>
          <w:divBdr>
            <w:top w:val="none" w:sz="0" w:space="0" w:color="auto"/>
            <w:left w:val="none" w:sz="0" w:space="0" w:color="auto"/>
            <w:bottom w:val="none" w:sz="0" w:space="0" w:color="auto"/>
            <w:right w:val="none" w:sz="0" w:space="0" w:color="auto"/>
          </w:divBdr>
        </w:div>
        <w:div w:id="895818078">
          <w:marLeft w:val="480"/>
          <w:marRight w:val="0"/>
          <w:marTop w:val="0"/>
          <w:marBottom w:val="0"/>
          <w:divBdr>
            <w:top w:val="none" w:sz="0" w:space="0" w:color="auto"/>
            <w:left w:val="none" w:sz="0" w:space="0" w:color="auto"/>
            <w:bottom w:val="none" w:sz="0" w:space="0" w:color="auto"/>
            <w:right w:val="none" w:sz="0" w:space="0" w:color="auto"/>
          </w:divBdr>
        </w:div>
        <w:div w:id="998850606">
          <w:marLeft w:val="480"/>
          <w:marRight w:val="0"/>
          <w:marTop w:val="0"/>
          <w:marBottom w:val="0"/>
          <w:divBdr>
            <w:top w:val="none" w:sz="0" w:space="0" w:color="auto"/>
            <w:left w:val="none" w:sz="0" w:space="0" w:color="auto"/>
            <w:bottom w:val="none" w:sz="0" w:space="0" w:color="auto"/>
            <w:right w:val="none" w:sz="0" w:space="0" w:color="auto"/>
          </w:divBdr>
        </w:div>
        <w:div w:id="824777875">
          <w:marLeft w:val="480"/>
          <w:marRight w:val="0"/>
          <w:marTop w:val="0"/>
          <w:marBottom w:val="0"/>
          <w:divBdr>
            <w:top w:val="none" w:sz="0" w:space="0" w:color="auto"/>
            <w:left w:val="none" w:sz="0" w:space="0" w:color="auto"/>
            <w:bottom w:val="none" w:sz="0" w:space="0" w:color="auto"/>
            <w:right w:val="none" w:sz="0" w:space="0" w:color="auto"/>
          </w:divBdr>
        </w:div>
        <w:div w:id="1029986868">
          <w:marLeft w:val="480"/>
          <w:marRight w:val="0"/>
          <w:marTop w:val="0"/>
          <w:marBottom w:val="0"/>
          <w:divBdr>
            <w:top w:val="none" w:sz="0" w:space="0" w:color="auto"/>
            <w:left w:val="none" w:sz="0" w:space="0" w:color="auto"/>
            <w:bottom w:val="none" w:sz="0" w:space="0" w:color="auto"/>
            <w:right w:val="none" w:sz="0" w:space="0" w:color="auto"/>
          </w:divBdr>
        </w:div>
        <w:div w:id="545526578">
          <w:marLeft w:val="480"/>
          <w:marRight w:val="0"/>
          <w:marTop w:val="0"/>
          <w:marBottom w:val="0"/>
          <w:divBdr>
            <w:top w:val="none" w:sz="0" w:space="0" w:color="auto"/>
            <w:left w:val="none" w:sz="0" w:space="0" w:color="auto"/>
            <w:bottom w:val="none" w:sz="0" w:space="0" w:color="auto"/>
            <w:right w:val="none" w:sz="0" w:space="0" w:color="auto"/>
          </w:divBdr>
        </w:div>
        <w:div w:id="1957788240">
          <w:marLeft w:val="480"/>
          <w:marRight w:val="0"/>
          <w:marTop w:val="0"/>
          <w:marBottom w:val="0"/>
          <w:divBdr>
            <w:top w:val="none" w:sz="0" w:space="0" w:color="auto"/>
            <w:left w:val="none" w:sz="0" w:space="0" w:color="auto"/>
            <w:bottom w:val="none" w:sz="0" w:space="0" w:color="auto"/>
            <w:right w:val="none" w:sz="0" w:space="0" w:color="auto"/>
          </w:divBdr>
        </w:div>
        <w:div w:id="1806779235">
          <w:marLeft w:val="480"/>
          <w:marRight w:val="0"/>
          <w:marTop w:val="0"/>
          <w:marBottom w:val="0"/>
          <w:divBdr>
            <w:top w:val="none" w:sz="0" w:space="0" w:color="auto"/>
            <w:left w:val="none" w:sz="0" w:space="0" w:color="auto"/>
            <w:bottom w:val="none" w:sz="0" w:space="0" w:color="auto"/>
            <w:right w:val="none" w:sz="0" w:space="0" w:color="auto"/>
          </w:divBdr>
        </w:div>
        <w:div w:id="1237204649">
          <w:marLeft w:val="480"/>
          <w:marRight w:val="0"/>
          <w:marTop w:val="0"/>
          <w:marBottom w:val="0"/>
          <w:divBdr>
            <w:top w:val="none" w:sz="0" w:space="0" w:color="auto"/>
            <w:left w:val="none" w:sz="0" w:space="0" w:color="auto"/>
            <w:bottom w:val="none" w:sz="0" w:space="0" w:color="auto"/>
            <w:right w:val="none" w:sz="0" w:space="0" w:color="auto"/>
          </w:divBdr>
        </w:div>
        <w:div w:id="1813214831">
          <w:marLeft w:val="480"/>
          <w:marRight w:val="0"/>
          <w:marTop w:val="0"/>
          <w:marBottom w:val="0"/>
          <w:divBdr>
            <w:top w:val="none" w:sz="0" w:space="0" w:color="auto"/>
            <w:left w:val="none" w:sz="0" w:space="0" w:color="auto"/>
            <w:bottom w:val="none" w:sz="0" w:space="0" w:color="auto"/>
            <w:right w:val="none" w:sz="0" w:space="0" w:color="auto"/>
          </w:divBdr>
        </w:div>
        <w:div w:id="941768114">
          <w:marLeft w:val="480"/>
          <w:marRight w:val="0"/>
          <w:marTop w:val="0"/>
          <w:marBottom w:val="0"/>
          <w:divBdr>
            <w:top w:val="none" w:sz="0" w:space="0" w:color="auto"/>
            <w:left w:val="none" w:sz="0" w:space="0" w:color="auto"/>
            <w:bottom w:val="none" w:sz="0" w:space="0" w:color="auto"/>
            <w:right w:val="none" w:sz="0" w:space="0" w:color="auto"/>
          </w:divBdr>
        </w:div>
        <w:div w:id="1616138561">
          <w:marLeft w:val="480"/>
          <w:marRight w:val="0"/>
          <w:marTop w:val="0"/>
          <w:marBottom w:val="0"/>
          <w:divBdr>
            <w:top w:val="none" w:sz="0" w:space="0" w:color="auto"/>
            <w:left w:val="none" w:sz="0" w:space="0" w:color="auto"/>
            <w:bottom w:val="none" w:sz="0" w:space="0" w:color="auto"/>
            <w:right w:val="none" w:sz="0" w:space="0" w:color="auto"/>
          </w:divBdr>
        </w:div>
        <w:div w:id="1440837003">
          <w:marLeft w:val="480"/>
          <w:marRight w:val="0"/>
          <w:marTop w:val="0"/>
          <w:marBottom w:val="0"/>
          <w:divBdr>
            <w:top w:val="none" w:sz="0" w:space="0" w:color="auto"/>
            <w:left w:val="none" w:sz="0" w:space="0" w:color="auto"/>
            <w:bottom w:val="none" w:sz="0" w:space="0" w:color="auto"/>
            <w:right w:val="none" w:sz="0" w:space="0" w:color="auto"/>
          </w:divBdr>
        </w:div>
        <w:div w:id="325473791">
          <w:marLeft w:val="480"/>
          <w:marRight w:val="0"/>
          <w:marTop w:val="0"/>
          <w:marBottom w:val="0"/>
          <w:divBdr>
            <w:top w:val="none" w:sz="0" w:space="0" w:color="auto"/>
            <w:left w:val="none" w:sz="0" w:space="0" w:color="auto"/>
            <w:bottom w:val="none" w:sz="0" w:space="0" w:color="auto"/>
            <w:right w:val="none" w:sz="0" w:space="0" w:color="auto"/>
          </w:divBdr>
        </w:div>
        <w:div w:id="807554975">
          <w:marLeft w:val="480"/>
          <w:marRight w:val="0"/>
          <w:marTop w:val="0"/>
          <w:marBottom w:val="0"/>
          <w:divBdr>
            <w:top w:val="none" w:sz="0" w:space="0" w:color="auto"/>
            <w:left w:val="none" w:sz="0" w:space="0" w:color="auto"/>
            <w:bottom w:val="none" w:sz="0" w:space="0" w:color="auto"/>
            <w:right w:val="none" w:sz="0" w:space="0" w:color="auto"/>
          </w:divBdr>
        </w:div>
        <w:div w:id="920793089">
          <w:marLeft w:val="480"/>
          <w:marRight w:val="0"/>
          <w:marTop w:val="0"/>
          <w:marBottom w:val="0"/>
          <w:divBdr>
            <w:top w:val="none" w:sz="0" w:space="0" w:color="auto"/>
            <w:left w:val="none" w:sz="0" w:space="0" w:color="auto"/>
            <w:bottom w:val="none" w:sz="0" w:space="0" w:color="auto"/>
            <w:right w:val="none" w:sz="0" w:space="0" w:color="auto"/>
          </w:divBdr>
        </w:div>
        <w:div w:id="1054892394">
          <w:marLeft w:val="480"/>
          <w:marRight w:val="0"/>
          <w:marTop w:val="0"/>
          <w:marBottom w:val="0"/>
          <w:divBdr>
            <w:top w:val="none" w:sz="0" w:space="0" w:color="auto"/>
            <w:left w:val="none" w:sz="0" w:space="0" w:color="auto"/>
            <w:bottom w:val="none" w:sz="0" w:space="0" w:color="auto"/>
            <w:right w:val="none" w:sz="0" w:space="0" w:color="auto"/>
          </w:divBdr>
        </w:div>
        <w:div w:id="1203784039">
          <w:marLeft w:val="480"/>
          <w:marRight w:val="0"/>
          <w:marTop w:val="0"/>
          <w:marBottom w:val="0"/>
          <w:divBdr>
            <w:top w:val="none" w:sz="0" w:space="0" w:color="auto"/>
            <w:left w:val="none" w:sz="0" w:space="0" w:color="auto"/>
            <w:bottom w:val="none" w:sz="0" w:space="0" w:color="auto"/>
            <w:right w:val="none" w:sz="0" w:space="0" w:color="auto"/>
          </w:divBdr>
        </w:div>
        <w:div w:id="240141330">
          <w:marLeft w:val="480"/>
          <w:marRight w:val="0"/>
          <w:marTop w:val="0"/>
          <w:marBottom w:val="0"/>
          <w:divBdr>
            <w:top w:val="none" w:sz="0" w:space="0" w:color="auto"/>
            <w:left w:val="none" w:sz="0" w:space="0" w:color="auto"/>
            <w:bottom w:val="none" w:sz="0" w:space="0" w:color="auto"/>
            <w:right w:val="none" w:sz="0" w:space="0" w:color="auto"/>
          </w:divBdr>
        </w:div>
        <w:div w:id="1945383485">
          <w:marLeft w:val="480"/>
          <w:marRight w:val="0"/>
          <w:marTop w:val="0"/>
          <w:marBottom w:val="0"/>
          <w:divBdr>
            <w:top w:val="none" w:sz="0" w:space="0" w:color="auto"/>
            <w:left w:val="none" w:sz="0" w:space="0" w:color="auto"/>
            <w:bottom w:val="none" w:sz="0" w:space="0" w:color="auto"/>
            <w:right w:val="none" w:sz="0" w:space="0" w:color="auto"/>
          </w:divBdr>
        </w:div>
        <w:div w:id="1815634231">
          <w:marLeft w:val="480"/>
          <w:marRight w:val="0"/>
          <w:marTop w:val="0"/>
          <w:marBottom w:val="0"/>
          <w:divBdr>
            <w:top w:val="none" w:sz="0" w:space="0" w:color="auto"/>
            <w:left w:val="none" w:sz="0" w:space="0" w:color="auto"/>
            <w:bottom w:val="none" w:sz="0" w:space="0" w:color="auto"/>
            <w:right w:val="none" w:sz="0" w:space="0" w:color="auto"/>
          </w:divBdr>
        </w:div>
        <w:div w:id="623734687">
          <w:marLeft w:val="480"/>
          <w:marRight w:val="0"/>
          <w:marTop w:val="0"/>
          <w:marBottom w:val="0"/>
          <w:divBdr>
            <w:top w:val="none" w:sz="0" w:space="0" w:color="auto"/>
            <w:left w:val="none" w:sz="0" w:space="0" w:color="auto"/>
            <w:bottom w:val="none" w:sz="0" w:space="0" w:color="auto"/>
            <w:right w:val="none" w:sz="0" w:space="0" w:color="auto"/>
          </w:divBdr>
        </w:div>
        <w:div w:id="1267806980">
          <w:marLeft w:val="480"/>
          <w:marRight w:val="0"/>
          <w:marTop w:val="0"/>
          <w:marBottom w:val="0"/>
          <w:divBdr>
            <w:top w:val="none" w:sz="0" w:space="0" w:color="auto"/>
            <w:left w:val="none" w:sz="0" w:space="0" w:color="auto"/>
            <w:bottom w:val="none" w:sz="0" w:space="0" w:color="auto"/>
            <w:right w:val="none" w:sz="0" w:space="0" w:color="auto"/>
          </w:divBdr>
        </w:div>
        <w:div w:id="1120611730">
          <w:marLeft w:val="480"/>
          <w:marRight w:val="0"/>
          <w:marTop w:val="0"/>
          <w:marBottom w:val="0"/>
          <w:divBdr>
            <w:top w:val="none" w:sz="0" w:space="0" w:color="auto"/>
            <w:left w:val="none" w:sz="0" w:space="0" w:color="auto"/>
            <w:bottom w:val="none" w:sz="0" w:space="0" w:color="auto"/>
            <w:right w:val="none" w:sz="0" w:space="0" w:color="auto"/>
          </w:divBdr>
        </w:div>
        <w:div w:id="1277130126">
          <w:marLeft w:val="480"/>
          <w:marRight w:val="0"/>
          <w:marTop w:val="0"/>
          <w:marBottom w:val="0"/>
          <w:divBdr>
            <w:top w:val="none" w:sz="0" w:space="0" w:color="auto"/>
            <w:left w:val="none" w:sz="0" w:space="0" w:color="auto"/>
            <w:bottom w:val="none" w:sz="0" w:space="0" w:color="auto"/>
            <w:right w:val="none" w:sz="0" w:space="0" w:color="auto"/>
          </w:divBdr>
        </w:div>
        <w:div w:id="1663504561">
          <w:marLeft w:val="480"/>
          <w:marRight w:val="0"/>
          <w:marTop w:val="0"/>
          <w:marBottom w:val="0"/>
          <w:divBdr>
            <w:top w:val="none" w:sz="0" w:space="0" w:color="auto"/>
            <w:left w:val="none" w:sz="0" w:space="0" w:color="auto"/>
            <w:bottom w:val="none" w:sz="0" w:space="0" w:color="auto"/>
            <w:right w:val="none" w:sz="0" w:space="0" w:color="auto"/>
          </w:divBdr>
        </w:div>
        <w:div w:id="1438597845">
          <w:marLeft w:val="480"/>
          <w:marRight w:val="0"/>
          <w:marTop w:val="0"/>
          <w:marBottom w:val="0"/>
          <w:divBdr>
            <w:top w:val="none" w:sz="0" w:space="0" w:color="auto"/>
            <w:left w:val="none" w:sz="0" w:space="0" w:color="auto"/>
            <w:bottom w:val="none" w:sz="0" w:space="0" w:color="auto"/>
            <w:right w:val="none" w:sz="0" w:space="0" w:color="auto"/>
          </w:divBdr>
        </w:div>
        <w:div w:id="1880773721">
          <w:marLeft w:val="480"/>
          <w:marRight w:val="0"/>
          <w:marTop w:val="0"/>
          <w:marBottom w:val="0"/>
          <w:divBdr>
            <w:top w:val="none" w:sz="0" w:space="0" w:color="auto"/>
            <w:left w:val="none" w:sz="0" w:space="0" w:color="auto"/>
            <w:bottom w:val="none" w:sz="0" w:space="0" w:color="auto"/>
            <w:right w:val="none" w:sz="0" w:space="0" w:color="auto"/>
          </w:divBdr>
        </w:div>
        <w:div w:id="166331497">
          <w:marLeft w:val="480"/>
          <w:marRight w:val="0"/>
          <w:marTop w:val="0"/>
          <w:marBottom w:val="0"/>
          <w:divBdr>
            <w:top w:val="none" w:sz="0" w:space="0" w:color="auto"/>
            <w:left w:val="none" w:sz="0" w:space="0" w:color="auto"/>
            <w:bottom w:val="none" w:sz="0" w:space="0" w:color="auto"/>
            <w:right w:val="none" w:sz="0" w:space="0" w:color="auto"/>
          </w:divBdr>
        </w:div>
        <w:div w:id="882406220">
          <w:marLeft w:val="480"/>
          <w:marRight w:val="0"/>
          <w:marTop w:val="0"/>
          <w:marBottom w:val="0"/>
          <w:divBdr>
            <w:top w:val="none" w:sz="0" w:space="0" w:color="auto"/>
            <w:left w:val="none" w:sz="0" w:space="0" w:color="auto"/>
            <w:bottom w:val="none" w:sz="0" w:space="0" w:color="auto"/>
            <w:right w:val="none" w:sz="0" w:space="0" w:color="auto"/>
          </w:divBdr>
        </w:div>
        <w:div w:id="1455636169">
          <w:marLeft w:val="480"/>
          <w:marRight w:val="0"/>
          <w:marTop w:val="0"/>
          <w:marBottom w:val="0"/>
          <w:divBdr>
            <w:top w:val="none" w:sz="0" w:space="0" w:color="auto"/>
            <w:left w:val="none" w:sz="0" w:space="0" w:color="auto"/>
            <w:bottom w:val="none" w:sz="0" w:space="0" w:color="auto"/>
            <w:right w:val="none" w:sz="0" w:space="0" w:color="auto"/>
          </w:divBdr>
        </w:div>
        <w:div w:id="1194461137">
          <w:marLeft w:val="480"/>
          <w:marRight w:val="0"/>
          <w:marTop w:val="0"/>
          <w:marBottom w:val="0"/>
          <w:divBdr>
            <w:top w:val="none" w:sz="0" w:space="0" w:color="auto"/>
            <w:left w:val="none" w:sz="0" w:space="0" w:color="auto"/>
            <w:bottom w:val="none" w:sz="0" w:space="0" w:color="auto"/>
            <w:right w:val="none" w:sz="0" w:space="0" w:color="auto"/>
          </w:divBdr>
        </w:div>
        <w:div w:id="1961761423">
          <w:marLeft w:val="480"/>
          <w:marRight w:val="0"/>
          <w:marTop w:val="0"/>
          <w:marBottom w:val="0"/>
          <w:divBdr>
            <w:top w:val="none" w:sz="0" w:space="0" w:color="auto"/>
            <w:left w:val="none" w:sz="0" w:space="0" w:color="auto"/>
            <w:bottom w:val="none" w:sz="0" w:space="0" w:color="auto"/>
            <w:right w:val="none" w:sz="0" w:space="0" w:color="auto"/>
          </w:divBdr>
        </w:div>
        <w:div w:id="1778796415">
          <w:marLeft w:val="480"/>
          <w:marRight w:val="0"/>
          <w:marTop w:val="0"/>
          <w:marBottom w:val="0"/>
          <w:divBdr>
            <w:top w:val="none" w:sz="0" w:space="0" w:color="auto"/>
            <w:left w:val="none" w:sz="0" w:space="0" w:color="auto"/>
            <w:bottom w:val="none" w:sz="0" w:space="0" w:color="auto"/>
            <w:right w:val="none" w:sz="0" w:space="0" w:color="auto"/>
          </w:divBdr>
        </w:div>
        <w:div w:id="1988321878">
          <w:marLeft w:val="480"/>
          <w:marRight w:val="0"/>
          <w:marTop w:val="0"/>
          <w:marBottom w:val="0"/>
          <w:divBdr>
            <w:top w:val="none" w:sz="0" w:space="0" w:color="auto"/>
            <w:left w:val="none" w:sz="0" w:space="0" w:color="auto"/>
            <w:bottom w:val="none" w:sz="0" w:space="0" w:color="auto"/>
            <w:right w:val="none" w:sz="0" w:space="0" w:color="auto"/>
          </w:divBdr>
        </w:div>
        <w:div w:id="755859242">
          <w:marLeft w:val="480"/>
          <w:marRight w:val="0"/>
          <w:marTop w:val="0"/>
          <w:marBottom w:val="0"/>
          <w:divBdr>
            <w:top w:val="none" w:sz="0" w:space="0" w:color="auto"/>
            <w:left w:val="none" w:sz="0" w:space="0" w:color="auto"/>
            <w:bottom w:val="none" w:sz="0" w:space="0" w:color="auto"/>
            <w:right w:val="none" w:sz="0" w:space="0" w:color="auto"/>
          </w:divBdr>
        </w:div>
        <w:div w:id="527068121">
          <w:marLeft w:val="480"/>
          <w:marRight w:val="0"/>
          <w:marTop w:val="0"/>
          <w:marBottom w:val="0"/>
          <w:divBdr>
            <w:top w:val="none" w:sz="0" w:space="0" w:color="auto"/>
            <w:left w:val="none" w:sz="0" w:space="0" w:color="auto"/>
            <w:bottom w:val="none" w:sz="0" w:space="0" w:color="auto"/>
            <w:right w:val="none" w:sz="0" w:space="0" w:color="auto"/>
          </w:divBdr>
        </w:div>
        <w:div w:id="2133861377">
          <w:marLeft w:val="480"/>
          <w:marRight w:val="0"/>
          <w:marTop w:val="0"/>
          <w:marBottom w:val="0"/>
          <w:divBdr>
            <w:top w:val="none" w:sz="0" w:space="0" w:color="auto"/>
            <w:left w:val="none" w:sz="0" w:space="0" w:color="auto"/>
            <w:bottom w:val="none" w:sz="0" w:space="0" w:color="auto"/>
            <w:right w:val="none" w:sz="0" w:space="0" w:color="auto"/>
          </w:divBdr>
        </w:div>
        <w:div w:id="1109590470">
          <w:marLeft w:val="480"/>
          <w:marRight w:val="0"/>
          <w:marTop w:val="0"/>
          <w:marBottom w:val="0"/>
          <w:divBdr>
            <w:top w:val="none" w:sz="0" w:space="0" w:color="auto"/>
            <w:left w:val="none" w:sz="0" w:space="0" w:color="auto"/>
            <w:bottom w:val="none" w:sz="0" w:space="0" w:color="auto"/>
            <w:right w:val="none" w:sz="0" w:space="0" w:color="auto"/>
          </w:divBdr>
        </w:div>
        <w:div w:id="494145566">
          <w:marLeft w:val="480"/>
          <w:marRight w:val="0"/>
          <w:marTop w:val="0"/>
          <w:marBottom w:val="0"/>
          <w:divBdr>
            <w:top w:val="none" w:sz="0" w:space="0" w:color="auto"/>
            <w:left w:val="none" w:sz="0" w:space="0" w:color="auto"/>
            <w:bottom w:val="none" w:sz="0" w:space="0" w:color="auto"/>
            <w:right w:val="none" w:sz="0" w:space="0" w:color="auto"/>
          </w:divBdr>
        </w:div>
        <w:div w:id="1490756020">
          <w:marLeft w:val="480"/>
          <w:marRight w:val="0"/>
          <w:marTop w:val="0"/>
          <w:marBottom w:val="0"/>
          <w:divBdr>
            <w:top w:val="none" w:sz="0" w:space="0" w:color="auto"/>
            <w:left w:val="none" w:sz="0" w:space="0" w:color="auto"/>
            <w:bottom w:val="none" w:sz="0" w:space="0" w:color="auto"/>
            <w:right w:val="none" w:sz="0" w:space="0" w:color="auto"/>
          </w:divBdr>
        </w:div>
        <w:div w:id="2082679058">
          <w:marLeft w:val="480"/>
          <w:marRight w:val="0"/>
          <w:marTop w:val="0"/>
          <w:marBottom w:val="0"/>
          <w:divBdr>
            <w:top w:val="none" w:sz="0" w:space="0" w:color="auto"/>
            <w:left w:val="none" w:sz="0" w:space="0" w:color="auto"/>
            <w:bottom w:val="none" w:sz="0" w:space="0" w:color="auto"/>
            <w:right w:val="none" w:sz="0" w:space="0" w:color="auto"/>
          </w:divBdr>
        </w:div>
        <w:div w:id="551580467">
          <w:marLeft w:val="480"/>
          <w:marRight w:val="0"/>
          <w:marTop w:val="0"/>
          <w:marBottom w:val="0"/>
          <w:divBdr>
            <w:top w:val="none" w:sz="0" w:space="0" w:color="auto"/>
            <w:left w:val="none" w:sz="0" w:space="0" w:color="auto"/>
            <w:bottom w:val="none" w:sz="0" w:space="0" w:color="auto"/>
            <w:right w:val="none" w:sz="0" w:space="0" w:color="auto"/>
          </w:divBdr>
        </w:div>
        <w:div w:id="275869634">
          <w:marLeft w:val="480"/>
          <w:marRight w:val="0"/>
          <w:marTop w:val="0"/>
          <w:marBottom w:val="0"/>
          <w:divBdr>
            <w:top w:val="none" w:sz="0" w:space="0" w:color="auto"/>
            <w:left w:val="none" w:sz="0" w:space="0" w:color="auto"/>
            <w:bottom w:val="none" w:sz="0" w:space="0" w:color="auto"/>
            <w:right w:val="none" w:sz="0" w:space="0" w:color="auto"/>
          </w:divBdr>
        </w:div>
        <w:div w:id="170145224">
          <w:marLeft w:val="480"/>
          <w:marRight w:val="0"/>
          <w:marTop w:val="0"/>
          <w:marBottom w:val="0"/>
          <w:divBdr>
            <w:top w:val="none" w:sz="0" w:space="0" w:color="auto"/>
            <w:left w:val="none" w:sz="0" w:space="0" w:color="auto"/>
            <w:bottom w:val="none" w:sz="0" w:space="0" w:color="auto"/>
            <w:right w:val="none" w:sz="0" w:space="0" w:color="auto"/>
          </w:divBdr>
        </w:div>
        <w:div w:id="1375543812">
          <w:marLeft w:val="480"/>
          <w:marRight w:val="0"/>
          <w:marTop w:val="0"/>
          <w:marBottom w:val="0"/>
          <w:divBdr>
            <w:top w:val="none" w:sz="0" w:space="0" w:color="auto"/>
            <w:left w:val="none" w:sz="0" w:space="0" w:color="auto"/>
            <w:bottom w:val="none" w:sz="0" w:space="0" w:color="auto"/>
            <w:right w:val="none" w:sz="0" w:space="0" w:color="auto"/>
          </w:divBdr>
        </w:div>
        <w:div w:id="1984459640">
          <w:marLeft w:val="480"/>
          <w:marRight w:val="0"/>
          <w:marTop w:val="0"/>
          <w:marBottom w:val="0"/>
          <w:divBdr>
            <w:top w:val="none" w:sz="0" w:space="0" w:color="auto"/>
            <w:left w:val="none" w:sz="0" w:space="0" w:color="auto"/>
            <w:bottom w:val="none" w:sz="0" w:space="0" w:color="auto"/>
            <w:right w:val="none" w:sz="0" w:space="0" w:color="auto"/>
          </w:divBdr>
        </w:div>
        <w:div w:id="2030177072">
          <w:marLeft w:val="480"/>
          <w:marRight w:val="0"/>
          <w:marTop w:val="0"/>
          <w:marBottom w:val="0"/>
          <w:divBdr>
            <w:top w:val="none" w:sz="0" w:space="0" w:color="auto"/>
            <w:left w:val="none" w:sz="0" w:space="0" w:color="auto"/>
            <w:bottom w:val="none" w:sz="0" w:space="0" w:color="auto"/>
            <w:right w:val="none" w:sz="0" w:space="0" w:color="auto"/>
          </w:divBdr>
        </w:div>
        <w:div w:id="1220089503">
          <w:marLeft w:val="480"/>
          <w:marRight w:val="0"/>
          <w:marTop w:val="0"/>
          <w:marBottom w:val="0"/>
          <w:divBdr>
            <w:top w:val="none" w:sz="0" w:space="0" w:color="auto"/>
            <w:left w:val="none" w:sz="0" w:space="0" w:color="auto"/>
            <w:bottom w:val="none" w:sz="0" w:space="0" w:color="auto"/>
            <w:right w:val="none" w:sz="0" w:space="0" w:color="auto"/>
          </w:divBdr>
        </w:div>
        <w:div w:id="1459646130">
          <w:marLeft w:val="480"/>
          <w:marRight w:val="0"/>
          <w:marTop w:val="0"/>
          <w:marBottom w:val="0"/>
          <w:divBdr>
            <w:top w:val="none" w:sz="0" w:space="0" w:color="auto"/>
            <w:left w:val="none" w:sz="0" w:space="0" w:color="auto"/>
            <w:bottom w:val="none" w:sz="0" w:space="0" w:color="auto"/>
            <w:right w:val="none" w:sz="0" w:space="0" w:color="auto"/>
          </w:divBdr>
        </w:div>
        <w:div w:id="1532300591">
          <w:marLeft w:val="480"/>
          <w:marRight w:val="0"/>
          <w:marTop w:val="0"/>
          <w:marBottom w:val="0"/>
          <w:divBdr>
            <w:top w:val="none" w:sz="0" w:space="0" w:color="auto"/>
            <w:left w:val="none" w:sz="0" w:space="0" w:color="auto"/>
            <w:bottom w:val="none" w:sz="0" w:space="0" w:color="auto"/>
            <w:right w:val="none" w:sz="0" w:space="0" w:color="auto"/>
          </w:divBdr>
        </w:div>
        <w:div w:id="1528714227">
          <w:marLeft w:val="480"/>
          <w:marRight w:val="0"/>
          <w:marTop w:val="0"/>
          <w:marBottom w:val="0"/>
          <w:divBdr>
            <w:top w:val="none" w:sz="0" w:space="0" w:color="auto"/>
            <w:left w:val="none" w:sz="0" w:space="0" w:color="auto"/>
            <w:bottom w:val="none" w:sz="0" w:space="0" w:color="auto"/>
            <w:right w:val="none" w:sz="0" w:space="0" w:color="auto"/>
          </w:divBdr>
        </w:div>
        <w:div w:id="855928212">
          <w:marLeft w:val="480"/>
          <w:marRight w:val="0"/>
          <w:marTop w:val="0"/>
          <w:marBottom w:val="0"/>
          <w:divBdr>
            <w:top w:val="none" w:sz="0" w:space="0" w:color="auto"/>
            <w:left w:val="none" w:sz="0" w:space="0" w:color="auto"/>
            <w:bottom w:val="none" w:sz="0" w:space="0" w:color="auto"/>
            <w:right w:val="none" w:sz="0" w:space="0" w:color="auto"/>
          </w:divBdr>
        </w:div>
        <w:div w:id="28378089">
          <w:marLeft w:val="480"/>
          <w:marRight w:val="0"/>
          <w:marTop w:val="0"/>
          <w:marBottom w:val="0"/>
          <w:divBdr>
            <w:top w:val="none" w:sz="0" w:space="0" w:color="auto"/>
            <w:left w:val="none" w:sz="0" w:space="0" w:color="auto"/>
            <w:bottom w:val="none" w:sz="0" w:space="0" w:color="auto"/>
            <w:right w:val="none" w:sz="0" w:space="0" w:color="auto"/>
          </w:divBdr>
        </w:div>
        <w:div w:id="73822127">
          <w:marLeft w:val="480"/>
          <w:marRight w:val="0"/>
          <w:marTop w:val="0"/>
          <w:marBottom w:val="0"/>
          <w:divBdr>
            <w:top w:val="none" w:sz="0" w:space="0" w:color="auto"/>
            <w:left w:val="none" w:sz="0" w:space="0" w:color="auto"/>
            <w:bottom w:val="none" w:sz="0" w:space="0" w:color="auto"/>
            <w:right w:val="none" w:sz="0" w:space="0" w:color="auto"/>
          </w:divBdr>
        </w:div>
        <w:div w:id="637609520">
          <w:marLeft w:val="480"/>
          <w:marRight w:val="0"/>
          <w:marTop w:val="0"/>
          <w:marBottom w:val="0"/>
          <w:divBdr>
            <w:top w:val="none" w:sz="0" w:space="0" w:color="auto"/>
            <w:left w:val="none" w:sz="0" w:space="0" w:color="auto"/>
            <w:bottom w:val="none" w:sz="0" w:space="0" w:color="auto"/>
            <w:right w:val="none" w:sz="0" w:space="0" w:color="auto"/>
          </w:divBdr>
        </w:div>
        <w:div w:id="415128316">
          <w:marLeft w:val="480"/>
          <w:marRight w:val="0"/>
          <w:marTop w:val="0"/>
          <w:marBottom w:val="0"/>
          <w:divBdr>
            <w:top w:val="none" w:sz="0" w:space="0" w:color="auto"/>
            <w:left w:val="none" w:sz="0" w:space="0" w:color="auto"/>
            <w:bottom w:val="none" w:sz="0" w:space="0" w:color="auto"/>
            <w:right w:val="none" w:sz="0" w:space="0" w:color="auto"/>
          </w:divBdr>
        </w:div>
        <w:div w:id="495269164">
          <w:marLeft w:val="480"/>
          <w:marRight w:val="0"/>
          <w:marTop w:val="0"/>
          <w:marBottom w:val="0"/>
          <w:divBdr>
            <w:top w:val="none" w:sz="0" w:space="0" w:color="auto"/>
            <w:left w:val="none" w:sz="0" w:space="0" w:color="auto"/>
            <w:bottom w:val="none" w:sz="0" w:space="0" w:color="auto"/>
            <w:right w:val="none" w:sz="0" w:space="0" w:color="auto"/>
          </w:divBdr>
        </w:div>
        <w:div w:id="1997804284">
          <w:marLeft w:val="480"/>
          <w:marRight w:val="0"/>
          <w:marTop w:val="0"/>
          <w:marBottom w:val="0"/>
          <w:divBdr>
            <w:top w:val="none" w:sz="0" w:space="0" w:color="auto"/>
            <w:left w:val="none" w:sz="0" w:space="0" w:color="auto"/>
            <w:bottom w:val="none" w:sz="0" w:space="0" w:color="auto"/>
            <w:right w:val="none" w:sz="0" w:space="0" w:color="auto"/>
          </w:divBdr>
        </w:div>
        <w:div w:id="1537933347">
          <w:marLeft w:val="480"/>
          <w:marRight w:val="0"/>
          <w:marTop w:val="0"/>
          <w:marBottom w:val="0"/>
          <w:divBdr>
            <w:top w:val="none" w:sz="0" w:space="0" w:color="auto"/>
            <w:left w:val="none" w:sz="0" w:space="0" w:color="auto"/>
            <w:bottom w:val="none" w:sz="0" w:space="0" w:color="auto"/>
            <w:right w:val="none" w:sz="0" w:space="0" w:color="auto"/>
          </w:divBdr>
        </w:div>
        <w:div w:id="1010138228">
          <w:marLeft w:val="480"/>
          <w:marRight w:val="0"/>
          <w:marTop w:val="0"/>
          <w:marBottom w:val="0"/>
          <w:divBdr>
            <w:top w:val="none" w:sz="0" w:space="0" w:color="auto"/>
            <w:left w:val="none" w:sz="0" w:space="0" w:color="auto"/>
            <w:bottom w:val="none" w:sz="0" w:space="0" w:color="auto"/>
            <w:right w:val="none" w:sz="0" w:space="0" w:color="auto"/>
          </w:divBdr>
        </w:div>
        <w:div w:id="374937920">
          <w:marLeft w:val="480"/>
          <w:marRight w:val="0"/>
          <w:marTop w:val="0"/>
          <w:marBottom w:val="0"/>
          <w:divBdr>
            <w:top w:val="none" w:sz="0" w:space="0" w:color="auto"/>
            <w:left w:val="none" w:sz="0" w:space="0" w:color="auto"/>
            <w:bottom w:val="none" w:sz="0" w:space="0" w:color="auto"/>
            <w:right w:val="none" w:sz="0" w:space="0" w:color="auto"/>
          </w:divBdr>
        </w:div>
        <w:div w:id="1245919179">
          <w:marLeft w:val="480"/>
          <w:marRight w:val="0"/>
          <w:marTop w:val="0"/>
          <w:marBottom w:val="0"/>
          <w:divBdr>
            <w:top w:val="none" w:sz="0" w:space="0" w:color="auto"/>
            <w:left w:val="none" w:sz="0" w:space="0" w:color="auto"/>
            <w:bottom w:val="none" w:sz="0" w:space="0" w:color="auto"/>
            <w:right w:val="none" w:sz="0" w:space="0" w:color="auto"/>
          </w:divBdr>
        </w:div>
        <w:div w:id="2020421147">
          <w:marLeft w:val="480"/>
          <w:marRight w:val="0"/>
          <w:marTop w:val="0"/>
          <w:marBottom w:val="0"/>
          <w:divBdr>
            <w:top w:val="none" w:sz="0" w:space="0" w:color="auto"/>
            <w:left w:val="none" w:sz="0" w:space="0" w:color="auto"/>
            <w:bottom w:val="none" w:sz="0" w:space="0" w:color="auto"/>
            <w:right w:val="none" w:sz="0" w:space="0" w:color="auto"/>
          </w:divBdr>
        </w:div>
        <w:div w:id="1535582879">
          <w:marLeft w:val="480"/>
          <w:marRight w:val="0"/>
          <w:marTop w:val="0"/>
          <w:marBottom w:val="0"/>
          <w:divBdr>
            <w:top w:val="none" w:sz="0" w:space="0" w:color="auto"/>
            <w:left w:val="none" w:sz="0" w:space="0" w:color="auto"/>
            <w:bottom w:val="none" w:sz="0" w:space="0" w:color="auto"/>
            <w:right w:val="none" w:sz="0" w:space="0" w:color="auto"/>
          </w:divBdr>
        </w:div>
        <w:div w:id="841317093">
          <w:marLeft w:val="480"/>
          <w:marRight w:val="0"/>
          <w:marTop w:val="0"/>
          <w:marBottom w:val="0"/>
          <w:divBdr>
            <w:top w:val="none" w:sz="0" w:space="0" w:color="auto"/>
            <w:left w:val="none" w:sz="0" w:space="0" w:color="auto"/>
            <w:bottom w:val="none" w:sz="0" w:space="0" w:color="auto"/>
            <w:right w:val="none" w:sz="0" w:space="0" w:color="auto"/>
          </w:divBdr>
        </w:div>
        <w:div w:id="1305499377">
          <w:marLeft w:val="480"/>
          <w:marRight w:val="0"/>
          <w:marTop w:val="0"/>
          <w:marBottom w:val="0"/>
          <w:divBdr>
            <w:top w:val="none" w:sz="0" w:space="0" w:color="auto"/>
            <w:left w:val="none" w:sz="0" w:space="0" w:color="auto"/>
            <w:bottom w:val="none" w:sz="0" w:space="0" w:color="auto"/>
            <w:right w:val="none" w:sz="0" w:space="0" w:color="auto"/>
          </w:divBdr>
        </w:div>
        <w:div w:id="818245">
          <w:marLeft w:val="480"/>
          <w:marRight w:val="0"/>
          <w:marTop w:val="0"/>
          <w:marBottom w:val="0"/>
          <w:divBdr>
            <w:top w:val="none" w:sz="0" w:space="0" w:color="auto"/>
            <w:left w:val="none" w:sz="0" w:space="0" w:color="auto"/>
            <w:bottom w:val="none" w:sz="0" w:space="0" w:color="auto"/>
            <w:right w:val="none" w:sz="0" w:space="0" w:color="auto"/>
          </w:divBdr>
        </w:div>
        <w:div w:id="510686129">
          <w:marLeft w:val="480"/>
          <w:marRight w:val="0"/>
          <w:marTop w:val="0"/>
          <w:marBottom w:val="0"/>
          <w:divBdr>
            <w:top w:val="none" w:sz="0" w:space="0" w:color="auto"/>
            <w:left w:val="none" w:sz="0" w:space="0" w:color="auto"/>
            <w:bottom w:val="none" w:sz="0" w:space="0" w:color="auto"/>
            <w:right w:val="none" w:sz="0" w:space="0" w:color="auto"/>
          </w:divBdr>
        </w:div>
        <w:div w:id="1923757768">
          <w:marLeft w:val="480"/>
          <w:marRight w:val="0"/>
          <w:marTop w:val="0"/>
          <w:marBottom w:val="0"/>
          <w:divBdr>
            <w:top w:val="none" w:sz="0" w:space="0" w:color="auto"/>
            <w:left w:val="none" w:sz="0" w:space="0" w:color="auto"/>
            <w:bottom w:val="none" w:sz="0" w:space="0" w:color="auto"/>
            <w:right w:val="none" w:sz="0" w:space="0" w:color="auto"/>
          </w:divBdr>
        </w:div>
        <w:div w:id="571738272">
          <w:marLeft w:val="480"/>
          <w:marRight w:val="0"/>
          <w:marTop w:val="0"/>
          <w:marBottom w:val="0"/>
          <w:divBdr>
            <w:top w:val="none" w:sz="0" w:space="0" w:color="auto"/>
            <w:left w:val="none" w:sz="0" w:space="0" w:color="auto"/>
            <w:bottom w:val="none" w:sz="0" w:space="0" w:color="auto"/>
            <w:right w:val="none" w:sz="0" w:space="0" w:color="auto"/>
          </w:divBdr>
        </w:div>
        <w:div w:id="2039815116">
          <w:marLeft w:val="480"/>
          <w:marRight w:val="0"/>
          <w:marTop w:val="0"/>
          <w:marBottom w:val="0"/>
          <w:divBdr>
            <w:top w:val="none" w:sz="0" w:space="0" w:color="auto"/>
            <w:left w:val="none" w:sz="0" w:space="0" w:color="auto"/>
            <w:bottom w:val="none" w:sz="0" w:space="0" w:color="auto"/>
            <w:right w:val="none" w:sz="0" w:space="0" w:color="auto"/>
          </w:divBdr>
        </w:div>
        <w:div w:id="1617324815">
          <w:marLeft w:val="480"/>
          <w:marRight w:val="0"/>
          <w:marTop w:val="0"/>
          <w:marBottom w:val="0"/>
          <w:divBdr>
            <w:top w:val="none" w:sz="0" w:space="0" w:color="auto"/>
            <w:left w:val="none" w:sz="0" w:space="0" w:color="auto"/>
            <w:bottom w:val="none" w:sz="0" w:space="0" w:color="auto"/>
            <w:right w:val="none" w:sz="0" w:space="0" w:color="auto"/>
          </w:divBdr>
        </w:div>
        <w:div w:id="1292244581">
          <w:marLeft w:val="480"/>
          <w:marRight w:val="0"/>
          <w:marTop w:val="0"/>
          <w:marBottom w:val="0"/>
          <w:divBdr>
            <w:top w:val="none" w:sz="0" w:space="0" w:color="auto"/>
            <w:left w:val="none" w:sz="0" w:space="0" w:color="auto"/>
            <w:bottom w:val="none" w:sz="0" w:space="0" w:color="auto"/>
            <w:right w:val="none" w:sz="0" w:space="0" w:color="auto"/>
          </w:divBdr>
        </w:div>
        <w:div w:id="726495525">
          <w:marLeft w:val="480"/>
          <w:marRight w:val="0"/>
          <w:marTop w:val="0"/>
          <w:marBottom w:val="0"/>
          <w:divBdr>
            <w:top w:val="none" w:sz="0" w:space="0" w:color="auto"/>
            <w:left w:val="none" w:sz="0" w:space="0" w:color="auto"/>
            <w:bottom w:val="none" w:sz="0" w:space="0" w:color="auto"/>
            <w:right w:val="none" w:sz="0" w:space="0" w:color="auto"/>
          </w:divBdr>
        </w:div>
        <w:div w:id="974607095">
          <w:marLeft w:val="480"/>
          <w:marRight w:val="0"/>
          <w:marTop w:val="0"/>
          <w:marBottom w:val="0"/>
          <w:divBdr>
            <w:top w:val="none" w:sz="0" w:space="0" w:color="auto"/>
            <w:left w:val="none" w:sz="0" w:space="0" w:color="auto"/>
            <w:bottom w:val="none" w:sz="0" w:space="0" w:color="auto"/>
            <w:right w:val="none" w:sz="0" w:space="0" w:color="auto"/>
          </w:divBdr>
        </w:div>
      </w:divsChild>
    </w:div>
    <w:div w:id="1573353338">
      <w:bodyDiv w:val="1"/>
      <w:marLeft w:val="0"/>
      <w:marRight w:val="0"/>
      <w:marTop w:val="0"/>
      <w:marBottom w:val="0"/>
      <w:divBdr>
        <w:top w:val="none" w:sz="0" w:space="0" w:color="auto"/>
        <w:left w:val="none" w:sz="0" w:space="0" w:color="auto"/>
        <w:bottom w:val="none" w:sz="0" w:space="0" w:color="auto"/>
        <w:right w:val="none" w:sz="0" w:space="0" w:color="auto"/>
      </w:divBdr>
    </w:div>
    <w:div w:id="1573663039">
      <w:bodyDiv w:val="1"/>
      <w:marLeft w:val="0"/>
      <w:marRight w:val="0"/>
      <w:marTop w:val="0"/>
      <w:marBottom w:val="0"/>
      <w:divBdr>
        <w:top w:val="none" w:sz="0" w:space="0" w:color="auto"/>
        <w:left w:val="none" w:sz="0" w:space="0" w:color="auto"/>
        <w:bottom w:val="none" w:sz="0" w:space="0" w:color="auto"/>
        <w:right w:val="none" w:sz="0" w:space="0" w:color="auto"/>
      </w:divBdr>
    </w:div>
    <w:div w:id="1575314623">
      <w:bodyDiv w:val="1"/>
      <w:marLeft w:val="0"/>
      <w:marRight w:val="0"/>
      <w:marTop w:val="0"/>
      <w:marBottom w:val="0"/>
      <w:divBdr>
        <w:top w:val="none" w:sz="0" w:space="0" w:color="auto"/>
        <w:left w:val="none" w:sz="0" w:space="0" w:color="auto"/>
        <w:bottom w:val="none" w:sz="0" w:space="0" w:color="auto"/>
        <w:right w:val="none" w:sz="0" w:space="0" w:color="auto"/>
      </w:divBdr>
    </w:div>
    <w:div w:id="1576545361">
      <w:bodyDiv w:val="1"/>
      <w:marLeft w:val="0"/>
      <w:marRight w:val="0"/>
      <w:marTop w:val="0"/>
      <w:marBottom w:val="0"/>
      <w:divBdr>
        <w:top w:val="none" w:sz="0" w:space="0" w:color="auto"/>
        <w:left w:val="none" w:sz="0" w:space="0" w:color="auto"/>
        <w:bottom w:val="none" w:sz="0" w:space="0" w:color="auto"/>
        <w:right w:val="none" w:sz="0" w:space="0" w:color="auto"/>
      </w:divBdr>
    </w:div>
    <w:div w:id="1578972708">
      <w:bodyDiv w:val="1"/>
      <w:marLeft w:val="0"/>
      <w:marRight w:val="0"/>
      <w:marTop w:val="0"/>
      <w:marBottom w:val="0"/>
      <w:divBdr>
        <w:top w:val="none" w:sz="0" w:space="0" w:color="auto"/>
        <w:left w:val="none" w:sz="0" w:space="0" w:color="auto"/>
        <w:bottom w:val="none" w:sz="0" w:space="0" w:color="auto"/>
        <w:right w:val="none" w:sz="0" w:space="0" w:color="auto"/>
      </w:divBdr>
    </w:div>
    <w:div w:id="1581595138">
      <w:bodyDiv w:val="1"/>
      <w:marLeft w:val="0"/>
      <w:marRight w:val="0"/>
      <w:marTop w:val="0"/>
      <w:marBottom w:val="0"/>
      <w:divBdr>
        <w:top w:val="none" w:sz="0" w:space="0" w:color="auto"/>
        <w:left w:val="none" w:sz="0" w:space="0" w:color="auto"/>
        <w:bottom w:val="none" w:sz="0" w:space="0" w:color="auto"/>
        <w:right w:val="none" w:sz="0" w:space="0" w:color="auto"/>
      </w:divBdr>
    </w:div>
    <w:div w:id="1583560941">
      <w:bodyDiv w:val="1"/>
      <w:marLeft w:val="0"/>
      <w:marRight w:val="0"/>
      <w:marTop w:val="0"/>
      <w:marBottom w:val="0"/>
      <w:divBdr>
        <w:top w:val="none" w:sz="0" w:space="0" w:color="auto"/>
        <w:left w:val="none" w:sz="0" w:space="0" w:color="auto"/>
        <w:bottom w:val="none" w:sz="0" w:space="0" w:color="auto"/>
        <w:right w:val="none" w:sz="0" w:space="0" w:color="auto"/>
      </w:divBdr>
    </w:div>
    <w:div w:id="1583955869">
      <w:bodyDiv w:val="1"/>
      <w:marLeft w:val="0"/>
      <w:marRight w:val="0"/>
      <w:marTop w:val="0"/>
      <w:marBottom w:val="0"/>
      <w:divBdr>
        <w:top w:val="none" w:sz="0" w:space="0" w:color="auto"/>
        <w:left w:val="none" w:sz="0" w:space="0" w:color="auto"/>
        <w:bottom w:val="none" w:sz="0" w:space="0" w:color="auto"/>
        <w:right w:val="none" w:sz="0" w:space="0" w:color="auto"/>
      </w:divBdr>
    </w:div>
    <w:div w:id="1584755606">
      <w:bodyDiv w:val="1"/>
      <w:marLeft w:val="0"/>
      <w:marRight w:val="0"/>
      <w:marTop w:val="0"/>
      <w:marBottom w:val="0"/>
      <w:divBdr>
        <w:top w:val="none" w:sz="0" w:space="0" w:color="auto"/>
        <w:left w:val="none" w:sz="0" w:space="0" w:color="auto"/>
        <w:bottom w:val="none" w:sz="0" w:space="0" w:color="auto"/>
        <w:right w:val="none" w:sz="0" w:space="0" w:color="auto"/>
      </w:divBdr>
    </w:div>
    <w:div w:id="1586957847">
      <w:bodyDiv w:val="1"/>
      <w:marLeft w:val="0"/>
      <w:marRight w:val="0"/>
      <w:marTop w:val="0"/>
      <w:marBottom w:val="0"/>
      <w:divBdr>
        <w:top w:val="none" w:sz="0" w:space="0" w:color="auto"/>
        <w:left w:val="none" w:sz="0" w:space="0" w:color="auto"/>
        <w:bottom w:val="none" w:sz="0" w:space="0" w:color="auto"/>
        <w:right w:val="none" w:sz="0" w:space="0" w:color="auto"/>
      </w:divBdr>
    </w:div>
    <w:div w:id="1587808665">
      <w:bodyDiv w:val="1"/>
      <w:marLeft w:val="0"/>
      <w:marRight w:val="0"/>
      <w:marTop w:val="0"/>
      <w:marBottom w:val="0"/>
      <w:divBdr>
        <w:top w:val="none" w:sz="0" w:space="0" w:color="auto"/>
        <w:left w:val="none" w:sz="0" w:space="0" w:color="auto"/>
        <w:bottom w:val="none" w:sz="0" w:space="0" w:color="auto"/>
        <w:right w:val="none" w:sz="0" w:space="0" w:color="auto"/>
      </w:divBdr>
    </w:div>
    <w:div w:id="1589463021">
      <w:bodyDiv w:val="1"/>
      <w:marLeft w:val="0"/>
      <w:marRight w:val="0"/>
      <w:marTop w:val="0"/>
      <w:marBottom w:val="0"/>
      <w:divBdr>
        <w:top w:val="none" w:sz="0" w:space="0" w:color="auto"/>
        <w:left w:val="none" w:sz="0" w:space="0" w:color="auto"/>
        <w:bottom w:val="none" w:sz="0" w:space="0" w:color="auto"/>
        <w:right w:val="none" w:sz="0" w:space="0" w:color="auto"/>
      </w:divBdr>
      <w:divsChild>
        <w:div w:id="62994492">
          <w:marLeft w:val="480"/>
          <w:marRight w:val="0"/>
          <w:marTop w:val="0"/>
          <w:marBottom w:val="0"/>
          <w:divBdr>
            <w:top w:val="none" w:sz="0" w:space="0" w:color="auto"/>
            <w:left w:val="none" w:sz="0" w:space="0" w:color="auto"/>
            <w:bottom w:val="none" w:sz="0" w:space="0" w:color="auto"/>
            <w:right w:val="none" w:sz="0" w:space="0" w:color="auto"/>
          </w:divBdr>
        </w:div>
        <w:div w:id="2141456258">
          <w:marLeft w:val="480"/>
          <w:marRight w:val="0"/>
          <w:marTop w:val="0"/>
          <w:marBottom w:val="0"/>
          <w:divBdr>
            <w:top w:val="none" w:sz="0" w:space="0" w:color="auto"/>
            <w:left w:val="none" w:sz="0" w:space="0" w:color="auto"/>
            <w:bottom w:val="none" w:sz="0" w:space="0" w:color="auto"/>
            <w:right w:val="none" w:sz="0" w:space="0" w:color="auto"/>
          </w:divBdr>
        </w:div>
        <w:div w:id="56056473">
          <w:marLeft w:val="480"/>
          <w:marRight w:val="0"/>
          <w:marTop w:val="0"/>
          <w:marBottom w:val="0"/>
          <w:divBdr>
            <w:top w:val="none" w:sz="0" w:space="0" w:color="auto"/>
            <w:left w:val="none" w:sz="0" w:space="0" w:color="auto"/>
            <w:bottom w:val="none" w:sz="0" w:space="0" w:color="auto"/>
            <w:right w:val="none" w:sz="0" w:space="0" w:color="auto"/>
          </w:divBdr>
        </w:div>
        <w:div w:id="1143815018">
          <w:marLeft w:val="480"/>
          <w:marRight w:val="0"/>
          <w:marTop w:val="0"/>
          <w:marBottom w:val="0"/>
          <w:divBdr>
            <w:top w:val="none" w:sz="0" w:space="0" w:color="auto"/>
            <w:left w:val="none" w:sz="0" w:space="0" w:color="auto"/>
            <w:bottom w:val="none" w:sz="0" w:space="0" w:color="auto"/>
            <w:right w:val="none" w:sz="0" w:space="0" w:color="auto"/>
          </w:divBdr>
        </w:div>
        <w:div w:id="1619218099">
          <w:marLeft w:val="480"/>
          <w:marRight w:val="0"/>
          <w:marTop w:val="0"/>
          <w:marBottom w:val="0"/>
          <w:divBdr>
            <w:top w:val="none" w:sz="0" w:space="0" w:color="auto"/>
            <w:left w:val="none" w:sz="0" w:space="0" w:color="auto"/>
            <w:bottom w:val="none" w:sz="0" w:space="0" w:color="auto"/>
            <w:right w:val="none" w:sz="0" w:space="0" w:color="auto"/>
          </w:divBdr>
        </w:div>
        <w:div w:id="1032850971">
          <w:marLeft w:val="480"/>
          <w:marRight w:val="0"/>
          <w:marTop w:val="0"/>
          <w:marBottom w:val="0"/>
          <w:divBdr>
            <w:top w:val="none" w:sz="0" w:space="0" w:color="auto"/>
            <w:left w:val="none" w:sz="0" w:space="0" w:color="auto"/>
            <w:bottom w:val="none" w:sz="0" w:space="0" w:color="auto"/>
            <w:right w:val="none" w:sz="0" w:space="0" w:color="auto"/>
          </w:divBdr>
        </w:div>
        <w:div w:id="638196080">
          <w:marLeft w:val="480"/>
          <w:marRight w:val="0"/>
          <w:marTop w:val="0"/>
          <w:marBottom w:val="0"/>
          <w:divBdr>
            <w:top w:val="none" w:sz="0" w:space="0" w:color="auto"/>
            <w:left w:val="none" w:sz="0" w:space="0" w:color="auto"/>
            <w:bottom w:val="none" w:sz="0" w:space="0" w:color="auto"/>
            <w:right w:val="none" w:sz="0" w:space="0" w:color="auto"/>
          </w:divBdr>
        </w:div>
        <w:div w:id="1822235861">
          <w:marLeft w:val="480"/>
          <w:marRight w:val="0"/>
          <w:marTop w:val="0"/>
          <w:marBottom w:val="0"/>
          <w:divBdr>
            <w:top w:val="none" w:sz="0" w:space="0" w:color="auto"/>
            <w:left w:val="none" w:sz="0" w:space="0" w:color="auto"/>
            <w:bottom w:val="none" w:sz="0" w:space="0" w:color="auto"/>
            <w:right w:val="none" w:sz="0" w:space="0" w:color="auto"/>
          </w:divBdr>
        </w:div>
        <w:div w:id="864908330">
          <w:marLeft w:val="480"/>
          <w:marRight w:val="0"/>
          <w:marTop w:val="0"/>
          <w:marBottom w:val="0"/>
          <w:divBdr>
            <w:top w:val="none" w:sz="0" w:space="0" w:color="auto"/>
            <w:left w:val="none" w:sz="0" w:space="0" w:color="auto"/>
            <w:bottom w:val="none" w:sz="0" w:space="0" w:color="auto"/>
            <w:right w:val="none" w:sz="0" w:space="0" w:color="auto"/>
          </w:divBdr>
        </w:div>
        <w:div w:id="528497566">
          <w:marLeft w:val="480"/>
          <w:marRight w:val="0"/>
          <w:marTop w:val="0"/>
          <w:marBottom w:val="0"/>
          <w:divBdr>
            <w:top w:val="none" w:sz="0" w:space="0" w:color="auto"/>
            <w:left w:val="none" w:sz="0" w:space="0" w:color="auto"/>
            <w:bottom w:val="none" w:sz="0" w:space="0" w:color="auto"/>
            <w:right w:val="none" w:sz="0" w:space="0" w:color="auto"/>
          </w:divBdr>
        </w:div>
        <w:div w:id="1072436210">
          <w:marLeft w:val="480"/>
          <w:marRight w:val="0"/>
          <w:marTop w:val="0"/>
          <w:marBottom w:val="0"/>
          <w:divBdr>
            <w:top w:val="none" w:sz="0" w:space="0" w:color="auto"/>
            <w:left w:val="none" w:sz="0" w:space="0" w:color="auto"/>
            <w:bottom w:val="none" w:sz="0" w:space="0" w:color="auto"/>
            <w:right w:val="none" w:sz="0" w:space="0" w:color="auto"/>
          </w:divBdr>
        </w:div>
        <w:div w:id="1030493279">
          <w:marLeft w:val="480"/>
          <w:marRight w:val="0"/>
          <w:marTop w:val="0"/>
          <w:marBottom w:val="0"/>
          <w:divBdr>
            <w:top w:val="none" w:sz="0" w:space="0" w:color="auto"/>
            <w:left w:val="none" w:sz="0" w:space="0" w:color="auto"/>
            <w:bottom w:val="none" w:sz="0" w:space="0" w:color="auto"/>
            <w:right w:val="none" w:sz="0" w:space="0" w:color="auto"/>
          </w:divBdr>
        </w:div>
        <w:div w:id="463083548">
          <w:marLeft w:val="480"/>
          <w:marRight w:val="0"/>
          <w:marTop w:val="0"/>
          <w:marBottom w:val="0"/>
          <w:divBdr>
            <w:top w:val="none" w:sz="0" w:space="0" w:color="auto"/>
            <w:left w:val="none" w:sz="0" w:space="0" w:color="auto"/>
            <w:bottom w:val="none" w:sz="0" w:space="0" w:color="auto"/>
            <w:right w:val="none" w:sz="0" w:space="0" w:color="auto"/>
          </w:divBdr>
        </w:div>
        <w:div w:id="121770838">
          <w:marLeft w:val="480"/>
          <w:marRight w:val="0"/>
          <w:marTop w:val="0"/>
          <w:marBottom w:val="0"/>
          <w:divBdr>
            <w:top w:val="none" w:sz="0" w:space="0" w:color="auto"/>
            <w:left w:val="none" w:sz="0" w:space="0" w:color="auto"/>
            <w:bottom w:val="none" w:sz="0" w:space="0" w:color="auto"/>
            <w:right w:val="none" w:sz="0" w:space="0" w:color="auto"/>
          </w:divBdr>
        </w:div>
        <w:div w:id="1426223360">
          <w:marLeft w:val="480"/>
          <w:marRight w:val="0"/>
          <w:marTop w:val="0"/>
          <w:marBottom w:val="0"/>
          <w:divBdr>
            <w:top w:val="none" w:sz="0" w:space="0" w:color="auto"/>
            <w:left w:val="none" w:sz="0" w:space="0" w:color="auto"/>
            <w:bottom w:val="none" w:sz="0" w:space="0" w:color="auto"/>
            <w:right w:val="none" w:sz="0" w:space="0" w:color="auto"/>
          </w:divBdr>
        </w:div>
        <w:div w:id="1220630559">
          <w:marLeft w:val="480"/>
          <w:marRight w:val="0"/>
          <w:marTop w:val="0"/>
          <w:marBottom w:val="0"/>
          <w:divBdr>
            <w:top w:val="none" w:sz="0" w:space="0" w:color="auto"/>
            <w:left w:val="none" w:sz="0" w:space="0" w:color="auto"/>
            <w:bottom w:val="none" w:sz="0" w:space="0" w:color="auto"/>
            <w:right w:val="none" w:sz="0" w:space="0" w:color="auto"/>
          </w:divBdr>
        </w:div>
        <w:div w:id="856578402">
          <w:marLeft w:val="480"/>
          <w:marRight w:val="0"/>
          <w:marTop w:val="0"/>
          <w:marBottom w:val="0"/>
          <w:divBdr>
            <w:top w:val="none" w:sz="0" w:space="0" w:color="auto"/>
            <w:left w:val="none" w:sz="0" w:space="0" w:color="auto"/>
            <w:bottom w:val="none" w:sz="0" w:space="0" w:color="auto"/>
            <w:right w:val="none" w:sz="0" w:space="0" w:color="auto"/>
          </w:divBdr>
        </w:div>
        <w:div w:id="573976035">
          <w:marLeft w:val="480"/>
          <w:marRight w:val="0"/>
          <w:marTop w:val="0"/>
          <w:marBottom w:val="0"/>
          <w:divBdr>
            <w:top w:val="none" w:sz="0" w:space="0" w:color="auto"/>
            <w:left w:val="none" w:sz="0" w:space="0" w:color="auto"/>
            <w:bottom w:val="none" w:sz="0" w:space="0" w:color="auto"/>
            <w:right w:val="none" w:sz="0" w:space="0" w:color="auto"/>
          </w:divBdr>
        </w:div>
        <w:div w:id="2000229091">
          <w:marLeft w:val="480"/>
          <w:marRight w:val="0"/>
          <w:marTop w:val="0"/>
          <w:marBottom w:val="0"/>
          <w:divBdr>
            <w:top w:val="none" w:sz="0" w:space="0" w:color="auto"/>
            <w:left w:val="none" w:sz="0" w:space="0" w:color="auto"/>
            <w:bottom w:val="none" w:sz="0" w:space="0" w:color="auto"/>
            <w:right w:val="none" w:sz="0" w:space="0" w:color="auto"/>
          </w:divBdr>
        </w:div>
        <w:div w:id="559438966">
          <w:marLeft w:val="480"/>
          <w:marRight w:val="0"/>
          <w:marTop w:val="0"/>
          <w:marBottom w:val="0"/>
          <w:divBdr>
            <w:top w:val="none" w:sz="0" w:space="0" w:color="auto"/>
            <w:left w:val="none" w:sz="0" w:space="0" w:color="auto"/>
            <w:bottom w:val="none" w:sz="0" w:space="0" w:color="auto"/>
            <w:right w:val="none" w:sz="0" w:space="0" w:color="auto"/>
          </w:divBdr>
        </w:div>
        <w:div w:id="1049577272">
          <w:marLeft w:val="480"/>
          <w:marRight w:val="0"/>
          <w:marTop w:val="0"/>
          <w:marBottom w:val="0"/>
          <w:divBdr>
            <w:top w:val="none" w:sz="0" w:space="0" w:color="auto"/>
            <w:left w:val="none" w:sz="0" w:space="0" w:color="auto"/>
            <w:bottom w:val="none" w:sz="0" w:space="0" w:color="auto"/>
            <w:right w:val="none" w:sz="0" w:space="0" w:color="auto"/>
          </w:divBdr>
        </w:div>
        <w:div w:id="1043404312">
          <w:marLeft w:val="480"/>
          <w:marRight w:val="0"/>
          <w:marTop w:val="0"/>
          <w:marBottom w:val="0"/>
          <w:divBdr>
            <w:top w:val="none" w:sz="0" w:space="0" w:color="auto"/>
            <w:left w:val="none" w:sz="0" w:space="0" w:color="auto"/>
            <w:bottom w:val="none" w:sz="0" w:space="0" w:color="auto"/>
            <w:right w:val="none" w:sz="0" w:space="0" w:color="auto"/>
          </w:divBdr>
        </w:div>
        <w:div w:id="549651772">
          <w:marLeft w:val="480"/>
          <w:marRight w:val="0"/>
          <w:marTop w:val="0"/>
          <w:marBottom w:val="0"/>
          <w:divBdr>
            <w:top w:val="none" w:sz="0" w:space="0" w:color="auto"/>
            <w:left w:val="none" w:sz="0" w:space="0" w:color="auto"/>
            <w:bottom w:val="none" w:sz="0" w:space="0" w:color="auto"/>
            <w:right w:val="none" w:sz="0" w:space="0" w:color="auto"/>
          </w:divBdr>
        </w:div>
        <w:div w:id="1657490527">
          <w:marLeft w:val="480"/>
          <w:marRight w:val="0"/>
          <w:marTop w:val="0"/>
          <w:marBottom w:val="0"/>
          <w:divBdr>
            <w:top w:val="none" w:sz="0" w:space="0" w:color="auto"/>
            <w:left w:val="none" w:sz="0" w:space="0" w:color="auto"/>
            <w:bottom w:val="none" w:sz="0" w:space="0" w:color="auto"/>
            <w:right w:val="none" w:sz="0" w:space="0" w:color="auto"/>
          </w:divBdr>
        </w:div>
        <w:div w:id="145245595">
          <w:marLeft w:val="480"/>
          <w:marRight w:val="0"/>
          <w:marTop w:val="0"/>
          <w:marBottom w:val="0"/>
          <w:divBdr>
            <w:top w:val="none" w:sz="0" w:space="0" w:color="auto"/>
            <w:left w:val="none" w:sz="0" w:space="0" w:color="auto"/>
            <w:bottom w:val="none" w:sz="0" w:space="0" w:color="auto"/>
            <w:right w:val="none" w:sz="0" w:space="0" w:color="auto"/>
          </w:divBdr>
        </w:div>
        <w:div w:id="1569145256">
          <w:marLeft w:val="480"/>
          <w:marRight w:val="0"/>
          <w:marTop w:val="0"/>
          <w:marBottom w:val="0"/>
          <w:divBdr>
            <w:top w:val="none" w:sz="0" w:space="0" w:color="auto"/>
            <w:left w:val="none" w:sz="0" w:space="0" w:color="auto"/>
            <w:bottom w:val="none" w:sz="0" w:space="0" w:color="auto"/>
            <w:right w:val="none" w:sz="0" w:space="0" w:color="auto"/>
          </w:divBdr>
        </w:div>
        <w:div w:id="1556354665">
          <w:marLeft w:val="480"/>
          <w:marRight w:val="0"/>
          <w:marTop w:val="0"/>
          <w:marBottom w:val="0"/>
          <w:divBdr>
            <w:top w:val="none" w:sz="0" w:space="0" w:color="auto"/>
            <w:left w:val="none" w:sz="0" w:space="0" w:color="auto"/>
            <w:bottom w:val="none" w:sz="0" w:space="0" w:color="auto"/>
            <w:right w:val="none" w:sz="0" w:space="0" w:color="auto"/>
          </w:divBdr>
        </w:div>
        <w:div w:id="1487431397">
          <w:marLeft w:val="480"/>
          <w:marRight w:val="0"/>
          <w:marTop w:val="0"/>
          <w:marBottom w:val="0"/>
          <w:divBdr>
            <w:top w:val="none" w:sz="0" w:space="0" w:color="auto"/>
            <w:left w:val="none" w:sz="0" w:space="0" w:color="auto"/>
            <w:bottom w:val="none" w:sz="0" w:space="0" w:color="auto"/>
            <w:right w:val="none" w:sz="0" w:space="0" w:color="auto"/>
          </w:divBdr>
        </w:div>
        <w:div w:id="150994959">
          <w:marLeft w:val="480"/>
          <w:marRight w:val="0"/>
          <w:marTop w:val="0"/>
          <w:marBottom w:val="0"/>
          <w:divBdr>
            <w:top w:val="none" w:sz="0" w:space="0" w:color="auto"/>
            <w:left w:val="none" w:sz="0" w:space="0" w:color="auto"/>
            <w:bottom w:val="none" w:sz="0" w:space="0" w:color="auto"/>
            <w:right w:val="none" w:sz="0" w:space="0" w:color="auto"/>
          </w:divBdr>
        </w:div>
        <w:div w:id="1429812128">
          <w:marLeft w:val="480"/>
          <w:marRight w:val="0"/>
          <w:marTop w:val="0"/>
          <w:marBottom w:val="0"/>
          <w:divBdr>
            <w:top w:val="none" w:sz="0" w:space="0" w:color="auto"/>
            <w:left w:val="none" w:sz="0" w:space="0" w:color="auto"/>
            <w:bottom w:val="none" w:sz="0" w:space="0" w:color="auto"/>
            <w:right w:val="none" w:sz="0" w:space="0" w:color="auto"/>
          </w:divBdr>
        </w:div>
        <w:div w:id="256445330">
          <w:marLeft w:val="480"/>
          <w:marRight w:val="0"/>
          <w:marTop w:val="0"/>
          <w:marBottom w:val="0"/>
          <w:divBdr>
            <w:top w:val="none" w:sz="0" w:space="0" w:color="auto"/>
            <w:left w:val="none" w:sz="0" w:space="0" w:color="auto"/>
            <w:bottom w:val="none" w:sz="0" w:space="0" w:color="auto"/>
            <w:right w:val="none" w:sz="0" w:space="0" w:color="auto"/>
          </w:divBdr>
        </w:div>
        <w:div w:id="2105297337">
          <w:marLeft w:val="480"/>
          <w:marRight w:val="0"/>
          <w:marTop w:val="0"/>
          <w:marBottom w:val="0"/>
          <w:divBdr>
            <w:top w:val="none" w:sz="0" w:space="0" w:color="auto"/>
            <w:left w:val="none" w:sz="0" w:space="0" w:color="auto"/>
            <w:bottom w:val="none" w:sz="0" w:space="0" w:color="auto"/>
            <w:right w:val="none" w:sz="0" w:space="0" w:color="auto"/>
          </w:divBdr>
        </w:div>
        <w:div w:id="1748456910">
          <w:marLeft w:val="480"/>
          <w:marRight w:val="0"/>
          <w:marTop w:val="0"/>
          <w:marBottom w:val="0"/>
          <w:divBdr>
            <w:top w:val="none" w:sz="0" w:space="0" w:color="auto"/>
            <w:left w:val="none" w:sz="0" w:space="0" w:color="auto"/>
            <w:bottom w:val="none" w:sz="0" w:space="0" w:color="auto"/>
            <w:right w:val="none" w:sz="0" w:space="0" w:color="auto"/>
          </w:divBdr>
        </w:div>
        <w:div w:id="1462066357">
          <w:marLeft w:val="480"/>
          <w:marRight w:val="0"/>
          <w:marTop w:val="0"/>
          <w:marBottom w:val="0"/>
          <w:divBdr>
            <w:top w:val="none" w:sz="0" w:space="0" w:color="auto"/>
            <w:left w:val="none" w:sz="0" w:space="0" w:color="auto"/>
            <w:bottom w:val="none" w:sz="0" w:space="0" w:color="auto"/>
            <w:right w:val="none" w:sz="0" w:space="0" w:color="auto"/>
          </w:divBdr>
        </w:div>
        <w:div w:id="742340418">
          <w:marLeft w:val="480"/>
          <w:marRight w:val="0"/>
          <w:marTop w:val="0"/>
          <w:marBottom w:val="0"/>
          <w:divBdr>
            <w:top w:val="none" w:sz="0" w:space="0" w:color="auto"/>
            <w:left w:val="none" w:sz="0" w:space="0" w:color="auto"/>
            <w:bottom w:val="none" w:sz="0" w:space="0" w:color="auto"/>
            <w:right w:val="none" w:sz="0" w:space="0" w:color="auto"/>
          </w:divBdr>
        </w:div>
        <w:div w:id="10762130">
          <w:marLeft w:val="480"/>
          <w:marRight w:val="0"/>
          <w:marTop w:val="0"/>
          <w:marBottom w:val="0"/>
          <w:divBdr>
            <w:top w:val="none" w:sz="0" w:space="0" w:color="auto"/>
            <w:left w:val="none" w:sz="0" w:space="0" w:color="auto"/>
            <w:bottom w:val="none" w:sz="0" w:space="0" w:color="auto"/>
            <w:right w:val="none" w:sz="0" w:space="0" w:color="auto"/>
          </w:divBdr>
        </w:div>
        <w:div w:id="1901747222">
          <w:marLeft w:val="480"/>
          <w:marRight w:val="0"/>
          <w:marTop w:val="0"/>
          <w:marBottom w:val="0"/>
          <w:divBdr>
            <w:top w:val="none" w:sz="0" w:space="0" w:color="auto"/>
            <w:left w:val="none" w:sz="0" w:space="0" w:color="auto"/>
            <w:bottom w:val="none" w:sz="0" w:space="0" w:color="auto"/>
            <w:right w:val="none" w:sz="0" w:space="0" w:color="auto"/>
          </w:divBdr>
        </w:div>
        <w:div w:id="1492910972">
          <w:marLeft w:val="480"/>
          <w:marRight w:val="0"/>
          <w:marTop w:val="0"/>
          <w:marBottom w:val="0"/>
          <w:divBdr>
            <w:top w:val="none" w:sz="0" w:space="0" w:color="auto"/>
            <w:left w:val="none" w:sz="0" w:space="0" w:color="auto"/>
            <w:bottom w:val="none" w:sz="0" w:space="0" w:color="auto"/>
            <w:right w:val="none" w:sz="0" w:space="0" w:color="auto"/>
          </w:divBdr>
        </w:div>
        <w:div w:id="1099175458">
          <w:marLeft w:val="480"/>
          <w:marRight w:val="0"/>
          <w:marTop w:val="0"/>
          <w:marBottom w:val="0"/>
          <w:divBdr>
            <w:top w:val="none" w:sz="0" w:space="0" w:color="auto"/>
            <w:left w:val="none" w:sz="0" w:space="0" w:color="auto"/>
            <w:bottom w:val="none" w:sz="0" w:space="0" w:color="auto"/>
            <w:right w:val="none" w:sz="0" w:space="0" w:color="auto"/>
          </w:divBdr>
        </w:div>
        <w:div w:id="387730183">
          <w:marLeft w:val="480"/>
          <w:marRight w:val="0"/>
          <w:marTop w:val="0"/>
          <w:marBottom w:val="0"/>
          <w:divBdr>
            <w:top w:val="none" w:sz="0" w:space="0" w:color="auto"/>
            <w:left w:val="none" w:sz="0" w:space="0" w:color="auto"/>
            <w:bottom w:val="none" w:sz="0" w:space="0" w:color="auto"/>
            <w:right w:val="none" w:sz="0" w:space="0" w:color="auto"/>
          </w:divBdr>
        </w:div>
        <w:div w:id="1541937291">
          <w:marLeft w:val="480"/>
          <w:marRight w:val="0"/>
          <w:marTop w:val="0"/>
          <w:marBottom w:val="0"/>
          <w:divBdr>
            <w:top w:val="none" w:sz="0" w:space="0" w:color="auto"/>
            <w:left w:val="none" w:sz="0" w:space="0" w:color="auto"/>
            <w:bottom w:val="none" w:sz="0" w:space="0" w:color="auto"/>
            <w:right w:val="none" w:sz="0" w:space="0" w:color="auto"/>
          </w:divBdr>
        </w:div>
        <w:div w:id="526404229">
          <w:marLeft w:val="480"/>
          <w:marRight w:val="0"/>
          <w:marTop w:val="0"/>
          <w:marBottom w:val="0"/>
          <w:divBdr>
            <w:top w:val="none" w:sz="0" w:space="0" w:color="auto"/>
            <w:left w:val="none" w:sz="0" w:space="0" w:color="auto"/>
            <w:bottom w:val="none" w:sz="0" w:space="0" w:color="auto"/>
            <w:right w:val="none" w:sz="0" w:space="0" w:color="auto"/>
          </w:divBdr>
        </w:div>
        <w:div w:id="2099448681">
          <w:marLeft w:val="480"/>
          <w:marRight w:val="0"/>
          <w:marTop w:val="0"/>
          <w:marBottom w:val="0"/>
          <w:divBdr>
            <w:top w:val="none" w:sz="0" w:space="0" w:color="auto"/>
            <w:left w:val="none" w:sz="0" w:space="0" w:color="auto"/>
            <w:bottom w:val="none" w:sz="0" w:space="0" w:color="auto"/>
            <w:right w:val="none" w:sz="0" w:space="0" w:color="auto"/>
          </w:divBdr>
        </w:div>
        <w:div w:id="1473016223">
          <w:marLeft w:val="480"/>
          <w:marRight w:val="0"/>
          <w:marTop w:val="0"/>
          <w:marBottom w:val="0"/>
          <w:divBdr>
            <w:top w:val="none" w:sz="0" w:space="0" w:color="auto"/>
            <w:left w:val="none" w:sz="0" w:space="0" w:color="auto"/>
            <w:bottom w:val="none" w:sz="0" w:space="0" w:color="auto"/>
            <w:right w:val="none" w:sz="0" w:space="0" w:color="auto"/>
          </w:divBdr>
        </w:div>
        <w:div w:id="2134709950">
          <w:marLeft w:val="480"/>
          <w:marRight w:val="0"/>
          <w:marTop w:val="0"/>
          <w:marBottom w:val="0"/>
          <w:divBdr>
            <w:top w:val="none" w:sz="0" w:space="0" w:color="auto"/>
            <w:left w:val="none" w:sz="0" w:space="0" w:color="auto"/>
            <w:bottom w:val="none" w:sz="0" w:space="0" w:color="auto"/>
            <w:right w:val="none" w:sz="0" w:space="0" w:color="auto"/>
          </w:divBdr>
        </w:div>
        <w:div w:id="2001351979">
          <w:marLeft w:val="480"/>
          <w:marRight w:val="0"/>
          <w:marTop w:val="0"/>
          <w:marBottom w:val="0"/>
          <w:divBdr>
            <w:top w:val="none" w:sz="0" w:space="0" w:color="auto"/>
            <w:left w:val="none" w:sz="0" w:space="0" w:color="auto"/>
            <w:bottom w:val="none" w:sz="0" w:space="0" w:color="auto"/>
            <w:right w:val="none" w:sz="0" w:space="0" w:color="auto"/>
          </w:divBdr>
        </w:div>
        <w:div w:id="1472213662">
          <w:marLeft w:val="480"/>
          <w:marRight w:val="0"/>
          <w:marTop w:val="0"/>
          <w:marBottom w:val="0"/>
          <w:divBdr>
            <w:top w:val="none" w:sz="0" w:space="0" w:color="auto"/>
            <w:left w:val="none" w:sz="0" w:space="0" w:color="auto"/>
            <w:bottom w:val="none" w:sz="0" w:space="0" w:color="auto"/>
            <w:right w:val="none" w:sz="0" w:space="0" w:color="auto"/>
          </w:divBdr>
        </w:div>
        <w:div w:id="1648976358">
          <w:marLeft w:val="480"/>
          <w:marRight w:val="0"/>
          <w:marTop w:val="0"/>
          <w:marBottom w:val="0"/>
          <w:divBdr>
            <w:top w:val="none" w:sz="0" w:space="0" w:color="auto"/>
            <w:left w:val="none" w:sz="0" w:space="0" w:color="auto"/>
            <w:bottom w:val="none" w:sz="0" w:space="0" w:color="auto"/>
            <w:right w:val="none" w:sz="0" w:space="0" w:color="auto"/>
          </w:divBdr>
        </w:div>
        <w:div w:id="1539665826">
          <w:marLeft w:val="480"/>
          <w:marRight w:val="0"/>
          <w:marTop w:val="0"/>
          <w:marBottom w:val="0"/>
          <w:divBdr>
            <w:top w:val="none" w:sz="0" w:space="0" w:color="auto"/>
            <w:left w:val="none" w:sz="0" w:space="0" w:color="auto"/>
            <w:bottom w:val="none" w:sz="0" w:space="0" w:color="auto"/>
            <w:right w:val="none" w:sz="0" w:space="0" w:color="auto"/>
          </w:divBdr>
        </w:div>
        <w:div w:id="876814985">
          <w:marLeft w:val="480"/>
          <w:marRight w:val="0"/>
          <w:marTop w:val="0"/>
          <w:marBottom w:val="0"/>
          <w:divBdr>
            <w:top w:val="none" w:sz="0" w:space="0" w:color="auto"/>
            <w:left w:val="none" w:sz="0" w:space="0" w:color="auto"/>
            <w:bottom w:val="none" w:sz="0" w:space="0" w:color="auto"/>
            <w:right w:val="none" w:sz="0" w:space="0" w:color="auto"/>
          </w:divBdr>
        </w:div>
        <w:div w:id="1640526135">
          <w:marLeft w:val="480"/>
          <w:marRight w:val="0"/>
          <w:marTop w:val="0"/>
          <w:marBottom w:val="0"/>
          <w:divBdr>
            <w:top w:val="none" w:sz="0" w:space="0" w:color="auto"/>
            <w:left w:val="none" w:sz="0" w:space="0" w:color="auto"/>
            <w:bottom w:val="none" w:sz="0" w:space="0" w:color="auto"/>
            <w:right w:val="none" w:sz="0" w:space="0" w:color="auto"/>
          </w:divBdr>
        </w:div>
        <w:div w:id="1946572080">
          <w:marLeft w:val="480"/>
          <w:marRight w:val="0"/>
          <w:marTop w:val="0"/>
          <w:marBottom w:val="0"/>
          <w:divBdr>
            <w:top w:val="none" w:sz="0" w:space="0" w:color="auto"/>
            <w:left w:val="none" w:sz="0" w:space="0" w:color="auto"/>
            <w:bottom w:val="none" w:sz="0" w:space="0" w:color="auto"/>
            <w:right w:val="none" w:sz="0" w:space="0" w:color="auto"/>
          </w:divBdr>
        </w:div>
        <w:div w:id="1127088302">
          <w:marLeft w:val="480"/>
          <w:marRight w:val="0"/>
          <w:marTop w:val="0"/>
          <w:marBottom w:val="0"/>
          <w:divBdr>
            <w:top w:val="none" w:sz="0" w:space="0" w:color="auto"/>
            <w:left w:val="none" w:sz="0" w:space="0" w:color="auto"/>
            <w:bottom w:val="none" w:sz="0" w:space="0" w:color="auto"/>
            <w:right w:val="none" w:sz="0" w:space="0" w:color="auto"/>
          </w:divBdr>
        </w:div>
        <w:div w:id="309526733">
          <w:marLeft w:val="480"/>
          <w:marRight w:val="0"/>
          <w:marTop w:val="0"/>
          <w:marBottom w:val="0"/>
          <w:divBdr>
            <w:top w:val="none" w:sz="0" w:space="0" w:color="auto"/>
            <w:left w:val="none" w:sz="0" w:space="0" w:color="auto"/>
            <w:bottom w:val="none" w:sz="0" w:space="0" w:color="auto"/>
            <w:right w:val="none" w:sz="0" w:space="0" w:color="auto"/>
          </w:divBdr>
        </w:div>
        <w:div w:id="764880602">
          <w:marLeft w:val="480"/>
          <w:marRight w:val="0"/>
          <w:marTop w:val="0"/>
          <w:marBottom w:val="0"/>
          <w:divBdr>
            <w:top w:val="none" w:sz="0" w:space="0" w:color="auto"/>
            <w:left w:val="none" w:sz="0" w:space="0" w:color="auto"/>
            <w:bottom w:val="none" w:sz="0" w:space="0" w:color="auto"/>
            <w:right w:val="none" w:sz="0" w:space="0" w:color="auto"/>
          </w:divBdr>
        </w:div>
        <w:div w:id="184222238">
          <w:marLeft w:val="480"/>
          <w:marRight w:val="0"/>
          <w:marTop w:val="0"/>
          <w:marBottom w:val="0"/>
          <w:divBdr>
            <w:top w:val="none" w:sz="0" w:space="0" w:color="auto"/>
            <w:left w:val="none" w:sz="0" w:space="0" w:color="auto"/>
            <w:bottom w:val="none" w:sz="0" w:space="0" w:color="auto"/>
            <w:right w:val="none" w:sz="0" w:space="0" w:color="auto"/>
          </w:divBdr>
        </w:div>
        <w:div w:id="928584259">
          <w:marLeft w:val="480"/>
          <w:marRight w:val="0"/>
          <w:marTop w:val="0"/>
          <w:marBottom w:val="0"/>
          <w:divBdr>
            <w:top w:val="none" w:sz="0" w:space="0" w:color="auto"/>
            <w:left w:val="none" w:sz="0" w:space="0" w:color="auto"/>
            <w:bottom w:val="none" w:sz="0" w:space="0" w:color="auto"/>
            <w:right w:val="none" w:sz="0" w:space="0" w:color="auto"/>
          </w:divBdr>
        </w:div>
        <w:div w:id="647973640">
          <w:marLeft w:val="480"/>
          <w:marRight w:val="0"/>
          <w:marTop w:val="0"/>
          <w:marBottom w:val="0"/>
          <w:divBdr>
            <w:top w:val="none" w:sz="0" w:space="0" w:color="auto"/>
            <w:left w:val="none" w:sz="0" w:space="0" w:color="auto"/>
            <w:bottom w:val="none" w:sz="0" w:space="0" w:color="auto"/>
            <w:right w:val="none" w:sz="0" w:space="0" w:color="auto"/>
          </w:divBdr>
        </w:div>
        <w:div w:id="431436104">
          <w:marLeft w:val="480"/>
          <w:marRight w:val="0"/>
          <w:marTop w:val="0"/>
          <w:marBottom w:val="0"/>
          <w:divBdr>
            <w:top w:val="none" w:sz="0" w:space="0" w:color="auto"/>
            <w:left w:val="none" w:sz="0" w:space="0" w:color="auto"/>
            <w:bottom w:val="none" w:sz="0" w:space="0" w:color="auto"/>
            <w:right w:val="none" w:sz="0" w:space="0" w:color="auto"/>
          </w:divBdr>
        </w:div>
        <w:div w:id="731974727">
          <w:marLeft w:val="480"/>
          <w:marRight w:val="0"/>
          <w:marTop w:val="0"/>
          <w:marBottom w:val="0"/>
          <w:divBdr>
            <w:top w:val="none" w:sz="0" w:space="0" w:color="auto"/>
            <w:left w:val="none" w:sz="0" w:space="0" w:color="auto"/>
            <w:bottom w:val="none" w:sz="0" w:space="0" w:color="auto"/>
            <w:right w:val="none" w:sz="0" w:space="0" w:color="auto"/>
          </w:divBdr>
        </w:div>
        <w:div w:id="418982935">
          <w:marLeft w:val="480"/>
          <w:marRight w:val="0"/>
          <w:marTop w:val="0"/>
          <w:marBottom w:val="0"/>
          <w:divBdr>
            <w:top w:val="none" w:sz="0" w:space="0" w:color="auto"/>
            <w:left w:val="none" w:sz="0" w:space="0" w:color="auto"/>
            <w:bottom w:val="none" w:sz="0" w:space="0" w:color="auto"/>
            <w:right w:val="none" w:sz="0" w:space="0" w:color="auto"/>
          </w:divBdr>
        </w:div>
        <w:div w:id="2130510434">
          <w:marLeft w:val="480"/>
          <w:marRight w:val="0"/>
          <w:marTop w:val="0"/>
          <w:marBottom w:val="0"/>
          <w:divBdr>
            <w:top w:val="none" w:sz="0" w:space="0" w:color="auto"/>
            <w:left w:val="none" w:sz="0" w:space="0" w:color="auto"/>
            <w:bottom w:val="none" w:sz="0" w:space="0" w:color="auto"/>
            <w:right w:val="none" w:sz="0" w:space="0" w:color="auto"/>
          </w:divBdr>
        </w:div>
        <w:div w:id="2128234693">
          <w:marLeft w:val="480"/>
          <w:marRight w:val="0"/>
          <w:marTop w:val="0"/>
          <w:marBottom w:val="0"/>
          <w:divBdr>
            <w:top w:val="none" w:sz="0" w:space="0" w:color="auto"/>
            <w:left w:val="none" w:sz="0" w:space="0" w:color="auto"/>
            <w:bottom w:val="none" w:sz="0" w:space="0" w:color="auto"/>
            <w:right w:val="none" w:sz="0" w:space="0" w:color="auto"/>
          </w:divBdr>
        </w:div>
        <w:div w:id="1213730948">
          <w:marLeft w:val="480"/>
          <w:marRight w:val="0"/>
          <w:marTop w:val="0"/>
          <w:marBottom w:val="0"/>
          <w:divBdr>
            <w:top w:val="none" w:sz="0" w:space="0" w:color="auto"/>
            <w:left w:val="none" w:sz="0" w:space="0" w:color="auto"/>
            <w:bottom w:val="none" w:sz="0" w:space="0" w:color="auto"/>
            <w:right w:val="none" w:sz="0" w:space="0" w:color="auto"/>
          </w:divBdr>
        </w:div>
        <w:div w:id="440954518">
          <w:marLeft w:val="480"/>
          <w:marRight w:val="0"/>
          <w:marTop w:val="0"/>
          <w:marBottom w:val="0"/>
          <w:divBdr>
            <w:top w:val="none" w:sz="0" w:space="0" w:color="auto"/>
            <w:left w:val="none" w:sz="0" w:space="0" w:color="auto"/>
            <w:bottom w:val="none" w:sz="0" w:space="0" w:color="auto"/>
            <w:right w:val="none" w:sz="0" w:space="0" w:color="auto"/>
          </w:divBdr>
        </w:div>
        <w:div w:id="441651209">
          <w:marLeft w:val="480"/>
          <w:marRight w:val="0"/>
          <w:marTop w:val="0"/>
          <w:marBottom w:val="0"/>
          <w:divBdr>
            <w:top w:val="none" w:sz="0" w:space="0" w:color="auto"/>
            <w:left w:val="none" w:sz="0" w:space="0" w:color="auto"/>
            <w:bottom w:val="none" w:sz="0" w:space="0" w:color="auto"/>
            <w:right w:val="none" w:sz="0" w:space="0" w:color="auto"/>
          </w:divBdr>
        </w:div>
        <w:div w:id="727653238">
          <w:marLeft w:val="480"/>
          <w:marRight w:val="0"/>
          <w:marTop w:val="0"/>
          <w:marBottom w:val="0"/>
          <w:divBdr>
            <w:top w:val="none" w:sz="0" w:space="0" w:color="auto"/>
            <w:left w:val="none" w:sz="0" w:space="0" w:color="auto"/>
            <w:bottom w:val="none" w:sz="0" w:space="0" w:color="auto"/>
            <w:right w:val="none" w:sz="0" w:space="0" w:color="auto"/>
          </w:divBdr>
        </w:div>
        <w:div w:id="263534688">
          <w:marLeft w:val="480"/>
          <w:marRight w:val="0"/>
          <w:marTop w:val="0"/>
          <w:marBottom w:val="0"/>
          <w:divBdr>
            <w:top w:val="none" w:sz="0" w:space="0" w:color="auto"/>
            <w:left w:val="none" w:sz="0" w:space="0" w:color="auto"/>
            <w:bottom w:val="none" w:sz="0" w:space="0" w:color="auto"/>
            <w:right w:val="none" w:sz="0" w:space="0" w:color="auto"/>
          </w:divBdr>
        </w:div>
        <w:div w:id="1222255679">
          <w:marLeft w:val="480"/>
          <w:marRight w:val="0"/>
          <w:marTop w:val="0"/>
          <w:marBottom w:val="0"/>
          <w:divBdr>
            <w:top w:val="none" w:sz="0" w:space="0" w:color="auto"/>
            <w:left w:val="none" w:sz="0" w:space="0" w:color="auto"/>
            <w:bottom w:val="none" w:sz="0" w:space="0" w:color="auto"/>
            <w:right w:val="none" w:sz="0" w:space="0" w:color="auto"/>
          </w:divBdr>
        </w:div>
        <w:div w:id="191310625">
          <w:marLeft w:val="480"/>
          <w:marRight w:val="0"/>
          <w:marTop w:val="0"/>
          <w:marBottom w:val="0"/>
          <w:divBdr>
            <w:top w:val="none" w:sz="0" w:space="0" w:color="auto"/>
            <w:left w:val="none" w:sz="0" w:space="0" w:color="auto"/>
            <w:bottom w:val="none" w:sz="0" w:space="0" w:color="auto"/>
            <w:right w:val="none" w:sz="0" w:space="0" w:color="auto"/>
          </w:divBdr>
        </w:div>
        <w:div w:id="597829100">
          <w:marLeft w:val="480"/>
          <w:marRight w:val="0"/>
          <w:marTop w:val="0"/>
          <w:marBottom w:val="0"/>
          <w:divBdr>
            <w:top w:val="none" w:sz="0" w:space="0" w:color="auto"/>
            <w:left w:val="none" w:sz="0" w:space="0" w:color="auto"/>
            <w:bottom w:val="none" w:sz="0" w:space="0" w:color="auto"/>
            <w:right w:val="none" w:sz="0" w:space="0" w:color="auto"/>
          </w:divBdr>
        </w:div>
        <w:div w:id="1931771578">
          <w:marLeft w:val="480"/>
          <w:marRight w:val="0"/>
          <w:marTop w:val="0"/>
          <w:marBottom w:val="0"/>
          <w:divBdr>
            <w:top w:val="none" w:sz="0" w:space="0" w:color="auto"/>
            <w:left w:val="none" w:sz="0" w:space="0" w:color="auto"/>
            <w:bottom w:val="none" w:sz="0" w:space="0" w:color="auto"/>
            <w:right w:val="none" w:sz="0" w:space="0" w:color="auto"/>
          </w:divBdr>
        </w:div>
        <w:div w:id="1713267901">
          <w:marLeft w:val="480"/>
          <w:marRight w:val="0"/>
          <w:marTop w:val="0"/>
          <w:marBottom w:val="0"/>
          <w:divBdr>
            <w:top w:val="none" w:sz="0" w:space="0" w:color="auto"/>
            <w:left w:val="none" w:sz="0" w:space="0" w:color="auto"/>
            <w:bottom w:val="none" w:sz="0" w:space="0" w:color="auto"/>
            <w:right w:val="none" w:sz="0" w:space="0" w:color="auto"/>
          </w:divBdr>
        </w:div>
        <w:div w:id="1294942704">
          <w:marLeft w:val="480"/>
          <w:marRight w:val="0"/>
          <w:marTop w:val="0"/>
          <w:marBottom w:val="0"/>
          <w:divBdr>
            <w:top w:val="none" w:sz="0" w:space="0" w:color="auto"/>
            <w:left w:val="none" w:sz="0" w:space="0" w:color="auto"/>
            <w:bottom w:val="none" w:sz="0" w:space="0" w:color="auto"/>
            <w:right w:val="none" w:sz="0" w:space="0" w:color="auto"/>
          </w:divBdr>
        </w:div>
        <w:div w:id="904101128">
          <w:marLeft w:val="480"/>
          <w:marRight w:val="0"/>
          <w:marTop w:val="0"/>
          <w:marBottom w:val="0"/>
          <w:divBdr>
            <w:top w:val="none" w:sz="0" w:space="0" w:color="auto"/>
            <w:left w:val="none" w:sz="0" w:space="0" w:color="auto"/>
            <w:bottom w:val="none" w:sz="0" w:space="0" w:color="auto"/>
            <w:right w:val="none" w:sz="0" w:space="0" w:color="auto"/>
          </w:divBdr>
        </w:div>
        <w:div w:id="1443836740">
          <w:marLeft w:val="480"/>
          <w:marRight w:val="0"/>
          <w:marTop w:val="0"/>
          <w:marBottom w:val="0"/>
          <w:divBdr>
            <w:top w:val="none" w:sz="0" w:space="0" w:color="auto"/>
            <w:left w:val="none" w:sz="0" w:space="0" w:color="auto"/>
            <w:bottom w:val="none" w:sz="0" w:space="0" w:color="auto"/>
            <w:right w:val="none" w:sz="0" w:space="0" w:color="auto"/>
          </w:divBdr>
        </w:div>
        <w:div w:id="1329750524">
          <w:marLeft w:val="480"/>
          <w:marRight w:val="0"/>
          <w:marTop w:val="0"/>
          <w:marBottom w:val="0"/>
          <w:divBdr>
            <w:top w:val="none" w:sz="0" w:space="0" w:color="auto"/>
            <w:left w:val="none" w:sz="0" w:space="0" w:color="auto"/>
            <w:bottom w:val="none" w:sz="0" w:space="0" w:color="auto"/>
            <w:right w:val="none" w:sz="0" w:space="0" w:color="auto"/>
          </w:divBdr>
        </w:div>
        <w:div w:id="363944129">
          <w:marLeft w:val="480"/>
          <w:marRight w:val="0"/>
          <w:marTop w:val="0"/>
          <w:marBottom w:val="0"/>
          <w:divBdr>
            <w:top w:val="none" w:sz="0" w:space="0" w:color="auto"/>
            <w:left w:val="none" w:sz="0" w:space="0" w:color="auto"/>
            <w:bottom w:val="none" w:sz="0" w:space="0" w:color="auto"/>
            <w:right w:val="none" w:sz="0" w:space="0" w:color="auto"/>
          </w:divBdr>
        </w:div>
        <w:div w:id="426729400">
          <w:marLeft w:val="480"/>
          <w:marRight w:val="0"/>
          <w:marTop w:val="0"/>
          <w:marBottom w:val="0"/>
          <w:divBdr>
            <w:top w:val="none" w:sz="0" w:space="0" w:color="auto"/>
            <w:left w:val="none" w:sz="0" w:space="0" w:color="auto"/>
            <w:bottom w:val="none" w:sz="0" w:space="0" w:color="auto"/>
            <w:right w:val="none" w:sz="0" w:space="0" w:color="auto"/>
          </w:divBdr>
        </w:div>
        <w:div w:id="703797098">
          <w:marLeft w:val="480"/>
          <w:marRight w:val="0"/>
          <w:marTop w:val="0"/>
          <w:marBottom w:val="0"/>
          <w:divBdr>
            <w:top w:val="none" w:sz="0" w:space="0" w:color="auto"/>
            <w:left w:val="none" w:sz="0" w:space="0" w:color="auto"/>
            <w:bottom w:val="none" w:sz="0" w:space="0" w:color="auto"/>
            <w:right w:val="none" w:sz="0" w:space="0" w:color="auto"/>
          </w:divBdr>
        </w:div>
        <w:div w:id="1021786984">
          <w:marLeft w:val="480"/>
          <w:marRight w:val="0"/>
          <w:marTop w:val="0"/>
          <w:marBottom w:val="0"/>
          <w:divBdr>
            <w:top w:val="none" w:sz="0" w:space="0" w:color="auto"/>
            <w:left w:val="none" w:sz="0" w:space="0" w:color="auto"/>
            <w:bottom w:val="none" w:sz="0" w:space="0" w:color="auto"/>
            <w:right w:val="none" w:sz="0" w:space="0" w:color="auto"/>
          </w:divBdr>
        </w:div>
        <w:div w:id="428166011">
          <w:marLeft w:val="480"/>
          <w:marRight w:val="0"/>
          <w:marTop w:val="0"/>
          <w:marBottom w:val="0"/>
          <w:divBdr>
            <w:top w:val="none" w:sz="0" w:space="0" w:color="auto"/>
            <w:left w:val="none" w:sz="0" w:space="0" w:color="auto"/>
            <w:bottom w:val="none" w:sz="0" w:space="0" w:color="auto"/>
            <w:right w:val="none" w:sz="0" w:space="0" w:color="auto"/>
          </w:divBdr>
        </w:div>
        <w:div w:id="1327441253">
          <w:marLeft w:val="480"/>
          <w:marRight w:val="0"/>
          <w:marTop w:val="0"/>
          <w:marBottom w:val="0"/>
          <w:divBdr>
            <w:top w:val="none" w:sz="0" w:space="0" w:color="auto"/>
            <w:left w:val="none" w:sz="0" w:space="0" w:color="auto"/>
            <w:bottom w:val="none" w:sz="0" w:space="0" w:color="auto"/>
            <w:right w:val="none" w:sz="0" w:space="0" w:color="auto"/>
          </w:divBdr>
        </w:div>
        <w:div w:id="451020981">
          <w:marLeft w:val="480"/>
          <w:marRight w:val="0"/>
          <w:marTop w:val="0"/>
          <w:marBottom w:val="0"/>
          <w:divBdr>
            <w:top w:val="none" w:sz="0" w:space="0" w:color="auto"/>
            <w:left w:val="none" w:sz="0" w:space="0" w:color="auto"/>
            <w:bottom w:val="none" w:sz="0" w:space="0" w:color="auto"/>
            <w:right w:val="none" w:sz="0" w:space="0" w:color="auto"/>
          </w:divBdr>
        </w:div>
        <w:div w:id="16584370">
          <w:marLeft w:val="480"/>
          <w:marRight w:val="0"/>
          <w:marTop w:val="0"/>
          <w:marBottom w:val="0"/>
          <w:divBdr>
            <w:top w:val="none" w:sz="0" w:space="0" w:color="auto"/>
            <w:left w:val="none" w:sz="0" w:space="0" w:color="auto"/>
            <w:bottom w:val="none" w:sz="0" w:space="0" w:color="auto"/>
            <w:right w:val="none" w:sz="0" w:space="0" w:color="auto"/>
          </w:divBdr>
        </w:div>
        <w:div w:id="1405765100">
          <w:marLeft w:val="480"/>
          <w:marRight w:val="0"/>
          <w:marTop w:val="0"/>
          <w:marBottom w:val="0"/>
          <w:divBdr>
            <w:top w:val="none" w:sz="0" w:space="0" w:color="auto"/>
            <w:left w:val="none" w:sz="0" w:space="0" w:color="auto"/>
            <w:bottom w:val="none" w:sz="0" w:space="0" w:color="auto"/>
            <w:right w:val="none" w:sz="0" w:space="0" w:color="auto"/>
          </w:divBdr>
        </w:div>
        <w:div w:id="148405546">
          <w:marLeft w:val="480"/>
          <w:marRight w:val="0"/>
          <w:marTop w:val="0"/>
          <w:marBottom w:val="0"/>
          <w:divBdr>
            <w:top w:val="none" w:sz="0" w:space="0" w:color="auto"/>
            <w:left w:val="none" w:sz="0" w:space="0" w:color="auto"/>
            <w:bottom w:val="none" w:sz="0" w:space="0" w:color="auto"/>
            <w:right w:val="none" w:sz="0" w:space="0" w:color="auto"/>
          </w:divBdr>
        </w:div>
        <w:div w:id="1947619736">
          <w:marLeft w:val="480"/>
          <w:marRight w:val="0"/>
          <w:marTop w:val="0"/>
          <w:marBottom w:val="0"/>
          <w:divBdr>
            <w:top w:val="none" w:sz="0" w:space="0" w:color="auto"/>
            <w:left w:val="none" w:sz="0" w:space="0" w:color="auto"/>
            <w:bottom w:val="none" w:sz="0" w:space="0" w:color="auto"/>
            <w:right w:val="none" w:sz="0" w:space="0" w:color="auto"/>
          </w:divBdr>
        </w:div>
        <w:div w:id="1695300649">
          <w:marLeft w:val="480"/>
          <w:marRight w:val="0"/>
          <w:marTop w:val="0"/>
          <w:marBottom w:val="0"/>
          <w:divBdr>
            <w:top w:val="none" w:sz="0" w:space="0" w:color="auto"/>
            <w:left w:val="none" w:sz="0" w:space="0" w:color="auto"/>
            <w:bottom w:val="none" w:sz="0" w:space="0" w:color="auto"/>
            <w:right w:val="none" w:sz="0" w:space="0" w:color="auto"/>
          </w:divBdr>
        </w:div>
        <w:div w:id="2077897893">
          <w:marLeft w:val="480"/>
          <w:marRight w:val="0"/>
          <w:marTop w:val="0"/>
          <w:marBottom w:val="0"/>
          <w:divBdr>
            <w:top w:val="none" w:sz="0" w:space="0" w:color="auto"/>
            <w:left w:val="none" w:sz="0" w:space="0" w:color="auto"/>
            <w:bottom w:val="none" w:sz="0" w:space="0" w:color="auto"/>
            <w:right w:val="none" w:sz="0" w:space="0" w:color="auto"/>
          </w:divBdr>
        </w:div>
        <w:div w:id="705984837">
          <w:marLeft w:val="480"/>
          <w:marRight w:val="0"/>
          <w:marTop w:val="0"/>
          <w:marBottom w:val="0"/>
          <w:divBdr>
            <w:top w:val="none" w:sz="0" w:space="0" w:color="auto"/>
            <w:left w:val="none" w:sz="0" w:space="0" w:color="auto"/>
            <w:bottom w:val="none" w:sz="0" w:space="0" w:color="auto"/>
            <w:right w:val="none" w:sz="0" w:space="0" w:color="auto"/>
          </w:divBdr>
        </w:div>
        <w:div w:id="7488628">
          <w:marLeft w:val="480"/>
          <w:marRight w:val="0"/>
          <w:marTop w:val="0"/>
          <w:marBottom w:val="0"/>
          <w:divBdr>
            <w:top w:val="none" w:sz="0" w:space="0" w:color="auto"/>
            <w:left w:val="none" w:sz="0" w:space="0" w:color="auto"/>
            <w:bottom w:val="none" w:sz="0" w:space="0" w:color="auto"/>
            <w:right w:val="none" w:sz="0" w:space="0" w:color="auto"/>
          </w:divBdr>
        </w:div>
        <w:div w:id="574440468">
          <w:marLeft w:val="480"/>
          <w:marRight w:val="0"/>
          <w:marTop w:val="0"/>
          <w:marBottom w:val="0"/>
          <w:divBdr>
            <w:top w:val="none" w:sz="0" w:space="0" w:color="auto"/>
            <w:left w:val="none" w:sz="0" w:space="0" w:color="auto"/>
            <w:bottom w:val="none" w:sz="0" w:space="0" w:color="auto"/>
            <w:right w:val="none" w:sz="0" w:space="0" w:color="auto"/>
          </w:divBdr>
        </w:div>
        <w:div w:id="1451632904">
          <w:marLeft w:val="480"/>
          <w:marRight w:val="0"/>
          <w:marTop w:val="0"/>
          <w:marBottom w:val="0"/>
          <w:divBdr>
            <w:top w:val="none" w:sz="0" w:space="0" w:color="auto"/>
            <w:left w:val="none" w:sz="0" w:space="0" w:color="auto"/>
            <w:bottom w:val="none" w:sz="0" w:space="0" w:color="auto"/>
            <w:right w:val="none" w:sz="0" w:space="0" w:color="auto"/>
          </w:divBdr>
        </w:div>
        <w:div w:id="937717294">
          <w:marLeft w:val="480"/>
          <w:marRight w:val="0"/>
          <w:marTop w:val="0"/>
          <w:marBottom w:val="0"/>
          <w:divBdr>
            <w:top w:val="none" w:sz="0" w:space="0" w:color="auto"/>
            <w:left w:val="none" w:sz="0" w:space="0" w:color="auto"/>
            <w:bottom w:val="none" w:sz="0" w:space="0" w:color="auto"/>
            <w:right w:val="none" w:sz="0" w:space="0" w:color="auto"/>
          </w:divBdr>
        </w:div>
        <w:div w:id="1906601397">
          <w:marLeft w:val="480"/>
          <w:marRight w:val="0"/>
          <w:marTop w:val="0"/>
          <w:marBottom w:val="0"/>
          <w:divBdr>
            <w:top w:val="none" w:sz="0" w:space="0" w:color="auto"/>
            <w:left w:val="none" w:sz="0" w:space="0" w:color="auto"/>
            <w:bottom w:val="none" w:sz="0" w:space="0" w:color="auto"/>
            <w:right w:val="none" w:sz="0" w:space="0" w:color="auto"/>
          </w:divBdr>
        </w:div>
      </w:divsChild>
    </w:div>
    <w:div w:id="1589804256">
      <w:bodyDiv w:val="1"/>
      <w:marLeft w:val="0"/>
      <w:marRight w:val="0"/>
      <w:marTop w:val="0"/>
      <w:marBottom w:val="0"/>
      <w:divBdr>
        <w:top w:val="none" w:sz="0" w:space="0" w:color="auto"/>
        <w:left w:val="none" w:sz="0" w:space="0" w:color="auto"/>
        <w:bottom w:val="none" w:sz="0" w:space="0" w:color="auto"/>
        <w:right w:val="none" w:sz="0" w:space="0" w:color="auto"/>
      </w:divBdr>
    </w:div>
    <w:div w:id="1590311289">
      <w:bodyDiv w:val="1"/>
      <w:marLeft w:val="0"/>
      <w:marRight w:val="0"/>
      <w:marTop w:val="0"/>
      <w:marBottom w:val="0"/>
      <w:divBdr>
        <w:top w:val="none" w:sz="0" w:space="0" w:color="auto"/>
        <w:left w:val="none" w:sz="0" w:space="0" w:color="auto"/>
        <w:bottom w:val="none" w:sz="0" w:space="0" w:color="auto"/>
        <w:right w:val="none" w:sz="0" w:space="0" w:color="auto"/>
      </w:divBdr>
    </w:div>
    <w:div w:id="1593591581">
      <w:bodyDiv w:val="1"/>
      <w:marLeft w:val="0"/>
      <w:marRight w:val="0"/>
      <w:marTop w:val="0"/>
      <w:marBottom w:val="0"/>
      <w:divBdr>
        <w:top w:val="none" w:sz="0" w:space="0" w:color="auto"/>
        <w:left w:val="none" w:sz="0" w:space="0" w:color="auto"/>
        <w:bottom w:val="none" w:sz="0" w:space="0" w:color="auto"/>
        <w:right w:val="none" w:sz="0" w:space="0" w:color="auto"/>
      </w:divBdr>
    </w:div>
    <w:div w:id="1594780062">
      <w:bodyDiv w:val="1"/>
      <w:marLeft w:val="0"/>
      <w:marRight w:val="0"/>
      <w:marTop w:val="0"/>
      <w:marBottom w:val="0"/>
      <w:divBdr>
        <w:top w:val="none" w:sz="0" w:space="0" w:color="auto"/>
        <w:left w:val="none" w:sz="0" w:space="0" w:color="auto"/>
        <w:bottom w:val="none" w:sz="0" w:space="0" w:color="auto"/>
        <w:right w:val="none" w:sz="0" w:space="0" w:color="auto"/>
      </w:divBdr>
    </w:div>
    <w:div w:id="1595481754">
      <w:bodyDiv w:val="1"/>
      <w:marLeft w:val="0"/>
      <w:marRight w:val="0"/>
      <w:marTop w:val="0"/>
      <w:marBottom w:val="0"/>
      <w:divBdr>
        <w:top w:val="none" w:sz="0" w:space="0" w:color="auto"/>
        <w:left w:val="none" w:sz="0" w:space="0" w:color="auto"/>
        <w:bottom w:val="none" w:sz="0" w:space="0" w:color="auto"/>
        <w:right w:val="none" w:sz="0" w:space="0" w:color="auto"/>
      </w:divBdr>
    </w:div>
    <w:div w:id="1597441423">
      <w:bodyDiv w:val="1"/>
      <w:marLeft w:val="0"/>
      <w:marRight w:val="0"/>
      <w:marTop w:val="0"/>
      <w:marBottom w:val="0"/>
      <w:divBdr>
        <w:top w:val="none" w:sz="0" w:space="0" w:color="auto"/>
        <w:left w:val="none" w:sz="0" w:space="0" w:color="auto"/>
        <w:bottom w:val="none" w:sz="0" w:space="0" w:color="auto"/>
        <w:right w:val="none" w:sz="0" w:space="0" w:color="auto"/>
      </w:divBdr>
    </w:div>
    <w:div w:id="1597981312">
      <w:bodyDiv w:val="1"/>
      <w:marLeft w:val="0"/>
      <w:marRight w:val="0"/>
      <w:marTop w:val="0"/>
      <w:marBottom w:val="0"/>
      <w:divBdr>
        <w:top w:val="none" w:sz="0" w:space="0" w:color="auto"/>
        <w:left w:val="none" w:sz="0" w:space="0" w:color="auto"/>
        <w:bottom w:val="none" w:sz="0" w:space="0" w:color="auto"/>
        <w:right w:val="none" w:sz="0" w:space="0" w:color="auto"/>
      </w:divBdr>
    </w:div>
    <w:div w:id="1601065570">
      <w:bodyDiv w:val="1"/>
      <w:marLeft w:val="0"/>
      <w:marRight w:val="0"/>
      <w:marTop w:val="0"/>
      <w:marBottom w:val="0"/>
      <w:divBdr>
        <w:top w:val="none" w:sz="0" w:space="0" w:color="auto"/>
        <w:left w:val="none" w:sz="0" w:space="0" w:color="auto"/>
        <w:bottom w:val="none" w:sz="0" w:space="0" w:color="auto"/>
        <w:right w:val="none" w:sz="0" w:space="0" w:color="auto"/>
      </w:divBdr>
    </w:div>
    <w:div w:id="1601329122">
      <w:bodyDiv w:val="1"/>
      <w:marLeft w:val="0"/>
      <w:marRight w:val="0"/>
      <w:marTop w:val="0"/>
      <w:marBottom w:val="0"/>
      <w:divBdr>
        <w:top w:val="none" w:sz="0" w:space="0" w:color="auto"/>
        <w:left w:val="none" w:sz="0" w:space="0" w:color="auto"/>
        <w:bottom w:val="none" w:sz="0" w:space="0" w:color="auto"/>
        <w:right w:val="none" w:sz="0" w:space="0" w:color="auto"/>
      </w:divBdr>
    </w:div>
    <w:div w:id="1602376225">
      <w:bodyDiv w:val="1"/>
      <w:marLeft w:val="0"/>
      <w:marRight w:val="0"/>
      <w:marTop w:val="0"/>
      <w:marBottom w:val="0"/>
      <w:divBdr>
        <w:top w:val="none" w:sz="0" w:space="0" w:color="auto"/>
        <w:left w:val="none" w:sz="0" w:space="0" w:color="auto"/>
        <w:bottom w:val="none" w:sz="0" w:space="0" w:color="auto"/>
        <w:right w:val="none" w:sz="0" w:space="0" w:color="auto"/>
      </w:divBdr>
    </w:div>
    <w:div w:id="1602834374">
      <w:bodyDiv w:val="1"/>
      <w:marLeft w:val="0"/>
      <w:marRight w:val="0"/>
      <w:marTop w:val="0"/>
      <w:marBottom w:val="0"/>
      <w:divBdr>
        <w:top w:val="none" w:sz="0" w:space="0" w:color="auto"/>
        <w:left w:val="none" w:sz="0" w:space="0" w:color="auto"/>
        <w:bottom w:val="none" w:sz="0" w:space="0" w:color="auto"/>
        <w:right w:val="none" w:sz="0" w:space="0" w:color="auto"/>
      </w:divBdr>
    </w:div>
    <w:div w:id="1604222190">
      <w:bodyDiv w:val="1"/>
      <w:marLeft w:val="0"/>
      <w:marRight w:val="0"/>
      <w:marTop w:val="0"/>
      <w:marBottom w:val="0"/>
      <w:divBdr>
        <w:top w:val="none" w:sz="0" w:space="0" w:color="auto"/>
        <w:left w:val="none" w:sz="0" w:space="0" w:color="auto"/>
        <w:bottom w:val="none" w:sz="0" w:space="0" w:color="auto"/>
        <w:right w:val="none" w:sz="0" w:space="0" w:color="auto"/>
      </w:divBdr>
    </w:div>
    <w:div w:id="1604264837">
      <w:bodyDiv w:val="1"/>
      <w:marLeft w:val="0"/>
      <w:marRight w:val="0"/>
      <w:marTop w:val="0"/>
      <w:marBottom w:val="0"/>
      <w:divBdr>
        <w:top w:val="none" w:sz="0" w:space="0" w:color="auto"/>
        <w:left w:val="none" w:sz="0" w:space="0" w:color="auto"/>
        <w:bottom w:val="none" w:sz="0" w:space="0" w:color="auto"/>
        <w:right w:val="none" w:sz="0" w:space="0" w:color="auto"/>
      </w:divBdr>
    </w:div>
    <w:div w:id="1605067061">
      <w:bodyDiv w:val="1"/>
      <w:marLeft w:val="0"/>
      <w:marRight w:val="0"/>
      <w:marTop w:val="0"/>
      <w:marBottom w:val="0"/>
      <w:divBdr>
        <w:top w:val="none" w:sz="0" w:space="0" w:color="auto"/>
        <w:left w:val="none" w:sz="0" w:space="0" w:color="auto"/>
        <w:bottom w:val="none" w:sz="0" w:space="0" w:color="auto"/>
        <w:right w:val="none" w:sz="0" w:space="0" w:color="auto"/>
      </w:divBdr>
    </w:div>
    <w:div w:id="1606766523">
      <w:bodyDiv w:val="1"/>
      <w:marLeft w:val="0"/>
      <w:marRight w:val="0"/>
      <w:marTop w:val="0"/>
      <w:marBottom w:val="0"/>
      <w:divBdr>
        <w:top w:val="none" w:sz="0" w:space="0" w:color="auto"/>
        <w:left w:val="none" w:sz="0" w:space="0" w:color="auto"/>
        <w:bottom w:val="none" w:sz="0" w:space="0" w:color="auto"/>
        <w:right w:val="none" w:sz="0" w:space="0" w:color="auto"/>
      </w:divBdr>
    </w:div>
    <w:div w:id="1607426710">
      <w:bodyDiv w:val="1"/>
      <w:marLeft w:val="0"/>
      <w:marRight w:val="0"/>
      <w:marTop w:val="0"/>
      <w:marBottom w:val="0"/>
      <w:divBdr>
        <w:top w:val="none" w:sz="0" w:space="0" w:color="auto"/>
        <w:left w:val="none" w:sz="0" w:space="0" w:color="auto"/>
        <w:bottom w:val="none" w:sz="0" w:space="0" w:color="auto"/>
        <w:right w:val="none" w:sz="0" w:space="0" w:color="auto"/>
      </w:divBdr>
    </w:div>
    <w:div w:id="1607689824">
      <w:bodyDiv w:val="1"/>
      <w:marLeft w:val="0"/>
      <w:marRight w:val="0"/>
      <w:marTop w:val="0"/>
      <w:marBottom w:val="0"/>
      <w:divBdr>
        <w:top w:val="none" w:sz="0" w:space="0" w:color="auto"/>
        <w:left w:val="none" w:sz="0" w:space="0" w:color="auto"/>
        <w:bottom w:val="none" w:sz="0" w:space="0" w:color="auto"/>
        <w:right w:val="none" w:sz="0" w:space="0" w:color="auto"/>
      </w:divBdr>
    </w:div>
    <w:div w:id="1609659903">
      <w:bodyDiv w:val="1"/>
      <w:marLeft w:val="0"/>
      <w:marRight w:val="0"/>
      <w:marTop w:val="0"/>
      <w:marBottom w:val="0"/>
      <w:divBdr>
        <w:top w:val="none" w:sz="0" w:space="0" w:color="auto"/>
        <w:left w:val="none" w:sz="0" w:space="0" w:color="auto"/>
        <w:bottom w:val="none" w:sz="0" w:space="0" w:color="auto"/>
        <w:right w:val="none" w:sz="0" w:space="0" w:color="auto"/>
      </w:divBdr>
    </w:div>
    <w:div w:id="1611745221">
      <w:bodyDiv w:val="1"/>
      <w:marLeft w:val="0"/>
      <w:marRight w:val="0"/>
      <w:marTop w:val="0"/>
      <w:marBottom w:val="0"/>
      <w:divBdr>
        <w:top w:val="none" w:sz="0" w:space="0" w:color="auto"/>
        <w:left w:val="none" w:sz="0" w:space="0" w:color="auto"/>
        <w:bottom w:val="none" w:sz="0" w:space="0" w:color="auto"/>
        <w:right w:val="none" w:sz="0" w:space="0" w:color="auto"/>
      </w:divBdr>
    </w:div>
    <w:div w:id="1612779310">
      <w:bodyDiv w:val="1"/>
      <w:marLeft w:val="0"/>
      <w:marRight w:val="0"/>
      <w:marTop w:val="0"/>
      <w:marBottom w:val="0"/>
      <w:divBdr>
        <w:top w:val="none" w:sz="0" w:space="0" w:color="auto"/>
        <w:left w:val="none" w:sz="0" w:space="0" w:color="auto"/>
        <w:bottom w:val="none" w:sz="0" w:space="0" w:color="auto"/>
        <w:right w:val="none" w:sz="0" w:space="0" w:color="auto"/>
      </w:divBdr>
    </w:div>
    <w:div w:id="1619021109">
      <w:bodyDiv w:val="1"/>
      <w:marLeft w:val="0"/>
      <w:marRight w:val="0"/>
      <w:marTop w:val="0"/>
      <w:marBottom w:val="0"/>
      <w:divBdr>
        <w:top w:val="none" w:sz="0" w:space="0" w:color="auto"/>
        <w:left w:val="none" w:sz="0" w:space="0" w:color="auto"/>
        <w:bottom w:val="none" w:sz="0" w:space="0" w:color="auto"/>
        <w:right w:val="none" w:sz="0" w:space="0" w:color="auto"/>
      </w:divBdr>
    </w:div>
    <w:div w:id="1622682394">
      <w:bodyDiv w:val="1"/>
      <w:marLeft w:val="0"/>
      <w:marRight w:val="0"/>
      <w:marTop w:val="0"/>
      <w:marBottom w:val="0"/>
      <w:divBdr>
        <w:top w:val="none" w:sz="0" w:space="0" w:color="auto"/>
        <w:left w:val="none" w:sz="0" w:space="0" w:color="auto"/>
        <w:bottom w:val="none" w:sz="0" w:space="0" w:color="auto"/>
        <w:right w:val="none" w:sz="0" w:space="0" w:color="auto"/>
      </w:divBdr>
    </w:div>
    <w:div w:id="1625230066">
      <w:bodyDiv w:val="1"/>
      <w:marLeft w:val="0"/>
      <w:marRight w:val="0"/>
      <w:marTop w:val="0"/>
      <w:marBottom w:val="0"/>
      <w:divBdr>
        <w:top w:val="none" w:sz="0" w:space="0" w:color="auto"/>
        <w:left w:val="none" w:sz="0" w:space="0" w:color="auto"/>
        <w:bottom w:val="none" w:sz="0" w:space="0" w:color="auto"/>
        <w:right w:val="none" w:sz="0" w:space="0" w:color="auto"/>
      </w:divBdr>
    </w:div>
    <w:div w:id="1628125509">
      <w:bodyDiv w:val="1"/>
      <w:marLeft w:val="0"/>
      <w:marRight w:val="0"/>
      <w:marTop w:val="0"/>
      <w:marBottom w:val="0"/>
      <w:divBdr>
        <w:top w:val="none" w:sz="0" w:space="0" w:color="auto"/>
        <w:left w:val="none" w:sz="0" w:space="0" w:color="auto"/>
        <w:bottom w:val="none" w:sz="0" w:space="0" w:color="auto"/>
        <w:right w:val="none" w:sz="0" w:space="0" w:color="auto"/>
      </w:divBdr>
    </w:div>
    <w:div w:id="1629778386">
      <w:bodyDiv w:val="1"/>
      <w:marLeft w:val="0"/>
      <w:marRight w:val="0"/>
      <w:marTop w:val="0"/>
      <w:marBottom w:val="0"/>
      <w:divBdr>
        <w:top w:val="none" w:sz="0" w:space="0" w:color="auto"/>
        <w:left w:val="none" w:sz="0" w:space="0" w:color="auto"/>
        <w:bottom w:val="none" w:sz="0" w:space="0" w:color="auto"/>
        <w:right w:val="none" w:sz="0" w:space="0" w:color="auto"/>
      </w:divBdr>
    </w:div>
    <w:div w:id="1632247725">
      <w:bodyDiv w:val="1"/>
      <w:marLeft w:val="0"/>
      <w:marRight w:val="0"/>
      <w:marTop w:val="0"/>
      <w:marBottom w:val="0"/>
      <w:divBdr>
        <w:top w:val="none" w:sz="0" w:space="0" w:color="auto"/>
        <w:left w:val="none" w:sz="0" w:space="0" w:color="auto"/>
        <w:bottom w:val="none" w:sz="0" w:space="0" w:color="auto"/>
        <w:right w:val="none" w:sz="0" w:space="0" w:color="auto"/>
      </w:divBdr>
    </w:div>
    <w:div w:id="1635940953">
      <w:bodyDiv w:val="1"/>
      <w:marLeft w:val="0"/>
      <w:marRight w:val="0"/>
      <w:marTop w:val="0"/>
      <w:marBottom w:val="0"/>
      <w:divBdr>
        <w:top w:val="none" w:sz="0" w:space="0" w:color="auto"/>
        <w:left w:val="none" w:sz="0" w:space="0" w:color="auto"/>
        <w:bottom w:val="none" w:sz="0" w:space="0" w:color="auto"/>
        <w:right w:val="none" w:sz="0" w:space="0" w:color="auto"/>
      </w:divBdr>
    </w:div>
    <w:div w:id="1636570557">
      <w:bodyDiv w:val="1"/>
      <w:marLeft w:val="0"/>
      <w:marRight w:val="0"/>
      <w:marTop w:val="0"/>
      <w:marBottom w:val="0"/>
      <w:divBdr>
        <w:top w:val="none" w:sz="0" w:space="0" w:color="auto"/>
        <w:left w:val="none" w:sz="0" w:space="0" w:color="auto"/>
        <w:bottom w:val="none" w:sz="0" w:space="0" w:color="auto"/>
        <w:right w:val="none" w:sz="0" w:space="0" w:color="auto"/>
      </w:divBdr>
    </w:div>
    <w:div w:id="1639457037">
      <w:bodyDiv w:val="1"/>
      <w:marLeft w:val="0"/>
      <w:marRight w:val="0"/>
      <w:marTop w:val="0"/>
      <w:marBottom w:val="0"/>
      <w:divBdr>
        <w:top w:val="none" w:sz="0" w:space="0" w:color="auto"/>
        <w:left w:val="none" w:sz="0" w:space="0" w:color="auto"/>
        <w:bottom w:val="none" w:sz="0" w:space="0" w:color="auto"/>
        <w:right w:val="none" w:sz="0" w:space="0" w:color="auto"/>
      </w:divBdr>
    </w:div>
    <w:div w:id="1639873613">
      <w:bodyDiv w:val="1"/>
      <w:marLeft w:val="0"/>
      <w:marRight w:val="0"/>
      <w:marTop w:val="0"/>
      <w:marBottom w:val="0"/>
      <w:divBdr>
        <w:top w:val="none" w:sz="0" w:space="0" w:color="auto"/>
        <w:left w:val="none" w:sz="0" w:space="0" w:color="auto"/>
        <w:bottom w:val="none" w:sz="0" w:space="0" w:color="auto"/>
        <w:right w:val="none" w:sz="0" w:space="0" w:color="auto"/>
      </w:divBdr>
    </w:div>
    <w:div w:id="1641111738">
      <w:bodyDiv w:val="1"/>
      <w:marLeft w:val="0"/>
      <w:marRight w:val="0"/>
      <w:marTop w:val="0"/>
      <w:marBottom w:val="0"/>
      <w:divBdr>
        <w:top w:val="none" w:sz="0" w:space="0" w:color="auto"/>
        <w:left w:val="none" w:sz="0" w:space="0" w:color="auto"/>
        <w:bottom w:val="none" w:sz="0" w:space="0" w:color="auto"/>
        <w:right w:val="none" w:sz="0" w:space="0" w:color="auto"/>
      </w:divBdr>
    </w:div>
    <w:div w:id="1642072931">
      <w:bodyDiv w:val="1"/>
      <w:marLeft w:val="0"/>
      <w:marRight w:val="0"/>
      <w:marTop w:val="0"/>
      <w:marBottom w:val="0"/>
      <w:divBdr>
        <w:top w:val="none" w:sz="0" w:space="0" w:color="auto"/>
        <w:left w:val="none" w:sz="0" w:space="0" w:color="auto"/>
        <w:bottom w:val="none" w:sz="0" w:space="0" w:color="auto"/>
        <w:right w:val="none" w:sz="0" w:space="0" w:color="auto"/>
      </w:divBdr>
    </w:div>
    <w:div w:id="1642997132">
      <w:bodyDiv w:val="1"/>
      <w:marLeft w:val="0"/>
      <w:marRight w:val="0"/>
      <w:marTop w:val="0"/>
      <w:marBottom w:val="0"/>
      <w:divBdr>
        <w:top w:val="none" w:sz="0" w:space="0" w:color="auto"/>
        <w:left w:val="none" w:sz="0" w:space="0" w:color="auto"/>
        <w:bottom w:val="none" w:sz="0" w:space="0" w:color="auto"/>
        <w:right w:val="none" w:sz="0" w:space="0" w:color="auto"/>
      </w:divBdr>
    </w:div>
    <w:div w:id="1643192100">
      <w:bodyDiv w:val="1"/>
      <w:marLeft w:val="0"/>
      <w:marRight w:val="0"/>
      <w:marTop w:val="0"/>
      <w:marBottom w:val="0"/>
      <w:divBdr>
        <w:top w:val="none" w:sz="0" w:space="0" w:color="auto"/>
        <w:left w:val="none" w:sz="0" w:space="0" w:color="auto"/>
        <w:bottom w:val="none" w:sz="0" w:space="0" w:color="auto"/>
        <w:right w:val="none" w:sz="0" w:space="0" w:color="auto"/>
      </w:divBdr>
    </w:div>
    <w:div w:id="1644584677">
      <w:bodyDiv w:val="1"/>
      <w:marLeft w:val="0"/>
      <w:marRight w:val="0"/>
      <w:marTop w:val="0"/>
      <w:marBottom w:val="0"/>
      <w:divBdr>
        <w:top w:val="none" w:sz="0" w:space="0" w:color="auto"/>
        <w:left w:val="none" w:sz="0" w:space="0" w:color="auto"/>
        <w:bottom w:val="none" w:sz="0" w:space="0" w:color="auto"/>
        <w:right w:val="none" w:sz="0" w:space="0" w:color="auto"/>
      </w:divBdr>
    </w:div>
    <w:div w:id="1644652589">
      <w:bodyDiv w:val="1"/>
      <w:marLeft w:val="0"/>
      <w:marRight w:val="0"/>
      <w:marTop w:val="0"/>
      <w:marBottom w:val="0"/>
      <w:divBdr>
        <w:top w:val="none" w:sz="0" w:space="0" w:color="auto"/>
        <w:left w:val="none" w:sz="0" w:space="0" w:color="auto"/>
        <w:bottom w:val="none" w:sz="0" w:space="0" w:color="auto"/>
        <w:right w:val="none" w:sz="0" w:space="0" w:color="auto"/>
      </w:divBdr>
    </w:div>
    <w:div w:id="1645625567">
      <w:bodyDiv w:val="1"/>
      <w:marLeft w:val="0"/>
      <w:marRight w:val="0"/>
      <w:marTop w:val="0"/>
      <w:marBottom w:val="0"/>
      <w:divBdr>
        <w:top w:val="none" w:sz="0" w:space="0" w:color="auto"/>
        <w:left w:val="none" w:sz="0" w:space="0" w:color="auto"/>
        <w:bottom w:val="none" w:sz="0" w:space="0" w:color="auto"/>
        <w:right w:val="none" w:sz="0" w:space="0" w:color="auto"/>
      </w:divBdr>
    </w:div>
    <w:div w:id="1646815299">
      <w:bodyDiv w:val="1"/>
      <w:marLeft w:val="0"/>
      <w:marRight w:val="0"/>
      <w:marTop w:val="0"/>
      <w:marBottom w:val="0"/>
      <w:divBdr>
        <w:top w:val="none" w:sz="0" w:space="0" w:color="auto"/>
        <w:left w:val="none" w:sz="0" w:space="0" w:color="auto"/>
        <w:bottom w:val="none" w:sz="0" w:space="0" w:color="auto"/>
        <w:right w:val="none" w:sz="0" w:space="0" w:color="auto"/>
      </w:divBdr>
    </w:div>
    <w:div w:id="1647396686">
      <w:bodyDiv w:val="1"/>
      <w:marLeft w:val="0"/>
      <w:marRight w:val="0"/>
      <w:marTop w:val="0"/>
      <w:marBottom w:val="0"/>
      <w:divBdr>
        <w:top w:val="none" w:sz="0" w:space="0" w:color="auto"/>
        <w:left w:val="none" w:sz="0" w:space="0" w:color="auto"/>
        <w:bottom w:val="none" w:sz="0" w:space="0" w:color="auto"/>
        <w:right w:val="none" w:sz="0" w:space="0" w:color="auto"/>
      </w:divBdr>
    </w:div>
    <w:div w:id="1647737382">
      <w:bodyDiv w:val="1"/>
      <w:marLeft w:val="0"/>
      <w:marRight w:val="0"/>
      <w:marTop w:val="0"/>
      <w:marBottom w:val="0"/>
      <w:divBdr>
        <w:top w:val="none" w:sz="0" w:space="0" w:color="auto"/>
        <w:left w:val="none" w:sz="0" w:space="0" w:color="auto"/>
        <w:bottom w:val="none" w:sz="0" w:space="0" w:color="auto"/>
        <w:right w:val="none" w:sz="0" w:space="0" w:color="auto"/>
      </w:divBdr>
    </w:div>
    <w:div w:id="1649244698">
      <w:bodyDiv w:val="1"/>
      <w:marLeft w:val="0"/>
      <w:marRight w:val="0"/>
      <w:marTop w:val="0"/>
      <w:marBottom w:val="0"/>
      <w:divBdr>
        <w:top w:val="none" w:sz="0" w:space="0" w:color="auto"/>
        <w:left w:val="none" w:sz="0" w:space="0" w:color="auto"/>
        <w:bottom w:val="none" w:sz="0" w:space="0" w:color="auto"/>
        <w:right w:val="none" w:sz="0" w:space="0" w:color="auto"/>
      </w:divBdr>
    </w:div>
    <w:div w:id="1654288447">
      <w:bodyDiv w:val="1"/>
      <w:marLeft w:val="0"/>
      <w:marRight w:val="0"/>
      <w:marTop w:val="0"/>
      <w:marBottom w:val="0"/>
      <w:divBdr>
        <w:top w:val="none" w:sz="0" w:space="0" w:color="auto"/>
        <w:left w:val="none" w:sz="0" w:space="0" w:color="auto"/>
        <w:bottom w:val="none" w:sz="0" w:space="0" w:color="auto"/>
        <w:right w:val="none" w:sz="0" w:space="0" w:color="auto"/>
      </w:divBdr>
    </w:div>
    <w:div w:id="1655839625">
      <w:bodyDiv w:val="1"/>
      <w:marLeft w:val="0"/>
      <w:marRight w:val="0"/>
      <w:marTop w:val="0"/>
      <w:marBottom w:val="0"/>
      <w:divBdr>
        <w:top w:val="none" w:sz="0" w:space="0" w:color="auto"/>
        <w:left w:val="none" w:sz="0" w:space="0" w:color="auto"/>
        <w:bottom w:val="none" w:sz="0" w:space="0" w:color="auto"/>
        <w:right w:val="none" w:sz="0" w:space="0" w:color="auto"/>
      </w:divBdr>
    </w:div>
    <w:div w:id="1656294616">
      <w:bodyDiv w:val="1"/>
      <w:marLeft w:val="0"/>
      <w:marRight w:val="0"/>
      <w:marTop w:val="0"/>
      <w:marBottom w:val="0"/>
      <w:divBdr>
        <w:top w:val="none" w:sz="0" w:space="0" w:color="auto"/>
        <w:left w:val="none" w:sz="0" w:space="0" w:color="auto"/>
        <w:bottom w:val="none" w:sz="0" w:space="0" w:color="auto"/>
        <w:right w:val="none" w:sz="0" w:space="0" w:color="auto"/>
      </w:divBdr>
    </w:div>
    <w:div w:id="1657101268">
      <w:bodyDiv w:val="1"/>
      <w:marLeft w:val="0"/>
      <w:marRight w:val="0"/>
      <w:marTop w:val="0"/>
      <w:marBottom w:val="0"/>
      <w:divBdr>
        <w:top w:val="none" w:sz="0" w:space="0" w:color="auto"/>
        <w:left w:val="none" w:sz="0" w:space="0" w:color="auto"/>
        <w:bottom w:val="none" w:sz="0" w:space="0" w:color="auto"/>
        <w:right w:val="none" w:sz="0" w:space="0" w:color="auto"/>
      </w:divBdr>
    </w:div>
    <w:div w:id="1657152677">
      <w:bodyDiv w:val="1"/>
      <w:marLeft w:val="0"/>
      <w:marRight w:val="0"/>
      <w:marTop w:val="0"/>
      <w:marBottom w:val="0"/>
      <w:divBdr>
        <w:top w:val="none" w:sz="0" w:space="0" w:color="auto"/>
        <w:left w:val="none" w:sz="0" w:space="0" w:color="auto"/>
        <w:bottom w:val="none" w:sz="0" w:space="0" w:color="auto"/>
        <w:right w:val="none" w:sz="0" w:space="0" w:color="auto"/>
      </w:divBdr>
    </w:div>
    <w:div w:id="1657680811">
      <w:bodyDiv w:val="1"/>
      <w:marLeft w:val="0"/>
      <w:marRight w:val="0"/>
      <w:marTop w:val="0"/>
      <w:marBottom w:val="0"/>
      <w:divBdr>
        <w:top w:val="none" w:sz="0" w:space="0" w:color="auto"/>
        <w:left w:val="none" w:sz="0" w:space="0" w:color="auto"/>
        <w:bottom w:val="none" w:sz="0" w:space="0" w:color="auto"/>
        <w:right w:val="none" w:sz="0" w:space="0" w:color="auto"/>
      </w:divBdr>
    </w:div>
    <w:div w:id="1658725630">
      <w:bodyDiv w:val="1"/>
      <w:marLeft w:val="0"/>
      <w:marRight w:val="0"/>
      <w:marTop w:val="0"/>
      <w:marBottom w:val="0"/>
      <w:divBdr>
        <w:top w:val="none" w:sz="0" w:space="0" w:color="auto"/>
        <w:left w:val="none" w:sz="0" w:space="0" w:color="auto"/>
        <w:bottom w:val="none" w:sz="0" w:space="0" w:color="auto"/>
        <w:right w:val="none" w:sz="0" w:space="0" w:color="auto"/>
      </w:divBdr>
    </w:div>
    <w:div w:id="1658849384">
      <w:bodyDiv w:val="1"/>
      <w:marLeft w:val="0"/>
      <w:marRight w:val="0"/>
      <w:marTop w:val="0"/>
      <w:marBottom w:val="0"/>
      <w:divBdr>
        <w:top w:val="none" w:sz="0" w:space="0" w:color="auto"/>
        <w:left w:val="none" w:sz="0" w:space="0" w:color="auto"/>
        <w:bottom w:val="none" w:sz="0" w:space="0" w:color="auto"/>
        <w:right w:val="none" w:sz="0" w:space="0" w:color="auto"/>
      </w:divBdr>
    </w:div>
    <w:div w:id="1661809033">
      <w:bodyDiv w:val="1"/>
      <w:marLeft w:val="0"/>
      <w:marRight w:val="0"/>
      <w:marTop w:val="0"/>
      <w:marBottom w:val="0"/>
      <w:divBdr>
        <w:top w:val="none" w:sz="0" w:space="0" w:color="auto"/>
        <w:left w:val="none" w:sz="0" w:space="0" w:color="auto"/>
        <w:bottom w:val="none" w:sz="0" w:space="0" w:color="auto"/>
        <w:right w:val="none" w:sz="0" w:space="0" w:color="auto"/>
      </w:divBdr>
    </w:div>
    <w:div w:id="1662196657">
      <w:bodyDiv w:val="1"/>
      <w:marLeft w:val="0"/>
      <w:marRight w:val="0"/>
      <w:marTop w:val="0"/>
      <w:marBottom w:val="0"/>
      <w:divBdr>
        <w:top w:val="none" w:sz="0" w:space="0" w:color="auto"/>
        <w:left w:val="none" w:sz="0" w:space="0" w:color="auto"/>
        <w:bottom w:val="none" w:sz="0" w:space="0" w:color="auto"/>
        <w:right w:val="none" w:sz="0" w:space="0" w:color="auto"/>
      </w:divBdr>
    </w:div>
    <w:div w:id="1663309491">
      <w:bodyDiv w:val="1"/>
      <w:marLeft w:val="0"/>
      <w:marRight w:val="0"/>
      <w:marTop w:val="0"/>
      <w:marBottom w:val="0"/>
      <w:divBdr>
        <w:top w:val="none" w:sz="0" w:space="0" w:color="auto"/>
        <w:left w:val="none" w:sz="0" w:space="0" w:color="auto"/>
        <w:bottom w:val="none" w:sz="0" w:space="0" w:color="auto"/>
        <w:right w:val="none" w:sz="0" w:space="0" w:color="auto"/>
      </w:divBdr>
    </w:div>
    <w:div w:id="1663465448">
      <w:bodyDiv w:val="1"/>
      <w:marLeft w:val="0"/>
      <w:marRight w:val="0"/>
      <w:marTop w:val="0"/>
      <w:marBottom w:val="0"/>
      <w:divBdr>
        <w:top w:val="none" w:sz="0" w:space="0" w:color="auto"/>
        <w:left w:val="none" w:sz="0" w:space="0" w:color="auto"/>
        <w:bottom w:val="none" w:sz="0" w:space="0" w:color="auto"/>
        <w:right w:val="none" w:sz="0" w:space="0" w:color="auto"/>
      </w:divBdr>
    </w:div>
    <w:div w:id="1665477586">
      <w:bodyDiv w:val="1"/>
      <w:marLeft w:val="0"/>
      <w:marRight w:val="0"/>
      <w:marTop w:val="0"/>
      <w:marBottom w:val="0"/>
      <w:divBdr>
        <w:top w:val="none" w:sz="0" w:space="0" w:color="auto"/>
        <w:left w:val="none" w:sz="0" w:space="0" w:color="auto"/>
        <w:bottom w:val="none" w:sz="0" w:space="0" w:color="auto"/>
        <w:right w:val="none" w:sz="0" w:space="0" w:color="auto"/>
      </w:divBdr>
    </w:div>
    <w:div w:id="1665817820">
      <w:bodyDiv w:val="1"/>
      <w:marLeft w:val="0"/>
      <w:marRight w:val="0"/>
      <w:marTop w:val="0"/>
      <w:marBottom w:val="0"/>
      <w:divBdr>
        <w:top w:val="none" w:sz="0" w:space="0" w:color="auto"/>
        <w:left w:val="none" w:sz="0" w:space="0" w:color="auto"/>
        <w:bottom w:val="none" w:sz="0" w:space="0" w:color="auto"/>
        <w:right w:val="none" w:sz="0" w:space="0" w:color="auto"/>
      </w:divBdr>
    </w:div>
    <w:div w:id="1667322767">
      <w:bodyDiv w:val="1"/>
      <w:marLeft w:val="0"/>
      <w:marRight w:val="0"/>
      <w:marTop w:val="0"/>
      <w:marBottom w:val="0"/>
      <w:divBdr>
        <w:top w:val="none" w:sz="0" w:space="0" w:color="auto"/>
        <w:left w:val="none" w:sz="0" w:space="0" w:color="auto"/>
        <w:bottom w:val="none" w:sz="0" w:space="0" w:color="auto"/>
        <w:right w:val="none" w:sz="0" w:space="0" w:color="auto"/>
      </w:divBdr>
    </w:div>
    <w:div w:id="1668745126">
      <w:bodyDiv w:val="1"/>
      <w:marLeft w:val="0"/>
      <w:marRight w:val="0"/>
      <w:marTop w:val="0"/>
      <w:marBottom w:val="0"/>
      <w:divBdr>
        <w:top w:val="none" w:sz="0" w:space="0" w:color="auto"/>
        <w:left w:val="none" w:sz="0" w:space="0" w:color="auto"/>
        <w:bottom w:val="none" w:sz="0" w:space="0" w:color="auto"/>
        <w:right w:val="none" w:sz="0" w:space="0" w:color="auto"/>
      </w:divBdr>
    </w:div>
    <w:div w:id="1670596665">
      <w:bodyDiv w:val="1"/>
      <w:marLeft w:val="0"/>
      <w:marRight w:val="0"/>
      <w:marTop w:val="0"/>
      <w:marBottom w:val="0"/>
      <w:divBdr>
        <w:top w:val="none" w:sz="0" w:space="0" w:color="auto"/>
        <w:left w:val="none" w:sz="0" w:space="0" w:color="auto"/>
        <w:bottom w:val="none" w:sz="0" w:space="0" w:color="auto"/>
        <w:right w:val="none" w:sz="0" w:space="0" w:color="auto"/>
      </w:divBdr>
    </w:div>
    <w:div w:id="1671327714">
      <w:bodyDiv w:val="1"/>
      <w:marLeft w:val="0"/>
      <w:marRight w:val="0"/>
      <w:marTop w:val="0"/>
      <w:marBottom w:val="0"/>
      <w:divBdr>
        <w:top w:val="none" w:sz="0" w:space="0" w:color="auto"/>
        <w:left w:val="none" w:sz="0" w:space="0" w:color="auto"/>
        <w:bottom w:val="none" w:sz="0" w:space="0" w:color="auto"/>
        <w:right w:val="none" w:sz="0" w:space="0" w:color="auto"/>
      </w:divBdr>
    </w:div>
    <w:div w:id="1671517969">
      <w:bodyDiv w:val="1"/>
      <w:marLeft w:val="0"/>
      <w:marRight w:val="0"/>
      <w:marTop w:val="0"/>
      <w:marBottom w:val="0"/>
      <w:divBdr>
        <w:top w:val="none" w:sz="0" w:space="0" w:color="auto"/>
        <w:left w:val="none" w:sz="0" w:space="0" w:color="auto"/>
        <w:bottom w:val="none" w:sz="0" w:space="0" w:color="auto"/>
        <w:right w:val="none" w:sz="0" w:space="0" w:color="auto"/>
      </w:divBdr>
    </w:div>
    <w:div w:id="1671715281">
      <w:bodyDiv w:val="1"/>
      <w:marLeft w:val="0"/>
      <w:marRight w:val="0"/>
      <w:marTop w:val="0"/>
      <w:marBottom w:val="0"/>
      <w:divBdr>
        <w:top w:val="none" w:sz="0" w:space="0" w:color="auto"/>
        <w:left w:val="none" w:sz="0" w:space="0" w:color="auto"/>
        <w:bottom w:val="none" w:sz="0" w:space="0" w:color="auto"/>
        <w:right w:val="none" w:sz="0" w:space="0" w:color="auto"/>
      </w:divBdr>
    </w:div>
    <w:div w:id="1672640752">
      <w:bodyDiv w:val="1"/>
      <w:marLeft w:val="0"/>
      <w:marRight w:val="0"/>
      <w:marTop w:val="0"/>
      <w:marBottom w:val="0"/>
      <w:divBdr>
        <w:top w:val="none" w:sz="0" w:space="0" w:color="auto"/>
        <w:left w:val="none" w:sz="0" w:space="0" w:color="auto"/>
        <w:bottom w:val="none" w:sz="0" w:space="0" w:color="auto"/>
        <w:right w:val="none" w:sz="0" w:space="0" w:color="auto"/>
      </w:divBdr>
    </w:div>
    <w:div w:id="1673223101">
      <w:bodyDiv w:val="1"/>
      <w:marLeft w:val="0"/>
      <w:marRight w:val="0"/>
      <w:marTop w:val="0"/>
      <w:marBottom w:val="0"/>
      <w:divBdr>
        <w:top w:val="none" w:sz="0" w:space="0" w:color="auto"/>
        <w:left w:val="none" w:sz="0" w:space="0" w:color="auto"/>
        <w:bottom w:val="none" w:sz="0" w:space="0" w:color="auto"/>
        <w:right w:val="none" w:sz="0" w:space="0" w:color="auto"/>
      </w:divBdr>
    </w:div>
    <w:div w:id="1677461768">
      <w:bodyDiv w:val="1"/>
      <w:marLeft w:val="0"/>
      <w:marRight w:val="0"/>
      <w:marTop w:val="0"/>
      <w:marBottom w:val="0"/>
      <w:divBdr>
        <w:top w:val="none" w:sz="0" w:space="0" w:color="auto"/>
        <w:left w:val="none" w:sz="0" w:space="0" w:color="auto"/>
        <w:bottom w:val="none" w:sz="0" w:space="0" w:color="auto"/>
        <w:right w:val="none" w:sz="0" w:space="0" w:color="auto"/>
      </w:divBdr>
    </w:div>
    <w:div w:id="1679769302">
      <w:bodyDiv w:val="1"/>
      <w:marLeft w:val="0"/>
      <w:marRight w:val="0"/>
      <w:marTop w:val="0"/>
      <w:marBottom w:val="0"/>
      <w:divBdr>
        <w:top w:val="none" w:sz="0" w:space="0" w:color="auto"/>
        <w:left w:val="none" w:sz="0" w:space="0" w:color="auto"/>
        <w:bottom w:val="none" w:sz="0" w:space="0" w:color="auto"/>
        <w:right w:val="none" w:sz="0" w:space="0" w:color="auto"/>
      </w:divBdr>
    </w:div>
    <w:div w:id="1684013485">
      <w:bodyDiv w:val="1"/>
      <w:marLeft w:val="0"/>
      <w:marRight w:val="0"/>
      <w:marTop w:val="0"/>
      <w:marBottom w:val="0"/>
      <w:divBdr>
        <w:top w:val="none" w:sz="0" w:space="0" w:color="auto"/>
        <w:left w:val="none" w:sz="0" w:space="0" w:color="auto"/>
        <w:bottom w:val="none" w:sz="0" w:space="0" w:color="auto"/>
        <w:right w:val="none" w:sz="0" w:space="0" w:color="auto"/>
      </w:divBdr>
      <w:divsChild>
        <w:div w:id="700974498">
          <w:marLeft w:val="480"/>
          <w:marRight w:val="0"/>
          <w:marTop w:val="0"/>
          <w:marBottom w:val="0"/>
          <w:divBdr>
            <w:top w:val="none" w:sz="0" w:space="0" w:color="auto"/>
            <w:left w:val="none" w:sz="0" w:space="0" w:color="auto"/>
            <w:bottom w:val="none" w:sz="0" w:space="0" w:color="auto"/>
            <w:right w:val="none" w:sz="0" w:space="0" w:color="auto"/>
          </w:divBdr>
        </w:div>
        <w:div w:id="764882473">
          <w:marLeft w:val="480"/>
          <w:marRight w:val="0"/>
          <w:marTop w:val="0"/>
          <w:marBottom w:val="0"/>
          <w:divBdr>
            <w:top w:val="none" w:sz="0" w:space="0" w:color="auto"/>
            <w:left w:val="none" w:sz="0" w:space="0" w:color="auto"/>
            <w:bottom w:val="none" w:sz="0" w:space="0" w:color="auto"/>
            <w:right w:val="none" w:sz="0" w:space="0" w:color="auto"/>
          </w:divBdr>
        </w:div>
        <w:div w:id="2030376070">
          <w:marLeft w:val="480"/>
          <w:marRight w:val="0"/>
          <w:marTop w:val="0"/>
          <w:marBottom w:val="0"/>
          <w:divBdr>
            <w:top w:val="none" w:sz="0" w:space="0" w:color="auto"/>
            <w:left w:val="none" w:sz="0" w:space="0" w:color="auto"/>
            <w:bottom w:val="none" w:sz="0" w:space="0" w:color="auto"/>
            <w:right w:val="none" w:sz="0" w:space="0" w:color="auto"/>
          </w:divBdr>
        </w:div>
        <w:div w:id="1404647436">
          <w:marLeft w:val="480"/>
          <w:marRight w:val="0"/>
          <w:marTop w:val="0"/>
          <w:marBottom w:val="0"/>
          <w:divBdr>
            <w:top w:val="none" w:sz="0" w:space="0" w:color="auto"/>
            <w:left w:val="none" w:sz="0" w:space="0" w:color="auto"/>
            <w:bottom w:val="none" w:sz="0" w:space="0" w:color="auto"/>
            <w:right w:val="none" w:sz="0" w:space="0" w:color="auto"/>
          </w:divBdr>
        </w:div>
        <w:div w:id="1181898578">
          <w:marLeft w:val="480"/>
          <w:marRight w:val="0"/>
          <w:marTop w:val="0"/>
          <w:marBottom w:val="0"/>
          <w:divBdr>
            <w:top w:val="none" w:sz="0" w:space="0" w:color="auto"/>
            <w:left w:val="none" w:sz="0" w:space="0" w:color="auto"/>
            <w:bottom w:val="none" w:sz="0" w:space="0" w:color="auto"/>
            <w:right w:val="none" w:sz="0" w:space="0" w:color="auto"/>
          </w:divBdr>
        </w:div>
        <w:div w:id="2007895900">
          <w:marLeft w:val="480"/>
          <w:marRight w:val="0"/>
          <w:marTop w:val="0"/>
          <w:marBottom w:val="0"/>
          <w:divBdr>
            <w:top w:val="none" w:sz="0" w:space="0" w:color="auto"/>
            <w:left w:val="none" w:sz="0" w:space="0" w:color="auto"/>
            <w:bottom w:val="none" w:sz="0" w:space="0" w:color="auto"/>
            <w:right w:val="none" w:sz="0" w:space="0" w:color="auto"/>
          </w:divBdr>
        </w:div>
        <w:div w:id="1147673852">
          <w:marLeft w:val="480"/>
          <w:marRight w:val="0"/>
          <w:marTop w:val="0"/>
          <w:marBottom w:val="0"/>
          <w:divBdr>
            <w:top w:val="none" w:sz="0" w:space="0" w:color="auto"/>
            <w:left w:val="none" w:sz="0" w:space="0" w:color="auto"/>
            <w:bottom w:val="none" w:sz="0" w:space="0" w:color="auto"/>
            <w:right w:val="none" w:sz="0" w:space="0" w:color="auto"/>
          </w:divBdr>
        </w:div>
        <w:div w:id="287006189">
          <w:marLeft w:val="480"/>
          <w:marRight w:val="0"/>
          <w:marTop w:val="0"/>
          <w:marBottom w:val="0"/>
          <w:divBdr>
            <w:top w:val="none" w:sz="0" w:space="0" w:color="auto"/>
            <w:left w:val="none" w:sz="0" w:space="0" w:color="auto"/>
            <w:bottom w:val="none" w:sz="0" w:space="0" w:color="auto"/>
            <w:right w:val="none" w:sz="0" w:space="0" w:color="auto"/>
          </w:divBdr>
        </w:div>
        <w:div w:id="1684018619">
          <w:marLeft w:val="480"/>
          <w:marRight w:val="0"/>
          <w:marTop w:val="0"/>
          <w:marBottom w:val="0"/>
          <w:divBdr>
            <w:top w:val="none" w:sz="0" w:space="0" w:color="auto"/>
            <w:left w:val="none" w:sz="0" w:space="0" w:color="auto"/>
            <w:bottom w:val="none" w:sz="0" w:space="0" w:color="auto"/>
            <w:right w:val="none" w:sz="0" w:space="0" w:color="auto"/>
          </w:divBdr>
        </w:div>
        <w:div w:id="1025786179">
          <w:marLeft w:val="480"/>
          <w:marRight w:val="0"/>
          <w:marTop w:val="0"/>
          <w:marBottom w:val="0"/>
          <w:divBdr>
            <w:top w:val="none" w:sz="0" w:space="0" w:color="auto"/>
            <w:left w:val="none" w:sz="0" w:space="0" w:color="auto"/>
            <w:bottom w:val="none" w:sz="0" w:space="0" w:color="auto"/>
            <w:right w:val="none" w:sz="0" w:space="0" w:color="auto"/>
          </w:divBdr>
        </w:div>
        <w:div w:id="799342655">
          <w:marLeft w:val="480"/>
          <w:marRight w:val="0"/>
          <w:marTop w:val="0"/>
          <w:marBottom w:val="0"/>
          <w:divBdr>
            <w:top w:val="none" w:sz="0" w:space="0" w:color="auto"/>
            <w:left w:val="none" w:sz="0" w:space="0" w:color="auto"/>
            <w:bottom w:val="none" w:sz="0" w:space="0" w:color="auto"/>
            <w:right w:val="none" w:sz="0" w:space="0" w:color="auto"/>
          </w:divBdr>
        </w:div>
        <w:div w:id="1751273798">
          <w:marLeft w:val="480"/>
          <w:marRight w:val="0"/>
          <w:marTop w:val="0"/>
          <w:marBottom w:val="0"/>
          <w:divBdr>
            <w:top w:val="none" w:sz="0" w:space="0" w:color="auto"/>
            <w:left w:val="none" w:sz="0" w:space="0" w:color="auto"/>
            <w:bottom w:val="none" w:sz="0" w:space="0" w:color="auto"/>
            <w:right w:val="none" w:sz="0" w:space="0" w:color="auto"/>
          </w:divBdr>
        </w:div>
        <w:div w:id="127213889">
          <w:marLeft w:val="480"/>
          <w:marRight w:val="0"/>
          <w:marTop w:val="0"/>
          <w:marBottom w:val="0"/>
          <w:divBdr>
            <w:top w:val="none" w:sz="0" w:space="0" w:color="auto"/>
            <w:left w:val="none" w:sz="0" w:space="0" w:color="auto"/>
            <w:bottom w:val="none" w:sz="0" w:space="0" w:color="auto"/>
            <w:right w:val="none" w:sz="0" w:space="0" w:color="auto"/>
          </w:divBdr>
        </w:div>
        <w:div w:id="967012794">
          <w:marLeft w:val="480"/>
          <w:marRight w:val="0"/>
          <w:marTop w:val="0"/>
          <w:marBottom w:val="0"/>
          <w:divBdr>
            <w:top w:val="none" w:sz="0" w:space="0" w:color="auto"/>
            <w:left w:val="none" w:sz="0" w:space="0" w:color="auto"/>
            <w:bottom w:val="none" w:sz="0" w:space="0" w:color="auto"/>
            <w:right w:val="none" w:sz="0" w:space="0" w:color="auto"/>
          </w:divBdr>
        </w:div>
        <w:div w:id="140081543">
          <w:marLeft w:val="480"/>
          <w:marRight w:val="0"/>
          <w:marTop w:val="0"/>
          <w:marBottom w:val="0"/>
          <w:divBdr>
            <w:top w:val="none" w:sz="0" w:space="0" w:color="auto"/>
            <w:left w:val="none" w:sz="0" w:space="0" w:color="auto"/>
            <w:bottom w:val="none" w:sz="0" w:space="0" w:color="auto"/>
            <w:right w:val="none" w:sz="0" w:space="0" w:color="auto"/>
          </w:divBdr>
        </w:div>
        <w:div w:id="1666397273">
          <w:marLeft w:val="480"/>
          <w:marRight w:val="0"/>
          <w:marTop w:val="0"/>
          <w:marBottom w:val="0"/>
          <w:divBdr>
            <w:top w:val="none" w:sz="0" w:space="0" w:color="auto"/>
            <w:left w:val="none" w:sz="0" w:space="0" w:color="auto"/>
            <w:bottom w:val="none" w:sz="0" w:space="0" w:color="auto"/>
            <w:right w:val="none" w:sz="0" w:space="0" w:color="auto"/>
          </w:divBdr>
        </w:div>
        <w:div w:id="1196579765">
          <w:marLeft w:val="480"/>
          <w:marRight w:val="0"/>
          <w:marTop w:val="0"/>
          <w:marBottom w:val="0"/>
          <w:divBdr>
            <w:top w:val="none" w:sz="0" w:space="0" w:color="auto"/>
            <w:left w:val="none" w:sz="0" w:space="0" w:color="auto"/>
            <w:bottom w:val="none" w:sz="0" w:space="0" w:color="auto"/>
            <w:right w:val="none" w:sz="0" w:space="0" w:color="auto"/>
          </w:divBdr>
        </w:div>
        <w:div w:id="1461728494">
          <w:marLeft w:val="480"/>
          <w:marRight w:val="0"/>
          <w:marTop w:val="0"/>
          <w:marBottom w:val="0"/>
          <w:divBdr>
            <w:top w:val="none" w:sz="0" w:space="0" w:color="auto"/>
            <w:left w:val="none" w:sz="0" w:space="0" w:color="auto"/>
            <w:bottom w:val="none" w:sz="0" w:space="0" w:color="auto"/>
            <w:right w:val="none" w:sz="0" w:space="0" w:color="auto"/>
          </w:divBdr>
        </w:div>
        <w:div w:id="399060244">
          <w:marLeft w:val="480"/>
          <w:marRight w:val="0"/>
          <w:marTop w:val="0"/>
          <w:marBottom w:val="0"/>
          <w:divBdr>
            <w:top w:val="none" w:sz="0" w:space="0" w:color="auto"/>
            <w:left w:val="none" w:sz="0" w:space="0" w:color="auto"/>
            <w:bottom w:val="none" w:sz="0" w:space="0" w:color="auto"/>
            <w:right w:val="none" w:sz="0" w:space="0" w:color="auto"/>
          </w:divBdr>
        </w:div>
        <w:div w:id="1757357019">
          <w:marLeft w:val="480"/>
          <w:marRight w:val="0"/>
          <w:marTop w:val="0"/>
          <w:marBottom w:val="0"/>
          <w:divBdr>
            <w:top w:val="none" w:sz="0" w:space="0" w:color="auto"/>
            <w:left w:val="none" w:sz="0" w:space="0" w:color="auto"/>
            <w:bottom w:val="none" w:sz="0" w:space="0" w:color="auto"/>
            <w:right w:val="none" w:sz="0" w:space="0" w:color="auto"/>
          </w:divBdr>
        </w:div>
        <w:div w:id="615218240">
          <w:marLeft w:val="480"/>
          <w:marRight w:val="0"/>
          <w:marTop w:val="0"/>
          <w:marBottom w:val="0"/>
          <w:divBdr>
            <w:top w:val="none" w:sz="0" w:space="0" w:color="auto"/>
            <w:left w:val="none" w:sz="0" w:space="0" w:color="auto"/>
            <w:bottom w:val="none" w:sz="0" w:space="0" w:color="auto"/>
            <w:right w:val="none" w:sz="0" w:space="0" w:color="auto"/>
          </w:divBdr>
        </w:div>
        <w:div w:id="1666203032">
          <w:marLeft w:val="480"/>
          <w:marRight w:val="0"/>
          <w:marTop w:val="0"/>
          <w:marBottom w:val="0"/>
          <w:divBdr>
            <w:top w:val="none" w:sz="0" w:space="0" w:color="auto"/>
            <w:left w:val="none" w:sz="0" w:space="0" w:color="auto"/>
            <w:bottom w:val="none" w:sz="0" w:space="0" w:color="auto"/>
            <w:right w:val="none" w:sz="0" w:space="0" w:color="auto"/>
          </w:divBdr>
        </w:div>
        <w:div w:id="2073311500">
          <w:marLeft w:val="480"/>
          <w:marRight w:val="0"/>
          <w:marTop w:val="0"/>
          <w:marBottom w:val="0"/>
          <w:divBdr>
            <w:top w:val="none" w:sz="0" w:space="0" w:color="auto"/>
            <w:left w:val="none" w:sz="0" w:space="0" w:color="auto"/>
            <w:bottom w:val="none" w:sz="0" w:space="0" w:color="auto"/>
            <w:right w:val="none" w:sz="0" w:space="0" w:color="auto"/>
          </w:divBdr>
        </w:div>
        <w:div w:id="236134769">
          <w:marLeft w:val="480"/>
          <w:marRight w:val="0"/>
          <w:marTop w:val="0"/>
          <w:marBottom w:val="0"/>
          <w:divBdr>
            <w:top w:val="none" w:sz="0" w:space="0" w:color="auto"/>
            <w:left w:val="none" w:sz="0" w:space="0" w:color="auto"/>
            <w:bottom w:val="none" w:sz="0" w:space="0" w:color="auto"/>
            <w:right w:val="none" w:sz="0" w:space="0" w:color="auto"/>
          </w:divBdr>
        </w:div>
        <w:div w:id="253559325">
          <w:marLeft w:val="480"/>
          <w:marRight w:val="0"/>
          <w:marTop w:val="0"/>
          <w:marBottom w:val="0"/>
          <w:divBdr>
            <w:top w:val="none" w:sz="0" w:space="0" w:color="auto"/>
            <w:left w:val="none" w:sz="0" w:space="0" w:color="auto"/>
            <w:bottom w:val="none" w:sz="0" w:space="0" w:color="auto"/>
            <w:right w:val="none" w:sz="0" w:space="0" w:color="auto"/>
          </w:divBdr>
        </w:div>
        <w:div w:id="351684165">
          <w:marLeft w:val="480"/>
          <w:marRight w:val="0"/>
          <w:marTop w:val="0"/>
          <w:marBottom w:val="0"/>
          <w:divBdr>
            <w:top w:val="none" w:sz="0" w:space="0" w:color="auto"/>
            <w:left w:val="none" w:sz="0" w:space="0" w:color="auto"/>
            <w:bottom w:val="none" w:sz="0" w:space="0" w:color="auto"/>
            <w:right w:val="none" w:sz="0" w:space="0" w:color="auto"/>
          </w:divBdr>
        </w:div>
        <w:div w:id="1351370058">
          <w:marLeft w:val="480"/>
          <w:marRight w:val="0"/>
          <w:marTop w:val="0"/>
          <w:marBottom w:val="0"/>
          <w:divBdr>
            <w:top w:val="none" w:sz="0" w:space="0" w:color="auto"/>
            <w:left w:val="none" w:sz="0" w:space="0" w:color="auto"/>
            <w:bottom w:val="none" w:sz="0" w:space="0" w:color="auto"/>
            <w:right w:val="none" w:sz="0" w:space="0" w:color="auto"/>
          </w:divBdr>
        </w:div>
        <w:div w:id="1215234058">
          <w:marLeft w:val="480"/>
          <w:marRight w:val="0"/>
          <w:marTop w:val="0"/>
          <w:marBottom w:val="0"/>
          <w:divBdr>
            <w:top w:val="none" w:sz="0" w:space="0" w:color="auto"/>
            <w:left w:val="none" w:sz="0" w:space="0" w:color="auto"/>
            <w:bottom w:val="none" w:sz="0" w:space="0" w:color="auto"/>
            <w:right w:val="none" w:sz="0" w:space="0" w:color="auto"/>
          </w:divBdr>
        </w:div>
        <w:div w:id="2007439355">
          <w:marLeft w:val="480"/>
          <w:marRight w:val="0"/>
          <w:marTop w:val="0"/>
          <w:marBottom w:val="0"/>
          <w:divBdr>
            <w:top w:val="none" w:sz="0" w:space="0" w:color="auto"/>
            <w:left w:val="none" w:sz="0" w:space="0" w:color="auto"/>
            <w:bottom w:val="none" w:sz="0" w:space="0" w:color="auto"/>
            <w:right w:val="none" w:sz="0" w:space="0" w:color="auto"/>
          </w:divBdr>
        </w:div>
        <w:div w:id="2018117001">
          <w:marLeft w:val="480"/>
          <w:marRight w:val="0"/>
          <w:marTop w:val="0"/>
          <w:marBottom w:val="0"/>
          <w:divBdr>
            <w:top w:val="none" w:sz="0" w:space="0" w:color="auto"/>
            <w:left w:val="none" w:sz="0" w:space="0" w:color="auto"/>
            <w:bottom w:val="none" w:sz="0" w:space="0" w:color="auto"/>
            <w:right w:val="none" w:sz="0" w:space="0" w:color="auto"/>
          </w:divBdr>
        </w:div>
        <w:div w:id="1522864410">
          <w:marLeft w:val="480"/>
          <w:marRight w:val="0"/>
          <w:marTop w:val="0"/>
          <w:marBottom w:val="0"/>
          <w:divBdr>
            <w:top w:val="none" w:sz="0" w:space="0" w:color="auto"/>
            <w:left w:val="none" w:sz="0" w:space="0" w:color="auto"/>
            <w:bottom w:val="none" w:sz="0" w:space="0" w:color="auto"/>
            <w:right w:val="none" w:sz="0" w:space="0" w:color="auto"/>
          </w:divBdr>
        </w:div>
        <w:div w:id="512037256">
          <w:marLeft w:val="480"/>
          <w:marRight w:val="0"/>
          <w:marTop w:val="0"/>
          <w:marBottom w:val="0"/>
          <w:divBdr>
            <w:top w:val="none" w:sz="0" w:space="0" w:color="auto"/>
            <w:left w:val="none" w:sz="0" w:space="0" w:color="auto"/>
            <w:bottom w:val="none" w:sz="0" w:space="0" w:color="auto"/>
            <w:right w:val="none" w:sz="0" w:space="0" w:color="auto"/>
          </w:divBdr>
        </w:div>
        <w:div w:id="239798124">
          <w:marLeft w:val="480"/>
          <w:marRight w:val="0"/>
          <w:marTop w:val="0"/>
          <w:marBottom w:val="0"/>
          <w:divBdr>
            <w:top w:val="none" w:sz="0" w:space="0" w:color="auto"/>
            <w:left w:val="none" w:sz="0" w:space="0" w:color="auto"/>
            <w:bottom w:val="none" w:sz="0" w:space="0" w:color="auto"/>
            <w:right w:val="none" w:sz="0" w:space="0" w:color="auto"/>
          </w:divBdr>
        </w:div>
        <w:div w:id="1143736777">
          <w:marLeft w:val="480"/>
          <w:marRight w:val="0"/>
          <w:marTop w:val="0"/>
          <w:marBottom w:val="0"/>
          <w:divBdr>
            <w:top w:val="none" w:sz="0" w:space="0" w:color="auto"/>
            <w:left w:val="none" w:sz="0" w:space="0" w:color="auto"/>
            <w:bottom w:val="none" w:sz="0" w:space="0" w:color="auto"/>
            <w:right w:val="none" w:sz="0" w:space="0" w:color="auto"/>
          </w:divBdr>
        </w:div>
        <w:div w:id="2057773821">
          <w:marLeft w:val="480"/>
          <w:marRight w:val="0"/>
          <w:marTop w:val="0"/>
          <w:marBottom w:val="0"/>
          <w:divBdr>
            <w:top w:val="none" w:sz="0" w:space="0" w:color="auto"/>
            <w:left w:val="none" w:sz="0" w:space="0" w:color="auto"/>
            <w:bottom w:val="none" w:sz="0" w:space="0" w:color="auto"/>
            <w:right w:val="none" w:sz="0" w:space="0" w:color="auto"/>
          </w:divBdr>
        </w:div>
        <w:div w:id="1327317184">
          <w:marLeft w:val="480"/>
          <w:marRight w:val="0"/>
          <w:marTop w:val="0"/>
          <w:marBottom w:val="0"/>
          <w:divBdr>
            <w:top w:val="none" w:sz="0" w:space="0" w:color="auto"/>
            <w:left w:val="none" w:sz="0" w:space="0" w:color="auto"/>
            <w:bottom w:val="none" w:sz="0" w:space="0" w:color="auto"/>
            <w:right w:val="none" w:sz="0" w:space="0" w:color="auto"/>
          </w:divBdr>
        </w:div>
        <w:div w:id="742526574">
          <w:marLeft w:val="480"/>
          <w:marRight w:val="0"/>
          <w:marTop w:val="0"/>
          <w:marBottom w:val="0"/>
          <w:divBdr>
            <w:top w:val="none" w:sz="0" w:space="0" w:color="auto"/>
            <w:left w:val="none" w:sz="0" w:space="0" w:color="auto"/>
            <w:bottom w:val="none" w:sz="0" w:space="0" w:color="auto"/>
            <w:right w:val="none" w:sz="0" w:space="0" w:color="auto"/>
          </w:divBdr>
        </w:div>
        <w:div w:id="527110241">
          <w:marLeft w:val="480"/>
          <w:marRight w:val="0"/>
          <w:marTop w:val="0"/>
          <w:marBottom w:val="0"/>
          <w:divBdr>
            <w:top w:val="none" w:sz="0" w:space="0" w:color="auto"/>
            <w:left w:val="none" w:sz="0" w:space="0" w:color="auto"/>
            <w:bottom w:val="none" w:sz="0" w:space="0" w:color="auto"/>
            <w:right w:val="none" w:sz="0" w:space="0" w:color="auto"/>
          </w:divBdr>
        </w:div>
        <w:div w:id="1443459098">
          <w:marLeft w:val="480"/>
          <w:marRight w:val="0"/>
          <w:marTop w:val="0"/>
          <w:marBottom w:val="0"/>
          <w:divBdr>
            <w:top w:val="none" w:sz="0" w:space="0" w:color="auto"/>
            <w:left w:val="none" w:sz="0" w:space="0" w:color="auto"/>
            <w:bottom w:val="none" w:sz="0" w:space="0" w:color="auto"/>
            <w:right w:val="none" w:sz="0" w:space="0" w:color="auto"/>
          </w:divBdr>
        </w:div>
        <w:div w:id="1081948671">
          <w:marLeft w:val="480"/>
          <w:marRight w:val="0"/>
          <w:marTop w:val="0"/>
          <w:marBottom w:val="0"/>
          <w:divBdr>
            <w:top w:val="none" w:sz="0" w:space="0" w:color="auto"/>
            <w:left w:val="none" w:sz="0" w:space="0" w:color="auto"/>
            <w:bottom w:val="none" w:sz="0" w:space="0" w:color="auto"/>
            <w:right w:val="none" w:sz="0" w:space="0" w:color="auto"/>
          </w:divBdr>
        </w:div>
        <w:div w:id="298536946">
          <w:marLeft w:val="480"/>
          <w:marRight w:val="0"/>
          <w:marTop w:val="0"/>
          <w:marBottom w:val="0"/>
          <w:divBdr>
            <w:top w:val="none" w:sz="0" w:space="0" w:color="auto"/>
            <w:left w:val="none" w:sz="0" w:space="0" w:color="auto"/>
            <w:bottom w:val="none" w:sz="0" w:space="0" w:color="auto"/>
            <w:right w:val="none" w:sz="0" w:space="0" w:color="auto"/>
          </w:divBdr>
        </w:div>
        <w:div w:id="279997807">
          <w:marLeft w:val="480"/>
          <w:marRight w:val="0"/>
          <w:marTop w:val="0"/>
          <w:marBottom w:val="0"/>
          <w:divBdr>
            <w:top w:val="none" w:sz="0" w:space="0" w:color="auto"/>
            <w:left w:val="none" w:sz="0" w:space="0" w:color="auto"/>
            <w:bottom w:val="none" w:sz="0" w:space="0" w:color="auto"/>
            <w:right w:val="none" w:sz="0" w:space="0" w:color="auto"/>
          </w:divBdr>
        </w:div>
        <w:div w:id="1988708190">
          <w:marLeft w:val="480"/>
          <w:marRight w:val="0"/>
          <w:marTop w:val="0"/>
          <w:marBottom w:val="0"/>
          <w:divBdr>
            <w:top w:val="none" w:sz="0" w:space="0" w:color="auto"/>
            <w:left w:val="none" w:sz="0" w:space="0" w:color="auto"/>
            <w:bottom w:val="none" w:sz="0" w:space="0" w:color="auto"/>
            <w:right w:val="none" w:sz="0" w:space="0" w:color="auto"/>
          </w:divBdr>
        </w:div>
        <w:div w:id="222640461">
          <w:marLeft w:val="480"/>
          <w:marRight w:val="0"/>
          <w:marTop w:val="0"/>
          <w:marBottom w:val="0"/>
          <w:divBdr>
            <w:top w:val="none" w:sz="0" w:space="0" w:color="auto"/>
            <w:left w:val="none" w:sz="0" w:space="0" w:color="auto"/>
            <w:bottom w:val="none" w:sz="0" w:space="0" w:color="auto"/>
            <w:right w:val="none" w:sz="0" w:space="0" w:color="auto"/>
          </w:divBdr>
        </w:div>
        <w:div w:id="1430002433">
          <w:marLeft w:val="480"/>
          <w:marRight w:val="0"/>
          <w:marTop w:val="0"/>
          <w:marBottom w:val="0"/>
          <w:divBdr>
            <w:top w:val="none" w:sz="0" w:space="0" w:color="auto"/>
            <w:left w:val="none" w:sz="0" w:space="0" w:color="auto"/>
            <w:bottom w:val="none" w:sz="0" w:space="0" w:color="auto"/>
            <w:right w:val="none" w:sz="0" w:space="0" w:color="auto"/>
          </w:divBdr>
        </w:div>
        <w:div w:id="2063359685">
          <w:marLeft w:val="480"/>
          <w:marRight w:val="0"/>
          <w:marTop w:val="0"/>
          <w:marBottom w:val="0"/>
          <w:divBdr>
            <w:top w:val="none" w:sz="0" w:space="0" w:color="auto"/>
            <w:left w:val="none" w:sz="0" w:space="0" w:color="auto"/>
            <w:bottom w:val="none" w:sz="0" w:space="0" w:color="auto"/>
            <w:right w:val="none" w:sz="0" w:space="0" w:color="auto"/>
          </w:divBdr>
        </w:div>
        <w:div w:id="1407266461">
          <w:marLeft w:val="480"/>
          <w:marRight w:val="0"/>
          <w:marTop w:val="0"/>
          <w:marBottom w:val="0"/>
          <w:divBdr>
            <w:top w:val="none" w:sz="0" w:space="0" w:color="auto"/>
            <w:left w:val="none" w:sz="0" w:space="0" w:color="auto"/>
            <w:bottom w:val="none" w:sz="0" w:space="0" w:color="auto"/>
            <w:right w:val="none" w:sz="0" w:space="0" w:color="auto"/>
          </w:divBdr>
        </w:div>
        <w:div w:id="1466313372">
          <w:marLeft w:val="480"/>
          <w:marRight w:val="0"/>
          <w:marTop w:val="0"/>
          <w:marBottom w:val="0"/>
          <w:divBdr>
            <w:top w:val="none" w:sz="0" w:space="0" w:color="auto"/>
            <w:left w:val="none" w:sz="0" w:space="0" w:color="auto"/>
            <w:bottom w:val="none" w:sz="0" w:space="0" w:color="auto"/>
            <w:right w:val="none" w:sz="0" w:space="0" w:color="auto"/>
          </w:divBdr>
        </w:div>
        <w:div w:id="830097535">
          <w:marLeft w:val="480"/>
          <w:marRight w:val="0"/>
          <w:marTop w:val="0"/>
          <w:marBottom w:val="0"/>
          <w:divBdr>
            <w:top w:val="none" w:sz="0" w:space="0" w:color="auto"/>
            <w:left w:val="none" w:sz="0" w:space="0" w:color="auto"/>
            <w:bottom w:val="none" w:sz="0" w:space="0" w:color="auto"/>
            <w:right w:val="none" w:sz="0" w:space="0" w:color="auto"/>
          </w:divBdr>
        </w:div>
        <w:div w:id="1597790411">
          <w:marLeft w:val="480"/>
          <w:marRight w:val="0"/>
          <w:marTop w:val="0"/>
          <w:marBottom w:val="0"/>
          <w:divBdr>
            <w:top w:val="none" w:sz="0" w:space="0" w:color="auto"/>
            <w:left w:val="none" w:sz="0" w:space="0" w:color="auto"/>
            <w:bottom w:val="none" w:sz="0" w:space="0" w:color="auto"/>
            <w:right w:val="none" w:sz="0" w:space="0" w:color="auto"/>
          </w:divBdr>
        </w:div>
        <w:div w:id="2006857354">
          <w:marLeft w:val="480"/>
          <w:marRight w:val="0"/>
          <w:marTop w:val="0"/>
          <w:marBottom w:val="0"/>
          <w:divBdr>
            <w:top w:val="none" w:sz="0" w:space="0" w:color="auto"/>
            <w:left w:val="none" w:sz="0" w:space="0" w:color="auto"/>
            <w:bottom w:val="none" w:sz="0" w:space="0" w:color="auto"/>
            <w:right w:val="none" w:sz="0" w:space="0" w:color="auto"/>
          </w:divBdr>
        </w:div>
        <w:div w:id="1855724637">
          <w:marLeft w:val="480"/>
          <w:marRight w:val="0"/>
          <w:marTop w:val="0"/>
          <w:marBottom w:val="0"/>
          <w:divBdr>
            <w:top w:val="none" w:sz="0" w:space="0" w:color="auto"/>
            <w:left w:val="none" w:sz="0" w:space="0" w:color="auto"/>
            <w:bottom w:val="none" w:sz="0" w:space="0" w:color="auto"/>
            <w:right w:val="none" w:sz="0" w:space="0" w:color="auto"/>
          </w:divBdr>
        </w:div>
        <w:div w:id="647979850">
          <w:marLeft w:val="480"/>
          <w:marRight w:val="0"/>
          <w:marTop w:val="0"/>
          <w:marBottom w:val="0"/>
          <w:divBdr>
            <w:top w:val="none" w:sz="0" w:space="0" w:color="auto"/>
            <w:left w:val="none" w:sz="0" w:space="0" w:color="auto"/>
            <w:bottom w:val="none" w:sz="0" w:space="0" w:color="auto"/>
            <w:right w:val="none" w:sz="0" w:space="0" w:color="auto"/>
          </w:divBdr>
        </w:div>
        <w:div w:id="679236380">
          <w:marLeft w:val="480"/>
          <w:marRight w:val="0"/>
          <w:marTop w:val="0"/>
          <w:marBottom w:val="0"/>
          <w:divBdr>
            <w:top w:val="none" w:sz="0" w:space="0" w:color="auto"/>
            <w:left w:val="none" w:sz="0" w:space="0" w:color="auto"/>
            <w:bottom w:val="none" w:sz="0" w:space="0" w:color="auto"/>
            <w:right w:val="none" w:sz="0" w:space="0" w:color="auto"/>
          </w:divBdr>
        </w:div>
        <w:div w:id="2038070910">
          <w:marLeft w:val="480"/>
          <w:marRight w:val="0"/>
          <w:marTop w:val="0"/>
          <w:marBottom w:val="0"/>
          <w:divBdr>
            <w:top w:val="none" w:sz="0" w:space="0" w:color="auto"/>
            <w:left w:val="none" w:sz="0" w:space="0" w:color="auto"/>
            <w:bottom w:val="none" w:sz="0" w:space="0" w:color="auto"/>
            <w:right w:val="none" w:sz="0" w:space="0" w:color="auto"/>
          </w:divBdr>
        </w:div>
        <w:div w:id="1400403771">
          <w:marLeft w:val="480"/>
          <w:marRight w:val="0"/>
          <w:marTop w:val="0"/>
          <w:marBottom w:val="0"/>
          <w:divBdr>
            <w:top w:val="none" w:sz="0" w:space="0" w:color="auto"/>
            <w:left w:val="none" w:sz="0" w:space="0" w:color="auto"/>
            <w:bottom w:val="none" w:sz="0" w:space="0" w:color="auto"/>
            <w:right w:val="none" w:sz="0" w:space="0" w:color="auto"/>
          </w:divBdr>
        </w:div>
        <w:div w:id="799302625">
          <w:marLeft w:val="480"/>
          <w:marRight w:val="0"/>
          <w:marTop w:val="0"/>
          <w:marBottom w:val="0"/>
          <w:divBdr>
            <w:top w:val="none" w:sz="0" w:space="0" w:color="auto"/>
            <w:left w:val="none" w:sz="0" w:space="0" w:color="auto"/>
            <w:bottom w:val="none" w:sz="0" w:space="0" w:color="auto"/>
            <w:right w:val="none" w:sz="0" w:space="0" w:color="auto"/>
          </w:divBdr>
        </w:div>
        <w:div w:id="1204556307">
          <w:marLeft w:val="480"/>
          <w:marRight w:val="0"/>
          <w:marTop w:val="0"/>
          <w:marBottom w:val="0"/>
          <w:divBdr>
            <w:top w:val="none" w:sz="0" w:space="0" w:color="auto"/>
            <w:left w:val="none" w:sz="0" w:space="0" w:color="auto"/>
            <w:bottom w:val="none" w:sz="0" w:space="0" w:color="auto"/>
            <w:right w:val="none" w:sz="0" w:space="0" w:color="auto"/>
          </w:divBdr>
        </w:div>
        <w:div w:id="2003393341">
          <w:marLeft w:val="480"/>
          <w:marRight w:val="0"/>
          <w:marTop w:val="0"/>
          <w:marBottom w:val="0"/>
          <w:divBdr>
            <w:top w:val="none" w:sz="0" w:space="0" w:color="auto"/>
            <w:left w:val="none" w:sz="0" w:space="0" w:color="auto"/>
            <w:bottom w:val="none" w:sz="0" w:space="0" w:color="auto"/>
            <w:right w:val="none" w:sz="0" w:space="0" w:color="auto"/>
          </w:divBdr>
        </w:div>
        <w:div w:id="1469006572">
          <w:marLeft w:val="480"/>
          <w:marRight w:val="0"/>
          <w:marTop w:val="0"/>
          <w:marBottom w:val="0"/>
          <w:divBdr>
            <w:top w:val="none" w:sz="0" w:space="0" w:color="auto"/>
            <w:left w:val="none" w:sz="0" w:space="0" w:color="auto"/>
            <w:bottom w:val="none" w:sz="0" w:space="0" w:color="auto"/>
            <w:right w:val="none" w:sz="0" w:space="0" w:color="auto"/>
          </w:divBdr>
        </w:div>
        <w:div w:id="45296058">
          <w:marLeft w:val="480"/>
          <w:marRight w:val="0"/>
          <w:marTop w:val="0"/>
          <w:marBottom w:val="0"/>
          <w:divBdr>
            <w:top w:val="none" w:sz="0" w:space="0" w:color="auto"/>
            <w:left w:val="none" w:sz="0" w:space="0" w:color="auto"/>
            <w:bottom w:val="none" w:sz="0" w:space="0" w:color="auto"/>
            <w:right w:val="none" w:sz="0" w:space="0" w:color="auto"/>
          </w:divBdr>
        </w:div>
        <w:div w:id="1658144196">
          <w:marLeft w:val="480"/>
          <w:marRight w:val="0"/>
          <w:marTop w:val="0"/>
          <w:marBottom w:val="0"/>
          <w:divBdr>
            <w:top w:val="none" w:sz="0" w:space="0" w:color="auto"/>
            <w:left w:val="none" w:sz="0" w:space="0" w:color="auto"/>
            <w:bottom w:val="none" w:sz="0" w:space="0" w:color="auto"/>
            <w:right w:val="none" w:sz="0" w:space="0" w:color="auto"/>
          </w:divBdr>
        </w:div>
        <w:div w:id="352802406">
          <w:marLeft w:val="480"/>
          <w:marRight w:val="0"/>
          <w:marTop w:val="0"/>
          <w:marBottom w:val="0"/>
          <w:divBdr>
            <w:top w:val="none" w:sz="0" w:space="0" w:color="auto"/>
            <w:left w:val="none" w:sz="0" w:space="0" w:color="auto"/>
            <w:bottom w:val="none" w:sz="0" w:space="0" w:color="auto"/>
            <w:right w:val="none" w:sz="0" w:space="0" w:color="auto"/>
          </w:divBdr>
        </w:div>
        <w:div w:id="846602833">
          <w:marLeft w:val="480"/>
          <w:marRight w:val="0"/>
          <w:marTop w:val="0"/>
          <w:marBottom w:val="0"/>
          <w:divBdr>
            <w:top w:val="none" w:sz="0" w:space="0" w:color="auto"/>
            <w:left w:val="none" w:sz="0" w:space="0" w:color="auto"/>
            <w:bottom w:val="none" w:sz="0" w:space="0" w:color="auto"/>
            <w:right w:val="none" w:sz="0" w:space="0" w:color="auto"/>
          </w:divBdr>
        </w:div>
        <w:div w:id="29654549">
          <w:marLeft w:val="480"/>
          <w:marRight w:val="0"/>
          <w:marTop w:val="0"/>
          <w:marBottom w:val="0"/>
          <w:divBdr>
            <w:top w:val="none" w:sz="0" w:space="0" w:color="auto"/>
            <w:left w:val="none" w:sz="0" w:space="0" w:color="auto"/>
            <w:bottom w:val="none" w:sz="0" w:space="0" w:color="auto"/>
            <w:right w:val="none" w:sz="0" w:space="0" w:color="auto"/>
          </w:divBdr>
        </w:div>
        <w:div w:id="226454533">
          <w:marLeft w:val="480"/>
          <w:marRight w:val="0"/>
          <w:marTop w:val="0"/>
          <w:marBottom w:val="0"/>
          <w:divBdr>
            <w:top w:val="none" w:sz="0" w:space="0" w:color="auto"/>
            <w:left w:val="none" w:sz="0" w:space="0" w:color="auto"/>
            <w:bottom w:val="none" w:sz="0" w:space="0" w:color="auto"/>
            <w:right w:val="none" w:sz="0" w:space="0" w:color="auto"/>
          </w:divBdr>
        </w:div>
        <w:div w:id="547030842">
          <w:marLeft w:val="480"/>
          <w:marRight w:val="0"/>
          <w:marTop w:val="0"/>
          <w:marBottom w:val="0"/>
          <w:divBdr>
            <w:top w:val="none" w:sz="0" w:space="0" w:color="auto"/>
            <w:left w:val="none" w:sz="0" w:space="0" w:color="auto"/>
            <w:bottom w:val="none" w:sz="0" w:space="0" w:color="auto"/>
            <w:right w:val="none" w:sz="0" w:space="0" w:color="auto"/>
          </w:divBdr>
        </w:div>
        <w:div w:id="996804034">
          <w:marLeft w:val="480"/>
          <w:marRight w:val="0"/>
          <w:marTop w:val="0"/>
          <w:marBottom w:val="0"/>
          <w:divBdr>
            <w:top w:val="none" w:sz="0" w:space="0" w:color="auto"/>
            <w:left w:val="none" w:sz="0" w:space="0" w:color="auto"/>
            <w:bottom w:val="none" w:sz="0" w:space="0" w:color="auto"/>
            <w:right w:val="none" w:sz="0" w:space="0" w:color="auto"/>
          </w:divBdr>
        </w:div>
        <w:div w:id="1536458672">
          <w:marLeft w:val="480"/>
          <w:marRight w:val="0"/>
          <w:marTop w:val="0"/>
          <w:marBottom w:val="0"/>
          <w:divBdr>
            <w:top w:val="none" w:sz="0" w:space="0" w:color="auto"/>
            <w:left w:val="none" w:sz="0" w:space="0" w:color="auto"/>
            <w:bottom w:val="none" w:sz="0" w:space="0" w:color="auto"/>
            <w:right w:val="none" w:sz="0" w:space="0" w:color="auto"/>
          </w:divBdr>
        </w:div>
        <w:div w:id="615141932">
          <w:marLeft w:val="480"/>
          <w:marRight w:val="0"/>
          <w:marTop w:val="0"/>
          <w:marBottom w:val="0"/>
          <w:divBdr>
            <w:top w:val="none" w:sz="0" w:space="0" w:color="auto"/>
            <w:left w:val="none" w:sz="0" w:space="0" w:color="auto"/>
            <w:bottom w:val="none" w:sz="0" w:space="0" w:color="auto"/>
            <w:right w:val="none" w:sz="0" w:space="0" w:color="auto"/>
          </w:divBdr>
        </w:div>
        <w:div w:id="1873417196">
          <w:marLeft w:val="480"/>
          <w:marRight w:val="0"/>
          <w:marTop w:val="0"/>
          <w:marBottom w:val="0"/>
          <w:divBdr>
            <w:top w:val="none" w:sz="0" w:space="0" w:color="auto"/>
            <w:left w:val="none" w:sz="0" w:space="0" w:color="auto"/>
            <w:bottom w:val="none" w:sz="0" w:space="0" w:color="auto"/>
            <w:right w:val="none" w:sz="0" w:space="0" w:color="auto"/>
          </w:divBdr>
        </w:div>
        <w:div w:id="1500852590">
          <w:marLeft w:val="480"/>
          <w:marRight w:val="0"/>
          <w:marTop w:val="0"/>
          <w:marBottom w:val="0"/>
          <w:divBdr>
            <w:top w:val="none" w:sz="0" w:space="0" w:color="auto"/>
            <w:left w:val="none" w:sz="0" w:space="0" w:color="auto"/>
            <w:bottom w:val="none" w:sz="0" w:space="0" w:color="auto"/>
            <w:right w:val="none" w:sz="0" w:space="0" w:color="auto"/>
          </w:divBdr>
        </w:div>
        <w:div w:id="1624076915">
          <w:marLeft w:val="480"/>
          <w:marRight w:val="0"/>
          <w:marTop w:val="0"/>
          <w:marBottom w:val="0"/>
          <w:divBdr>
            <w:top w:val="none" w:sz="0" w:space="0" w:color="auto"/>
            <w:left w:val="none" w:sz="0" w:space="0" w:color="auto"/>
            <w:bottom w:val="none" w:sz="0" w:space="0" w:color="auto"/>
            <w:right w:val="none" w:sz="0" w:space="0" w:color="auto"/>
          </w:divBdr>
        </w:div>
        <w:div w:id="1119757524">
          <w:marLeft w:val="480"/>
          <w:marRight w:val="0"/>
          <w:marTop w:val="0"/>
          <w:marBottom w:val="0"/>
          <w:divBdr>
            <w:top w:val="none" w:sz="0" w:space="0" w:color="auto"/>
            <w:left w:val="none" w:sz="0" w:space="0" w:color="auto"/>
            <w:bottom w:val="none" w:sz="0" w:space="0" w:color="auto"/>
            <w:right w:val="none" w:sz="0" w:space="0" w:color="auto"/>
          </w:divBdr>
        </w:div>
        <w:div w:id="2012678732">
          <w:marLeft w:val="480"/>
          <w:marRight w:val="0"/>
          <w:marTop w:val="0"/>
          <w:marBottom w:val="0"/>
          <w:divBdr>
            <w:top w:val="none" w:sz="0" w:space="0" w:color="auto"/>
            <w:left w:val="none" w:sz="0" w:space="0" w:color="auto"/>
            <w:bottom w:val="none" w:sz="0" w:space="0" w:color="auto"/>
            <w:right w:val="none" w:sz="0" w:space="0" w:color="auto"/>
          </w:divBdr>
        </w:div>
        <w:div w:id="72897323">
          <w:marLeft w:val="480"/>
          <w:marRight w:val="0"/>
          <w:marTop w:val="0"/>
          <w:marBottom w:val="0"/>
          <w:divBdr>
            <w:top w:val="none" w:sz="0" w:space="0" w:color="auto"/>
            <w:left w:val="none" w:sz="0" w:space="0" w:color="auto"/>
            <w:bottom w:val="none" w:sz="0" w:space="0" w:color="auto"/>
            <w:right w:val="none" w:sz="0" w:space="0" w:color="auto"/>
          </w:divBdr>
        </w:div>
        <w:div w:id="1154177244">
          <w:marLeft w:val="480"/>
          <w:marRight w:val="0"/>
          <w:marTop w:val="0"/>
          <w:marBottom w:val="0"/>
          <w:divBdr>
            <w:top w:val="none" w:sz="0" w:space="0" w:color="auto"/>
            <w:left w:val="none" w:sz="0" w:space="0" w:color="auto"/>
            <w:bottom w:val="none" w:sz="0" w:space="0" w:color="auto"/>
            <w:right w:val="none" w:sz="0" w:space="0" w:color="auto"/>
          </w:divBdr>
        </w:div>
        <w:div w:id="166602812">
          <w:marLeft w:val="480"/>
          <w:marRight w:val="0"/>
          <w:marTop w:val="0"/>
          <w:marBottom w:val="0"/>
          <w:divBdr>
            <w:top w:val="none" w:sz="0" w:space="0" w:color="auto"/>
            <w:left w:val="none" w:sz="0" w:space="0" w:color="auto"/>
            <w:bottom w:val="none" w:sz="0" w:space="0" w:color="auto"/>
            <w:right w:val="none" w:sz="0" w:space="0" w:color="auto"/>
          </w:divBdr>
        </w:div>
        <w:div w:id="304236792">
          <w:marLeft w:val="480"/>
          <w:marRight w:val="0"/>
          <w:marTop w:val="0"/>
          <w:marBottom w:val="0"/>
          <w:divBdr>
            <w:top w:val="none" w:sz="0" w:space="0" w:color="auto"/>
            <w:left w:val="none" w:sz="0" w:space="0" w:color="auto"/>
            <w:bottom w:val="none" w:sz="0" w:space="0" w:color="auto"/>
            <w:right w:val="none" w:sz="0" w:space="0" w:color="auto"/>
          </w:divBdr>
        </w:div>
        <w:div w:id="1938442955">
          <w:marLeft w:val="480"/>
          <w:marRight w:val="0"/>
          <w:marTop w:val="0"/>
          <w:marBottom w:val="0"/>
          <w:divBdr>
            <w:top w:val="none" w:sz="0" w:space="0" w:color="auto"/>
            <w:left w:val="none" w:sz="0" w:space="0" w:color="auto"/>
            <w:bottom w:val="none" w:sz="0" w:space="0" w:color="auto"/>
            <w:right w:val="none" w:sz="0" w:space="0" w:color="auto"/>
          </w:divBdr>
        </w:div>
        <w:div w:id="2093816126">
          <w:marLeft w:val="480"/>
          <w:marRight w:val="0"/>
          <w:marTop w:val="0"/>
          <w:marBottom w:val="0"/>
          <w:divBdr>
            <w:top w:val="none" w:sz="0" w:space="0" w:color="auto"/>
            <w:left w:val="none" w:sz="0" w:space="0" w:color="auto"/>
            <w:bottom w:val="none" w:sz="0" w:space="0" w:color="auto"/>
            <w:right w:val="none" w:sz="0" w:space="0" w:color="auto"/>
          </w:divBdr>
        </w:div>
        <w:div w:id="1859536796">
          <w:marLeft w:val="480"/>
          <w:marRight w:val="0"/>
          <w:marTop w:val="0"/>
          <w:marBottom w:val="0"/>
          <w:divBdr>
            <w:top w:val="none" w:sz="0" w:space="0" w:color="auto"/>
            <w:left w:val="none" w:sz="0" w:space="0" w:color="auto"/>
            <w:bottom w:val="none" w:sz="0" w:space="0" w:color="auto"/>
            <w:right w:val="none" w:sz="0" w:space="0" w:color="auto"/>
          </w:divBdr>
        </w:div>
        <w:div w:id="911348964">
          <w:marLeft w:val="480"/>
          <w:marRight w:val="0"/>
          <w:marTop w:val="0"/>
          <w:marBottom w:val="0"/>
          <w:divBdr>
            <w:top w:val="none" w:sz="0" w:space="0" w:color="auto"/>
            <w:left w:val="none" w:sz="0" w:space="0" w:color="auto"/>
            <w:bottom w:val="none" w:sz="0" w:space="0" w:color="auto"/>
            <w:right w:val="none" w:sz="0" w:space="0" w:color="auto"/>
          </w:divBdr>
        </w:div>
        <w:div w:id="8142078">
          <w:marLeft w:val="480"/>
          <w:marRight w:val="0"/>
          <w:marTop w:val="0"/>
          <w:marBottom w:val="0"/>
          <w:divBdr>
            <w:top w:val="none" w:sz="0" w:space="0" w:color="auto"/>
            <w:left w:val="none" w:sz="0" w:space="0" w:color="auto"/>
            <w:bottom w:val="none" w:sz="0" w:space="0" w:color="auto"/>
            <w:right w:val="none" w:sz="0" w:space="0" w:color="auto"/>
          </w:divBdr>
        </w:div>
        <w:div w:id="48458509">
          <w:marLeft w:val="480"/>
          <w:marRight w:val="0"/>
          <w:marTop w:val="0"/>
          <w:marBottom w:val="0"/>
          <w:divBdr>
            <w:top w:val="none" w:sz="0" w:space="0" w:color="auto"/>
            <w:left w:val="none" w:sz="0" w:space="0" w:color="auto"/>
            <w:bottom w:val="none" w:sz="0" w:space="0" w:color="auto"/>
            <w:right w:val="none" w:sz="0" w:space="0" w:color="auto"/>
          </w:divBdr>
        </w:div>
        <w:div w:id="1775052956">
          <w:marLeft w:val="480"/>
          <w:marRight w:val="0"/>
          <w:marTop w:val="0"/>
          <w:marBottom w:val="0"/>
          <w:divBdr>
            <w:top w:val="none" w:sz="0" w:space="0" w:color="auto"/>
            <w:left w:val="none" w:sz="0" w:space="0" w:color="auto"/>
            <w:bottom w:val="none" w:sz="0" w:space="0" w:color="auto"/>
            <w:right w:val="none" w:sz="0" w:space="0" w:color="auto"/>
          </w:divBdr>
        </w:div>
        <w:div w:id="157111278">
          <w:marLeft w:val="480"/>
          <w:marRight w:val="0"/>
          <w:marTop w:val="0"/>
          <w:marBottom w:val="0"/>
          <w:divBdr>
            <w:top w:val="none" w:sz="0" w:space="0" w:color="auto"/>
            <w:left w:val="none" w:sz="0" w:space="0" w:color="auto"/>
            <w:bottom w:val="none" w:sz="0" w:space="0" w:color="auto"/>
            <w:right w:val="none" w:sz="0" w:space="0" w:color="auto"/>
          </w:divBdr>
        </w:div>
        <w:div w:id="2120639053">
          <w:marLeft w:val="480"/>
          <w:marRight w:val="0"/>
          <w:marTop w:val="0"/>
          <w:marBottom w:val="0"/>
          <w:divBdr>
            <w:top w:val="none" w:sz="0" w:space="0" w:color="auto"/>
            <w:left w:val="none" w:sz="0" w:space="0" w:color="auto"/>
            <w:bottom w:val="none" w:sz="0" w:space="0" w:color="auto"/>
            <w:right w:val="none" w:sz="0" w:space="0" w:color="auto"/>
          </w:divBdr>
        </w:div>
        <w:div w:id="978190380">
          <w:marLeft w:val="480"/>
          <w:marRight w:val="0"/>
          <w:marTop w:val="0"/>
          <w:marBottom w:val="0"/>
          <w:divBdr>
            <w:top w:val="none" w:sz="0" w:space="0" w:color="auto"/>
            <w:left w:val="none" w:sz="0" w:space="0" w:color="auto"/>
            <w:bottom w:val="none" w:sz="0" w:space="0" w:color="auto"/>
            <w:right w:val="none" w:sz="0" w:space="0" w:color="auto"/>
          </w:divBdr>
        </w:div>
        <w:div w:id="727647174">
          <w:marLeft w:val="480"/>
          <w:marRight w:val="0"/>
          <w:marTop w:val="0"/>
          <w:marBottom w:val="0"/>
          <w:divBdr>
            <w:top w:val="none" w:sz="0" w:space="0" w:color="auto"/>
            <w:left w:val="none" w:sz="0" w:space="0" w:color="auto"/>
            <w:bottom w:val="none" w:sz="0" w:space="0" w:color="auto"/>
            <w:right w:val="none" w:sz="0" w:space="0" w:color="auto"/>
          </w:divBdr>
        </w:div>
        <w:div w:id="1526022646">
          <w:marLeft w:val="480"/>
          <w:marRight w:val="0"/>
          <w:marTop w:val="0"/>
          <w:marBottom w:val="0"/>
          <w:divBdr>
            <w:top w:val="none" w:sz="0" w:space="0" w:color="auto"/>
            <w:left w:val="none" w:sz="0" w:space="0" w:color="auto"/>
            <w:bottom w:val="none" w:sz="0" w:space="0" w:color="auto"/>
            <w:right w:val="none" w:sz="0" w:space="0" w:color="auto"/>
          </w:divBdr>
        </w:div>
        <w:div w:id="358050010">
          <w:marLeft w:val="480"/>
          <w:marRight w:val="0"/>
          <w:marTop w:val="0"/>
          <w:marBottom w:val="0"/>
          <w:divBdr>
            <w:top w:val="none" w:sz="0" w:space="0" w:color="auto"/>
            <w:left w:val="none" w:sz="0" w:space="0" w:color="auto"/>
            <w:bottom w:val="none" w:sz="0" w:space="0" w:color="auto"/>
            <w:right w:val="none" w:sz="0" w:space="0" w:color="auto"/>
          </w:divBdr>
        </w:div>
        <w:div w:id="592476222">
          <w:marLeft w:val="480"/>
          <w:marRight w:val="0"/>
          <w:marTop w:val="0"/>
          <w:marBottom w:val="0"/>
          <w:divBdr>
            <w:top w:val="none" w:sz="0" w:space="0" w:color="auto"/>
            <w:left w:val="none" w:sz="0" w:space="0" w:color="auto"/>
            <w:bottom w:val="none" w:sz="0" w:space="0" w:color="auto"/>
            <w:right w:val="none" w:sz="0" w:space="0" w:color="auto"/>
          </w:divBdr>
        </w:div>
        <w:div w:id="100687929">
          <w:marLeft w:val="480"/>
          <w:marRight w:val="0"/>
          <w:marTop w:val="0"/>
          <w:marBottom w:val="0"/>
          <w:divBdr>
            <w:top w:val="none" w:sz="0" w:space="0" w:color="auto"/>
            <w:left w:val="none" w:sz="0" w:space="0" w:color="auto"/>
            <w:bottom w:val="none" w:sz="0" w:space="0" w:color="auto"/>
            <w:right w:val="none" w:sz="0" w:space="0" w:color="auto"/>
          </w:divBdr>
        </w:div>
        <w:div w:id="160126132">
          <w:marLeft w:val="480"/>
          <w:marRight w:val="0"/>
          <w:marTop w:val="0"/>
          <w:marBottom w:val="0"/>
          <w:divBdr>
            <w:top w:val="none" w:sz="0" w:space="0" w:color="auto"/>
            <w:left w:val="none" w:sz="0" w:space="0" w:color="auto"/>
            <w:bottom w:val="none" w:sz="0" w:space="0" w:color="auto"/>
            <w:right w:val="none" w:sz="0" w:space="0" w:color="auto"/>
          </w:divBdr>
        </w:div>
        <w:div w:id="604189532">
          <w:marLeft w:val="480"/>
          <w:marRight w:val="0"/>
          <w:marTop w:val="0"/>
          <w:marBottom w:val="0"/>
          <w:divBdr>
            <w:top w:val="none" w:sz="0" w:space="0" w:color="auto"/>
            <w:left w:val="none" w:sz="0" w:space="0" w:color="auto"/>
            <w:bottom w:val="none" w:sz="0" w:space="0" w:color="auto"/>
            <w:right w:val="none" w:sz="0" w:space="0" w:color="auto"/>
          </w:divBdr>
        </w:div>
      </w:divsChild>
    </w:div>
    <w:div w:id="1684164126">
      <w:bodyDiv w:val="1"/>
      <w:marLeft w:val="0"/>
      <w:marRight w:val="0"/>
      <w:marTop w:val="0"/>
      <w:marBottom w:val="0"/>
      <w:divBdr>
        <w:top w:val="none" w:sz="0" w:space="0" w:color="auto"/>
        <w:left w:val="none" w:sz="0" w:space="0" w:color="auto"/>
        <w:bottom w:val="none" w:sz="0" w:space="0" w:color="auto"/>
        <w:right w:val="none" w:sz="0" w:space="0" w:color="auto"/>
      </w:divBdr>
    </w:div>
    <w:div w:id="1686515640">
      <w:bodyDiv w:val="1"/>
      <w:marLeft w:val="0"/>
      <w:marRight w:val="0"/>
      <w:marTop w:val="0"/>
      <w:marBottom w:val="0"/>
      <w:divBdr>
        <w:top w:val="none" w:sz="0" w:space="0" w:color="auto"/>
        <w:left w:val="none" w:sz="0" w:space="0" w:color="auto"/>
        <w:bottom w:val="none" w:sz="0" w:space="0" w:color="auto"/>
        <w:right w:val="none" w:sz="0" w:space="0" w:color="auto"/>
      </w:divBdr>
    </w:div>
    <w:div w:id="1688867829">
      <w:bodyDiv w:val="1"/>
      <w:marLeft w:val="0"/>
      <w:marRight w:val="0"/>
      <w:marTop w:val="0"/>
      <w:marBottom w:val="0"/>
      <w:divBdr>
        <w:top w:val="none" w:sz="0" w:space="0" w:color="auto"/>
        <w:left w:val="none" w:sz="0" w:space="0" w:color="auto"/>
        <w:bottom w:val="none" w:sz="0" w:space="0" w:color="auto"/>
        <w:right w:val="none" w:sz="0" w:space="0" w:color="auto"/>
      </w:divBdr>
    </w:div>
    <w:div w:id="1689671621">
      <w:bodyDiv w:val="1"/>
      <w:marLeft w:val="0"/>
      <w:marRight w:val="0"/>
      <w:marTop w:val="0"/>
      <w:marBottom w:val="0"/>
      <w:divBdr>
        <w:top w:val="none" w:sz="0" w:space="0" w:color="auto"/>
        <w:left w:val="none" w:sz="0" w:space="0" w:color="auto"/>
        <w:bottom w:val="none" w:sz="0" w:space="0" w:color="auto"/>
        <w:right w:val="none" w:sz="0" w:space="0" w:color="auto"/>
      </w:divBdr>
    </w:div>
    <w:div w:id="1690066509">
      <w:bodyDiv w:val="1"/>
      <w:marLeft w:val="0"/>
      <w:marRight w:val="0"/>
      <w:marTop w:val="0"/>
      <w:marBottom w:val="0"/>
      <w:divBdr>
        <w:top w:val="none" w:sz="0" w:space="0" w:color="auto"/>
        <w:left w:val="none" w:sz="0" w:space="0" w:color="auto"/>
        <w:bottom w:val="none" w:sz="0" w:space="0" w:color="auto"/>
        <w:right w:val="none" w:sz="0" w:space="0" w:color="auto"/>
      </w:divBdr>
    </w:div>
    <w:div w:id="1693527919">
      <w:bodyDiv w:val="1"/>
      <w:marLeft w:val="0"/>
      <w:marRight w:val="0"/>
      <w:marTop w:val="0"/>
      <w:marBottom w:val="0"/>
      <w:divBdr>
        <w:top w:val="none" w:sz="0" w:space="0" w:color="auto"/>
        <w:left w:val="none" w:sz="0" w:space="0" w:color="auto"/>
        <w:bottom w:val="none" w:sz="0" w:space="0" w:color="auto"/>
        <w:right w:val="none" w:sz="0" w:space="0" w:color="auto"/>
      </w:divBdr>
    </w:div>
    <w:div w:id="1694263749">
      <w:bodyDiv w:val="1"/>
      <w:marLeft w:val="0"/>
      <w:marRight w:val="0"/>
      <w:marTop w:val="0"/>
      <w:marBottom w:val="0"/>
      <w:divBdr>
        <w:top w:val="none" w:sz="0" w:space="0" w:color="auto"/>
        <w:left w:val="none" w:sz="0" w:space="0" w:color="auto"/>
        <w:bottom w:val="none" w:sz="0" w:space="0" w:color="auto"/>
        <w:right w:val="none" w:sz="0" w:space="0" w:color="auto"/>
      </w:divBdr>
    </w:div>
    <w:div w:id="1694771263">
      <w:bodyDiv w:val="1"/>
      <w:marLeft w:val="0"/>
      <w:marRight w:val="0"/>
      <w:marTop w:val="0"/>
      <w:marBottom w:val="0"/>
      <w:divBdr>
        <w:top w:val="none" w:sz="0" w:space="0" w:color="auto"/>
        <w:left w:val="none" w:sz="0" w:space="0" w:color="auto"/>
        <w:bottom w:val="none" w:sz="0" w:space="0" w:color="auto"/>
        <w:right w:val="none" w:sz="0" w:space="0" w:color="auto"/>
      </w:divBdr>
      <w:divsChild>
        <w:div w:id="355887317">
          <w:marLeft w:val="480"/>
          <w:marRight w:val="0"/>
          <w:marTop w:val="0"/>
          <w:marBottom w:val="0"/>
          <w:divBdr>
            <w:top w:val="none" w:sz="0" w:space="0" w:color="auto"/>
            <w:left w:val="none" w:sz="0" w:space="0" w:color="auto"/>
            <w:bottom w:val="none" w:sz="0" w:space="0" w:color="auto"/>
            <w:right w:val="none" w:sz="0" w:space="0" w:color="auto"/>
          </w:divBdr>
        </w:div>
        <w:div w:id="1539900741">
          <w:marLeft w:val="480"/>
          <w:marRight w:val="0"/>
          <w:marTop w:val="0"/>
          <w:marBottom w:val="0"/>
          <w:divBdr>
            <w:top w:val="none" w:sz="0" w:space="0" w:color="auto"/>
            <w:left w:val="none" w:sz="0" w:space="0" w:color="auto"/>
            <w:bottom w:val="none" w:sz="0" w:space="0" w:color="auto"/>
            <w:right w:val="none" w:sz="0" w:space="0" w:color="auto"/>
          </w:divBdr>
        </w:div>
        <w:div w:id="708652551">
          <w:marLeft w:val="480"/>
          <w:marRight w:val="0"/>
          <w:marTop w:val="0"/>
          <w:marBottom w:val="0"/>
          <w:divBdr>
            <w:top w:val="none" w:sz="0" w:space="0" w:color="auto"/>
            <w:left w:val="none" w:sz="0" w:space="0" w:color="auto"/>
            <w:bottom w:val="none" w:sz="0" w:space="0" w:color="auto"/>
            <w:right w:val="none" w:sz="0" w:space="0" w:color="auto"/>
          </w:divBdr>
        </w:div>
        <w:div w:id="1464497483">
          <w:marLeft w:val="480"/>
          <w:marRight w:val="0"/>
          <w:marTop w:val="0"/>
          <w:marBottom w:val="0"/>
          <w:divBdr>
            <w:top w:val="none" w:sz="0" w:space="0" w:color="auto"/>
            <w:left w:val="none" w:sz="0" w:space="0" w:color="auto"/>
            <w:bottom w:val="none" w:sz="0" w:space="0" w:color="auto"/>
            <w:right w:val="none" w:sz="0" w:space="0" w:color="auto"/>
          </w:divBdr>
        </w:div>
        <w:div w:id="1934706436">
          <w:marLeft w:val="480"/>
          <w:marRight w:val="0"/>
          <w:marTop w:val="0"/>
          <w:marBottom w:val="0"/>
          <w:divBdr>
            <w:top w:val="none" w:sz="0" w:space="0" w:color="auto"/>
            <w:left w:val="none" w:sz="0" w:space="0" w:color="auto"/>
            <w:bottom w:val="none" w:sz="0" w:space="0" w:color="auto"/>
            <w:right w:val="none" w:sz="0" w:space="0" w:color="auto"/>
          </w:divBdr>
        </w:div>
        <w:div w:id="1936014021">
          <w:marLeft w:val="480"/>
          <w:marRight w:val="0"/>
          <w:marTop w:val="0"/>
          <w:marBottom w:val="0"/>
          <w:divBdr>
            <w:top w:val="none" w:sz="0" w:space="0" w:color="auto"/>
            <w:left w:val="none" w:sz="0" w:space="0" w:color="auto"/>
            <w:bottom w:val="none" w:sz="0" w:space="0" w:color="auto"/>
            <w:right w:val="none" w:sz="0" w:space="0" w:color="auto"/>
          </w:divBdr>
        </w:div>
        <w:div w:id="1021396611">
          <w:marLeft w:val="480"/>
          <w:marRight w:val="0"/>
          <w:marTop w:val="0"/>
          <w:marBottom w:val="0"/>
          <w:divBdr>
            <w:top w:val="none" w:sz="0" w:space="0" w:color="auto"/>
            <w:left w:val="none" w:sz="0" w:space="0" w:color="auto"/>
            <w:bottom w:val="none" w:sz="0" w:space="0" w:color="auto"/>
            <w:right w:val="none" w:sz="0" w:space="0" w:color="auto"/>
          </w:divBdr>
        </w:div>
        <w:div w:id="481125039">
          <w:marLeft w:val="480"/>
          <w:marRight w:val="0"/>
          <w:marTop w:val="0"/>
          <w:marBottom w:val="0"/>
          <w:divBdr>
            <w:top w:val="none" w:sz="0" w:space="0" w:color="auto"/>
            <w:left w:val="none" w:sz="0" w:space="0" w:color="auto"/>
            <w:bottom w:val="none" w:sz="0" w:space="0" w:color="auto"/>
            <w:right w:val="none" w:sz="0" w:space="0" w:color="auto"/>
          </w:divBdr>
        </w:div>
        <w:div w:id="153301973">
          <w:marLeft w:val="480"/>
          <w:marRight w:val="0"/>
          <w:marTop w:val="0"/>
          <w:marBottom w:val="0"/>
          <w:divBdr>
            <w:top w:val="none" w:sz="0" w:space="0" w:color="auto"/>
            <w:left w:val="none" w:sz="0" w:space="0" w:color="auto"/>
            <w:bottom w:val="none" w:sz="0" w:space="0" w:color="auto"/>
            <w:right w:val="none" w:sz="0" w:space="0" w:color="auto"/>
          </w:divBdr>
        </w:div>
        <w:div w:id="119036615">
          <w:marLeft w:val="480"/>
          <w:marRight w:val="0"/>
          <w:marTop w:val="0"/>
          <w:marBottom w:val="0"/>
          <w:divBdr>
            <w:top w:val="none" w:sz="0" w:space="0" w:color="auto"/>
            <w:left w:val="none" w:sz="0" w:space="0" w:color="auto"/>
            <w:bottom w:val="none" w:sz="0" w:space="0" w:color="auto"/>
            <w:right w:val="none" w:sz="0" w:space="0" w:color="auto"/>
          </w:divBdr>
        </w:div>
        <w:div w:id="633411418">
          <w:marLeft w:val="480"/>
          <w:marRight w:val="0"/>
          <w:marTop w:val="0"/>
          <w:marBottom w:val="0"/>
          <w:divBdr>
            <w:top w:val="none" w:sz="0" w:space="0" w:color="auto"/>
            <w:left w:val="none" w:sz="0" w:space="0" w:color="auto"/>
            <w:bottom w:val="none" w:sz="0" w:space="0" w:color="auto"/>
            <w:right w:val="none" w:sz="0" w:space="0" w:color="auto"/>
          </w:divBdr>
        </w:div>
        <w:div w:id="1829438996">
          <w:marLeft w:val="480"/>
          <w:marRight w:val="0"/>
          <w:marTop w:val="0"/>
          <w:marBottom w:val="0"/>
          <w:divBdr>
            <w:top w:val="none" w:sz="0" w:space="0" w:color="auto"/>
            <w:left w:val="none" w:sz="0" w:space="0" w:color="auto"/>
            <w:bottom w:val="none" w:sz="0" w:space="0" w:color="auto"/>
            <w:right w:val="none" w:sz="0" w:space="0" w:color="auto"/>
          </w:divBdr>
        </w:div>
        <w:div w:id="785347001">
          <w:marLeft w:val="480"/>
          <w:marRight w:val="0"/>
          <w:marTop w:val="0"/>
          <w:marBottom w:val="0"/>
          <w:divBdr>
            <w:top w:val="none" w:sz="0" w:space="0" w:color="auto"/>
            <w:left w:val="none" w:sz="0" w:space="0" w:color="auto"/>
            <w:bottom w:val="none" w:sz="0" w:space="0" w:color="auto"/>
            <w:right w:val="none" w:sz="0" w:space="0" w:color="auto"/>
          </w:divBdr>
        </w:div>
        <w:div w:id="2034651117">
          <w:marLeft w:val="480"/>
          <w:marRight w:val="0"/>
          <w:marTop w:val="0"/>
          <w:marBottom w:val="0"/>
          <w:divBdr>
            <w:top w:val="none" w:sz="0" w:space="0" w:color="auto"/>
            <w:left w:val="none" w:sz="0" w:space="0" w:color="auto"/>
            <w:bottom w:val="none" w:sz="0" w:space="0" w:color="auto"/>
            <w:right w:val="none" w:sz="0" w:space="0" w:color="auto"/>
          </w:divBdr>
        </w:div>
        <w:div w:id="1670673783">
          <w:marLeft w:val="480"/>
          <w:marRight w:val="0"/>
          <w:marTop w:val="0"/>
          <w:marBottom w:val="0"/>
          <w:divBdr>
            <w:top w:val="none" w:sz="0" w:space="0" w:color="auto"/>
            <w:left w:val="none" w:sz="0" w:space="0" w:color="auto"/>
            <w:bottom w:val="none" w:sz="0" w:space="0" w:color="auto"/>
            <w:right w:val="none" w:sz="0" w:space="0" w:color="auto"/>
          </w:divBdr>
        </w:div>
        <w:div w:id="1937863440">
          <w:marLeft w:val="480"/>
          <w:marRight w:val="0"/>
          <w:marTop w:val="0"/>
          <w:marBottom w:val="0"/>
          <w:divBdr>
            <w:top w:val="none" w:sz="0" w:space="0" w:color="auto"/>
            <w:left w:val="none" w:sz="0" w:space="0" w:color="auto"/>
            <w:bottom w:val="none" w:sz="0" w:space="0" w:color="auto"/>
            <w:right w:val="none" w:sz="0" w:space="0" w:color="auto"/>
          </w:divBdr>
        </w:div>
        <w:div w:id="1730566062">
          <w:marLeft w:val="480"/>
          <w:marRight w:val="0"/>
          <w:marTop w:val="0"/>
          <w:marBottom w:val="0"/>
          <w:divBdr>
            <w:top w:val="none" w:sz="0" w:space="0" w:color="auto"/>
            <w:left w:val="none" w:sz="0" w:space="0" w:color="auto"/>
            <w:bottom w:val="none" w:sz="0" w:space="0" w:color="auto"/>
            <w:right w:val="none" w:sz="0" w:space="0" w:color="auto"/>
          </w:divBdr>
        </w:div>
        <w:div w:id="1669823728">
          <w:marLeft w:val="480"/>
          <w:marRight w:val="0"/>
          <w:marTop w:val="0"/>
          <w:marBottom w:val="0"/>
          <w:divBdr>
            <w:top w:val="none" w:sz="0" w:space="0" w:color="auto"/>
            <w:left w:val="none" w:sz="0" w:space="0" w:color="auto"/>
            <w:bottom w:val="none" w:sz="0" w:space="0" w:color="auto"/>
            <w:right w:val="none" w:sz="0" w:space="0" w:color="auto"/>
          </w:divBdr>
        </w:div>
        <w:div w:id="502670171">
          <w:marLeft w:val="480"/>
          <w:marRight w:val="0"/>
          <w:marTop w:val="0"/>
          <w:marBottom w:val="0"/>
          <w:divBdr>
            <w:top w:val="none" w:sz="0" w:space="0" w:color="auto"/>
            <w:left w:val="none" w:sz="0" w:space="0" w:color="auto"/>
            <w:bottom w:val="none" w:sz="0" w:space="0" w:color="auto"/>
            <w:right w:val="none" w:sz="0" w:space="0" w:color="auto"/>
          </w:divBdr>
        </w:div>
        <w:div w:id="1647273763">
          <w:marLeft w:val="480"/>
          <w:marRight w:val="0"/>
          <w:marTop w:val="0"/>
          <w:marBottom w:val="0"/>
          <w:divBdr>
            <w:top w:val="none" w:sz="0" w:space="0" w:color="auto"/>
            <w:left w:val="none" w:sz="0" w:space="0" w:color="auto"/>
            <w:bottom w:val="none" w:sz="0" w:space="0" w:color="auto"/>
            <w:right w:val="none" w:sz="0" w:space="0" w:color="auto"/>
          </w:divBdr>
        </w:div>
        <w:div w:id="1108621688">
          <w:marLeft w:val="480"/>
          <w:marRight w:val="0"/>
          <w:marTop w:val="0"/>
          <w:marBottom w:val="0"/>
          <w:divBdr>
            <w:top w:val="none" w:sz="0" w:space="0" w:color="auto"/>
            <w:left w:val="none" w:sz="0" w:space="0" w:color="auto"/>
            <w:bottom w:val="none" w:sz="0" w:space="0" w:color="auto"/>
            <w:right w:val="none" w:sz="0" w:space="0" w:color="auto"/>
          </w:divBdr>
        </w:div>
        <w:div w:id="1141079102">
          <w:marLeft w:val="480"/>
          <w:marRight w:val="0"/>
          <w:marTop w:val="0"/>
          <w:marBottom w:val="0"/>
          <w:divBdr>
            <w:top w:val="none" w:sz="0" w:space="0" w:color="auto"/>
            <w:left w:val="none" w:sz="0" w:space="0" w:color="auto"/>
            <w:bottom w:val="none" w:sz="0" w:space="0" w:color="auto"/>
            <w:right w:val="none" w:sz="0" w:space="0" w:color="auto"/>
          </w:divBdr>
        </w:div>
        <w:div w:id="220479382">
          <w:marLeft w:val="480"/>
          <w:marRight w:val="0"/>
          <w:marTop w:val="0"/>
          <w:marBottom w:val="0"/>
          <w:divBdr>
            <w:top w:val="none" w:sz="0" w:space="0" w:color="auto"/>
            <w:left w:val="none" w:sz="0" w:space="0" w:color="auto"/>
            <w:bottom w:val="none" w:sz="0" w:space="0" w:color="auto"/>
            <w:right w:val="none" w:sz="0" w:space="0" w:color="auto"/>
          </w:divBdr>
        </w:div>
        <w:div w:id="1924727673">
          <w:marLeft w:val="480"/>
          <w:marRight w:val="0"/>
          <w:marTop w:val="0"/>
          <w:marBottom w:val="0"/>
          <w:divBdr>
            <w:top w:val="none" w:sz="0" w:space="0" w:color="auto"/>
            <w:left w:val="none" w:sz="0" w:space="0" w:color="auto"/>
            <w:bottom w:val="none" w:sz="0" w:space="0" w:color="auto"/>
            <w:right w:val="none" w:sz="0" w:space="0" w:color="auto"/>
          </w:divBdr>
        </w:div>
        <w:div w:id="1317295059">
          <w:marLeft w:val="480"/>
          <w:marRight w:val="0"/>
          <w:marTop w:val="0"/>
          <w:marBottom w:val="0"/>
          <w:divBdr>
            <w:top w:val="none" w:sz="0" w:space="0" w:color="auto"/>
            <w:left w:val="none" w:sz="0" w:space="0" w:color="auto"/>
            <w:bottom w:val="none" w:sz="0" w:space="0" w:color="auto"/>
            <w:right w:val="none" w:sz="0" w:space="0" w:color="auto"/>
          </w:divBdr>
        </w:div>
        <w:div w:id="1883396450">
          <w:marLeft w:val="480"/>
          <w:marRight w:val="0"/>
          <w:marTop w:val="0"/>
          <w:marBottom w:val="0"/>
          <w:divBdr>
            <w:top w:val="none" w:sz="0" w:space="0" w:color="auto"/>
            <w:left w:val="none" w:sz="0" w:space="0" w:color="auto"/>
            <w:bottom w:val="none" w:sz="0" w:space="0" w:color="auto"/>
            <w:right w:val="none" w:sz="0" w:space="0" w:color="auto"/>
          </w:divBdr>
        </w:div>
        <w:div w:id="398404989">
          <w:marLeft w:val="480"/>
          <w:marRight w:val="0"/>
          <w:marTop w:val="0"/>
          <w:marBottom w:val="0"/>
          <w:divBdr>
            <w:top w:val="none" w:sz="0" w:space="0" w:color="auto"/>
            <w:left w:val="none" w:sz="0" w:space="0" w:color="auto"/>
            <w:bottom w:val="none" w:sz="0" w:space="0" w:color="auto"/>
            <w:right w:val="none" w:sz="0" w:space="0" w:color="auto"/>
          </w:divBdr>
        </w:div>
        <w:div w:id="439301270">
          <w:marLeft w:val="480"/>
          <w:marRight w:val="0"/>
          <w:marTop w:val="0"/>
          <w:marBottom w:val="0"/>
          <w:divBdr>
            <w:top w:val="none" w:sz="0" w:space="0" w:color="auto"/>
            <w:left w:val="none" w:sz="0" w:space="0" w:color="auto"/>
            <w:bottom w:val="none" w:sz="0" w:space="0" w:color="auto"/>
            <w:right w:val="none" w:sz="0" w:space="0" w:color="auto"/>
          </w:divBdr>
        </w:div>
        <w:div w:id="2089844350">
          <w:marLeft w:val="480"/>
          <w:marRight w:val="0"/>
          <w:marTop w:val="0"/>
          <w:marBottom w:val="0"/>
          <w:divBdr>
            <w:top w:val="none" w:sz="0" w:space="0" w:color="auto"/>
            <w:left w:val="none" w:sz="0" w:space="0" w:color="auto"/>
            <w:bottom w:val="none" w:sz="0" w:space="0" w:color="auto"/>
            <w:right w:val="none" w:sz="0" w:space="0" w:color="auto"/>
          </w:divBdr>
        </w:div>
        <w:div w:id="1377392341">
          <w:marLeft w:val="480"/>
          <w:marRight w:val="0"/>
          <w:marTop w:val="0"/>
          <w:marBottom w:val="0"/>
          <w:divBdr>
            <w:top w:val="none" w:sz="0" w:space="0" w:color="auto"/>
            <w:left w:val="none" w:sz="0" w:space="0" w:color="auto"/>
            <w:bottom w:val="none" w:sz="0" w:space="0" w:color="auto"/>
            <w:right w:val="none" w:sz="0" w:space="0" w:color="auto"/>
          </w:divBdr>
        </w:div>
        <w:div w:id="1270553861">
          <w:marLeft w:val="480"/>
          <w:marRight w:val="0"/>
          <w:marTop w:val="0"/>
          <w:marBottom w:val="0"/>
          <w:divBdr>
            <w:top w:val="none" w:sz="0" w:space="0" w:color="auto"/>
            <w:left w:val="none" w:sz="0" w:space="0" w:color="auto"/>
            <w:bottom w:val="none" w:sz="0" w:space="0" w:color="auto"/>
            <w:right w:val="none" w:sz="0" w:space="0" w:color="auto"/>
          </w:divBdr>
        </w:div>
        <w:div w:id="1422294871">
          <w:marLeft w:val="480"/>
          <w:marRight w:val="0"/>
          <w:marTop w:val="0"/>
          <w:marBottom w:val="0"/>
          <w:divBdr>
            <w:top w:val="none" w:sz="0" w:space="0" w:color="auto"/>
            <w:left w:val="none" w:sz="0" w:space="0" w:color="auto"/>
            <w:bottom w:val="none" w:sz="0" w:space="0" w:color="auto"/>
            <w:right w:val="none" w:sz="0" w:space="0" w:color="auto"/>
          </w:divBdr>
        </w:div>
        <w:div w:id="1767190775">
          <w:marLeft w:val="480"/>
          <w:marRight w:val="0"/>
          <w:marTop w:val="0"/>
          <w:marBottom w:val="0"/>
          <w:divBdr>
            <w:top w:val="none" w:sz="0" w:space="0" w:color="auto"/>
            <w:left w:val="none" w:sz="0" w:space="0" w:color="auto"/>
            <w:bottom w:val="none" w:sz="0" w:space="0" w:color="auto"/>
            <w:right w:val="none" w:sz="0" w:space="0" w:color="auto"/>
          </w:divBdr>
        </w:div>
        <w:div w:id="2132701214">
          <w:marLeft w:val="480"/>
          <w:marRight w:val="0"/>
          <w:marTop w:val="0"/>
          <w:marBottom w:val="0"/>
          <w:divBdr>
            <w:top w:val="none" w:sz="0" w:space="0" w:color="auto"/>
            <w:left w:val="none" w:sz="0" w:space="0" w:color="auto"/>
            <w:bottom w:val="none" w:sz="0" w:space="0" w:color="auto"/>
            <w:right w:val="none" w:sz="0" w:space="0" w:color="auto"/>
          </w:divBdr>
        </w:div>
        <w:div w:id="1354499869">
          <w:marLeft w:val="480"/>
          <w:marRight w:val="0"/>
          <w:marTop w:val="0"/>
          <w:marBottom w:val="0"/>
          <w:divBdr>
            <w:top w:val="none" w:sz="0" w:space="0" w:color="auto"/>
            <w:left w:val="none" w:sz="0" w:space="0" w:color="auto"/>
            <w:bottom w:val="none" w:sz="0" w:space="0" w:color="auto"/>
            <w:right w:val="none" w:sz="0" w:space="0" w:color="auto"/>
          </w:divBdr>
        </w:div>
        <w:div w:id="1905066494">
          <w:marLeft w:val="480"/>
          <w:marRight w:val="0"/>
          <w:marTop w:val="0"/>
          <w:marBottom w:val="0"/>
          <w:divBdr>
            <w:top w:val="none" w:sz="0" w:space="0" w:color="auto"/>
            <w:left w:val="none" w:sz="0" w:space="0" w:color="auto"/>
            <w:bottom w:val="none" w:sz="0" w:space="0" w:color="auto"/>
            <w:right w:val="none" w:sz="0" w:space="0" w:color="auto"/>
          </w:divBdr>
        </w:div>
        <w:div w:id="1696614252">
          <w:marLeft w:val="480"/>
          <w:marRight w:val="0"/>
          <w:marTop w:val="0"/>
          <w:marBottom w:val="0"/>
          <w:divBdr>
            <w:top w:val="none" w:sz="0" w:space="0" w:color="auto"/>
            <w:left w:val="none" w:sz="0" w:space="0" w:color="auto"/>
            <w:bottom w:val="none" w:sz="0" w:space="0" w:color="auto"/>
            <w:right w:val="none" w:sz="0" w:space="0" w:color="auto"/>
          </w:divBdr>
        </w:div>
        <w:div w:id="619994544">
          <w:marLeft w:val="480"/>
          <w:marRight w:val="0"/>
          <w:marTop w:val="0"/>
          <w:marBottom w:val="0"/>
          <w:divBdr>
            <w:top w:val="none" w:sz="0" w:space="0" w:color="auto"/>
            <w:left w:val="none" w:sz="0" w:space="0" w:color="auto"/>
            <w:bottom w:val="none" w:sz="0" w:space="0" w:color="auto"/>
            <w:right w:val="none" w:sz="0" w:space="0" w:color="auto"/>
          </w:divBdr>
        </w:div>
        <w:div w:id="1572498276">
          <w:marLeft w:val="480"/>
          <w:marRight w:val="0"/>
          <w:marTop w:val="0"/>
          <w:marBottom w:val="0"/>
          <w:divBdr>
            <w:top w:val="none" w:sz="0" w:space="0" w:color="auto"/>
            <w:left w:val="none" w:sz="0" w:space="0" w:color="auto"/>
            <w:bottom w:val="none" w:sz="0" w:space="0" w:color="auto"/>
            <w:right w:val="none" w:sz="0" w:space="0" w:color="auto"/>
          </w:divBdr>
        </w:div>
        <w:div w:id="73749316">
          <w:marLeft w:val="480"/>
          <w:marRight w:val="0"/>
          <w:marTop w:val="0"/>
          <w:marBottom w:val="0"/>
          <w:divBdr>
            <w:top w:val="none" w:sz="0" w:space="0" w:color="auto"/>
            <w:left w:val="none" w:sz="0" w:space="0" w:color="auto"/>
            <w:bottom w:val="none" w:sz="0" w:space="0" w:color="auto"/>
            <w:right w:val="none" w:sz="0" w:space="0" w:color="auto"/>
          </w:divBdr>
        </w:div>
        <w:div w:id="1994983303">
          <w:marLeft w:val="480"/>
          <w:marRight w:val="0"/>
          <w:marTop w:val="0"/>
          <w:marBottom w:val="0"/>
          <w:divBdr>
            <w:top w:val="none" w:sz="0" w:space="0" w:color="auto"/>
            <w:left w:val="none" w:sz="0" w:space="0" w:color="auto"/>
            <w:bottom w:val="none" w:sz="0" w:space="0" w:color="auto"/>
            <w:right w:val="none" w:sz="0" w:space="0" w:color="auto"/>
          </w:divBdr>
        </w:div>
        <w:div w:id="1092704727">
          <w:marLeft w:val="480"/>
          <w:marRight w:val="0"/>
          <w:marTop w:val="0"/>
          <w:marBottom w:val="0"/>
          <w:divBdr>
            <w:top w:val="none" w:sz="0" w:space="0" w:color="auto"/>
            <w:left w:val="none" w:sz="0" w:space="0" w:color="auto"/>
            <w:bottom w:val="none" w:sz="0" w:space="0" w:color="auto"/>
            <w:right w:val="none" w:sz="0" w:space="0" w:color="auto"/>
          </w:divBdr>
        </w:div>
        <w:div w:id="1016031918">
          <w:marLeft w:val="480"/>
          <w:marRight w:val="0"/>
          <w:marTop w:val="0"/>
          <w:marBottom w:val="0"/>
          <w:divBdr>
            <w:top w:val="none" w:sz="0" w:space="0" w:color="auto"/>
            <w:left w:val="none" w:sz="0" w:space="0" w:color="auto"/>
            <w:bottom w:val="none" w:sz="0" w:space="0" w:color="auto"/>
            <w:right w:val="none" w:sz="0" w:space="0" w:color="auto"/>
          </w:divBdr>
        </w:div>
        <w:div w:id="1301299489">
          <w:marLeft w:val="480"/>
          <w:marRight w:val="0"/>
          <w:marTop w:val="0"/>
          <w:marBottom w:val="0"/>
          <w:divBdr>
            <w:top w:val="none" w:sz="0" w:space="0" w:color="auto"/>
            <w:left w:val="none" w:sz="0" w:space="0" w:color="auto"/>
            <w:bottom w:val="none" w:sz="0" w:space="0" w:color="auto"/>
            <w:right w:val="none" w:sz="0" w:space="0" w:color="auto"/>
          </w:divBdr>
        </w:div>
        <w:div w:id="420687115">
          <w:marLeft w:val="480"/>
          <w:marRight w:val="0"/>
          <w:marTop w:val="0"/>
          <w:marBottom w:val="0"/>
          <w:divBdr>
            <w:top w:val="none" w:sz="0" w:space="0" w:color="auto"/>
            <w:left w:val="none" w:sz="0" w:space="0" w:color="auto"/>
            <w:bottom w:val="none" w:sz="0" w:space="0" w:color="auto"/>
            <w:right w:val="none" w:sz="0" w:space="0" w:color="auto"/>
          </w:divBdr>
        </w:div>
        <w:div w:id="106774194">
          <w:marLeft w:val="480"/>
          <w:marRight w:val="0"/>
          <w:marTop w:val="0"/>
          <w:marBottom w:val="0"/>
          <w:divBdr>
            <w:top w:val="none" w:sz="0" w:space="0" w:color="auto"/>
            <w:left w:val="none" w:sz="0" w:space="0" w:color="auto"/>
            <w:bottom w:val="none" w:sz="0" w:space="0" w:color="auto"/>
            <w:right w:val="none" w:sz="0" w:space="0" w:color="auto"/>
          </w:divBdr>
        </w:div>
        <w:div w:id="1232808199">
          <w:marLeft w:val="480"/>
          <w:marRight w:val="0"/>
          <w:marTop w:val="0"/>
          <w:marBottom w:val="0"/>
          <w:divBdr>
            <w:top w:val="none" w:sz="0" w:space="0" w:color="auto"/>
            <w:left w:val="none" w:sz="0" w:space="0" w:color="auto"/>
            <w:bottom w:val="none" w:sz="0" w:space="0" w:color="auto"/>
            <w:right w:val="none" w:sz="0" w:space="0" w:color="auto"/>
          </w:divBdr>
        </w:div>
        <w:div w:id="1978296782">
          <w:marLeft w:val="480"/>
          <w:marRight w:val="0"/>
          <w:marTop w:val="0"/>
          <w:marBottom w:val="0"/>
          <w:divBdr>
            <w:top w:val="none" w:sz="0" w:space="0" w:color="auto"/>
            <w:left w:val="none" w:sz="0" w:space="0" w:color="auto"/>
            <w:bottom w:val="none" w:sz="0" w:space="0" w:color="auto"/>
            <w:right w:val="none" w:sz="0" w:space="0" w:color="auto"/>
          </w:divBdr>
        </w:div>
        <w:div w:id="1006397806">
          <w:marLeft w:val="480"/>
          <w:marRight w:val="0"/>
          <w:marTop w:val="0"/>
          <w:marBottom w:val="0"/>
          <w:divBdr>
            <w:top w:val="none" w:sz="0" w:space="0" w:color="auto"/>
            <w:left w:val="none" w:sz="0" w:space="0" w:color="auto"/>
            <w:bottom w:val="none" w:sz="0" w:space="0" w:color="auto"/>
            <w:right w:val="none" w:sz="0" w:space="0" w:color="auto"/>
          </w:divBdr>
        </w:div>
        <w:div w:id="956333163">
          <w:marLeft w:val="480"/>
          <w:marRight w:val="0"/>
          <w:marTop w:val="0"/>
          <w:marBottom w:val="0"/>
          <w:divBdr>
            <w:top w:val="none" w:sz="0" w:space="0" w:color="auto"/>
            <w:left w:val="none" w:sz="0" w:space="0" w:color="auto"/>
            <w:bottom w:val="none" w:sz="0" w:space="0" w:color="auto"/>
            <w:right w:val="none" w:sz="0" w:space="0" w:color="auto"/>
          </w:divBdr>
        </w:div>
        <w:div w:id="1195994340">
          <w:marLeft w:val="480"/>
          <w:marRight w:val="0"/>
          <w:marTop w:val="0"/>
          <w:marBottom w:val="0"/>
          <w:divBdr>
            <w:top w:val="none" w:sz="0" w:space="0" w:color="auto"/>
            <w:left w:val="none" w:sz="0" w:space="0" w:color="auto"/>
            <w:bottom w:val="none" w:sz="0" w:space="0" w:color="auto"/>
            <w:right w:val="none" w:sz="0" w:space="0" w:color="auto"/>
          </w:divBdr>
        </w:div>
        <w:div w:id="308830827">
          <w:marLeft w:val="480"/>
          <w:marRight w:val="0"/>
          <w:marTop w:val="0"/>
          <w:marBottom w:val="0"/>
          <w:divBdr>
            <w:top w:val="none" w:sz="0" w:space="0" w:color="auto"/>
            <w:left w:val="none" w:sz="0" w:space="0" w:color="auto"/>
            <w:bottom w:val="none" w:sz="0" w:space="0" w:color="auto"/>
            <w:right w:val="none" w:sz="0" w:space="0" w:color="auto"/>
          </w:divBdr>
        </w:div>
        <w:div w:id="1213421067">
          <w:marLeft w:val="480"/>
          <w:marRight w:val="0"/>
          <w:marTop w:val="0"/>
          <w:marBottom w:val="0"/>
          <w:divBdr>
            <w:top w:val="none" w:sz="0" w:space="0" w:color="auto"/>
            <w:left w:val="none" w:sz="0" w:space="0" w:color="auto"/>
            <w:bottom w:val="none" w:sz="0" w:space="0" w:color="auto"/>
            <w:right w:val="none" w:sz="0" w:space="0" w:color="auto"/>
          </w:divBdr>
        </w:div>
        <w:div w:id="205917208">
          <w:marLeft w:val="480"/>
          <w:marRight w:val="0"/>
          <w:marTop w:val="0"/>
          <w:marBottom w:val="0"/>
          <w:divBdr>
            <w:top w:val="none" w:sz="0" w:space="0" w:color="auto"/>
            <w:left w:val="none" w:sz="0" w:space="0" w:color="auto"/>
            <w:bottom w:val="none" w:sz="0" w:space="0" w:color="auto"/>
            <w:right w:val="none" w:sz="0" w:space="0" w:color="auto"/>
          </w:divBdr>
        </w:div>
        <w:div w:id="74910174">
          <w:marLeft w:val="480"/>
          <w:marRight w:val="0"/>
          <w:marTop w:val="0"/>
          <w:marBottom w:val="0"/>
          <w:divBdr>
            <w:top w:val="none" w:sz="0" w:space="0" w:color="auto"/>
            <w:left w:val="none" w:sz="0" w:space="0" w:color="auto"/>
            <w:bottom w:val="none" w:sz="0" w:space="0" w:color="auto"/>
            <w:right w:val="none" w:sz="0" w:space="0" w:color="auto"/>
          </w:divBdr>
        </w:div>
        <w:div w:id="21908479">
          <w:marLeft w:val="480"/>
          <w:marRight w:val="0"/>
          <w:marTop w:val="0"/>
          <w:marBottom w:val="0"/>
          <w:divBdr>
            <w:top w:val="none" w:sz="0" w:space="0" w:color="auto"/>
            <w:left w:val="none" w:sz="0" w:space="0" w:color="auto"/>
            <w:bottom w:val="none" w:sz="0" w:space="0" w:color="auto"/>
            <w:right w:val="none" w:sz="0" w:space="0" w:color="auto"/>
          </w:divBdr>
        </w:div>
        <w:div w:id="363209896">
          <w:marLeft w:val="480"/>
          <w:marRight w:val="0"/>
          <w:marTop w:val="0"/>
          <w:marBottom w:val="0"/>
          <w:divBdr>
            <w:top w:val="none" w:sz="0" w:space="0" w:color="auto"/>
            <w:left w:val="none" w:sz="0" w:space="0" w:color="auto"/>
            <w:bottom w:val="none" w:sz="0" w:space="0" w:color="auto"/>
            <w:right w:val="none" w:sz="0" w:space="0" w:color="auto"/>
          </w:divBdr>
        </w:div>
        <w:div w:id="1477340298">
          <w:marLeft w:val="480"/>
          <w:marRight w:val="0"/>
          <w:marTop w:val="0"/>
          <w:marBottom w:val="0"/>
          <w:divBdr>
            <w:top w:val="none" w:sz="0" w:space="0" w:color="auto"/>
            <w:left w:val="none" w:sz="0" w:space="0" w:color="auto"/>
            <w:bottom w:val="none" w:sz="0" w:space="0" w:color="auto"/>
            <w:right w:val="none" w:sz="0" w:space="0" w:color="auto"/>
          </w:divBdr>
        </w:div>
        <w:div w:id="65421087">
          <w:marLeft w:val="480"/>
          <w:marRight w:val="0"/>
          <w:marTop w:val="0"/>
          <w:marBottom w:val="0"/>
          <w:divBdr>
            <w:top w:val="none" w:sz="0" w:space="0" w:color="auto"/>
            <w:left w:val="none" w:sz="0" w:space="0" w:color="auto"/>
            <w:bottom w:val="none" w:sz="0" w:space="0" w:color="auto"/>
            <w:right w:val="none" w:sz="0" w:space="0" w:color="auto"/>
          </w:divBdr>
        </w:div>
        <w:div w:id="590894699">
          <w:marLeft w:val="480"/>
          <w:marRight w:val="0"/>
          <w:marTop w:val="0"/>
          <w:marBottom w:val="0"/>
          <w:divBdr>
            <w:top w:val="none" w:sz="0" w:space="0" w:color="auto"/>
            <w:left w:val="none" w:sz="0" w:space="0" w:color="auto"/>
            <w:bottom w:val="none" w:sz="0" w:space="0" w:color="auto"/>
            <w:right w:val="none" w:sz="0" w:space="0" w:color="auto"/>
          </w:divBdr>
        </w:div>
        <w:div w:id="1785032841">
          <w:marLeft w:val="480"/>
          <w:marRight w:val="0"/>
          <w:marTop w:val="0"/>
          <w:marBottom w:val="0"/>
          <w:divBdr>
            <w:top w:val="none" w:sz="0" w:space="0" w:color="auto"/>
            <w:left w:val="none" w:sz="0" w:space="0" w:color="auto"/>
            <w:bottom w:val="none" w:sz="0" w:space="0" w:color="auto"/>
            <w:right w:val="none" w:sz="0" w:space="0" w:color="auto"/>
          </w:divBdr>
        </w:div>
        <w:div w:id="1459453230">
          <w:marLeft w:val="480"/>
          <w:marRight w:val="0"/>
          <w:marTop w:val="0"/>
          <w:marBottom w:val="0"/>
          <w:divBdr>
            <w:top w:val="none" w:sz="0" w:space="0" w:color="auto"/>
            <w:left w:val="none" w:sz="0" w:space="0" w:color="auto"/>
            <w:bottom w:val="none" w:sz="0" w:space="0" w:color="auto"/>
            <w:right w:val="none" w:sz="0" w:space="0" w:color="auto"/>
          </w:divBdr>
        </w:div>
        <w:div w:id="2067799203">
          <w:marLeft w:val="480"/>
          <w:marRight w:val="0"/>
          <w:marTop w:val="0"/>
          <w:marBottom w:val="0"/>
          <w:divBdr>
            <w:top w:val="none" w:sz="0" w:space="0" w:color="auto"/>
            <w:left w:val="none" w:sz="0" w:space="0" w:color="auto"/>
            <w:bottom w:val="none" w:sz="0" w:space="0" w:color="auto"/>
            <w:right w:val="none" w:sz="0" w:space="0" w:color="auto"/>
          </w:divBdr>
        </w:div>
        <w:div w:id="511997928">
          <w:marLeft w:val="480"/>
          <w:marRight w:val="0"/>
          <w:marTop w:val="0"/>
          <w:marBottom w:val="0"/>
          <w:divBdr>
            <w:top w:val="none" w:sz="0" w:space="0" w:color="auto"/>
            <w:left w:val="none" w:sz="0" w:space="0" w:color="auto"/>
            <w:bottom w:val="none" w:sz="0" w:space="0" w:color="auto"/>
            <w:right w:val="none" w:sz="0" w:space="0" w:color="auto"/>
          </w:divBdr>
        </w:div>
        <w:div w:id="985278866">
          <w:marLeft w:val="480"/>
          <w:marRight w:val="0"/>
          <w:marTop w:val="0"/>
          <w:marBottom w:val="0"/>
          <w:divBdr>
            <w:top w:val="none" w:sz="0" w:space="0" w:color="auto"/>
            <w:left w:val="none" w:sz="0" w:space="0" w:color="auto"/>
            <w:bottom w:val="none" w:sz="0" w:space="0" w:color="auto"/>
            <w:right w:val="none" w:sz="0" w:space="0" w:color="auto"/>
          </w:divBdr>
        </w:div>
        <w:div w:id="1230916711">
          <w:marLeft w:val="480"/>
          <w:marRight w:val="0"/>
          <w:marTop w:val="0"/>
          <w:marBottom w:val="0"/>
          <w:divBdr>
            <w:top w:val="none" w:sz="0" w:space="0" w:color="auto"/>
            <w:left w:val="none" w:sz="0" w:space="0" w:color="auto"/>
            <w:bottom w:val="none" w:sz="0" w:space="0" w:color="auto"/>
            <w:right w:val="none" w:sz="0" w:space="0" w:color="auto"/>
          </w:divBdr>
        </w:div>
        <w:div w:id="940381767">
          <w:marLeft w:val="480"/>
          <w:marRight w:val="0"/>
          <w:marTop w:val="0"/>
          <w:marBottom w:val="0"/>
          <w:divBdr>
            <w:top w:val="none" w:sz="0" w:space="0" w:color="auto"/>
            <w:left w:val="none" w:sz="0" w:space="0" w:color="auto"/>
            <w:bottom w:val="none" w:sz="0" w:space="0" w:color="auto"/>
            <w:right w:val="none" w:sz="0" w:space="0" w:color="auto"/>
          </w:divBdr>
        </w:div>
        <w:div w:id="602957800">
          <w:marLeft w:val="480"/>
          <w:marRight w:val="0"/>
          <w:marTop w:val="0"/>
          <w:marBottom w:val="0"/>
          <w:divBdr>
            <w:top w:val="none" w:sz="0" w:space="0" w:color="auto"/>
            <w:left w:val="none" w:sz="0" w:space="0" w:color="auto"/>
            <w:bottom w:val="none" w:sz="0" w:space="0" w:color="auto"/>
            <w:right w:val="none" w:sz="0" w:space="0" w:color="auto"/>
          </w:divBdr>
        </w:div>
        <w:div w:id="1603685630">
          <w:marLeft w:val="480"/>
          <w:marRight w:val="0"/>
          <w:marTop w:val="0"/>
          <w:marBottom w:val="0"/>
          <w:divBdr>
            <w:top w:val="none" w:sz="0" w:space="0" w:color="auto"/>
            <w:left w:val="none" w:sz="0" w:space="0" w:color="auto"/>
            <w:bottom w:val="none" w:sz="0" w:space="0" w:color="auto"/>
            <w:right w:val="none" w:sz="0" w:space="0" w:color="auto"/>
          </w:divBdr>
        </w:div>
        <w:div w:id="1349453682">
          <w:marLeft w:val="480"/>
          <w:marRight w:val="0"/>
          <w:marTop w:val="0"/>
          <w:marBottom w:val="0"/>
          <w:divBdr>
            <w:top w:val="none" w:sz="0" w:space="0" w:color="auto"/>
            <w:left w:val="none" w:sz="0" w:space="0" w:color="auto"/>
            <w:bottom w:val="none" w:sz="0" w:space="0" w:color="auto"/>
            <w:right w:val="none" w:sz="0" w:space="0" w:color="auto"/>
          </w:divBdr>
        </w:div>
        <w:div w:id="903761774">
          <w:marLeft w:val="480"/>
          <w:marRight w:val="0"/>
          <w:marTop w:val="0"/>
          <w:marBottom w:val="0"/>
          <w:divBdr>
            <w:top w:val="none" w:sz="0" w:space="0" w:color="auto"/>
            <w:left w:val="none" w:sz="0" w:space="0" w:color="auto"/>
            <w:bottom w:val="none" w:sz="0" w:space="0" w:color="auto"/>
            <w:right w:val="none" w:sz="0" w:space="0" w:color="auto"/>
          </w:divBdr>
        </w:div>
        <w:div w:id="1554852654">
          <w:marLeft w:val="480"/>
          <w:marRight w:val="0"/>
          <w:marTop w:val="0"/>
          <w:marBottom w:val="0"/>
          <w:divBdr>
            <w:top w:val="none" w:sz="0" w:space="0" w:color="auto"/>
            <w:left w:val="none" w:sz="0" w:space="0" w:color="auto"/>
            <w:bottom w:val="none" w:sz="0" w:space="0" w:color="auto"/>
            <w:right w:val="none" w:sz="0" w:space="0" w:color="auto"/>
          </w:divBdr>
        </w:div>
        <w:div w:id="319888328">
          <w:marLeft w:val="480"/>
          <w:marRight w:val="0"/>
          <w:marTop w:val="0"/>
          <w:marBottom w:val="0"/>
          <w:divBdr>
            <w:top w:val="none" w:sz="0" w:space="0" w:color="auto"/>
            <w:left w:val="none" w:sz="0" w:space="0" w:color="auto"/>
            <w:bottom w:val="none" w:sz="0" w:space="0" w:color="auto"/>
            <w:right w:val="none" w:sz="0" w:space="0" w:color="auto"/>
          </w:divBdr>
        </w:div>
        <w:div w:id="1500268695">
          <w:marLeft w:val="480"/>
          <w:marRight w:val="0"/>
          <w:marTop w:val="0"/>
          <w:marBottom w:val="0"/>
          <w:divBdr>
            <w:top w:val="none" w:sz="0" w:space="0" w:color="auto"/>
            <w:left w:val="none" w:sz="0" w:space="0" w:color="auto"/>
            <w:bottom w:val="none" w:sz="0" w:space="0" w:color="auto"/>
            <w:right w:val="none" w:sz="0" w:space="0" w:color="auto"/>
          </w:divBdr>
        </w:div>
        <w:div w:id="1882281984">
          <w:marLeft w:val="480"/>
          <w:marRight w:val="0"/>
          <w:marTop w:val="0"/>
          <w:marBottom w:val="0"/>
          <w:divBdr>
            <w:top w:val="none" w:sz="0" w:space="0" w:color="auto"/>
            <w:left w:val="none" w:sz="0" w:space="0" w:color="auto"/>
            <w:bottom w:val="none" w:sz="0" w:space="0" w:color="auto"/>
            <w:right w:val="none" w:sz="0" w:space="0" w:color="auto"/>
          </w:divBdr>
        </w:div>
        <w:div w:id="700202399">
          <w:marLeft w:val="480"/>
          <w:marRight w:val="0"/>
          <w:marTop w:val="0"/>
          <w:marBottom w:val="0"/>
          <w:divBdr>
            <w:top w:val="none" w:sz="0" w:space="0" w:color="auto"/>
            <w:left w:val="none" w:sz="0" w:space="0" w:color="auto"/>
            <w:bottom w:val="none" w:sz="0" w:space="0" w:color="auto"/>
            <w:right w:val="none" w:sz="0" w:space="0" w:color="auto"/>
          </w:divBdr>
        </w:div>
        <w:div w:id="548108156">
          <w:marLeft w:val="480"/>
          <w:marRight w:val="0"/>
          <w:marTop w:val="0"/>
          <w:marBottom w:val="0"/>
          <w:divBdr>
            <w:top w:val="none" w:sz="0" w:space="0" w:color="auto"/>
            <w:left w:val="none" w:sz="0" w:space="0" w:color="auto"/>
            <w:bottom w:val="none" w:sz="0" w:space="0" w:color="auto"/>
            <w:right w:val="none" w:sz="0" w:space="0" w:color="auto"/>
          </w:divBdr>
        </w:div>
        <w:div w:id="2123452270">
          <w:marLeft w:val="480"/>
          <w:marRight w:val="0"/>
          <w:marTop w:val="0"/>
          <w:marBottom w:val="0"/>
          <w:divBdr>
            <w:top w:val="none" w:sz="0" w:space="0" w:color="auto"/>
            <w:left w:val="none" w:sz="0" w:space="0" w:color="auto"/>
            <w:bottom w:val="none" w:sz="0" w:space="0" w:color="auto"/>
            <w:right w:val="none" w:sz="0" w:space="0" w:color="auto"/>
          </w:divBdr>
        </w:div>
        <w:div w:id="1033385804">
          <w:marLeft w:val="480"/>
          <w:marRight w:val="0"/>
          <w:marTop w:val="0"/>
          <w:marBottom w:val="0"/>
          <w:divBdr>
            <w:top w:val="none" w:sz="0" w:space="0" w:color="auto"/>
            <w:left w:val="none" w:sz="0" w:space="0" w:color="auto"/>
            <w:bottom w:val="none" w:sz="0" w:space="0" w:color="auto"/>
            <w:right w:val="none" w:sz="0" w:space="0" w:color="auto"/>
          </w:divBdr>
        </w:div>
        <w:div w:id="100302662">
          <w:marLeft w:val="480"/>
          <w:marRight w:val="0"/>
          <w:marTop w:val="0"/>
          <w:marBottom w:val="0"/>
          <w:divBdr>
            <w:top w:val="none" w:sz="0" w:space="0" w:color="auto"/>
            <w:left w:val="none" w:sz="0" w:space="0" w:color="auto"/>
            <w:bottom w:val="none" w:sz="0" w:space="0" w:color="auto"/>
            <w:right w:val="none" w:sz="0" w:space="0" w:color="auto"/>
          </w:divBdr>
        </w:div>
        <w:div w:id="1494495310">
          <w:marLeft w:val="480"/>
          <w:marRight w:val="0"/>
          <w:marTop w:val="0"/>
          <w:marBottom w:val="0"/>
          <w:divBdr>
            <w:top w:val="none" w:sz="0" w:space="0" w:color="auto"/>
            <w:left w:val="none" w:sz="0" w:space="0" w:color="auto"/>
            <w:bottom w:val="none" w:sz="0" w:space="0" w:color="auto"/>
            <w:right w:val="none" w:sz="0" w:space="0" w:color="auto"/>
          </w:divBdr>
        </w:div>
        <w:div w:id="1043136546">
          <w:marLeft w:val="480"/>
          <w:marRight w:val="0"/>
          <w:marTop w:val="0"/>
          <w:marBottom w:val="0"/>
          <w:divBdr>
            <w:top w:val="none" w:sz="0" w:space="0" w:color="auto"/>
            <w:left w:val="none" w:sz="0" w:space="0" w:color="auto"/>
            <w:bottom w:val="none" w:sz="0" w:space="0" w:color="auto"/>
            <w:right w:val="none" w:sz="0" w:space="0" w:color="auto"/>
          </w:divBdr>
        </w:div>
        <w:div w:id="318270258">
          <w:marLeft w:val="480"/>
          <w:marRight w:val="0"/>
          <w:marTop w:val="0"/>
          <w:marBottom w:val="0"/>
          <w:divBdr>
            <w:top w:val="none" w:sz="0" w:space="0" w:color="auto"/>
            <w:left w:val="none" w:sz="0" w:space="0" w:color="auto"/>
            <w:bottom w:val="none" w:sz="0" w:space="0" w:color="auto"/>
            <w:right w:val="none" w:sz="0" w:space="0" w:color="auto"/>
          </w:divBdr>
        </w:div>
        <w:div w:id="136385767">
          <w:marLeft w:val="480"/>
          <w:marRight w:val="0"/>
          <w:marTop w:val="0"/>
          <w:marBottom w:val="0"/>
          <w:divBdr>
            <w:top w:val="none" w:sz="0" w:space="0" w:color="auto"/>
            <w:left w:val="none" w:sz="0" w:space="0" w:color="auto"/>
            <w:bottom w:val="none" w:sz="0" w:space="0" w:color="auto"/>
            <w:right w:val="none" w:sz="0" w:space="0" w:color="auto"/>
          </w:divBdr>
        </w:div>
        <w:div w:id="1859151134">
          <w:marLeft w:val="480"/>
          <w:marRight w:val="0"/>
          <w:marTop w:val="0"/>
          <w:marBottom w:val="0"/>
          <w:divBdr>
            <w:top w:val="none" w:sz="0" w:space="0" w:color="auto"/>
            <w:left w:val="none" w:sz="0" w:space="0" w:color="auto"/>
            <w:bottom w:val="none" w:sz="0" w:space="0" w:color="auto"/>
            <w:right w:val="none" w:sz="0" w:space="0" w:color="auto"/>
          </w:divBdr>
        </w:div>
        <w:div w:id="1368483823">
          <w:marLeft w:val="480"/>
          <w:marRight w:val="0"/>
          <w:marTop w:val="0"/>
          <w:marBottom w:val="0"/>
          <w:divBdr>
            <w:top w:val="none" w:sz="0" w:space="0" w:color="auto"/>
            <w:left w:val="none" w:sz="0" w:space="0" w:color="auto"/>
            <w:bottom w:val="none" w:sz="0" w:space="0" w:color="auto"/>
            <w:right w:val="none" w:sz="0" w:space="0" w:color="auto"/>
          </w:divBdr>
        </w:div>
        <w:div w:id="1523663773">
          <w:marLeft w:val="480"/>
          <w:marRight w:val="0"/>
          <w:marTop w:val="0"/>
          <w:marBottom w:val="0"/>
          <w:divBdr>
            <w:top w:val="none" w:sz="0" w:space="0" w:color="auto"/>
            <w:left w:val="none" w:sz="0" w:space="0" w:color="auto"/>
            <w:bottom w:val="none" w:sz="0" w:space="0" w:color="auto"/>
            <w:right w:val="none" w:sz="0" w:space="0" w:color="auto"/>
          </w:divBdr>
        </w:div>
        <w:div w:id="3213379">
          <w:marLeft w:val="480"/>
          <w:marRight w:val="0"/>
          <w:marTop w:val="0"/>
          <w:marBottom w:val="0"/>
          <w:divBdr>
            <w:top w:val="none" w:sz="0" w:space="0" w:color="auto"/>
            <w:left w:val="none" w:sz="0" w:space="0" w:color="auto"/>
            <w:bottom w:val="none" w:sz="0" w:space="0" w:color="auto"/>
            <w:right w:val="none" w:sz="0" w:space="0" w:color="auto"/>
          </w:divBdr>
        </w:div>
        <w:div w:id="2091612522">
          <w:marLeft w:val="480"/>
          <w:marRight w:val="0"/>
          <w:marTop w:val="0"/>
          <w:marBottom w:val="0"/>
          <w:divBdr>
            <w:top w:val="none" w:sz="0" w:space="0" w:color="auto"/>
            <w:left w:val="none" w:sz="0" w:space="0" w:color="auto"/>
            <w:bottom w:val="none" w:sz="0" w:space="0" w:color="auto"/>
            <w:right w:val="none" w:sz="0" w:space="0" w:color="auto"/>
          </w:divBdr>
        </w:div>
        <w:div w:id="189296222">
          <w:marLeft w:val="480"/>
          <w:marRight w:val="0"/>
          <w:marTop w:val="0"/>
          <w:marBottom w:val="0"/>
          <w:divBdr>
            <w:top w:val="none" w:sz="0" w:space="0" w:color="auto"/>
            <w:left w:val="none" w:sz="0" w:space="0" w:color="auto"/>
            <w:bottom w:val="none" w:sz="0" w:space="0" w:color="auto"/>
            <w:right w:val="none" w:sz="0" w:space="0" w:color="auto"/>
          </w:divBdr>
        </w:div>
        <w:div w:id="1031956320">
          <w:marLeft w:val="480"/>
          <w:marRight w:val="0"/>
          <w:marTop w:val="0"/>
          <w:marBottom w:val="0"/>
          <w:divBdr>
            <w:top w:val="none" w:sz="0" w:space="0" w:color="auto"/>
            <w:left w:val="none" w:sz="0" w:space="0" w:color="auto"/>
            <w:bottom w:val="none" w:sz="0" w:space="0" w:color="auto"/>
            <w:right w:val="none" w:sz="0" w:space="0" w:color="auto"/>
          </w:divBdr>
        </w:div>
        <w:div w:id="1776099494">
          <w:marLeft w:val="480"/>
          <w:marRight w:val="0"/>
          <w:marTop w:val="0"/>
          <w:marBottom w:val="0"/>
          <w:divBdr>
            <w:top w:val="none" w:sz="0" w:space="0" w:color="auto"/>
            <w:left w:val="none" w:sz="0" w:space="0" w:color="auto"/>
            <w:bottom w:val="none" w:sz="0" w:space="0" w:color="auto"/>
            <w:right w:val="none" w:sz="0" w:space="0" w:color="auto"/>
          </w:divBdr>
        </w:div>
        <w:div w:id="147207871">
          <w:marLeft w:val="480"/>
          <w:marRight w:val="0"/>
          <w:marTop w:val="0"/>
          <w:marBottom w:val="0"/>
          <w:divBdr>
            <w:top w:val="none" w:sz="0" w:space="0" w:color="auto"/>
            <w:left w:val="none" w:sz="0" w:space="0" w:color="auto"/>
            <w:bottom w:val="none" w:sz="0" w:space="0" w:color="auto"/>
            <w:right w:val="none" w:sz="0" w:space="0" w:color="auto"/>
          </w:divBdr>
        </w:div>
        <w:div w:id="1289506757">
          <w:marLeft w:val="480"/>
          <w:marRight w:val="0"/>
          <w:marTop w:val="0"/>
          <w:marBottom w:val="0"/>
          <w:divBdr>
            <w:top w:val="none" w:sz="0" w:space="0" w:color="auto"/>
            <w:left w:val="none" w:sz="0" w:space="0" w:color="auto"/>
            <w:bottom w:val="none" w:sz="0" w:space="0" w:color="auto"/>
            <w:right w:val="none" w:sz="0" w:space="0" w:color="auto"/>
          </w:divBdr>
        </w:div>
        <w:div w:id="1796941425">
          <w:marLeft w:val="480"/>
          <w:marRight w:val="0"/>
          <w:marTop w:val="0"/>
          <w:marBottom w:val="0"/>
          <w:divBdr>
            <w:top w:val="none" w:sz="0" w:space="0" w:color="auto"/>
            <w:left w:val="none" w:sz="0" w:space="0" w:color="auto"/>
            <w:bottom w:val="none" w:sz="0" w:space="0" w:color="auto"/>
            <w:right w:val="none" w:sz="0" w:space="0" w:color="auto"/>
          </w:divBdr>
        </w:div>
        <w:div w:id="1550189961">
          <w:marLeft w:val="480"/>
          <w:marRight w:val="0"/>
          <w:marTop w:val="0"/>
          <w:marBottom w:val="0"/>
          <w:divBdr>
            <w:top w:val="none" w:sz="0" w:space="0" w:color="auto"/>
            <w:left w:val="none" w:sz="0" w:space="0" w:color="auto"/>
            <w:bottom w:val="none" w:sz="0" w:space="0" w:color="auto"/>
            <w:right w:val="none" w:sz="0" w:space="0" w:color="auto"/>
          </w:divBdr>
        </w:div>
      </w:divsChild>
    </w:div>
    <w:div w:id="1694920376">
      <w:bodyDiv w:val="1"/>
      <w:marLeft w:val="0"/>
      <w:marRight w:val="0"/>
      <w:marTop w:val="0"/>
      <w:marBottom w:val="0"/>
      <w:divBdr>
        <w:top w:val="none" w:sz="0" w:space="0" w:color="auto"/>
        <w:left w:val="none" w:sz="0" w:space="0" w:color="auto"/>
        <w:bottom w:val="none" w:sz="0" w:space="0" w:color="auto"/>
        <w:right w:val="none" w:sz="0" w:space="0" w:color="auto"/>
      </w:divBdr>
    </w:div>
    <w:div w:id="1697269605">
      <w:bodyDiv w:val="1"/>
      <w:marLeft w:val="0"/>
      <w:marRight w:val="0"/>
      <w:marTop w:val="0"/>
      <w:marBottom w:val="0"/>
      <w:divBdr>
        <w:top w:val="none" w:sz="0" w:space="0" w:color="auto"/>
        <w:left w:val="none" w:sz="0" w:space="0" w:color="auto"/>
        <w:bottom w:val="none" w:sz="0" w:space="0" w:color="auto"/>
        <w:right w:val="none" w:sz="0" w:space="0" w:color="auto"/>
      </w:divBdr>
    </w:div>
    <w:div w:id="1698434672">
      <w:bodyDiv w:val="1"/>
      <w:marLeft w:val="0"/>
      <w:marRight w:val="0"/>
      <w:marTop w:val="0"/>
      <w:marBottom w:val="0"/>
      <w:divBdr>
        <w:top w:val="none" w:sz="0" w:space="0" w:color="auto"/>
        <w:left w:val="none" w:sz="0" w:space="0" w:color="auto"/>
        <w:bottom w:val="none" w:sz="0" w:space="0" w:color="auto"/>
        <w:right w:val="none" w:sz="0" w:space="0" w:color="auto"/>
      </w:divBdr>
    </w:div>
    <w:div w:id="1699088354">
      <w:bodyDiv w:val="1"/>
      <w:marLeft w:val="0"/>
      <w:marRight w:val="0"/>
      <w:marTop w:val="0"/>
      <w:marBottom w:val="0"/>
      <w:divBdr>
        <w:top w:val="none" w:sz="0" w:space="0" w:color="auto"/>
        <w:left w:val="none" w:sz="0" w:space="0" w:color="auto"/>
        <w:bottom w:val="none" w:sz="0" w:space="0" w:color="auto"/>
        <w:right w:val="none" w:sz="0" w:space="0" w:color="auto"/>
      </w:divBdr>
    </w:div>
    <w:div w:id="1700082219">
      <w:bodyDiv w:val="1"/>
      <w:marLeft w:val="0"/>
      <w:marRight w:val="0"/>
      <w:marTop w:val="0"/>
      <w:marBottom w:val="0"/>
      <w:divBdr>
        <w:top w:val="none" w:sz="0" w:space="0" w:color="auto"/>
        <w:left w:val="none" w:sz="0" w:space="0" w:color="auto"/>
        <w:bottom w:val="none" w:sz="0" w:space="0" w:color="auto"/>
        <w:right w:val="none" w:sz="0" w:space="0" w:color="auto"/>
      </w:divBdr>
    </w:div>
    <w:div w:id="1701466416">
      <w:bodyDiv w:val="1"/>
      <w:marLeft w:val="0"/>
      <w:marRight w:val="0"/>
      <w:marTop w:val="0"/>
      <w:marBottom w:val="0"/>
      <w:divBdr>
        <w:top w:val="none" w:sz="0" w:space="0" w:color="auto"/>
        <w:left w:val="none" w:sz="0" w:space="0" w:color="auto"/>
        <w:bottom w:val="none" w:sz="0" w:space="0" w:color="auto"/>
        <w:right w:val="none" w:sz="0" w:space="0" w:color="auto"/>
      </w:divBdr>
    </w:div>
    <w:div w:id="1704746492">
      <w:bodyDiv w:val="1"/>
      <w:marLeft w:val="0"/>
      <w:marRight w:val="0"/>
      <w:marTop w:val="0"/>
      <w:marBottom w:val="0"/>
      <w:divBdr>
        <w:top w:val="none" w:sz="0" w:space="0" w:color="auto"/>
        <w:left w:val="none" w:sz="0" w:space="0" w:color="auto"/>
        <w:bottom w:val="none" w:sz="0" w:space="0" w:color="auto"/>
        <w:right w:val="none" w:sz="0" w:space="0" w:color="auto"/>
      </w:divBdr>
      <w:divsChild>
        <w:div w:id="508447565">
          <w:marLeft w:val="480"/>
          <w:marRight w:val="0"/>
          <w:marTop w:val="0"/>
          <w:marBottom w:val="0"/>
          <w:divBdr>
            <w:top w:val="none" w:sz="0" w:space="0" w:color="auto"/>
            <w:left w:val="none" w:sz="0" w:space="0" w:color="auto"/>
            <w:bottom w:val="none" w:sz="0" w:space="0" w:color="auto"/>
            <w:right w:val="none" w:sz="0" w:space="0" w:color="auto"/>
          </w:divBdr>
        </w:div>
        <w:div w:id="1996058662">
          <w:marLeft w:val="480"/>
          <w:marRight w:val="0"/>
          <w:marTop w:val="0"/>
          <w:marBottom w:val="0"/>
          <w:divBdr>
            <w:top w:val="none" w:sz="0" w:space="0" w:color="auto"/>
            <w:left w:val="none" w:sz="0" w:space="0" w:color="auto"/>
            <w:bottom w:val="none" w:sz="0" w:space="0" w:color="auto"/>
            <w:right w:val="none" w:sz="0" w:space="0" w:color="auto"/>
          </w:divBdr>
        </w:div>
        <w:div w:id="73406332">
          <w:marLeft w:val="480"/>
          <w:marRight w:val="0"/>
          <w:marTop w:val="0"/>
          <w:marBottom w:val="0"/>
          <w:divBdr>
            <w:top w:val="none" w:sz="0" w:space="0" w:color="auto"/>
            <w:left w:val="none" w:sz="0" w:space="0" w:color="auto"/>
            <w:bottom w:val="none" w:sz="0" w:space="0" w:color="auto"/>
            <w:right w:val="none" w:sz="0" w:space="0" w:color="auto"/>
          </w:divBdr>
        </w:div>
        <w:div w:id="271397034">
          <w:marLeft w:val="480"/>
          <w:marRight w:val="0"/>
          <w:marTop w:val="0"/>
          <w:marBottom w:val="0"/>
          <w:divBdr>
            <w:top w:val="none" w:sz="0" w:space="0" w:color="auto"/>
            <w:left w:val="none" w:sz="0" w:space="0" w:color="auto"/>
            <w:bottom w:val="none" w:sz="0" w:space="0" w:color="auto"/>
            <w:right w:val="none" w:sz="0" w:space="0" w:color="auto"/>
          </w:divBdr>
        </w:div>
        <w:div w:id="316883357">
          <w:marLeft w:val="480"/>
          <w:marRight w:val="0"/>
          <w:marTop w:val="0"/>
          <w:marBottom w:val="0"/>
          <w:divBdr>
            <w:top w:val="none" w:sz="0" w:space="0" w:color="auto"/>
            <w:left w:val="none" w:sz="0" w:space="0" w:color="auto"/>
            <w:bottom w:val="none" w:sz="0" w:space="0" w:color="auto"/>
            <w:right w:val="none" w:sz="0" w:space="0" w:color="auto"/>
          </w:divBdr>
        </w:div>
        <w:div w:id="843789092">
          <w:marLeft w:val="480"/>
          <w:marRight w:val="0"/>
          <w:marTop w:val="0"/>
          <w:marBottom w:val="0"/>
          <w:divBdr>
            <w:top w:val="none" w:sz="0" w:space="0" w:color="auto"/>
            <w:left w:val="none" w:sz="0" w:space="0" w:color="auto"/>
            <w:bottom w:val="none" w:sz="0" w:space="0" w:color="auto"/>
            <w:right w:val="none" w:sz="0" w:space="0" w:color="auto"/>
          </w:divBdr>
        </w:div>
        <w:div w:id="1897007851">
          <w:marLeft w:val="480"/>
          <w:marRight w:val="0"/>
          <w:marTop w:val="0"/>
          <w:marBottom w:val="0"/>
          <w:divBdr>
            <w:top w:val="none" w:sz="0" w:space="0" w:color="auto"/>
            <w:left w:val="none" w:sz="0" w:space="0" w:color="auto"/>
            <w:bottom w:val="none" w:sz="0" w:space="0" w:color="auto"/>
            <w:right w:val="none" w:sz="0" w:space="0" w:color="auto"/>
          </w:divBdr>
        </w:div>
        <w:div w:id="1476410960">
          <w:marLeft w:val="480"/>
          <w:marRight w:val="0"/>
          <w:marTop w:val="0"/>
          <w:marBottom w:val="0"/>
          <w:divBdr>
            <w:top w:val="none" w:sz="0" w:space="0" w:color="auto"/>
            <w:left w:val="none" w:sz="0" w:space="0" w:color="auto"/>
            <w:bottom w:val="none" w:sz="0" w:space="0" w:color="auto"/>
            <w:right w:val="none" w:sz="0" w:space="0" w:color="auto"/>
          </w:divBdr>
        </w:div>
        <w:div w:id="349725731">
          <w:marLeft w:val="480"/>
          <w:marRight w:val="0"/>
          <w:marTop w:val="0"/>
          <w:marBottom w:val="0"/>
          <w:divBdr>
            <w:top w:val="none" w:sz="0" w:space="0" w:color="auto"/>
            <w:left w:val="none" w:sz="0" w:space="0" w:color="auto"/>
            <w:bottom w:val="none" w:sz="0" w:space="0" w:color="auto"/>
            <w:right w:val="none" w:sz="0" w:space="0" w:color="auto"/>
          </w:divBdr>
        </w:div>
        <w:div w:id="872234139">
          <w:marLeft w:val="480"/>
          <w:marRight w:val="0"/>
          <w:marTop w:val="0"/>
          <w:marBottom w:val="0"/>
          <w:divBdr>
            <w:top w:val="none" w:sz="0" w:space="0" w:color="auto"/>
            <w:left w:val="none" w:sz="0" w:space="0" w:color="auto"/>
            <w:bottom w:val="none" w:sz="0" w:space="0" w:color="auto"/>
            <w:right w:val="none" w:sz="0" w:space="0" w:color="auto"/>
          </w:divBdr>
        </w:div>
        <w:div w:id="665086059">
          <w:marLeft w:val="480"/>
          <w:marRight w:val="0"/>
          <w:marTop w:val="0"/>
          <w:marBottom w:val="0"/>
          <w:divBdr>
            <w:top w:val="none" w:sz="0" w:space="0" w:color="auto"/>
            <w:left w:val="none" w:sz="0" w:space="0" w:color="auto"/>
            <w:bottom w:val="none" w:sz="0" w:space="0" w:color="auto"/>
            <w:right w:val="none" w:sz="0" w:space="0" w:color="auto"/>
          </w:divBdr>
        </w:div>
        <w:div w:id="15160035">
          <w:marLeft w:val="480"/>
          <w:marRight w:val="0"/>
          <w:marTop w:val="0"/>
          <w:marBottom w:val="0"/>
          <w:divBdr>
            <w:top w:val="none" w:sz="0" w:space="0" w:color="auto"/>
            <w:left w:val="none" w:sz="0" w:space="0" w:color="auto"/>
            <w:bottom w:val="none" w:sz="0" w:space="0" w:color="auto"/>
            <w:right w:val="none" w:sz="0" w:space="0" w:color="auto"/>
          </w:divBdr>
        </w:div>
        <w:div w:id="1690372629">
          <w:marLeft w:val="480"/>
          <w:marRight w:val="0"/>
          <w:marTop w:val="0"/>
          <w:marBottom w:val="0"/>
          <w:divBdr>
            <w:top w:val="none" w:sz="0" w:space="0" w:color="auto"/>
            <w:left w:val="none" w:sz="0" w:space="0" w:color="auto"/>
            <w:bottom w:val="none" w:sz="0" w:space="0" w:color="auto"/>
            <w:right w:val="none" w:sz="0" w:space="0" w:color="auto"/>
          </w:divBdr>
        </w:div>
        <w:div w:id="1678077213">
          <w:marLeft w:val="480"/>
          <w:marRight w:val="0"/>
          <w:marTop w:val="0"/>
          <w:marBottom w:val="0"/>
          <w:divBdr>
            <w:top w:val="none" w:sz="0" w:space="0" w:color="auto"/>
            <w:left w:val="none" w:sz="0" w:space="0" w:color="auto"/>
            <w:bottom w:val="none" w:sz="0" w:space="0" w:color="auto"/>
            <w:right w:val="none" w:sz="0" w:space="0" w:color="auto"/>
          </w:divBdr>
        </w:div>
        <w:div w:id="482045837">
          <w:marLeft w:val="480"/>
          <w:marRight w:val="0"/>
          <w:marTop w:val="0"/>
          <w:marBottom w:val="0"/>
          <w:divBdr>
            <w:top w:val="none" w:sz="0" w:space="0" w:color="auto"/>
            <w:left w:val="none" w:sz="0" w:space="0" w:color="auto"/>
            <w:bottom w:val="none" w:sz="0" w:space="0" w:color="auto"/>
            <w:right w:val="none" w:sz="0" w:space="0" w:color="auto"/>
          </w:divBdr>
        </w:div>
        <w:div w:id="188035137">
          <w:marLeft w:val="480"/>
          <w:marRight w:val="0"/>
          <w:marTop w:val="0"/>
          <w:marBottom w:val="0"/>
          <w:divBdr>
            <w:top w:val="none" w:sz="0" w:space="0" w:color="auto"/>
            <w:left w:val="none" w:sz="0" w:space="0" w:color="auto"/>
            <w:bottom w:val="none" w:sz="0" w:space="0" w:color="auto"/>
            <w:right w:val="none" w:sz="0" w:space="0" w:color="auto"/>
          </w:divBdr>
        </w:div>
        <w:div w:id="1114323183">
          <w:marLeft w:val="480"/>
          <w:marRight w:val="0"/>
          <w:marTop w:val="0"/>
          <w:marBottom w:val="0"/>
          <w:divBdr>
            <w:top w:val="none" w:sz="0" w:space="0" w:color="auto"/>
            <w:left w:val="none" w:sz="0" w:space="0" w:color="auto"/>
            <w:bottom w:val="none" w:sz="0" w:space="0" w:color="auto"/>
            <w:right w:val="none" w:sz="0" w:space="0" w:color="auto"/>
          </w:divBdr>
        </w:div>
        <w:div w:id="1067343153">
          <w:marLeft w:val="480"/>
          <w:marRight w:val="0"/>
          <w:marTop w:val="0"/>
          <w:marBottom w:val="0"/>
          <w:divBdr>
            <w:top w:val="none" w:sz="0" w:space="0" w:color="auto"/>
            <w:left w:val="none" w:sz="0" w:space="0" w:color="auto"/>
            <w:bottom w:val="none" w:sz="0" w:space="0" w:color="auto"/>
            <w:right w:val="none" w:sz="0" w:space="0" w:color="auto"/>
          </w:divBdr>
        </w:div>
        <w:div w:id="1058672464">
          <w:marLeft w:val="480"/>
          <w:marRight w:val="0"/>
          <w:marTop w:val="0"/>
          <w:marBottom w:val="0"/>
          <w:divBdr>
            <w:top w:val="none" w:sz="0" w:space="0" w:color="auto"/>
            <w:left w:val="none" w:sz="0" w:space="0" w:color="auto"/>
            <w:bottom w:val="none" w:sz="0" w:space="0" w:color="auto"/>
            <w:right w:val="none" w:sz="0" w:space="0" w:color="auto"/>
          </w:divBdr>
        </w:div>
        <w:div w:id="18093813">
          <w:marLeft w:val="480"/>
          <w:marRight w:val="0"/>
          <w:marTop w:val="0"/>
          <w:marBottom w:val="0"/>
          <w:divBdr>
            <w:top w:val="none" w:sz="0" w:space="0" w:color="auto"/>
            <w:left w:val="none" w:sz="0" w:space="0" w:color="auto"/>
            <w:bottom w:val="none" w:sz="0" w:space="0" w:color="auto"/>
            <w:right w:val="none" w:sz="0" w:space="0" w:color="auto"/>
          </w:divBdr>
        </w:div>
        <w:div w:id="1437209712">
          <w:marLeft w:val="480"/>
          <w:marRight w:val="0"/>
          <w:marTop w:val="0"/>
          <w:marBottom w:val="0"/>
          <w:divBdr>
            <w:top w:val="none" w:sz="0" w:space="0" w:color="auto"/>
            <w:left w:val="none" w:sz="0" w:space="0" w:color="auto"/>
            <w:bottom w:val="none" w:sz="0" w:space="0" w:color="auto"/>
            <w:right w:val="none" w:sz="0" w:space="0" w:color="auto"/>
          </w:divBdr>
        </w:div>
        <w:div w:id="264844713">
          <w:marLeft w:val="480"/>
          <w:marRight w:val="0"/>
          <w:marTop w:val="0"/>
          <w:marBottom w:val="0"/>
          <w:divBdr>
            <w:top w:val="none" w:sz="0" w:space="0" w:color="auto"/>
            <w:left w:val="none" w:sz="0" w:space="0" w:color="auto"/>
            <w:bottom w:val="none" w:sz="0" w:space="0" w:color="auto"/>
            <w:right w:val="none" w:sz="0" w:space="0" w:color="auto"/>
          </w:divBdr>
        </w:div>
        <w:div w:id="734595960">
          <w:marLeft w:val="480"/>
          <w:marRight w:val="0"/>
          <w:marTop w:val="0"/>
          <w:marBottom w:val="0"/>
          <w:divBdr>
            <w:top w:val="none" w:sz="0" w:space="0" w:color="auto"/>
            <w:left w:val="none" w:sz="0" w:space="0" w:color="auto"/>
            <w:bottom w:val="none" w:sz="0" w:space="0" w:color="auto"/>
            <w:right w:val="none" w:sz="0" w:space="0" w:color="auto"/>
          </w:divBdr>
        </w:div>
        <w:div w:id="2013726879">
          <w:marLeft w:val="480"/>
          <w:marRight w:val="0"/>
          <w:marTop w:val="0"/>
          <w:marBottom w:val="0"/>
          <w:divBdr>
            <w:top w:val="none" w:sz="0" w:space="0" w:color="auto"/>
            <w:left w:val="none" w:sz="0" w:space="0" w:color="auto"/>
            <w:bottom w:val="none" w:sz="0" w:space="0" w:color="auto"/>
            <w:right w:val="none" w:sz="0" w:space="0" w:color="auto"/>
          </w:divBdr>
        </w:div>
        <w:div w:id="940841265">
          <w:marLeft w:val="480"/>
          <w:marRight w:val="0"/>
          <w:marTop w:val="0"/>
          <w:marBottom w:val="0"/>
          <w:divBdr>
            <w:top w:val="none" w:sz="0" w:space="0" w:color="auto"/>
            <w:left w:val="none" w:sz="0" w:space="0" w:color="auto"/>
            <w:bottom w:val="none" w:sz="0" w:space="0" w:color="auto"/>
            <w:right w:val="none" w:sz="0" w:space="0" w:color="auto"/>
          </w:divBdr>
        </w:div>
        <w:div w:id="128548571">
          <w:marLeft w:val="480"/>
          <w:marRight w:val="0"/>
          <w:marTop w:val="0"/>
          <w:marBottom w:val="0"/>
          <w:divBdr>
            <w:top w:val="none" w:sz="0" w:space="0" w:color="auto"/>
            <w:left w:val="none" w:sz="0" w:space="0" w:color="auto"/>
            <w:bottom w:val="none" w:sz="0" w:space="0" w:color="auto"/>
            <w:right w:val="none" w:sz="0" w:space="0" w:color="auto"/>
          </w:divBdr>
        </w:div>
        <w:div w:id="1295139745">
          <w:marLeft w:val="480"/>
          <w:marRight w:val="0"/>
          <w:marTop w:val="0"/>
          <w:marBottom w:val="0"/>
          <w:divBdr>
            <w:top w:val="none" w:sz="0" w:space="0" w:color="auto"/>
            <w:left w:val="none" w:sz="0" w:space="0" w:color="auto"/>
            <w:bottom w:val="none" w:sz="0" w:space="0" w:color="auto"/>
            <w:right w:val="none" w:sz="0" w:space="0" w:color="auto"/>
          </w:divBdr>
        </w:div>
        <w:div w:id="160388290">
          <w:marLeft w:val="480"/>
          <w:marRight w:val="0"/>
          <w:marTop w:val="0"/>
          <w:marBottom w:val="0"/>
          <w:divBdr>
            <w:top w:val="none" w:sz="0" w:space="0" w:color="auto"/>
            <w:left w:val="none" w:sz="0" w:space="0" w:color="auto"/>
            <w:bottom w:val="none" w:sz="0" w:space="0" w:color="auto"/>
            <w:right w:val="none" w:sz="0" w:space="0" w:color="auto"/>
          </w:divBdr>
        </w:div>
        <w:div w:id="829053376">
          <w:marLeft w:val="480"/>
          <w:marRight w:val="0"/>
          <w:marTop w:val="0"/>
          <w:marBottom w:val="0"/>
          <w:divBdr>
            <w:top w:val="none" w:sz="0" w:space="0" w:color="auto"/>
            <w:left w:val="none" w:sz="0" w:space="0" w:color="auto"/>
            <w:bottom w:val="none" w:sz="0" w:space="0" w:color="auto"/>
            <w:right w:val="none" w:sz="0" w:space="0" w:color="auto"/>
          </w:divBdr>
        </w:div>
        <w:div w:id="1133136470">
          <w:marLeft w:val="480"/>
          <w:marRight w:val="0"/>
          <w:marTop w:val="0"/>
          <w:marBottom w:val="0"/>
          <w:divBdr>
            <w:top w:val="none" w:sz="0" w:space="0" w:color="auto"/>
            <w:left w:val="none" w:sz="0" w:space="0" w:color="auto"/>
            <w:bottom w:val="none" w:sz="0" w:space="0" w:color="auto"/>
            <w:right w:val="none" w:sz="0" w:space="0" w:color="auto"/>
          </w:divBdr>
        </w:div>
        <w:div w:id="1947425629">
          <w:marLeft w:val="480"/>
          <w:marRight w:val="0"/>
          <w:marTop w:val="0"/>
          <w:marBottom w:val="0"/>
          <w:divBdr>
            <w:top w:val="none" w:sz="0" w:space="0" w:color="auto"/>
            <w:left w:val="none" w:sz="0" w:space="0" w:color="auto"/>
            <w:bottom w:val="none" w:sz="0" w:space="0" w:color="auto"/>
            <w:right w:val="none" w:sz="0" w:space="0" w:color="auto"/>
          </w:divBdr>
        </w:div>
        <w:div w:id="442925001">
          <w:marLeft w:val="480"/>
          <w:marRight w:val="0"/>
          <w:marTop w:val="0"/>
          <w:marBottom w:val="0"/>
          <w:divBdr>
            <w:top w:val="none" w:sz="0" w:space="0" w:color="auto"/>
            <w:left w:val="none" w:sz="0" w:space="0" w:color="auto"/>
            <w:bottom w:val="none" w:sz="0" w:space="0" w:color="auto"/>
            <w:right w:val="none" w:sz="0" w:space="0" w:color="auto"/>
          </w:divBdr>
        </w:div>
        <w:div w:id="2008241651">
          <w:marLeft w:val="480"/>
          <w:marRight w:val="0"/>
          <w:marTop w:val="0"/>
          <w:marBottom w:val="0"/>
          <w:divBdr>
            <w:top w:val="none" w:sz="0" w:space="0" w:color="auto"/>
            <w:left w:val="none" w:sz="0" w:space="0" w:color="auto"/>
            <w:bottom w:val="none" w:sz="0" w:space="0" w:color="auto"/>
            <w:right w:val="none" w:sz="0" w:space="0" w:color="auto"/>
          </w:divBdr>
        </w:div>
        <w:div w:id="1545753034">
          <w:marLeft w:val="480"/>
          <w:marRight w:val="0"/>
          <w:marTop w:val="0"/>
          <w:marBottom w:val="0"/>
          <w:divBdr>
            <w:top w:val="none" w:sz="0" w:space="0" w:color="auto"/>
            <w:left w:val="none" w:sz="0" w:space="0" w:color="auto"/>
            <w:bottom w:val="none" w:sz="0" w:space="0" w:color="auto"/>
            <w:right w:val="none" w:sz="0" w:space="0" w:color="auto"/>
          </w:divBdr>
        </w:div>
        <w:div w:id="1584605019">
          <w:marLeft w:val="480"/>
          <w:marRight w:val="0"/>
          <w:marTop w:val="0"/>
          <w:marBottom w:val="0"/>
          <w:divBdr>
            <w:top w:val="none" w:sz="0" w:space="0" w:color="auto"/>
            <w:left w:val="none" w:sz="0" w:space="0" w:color="auto"/>
            <w:bottom w:val="none" w:sz="0" w:space="0" w:color="auto"/>
            <w:right w:val="none" w:sz="0" w:space="0" w:color="auto"/>
          </w:divBdr>
        </w:div>
        <w:div w:id="1933204202">
          <w:marLeft w:val="480"/>
          <w:marRight w:val="0"/>
          <w:marTop w:val="0"/>
          <w:marBottom w:val="0"/>
          <w:divBdr>
            <w:top w:val="none" w:sz="0" w:space="0" w:color="auto"/>
            <w:left w:val="none" w:sz="0" w:space="0" w:color="auto"/>
            <w:bottom w:val="none" w:sz="0" w:space="0" w:color="auto"/>
            <w:right w:val="none" w:sz="0" w:space="0" w:color="auto"/>
          </w:divBdr>
        </w:div>
        <w:div w:id="1452478632">
          <w:marLeft w:val="480"/>
          <w:marRight w:val="0"/>
          <w:marTop w:val="0"/>
          <w:marBottom w:val="0"/>
          <w:divBdr>
            <w:top w:val="none" w:sz="0" w:space="0" w:color="auto"/>
            <w:left w:val="none" w:sz="0" w:space="0" w:color="auto"/>
            <w:bottom w:val="none" w:sz="0" w:space="0" w:color="auto"/>
            <w:right w:val="none" w:sz="0" w:space="0" w:color="auto"/>
          </w:divBdr>
        </w:div>
        <w:div w:id="372585011">
          <w:marLeft w:val="480"/>
          <w:marRight w:val="0"/>
          <w:marTop w:val="0"/>
          <w:marBottom w:val="0"/>
          <w:divBdr>
            <w:top w:val="none" w:sz="0" w:space="0" w:color="auto"/>
            <w:left w:val="none" w:sz="0" w:space="0" w:color="auto"/>
            <w:bottom w:val="none" w:sz="0" w:space="0" w:color="auto"/>
            <w:right w:val="none" w:sz="0" w:space="0" w:color="auto"/>
          </w:divBdr>
        </w:div>
        <w:div w:id="1478886751">
          <w:marLeft w:val="480"/>
          <w:marRight w:val="0"/>
          <w:marTop w:val="0"/>
          <w:marBottom w:val="0"/>
          <w:divBdr>
            <w:top w:val="none" w:sz="0" w:space="0" w:color="auto"/>
            <w:left w:val="none" w:sz="0" w:space="0" w:color="auto"/>
            <w:bottom w:val="none" w:sz="0" w:space="0" w:color="auto"/>
            <w:right w:val="none" w:sz="0" w:space="0" w:color="auto"/>
          </w:divBdr>
        </w:div>
        <w:div w:id="102263644">
          <w:marLeft w:val="480"/>
          <w:marRight w:val="0"/>
          <w:marTop w:val="0"/>
          <w:marBottom w:val="0"/>
          <w:divBdr>
            <w:top w:val="none" w:sz="0" w:space="0" w:color="auto"/>
            <w:left w:val="none" w:sz="0" w:space="0" w:color="auto"/>
            <w:bottom w:val="none" w:sz="0" w:space="0" w:color="auto"/>
            <w:right w:val="none" w:sz="0" w:space="0" w:color="auto"/>
          </w:divBdr>
        </w:div>
        <w:div w:id="1205370114">
          <w:marLeft w:val="480"/>
          <w:marRight w:val="0"/>
          <w:marTop w:val="0"/>
          <w:marBottom w:val="0"/>
          <w:divBdr>
            <w:top w:val="none" w:sz="0" w:space="0" w:color="auto"/>
            <w:left w:val="none" w:sz="0" w:space="0" w:color="auto"/>
            <w:bottom w:val="none" w:sz="0" w:space="0" w:color="auto"/>
            <w:right w:val="none" w:sz="0" w:space="0" w:color="auto"/>
          </w:divBdr>
        </w:div>
        <w:div w:id="1472871383">
          <w:marLeft w:val="480"/>
          <w:marRight w:val="0"/>
          <w:marTop w:val="0"/>
          <w:marBottom w:val="0"/>
          <w:divBdr>
            <w:top w:val="none" w:sz="0" w:space="0" w:color="auto"/>
            <w:left w:val="none" w:sz="0" w:space="0" w:color="auto"/>
            <w:bottom w:val="none" w:sz="0" w:space="0" w:color="auto"/>
            <w:right w:val="none" w:sz="0" w:space="0" w:color="auto"/>
          </w:divBdr>
        </w:div>
        <w:div w:id="1225212759">
          <w:marLeft w:val="480"/>
          <w:marRight w:val="0"/>
          <w:marTop w:val="0"/>
          <w:marBottom w:val="0"/>
          <w:divBdr>
            <w:top w:val="none" w:sz="0" w:space="0" w:color="auto"/>
            <w:left w:val="none" w:sz="0" w:space="0" w:color="auto"/>
            <w:bottom w:val="none" w:sz="0" w:space="0" w:color="auto"/>
            <w:right w:val="none" w:sz="0" w:space="0" w:color="auto"/>
          </w:divBdr>
        </w:div>
        <w:div w:id="1874296366">
          <w:marLeft w:val="480"/>
          <w:marRight w:val="0"/>
          <w:marTop w:val="0"/>
          <w:marBottom w:val="0"/>
          <w:divBdr>
            <w:top w:val="none" w:sz="0" w:space="0" w:color="auto"/>
            <w:left w:val="none" w:sz="0" w:space="0" w:color="auto"/>
            <w:bottom w:val="none" w:sz="0" w:space="0" w:color="auto"/>
            <w:right w:val="none" w:sz="0" w:space="0" w:color="auto"/>
          </w:divBdr>
        </w:div>
        <w:div w:id="1332366633">
          <w:marLeft w:val="480"/>
          <w:marRight w:val="0"/>
          <w:marTop w:val="0"/>
          <w:marBottom w:val="0"/>
          <w:divBdr>
            <w:top w:val="none" w:sz="0" w:space="0" w:color="auto"/>
            <w:left w:val="none" w:sz="0" w:space="0" w:color="auto"/>
            <w:bottom w:val="none" w:sz="0" w:space="0" w:color="auto"/>
            <w:right w:val="none" w:sz="0" w:space="0" w:color="auto"/>
          </w:divBdr>
        </w:div>
        <w:div w:id="885799395">
          <w:marLeft w:val="480"/>
          <w:marRight w:val="0"/>
          <w:marTop w:val="0"/>
          <w:marBottom w:val="0"/>
          <w:divBdr>
            <w:top w:val="none" w:sz="0" w:space="0" w:color="auto"/>
            <w:left w:val="none" w:sz="0" w:space="0" w:color="auto"/>
            <w:bottom w:val="none" w:sz="0" w:space="0" w:color="auto"/>
            <w:right w:val="none" w:sz="0" w:space="0" w:color="auto"/>
          </w:divBdr>
        </w:div>
        <w:div w:id="1683359978">
          <w:marLeft w:val="480"/>
          <w:marRight w:val="0"/>
          <w:marTop w:val="0"/>
          <w:marBottom w:val="0"/>
          <w:divBdr>
            <w:top w:val="none" w:sz="0" w:space="0" w:color="auto"/>
            <w:left w:val="none" w:sz="0" w:space="0" w:color="auto"/>
            <w:bottom w:val="none" w:sz="0" w:space="0" w:color="auto"/>
            <w:right w:val="none" w:sz="0" w:space="0" w:color="auto"/>
          </w:divBdr>
        </w:div>
        <w:div w:id="2000889356">
          <w:marLeft w:val="480"/>
          <w:marRight w:val="0"/>
          <w:marTop w:val="0"/>
          <w:marBottom w:val="0"/>
          <w:divBdr>
            <w:top w:val="none" w:sz="0" w:space="0" w:color="auto"/>
            <w:left w:val="none" w:sz="0" w:space="0" w:color="auto"/>
            <w:bottom w:val="none" w:sz="0" w:space="0" w:color="auto"/>
            <w:right w:val="none" w:sz="0" w:space="0" w:color="auto"/>
          </w:divBdr>
        </w:div>
        <w:div w:id="665323404">
          <w:marLeft w:val="480"/>
          <w:marRight w:val="0"/>
          <w:marTop w:val="0"/>
          <w:marBottom w:val="0"/>
          <w:divBdr>
            <w:top w:val="none" w:sz="0" w:space="0" w:color="auto"/>
            <w:left w:val="none" w:sz="0" w:space="0" w:color="auto"/>
            <w:bottom w:val="none" w:sz="0" w:space="0" w:color="auto"/>
            <w:right w:val="none" w:sz="0" w:space="0" w:color="auto"/>
          </w:divBdr>
        </w:div>
        <w:div w:id="340788473">
          <w:marLeft w:val="480"/>
          <w:marRight w:val="0"/>
          <w:marTop w:val="0"/>
          <w:marBottom w:val="0"/>
          <w:divBdr>
            <w:top w:val="none" w:sz="0" w:space="0" w:color="auto"/>
            <w:left w:val="none" w:sz="0" w:space="0" w:color="auto"/>
            <w:bottom w:val="none" w:sz="0" w:space="0" w:color="auto"/>
            <w:right w:val="none" w:sz="0" w:space="0" w:color="auto"/>
          </w:divBdr>
        </w:div>
        <w:div w:id="1350990158">
          <w:marLeft w:val="480"/>
          <w:marRight w:val="0"/>
          <w:marTop w:val="0"/>
          <w:marBottom w:val="0"/>
          <w:divBdr>
            <w:top w:val="none" w:sz="0" w:space="0" w:color="auto"/>
            <w:left w:val="none" w:sz="0" w:space="0" w:color="auto"/>
            <w:bottom w:val="none" w:sz="0" w:space="0" w:color="auto"/>
            <w:right w:val="none" w:sz="0" w:space="0" w:color="auto"/>
          </w:divBdr>
        </w:div>
        <w:div w:id="1202859547">
          <w:marLeft w:val="480"/>
          <w:marRight w:val="0"/>
          <w:marTop w:val="0"/>
          <w:marBottom w:val="0"/>
          <w:divBdr>
            <w:top w:val="none" w:sz="0" w:space="0" w:color="auto"/>
            <w:left w:val="none" w:sz="0" w:space="0" w:color="auto"/>
            <w:bottom w:val="none" w:sz="0" w:space="0" w:color="auto"/>
            <w:right w:val="none" w:sz="0" w:space="0" w:color="auto"/>
          </w:divBdr>
        </w:div>
        <w:div w:id="1585918006">
          <w:marLeft w:val="480"/>
          <w:marRight w:val="0"/>
          <w:marTop w:val="0"/>
          <w:marBottom w:val="0"/>
          <w:divBdr>
            <w:top w:val="none" w:sz="0" w:space="0" w:color="auto"/>
            <w:left w:val="none" w:sz="0" w:space="0" w:color="auto"/>
            <w:bottom w:val="none" w:sz="0" w:space="0" w:color="auto"/>
            <w:right w:val="none" w:sz="0" w:space="0" w:color="auto"/>
          </w:divBdr>
        </w:div>
        <w:div w:id="191040034">
          <w:marLeft w:val="480"/>
          <w:marRight w:val="0"/>
          <w:marTop w:val="0"/>
          <w:marBottom w:val="0"/>
          <w:divBdr>
            <w:top w:val="none" w:sz="0" w:space="0" w:color="auto"/>
            <w:left w:val="none" w:sz="0" w:space="0" w:color="auto"/>
            <w:bottom w:val="none" w:sz="0" w:space="0" w:color="auto"/>
            <w:right w:val="none" w:sz="0" w:space="0" w:color="auto"/>
          </w:divBdr>
        </w:div>
        <w:div w:id="946888370">
          <w:marLeft w:val="480"/>
          <w:marRight w:val="0"/>
          <w:marTop w:val="0"/>
          <w:marBottom w:val="0"/>
          <w:divBdr>
            <w:top w:val="none" w:sz="0" w:space="0" w:color="auto"/>
            <w:left w:val="none" w:sz="0" w:space="0" w:color="auto"/>
            <w:bottom w:val="none" w:sz="0" w:space="0" w:color="auto"/>
            <w:right w:val="none" w:sz="0" w:space="0" w:color="auto"/>
          </w:divBdr>
        </w:div>
        <w:div w:id="1789396542">
          <w:marLeft w:val="480"/>
          <w:marRight w:val="0"/>
          <w:marTop w:val="0"/>
          <w:marBottom w:val="0"/>
          <w:divBdr>
            <w:top w:val="none" w:sz="0" w:space="0" w:color="auto"/>
            <w:left w:val="none" w:sz="0" w:space="0" w:color="auto"/>
            <w:bottom w:val="none" w:sz="0" w:space="0" w:color="auto"/>
            <w:right w:val="none" w:sz="0" w:space="0" w:color="auto"/>
          </w:divBdr>
        </w:div>
        <w:div w:id="158232520">
          <w:marLeft w:val="480"/>
          <w:marRight w:val="0"/>
          <w:marTop w:val="0"/>
          <w:marBottom w:val="0"/>
          <w:divBdr>
            <w:top w:val="none" w:sz="0" w:space="0" w:color="auto"/>
            <w:left w:val="none" w:sz="0" w:space="0" w:color="auto"/>
            <w:bottom w:val="none" w:sz="0" w:space="0" w:color="auto"/>
            <w:right w:val="none" w:sz="0" w:space="0" w:color="auto"/>
          </w:divBdr>
        </w:div>
        <w:div w:id="1889294343">
          <w:marLeft w:val="480"/>
          <w:marRight w:val="0"/>
          <w:marTop w:val="0"/>
          <w:marBottom w:val="0"/>
          <w:divBdr>
            <w:top w:val="none" w:sz="0" w:space="0" w:color="auto"/>
            <w:left w:val="none" w:sz="0" w:space="0" w:color="auto"/>
            <w:bottom w:val="none" w:sz="0" w:space="0" w:color="auto"/>
            <w:right w:val="none" w:sz="0" w:space="0" w:color="auto"/>
          </w:divBdr>
        </w:div>
        <w:div w:id="592058182">
          <w:marLeft w:val="480"/>
          <w:marRight w:val="0"/>
          <w:marTop w:val="0"/>
          <w:marBottom w:val="0"/>
          <w:divBdr>
            <w:top w:val="none" w:sz="0" w:space="0" w:color="auto"/>
            <w:left w:val="none" w:sz="0" w:space="0" w:color="auto"/>
            <w:bottom w:val="none" w:sz="0" w:space="0" w:color="auto"/>
            <w:right w:val="none" w:sz="0" w:space="0" w:color="auto"/>
          </w:divBdr>
        </w:div>
        <w:div w:id="1446004438">
          <w:marLeft w:val="480"/>
          <w:marRight w:val="0"/>
          <w:marTop w:val="0"/>
          <w:marBottom w:val="0"/>
          <w:divBdr>
            <w:top w:val="none" w:sz="0" w:space="0" w:color="auto"/>
            <w:left w:val="none" w:sz="0" w:space="0" w:color="auto"/>
            <w:bottom w:val="none" w:sz="0" w:space="0" w:color="auto"/>
            <w:right w:val="none" w:sz="0" w:space="0" w:color="auto"/>
          </w:divBdr>
        </w:div>
        <w:div w:id="698316561">
          <w:marLeft w:val="480"/>
          <w:marRight w:val="0"/>
          <w:marTop w:val="0"/>
          <w:marBottom w:val="0"/>
          <w:divBdr>
            <w:top w:val="none" w:sz="0" w:space="0" w:color="auto"/>
            <w:left w:val="none" w:sz="0" w:space="0" w:color="auto"/>
            <w:bottom w:val="none" w:sz="0" w:space="0" w:color="auto"/>
            <w:right w:val="none" w:sz="0" w:space="0" w:color="auto"/>
          </w:divBdr>
        </w:div>
        <w:div w:id="1743521103">
          <w:marLeft w:val="480"/>
          <w:marRight w:val="0"/>
          <w:marTop w:val="0"/>
          <w:marBottom w:val="0"/>
          <w:divBdr>
            <w:top w:val="none" w:sz="0" w:space="0" w:color="auto"/>
            <w:left w:val="none" w:sz="0" w:space="0" w:color="auto"/>
            <w:bottom w:val="none" w:sz="0" w:space="0" w:color="auto"/>
            <w:right w:val="none" w:sz="0" w:space="0" w:color="auto"/>
          </w:divBdr>
        </w:div>
        <w:div w:id="704016402">
          <w:marLeft w:val="480"/>
          <w:marRight w:val="0"/>
          <w:marTop w:val="0"/>
          <w:marBottom w:val="0"/>
          <w:divBdr>
            <w:top w:val="none" w:sz="0" w:space="0" w:color="auto"/>
            <w:left w:val="none" w:sz="0" w:space="0" w:color="auto"/>
            <w:bottom w:val="none" w:sz="0" w:space="0" w:color="auto"/>
            <w:right w:val="none" w:sz="0" w:space="0" w:color="auto"/>
          </w:divBdr>
        </w:div>
        <w:div w:id="484008471">
          <w:marLeft w:val="480"/>
          <w:marRight w:val="0"/>
          <w:marTop w:val="0"/>
          <w:marBottom w:val="0"/>
          <w:divBdr>
            <w:top w:val="none" w:sz="0" w:space="0" w:color="auto"/>
            <w:left w:val="none" w:sz="0" w:space="0" w:color="auto"/>
            <w:bottom w:val="none" w:sz="0" w:space="0" w:color="auto"/>
            <w:right w:val="none" w:sz="0" w:space="0" w:color="auto"/>
          </w:divBdr>
        </w:div>
        <w:div w:id="548347915">
          <w:marLeft w:val="480"/>
          <w:marRight w:val="0"/>
          <w:marTop w:val="0"/>
          <w:marBottom w:val="0"/>
          <w:divBdr>
            <w:top w:val="none" w:sz="0" w:space="0" w:color="auto"/>
            <w:left w:val="none" w:sz="0" w:space="0" w:color="auto"/>
            <w:bottom w:val="none" w:sz="0" w:space="0" w:color="auto"/>
            <w:right w:val="none" w:sz="0" w:space="0" w:color="auto"/>
          </w:divBdr>
        </w:div>
        <w:div w:id="1771269988">
          <w:marLeft w:val="480"/>
          <w:marRight w:val="0"/>
          <w:marTop w:val="0"/>
          <w:marBottom w:val="0"/>
          <w:divBdr>
            <w:top w:val="none" w:sz="0" w:space="0" w:color="auto"/>
            <w:left w:val="none" w:sz="0" w:space="0" w:color="auto"/>
            <w:bottom w:val="none" w:sz="0" w:space="0" w:color="auto"/>
            <w:right w:val="none" w:sz="0" w:space="0" w:color="auto"/>
          </w:divBdr>
        </w:div>
        <w:div w:id="179899537">
          <w:marLeft w:val="480"/>
          <w:marRight w:val="0"/>
          <w:marTop w:val="0"/>
          <w:marBottom w:val="0"/>
          <w:divBdr>
            <w:top w:val="none" w:sz="0" w:space="0" w:color="auto"/>
            <w:left w:val="none" w:sz="0" w:space="0" w:color="auto"/>
            <w:bottom w:val="none" w:sz="0" w:space="0" w:color="auto"/>
            <w:right w:val="none" w:sz="0" w:space="0" w:color="auto"/>
          </w:divBdr>
        </w:div>
        <w:div w:id="830100833">
          <w:marLeft w:val="480"/>
          <w:marRight w:val="0"/>
          <w:marTop w:val="0"/>
          <w:marBottom w:val="0"/>
          <w:divBdr>
            <w:top w:val="none" w:sz="0" w:space="0" w:color="auto"/>
            <w:left w:val="none" w:sz="0" w:space="0" w:color="auto"/>
            <w:bottom w:val="none" w:sz="0" w:space="0" w:color="auto"/>
            <w:right w:val="none" w:sz="0" w:space="0" w:color="auto"/>
          </w:divBdr>
        </w:div>
        <w:div w:id="433984919">
          <w:marLeft w:val="480"/>
          <w:marRight w:val="0"/>
          <w:marTop w:val="0"/>
          <w:marBottom w:val="0"/>
          <w:divBdr>
            <w:top w:val="none" w:sz="0" w:space="0" w:color="auto"/>
            <w:left w:val="none" w:sz="0" w:space="0" w:color="auto"/>
            <w:bottom w:val="none" w:sz="0" w:space="0" w:color="auto"/>
            <w:right w:val="none" w:sz="0" w:space="0" w:color="auto"/>
          </w:divBdr>
        </w:div>
        <w:div w:id="1214267159">
          <w:marLeft w:val="480"/>
          <w:marRight w:val="0"/>
          <w:marTop w:val="0"/>
          <w:marBottom w:val="0"/>
          <w:divBdr>
            <w:top w:val="none" w:sz="0" w:space="0" w:color="auto"/>
            <w:left w:val="none" w:sz="0" w:space="0" w:color="auto"/>
            <w:bottom w:val="none" w:sz="0" w:space="0" w:color="auto"/>
            <w:right w:val="none" w:sz="0" w:space="0" w:color="auto"/>
          </w:divBdr>
        </w:div>
        <w:div w:id="1845320629">
          <w:marLeft w:val="480"/>
          <w:marRight w:val="0"/>
          <w:marTop w:val="0"/>
          <w:marBottom w:val="0"/>
          <w:divBdr>
            <w:top w:val="none" w:sz="0" w:space="0" w:color="auto"/>
            <w:left w:val="none" w:sz="0" w:space="0" w:color="auto"/>
            <w:bottom w:val="none" w:sz="0" w:space="0" w:color="auto"/>
            <w:right w:val="none" w:sz="0" w:space="0" w:color="auto"/>
          </w:divBdr>
        </w:div>
        <w:div w:id="1624921829">
          <w:marLeft w:val="480"/>
          <w:marRight w:val="0"/>
          <w:marTop w:val="0"/>
          <w:marBottom w:val="0"/>
          <w:divBdr>
            <w:top w:val="none" w:sz="0" w:space="0" w:color="auto"/>
            <w:left w:val="none" w:sz="0" w:space="0" w:color="auto"/>
            <w:bottom w:val="none" w:sz="0" w:space="0" w:color="auto"/>
            <w:right w:val="none" w:sz="0" w:space="0" w:color="auto"/>
          </w:divBdr>
        </w:div>
        <w:div w:id="742022975">
          <w:marLeft w:val="480"/>
          <w:marRight w:val="0"/>
          <w:marTop w:val="0"/>
          <w:marBottom w:val="0"/>
          <w:divBdr>
            <w:top w:val="none" w:sz="0" w:space="0" w:color="auto"/>
            <w:left w:val="none" w:sz="0" w:space="0" w:color="auto"/>
            <w:bottom w:val="none" w:sz="0" w:space="0" w:color="auto"/>
            <w:right w:val="none" w:sz="0" w:space="0" w:color="auto"/>
          </w:divBdr>
        </w:div>
        <w:div w:id="583153076">
          <w:marLeft w:val="480"/>
          <w:marRight w:val="0"/>
          <w:marTop w:val="0"/>
          <w:marBottom w:val="0"/>
          <w:divBdr>
            <w:top w:val="none" w:sz="0" w:space="0" w:color="auto"/>
            <w:left w:val="none" w:sz="0" w:space="0" w:color="auto"/>
            <w:bottom w:val="none" w:sz="0" w:space="0" w:color="auto"/>
            <w:right w:val="none" w:sz="0" w:space="0" w:color="auto"/>
          </w:divBdr>
        </w:div>
        <w:div w:id="1649090340">
          <w:marLeft w:val="480"/>
          <w:marRight w:val="0"/>
          <w:marTop w:val="0"/>
          <w:marBottom w:val="0"/>
          <w:divBdr>
            <w:top w:val="none" w:sz="0" w:space="0" w:color="auto"/>
            <w:left w:val="none" w:sz="0" w:space="0" w:color="auto"/>
            <w:bottom w:val="none" w:sz="0" w:space="0" w:color="auto"/>
            <w:right w:val="none" w:sz="0" w:space="0" w:color="auto"/>
          </w:divBdr>
        </w:div>
        <w:div w:id="689070572">
          <w:marLeft w:val="480"/>
          <w:marRight w:val="0"/>
          <w:marTop w:val="0"/>
          <w:marBottom w:val="0"/>
          <w:divBdr>
            <w:top w:val="none" w:sz="0" w:space="0" w:color="auto"/>
            <w:left w:val="none" w:sz="0" w:space="0" w:color="auto"/>
            <w:bottom w:val="none" w:sz="0" w:space="0" w:color="auto"/>
            <w:right w:val="none" w:sz="0" w:space="0" w:color="auto"/>
          </w:divBdr>
        </w:div>
        <w:div w:id="1287201514">
          <w:marLeft w:val="480"/>
          <w:marRight w:val="0"/>
          <w:marTop w:val="0"/>
          <w:marBottom w:val="0"/>
          <w:divBdr>
            <w:top w:val="none" w:sz="0" w:space="0" w:color="auto"/>
            <w:left w:val="none" w:sz="0" w:space="0" w:color="auto"/>
            <w:bottom w:val="none" w:sz="0" w:space="0" w:color="auto"/>
            <w:right w:val="none" w:sz="0" w:space="0" w:color="auto"/>
          </w:divBdr>
        </w:div>
        <w:div w:id="126970083">
          <w:marLeft w:val="480"/>
          <w:marRight w:val="0"/>
          <w:marTop w:val="0"/>
          <w:marBottom w:val="0"/>
          <w:divBdr>
            <w:top w:val="none" w:sz="0" w:space="0" w:color="auto"/>
            <w:left w:val="none" w:sz="0" w:space="0" w:color="auto"/>
            <w:bottom w:val="none" w:sz="0" w:space="0" w:color="auto"/>
            <w:right w:val="none" w:sz="0" w:space="0" w:color="auto"/>
          </w:divBdr>
        </w:div>
        <w:div w:id="2065830500">
          <w:marLeft w:val="480"/>
          <w:marRight w:val="0"/>
          <w:marTop w:val="0"/>
          <w:marBottom w:val="0"/>
          <w:divBdr>
            <w:top w:val="none" w:sz="0" w:space="0" w:color="auto"/>
            <w:left w:val="none" w:sz="0" w:space="0" w:color="auto"/>
            <w:bottom w:val="none" w:sz="0" w:space="0" w:color="auto"/>
            <w:right w:val="none" w:sz="0" w:space="0" w:color="auto"/>
          </w:divBdr>
        </w:div>
        <w:div w:id="402534117">
          <w:marLeft w:val="480"/>
          <w:marRight w:val="0"/>
          <w:marTop w:val="0"/>
          <w:marBottom w:val="0"/>
          <w:divBdr>
            <w:top w:val="none" w:sz="0" w:space="0" w:color="auto"/>
            <w:left w:val="none" w:sz="0" w:space="0" w:color="auto"/>
            <w:bottom w:val="none" w:sz="0" w:space="0" w:color="auto"/>
            <w:right w:val="none" w:sz="0" w:space="0" w:color="auto"/>
          </w:divBdr>
        </w:div>
        <w:div w:id="802499142">
          <w:marLeft w:val="480"/>
          <w:marRight w:val="0"/>
          <w:marTop w:val="0"/>
          <w:marBottom w:val="0"/>
          <w:divBdr>
            <w:top w:val="none" w:sz="0" w:space="0" w:color="auto"/>
            <w:left w:val="none" w:sz="0" w:space="0" w:color="auto"/>
            <w:bottom w:val="none" w:sz="0" w:space="0" w:color="auto"/>
            <w:right w:val="none" w:sz="0" w:space="0" w:color="auto"/>
          </w:divBdr>
        </w:div>
        <w:div w:id="1432622129">
          <w:marLeft w:val="480"/>
          <w:marRight w:val="0"/>
          <w:marTop w:val="0"/>
          <w:marBottom w:val="0"/>
          <w:divBdr>
            <w:top w:val="none" w:sz="0" w:space="0" w:color="auto"/>
            <w:left w:val="none" w:sz="0" w:space="0" w:color="auto"/>
            <w:bottom w:val="none" w:sz="0" w:space="0" w:color="auto"/>
            <w:right w:val="none" w:sz="0" w:space="0" w:color="auto"/>
          </w:divBdr>
        </w:div>
        <w:div w:id="813063661">
          <w:marLeft w:val="480"/>
          <w:marRight w:val="0"/>
          <w:marTop w:val="0"/>
          <w:marBottom w:val="0"/>
          <w:divBdr>
            <w:top w:val="none" w:sz="0" w:space="0" w:color="auto"/>
            <w:left w:val="none" w:sz="0" w:space="0" w:color="auto"/>
            <w:bottom w:val="none" w:sz="0" w:space="0" w:color="auto"/>
            <w:right w:val="none" w:sz="0" w:space="0" w:color="auto"/>
          </w:divBdr>
        </w:div>
        <w:div w:id="1728722956">
          <w:marLeft w:val="480"/>
          <w:marRight w:val="0"/>
          <w:marTop w:val="0"/>
          <w:marBottom w:val="0"/>
          <w:divBdr>
            <w:top w:val="none" w:sz="0" w:space="0" w:color="auto"/>
            <w:left w:val="none" w:sz="0" w:space="0" w:color="auto"/>
            <w:bottom w:val="none" w:sz="0" w:space="0" w:color="auto"/>
            <w:right w:val="none" w:sz="0" w:space="0" w:color="auto"/>
          </w:divBdr>
        </w:div>
        <w:div w:id="761145493">
          <w:marLeft w:val="480"/>
          <w:marRight w:val="0"/>
          <w:marTop w:val="0"/>
          <w:marBottom w:val="0"/>
          <w:divBdr>
            <w:top w:val="none" w:sz="0" w:space="0" w:color="auto"/>
            <w:left w:val="none" w:sz="0" w:space="0" w:color="auto"/>
            <w:bottom w:val="none" w:sz="0" w:space="0" w:color="auto"/>
            <w:right w:val="none" w:sz="0" w:space="0" w:color="auto"/>
          </w:divBdr>
        </w:div>
        <w:div w:id="1592931921">
          <w:marLeft w:val="480"/>
          <w:marRight w:val="0"/>
          <w:marTop w:val="0"/>
          <w:marBottom w:val="0"/>
          <w:divBdr>
            <w:top w:val="none" w:sz="0" w:space="0" w:color="auto"/>
            <w:left w:val="none" w:sz="0" w:space="0" w:color="auto"/>
            <w:bottom w:val="none" w:sz="0" w:space="0" w:color="auto"/>
            <w:right w:val="none" w:sz="0" w:space="0" w:color="auto"/>
          </w:divBdr>
        </w:div>
        <w:div w:id="1530491125">
          <w:marLeft w:val="480"/>
          <w:marRight w:val="0"/>
          <w:marTop w:val="0"/>
          <w:marBottom w:val="0"/>
          <w:divBdr>
            <w:top w:val="none" w:sz="0" w:space="0" w:color="auto"/>
            <w:left w:val="none" w:sz="0" w:space="0" w:color="auto"/>
            <w:bottom w:val="none" w:sz="0" w:space="0" w:color="auto"/>
            <w:right w:val="none" w:sz="0" w:space="0" w:color="auto"/>
          </w:divBdr>
        </w:div>
        <w:div w:id="162478462">
          <w:marLeft w:val="480"/>
          <w:marRight w:val="0"/>
          <w:marTop w:val="0"/>
          <w:marBottom w:val="0"/>
          <w:divBdr>
            <w:top w:val="none" w:sz="0" w:space="0" w:color="auto"/>
            <w:left w:val="none" w:sz="0" w:space="0" w:color="auto"/>
            <w:bottom w:val="none" w:sz="0" w:space="0" w:color="auto"/>
            <w:right w:val="none" w:sz="0" w:space="0" w:color="auto"/>
          </w:divBdr>
        </w:div>
        <w:div w:id="1035735846">
          <w:marLeft w:val="480"/>
          <w:marRight w:val="0"/>
          <w:marTop w:val="0"/>
          <w:marBottom w:val="0"/>
          <w:divBdr>
            <w:top w:val="none" w:sz="0" w:space="0" w:color="auto"/>
            <w:left w:val="none" w:sz="0" w:space="0" w:color="auto"/>
            <w:bottom w:val="none" w:sz="0" w:space="0" w:color="auto"/>
            <w:right w:val="none" w:sz="0" w:space="0" w:color="auto"/>
          </w:divBdr>
        </w:div>
        <w:div w:id="620573054">
          <w:marLeft w:val="480"/>
          <w:marRight w:val="0"/>
          <w:marTop w:val="0"/>
          <w:marBottom w:val="0"/>
          <w:divBdr>
            <w:top w:val="none" w:sz="0" w:space="0" w:color="auto"/>
            <w:left w:val="none" w:sz="0" w:space="0" w:color="auto"/>
            <w:bottom w:val="none" w:sz="0" w:space="0" w:color="auto"/>
            <w:right w:val="none" w:sz="0" w:space="0" w:color="auto"/>
          </w:divBdr>
        </w:div>
        <w:div w:id="931164689">
          <w:marLeft w:val="480"/>
          <w:marRight w:val="0"/>
          <w:marTop w:val="0"/>
          <w:marBottom w:val="0"/>
          <w:divBdr>
            <w:top w:val="none" w:sz="0" w:space="0" w:color="auto"/>
            <w:left w:val="none" w:sz="0" w:space="0" w:color="auto"/>
            <w:bottom w:val="none" w:sz="0" w:space="0" w:color="auto"/>
            <w:right w:val="none" w:sz="0" w:space="0" w:color="auto"/>
          </w:divBdr>
        </w:div>
        <w:div w:id="825779305">
          <w:marLeft w:val="480"/>
          <w:marRight w:val="0"/>
          <w:marTop w:val="0"/>
          <w:marBottom w:val="0"/>
          <w:divBdr>
            <w:top w:val="none" w:sz="0" w:space="0" w:color="auto"/>
            <w:left w:val="none" w:sz="0" w:space="0" w:color="auto"/>
            <w:bottom w:val="none" w:sz="0" w:space="0" w:color="auto"/>
            <w:right w:val="none" w:sz="0" w:space="0" w:color="auto"/>
          </w:divBdr>
        </w:div>
        <w:div w:id="728381130">
          <w:marLeft w:val="480"/>
          <w:marRight w:val="0"/>
          <w:marTop w:val="0"/>
          <w:marBottom w:val="0"/>
          <w:divBdr>
            <w:top w:val="none" w:sz="0" w:space="0" w:color="auto"/>
            <w:left w:val="none" w:sz="0" w:space="0" w:color="auto"/>
            <w:bottom w:val="none" w:sz="0" w:space="0" w:color="auto"/>
            <w:right w:val="none" w:sz="0" w:space="0" w:color="auto"/>
          </w:divBdr>
        </w:div>
        <w:div w:id="2058115297">
          <w:marLeft w:val="480"/>
          <w:marRight w:val="0"/>
          <w:marTop w:val="0"/>
          <w:marBottom w:val="0"/>
          <w:divBdr>
            <w:top w:val="none" w:sz="0" w:space="0" w:color="auto"/>
            <w:left w:val="none" w:sz="0" w:space="0" w:color="auto"/>
            <w:bottom w:val="none" w:sz="0" w:space="0" w:color="auto"/>
            <w:right w:val="none" w:sz="0" w:space="0" w:color="auto"/>
          </w:divBdr>
        </w:div>
        <w:div w:id="1216893560">
          <w:marLeft w:val="480"/>
          <w:marRight w:val="0"/>
          <w:marTop w:val="0"/>
          <w:marBottom w:val="0"/>
          <w:divBdr>
            <w:top w:val="none" w:sz="0" w:space="0" w:color="auto"/>
            <w:left w:val="none" w:sz="0" w:space="0" w:color="auto"/>
            <w:bottom w:val="none" w:sz="0" w:space="0" w:color="auto"/>
            <w:right w:val="none" w:sz="0" w:space="0" w:color="auto"/>
          </w:divBdr>
        </w:div>
        <w:div w:id="1407798231">
          <w:marLeft w:val="480"/>
          <w:marRight w:val="0"/>
          <w:marTop w:val="0"/>
          <w:marBottom w:val="0"/>
          <w:divBdr>
            <w:top w:val="none" w:sz="0" w:space="0" w:color="auto"/>
            <w:left w:val="none" w:sz="0" w:space="0" w:color="auto"/>
            <w:bottom w:val="none" w:sz="0" w:space="0" w:color="auto"/>
            <w:right w:val="none" w:sz="0" w:space="0" w:color="auto"/>
          </w:divBdr>
        </w:div>
        <w:div w:id="437411115">
          <w:marLeft w:val="480"/>
          <w:marRight w:val="0"/>
          <w:marTop w:val="0"/>
          <w:marBottom w:val="0"/>
          <w:divBdr>
            <w:top w:val="none" w:sz="0" w:space="0" w:color="auto"/>
            <w:left w:val="none" w:sz="0" w:space="0" w:color="auto"/>
            <w:bottom w:val="none" w:sz="0" w:space="0" w:color="auto"/>
            <w:right w:val="none" w:sz="0" w:space="0" w:color="auto"/>
          </w:divBdr>
        </w:div>
      </w:divsChild>
    </w:div>
    <w:div w:id="1706171378">
      <w:bodyDiv w:val="1"/>
      <w:marLeft w:val="0"/>
      <w:marRight w:val="0"/>
      <w:marTop w:val="0"/>
      <w:marBottom w:val="0"/>
      <w:divBdr>
        <w:top w:val="none" w:sz="0" w:space="0" w:color="auto"/>
        <w:left w:val="none" w:sz="0" w:space="0" w:color="auto"/>
        <w:bottom w:val="none" w:sz="0" w:space="0" w:color="auto"/>
        <w:right w:val="none" w:sz="0" w:space="0" w:color="auto"/>
      </w:divBdr>
    </w:div>
    <w:div w:id="1707369463">
      <w:bodyDiv w:val="1"/>
      <w:marLeft w:val="0"/>
      <w:marRight w:val="0"/>
      <w:marTop w:val="0"/>
      <w:marBottom w:val="0"/>
      <w:divBdr>
        <w:top w:val="none" w:sz="0" w:space="0" w:color="auto"/>
        <w:left w:val="none" w:sz="0" w:space="0" w:color="auto"/>
        <w:bottom w:val="none" w:sz="0" w:space="0" w:color="auto"/>
        <w:right w:val="none" w:sz="0" w:space="0" w:color="auto"/>
      </w:divBdr>
    </w:div>
    <w:div w:id="1708723027">
      <w:bodyDiv w:val="1"/>
      <w:marLeft w:val="0"/>
      <w:marRight w:val="0"/>
      <w:marTop w:val="0"/>
      <w:marBottom w:val="0"/>
      <w:divBdr>
        <w:top w:val="none" w:sz="0" w:space="0" w:color="auto"/>
        <w:left w:val="none" w:sz="0" w:space="0" w:color="auto"/>
        <w:bottom w:val="none" w:sz="0" w:space="0" w:color="auto"/>
        <w:right w:val="none" w:sz="0" w:space="0" w:color="auto"/>
      </w:divBdr>
    </w:div>
    <w:div w:id="1710835171">
      <w:bodyDiv w:val="1"/>
      <w:marLeft w:val="0"/>
      <w:marRight w:val="0"/>
      <w:marTop w:val="0"/>
      <w:marBottom w:val="0"/>
      <w:divBdr>
        <w:top w:val="none" w:sz="0" w:space="0" w:color="auto"/>
        <w:left w:val="none" w:sz="0" w:space="0" w:color="auto"/>
        <w:bottom w:val="none" w:sz="0" w:space="0" w:color="auto"/>
        <w:right w:val="none" w:sz="0" w:space="0" w:color="auto"/>
      </w:divBdr>
    </w:div>
    <w:div w:id="1713767893">
      <w:bodyDiv w:val="1"/>
      <w:marLeft w:val="0"/>
      <w:marRight w:val="0"/>
      <w:marTop w:val="0"/>
      <w:marBottom w:val="0"/>
      <w:divBdr>
        <w:top w:val="none" w:sz="0" w:space="0" w:color="auto"/>
        <w:left w:val="none" w:sz="0" w:space="0" w:color="auto"/>
        <w:bottom w:val="none" w:sz="0" w:space="0" w:color="auto"/>
        <w:right w:val="none" w:sz="0" w:space="0" w:color="auto"/>
      </w:divBdr>
    </w:div>
    <w:div w:id="1714840197">
      <w:bodyDiv w:val="1"/>
      <w:marLeft w:val="0"/>
      <w:marRight w:val="0"/>
      <w:marTop w:val="0"/>
      <w:marBottom w:val="0"/>
      <w:divBdr>
        <w:top w:val="none" w:sz="0" w:space="0" w:color="auto"/>
        <w:left w:val="none" w:sz="0" w:space="0" w:color="auto"/>
        <w:bottom w:val="none" w:sz="0" w:space="0" w:color="auto"/>
        <w:right w:val="none" w:sz="0" w:space="0" w:color="auto"/>
      </w:divBdr>
    </w:div>
    <w:div w:id="1715424700">
      <w:bodyDiv w:val="1"/>
      <w:marLeft w:val="0"/>
      <w:marRight w:val="0"/>
      <w:marTop w:val="0"/>
      <w:marBottom w:val="0"/>
      <w:divBdr>
        <w:top w:val="none" w:sz="0" w:space="0" w:color="auto"/>
        <w:left w:val="none" w:sz="0" w:space="0" w:color="auto"/>
        <w:bottom w:val="none" w:sz="0" w:space="0" w:color="auto"/>
        <w:right w:val="none" w:sz="0" w:space="0" w:color="auto"/>
      </w:divBdr>
    </w:div>
    <w:div w:id="1715763736">
      <w:bodyDiv w:val="1"/>
      <w:marLeft w:val="0"/>
      <w:marRight w:val="0"/>
      <w:marTop w:val="0"/>
      <w:marBottom w:val="0"/>
      <w:divBdr>
        <w:top w:val="none" w:sz="0" w:space="0" w:color="auto"/>
        <w:left w:val="none" w:sz="0" w:space="0" w:color="auto"/>
        <w:bottom w:val="none" w:sz="0" w:space="0" w:color="auto"/>
        <w:right w:val="none" w:sz="0" w:space="0" w:color="auto"/>
      </w:divBdr>
    </w:div>
    <w:div w:id="1718240761">
      <w:bodyDiv w:val="1"/>
      <w:marLeft w:val="0"/>
      <w:marRight w:val="0"/>
      <w:marTop w:val="0"/>
      <w:marBottom w:val="0"/>
      <w:divBdr>
        <w:top w:val="none" w:sz="0" w:space="0" w:color="auto"/>
        <w:left w:val="none" w:sz="0" w:space="0" w:color="auto"/>
        <w:bottom w:val="none" w:sz="0" w:space="0" w:color="auto"/>
        <w:right w:val="none" w:sz="0" w:space="0" w:color="auto"/>
      </w:divBdr>
    </w:div>
    <w:div w:id="1720785411">
      <w:bodyDiv w:val="1"/>
      <w:marLeft w:val="0"/>
      <w:marRight w:val="0"/>
      <w:marTop w:val="0"/>
      <w:marBottom w:val="0"/>
      <w:divBdr>
        <w:top w:val="none" w:sz="0" w:space="0" w:color="auto"/>
        <w:left w:val="none" w:sz="0" w:space="0" w:color="auto"/>
        <w:bottom w:val="none" w:sz="0" w:space="0" w:color="auto"/>
        <w:right w:val="none" w:sz="0" w:space="0" w:color="auto"/>
      </w:divBdr>
    </w:div>
    <w:div w:id="1722825176">
      <w:bodyDiv w:val="1"/>
      <w:marLeft w:val="0"/>
      <w:marRight w:val="0"/>
      <w:marTop w:val="0"/>
      <w:marBottom w:val="0"/>
      <w:divBdr>
        <w:top w:val="none" w:sz="0" w:space="0" w:color="auto"/>
        <w:left w:val="none" w:sz="0" w:space="0" w:color="auto"/>
        <w:bottom w:val="none" w:sz="0" w:space="0" w:color="auto"/>
        <w:right w:val="none" w:sz="0" w:space="0" w:color="auto"/>
      </w:divBdr>
    </w:div>
    <w:div w:id="1723169296">
      <w:bodyDiv w:val="1"/>
      <w:marLeft w:val="0"/>
      <w:marRight w:val="0"/>
      <w:marTop w:val="0"/>
      <w:marBottom w:val="0"/>
      <w:divBdr>
        <w:top w:val="none" w:sz="0" w:space="0" w:color="auto"/>
        <w:left w:val="none" w:sz="0" w:space="0" w:color="auto"/>
        <w:bottom w:val="none" w:sz="0" w:space="0" w:color="auto"/>
        <w:right w:val="none" w:sz="0" w:space="0" w:color="auto"/>
      </w:divBdr>
    </w:div>
    <w:div w:id="1724671946">
      <w:bodyDiv w:val="1"/>
      <w:marLeft w:val="0"/>
      <w:marRight w:val="0"/>
      <w:marTop w:val="0"/>
      <w:marBottom w:val="0"/>
      <w:divBdr>
        <w:top w:val="none" w:sz="0" w:space="0" w:color="auto"/>
        <w:left w:val="none" w:sz="0" w:space="0" w:color="auto"/>
        <w:bottom w:val="none" w:sz="0" w:space="0" w:color="auto"/>
        <w:right w:val="none" w:sz="0" w:space="0" w:color="auto"/>
      </w:divBdr>
    </w:div>
    <w:div w:id="1725639273">
      <w:bodyDiv w:val="1"/>
      <w:marLeft w:val="0"/>
      <w:marRight w:val="0"/>
      <w:marTop w:val="0"/>
      <w:marBottom w:val="0"/>
      <w:divBdr>
        <w:top w:val="none" w:sz="0" w:space="0" w:color="auto"/>
        <w:left w:val="none" w:sz="0" w:space="0" w:color="auto"/>
        <w:bottom w:val="none" w:sz="0" w:space="0" w:color="auto"/>
        <w:right w:val="none" w:sz="0" w:space="0" w:color="auto"/>
      </w:divBdr>
    </w:div>
    <w:div w:id="1728066109">
      <w:bodyDiv w:val="1"/>
      <w:marLeft w:val="0"/>
      <w:marRight w:val="0"/>
      <w:marTop w:val="0"/>
      <w:marBottom w:val="0"/>
      <w:divBdr>
        <w:top w:val="none" w:sz="0" w:space="0" w:color="auto"/>
        <w:left w:val="none" w:sz="0" w:space="0" w:color="auto"/>
        <w:bottom w:val="none" w:sz="0" w:space="0" w:color="auto"/>
        <w:right w:val="none" w:sz="0" w:space="0" w:color="auto"/>
      </w:divBdr>
    </w:div>
    <w:div w:id="1729186689">
      <w:bodyDiv w:val="1"/>
      <w:marLeft w:val="0"/>
      <w:marRight w:val="0"/>
      <w:marTop w:val="0"/>
      <w:marBottom w:val="0"/>
      <w:divBdr>
        <w:top w:val="none" w:sz="0" w:space="0" w:color="auto"/>
        <w:left w:val="none" w:sz="0" w:space="0" w:color="auto"/>
        <w:bottom w:val="none" w:sz="0" w:space="0" w:color="auto"/>
        <w:right w:val="none" w:sz="0" w:space="0" w:color="auto"/>
      </w:divBdr>
    </w:div>
    <w:div w:id="1729642106">
      <w:bodyDiv w:val="1"/>
      <w:marLeft w:val="0"/>
      <w:marRight w:val="0"/>
      <w:marTop w:val="0"/>
      <w:marBottom w:val="0"/>
      <w:divBdr>
        <w:top w:val="none" w:sz="0" w:space="0" w:color="auto"/>
        <w:left w:val="none" w:sz="0" w:space="0" w:color="auto"/>
        <w:bottom w:val="none" w:sz="0" w:space="0" w:color="auto"/>
        <w:right w:val="none" w:sz="0" w:space="0" w:color="auto"/>
      </w:divBdr>
    </w:div>
    <w:div w:id="1730837669">
      <w:bodyDiv w:val="1"/>
      <w:marLeft w:val="0"/>
      <w:marRight w:val="0"/>
      <w:marTop w:val="0"/>
      <w:marBottom w:val="0"/>
      <w:divBdr>
        <w:top w:val="none" w:sz="0" w:space="0" w:color="auto"/>
        <w:left w:val="none" w:sz="0" w:space="0" w:color="auto"/>
        <w:bottom w:val="none" w:sz="0" w:space="0" w:color="auto"/>
        <w:right w:val="none" w:sz="0" w:space="0" w:color="auto"/>
      </w:divBdr>
    </w:div>
    <w:div w:id="1731535303">
      <w:bodyDiv w:val="1"/>
      <w:marLeft w:val="0"/>
      <w:marRight w:val="0"/>
      <w:marTop w:val="0"/>
      <w:marBottom w:val="0"/>
      <w:divBdr>
        <w:top w:val="none" w:sz="0" w:space="0" w:color="auto"/>
        <w:left w:val="none" w:sz="0" w:space="0" w:color="auto"/>
        <w:bottom w:val="none" w:sz="0" w:space="0" w:color="auto"/>
        <w:right w:val="none" w:sz="0" w:space="0" w:color="auto"/>
      </w:divBdr>
    </w:div>
    <w:div w:id="1733188814">
      <w:bodyDiv w:val="1"/>
      <w:marLeft w:val="0"/>
      <w:marRight w:val="0"/>
      <w:marTop w:val="0"/>
      <w:marBottom w:val="0"/>
      <w:divBdr>
        <w:top w:val="none" w:sz="0" w:space="0" w:color="auto"/>
        <w:left w:val="none" w:sz="0" w:space="0" w:color="auto"/>
        <w:bottom w:val="none" w:sz="0" w:space="0" w:color="auto"/>
        <w:right w:val="none" w:sz="0" w:space="0" w:color="auto"/>
      </w:divBdr>
    </w:div>
    <w:div w:id="1733263311">
      <w:bodyDiv w:val="1"/>
      <w:marLeft w:val="0"/>
      <w:marRight w:val="0"/>
      <w:marTop w:val="0"/>
      <w:marBottom w:val="0"/>
      <w:divBdr>
        <w:top w:val="none" w:sz="0" w:space="0" w:color="auto"/>
        <w:left w:val="none" w:sz="0" w:space="0" w:color="auto"/>
        <w:bottom w:val="none" w:sz="0" w:space="0" w:color="auto"/>
        <w:right w:val="none" w:sz="0" w:space="0" w:color="auto"/>
      </w:divBdr>
    </w:div>
    <w:div w:id="1733580178">
      <w:bodyDiv w:val="1"/>
      <w:marLeft w:val="0"/>
      <w:marRight w:val="0"/>
      <w:marTop w:val="0"/>
      <w:marBottom w:val="0"/>
      <w:divBdr>
        <w:top w:val="none" w:sz="0" w:space="0" w:color="auto"/>
        <w:left w:val="none" w:sz="0" w:space="0" w:color="auto"/>
        <w:bottom w:val="none" w:sz="0" w:space="0" w:color="auto"/>
        <w:right w:val="none" w:sz="0" w:space="0" w:color="auto"/>
      </w:divBdr>
    </w:div>
    <w:div w:id="1733850328">
      <w:bodyDiv w:val="1"/>
      <w:marLeft w:val="0"/>
      <w:marRight w:val="0"/>
      <w:marTop w:val="0"/>
      <w:marBottom w:val="0"/>
      <w:divBdr>
        <w:top w:val="none" w:sz="0" w:space="0" w:color="auto"/>
        <w:left w:val="none" w:sz="0" w:space="0" w:color="auto"/>
        <w:bottom w:val="none" w:sz="0" w:space="0" w:color="auto"/>
        <w:right w:val="none" w:sz="0" w:space="0" w:color="auto"/>
      </w:divBdr>
    </w:div>
    <w:div w:id="1734307371">
      <w:bodyDiv w:val="1"/>
      <w:marLeft w:val="0"/>
      <w:marRight w:val="0"/>
      <w:marTop w:val="0"/>
      <w:marBottom w:val="0"/>
      <w:divBdr>
        <w:top w:val="none" w:sz="0" w:space="0" w:color="auto"/>
        <w:left w:val="none" w:sz="0" w:space="0" w:color="auto"/>
        <w:bottom w:val="none" w:sz="0" w:space="0" w:color="auto"/>
        <w:right w:val="none" w:sz="0" w:space="0" w:color="auto"/>
      </w:divBdr>
    </w:div>
    <w:div w:id="1734815989">
      <w:bodyDiv w:val="1"/>
      <w:marLeft w:val="0"/>
      <w:marRight w:val="0"/>
      <w:marTop w:val="0"/>
      <w:marBottom w:val="0"/>
      <w:divBdr>
        <w:top w:val="none" w:sz="0" w:space="0" w:color="auto"/>
        <w:left w:val="none" w:sz="0" w:space="0" w:color="auto"/>
        <w:bottom w:val="none" w:sz="0" w:space="0" w:color="auto"/>
        <w:right w:val="none" w:sz="0" w:space="0" w:color="auto"/>
      </w:divBdr>
    </w:div>
    <w:div w:id="1736125889">
      <w:bodyDiv w:val="1"/>
      <w:marLeft w:val="0"/>
      <w:marRight w:val="0"/>
      <w:marTop w:val="0"/>
      <w:marBottom w:val="0"/>
      <w:divBdr>
        <w:top w:val="none" w:sz="0" w:space="0" w:color="auto"/>
        <w:left w:val="none" w:sz="0" w:space="0" w:color="auto"/>
        <w:bottom w:val="none" w:sz="0" w:space="0" w:color="auto"/>
        <w:right w:val="none" w:sz="0" w:space="0" w:color="auto"/>
      </w:divBdr>
    </w:div>
    <w:div w:id="1741174598">
      <w:bodyDiv w:val="1"/>
      <w:marLeft w:val="0"/>
      <w:marRight w:val="0"/>
      <w:marTop w:val="0"/>
      <w:marBottom w:val="0"/>
      <w:divBdr>
        <w:top w:val="none" w:sz="0" w:space="0" w:color="auto"/>
        <w:left w:val="none" w:sz="0" w:space="0" w:color="auto"/>
        <w:bottom w:val="none" w:sz="0" w:space="0" w:color="auto"/>
        <w:right w:val="none" w:sz="0" w:space="0" w:color="auto"/>
      </w:divBdr>
      <w:divsChild>
        <w:div w:id="1053575125">
          <w:marLeft w:val="480"/>
          <w:marRight w:val="0"/>
          <w:marTop w:val="0"/>
          <w:marBottom w:val="0"/>
          <w:divBdr>
            <w:top w:val="none" w:sz="0" w:space="0" w:color="auto"/>
            <w:left w:val="none" w:sz="0" w:space="0" w:color="auto"/>
            <w:bottom w:val="none" w:sz="0" w:space="0" w:color="auto"/>
            <w:right w:val="none" w:sz="0" w:space="0" w:color="auto"/>
          </w:divBdr>
        </w:div>
        <w:div w:id="1517305990">
          <w:marLeft w:val="480"/>
          <w:marRight w:val="0"/>
          <w:marTop w:val="0"/>
          <w:marBottom w:val="0"/>
          <w:divBdr>
            <w:top w:val="none" w:sz="0" w:space="0" w:color="auto"/>
            <w:left w:val="none" w:sz="0" w:space="0" w:color="auto"/>
            <w:bottom w:val="none" w:sz="0" w:space="0" w:color="auto"/>
            <w:right w:val="none" w:sz="0" w:space="0" w:color="auto"/>
          </w:divBdr>
        </w:div>
        <w:div w:id="1580212361">
          <w:marLeft w:val="480"/>
          <w:marRight w:val="0"/>
          <w:marTop w:val="0"/>
          <w:marBottom w:val="0"/>
          <w:divBdr>
            <w:top w:val="none" w:sz="0" w:space="0" w:color="auto"/>
            <w:left w:val="none" w:sz="0" w:space="0" w:color="auto"/>
            <w:bottom w:val="none" w:sz="0" w:space="0" w:color="auto"/>
            <w:right w:val="none" w:sz="0" w:space="0" w:color="auto"/>
          </w:divBdr>
        </w:div>
        <w:div w:id="951211474">
          <w:marLeft w:val="480"/>
          <w:marRight w:val="0"/>
          <w:marTop w:val="0"/>
          <w:marBottom w:val="0"/>
          <w:divBdr>
            <w:top w:val="none" w:sz="0" w:space="0" w:color="auto"/>
            <w:left w:val="none" w:sz="0" w:space="0" w:color="auto"/>
            <w:bottom w:val="none" w:sz="0" w:space="0" w:color="auto"/>
            <w:right w:val="none" w:sz="0" w:space="0" w:color="auto"/>
          </w:divBdr>
        </w:div>
        <w:div w:id="99448644">
          <w:marLeft w:val="480"/>
          <w:marRight w:val="0"/>
          <w:marTop w:val="0"/>
          <w:marBottom w:val="0"/>
          <w:divBdr>
            <w:top w:val="none" w:sz="0" w:space="0" w:color="auto"/>
            <w:left w:val="none" w:sz="0" w:space="0" w:color="auto"/>
            <w:bottom w:val="none" w:sz="0" w:space="0" w:color="auto"/>
            <w:right w:val="none" w:sz="0" w:space="0" w:color="auto"/>
          </w:divBdr>
        </w:div>
        <w:div w:id="185216531">
          <w:marLeft w:val="480"/>
          <w:marRight w:val="0"/>
          <w:marTop w:val="0"/>
          <w:marBottom w:val="0"/>
          <w:divBdr>
            <w:top w:val="none" w:sz="0" w:space="0" w:color="auto"/>
            <w:left w:val="none" w:sz="0" w:space="0" w:color="auto"/>
            <w:bottom w:val="none" w:sz="0" w:space="0" w:color="auto"/>
            <w:right w:val="none" w:sz="0" w:space="0" w:color="auto"/>
          </w:divBdr>
        </w:div>
        <w:div w:id="883295044">
          <w:marLeft w:val="480"/>
          <w:marRight w:val="0"/>
          <w:marTop w:val="0"/>
          <w:marBottom w:val="0"/>
          <w:divBdr>
            <w:top w:val="none" w:sz="0" w:space="0" w:color="auto"/>
            <w:left w:val="none" w:sz="0" w:space="0" w:color="auto"/>
            <w:bottom w:val="none" w:sz="0" w:space="0" w:color="auto"/>
            <w:right w:val="none" w:sz="0" w:space="0" w:color="auto"/>
          </w:divBdr>
        </w:div>
        <w:div w:id="1236624101">
          <w:marLeft w:val="480"/>
          <w:marRight w:val="0"/>
          <w:marTop w:val="0"/>
          <w:marBottom w:val="0"/>
          <w:divBdr>
            <w:top w:val="none" w:sz="0" w:space="0" w:color="auto"/>
            <w:left w:val="none" w:sz="0" w:space="0" w:color="auto"/>
            <w:bottom w:val="none" w:sz="0" w:space="0" w:color="auto"/>
            <w:right w:val="none" w:sz="0" w:space="0" w:color="auto"/>
          </w:divBdr>
        </w:div>
        <w:div w:id="99028451">
          <w:marLeft w:val="480"/>
          <w:marRight w:val="0"/>
          <w:marTop w:val="0"/>
          <w:marBottom w:val="0"/>
          <w:divBdr>
            <w:top w:val="none" w:sz="0" w:space="0" w:color="auto"/>
            <w:left w:val="none" w:sz="0" w:space="0" w:color="auto"/>
            <w:bottom w:val="none" w:sz="0" w:space="0" w:color="auto"/>
            <w:right w:val="none" w:sz="0" w:space="0" w:color="auto"/>
          </w:divBdr>
        </w:div>
        <w:div w:id="1387266425">
          <w:marLeft w:val="480"/>
          <w:marRight w:val="0"/>
          <w:marTop w:val="0"/>
          <w:marBottom w:val="0"/>
          <w:divBdr>
            <w:top w:val="none" w:sz="0" w:space="0" w:color="auto"/>
            <w:left w:val="none" w:sz="0" w:space="0" w:color="auto"/>
            <w:bottom w:val="none" w:sz="0" w:space="0" w:color="auto"/>
            <w:right w:val="none" w:sz="0" w:space="0" w:color="auto"/>
          </w:divBdr>
        </w:div>
        <w:div w:id="1989553625">
          <w:marLeft w:val="480"/>
          <w:marRight w:val="0"/>
          <w:marTop w:val="0"/>
          <w:marBottom w:val="0"/>
          <w:divBdr>
            <w:top w:val="none" w:sz="0" w:space="0" w:color="auto"/>
            <w:left w:val="none" w:sz="0" w:space="0" w:color="auto"/>
            <w:bottom w:val="none" w:sz="0" w:space="0" w:color="auto"/>
            <w:right w:val="none" w:sz="0" w:space="0" w:color="auto"/>
          </w:divBdr>
        </w:div>
        <w:div w:id="2069959950">
          <w:marLeft w:val="480"/>
          <w:marRight w:val="0"/>
          <w:marTop w:val="0"/>
          <w:marBottom w:val="0"/>
          <w:divBdr>
            <w:top w:val="none" w:sz="0" w:space="0" w:color="auto"/>
            <w:left w:val="none" w:sz="0" w:space="0" w:color="auto"/>
            <w:bottom w:val="none" w:sz="0" w:space="0" w:color="auto"/>
            <w:right w:val="none" w:sz="0" w:space="0" w:color="auto"/>
          </w:divBdr>
        </w:div>
        <w:div w:id="1423801435">
          <w:marLeft w:val="480"/>
          <w:marRight w:val="0"/>
          <w:marTop w:val="0"/>
          <w:marBottom w:val="0"/>
          <w:divBdr>
            <w:top w:val="none" w:sz="0" w:space="0" w:color="auto"/>
            <w:left w:val="none" w:sz="0" w:space="0" w:color="auto"/>
            <w:bottom w:val="none" w:sz="0" w:space="0" w:color="auto"/>
            <w:right w:val="none" w:sz="0" w:space="0" w:color="auto"/>
          </w:divBdr>
        </w:div>
        <w:div w:id="1627589967">
          <w:marLeft w:val="480"/>
          <w:marRight w:val="0"/>
          <w:marTop w:val="0"/>
          <w:marBottom w:val="0"/>
          <w:divBdr>
            <w:top w:val="none" w:sz="0" w:space="0" w:color="auto"/>
            <w:left w:val="none" w:sz="0" w:space="0" w:color="auto"/>
            <w:bottom w:val="none" w:sz="0" w:space="0" w:color="auto"/>
            <w:right w:val="none" w:sz="0" w:space="0" w:color="auto"/>
          </w:divBdr>
        </w:div>
        <w:div w:id="637221432">
          <w:marLeft w:val="480"/>
          <w:marRight w:val="0"/>
          <w:marTop w:val="0"/>
          <w:marBottom w:val="0"/>
          <w:divBdr>
            <w:top w:val="none" w:sz="0" w:space="0" w:color="auto"/>
            <w:left w:val="none" w:sz="0" w:space="0" w:color="auto"/>
            <w:bottom w:val="none" w:sz="0" w:space="0" w:color="auto"/>
            <w:right w:val="none" w:sz="0" w:space="0" w:color="auto"/>
          </w:divBdr>
        </w:div>
        <w:div w:id="397363856">
          <w:marLeft w:val="480"/>
          <w:marRight w:val="0"/>
          <w:marTop w:val="0"/>
          <w:marBottom w:val="0"/>
          <w:divBdr>
            <w:top w:val="none" w:sz="0" w:space="0" w:color="auto"/>
            <w:left w:val="none" w:sz="0" w:space="0" w:color="auto"/>
            <w:bottom w:val="none" w:sz="0" w:space="0" w:color="auto"/>
            <w:right w:val="none" w:sz="0" w:space="0" w:color="auto"/>
          </w:divBdr>
        </w:div>
        <w:div w:id="402916228">
          <w:marLeft w:val="480"/>
          <w:marRight w:val="0"/>
          <w:marTop w:val="0"/>
          <w:marBottom w:val="0"/>
          <w:divBdr>
            <w:top w:val="none" w:sz="0" w:space="0" w:color="auto"/>
            <w:left w:val="none" w:sz="0" w:space="0" w:color="auto"/>
            <w:bottom w:val="none" w:sz="0" w:space="0" w:color="auto"/>
            <w:right w:val="none" w:sz="0" w:space="0" w:color="auto"/>
          </w:divBdr>
        </w:div>
        <w:div w:id="1778208800">
          <w:marLeft w:val="480"/>
          <w:marRight w:val="0"/>
          <w:marTop w:val="0"/>
          <w:marBottom w:val="0"/>
          <w:divBdr>
            <w:top w:val="none" w:sz="0" w:space="0" w:color="auto"/>
            <w:left w:val="none" w:sz="0" w:space="0" w:color="auto"/>
            <w:bottom w:val="none" w:sz="0" w:space="0" w:color="auto"/>
            <w:right w:val="none" w:sz="0" w:space="0" w:color="auto"/>
          </w:divBdr>
        </w:div>
        <w:div w:id="230701677">
          <w:marLeft w:val="480"/>
          <w:marRight w:val="0"/>
          <w:marTop w:val="0"/>
          <w:marBottom w:val="0"/>
          <w:divBdr>
            <w:top w:val="none" w:sz="0" w:space="0" w:color="auto"/>
            <w:left w:val="none" w:sz="0" w:space="0" w:color="auto"/>
            <w:bottom w:val="none" w:sz="0" w:space="0" w:color="auto"/>
            <w:right w:val="none" w:sz="0" w:space="0" w:color="auto"/>
          </w:divBdr>
        </w:div>
        <w:div w:id="1912353420">
          <w:marLeft w:val="480"/>
          <w:marRight w:val="0"/>
          <w:marTop w:val="0"/>
          <w:marBottom w:val="0"/>
          <w:divBdr>
            <w:top w:val="none" w:sz="0" w:space="0" w:color="auto"/>
            <w:left w:val="none" w:sz="0" w:space="0" w:color="auto"/>
            <w:bottom w:val="none" w:sz="0" w:space="0" w:color="auto"/>
            <w:right w:val="none" w:sz="0" w:space="0" w:color="auto"/>
          </w:divBdr>
        </w:div>
        <w:div w:id="1163469718">
          <w:marLeft w:val="480"/>
          <w:marRight w:val="0"/>
          <w:marTop w:val="0"/>
          <w:marBottom w:val="0"/>
          <w:divBdr>
            <w:top w:val="none" w:sz="0" w:space="0" w:color="auto"/>
            <w:left w:val="none" w:sz="0" w:space="0" w:color="auto"/>
            <w:bottom w:val="none" w:sz="0" w:space="0" w:color="auto"/>
            <w:right w:val="none" w:sz="0" w:space="0" w:color="auto"/>
          </w:divBdr>
        </w:div>
        <w:div w:id="1144853961">
          <w:marLeft w:val="480"/>
          <w:marRight w:val="0"/>
          <w:marTop w:val="0"/>
          <w:marBottom w:val="0"/>
          <w:divBdr>
            <w:top w:val="none" w:sz="0" w:space="0" w:color="auto"/>
            <w:left w:val="none" w:sz="0" w:space="0" w:color="auto"/>
            <w:bottom w:val="none" w:sz="0" w:space="0" w:color="auto"/>
            <w:right w:val="none" w:sz="0" w:space="0" w:color="auto"/>
          </w:divBdr>
        </w:div>
        <w:div w:id="1221137156">
          <w:marLeft w:val="480"/>
          <w:marRight w:val="0"/>
          <w:marTop w:val="0"/>
          <w:marBottom w:val="0"/>
          <w:divBdr>
            <w:top w:val="none" w:sz="0" w:space="0" w:color="auto"/>
            <w:left w:val="none" w:sz="0" w:space="0" w:color="auto"/>
            <w:bottom w:val="none" w:sz="0" w:space="0" w:color="auto"/>
            <w:right w:val="none" w:sz="0" w:space="0" w:color="auto"/>
          </w:divBdr>
        </w:div>
        <w:div w:id="168495976">
          <w:marLeft w:val="480"/>
          <w:marRight w:val="0"/>
          <w:marTop w:val="0"/>
          <w:marBottom w:val="0"/>
          <w:divBdr>
            <w:top w:val="none" w:sz="0" w:space="0" w:color="auto"/>
            <w:left w:val="none" w:sz="0" w:space="0" w:color="auto"/>
            <w:bottom w:val="none" w:sz="0" w:space="0" w:color="auto"/>
            <w:right w:val="none" w:sz="0" w:space="0" w:color="auto"/>
          </w:divBdr>
        </w:div>
        <w:div w:id="478229464">
          <w:marLeft w:val="480"/>
          <w:marRight w:val="0"/>
          <w:marTop w:val="0"/>
          <w:marBottom w:val="0"/>
          <w:divBdr>
            <w:top w:val="none" w:sz="0" w:space="0" w:color="auto"/>
            <w:left w:val="none" w:sz="0" w:space="0" w:color="auto"/>
            <w:bottom w:val="none" w:sz="0" w:space="0" w:color="auto"/>
            <w:right w:val="none" w:sz="0" w:space="0" w:color="auto"/>
          </w:divBdr>
        </w:div>
        <w:div w:id="15884233">
          <w:marLeft w:val="480"/>
          <w:marRight w:val="0"/>
          <w:marTop w:val="0"/>
          <w:marBottom w:val="0"/>
          <w:divBdr>
            <w:top w:val="none" w:sz="0" w:space="0" w:color="auto"/>
            <w:left w:val="none" w:sz="0" w:space="0" w:color="auto"/>
            <w:bottom w:val="none" w:sz="0" w:space="0" w:color="auto"/>
            <w:right w:val="none" w:sz="0" w:space="0" w:color="auto"/>
          </w:divBdr>
        </w:div>
        <w:div w:id="1309284258">
          <w:marLeft w:val="480"/>
          <w:marRight w:val="0"/>
          <w:marTop w:val="0"/>
          <w:marBottom w:val="0"/>
          <w:divBdr>
            <w:top w:val="none" w:sz="0" w:space="0" w:color="auto"/>
            <w:left w:val="none" w:sz="0" w:space="0" w:color="auto"/>
            <w:bottom w:val="none" w:sz="0" w:space="0" w:color="auto"/>
            <w:right w:val="none" w:sz="0" w:space="0" w:color="auto"/>
          </w:divBdr>
        </w:div>
        <w:div w:id="977762901">
          <w:marLeft w:val="480"/>
          <w:marRight w:val="0"/>
          <w:marTop w:val="0"/>
          <w:marBottom w:val="0"/>
          <w:divBdr>
            <w:top w:val="none" w:sz="0" w:space="0" w:color="auto"/>
            <w:left w:val="none" w:sz="0" w:space="0" w:color="auto"/>
            <w:bottom w:val="none" w:sz="0" w:space="0" w:color="auto"/>
            <w:right w:val="none" w:sz="0" w:space="0" w:color="auto"/>
          </w:divBdr>
        </w:div>
        <w:div w:id="1018850269">
          <w:marLeft w:val="480"/>
          <w:marRight w:val="0"/>
          <w:marTop w:val="0"/>
          <w:marBottom w:val="0"/>
          <w:divBdr>
            <w:top w:val="none" w:sz="0" w:space="0" w:color="auto"/>
            <w:left w:val="none" w:sz="0" w:space="0" w:color="auto"/>
            <w:bottom w:val="none" w:sz="0" w:space="0" w:color="auto"/>
            <w:right w:val="none" w:sz="0" w:space="0" w:color="auto"/>
          </w:divBdr>
        </w:div>
        <w:div w:id="455561094">
          <w:marLeft w:val="480"/>
          <w:marRight w:val="0"/>
          <w:marTop w:val="0"/>
          <w:marBottom w:val="0"/>
          <w:divBdr>
            <w:top w:val="none" w:sz="0" w:space="0" w:color="auto"/>
            <w:left w:val="none" w:sz="0" w:space="0" w:color="auto"/>
            <w:bottom w:val="none" w:sz="0" w:space="0" w:color="auto"/>
            <w:right w:val="none" w:sz="0" w:space="0" w:color="auto"/>
          </w:divBdr>
        </w:div>
        <w:div w:id="1461535773">
          <w:marLeft w:val="480"/>
          <w:marRight w:val="0"/>
          <w:marTop w:val="0"/>
          <w:marBottom w:val="0"/>
          <w:divBdr>
            <w:top w:val="none" w:sz="0" w:space="0" w:color="auto"/>
            <w:left w:val="none" w:sz="0" w:space="0" w:color="auto"/>
            <w:bottom w:val="none" w:sz="0" w:space="0" w:color="auto"/>
            <w:right w:val="none" w:sz="0" w:space="0" w:color="auto"/>
          </w:divBdr>
        </w:div>
        <w:div w:id="625282907">
          <w:marLeft w:val="480"/>
          <w:marRight w:val="0"/>
          <w:marTop w:val="0"/>
          <w:marBottom w:val="0"/>
          <w:divBdr>
            <w:top w:val="none" w:sz="0" w:space="0" w:color="auto"/>
            <w:left w:val="none" w:sz="0" w:space="0" w:color="auto"/>
            <w:bottom w:val="none" w:sz="0" w:space="0" w:color="auto"/>
            <w:right w:val="none" w:sz="0" w:space="0" w:color="auto"/>
          </w:divBdr>
        </w:div>
        <w:div w:id="510341750">
          <w:marLeft w:val="480"/>
          <w:marRight w:val="0"/>
          <w:marTop w:val="0"/>
          <w:marBottom w:val="0"/>
          <w:divBdr>
            <w:top w:val="none" w:sz="0" w:space="0" w:color="auto"/>
            <w:left w:val="none" w:sz="0" w:space="0" w:color="auto"/>
            <w:bottom w:val="none" w:sz="0" w:space="0" w:color="auto"/>
            <w:right w:val="none" w:sz="0" w:space="0" w:color="auto"/>
          </w:divBdr>
        </w:div>
        <w:div w:id="1816995602">
          <w:marLeft w:val="480"/>
          <w:marRight w:val="0"/>
          <w:marTop w:val="0"/>
          <w:marBottom w:val="0"/>
          <w:divBdr>
            <w:top w:val="none" w:sz="0" w:space="0" w:color="auto"/>
            <w:left w:val="none" w:sz="0" w:space="0" w:color="auto"/>
            <w:bottom w:val="none" w:sz="0" w:space="0" w:color="auto"/>
            <w:right w:val="none" w:sz="0" w:space="0" w:color="auto"/>
          </w:divBdr>
        </w:div>
        <w:div w:id="2040692213">
          <w:marLeft w:val="480"/>
          <w:marRight w:val="0"/>
          <w:marTop w:val="0"/>
          <w:marBottom w:val="0"/>
          <w:divBdr>
            <w:top w:val="none" w:sz="0" w:space="0" w:color="auto"/>
            <w:left w:val="none" w:sz="0" w:space="0" w:color="auto"/>
            <w:bottom w:val="none" w:sz="0" w:space="0" w:color="auto"/>
            <w:right w:val="none" w:sz="0" w:space="0" w:color="auto"/>
          </w:divBdr>
        </w:div>
        <w:div w:id="1322124191">
          <w:marLeft w:val="480"/>
          <w:marRight w:val="0"/>
          <w:marTop w:val="0"/>
          <w:marBottom w:val="0"/>
          <w:divBdr>
            <w:top w:val="none" w:sz="0" w:space="0" w:color="auto"/>
            <w:left w:val="none" w:sz="0" w:space="0" w:color="auto"/>
            <w:bottom w:val="none" w:sz="0" w:space="0" w:color="auto"/>
            <w:right w:val="none" w:sz="0" w:space="0" w:color="auto"/>
          </w:divBdr>
        </w:div>
        <w:div w:id="2021813447">
          <w:marLeft w:val="480"/>
          <w:marRight w:val="0"/>
          <w:marTop w:val="0"/>
          <w:marBottom w:val="0"/>
          <w:divBdr>
            <w:top w:val="none" w:sz="0" w:space="0" w:color="auto"/>
            <w:left w:val="none" w:sz="0" w:space="0" w:color="auto"/>
            <w:bottom w:val="none" w:sz="0" w:space="0" w:color="auto"/>
            <w:right w:val="none" w:sz="0" w:space="0" w:color="auto"/>
          </w:divBdr>
        </w:div>
        <w:div w:id="1122187207">
          <w:marLeft w:val="480"/>
          <w:marRight w:val="0"/>
          <w:marTop w:val="0"/>
          <w:marBottom w:val="0"/>
          <w:divBdr>
            <w:top w:val="none" w:sz="0" w:space="0" w:color="auto"/>
            <w:left w:val="none" w:sz="0" w:space="0" w:color="auto"/>
            <w:bottom w:val="none" w:sz="0" w:space="0" w:color="auto"/>
            <w:right w:val="none" w:sz="0" w:space="0" w:color="auto"/>
          </w:divBdr>
        </w:div>
        <w:div w:id="1569264797">
          <w:marLeft w:val="480"/>
          <w:marRight w:val="0"/>
          <w:marTop w:val="0"/>
          <w:marBottom w:val="0"/>
          <w:divBdr>
            <w:top w:val="none" w:sz="0" w:space="0" w:color="auto"/>
            <w:left w:val="none" w:sz="0" w:space="0" w:color="auto"/>
            <w:bottom w:val="none" w:sz="0" w:space="0" w:color="auto"/>
            <w:right w:val="none" w:sz="0" w:space="0" w:color="auto"/>
          </w:divBdr>
        </w:div>
        <w:div w:id="1379085716">
          <w:marLeft w:val="480"/>
          <w:marRight w:val="0"/>
          <w:marTop w:val="0"/>
          <w:marBottom w:val="0"/>
          <w:divBdr>
            <w:top w:val="none" w:sz="0" w:space="0" w:color="auto"/>
            <w:left w:val="none" w:sz="0" w:space="0" w:color="auto"/>
            <w:bottom w:val="none" w:sz="0" w:space="0" w:color="auto"/>
            <w:right w:val="none" w:sz="0" w:space="0" w:color="auto"/>
          </w:divBdr>
        </w:div>
        <w:div w:id="348793649">
          <w:marLeft w:val="480"/>
          <w:marRight w:val="0"/>
          <w:marTop w:val="0"/>
          <w:marBottom w:val="0"/>
          <w:divBdr>
            <w:top w:val="none" w:sz="0" w:space="0" w:color="auto"/>
            <w:left w:val="none" w:sz="0" w:space="0" w:color="auto"/>
            <w:bottom w:val="none" w:sz="0" w:space="0" w:color="auto"/>
            <w:right w:val="none" w:sz="0" w:space="0" w:color="auto"/>
          </w:divBdr>
        </w:div>
        <w:div w:id="221136443">
          <w:marLeft w:val="480"/>
          <w:marRight w:val="0"/>
          <w:marTop w:val="0"/>
          <w:marBottom w:val="0"/>
          <w:divBdr>
            <w:top w:val="none" w:sz="0" w:space="0" w:color="auto"/>
            <w:left w:val="none" w:sz="0" w:space="0" w:color="auto"/>
            <w:bottom w:val="none" w:sz="0" w:space="0" w:color="auto"/>
            <w:right w:val="none" w:sz="0" w:space="0" w:color="auto"/>
          </w:divBdr>
        </w:div>
        <w:div w:id="1890451680">
          <w:marLeft w:val="480"/>
          <w:marRight w:val="0"/>
          <w:marTop w:val="0"/>
          <w:marBottom w:val="0"/>
          <w:divBdr>
            <w:top w:val="none" w:sz="0" w:space="0" w:color="auto"/>
            <w:left w:val="none" w:sz="0" w:space="0" w:color="auto"/>
            <w:bottom w:val="none" w:sz="0" w:space="0" w:color="auto"/>
            <w:right w:val="none" w:sz="0" w:space="0" w:color="auto"/>
          </w:divBdr>
        </w:div>
        <w:div w:id="715737422">
          <w:marLeft w:val="480"/>
          <w:marRight w:val="0"/>
          <w:marTop w:val="0"/>
          <w:marBottom w:val="0"/>
          <w:divBdr>
            <w:top w:val="none" w:sz="0" w:space="0" w:color="auto"/>
            <w:left w:val="none" w:sz="0" w:space="0" w:color="auto"/>
            <w:bottom w:val="none" w:sz="0" w:space="0" w:color="auto"/>
            <w:right w:val="none" w:sz="0" w:space="0" w:color="auto"/>
          </w:divBdr>
        </w:div>
        <w:div w:id="1441490247">
          <w:marLeft w:val="480"/>
          <w:marRight w:val="0"/>
          <w:marTop w:val="0"/>
          <w:marBottom w:val="0"/>
          <w:divBdr>
            <w:top w:val="none" w:sz="0" w:space="0" w:color="auto"/>
            <w:left w:val="none" w:sz="0" w:space="0" w:color="auto"/>
            <w:bottom w:val="none" w:sz="0" w:space="0" w:color="auto"/>
            <w:right w:val="none" w:sz="0" w:space="0" w:color="auto"/>
          </w:divBdr>
        </w:div>
        <w:div w:id="1826894218">
          <w:marLeft w:val="480"/>
          <w:marRight w:val="0"/>
          <w:marTop w:val="0"/>
          <w:marBottom w:val="0"/>
          <w:divBdr>
            <w:top w:val="none" w:sz="0" w:space="0" w:color="auto"/>
            <w:left w:val="none" w:sz="0" w:space="0" w:color="auto"/>
            <w:bottom w:val="none" w:sz="0" w:space="0" w:color="auto"/>
            <w:right w:val="none" w:sz="0" w:space="0" w:color="auto"/>
          </w:divBdr>
        </w:div>
        <w:div w:id="257056431">
          <w:marLeft w:val="480"/>
          <w:marRight w:val="0"/>
          <w:marTop w:val="0"/>
          <w:marBottom w:val="0"/>
          <w:divBdr>
            <w:top w:val="none" w:sz="0" w:space="0" w:color="auto"/>
            <w:left w:val="none" w:sz="0" w:space="0" w:color="auto"/>
            <w:bottom w:val="none" w:sz="0" w:space="0" w:color="auto"/>
            <w:right w:val="none" w:sz="0" w:space="0" w:color="auto"/>
          </w:divBdr>
        </w:div>
        <w:div w:id="1979219921">
          <w:marLeft w:val="480"/>
          <w:marRight w:val="0"/>
          <w:marTop w:val="0"/>
          <w:marBottom w:val="0"/>
          <w:divBdr>
            <w:top w:val="none" w:sz="0" w:space="0" w:color="auto"/>
            <w:left w:val="none" w:sz="0" w:space="0" w:color="auto"/>
            <w:bottom w:val="none" w:sz="0" w:space="0" w:color="auto"/>
            <w:right w:val="none" w:sz="0" w:space="0" w:color="auto"/>
          </w:divBdr>
        </w:div>
        <w:div w:id="367461677">
          <w:marLeft w:val="480"/>
          <w:marRight w:val="0"/>
          <w:marTop w:val="0"/>
          <w:marBottom w:val="0"/>
          <w:divBdr>
            <w:top w:val="none" w:sz="0" w:space="0" w:color="auto"/>
            <w:left w:val="none" w:sz="0" w:space="0" w:color="auto"/>
            <w:bottom w:val="none" w:sz="0" w:space="0" w:color="auto"/>
            <w:right w:val="none" w:sz="0" w:space="0" w:color="auto"/>
          </w:divBdr>
        </w:div>
        <w:div w:id="604728970">
          <w:marLeft w:val="480"/>
          <w:marRight w:val="0"/>
          <w:marTop w:val="0"/>
          <w:marBottom w:val="0"/>
          <w:divBdr>
            <w:top w:val="none" w:sz="0" w:space="0" w:color="auto"/>
            <w:left w:val="none" w:sz="0" w:space="0" w:color="auto"/>
            <w:bottom w:val="none" w:sz="0" w:space="0" w:color="auto"/>
            <w:right w:val="none" w:sz="0" w:space="0" w:color="auto"/>
          </w:divBdr>
        </w:div>
        <w:div w:id="1243639807">
          <w:marLeft w:val="480"/>
          <w:marRight w:val="0"/>
          <w:marTop w:val="0"/>
          <w:marBottom w:val="0"/>
          <w:divBdr>
            <w:top w:val="none" w:sz="0" w:space="0" w:color="auto"/>
            <w:left w:val="none" w:sz="0" w:space="0" w:color="auto"/>
            <w:bottom w:val="none" w:sz="0" w:space="0" w:color="auto"/>
            <w:right w:val="none" w:sz="0" w:space="0" w:color="auto"/>
          </w:divBdr>
        </w:div>
        <w:div w:id="1069768254">
          <w:marLeft w:val="480"/>
          <w:marRight w:val="0"/>
          <w:marTop w:val="0"/>
          <w:marBottom w:val="0"/>
          <w:divBdr>
            <w:top w:val="none" w:sz="0" w:space="0" w:color="auto"/>
            <w:left w:val="none" w:sz="0" w:space="0" w:color="auto"/>
            <w:bottom w:val="none" w:sz="0" w:space="0" w:color="auto"/>
            <w:right w:val="none" w:sz="0" w:space="0" w:color="auto"/>
          </w:divBdr>
        </w:div>
        <w:div w:id="254945759">
          <w:marLeft w:val="480"/>
          <w:marRight w:val="0"/>
          <w:marTop w:val="0"/>
          <w:marBottom w:val="0"/>
          <w:divBdr>
            <w:top w:val="none" w:sz="0" w:space="0" w:color="auto"/>
            <w:left w:val="none" w:sz="0" w:space="0" w:color="auto"/>
            <w:bottom w:val="none" w:sz="0" w:space="0" w:color="auto"/>
            <w:right w:val="none" w:sz="0" w:space="0" w:color="auto"/>
          </w:divBdr>
        </w:div>
        <w:div w:id="1735591343">
          <w:marLeft w:val="480"/>
          <w:marRight w:val="0"/>
          <w:marTop w:val="0"/>
          <w:marBottom w:val="0"/>
          <w:divBdr>
            <w:top w:val="none" w:sz="0" w:space="0" w:color="auto"/>
            <w:left w:val="none" w:sz="0" w:space="0" w:color="auto"/>
            <w:bottom w:val="none" w:sz="0" w:space="0" w:color="auto"/>
            <w:right w:val="none" w:sz="0" w:space="0" w:color="auto"/>
          </w:divBdr>
        </w:div>
        <w:div w:id="297033216">
          <w:marLeft w:val="480"/>
          <w:marRight w:val="0"/>
          <w:marTop w:val="0"/>
          <w:marBottom w:val="0"/>
          <w:divBdr>
            <w:top w:val="none" w:sz="0" w:space="0" w:color="auto"/>
            <w:left w:val="none" w:sz="0" w:space="0" w:color="auto"/>
            <w:bottom w:val="none" w:sz="0" w:space="0" w:color="auto"/>
            <w:right w:val="none" w:sz="0" w:space="0" w:color="auto"/>
          </w:divBdr>
        </w:div>
        <w:div w:id="1110051074">
          <w:marLeft w:val="480"/>
          <w:marRight w:val="0"/>
          <w:marTop w:val="0"/>
          <w:marBottom w:val="0"/>
          <w:divBdr>
            <w:top w:val="none" w:sz="0" w:space="0" w:color="auto"/>
            <w:left w:val="none" w:sz="0" w:space="0" w:color="auto"/>
            <w:bottom w:val="none" w:sz="0" w:space="0" w:color="auto"/>
            <w:right w:val="none" w:sz="0" w:space="0" w:color="auto"/>
          </w:divBdr>
        </w:div>
        <w:div w:id="589122868">
          <w:marLeft w:val="480"/>
          <w:marRight w:val="0"/>
          <w:marTop w:val="0"/>
          <w:marBottom w:val="0"/>
          <w:divBdr>
            <w:top w:val="none" w:sz="0" w:space="0" w:color="auto"/>
            <w:left w:val="none" w:sz="0" w:space="0" w:color="auto"/>
            <w:bottom w:val="none" w:sz="0" w:space="0" w:color="auto"/>
            <w:right w:val="none" w:sz="0" w:space="0" w:color="auto"/>
          </w:divBdr>
        </w:div>
        <w:div w:id="1459490244">
          <w:marLeft w:val="480"/>
          <w:marRight w:val="0"/>
          <w:marTop w:val="0"/>
          <w:marBottom w:val="0"/>
          <w:divBdr>
            <w:top w:val="none" w:sz="0" w:space="0" w:color="auto"/>
            <w:left w:val="none" w:sz="0" w:space="0" w:color="auto"/>
            <w:bottom w:val="none" w:sz="0" w:space="0" w:color="auto"/>
            <w:right w:val="none" w:sz="0" w:space="0" w:color="auto"/>
          </w:divBdr>
        </w:div>
        <w:div w:id="698239407">
          <w:marLeft w:val="480"/>
          <w:marRight w:val="0"/>
          <w:marTop w:val="0"/>
          <w:marBottom w:val="0"/>
          <w:divBdr>
            <w:top w:val="none" w:sz="0" w:space="0" w:color="auto"/>
            <w:left w:val="none" w:sz="0" w:space="0" w:color="auto"/>
            <w:bottom w:val="none" w:sz="0" w:space="0" w:color="auto"/>
            <w:right w:val="none" w:sz="0" w:space="0" w:color="auto"/>
          </w:divBdr>
        </w:div>
        <w:div w:id="1824082472">
          <w:marLeft w:val="480"/>
          <w:marRight w:val="0"/>
          <w:marTop w:val="0"/>
          <w:marBottom w:val="0"/>
          <w:divBdr>
            <w:top w:val="none" w:sz="0" w:space="0" w:color="auto"/>
            <w:left w:val="none" w:sz="0" w:space="0" w:color="auto"/>
            <w:bottom w:val="none" w:sz="0" w:space="0" w:color="auto"/>
            <w:right w:val="none" w:sz="0" w:space="0" w:color="auto"/>
          </w:divBdr>
        </w:div>
        <w:div w:id="242380594">
          <w:marLeft w:val="480"/>
          <w:marRight w:val="0"/>
          <w:marTop w:val="0"/>
          <w:marBottom w:val="0"/>
          <w:divBdr>
            <w:top w:val="none" w:sz="0" w:space="0" w:color="auto"/>
            <w:left w:val="none" w:sz="0" w:space="0" w:color="auto"/>
            <w:bottom w:val="none" w:sz="0" w:space="0" w:color="auto"/>
            <w:right w:val="none" w:sz="0" w:space="0" w:color="auto"/>
          </w:divBdr>
        </w:div>
        <w:div w:id="2104446238">
          <w:marLeft w:val="480"/>
          <w:marRight w:val="0"/>
          <w:marTop w:val="0"/>
          <w:marBottom w:val="0"/>
          <w:divBdr>
            <w:top w:val="none" w:sz="0" w:space="0" w:color="auto"/>
            <w:left w:val="none" w:sz="0" w:space="0" w:color="auto"/>
            <w:bottom w:val="none" w:sz="0" w:space="0" w:color="auto"/>
            <w:right w:val="none" w:sz="0" w:space="0" w:color="auto"/>
          </w:divBdr>
        </w:div>
        <w:div w:id="274606534">
          <w:marLeft w:val="480"/>
          <w:marRight w:val="0"/>
          <w:marTop w:val="0"/>
          <w:marBottom w:val="0"/>
          <w:divBdr>
            <w:top w:val="none" w:sz="0" w:space="0" w:color="auto"/>
            <w:left w:val="none" w:sz="0" w:space="0" w:color="auto"/>
            <w:bottom w:val="none" w:sz="0" w:space="0" w:color="auto"/>
            <w:right w:val="none" w:sz="0" w:space="0" w:color="auto"/>
          </w:divBdr>
        </w:div>
        <w:div w:id="686562330">
          <w:marLeft w:val="480"/>
          <w:marRight w:val="0"/>
          <w:marTop w:val="0"/>
          <w:marBottom w:val="0"/>
          <w:divBdr>
            <w:top w:val="none" w:sz="0" w:space="0" w:color="auto"/>
            <w:left w:val="none" w:sz="0" w:space="0" w:color="auto"/>
            <w:bottom w:val="none" w:sz="0" w:space="0" w:color="auto"/>
            <w:right w:val="none" w:sz="0" w:space="0" w:color="auto"/>
          </w:divBdr>
        </w:div>
        <w:div w:id="642390060">
          <w:marLeft w:val="480"/>
          <w:marRight w:val="0"/>
          <w:marTop w:val="0"/>
          <w:marBottom w:val="0"/>
          <w:divBdr>
            <w:top w:val="none" w:sz="0" w:space="0" w:color="auto"/>
            <w:left w:val="none" w:sz="0" w:space="0" w:color="auto"/>
            <w:bottom w:val="none" w:sz="0" w:space="0" w:color="auto"/>
            <w:right w:val="none" w:sz="0" w:space="0" w:color="auto"/>
          </w:divBdr>
        </w:div>
        <w:div w:id="1717777553">
          <w:marLeft w:val="480"/>
          <w:marRight w:val="0"/>
          <w:marTop w:val="0"/>
          <w:marBottom w:val="0"/>
          <w:divBdr>
            <w:top w:val="none" w:sz="0" w:space="0" w:color="auto"/>
            <w:left w:val="none" w:sz="0" w:space="0" w:color="auto"/>
            <w:bottom w:val="none" w:sz="0" w:space="0" w:color="auto"/>
            <w:right w:val="none" w:sz="0" w:space="0" w:color="auto"/>
          </w:divBdr>
        </w:div>
        <w:div w:id="735513788">
          <w:marLeft w:val="480"/>
          <w:marRight w:val="0"/>
          <w:marTop w:val="0"/>
          <w:marBottom w:val="0"/>
          <w:divBdr>
            <w:top w:val="none" w:sz="0" w:space="0" w:color="auto"/>
            <w:left w:val="none" w:sz="0" w:space="0" w:color="auto"/>
            <w:bottom w:val="none" w:sz="0" w:space="0" w:color="auto"/>
            <w:right w:val="none" w:sz="0" w:space="0" w:color="auto"/>
          </w:divBdr>
        </w:div>
        <w:div w:id="323048543">
          <w:marLeft w:val="480"/>
          <w:marRight w:val="0"/>
          <w:marTop w:val="0"/>
          <w:marBottom w:val="0"/>
          <w:divBdr>
            <w:top w:val="none" w:sz="0" w:space="0" w:color="auto"/>
            <w:left w:val="none" w:sz="0" w:space="0" w:color="auto"/>
            <w:bottom w:val="none" w:sz="0" w:space="0" w:color="auto"/>
            <w:right w:val="none" w:sz="0" w:space="0" w:color="auto"/>
          </w:divBdr>
        </w:div>
        <w:div w:id="1395813097">
          <w:marLeft w:val="480"/>
          <w:marRight w:val="0"/>
          <w:marTop w:val="0"/>
          <w:marBottom w:val="0"/>
          <w:divBdr>
            <w:top w:val="none" w:sz="0" w:space="0" w:color="auto"/>
            <w:left w:val="none" w:sz="0" w:space="0" w:color="auto"/>
            <w:bottom w:val="none" w:sz="0" w:space="0" w:color="auto"/>
            <w:right w:val="none" w:sz="0" w:space="0" w:color="auto"/>
          </w:divBdr>
        </w:div>
        <w:div w:id="466244625">
          <w:marLeft w:val="480"/>
          <w:marRight w:val="0"/>
          <w:marTop w:val="0"/>
          <w:marBottom w:val="0"/>
          <w:divBdr>
            <w:top w:val="none" w:sz="0" w:space="0" w:color="auto"/>
            <w:left w:val="none" w:sz="0" w:space="0" w:color="auto"/>
            <w:bottom w:val="none" w:sz="0" w:space="0" w:color="auto"/>
            <w:right w:val="none" w:sz="0" w:space="0" w:color="auto"/>
          </w:divBdr>
        </w:div>
        <w:div w:id="689910201">
          <w:marLeft w:val="480"/>
          <w:marRight w:val="0"/>
          <w:marTop w:val="0"/>
          <w:marBottom w:val="0"/>
          <w:divBdr>
            <w:top w:val="none" w:sz="0" w:space="0" w:color="auto"/>
            <w:left w:val="none" w:sz="0" w:space="0" w:color="auto"/>
            <w:bottom w:val="none" w:sz="0" w:space="0" w:color="auto"/>
            <w:right w:val="none" w:sz="0" w:space="0" w:color="auto"/>
          </w:divBdr>
        </w:div>
        <w:div w:id="552159203">
          <w:marLeft w:val="480"/>
          <w:marRight w:val="0"/>
          <w:marTop w:val="0"/>
          <w:marBottom w:val="0"/>
          <w:divBdr>
            <w:top w:val="none" w:sz="0" w:space="0" w:color="auto"/>
            <w:left w:val="none" w:sz="0" w:space="0" w:color="auto"/>
            <w:bottom w:val="none" w:sz="0" w:space="0" w:color="auto"/>
            <w:right w:val="none" w:sz="0" w:space="0" w:color="auto"/>
          </w:divBdr>
        </w:div>
        <w:div w:id="1827626064">
          <w:marLeft w:val="480"/>
          <w:marRight w:val="0"/>
          <w:marTop w:val="0"/>
          <w:marBottom w:val="0"/>
          <w:divBdr>
            <w:top w:val="none" w:sz="0" w:space="0" w:color="auto"/>
            <w:left w:val="none" w:sz="0" w:space="0" w:color="auto"/>
            <w:bottom w:val="none" w:sz="0" w:space="0" w:color="auto"/>
            <w:right w:val="none" w:sz="0" w:space="0" w:color="auto"/>
          </w:divBdr>
        </w:div>
        <w:div w:id="61023233">
          <w:marLeft w:val="480"/>
          <w:marRight w:val="0"/>
          <w:marTop w:val="0"/>
          <w:marBottom w:val="0"/>
          <w:divBdr>
            <w:top w:val="none" w:sz="0" w:space="0" w:color="auto"/>
            <w:left w:val="none" w:sz="0" w:space="0" w:color="auto"/>
            <w:bottom w:val="none" w:sz="0" w:space="0" w:color="auto"/>
            <w:right w:val="none" w:sz="0" w:space="0" w:color="auto"/>
          </w:divBdr>
        </w:div>
        <w:div w:id="1253509539">
          <w:marLeft w:val="480"/>
          <w:marRight w:val="0"/>
          <w:marTop w:val="0"/>
          <w:marBottom w:val="0"/>
          <w:divBdr>
            <w:top w:val="none" w:sz="0" w:space="0" w:color="auto"/>
            <w:left w:val="none" w:sz="0" w:space="0" w:color="auto"/>
            <w:bottom w:val="none" w:sz="0" w:space="0" w:color="auto"/>
            <w:right w:val="none" w:sz="0" w:space="0" w:color="auto"/>
          </w:divBdr>
        </w:div>
        <w:div w:id="761880274">
          <w:marLeft w:val="480"/>
          <w:marRight w:val="0"/>
          <w:marTop w:val="0"/>
          <w:marBottom w:val="0"/>
          <w:divBdr>
            <w:top w:val="none" w:sz="0" w:space="0" w:color="auto"/>
            <w:left w:val="none" w:sz="0" w:space="0" w:color="auto"/>
            <w:bottom w:val="none" w:sz="0" w:space="0" w:color="auto"/>
            <w:right w:val="none" w:sz="0" w:space="0" w:color="auto"/>
          </w:divBdr>
        </w:div>
        <w:div w:id="1127351773">
          <w:marLeft w:val="480"/>
          <w:marRight w:val="0"/>
          <w:marTop w:val="0"/>
          <w:marBottom w:val="0"/>
          <w:divBdr>
            <w:top w:val="none" w:sz="0" w:space="0" w:color="auto"/>
            <w:left w:val="none" w:sz="0" w:space="0" w:color="auto"/>
            <w:bottom w:val="none" w:sz="0" w:space="0" w:color="auto"/>
            <w:right w:val="none" w:sz="0" w:space="0" w:color="auto"/>
          </w:divBdr>
        </w:div>
        <w:div w:id="142938652">
          <w:marLeft w:val="480"/>
          <w:marRight w:val="0"/>
          <w:marTop w:val="0"/>
          <w:marBottom w:val="0"/>
          <w:divBdr>
            <w:top w:val="none" w:sz="0" w:space="0" w:color="auto"/>
            <w:left w:val="none" w:sz="0" w:space="0" w:color="auto"/>
            <w:bottom w:val="none" w:sz="0" w:space="0" w:color="auto"/>
            <w:right w:val="none" w:sz="0" w:space="0" w:color="auto"/>
          </w:divBdr>
        </w:div>
        <w:div w:id="1127158788">
          <w:marLeft w:val="480"/>
          <w:marRight w:val="0"/>
          <w:marTop w:val="0"/>
          <w:marBottom w:val="0"/>
          <w:divBdr>
            <w:top w:val="none" w:sz="0" w:space="0" w:color="auto"/>
            <w:left w:val="none" w:sz="0" w:space="0" w:color="auto"/>
            <w:bottom w:val="none" w:sz="0" w:space="0" w:color="auto"/>
            <w:right w:val="none" w:sz="0" w:space="0" w:color="auto"/>
          </w:divBdr>
        </w:div>
        <w:div w:id="1660618477">
          <w:marLeft w:val="480"/>
          <w:marRight w:val="0"/>
          <w:marTop w:val="0"/>
          <w:marBottom w:val="0"/>
          <w:divBdr>
            <w:top w:val="none" w:sz="0" w:space="0" w:color="auto"/>
            <w:left w:val="none" w:sz="0" w:space="0" w:color="auto"/>
            <w:bottom w:val="none" w:sz="0" w:space="0" w:color="auto"/>
            <w:right w:val="none" w:sz="0" w:space="0" w:color="auto"/>
          </w:divBdr>
        </w:div>
        <w:div w:id="1118257775">
          <w:marLeft w:val="480"/>
          <w:marRight w:val="0"/>
          <w:marTop w:val="0"/>
          <w:marBottom w:val="0"/>
          <w:divBdr>
            <w:top w:val="none" w:sz="0" w:space="0" w:color="auto"/>
            <w:left w:val="none" w:sz="0" w:space="0" w:color="auto"/>
            <w:bottom w:val="none" w:sz="0" w:space="0" w:color="auto"/>
            <w:right w:val="none" w:sz="0" w:space="0" w:color="auto"/>
          </w:divBdr>
        </w:div>
        <w:div w:id="684788276">
          <w:marLeft w:val="480"/>
          <w:marRight w:val="0"/>
          <w:marTop w:val="0"/>
          <w:marBottom w:val="0"/>
          <w:divBdr>
            <w:top w:val="none" w:sz="0" w:space="0" w:color="auto"/>
            <w:left w:val="none" w:sz="0" w:space="0" w:color="auto"/>
            <w:bottom w:val="none" w:sz="0" w:space="0" w:color="auto"/>
            <w:right w:val="none" w:sz="0" w:space="0" w:color="auto"/>
          </w:divBdr>
        </w:div>
        <w:div w:id="1760981803">
          <w:marLeft w:val="480"/>
          <w:marRight w:val="0"/>
          <w:marTop w:val="0"/>
          <w:marBottom w:val="0"/>
          <w:divBdr>
            <w:top w:val="none" w:sz="0" w:space="0" w:color="auto"/>
            <w:left w:val="none" w:sz="0" w:space="0" w:color="auto"/>
            <w:bottom w:val="none" w:sz="0" w:space="0" w:color="auto"/>
            <w:right w:val="none" w:sz="0" w:space="0" w:color="auto"/>
          </w:divBdr>
        </w:div>
        <w:div w:id="1853181777">
          <w:marLeft w:val="480"/>
          <w:marRight w:val="0"/>
          <w:marTop w:val="0"/>
          <w:marBottom w:val="0"/>
          <w:divBdr>
            <w:top w:val="none" w:sz="0" w:space="0" w:color="auto"/>
            <w:left w:val="none" w:sz="0" w:space="0" w:color="auto"/>
            <w:bottom w:val="none" w:sz="0" w:space="0" w:color="auto"/>
            <w:right w:val="none" w:sz="0" w:space="0" w:color="auto"/>
          </w:divBdr>
        </w:div>
        <w:div w:id="2093306436">
          <w:marLeft w:val="480"/>
          <w:marRight w:val="0"/>
          <w:marTop w:val="0"/>
          <w:marBottom w:val="0"/>
          <w:divBdr>
            <w:top w:val="none" w:sz="0" w:space="0" w:color="auto"/>
            <w:left w:val="none" w:sz="0" w:space="0" w:color="auto"/>
            <w:bottom w:val="none" w:sz="0" w:space="0" w:color="auto"/>
            <w:right w:val="none" w:sz="0" w:space="0" w:color="auto"/>
          </w:divBdr>
        </w:div>
        <w:div w:id="568657890">
          <w:marLeft w:val="480"/>
          <w:marRight w:val="0"/>
          <w:marTop w:val="0"/>
          <w:marBottom w:val="0"/>
          <w:divBdr>
            <w:top w:val="none" w:sz="0" w:space="0" w:color="auto"/>
            <w:left w:val="none" w:sz="0" w:space="0" w:color="auto"/>
            <w:bottom w:val="none" w:sz="0" w:space="0" w:color="auto"/>
            <w:right w:val="none" w:sz="0" w:space="0" w:color="auto"/>
          </w:divBdr>
        </w:div>
        <w:div w:id="2114669645">
          <w:marLeft w:val="480"/>
          <w:marRight w:val="0"/>
          <w:marTop w:val="0"/>
          <w:marBottom w:val="0"/>
          <w:divBdr>
            <w:top w:val="none" w:sz="0" w:space="0" w:color="auto"/>
            <w:left w:val="none" w:sz="0" w:space="0" w:color="auto"/>
            <w:bottom w:val="none" w:sz="0" w:space="0" w:color="auto"/>
            <w:right w:val="none" w:sz="0" w:space="0" w:color="auto"/>
          </w:divBdr>
        </w:div>
        <w:div w:id="900217864">
          <w:marLeft w:val="480"/>
          <w:marRight w:val="0"/>
          <w:marTop w:val="0"/>
          <w:marBottom w:val="0"/>
          <w:divBdr>
            <w:top w:val="none" w:sz="0" w:space="0" w:color="auto"/>
            <w:left w:val="none" w:sz="0" w:space="0" w:color="auto"/>
            <w:bottom w:val="none" w:sz="0" w:space="0" w:color="auto"/>
            <w:right w:val="none" w:sz="0" w:space="0" w:color="auto"/>
          </w:divBdr>
        </w:div>
        <w:div w:id="735976559">
          <w:marLeft w:val="480"/>
          <w:marRight w:val="0"/>
          <w:marTop w:val="0"/>
          <w:marBottom w:val="0"/>
          <w:divBdr>
            <w:top w:val="none" w:sz="0" w:space="0" w:color="auto"/>
            <w:left w:val="none" w:sz="0" w:space="0" w:color="auto"/>
            <w:bottom w:val="none" w:sz="0" w:space="0" w:color="auto"/>
            <w:right w:val="none" w:sz="0" w:space="0" w:color="auto"/>
          </w:divBdr>
        </w:div>
        <w:div w:id="1662660811">
          <w:marLeft w:val="480"/>
          <w:marRight w:val="0"/>
          <w:marTop w:val="0"/>
          <w:marBottom w:val="0"/>
          <w:divBdr>
            <w:top w:val="none" w:sz="0" w:space="0" w:color="auto"/>
            <w:left w:val="none" w:sz="0" w:space="0" w:color="auto"/>
            <w:bottom w:val="none" w:sz="0" w:space="0" w:color="auto"/>
            <w:right w:val="none" w:sz="0" w:space="0" w:color="auto"/>
          </w:divBdr>
        </w:div>
        <w:div w:id="1982419555">
          <w:marLeft w:val="480"/>
          <w:marRight w:val="0"/>
          <w:marTop w:val="0"/>
          <w:marBottom w:val="0"/>
          <w:divBdr>
            <w:top w:val="none" w:sz="0" w:space="0" w:color="auto"/>
            <w:left w:val="none" w:sz="0" w:space="0" w:color="auto"/>
            <w:bottom w:val="none" w:sz="0" w:space="0" w:color="auto"/>
            <w:right w:val="none" w:sz="0" w:space="0" w:color="auto"/>
          </w:divBdr>
        </w:div>
        <w:div w:id="1209338802">
          <w:marLeft w:val="480"/>
          <w:marRight w:val="0"/>
          <w:marTop w:val="0"/>
          <w:marBottom w:val="0"/>
          <w:divBdr>
            <w:top w:val="none" w:sz="0" w:space="0" w:color="auto"/>
            <w:left w:val="none" w:sz="0" w:space="0" w:color="auto"/>
            <w:bottom w:val="none" w:sz="0" w:space="0" w:color="auto"/>
            <w:right w:val="none" w:sz="0" w:space="0" w:color="auto"/>
          </w:divBdr>
        </w:div>
        <w:div w:id="1239899033">
          <w:marLeft w:val="480"/>
          <w:marRight w:val="0"/>
          <w:marTop w:val="0"/>
          <w:marBottom w:val="0"/>
          <w:divBdr>
            <w:top w:val="none" w:sz="0" w:space="0" w:color="auto"/>
            <w:left w:val="none" w:sz="0" w:space="0" w:color="auto"/>
            <w:bottom w:val="none" w:sz="0" w:space="0" w:color="auto"/>
            <w:right w:val="none" w:sz="0" w:space="0" w:color="auto"/>
          </w:divBdr>
        </w:div>
        <w:div w:id="472213992">
          <w:marLeft w:val="480"/>
          <w:marRight w:val="0"/>
          <w:marTop w:val="0"/>
          <w:marBottom w:val="0"/>
          <w:divBdr>
            <w:top w:val="none" w:sz="0" w:space="0" w:color="auto"/>
            <w:left w:val="none" w:sz="0" w:space="0" w:color="auto"/>
            <w:bottom w:val="none" w:sz="0" w:space="0" w:color="auto"/>
            <w:right w:val="none" w:sz="0" w:space="0" w:color="auto"/>
          </w:divBdr>
        </w:div>
        <w:div w:id="95101369">
          <w:marLeft w:val="480"/>
          <w:marRight w:val="0"/>
          <w:marTop w:val="0"/>
          <w:marBottom w:val="0"/>
          <w:divBdr>
            <w:top w:val="none" w:sz="0" w:space="0" w:color="auto"/>
            <w:left w:val="none" w:sz="0" w:space="0" w:color="auto"/>
            <w:bottom w:val="none" w:sz="0" w:space="0" w:color="auto"/>
            <w:right w:val="none" w:sz="0" w:space="0" w:color="auto"/>
          </w:divBdr>
        </w:div>
        <w:div w:id="1429428710">
          <w:marLeft w:val="480"/>
          <w:marRight w:val="0"/>
          <w:marTop w:val="0"/>
          <w:marBottom w:val="0"/>
          <w:divBdr>
            <w:top w:val="none" w:sz="0" w:space="0" w:color="auto"/>
            <w:left w:val="none" w:sz="0" w:space="0" w:color="auto"/>
            <w:bottom w:val="none" w:sz="0" w:space="0" w:color="auto"/>
            <w:right w:val="none" w:sz="0" w:space="0" w:color="auto"/>
          </w:divBdr>
        </w:div>
      </w:divsChild>
    </w:div>
    <w:div w:id="1742021624">
      <w:bodyDiv w:val="1"/>
      <w:marLeft w:val="0"/>
      <w:marRight w:val="0"/>
      <w:marTop w:val="0"/>
      <w:marBottom w:val="0"/>
      <w:divBdr>
        <w:top w:val="none" w:sz="0" w:space="0" w:color="auto"/>
        <w:left w:val="none" w:sz="0" w:space="0" w:color="auto"/>
        <w:bottom w:val="none" w:sz="0" w:space="0" w:color="auto"/>
        <w:right w:val="none" w:sz="0" w:space="0" w:color="auto"/>
      </w:divBdr>
    </w:div>
    <w:div w:id="1745761853">
      <w:bodyDiv w:val="1"/>
      <w:marLeft w:val="0"/>
      <w:marRight w:val="0"/>
      <w:marTop w:val="0"/>
      <w:marBottom w:val="0"/>
      <w:divBdr>
        <w:top w:val="none" w:sz="0" w:space="0" w:color="auto"/>
        <w:left w:val="none" w:sz="0" w:space="0" w:color="auto"/>
        <w:bottom w:val="none" w:sz="0" w:space="0" w:color="auto"/>
        <w:right w:val="none" w:sz="0" w:space="0" w:color="auto"/>
      </w:divBdr>
      <w:divsChild>
        <w:div w:id="622073580">
          <w:marLeft w:val="480"/>
          <w:marRight w:val="0"/>
          <w:marTop w:val="0"/>
          <w:marBottom w:val="0"/>
          <w:divBdr>
            <w:top w:val="none" w:sz="0" w:space="0" w:color="auto"/>
            <w:left w:val="none" w:sz="0" w:space="0" w:color="auto"/>
            <w:bottom w:val="none" w:sz="0" w:space="0" w:color="auto"/>
            <w:right w:val="none" w:sz="0" w:space="0" w:color="auto"/>
          </w:divBdr>
        </w:div>
        <w:div w:id="2091921124">
          <w:marLeft w:val="480"/>
          <w:marRight w:val="0"/>
          <w:marTop w:val="0"/>
          <w:marBottom w:val="0"/>
          <w:divBdr>
            <w:top w:val="none" w:sz="0" w:space="0" w:color="auto"/>
            <w:left w:val="none" w:sz="0" w:space="0" w:color="auto"/>
            <w:bottom w:val="none" w:sz="0" w:space="0" w:color="auto"/>
            <w:right w:val="none" w:sz="0" w:space="0" w:color="auto"/>
          </w:divBdr>
        </w:div>
        <w:div w:id="1813599652">
          <w:marLeft w:val="480"/>
          <w:marRight w:val="0"/>
          <w:marTop w:val="0"/>
          <w:marBottom w:val="0"/>
          <w:divBdr>
            <w:top w:val="none" w:sz="0" w:space="0" w:color="auto"/>
            <w:left w:val="none" w:sz="0" w:space="0" w:color="auto"/>
            <w:bottom w:val="none" w:sz="0" w:space="0" w:color="auto"/>
            <w:right w:val="none" w:sz="0" w:space="0" w:color="auto"/>
          </w:divBdr>
        </w:div>
        <w:div w:id="440228017">
          <w:marLeft w:val="480"/>
          <w:marRight w:val="0"/>
          <w:marTop w:val="0"/>
          <w:marBottom w:val="0"/>
          <w:divBdr>
            <w:top w:val="none" w:sz="0" w:space="0" w:color="auto"/>
            <w:left w:val="none" w:sz="0" w:space="0" w:color="auto"/>
            <w:bottom w:val="none" w:sz="0" w:space="0" w:color="auto"/>
            <w:right w:val="none" w:sz="0" w:space="0" w:color="auto"/>
          </w:divBdr>
        </w:div>
        <w:div w:id="446775929">
          <w:marLeft w:val="480"/>
          <w:marRight w:val="0"/>
          <w:marTop w:val="0"/>
          <w:marBottom w:val="0"/>
          <w:divBdr>
            <w:top w:val="none" w:sz="0" w:space="0" w:color="auto"/>
            <w:left w:val="none" w:sz="0" w:space="0" w:color="auto"/>
            <w:bottom w:val="none" w:sz="0" w:space="0" w:color="auto"/>
            <w:right w:val="none" w:sz="0" w:space="0" w:color="auto"/>
          </w:divBdr>
        </w:div>
        <w:div w:id="936064342">
          <w:marLeft w:val="480"/>
          <w:marRight w:val="0"/>
          <w:marTop w:val="0"/>
          <w:marBottom w:val="0"/>
          <w:divBdr>
            <w:top w:val="none" w:sz="0" w:space="0" w:color="auto"/>
            <w:left w:val="none" w:sz="0" w:space="0" w:color="auto"/>
            <w:bottom w:val="none" w:sz="0" w:space="0" w:color="auto"/>
            <w:right w:val="none" w:sz="0" w:space="0" w:color="auto"/>
          </w:divBdr>
        </w:div>
        <w:div w:id="977537815">
          <w:marLeft w:val="480"/>
          <w:marRight w:val="0"/>
          <w:marTop w:val="0"/>
          <w:marBottom w:val="0"/>
          <w:divBdr>
            <w:top w:val="none" w:sz="0" w:space="0" w:color="auto"/>
            <w:left w:val="none" w:sz="0" w:space="0" w:color="auto"/>
            <w:bottom w:val="none" w:sz="0" w:space="0" w:color="auto"/>
            <w:right w:val="none" w:sz="0" w:space="0" w:color="auto"/>
          </w:divBdr>
        </w:div>
        <w:div w:id="1827353828">
          <w:marLeft w:val="480"/>
          <w:marRight w:val="0"/>
          <w:marTop w:val="0"/>
          <w:marBottom w:val="0"/>
          <w:divBdr>
            <w:top w:val="none" w:sz="0" w:space="0" w:color="auto"/>
            <w:left w:val="none" w:sz="0" w:space="0" w:color="auto"/>
            <w:bottom w:val="none" w:sz="0" w:space="0" w:color="auto"/>
            <w:right w:val="none" w:sz="0" w:space="0" w:color="auto"/>
          </w:divBdr>
        </w:div>
        <w:div w:id="786503828">
          <w:marLeft w:val="480"/>
          <w:marRight w:val="0"/>
          <w:marTop w:val="0"/>
          <w:marBottom w:val="0"/>
          <w:divBdr>
            <w:top w:val="none" w:sz="0" w:space="0" w:color="auto"/>
            <w:left w:val="none" w:sz="0" w:space="0" w:color="auto"/>
            <w:bottom w:val="none" w:sz="0" w:space="0" w:color="auto"/>
            <w:right w:val="none" w:sz="0" w:space="0" w:color="auto"/>
          </w:divBdr>
        </w:div>
        <w:div w:id="96341271">
          <w:marLeft w:val="480"/>
          <w:marRight w:val="0"/>
          <w:marTop w:val="0"/>
          <w:marBottom w:val="0"/>
          <w:divBdr>
            <w:top w:val="none" w:sz="0" w:space="0" w:color="auto"/>
            <w:left w:val="none" w:sz="0" w:space="0" w:color="auto"/>
            <w:bottom w:val="none" w:sz="0" w:space="0" w:color="auto"/>
            <w:right w:val="none" w:sz="0" w:space="0" w:color="auto"/>
          </w:divBdr>
        </w:div>
        <w:div w:id="912472497">
          <w:marLeft w:val="480"/>
          <w:marRight w:val="0"/>
          <w:marTop w:val="0"/>
          <w:marBottom w:val="0"/>
          <w:divBdr>
            <w:top w:val="none" w:sz="0" w:space="0" w:color="auto"/>
            <w:left w:val="none" w:sz="0" w:space="0" w:color="auto"/>
            <w:bottom w:val="none" w:sz="0" w:space="0" w:color="auto"/>
            <w:right w:val="none" w:sz="0" w:space="0" w:color="auto"/>
          </w:divBdr>
        </w:div>
        <w:div w:id="1448499371">
          <w:marLeft w:val="480"/>
          <w:marRight w:val="0"/>
          <w:marTop w:val="0"/>
          <w:marBottom w:val="0"/>
          <w:divBdr>
            <w:top w:val="none" w:sz="0" w:space="0" w:color="auto"/>
            <w:left w:val="none" w:sz="0" w:space="0" w:color="auto"/>
            <w:bottom w:val="none" w:sz="0" w:space="0" w:color="auto"/>
            <w:right w:val="none" w:sz="0" w:space="0" w:color="auto"/>
          </w:divBdr>
        </w:div>
        <w:div w:id="852190601">
          <w:marLeft w:val="480"/>
          <w:marRight w:val="0"/>
          <w:marTop w:val="0"/>
          <w:marBottom w:val="0"/>
          <w:divBdr>
            <w:top w:val="none" w:sz="0" w:space="0" w:color="auto"/>
            <w:left w:val="none" w:sz="0" w:space="0" w:color="auto"/>
            <w:bottom w:val="none" w:sz="0" w:space="0" w:color="auto"/>
            <w:right w:val="none" w:sz="0" w:space="0" w:color="auto"/>
          </w:divBdr>
        </w:div>
        <w:div w:id="1510288232">
          <w:marLeft w:val="480"/>
          <w:marRight w:val="0"/>
          <w:marTop w:val="0"/>
          <w:marBottom w:val="0"/>
          <w:divBdr>
            <w:top w:val="none" w:sz="0" w:space="0" w:color="auto"/>
            <w:left w:val="none" w:sz="0" w:space="0" w:color="auto"/>
            <w:bottom w:val="none" w:sz="0" w:space="0" w:color="auto"/>
            <w:right w:val="none" w:sz="0" w:space="0" w:color="auto"/>
          </w:divBdr>
        </w:div>
        <w:div w:id="1554462498">
          <w:marLeft w:val="480"/>
          <w:marRight w:val="0"/>
          <w:marTop w:val="0"/>
          <w:marBottom w:val="0"/>
          <w:divBdr>
            <w:top w:val="none" w:sz="0" w:space="0" w:color="auto"/>
            <w:left w:val="none" w:sz="0" w:space="0" w:color="auto"/>
            <w:bottom w:val="none" w:sz="0" w:space="0" w:color="auto"/>
            <w:right w:val="none" w:sz="0" w:space="0" w:color="auto"/>
          </w:divBdr>
        </w:div>
        <w:div w:id="799692038">
          <w:marLeft w:val="480"/>
          <w:marRight w:val="0"/>
          <w:marTop w:val="0"/>
          <w:marBottom w:val="0"/>
          <w:divBdr>
            <w:top w:val="none" w:sz="0" w:space="0" w:color="auto"/>
            <w:left w:val="none" w:sz="0" w:space="0" w:color="auto"/>
            <w:bottom w:val="none" w:sz="0" w:space="0" w:color="auto"/>
            <w:right w:val="none" w:sz="0" w:space="0" w:color="auto"/>
          </w:divBdr>
        </w:div>
        <w:div w:id="1539969347">
          <w:marLeft w:val="480"/>
          <w:marRight w:val="0"/>
          <w:marTop w:val="0"/>
          <w:marBottom w:val="0"/>
          <w:divBdr>
            <w:top w:val="none" w:sz="0" w:space="0" w:color="auto"/>
            <w:left w:val="none" w:sz="0" w:space="0" w:color="auto"/>
            <w:bottom w:val="none" w:sz="0" w:space="0" w:color="auto"/>
            <w:right w:val="none" w:sz="0" w:space="0" w:color="auto"/>
          </w:divBdr>
        </w:div>
        <w:div w:id="1225990337">
          <w:marLeft w:val="480"/>
          <w:marRight w:val="0"/>
          <w:marTop w:val="0"/>
          <w:marBottom w:val="0"/>
          <w:divBdr>
            <w:top w:val="none" w:sz="0" w:space="0" w:color="auto"/>
            <w:left w:val="none" w:sz="0" w:space="0" w:color="auto"/>
            <w:bottom w:val="none" w:sz="0" w:space="0" w:color="auto"/>
            <w:right w:val="none" w:sz="0" w:space="0" w:color="auto"/>
          </w:divBdr>
        </w:div>
        <w:div w:id="380985738">
          <w:marLeft w:val="480"/>
          <w:marRight w:val="0"/>
          <w:marTop w:val="0"/>
          <w:marBottom w:val="0"/>
          <w:divBdr>
            <w:top w:val="none" w:sz="0" w:space="0" w:color="auto"/>
            <w:left w:val="none" w:sz="0" w:space="0" w:color="auto"/>
            <w:bottom w:val="none" w:sz="0" w:space="0" w:color="auto"/>
            <w:right w:val="none" w:sz="0" w:space="0" w:color="auto"/>
          </w:divBdr>
        </w:div>
        <w:div w:id="360133299">
          <w:marLeft w:val="480"/>
          <w:marRight w:val="0"/>
          <w:marTop w:val="0"/>
          <w:marBottom w:val="0"/>
          <w:divBdr>
            <w:top w:val="none" w:sz="0" w:space="0" w:color="auto"/>
            <w:left w:val="none" w:sz="0" w:space="0" w:color="auto"/>
            <w:bottom w:val="none" w:sz="0" w:space="0" w:color="auto"/>
            <w:right w:val="none" w:sz="0" w:space="0" w:color="auto"/>
          </w:divBdr>
        </w:div>
        <w:div w:id="253170605">
          <w:marLeft w:val="480"/>
          <w:marRight w:val="0"/>
          <w:marTop w:val="0"/>
          <w:marBottom w:val="0"/>
          <w:divBdr>
            <w:top w:val="none" w:sz="0" w:space="0" w:color="auto"/>
            <w:left w:val="none" w:sz="0" w:space="0" w:color="auto"/>
            <w:bottom w:val="none" w:sz="0" w:space="0" w:color="auto"/>
            <w:right w:val="none" w:sz="0" w:space="0" w:color="auto"/>
          </w:divBdr>
        </w:div>
        <w:div w:id="1706825631">
          <w:marLeft w:val="480"/>
          <w:marRight w:val="0"/>
          <w:marTop w:val="0"/>
          <w:marBottom w:val="0"/>
          <w:divBdr>
            <w:top w:val="none" w:sz="0" w:space="0" w:color="auto"/>
            <w:left w:val="none" w:sz="0" w:space="0" w:color="auto"/>
            <w:bottom w:val="none" w:sz="0" w:space="0" w:color="auto"/>
            <w:right w:val="none" w:sz="0" w:space="0" w:color="auto"/>
          </w:divBdr>
        </w:div>
        <w:div w:id="1007247000">
          <w:marLeft w:val="480"/>
          <w:marRight w:val="0"/>
          <w:marTop w:val="0"/>
          <w:marBottom w:val="0"/>
          <w:divBdr>
            <w:top w:val="none" w:sz="0" w:space="0" w:color="auto"/>
            <w:left w:val="none" w:sz="0" w:space="0" w:color="auto"/>
            <w:bottom w:val="none" w:sz="0" w:space="0" w:color="auto"/>
            <w:right w:val="none" w:sz="0" w:space="0" w:color="auto"/>
          </w:divBdr>
        </w:div>
        <w:div w:id="33426047">
          <w:marLeft w:val="480"/>
          <w:marRight w:val="0"/>
          <w:marTop w:val="0"/>
          <w:marBottom w:val="0"/>
          <w:divBdr>
            <w:top w:val="none" w:sz="0" w:space="0" w:color="auto"/>
            <w:left w:val="none" w:sz="0" w:space="0" w:color="auto"/>
            <w:bottom w:val="none" w:sz="0" w:space="0" w:color="auto"/>
            <w:right w:val="none" w:sz="0" w:space="0" w:color="auto"/>
          </w:divBdr>
        </w:div>
        <w:div w:id="1121849572">
          <w:marLeft w:val="480"/>
          <w:marRight w:val="0"/>
          <w:marTop w:val="0"/>
          <w:marBottom w:val="0"/>
          <w:divBdr>
            <w:top w:val="none" w:sz="0" w:space="0" w:color="auto"/>
            <w:left w:val="none" w:sz="0" w:space="0" w:color="auto"/>
            <w:bottom w:val="none" w:sz="0" w:space="0" w:color="auto"/>
            <w:right w:val="none" w:sz="0" w:space="0" w:color="auto"/>
          </w:divBdr>
        </w:div>
        <w:div w:id="341857398">
          <w:marLeft w:val="480"/>
          <w:marRight w:val="0"/>
          <w:marTop w:val="0"/>
          <w:marBottom w:val="0"/>
          <w:divBdr>
            <w:top w:val="none" w:sz="0" w:space="0" w:color="auto"/>
            <w:left w:val="none" w:sz="0" w:space="0" w:color="auto"/>
            <w:bottom w:val="none" w:sz="0" w:space="0" w:color="auto"/>
            <w:right w:val="none" w:sz="0" w:space="0" w:color="auto"/>
          </w:divBdr>
        </w:div>
        <w:div w:id="1411543137">
          <w:marLeft w:val="480"/>
          <w:marRight w:val="0"/>
          <w:marTop w:val="0"/>
          <w:marBottom w:val="0"/>
          <w:divBdr>
            <w:top w:val="none" w:sz="0" w:space="0" w:color="auto"/>
            <w:left w:val="none" w:sz="0" w:space="0" w:color="auto"/>
            <w:bottom w:val="none" w:sz="0" w:space="0" w:color="auto"/>
            <w:right w:val="none" w:sz="0" w:space="0" w:color="auto"/>
          </w:divBdr>
        </w:div>
        <w:div w:id="1810434167">
          <w:marLeft w:val="480"/>
          <w:marRight w:val="0"/>
          <w:marTop w:val="0"/>
          <w:marBottom w:val="0"/>
          <w:divBdr>
            <w:top w:val="none" w:sz="0" w:space="0" w:color="auto"/>
            <w:left w:val="none" w:sz="0" w:space="0" w:color="auto"/>
            <w:bottom w:val="none" w:sz="0" w:space="0" w:color="auto"/>
            <w:right w:val="none" w:sz="0" w:space="0" w:color="auto"/>
          </w:divBdr>
        </w:div>
        <w:div w:id="1020862951">
          <w:marLeft w:val="480"/>
          <w:marRight w:val="0"/>
          <w:marTop w:val="0"/>
          <w:marBottom w:val="0"/>
          <w:divBdr>
            <w:top w:val="none" w:sz="0" w:space="0" w:color="auto"/>
            <w:left w:val="none" w:sz="0" w:space="0" w:color="auto"/>
            <w:bottom w:val="none" w:sz="0" w:space="0" w:color="auto"/>
            <w:right w:val="none" w:sz="0" w:space="0" w:color="auto"/>
          </w:divBdr>
        </w:div>
        <w:div w:id="807357341">
          <w:marLeft w:val="480"/>
          <w:marRight w:val="0"/>
          <w:marTop w:val="0"/>
          <w:marBottom w:val="0"/>
          <w:divBdr>
            <w:top w:val="none" w:sz="0" w:space="0" w:color="auto"/>
            <w:left w:val="none" w:sz="0" w:space="0" w:color="auto"/>
            <w:bottom w:val="none" w:sz="0" w:space="0" w:color="auto"/>
            <w:right w:val="none" w:sz="0" w:space="0" w:color="auto"/>
          </w:divBdr>
        </w:div>
        <w:div w:id="1596357071">
          <w:marLeft w:val="480"/>
          <w:marRight w:val="0"/>
          <w:marTop w:val="0"/>
          <w:marBottom w:val="0"/>
          <w:divBdr>
            <w:top w:val="none" w:sz="0" w:space="0" w:color="auto"/>
            <w:left w:val="none" w:sz="0" w:space="0" w:color="auto"/>
            <w:bottom w:val="none" w:sz="0" w:space="0" w:color="auto"/>
            <w:right w:val="none" w:sz="0" w:space="0" w:color="auto"/>
          </w:divBdr>
        </w:div>
        <w:div w:id="561795934">
          <w:marLeft w:val="480"/>
          <w:marRight w:val="0"/>
          <w:marTop w:val="0"/>
          <w:marBottom w:val="0"/>
          <w:divBdr>
            <w:top w:val="none" w:sz="0" w:space="0" w:color="auto"/>
            <w:left w:val="none" w:sz="0" w:space="0" w:color="auto"/>
            <w:bottom w:val="none" w:sz="0" w:space="0" w:color="auto"/>
            <w:right w:val="none" w:sz="0" w:space="0" w:color="auto"/>
          </w:divBdr>
        </w:div>
        <w:div w:id="1688213573">
          <w:marLeft w:val="480"/>
          <w:marRight w:val="0"/>
          <w:marTop w:val="0"/>
          <w:marBottom w:val="0"/>
          <w:divBdr>
            <w:top w:val="none" w:sz="0" w:space="0" w:color="auto"/>
            <w:left w:val="none" w:sz="0" w:space="0" w:color="auto"/>
            <w:bottom w:val="none" w:sz="0" w:space="0" w:color="auto"/>
            <w:right w:val="none" w:sz="0" w:space="0" w:color="auto"/>
          </w:divBdr>
        </w:div>
        <w:div w:id="370688424">
          <w:marLeft w:val="480"/>
          <w:marRight w:val="0"/>
          <w:marTop w:val="0"/>
          <w:marBottom w:val="0"/>
          <w:divBdr>
            <w:top w:val="none" w:sz="0" w:space="0" w:color="auto"/>
            <w:left w:val="none" w:sz="0" w:space="0" w:color="auto"/>
            <w:bottom w:val="none" w:sz="0" w:space="0" w:color="auto"/>
            <w:right w:val="none" w:sz="0" w:space="0" w:color="auto"/>
          </w:divBdr>
        </w:div>
        <w:div w:id="2001540736">
          <w:marLeft w:val="480"/>
          <w:marRight w:val="0"/>
          <w:marTop w:val="0"/>
          <w:marBottom w:val="0"/>
          <w:divBdr>
            <w:top w:val="none" w:sz="0" w:space="0" w:color="auto"/>
            <w:left w:val="none" w:sz="0" w:space="0" w:color="auto"/>
            <w:bottom w:val="none" w:sz="0" w:space="0" w:color="auto"/>
            <w:right w:val="none" w:sz="0" w:space="0" w:color="auto"/>
          </w:divBdr>
        </w:div>
        <w:div w:id="1197039253">
          <w:marLeft w:val="480"/>
          <w:marRight w:val="0"/>
          <w:marTop w:val="0"/>
          <w:marBottom w:val="0"/>
          <w:divBdr>
            <w:top w:val="none" w:sz="0" w:space="0" w:color="auto"/>
            <w:left w:val="none" w:sz="0" w:space="0" w:color="auto"/>
            <w:bottom w:val="none" w:sz="0" w:space="0" w:color="auto"/>
            <w:right w:val="none" w:sz="0" w:space="0" w:color="auto"/>
          </w:divBdr>
        </w:div>
        <w:div w:id="565073136">
          <w:marLeft w:val="480"/>
          <w:marRight w:val="0"/>
          <w:marTop w:val="0"/>
          <w:marBottom w:val="0"/>
          <w:divBdr>
            <w:top w:val="none" w:sz="0" w:space="0" w:color="auto"/>
            <w:left w:val="none" w:sz="0" w:space="0" w:color="auto"/>
            <w:bottom w:val="none" w:sz="0" w:space="0" w:color="auto"/>
            <w:right w:val="none" w:sz="0" w:space="0" w:color="auto"/>
          </w:divBdr>
        </w:div>
        <w:div w:id="246228214">
          <w:marLeft w:val="480"/>
          <w:marRight w:val="0"/>
          <w:marTop w:val="0"/>
          <w:marBottom w:val="0"/>
          <w:divBdr>
            <w:top w:val="none" w:sz="0" w:space="0" w:color="auto"/>
            <w:left w:val="none" w:sz="0" w:space="0" w:color="auto"/>
            <w:bottom w:val="none" w:sz="0" w:space="0" w:color="auto"/>
            <w:right w:val="none" w:sz="0" w:space="0" w:color="auto"/>
          </w:divBdr>
        </w:div>
        <w:div w:id="93794605">
          <w:marLeft w:val="480"/>
          <w:marRight w:val="0"/>
          <w:marTop w:val="0"/>
          <w:marBottom w:val="0"/>
          <w:divBdr>
            <w:top w:val="none" w:sz="0" w:space="0" w:color="auto"/>
            <w:left w:val="none" w:sz="0" w:space="0" w:color="auto"/>
            <w:bottom w:val="none" w:sz="0" w:space="0" w:color="auto"/>
            <w:right w:val="none" w:sz="0" w:space="0" w:color="auto"/>
          </w:divBdr>
        </w:div>
        <w:div w:id="496769164">
          <w:marLeft w:val="480"/>
          <w:marRight w:val="0"/>
          <w:marTop w:val="0"/>
          <w:marBottom w:val="0"/>
          <w:divBdr>
            <w:top w:val="none" w:sz="0" w:space="0" w:color="auto"/>
            <w:left w:val="none" w:sz="0" w:space="0" w:color="auto"/>
            <w:bottom w:val="none" w:sz="0" w:space="0" w:color="auto"/>
            <w:right w:val="none" w:sz="0" w:space="0" w:color="auto"/>
          </w:divBdr>
        </w:div>
        <w:div w:id="1120758950">
          <w:marLeft w:val="480"/>
          <w:marRight w:val="0"/>
          <w:marTop w:val="0"/>
          <w:marBottom w:val="0"/>
          <w:divBdr>
            <w:top w:val="none" w:sz="0" w:space="0" w:color="auto"/>
            <w:left w:val="none" w:sz="0" w:space="0" w:color="auto"/>
            <w:bottom w:val="none" w:sz="0" w:space="0" w:color="auto"/>
            <w:right w:val="none" w:sz="0" w:space="0" w:color="auto"/>
          </w:divBdr>
        </w:div>
        <w:div w:id="1052971139">
          <w:marLeft w:val="480"/>
          <w:marRight w:val="0"/>
          <w:marTop w:val="0"/>
          <w:marBottom w:val="0"/>
          <w:divBdr>
            <w:top w:val="none" w:sz="0" w:space="0" w:color="auto"/>
            <w:left w:val="none" w:sz="0" w:space="0" w:color="auto"/>
            <w:bottom w:val="none" w:sz="0" w:space="0" w:color="auto"/>
            <w:right w:val="none" w:sz="0" w:space="0" w:color="auto"/>
          </w:divBdr>
        </w:div>
        <w:div w:id="2146266125">
          <w:marLeft w:val="480"/>
          <w:marRight w:val="0"/>
          <w:marTop w:val="0"/>
          <w:marBottom w:val="0"/>
          <w:divBdr>
            <w:top w:val="none" w:sz="0" w:space="0" w:color="auto"/>
            <w:left w:val="none" w:sz="0" w:space="0" w:color="auto"/>
            <w:bottom w:val="none" w:sz="0" w:space="0" w:color="auto"/>
            <w:right w:val="none" w:sz="0" w:space="0" w:color="auto"/>
          </w:divBdr>
        </w:div>
        <w:div w:id="1216699945">
          <w:marLeft w:val="480"/>
          <w:marRight w:val="0"/>
          <w:marTop w:val="0"/>
          <w:marBottom w:val="0"/>
          <w:divBdr>
            <w:top w:val="none" w:sz="0" w:space="0" w:color="auto"/>
            <w:left w:val="none" w:sz="0" w:space="0" w:color="auto"/>
            <w:bottom w:val="none" w:sz="0" w:space="0" w:color="auto"/>
            <w:right w:val="none" w:sz="0" w:space="0" w:color="auto"/>
          </w:divBdr>
        </w:div>
        <w:div w:id="1962835266">
          <w:marLeft w:val="480"/>
          <w:marRight w:val="0"/>
          <w:marTop w:val="0"/>
          <w:marBottom w:val="0"/>
          <w:divBdr>
            <w:top w:val="none" w:sz="0" w:space="0" w:color="auto"/>
            <w:left w:val="none" w:sz="0" w:space="0" w:color="auto"/>
            <w:bottom w:val="none" w:sz="0" w:space="0" w:color="auto"/>
            <w:right w:val="none" w:sz="0" w:space="0" w:color="auto"/>
          </w:divBdr>
        </w:div>
        <w:div w:id="168830673">
          <w:marLeft w:val="480"/>
          <w:marRight w:val="0"/>
          <w:marTop w:val="0"/>
          <w:marBottom w:val="0"/>
          <w:divBdr>
            <w:top w:val="none" w:sz="0" w:space="0" w:color="auto"/>
            <w:left w:val="none" w:sz="0" w:space="0" w:color="auto"/>
            <w:bottom w:val="none" w:sz="0" w:space="0" w:color="auto"/>
            <w:right w:val="none" w:sz="0" w:space="0" w:color="auto"/>
          </w:divBdr>
        </w:div>
        <w:div w:id="563493565">
          <w:marLeft w:val="480"/>
          <w:marRight w:val="0"/>
          <w:marTop w:val="0"/>
          <w:marBottom w:val="0"/>
          <w:divBdr>
            <w:top w:val="none" w:sz="0" w:space="0" w:color="auto"/>
            <w:left w:val="none" w:sz="0" w:space="0" w:color="auto"/>
            <w:bottom w:val="none" w:sz="0" w:space="0" w:color="auto"/>
            <w:right w:val="none" w:sz="0" w:space="0" w:color="auto"/>
          </w:divBdr>
        </w:div>
        <w:div w:id="251932289">
          <w:marLeft w:val="480"/>
          <w:marRight w:val="0"/>
          <w:marTop w:val="0"/>
          <w:marBottom w:val="0"/>
          <w:divBdr>
            <w:top w:val="none" w:sz="0" w:space="0" w:color="auto"/>
            <w:left w:val="none" w:sz="0" w:space="0" w:color="auto"/>
            <w:bottom w:val="none" w:sz="0" w:space="0" w:color="auto"/>
            <w:right w:val="none" w:sz="0" w:space="0" w:color="auto"/>
          </w:divBdr>
        </w:div>
        <w:div w:id="779761129">
          <w:marLeft w:val="480"/>
          <w:marRight w:val="0"/>
          <w:marTop w:val="0"/>
          <w:marBottom w:val="0"/>
          <w:divBdr>
            <w:top w:val="none" w:sz="0" w:space="0" w:color="auto"/>
            <w:left w:val="none" w:sz="0" w:space="0" w:color="auto"/>
            <w:bottom w:val="none" w:sz="0" w:space="0" w:color="auto"/>
            <w:right w:val="none" w:sz="0" w:space="0" w:color="auto"/>
          </w:divBdr>
        </w:div>
        <w:div w:id="1232496274">
          <w:marLeft w:val="480"/>
          <w:marRight w:val="0"/>
          <w:marTop w:val="0"/>
          <w:marBottom w:val="0"/>
          <w:divBdr>
            <w:top w:val="none" w:sz="0" w:space="0" w:color="auto"/>
            <w:left w:val="none" w:sz="0" w:space="0" w:color="auto"/>
            <w:bottom w:val="none" w:sz="0" w:space="0" w:color="auto"/>
            <w:right w:val="none" w:sz="0" w:space="0" w:color="auto"/>
          </w:divBdr>
        </w:div>
        <w:div w:id="438917082">
          <w:marLeft w:val="480"/>
          <w:marRight w:val="0"/>
          <w:marTop w:val="0"/>
          <w:marBottom w:val="0"/>
          <w:divBdr>
            <w:top w:val="none" w:sz="0" w:space="0" w:color="auto"/>
            <w:left w:val="none" w:sz="0" w:space="0" w:color="auto"/>
            <w:bottom w:val="none" w:sz="0" w:space="0" w:color="auto"/>
            <w:right w:val="none" w:sz="0" w:space="0" w:color="auto"/>
          </w:divBdr>
        </w:div>
        <w:div w:id="1494839097">
          <w:marLeft w:val="480"/>
          <w:marRight w:val="0"/>
          <w:marTop w:val="0"/>
          <w:marBottom w:val="0"/>
          <w:divBdr>
            <w:top w:val="none" w:sz="0" w:space="0" w:color="auto"/>
            <w:left w:val="none" w:sz="0" w:space="0" w:color="auto"/>
            <w:bottom w:val="none" w:sz="0" w:space="0" w:color="auto"/>
            <w:right w:val="none" w:sz="0" w:space="0" w:color="auto"/>
          </w:divBdr>
        </w:div>
        <w:div w:id="219948187">
          <w:marLeft w:val="480"/>
          <w:marRight w:val="0"/>
          <w:marTop w:val="0"/>
          <w:marBottom w:val="0"/>
          <w:divBdr>
            <w:top w:val="none" w:sz="0" w:space="0" w:color="auto"/>
            <w:left w:val="none" w:sz="0" w:space="0" w:color="auto"/>
            <w:bottom w:val="none" w:sz="0" w:space="0" w:color="auto"/>
            <w:right w:val="none" w:sz="0" w:space="0" w:color="auto"/>
          </w:divBdr>
        </w:div>
        <w:div w:id="1726366811">
          <w:marLeft w:val="480"/>
          <w:marRight w:val="0"/>
          <w:marTop w:val="0"/>
          <w:marBottom w:val="0"/>
          <w:divBdr>
            <w:top w:val="none" w:sz="0" w:space="0" w:color="auto"/>
            <w:left w:val="none" w:sz="0" w:space="0" w:color="auto"/>
            <w:bottom w:val="none" w:sz="0" w:space="0" w:color="auto"/>
            <w:right w:val="none" w:sz="0" w:space="0" w:color="auto"/>
          </w:divBdr>
        </w:div>
        <w:div w:id="1918586906">
          <w:marLeft w:val="480"/>
          <w:marRight w:val="0"/>
          <w:marTop w:val="0"/>
          <w:marBottom w:val="0"/>
          <w:divBdr>
            <w:top w:val="none" w:sz="0" w:space="0" w:color="auto"/>
            <w:left w:val="none" w:sz="0" w:space="0" w:color="auto"/>
            <w:bottom w:val="none" w:sz="0" w:space="0" w:color="auto"/>
            <w:right w:val="none" w:sz="0" w:space="0" w:color="auto"/>
          </w:divBdr>
        </w:div>
        <w:div w:id="566916162">
          <w:marLeft w:val="480"/>
          <w:marRight w:val="0"/>
          <w:marTop w:val="0"/>
          <w:marBottom w:val="0"/>
          <w:divBdr>
            <w:top w:val="none" w:sz="0" w:space="0" w:color="auto"/>
            <w:left w:val="none" w:sz="0" w:space="0" w:color="auto"/>
            <w:bottom w:val="none" w:sz="0" w:space="0" w:color="auto"/>
            <w:right w:val="none" w:sz="0" w:space="0" w:color="auto"/>
          </w:divBdr>
        </w:div>
        <w:div w:id="976764818">
          <w:marLeft w:val="480"/>
          <w:marRight w:val="0"/>
          <w:marTop w:val="0"/>
          <w:marBottom w:val="0"/>
          <w:divBdr>
            <w:top w:val="none" w:sz="0" w:space="0" w:color="auto"/>
            <w:left w:val="none" w:sz="0" w:space="0" w:color="auto"/>
            <w:bottom w:val="none" w:sz="0" w:space="0" w:color="auto"/>
            <w:right w:val="none" w:sz="0" w:space="0" w:color="auto"/>
          </w:divBdr>
        </w:div>
        <w:div w:id="1628462058">
          <w:marLeft w:val="480"/>
          <w:marRight w:val="0"/>
          <w:marTop w:val="0"/>
          <w:marBottom w:val="0"/>
          <w:divBdr>
            <w:top w:val="none" w:sz="0" w:space="0" w:color="auto"/>
            <w:left w:val="none" w:sz="0" w:space="0" w:color="auto"/>
            <w:bottom w:val="none" w:sz="0" w:space="0" w:color="auto"/>
            <w:right w:val="none" w:sz="0" w:space="0" w:color="auto"/>
          </w:divBdr>
        </w:div>
        <w:div w:id="1317874524">
          <w:marLeft w:val="480"/>
          <w:marRight w:val="0"/>
          <w:marTop w:val="0"/>
          <w:marBottom w:val="0"/>
          <w:divBdr>
            <w:top w:val="none" w:sz="0" w:space="0" w:color="auto"/>
            <w:left w:val="none" w:sz="0" w:space="0" w:color="auto"/>
            <w:bottom w:val="none" w:sz="0" w:space="0" w:color="auto"/>
            <w:right w:val="none" w:sz="0" w:space="0" w:color="auto"/>
          </w:divBdr>
        </w:div>
        <w:div w:id="1814829069">
          <w:marLeft w:val="480"/>
          <w:marRight w:val="0"/>
          <w:marTop w:val="0"/>
          <w:marBottom w:val="0"/>
          <w:divBdr>
            <w:top w:val="none" w:sz="0" w:space="0" w:color="auto"/>
            <w:left w:val="none" w:sz="0" w:space="0" w:color="auto"/>
            <w:bottom w:val="none" w:sz="0" w:space="0" w:color="auto"/>
            <w:right w:val="none" w:sz="0" w:space="0" w:color="auto"/>
          </w:divBdr>
        </w:div>
        <w:div w:id="980497891">
          <w:marLeft w:val="480"/>
          <w:marRight w:val="0"/>
          <w:marTop w:val="0"/>
          <w:marBottom w:val="0"/>
          <w:divBdr>
            <w:top w:val="none" w:sz="0" w:space="0" w:color="auto"/>
            <w:left w:val="none" w:sz="0" w:space="0" w:color="auto"/>
            <w:bottom w:val="none" w:sz="0" w:space="0" w:color="auto"/>
            <w:right w:val="none" w:sz="0" w:space="0" w:color="auto"/>
          </w:divBdr>
        </w:div>
        <w:div w:id="1339456098">
          <w:marLeft w:val="480"/>
          <w:marRight w:val="0"/>
          <w:marTop w:val="0"/>
          <w:marBottom w:val="0"/>
          <w:divBdr>
            <w:top w:val="none" w:sz="0" w:space="0" w:color="auto"/>
            <w:left w:val="none" w:sz="0" w:space="0" w:color="auto"/>
            <w:bottom w:val="none" w:sz="0" w:space="0" w:color="auto"/>
            <w:right w:val="none" w:sz="0" w:space="0" w:color="auto"/>
          </w:divBdr>
        </w:div>
        <w:div w:id="587887181">
          <w:marLeft w:val="480"/>
          <w:marRight w:val="0"/>
          <w:marTop w:val="0"/>
          <w:marBottom w:val="0"/>
          <w:divBdr>
            <w:top w:val="none" w:sz="0" w:space="0" w:color="auto"/>
            <w:left w:val="none" w:sz="0" w:space="0" w:color="auto"/>
            <w:bottom w:val="none" w:sz="0" w:space="0" w:color="auto"/>
            <w:right w:val="none" w:sz="0" w:space="0" w:color="auto"/>
          </w:divBdr>
        </w:div>
        <w:div w:id="666053127">
          <w:marLeft w:val="480"/>
          <w:marRight w:val="0"/>
          <w:marTop w:val="0"/>
          <w:marBottom w:val="0"/>
          <w:divBdr>
            <w:top w:val="none" w:sz="0" w:space="0" w:color="auto"/>
            <w:left w:val="none" w:sz="0" w:space="0" w:color="auto"/>
            <w:bottom w:val="none" w:sz="0" w:space="0" w:color="auto"/>
            <w:right w:val="none" w:sz="0" w:space="0" w:color="auto"/>
          </w:divBdr>
        </w:div>
        <w:div w:id="1361932614">
          <w:marLeft w:val="480"/>
          <w:marRight w:val="0"/>
          <w:marTop w:val="0"/>
          <w:marBottom w:val="0"/>
          <w:divBdr>
            <w:top w:val="none" w:sz="0" w:space="0" w:color="auto"/>
            <w:left w:val="none" w:sz="0" w:space="0" w:color="auto"/>
            <w:bottom w:val="none" w:sz="0" w:space="0" w:color="auto"/>
            <w:right w:val="none" w:sz="0" w:space="0" w:color="auto"/>
          </w:divBdr>
        </w:div>
        <w:div w:id="632440146">
          <w:marLeft w:val="480"/>
          <w:marRight w:val="0"/>
          <w:marTop w:val="0"/>
          <w:marBottom w:val="0"/>
          <w:divBdr>
            <w:top w:val="none" w:sz="0" w:space="0" w:color="auto"/>
            <w:left w:val="none" w:sz="0" w:space="0" w:color="auto"/>
            <w:bottom w:val="none" w:sz="0" w:space="0" w:color="auto"/>
            <w:right w:val="none" w:sz="0" w:space="0" w:color="auto"/>
          </w:divBdr>
        </w:div>
        <w:div w:id="1971133980">
          <w:marLeft w:val="480"/>
          <w:marRight w:val="0"/>
          <w:marTop w:val="0"/>
          <w:marBottom w:val="0"/>
          <w:divBdr>
            <w:top w:val="none" w:sz="0" w:space="0" w:color="auto"/>
            <w:left w:val="none" w:sz="0" w:space="0" w:color="auto"/>
            <w:bottom w:val="none" w:sz="0" w:space="0" w:color="auto"/>
            <w:right w:val="none" w:sz="0" w:space="0" w:color="auto"/>
          </w:divBdr>
        </w:div>
        <w:div w:id="472529551">
          <w:marLeft w:val="480"/>
          <w:marRight w:val="0"/>
          <w:marTop w:val="0"/>
          <w:marBottom w:val="0"/>
          <w:divBdr>
            <w:top w:val="none" w:sz="0" w:space="0" w:color="auto"/>
            <w:left w:val="none" w:sz="0" w:space="0" w:color="auto"/>
            <w:bottom w:val="none" w:sz="0" w:space="0" w:color="auto"/>
            <w:right w:val="none" w:sz="0" w:space="0" w:color="auto"/>
          </w:divBdr>
        </w:div>
        <w:div w:id="197086547">
          <w:marLeft w:val="480"/>
          <w:marRight w:val="0"/>
          <w:marTop w:val="0"/>
          <w:marBottom w:val="0"/>
          <w:divBdr>
            <w:top w:val="none" w:sz="0" w:space="0" w:color="auto"/>
            <w:left w:val="none" w:sz="0" w:space="0" w:color="auto"/>
            <w:bottom w:val="none" w:sz="0" w:space="0" w:color="auto"/>
            <w:right w:val="none" w:sz="0" w:space="0" w:color="auto"/>
          </w:divBdr>
        </w:div>
        <w:div w:id="2044092812">
          <w:marLeft w:val="480"/>
          <w:marRight w:val="0"/>
          <w:marTop w:val="0"/>
          <w:marBottom w:val="0"/>
          <w:divBdr>
            <w:top w:val="none" w:sz="0" w:space="0" w:color="auto"/>
            <w:left w:val="none" w:sz="0" w:space="0" w:color="auto"/>
            <w:bottom w:val="none" w:sz="0" w:space="0" w:color="auto"/>
            <w:right w:val="none" w:sz="0" w:space="0" w:color="auto"/>
          </w:divBdr>
        </w:div>
        <w:div w:id="1575048775">
          <w:marLeft w:val="480"/>
          <w:marRight w:val="0"/>
          <w:marTop w:val="0"/>
          <w:marBottom w:val="0"/>
          <w:divBdr>
            <w:top w:val="none" w:sz="0" w:space="0" w:color="auto"/>
            <w:left w:val="none" w:sz="0" w:space="0" w:color="auto"/>
            <w:bottom w:val="none" w:sz="0" w:space="0" w:color="auto"/>
            <w:right w:val="none" w:sz="0" w:space="0" w:color="auto"/>
          </w:divBdr>
        </w:div>
        <w:div w:id="2021469200">
          <w:marLeft w:val="480"/>
          <w:marRight w:val="0"/>
          <w:marTop w:val="0"/>
          <w:marBottom w:val="0"/>
          <w:divBdr>
            <w:top w:val="none" w:sz="0" w:space="0" w:color="auto"/>
            <w:left w:val="none" w:sz="0" w:space="0" w:color="auto"/>
            <w:bottom w:val="none" w:sz="0" w:space="0" w:color="auto"/>
            <w:right w:val="none" w:sz="0" w:space="0" w:color="auto"/>
          </w:divBdr>
        </w:div>
        <w:div w:id="1822038999">
          <w:marLeft w:val="480"/>
          <w:marRight w:val="0"/>
          <w:marTop w:val="0"/>
          <w:marBottom w:val="0"/>
          <w:divBdr>
            <w:top w:val="none" w:sz="0" w:space="0" w:color="auto"/>
            <w:left w:val="none" w:sz="0" w:space="0" w:color="auto"/>
            <w:bottom w:val="none" w:sz="0" w:space="0" w:color="auto"/>
            <w:right w:val="none" w:sz="0" w:space="0" w:color="auto"/>
          </w:divBdr>
        </w:div>
        <w:div w:id="401758889">
          <w:marLeft w:val="480"/>
          <w:marRight w:val="0"/>
          <w:marTop w:val="0"/>
          <w:marBottom w:val="0"/>
          <w:divBdr>
            <w:top w:val="none" w:sz="0" w:space="0" w:color="auto"/>
            <w:left w:val="none" w:sz="0" w:space="0" w:color="auto"/>
            <w:bottom w:val="none" w:sz="0" w:space="0" w:color="auto"/>
            <w:right w:val="none" w:sz="0" w:space="0" w:color="auto"/>
          </w:divBdr>
        </w:div>
        <w:div w:id="797644000">
          <w:marLeft w:val="480"/>
          <w:marRight w:val="0"/>
          <w:marTop w:val="0"/>
          <w:marBottom w:val="0"/>
          <w:divBdr>
            <w:top w:val="none" w:sz="0" w:space="0" w:color="auto"/>
            <w:left w:val="none" w:sz="0" w:space="0" w:color="auto"/>
            <w:bottom w:val="none" w:sz="0" w:space="0" w:color="auto"/>
            <w:right w:val="none" w:sz="0" w:space="0" w:color="auto"/>
          </w:divBdr>
        </w:div>
        <w:div w:id="1928877474">
          <w:marLeft w:val="480"/>
          <w:marRight w:val="0"/>
          <w:marTop w:val="0"/>
          <w:marBottom w:val="0"/>
          <w:divBdr>
            <w:top w:val="none" w:sz="0" w:space="0" w:color="auto"/>
            <w:left w:val="none" w:sz="0" w:space="0" w:color="auto"/>
            <w:bottom w:val="none" w:sz="0" w:space="0" w:color="auto"/>
            <w:right w:val="none" w:sz="0" w:space="0" w:color="auto"/>
          </w:divBdr>
        </w:div>
        <w:div w:id="1288589764">
          <w:marLeft w:val="480"/>
          <w:marRight w:val="0"/>
          <w:marTop w:val="0"/>
          <w:marBottom w:val="0"/>
          <w:divBdr>
            <w:top w:val="none" w:sz="0" w:space="0" w:color="auto"/>
            <w:left w:val="none" w:sz="0" w:space="0" w:color="auto"/>
            <w:bottom w:val="none" w:sz="0" w:space="0" w:color="auto"/>
            <w:right w:val="none" w:sz="0" w:space="0" w:color="auto"/>
          </w:divBdr>
        </w:div>
        <w:div w:id="1745638067">
          <w:marLeft w:val="480"/>
          <w:marRight w:val="0"/>
          <w:marTop w:val="0"/>
          <w:marBottom w:val="0"/>
          <w:divBdr>
            <w:top w:val="none" w:sz="0" w:space="0" w:color="auto"/>
            <w:left w:val="none" w:sz="0" w:space="0" w:color="auto"/>
            <w:bottom w:val="none" w:sz="0" w:space="0" w:color="auto"/>
            <w:right w:val="none" w:sz="0" w:space="0" w:color="auto"/>
          </w:divBdr>
        </w:div>
        <w:div w:id="875239393">
          <w:marLeft w:val="480"/>
          <w:marRight w:val="0"/>
          <w:marTop w:val="0"/>
          <w:marBottom w:val="0"/>
          <w:divBdr>
            <w:top w:val="none" w:sz="0" w:space="0" w:color="auto"/>
            <w:left w:val="none" w:sz="0" w:space="0" w:color="auto"/>
            <w:bottom w:val="none" w:sz="0" w:space="0" w:color="auto"/>
            <w:right w:val="none" w:sz="0" w:space="0" w:color="auto"/>
          </w:divBdr>
        </w:div>
        <w:div w:id="491608755">
          <w:marLeft w:val="480"/>
          <w:marRight w:val="0"/>
          <w:marTop w:val="0"/>
          <w:marBottom w:val="0"/>
          <w:divBdr>
            <w:top w:val="none" w:sz="0" w:space="0" w:color="auto"/>
            <w:left w:val="none" w:sz="0" w:space="0" w:color="auto"/>
            <w:bottom w:val="none" w:sz="0" w:space="0" w:color="auto"/>
            <w:right w:val="none" w:sz="0" w:space="0" w:color="auto"/>
          </w:divBdr>
        </w:div>
        <w:div w:id="395982470">
          <w:marLeft w:val="480"/>
          <w:marRight w:val="0"/>
          <w:marTop w:val="0"/>
          <w:marBottom w:val="0"/>
          <w:divBdr>
            <w:top w:val="none" w:sz="0" w:space="0" w:color="auto"/>
            <w:left w:val="none" w:sz="0" w:space="0" w:color="auto"/>
            <w:bottom w:val="none" w:sz="0" w:space="0" w:color="auto"/>
            <w:right w:val="none" w:sz="0" w:space="0" w:color="auto"/>
          </w:divBdr>
        </w:div>
        <w:div w:id="994798493">
          <w:marLeft w:val="480"/>
          <w:marRight w:val="0"/>
          <w:marTop w:val="0"/>
          <w:marBottom w:val="0"/>
          <w:divBdr>
            <w:top w:val="none" w:sz="0" w:space="0" w:color="auto"/>
            <w:left w:val="none" w:sz="0" w:space="0" w:color="auto"/>
            <w:bottom w:val="none" w:sz="0" w:space="0" w:color="auto"/>
            <w:right w:val="none" w:sz="0" w:space="0" w:color="auto"/>
          </w:divBdr>
        </w:div>
        <w:div w:id="2118593683">
          <w:marLeft w:val="480"/>
          <w:marRight w:val="0"/>
          <w:marTop w:val="0"/>
          <w:marBottom w:val="0"/>
          <w:divBdr>
            <w:top w:val="none" w:sz="0" w:space="0" w:color="auto"/>
            <w:left w:val="none" w:sz="0" w:space="0" w:color="auto"/>
            <w:bottom w:val="none" w:sz="0" w:space="0" w:color="auto"/>
            <w:right w:val="none" w:sz="0" w:space="0" w:color="auto"/>
          </w:divBdr>
        </w:div>
        <w:div w:id="392698000">
          <w:marLeft w:val="480"/>
          <w:marRight w:val="0"/>
          <w:marTop w:val="0"/>
          <w:marBottom w:val="0"/>
          <w:divBdr>
            <w:top w:val="none" w:sz="0" w:space="0" w:color="auto"/>
            <w:left w:val="none" w:sz="0" w:space="0" w:color="auto"/>
            <w:bottom w:val="none" w:sz="0" w:space="0" w:color="auto"/>
            <w:right w:val="none" w:sz="0" w:space="0" w:color="auto"/>
          </w:divBdr>
        </w:div>
        <w:div w:id="1563953322">
          <w:marLeft w:val="480"/>
          <w:marRight w:val="0"/>
          <w:marTop w:val="0"/>
          <w:marBottom w:val="0"/>
          <w:divBdr>
            <w:top w:val="none" w:sz="0" w:space="0" w:color="auto"/>
            <w:left w:val="none" w:sz="0" w:space="0" w:color="auto"/>
            <w:bottom w:val="none" w:sz="0" w:space="0" w:color="auto"/>
            <w:right w:val="none" w:sz="0" w:space="0" w:color="auto"/>
          </w:divBdr>
        </w:div>
        <w:div w:id="2017417558">
          <w:marLeft w:val="480"/>
          <w:marRight w:val="0"/>
          <w:marTop w:val="0"/>
          <w:marBottom w:val="0"/>
          <w:divBdr>
            <w:top w:val="none" w:sz="0" w:space="0" w:color="auto"/>
            <w:left w:val="none" w:sz="0" w:space="0" w:color="auto"/>
            <w:bottom w:val="none" w:sz="0" w:space="0" w:color="auto"/>
            <w:right w:val="none" w:sz="0" w:space="0" w:color="auto"/>
          </w:divBdr>
        </w:div>
        <w:div w:id="1830439000">
          <w:marLeft w:val="480"/>
          <w:marRight w:val="0"/>
          <w:marTop w:val="0"/>
          <w:marBottom w:val="0"/>
          <w:divBdr>
            <w:top w:val="none" w:sz="0" w:space="0" w:color="auto"/>
            <w:left w:val="none" w:sz="0" w:space="0" w:color="auto"/>
            <w:bottom w:val="none" w:sz="0" w:space="0" w:color="auto"/>
            <w:right w:val="none" w:sz="0" w:space="0" w:color="auto"/>
          </w:divBdr>
        </w:div>
        <w:div w:id="1835760484">
          <w:marLeft w:val="480"/>
          <w:marRight w:val="0"/>
          <w:marTop w:val="0"/>
          <w:marBottom w:val="0"/>
          <w:divBdr>
            <w:top w:val="none" w:sz="0" w:space="0" w:color="auto"/>
            <w:left w:val="none" w:sz="0" w:space="0" w:color="auto"/>
            <w:bottom w:val="none" w:sz="0" w:space="0" w:color="auto"/>
            <w:right w:val="none" w:sz="0" w:space="0" w:color="auto"/>
          </w:divBdr>
        </w:div>
        <w:div w:id="1425029966">
          <w:marLeft w:val="480"/>
          <w:marRight w:val="0"/>
          <w:marTop w:val="0"/>
          <w:marBottom w:val="0"/>
          <w:divBdr>
            <w:top w:val="none" w:sz="0" w:space="0" w:color="auto"/>
            <w:left w:val="none" w:sz="0" w:space="0" w:color="auto"/>
            <w:bottom w:val="none" w:sz="0" w:space="0" w:color="auto"/>
            <w:right w:val="none" w:sz="0" w:space="0" w:color="auto"/>
          </w:divBdr>
        </w:div>
        <w:div w:id="1083140660">
          <w:marLeft w:val="480"/>
          <w:marRight w:val="0"/>
          <w:marTop w:val="0"/>
          <w:marBottom w:val="0"/>
          <w:divBdr>
            <w:top w:val="none" w:sz="0" w:space="0" w:color="auto"/>
            <w:left w:val="none" w:sz="0" w:space="0" w:color="auto"/>
            <w:bottom w:val="none" w:sz="0" w:space="0" w:color="auto"/>
            <w:right w:val="none" w:sz="0" w:space="0" w:color="auto"/>
          </w:divBdr>
        </w:div>
        <w:div w:id="1854107720">
          <w:marLeft w:val="480"/>
          <w:marRight w:val="0"/>
          <w:marTop w:val="0"/>
          <w:marBottom w:val="0"/>
          <w:divBdr>
            <w:top w:val="none" w:sz="0" w:space="0" w:color="auto"/>
            <w:left w:val="none" w:sz="0" w:space="0" w:color="auto"/>
            <w:bottom w:val="none" w:sz="0" w:space="0" w:color="auto"/>
            <w:right w:val="none" w:sz="0" w:space="0" w:color="auto"/>
          </w:divBdr>
        </w:div>
        <w:div w:id="735779455">
          <w:marLeft w:val="480"/>
          <w:marRight w:val="0"/>
          <w:marTop w:val="0"/>
          <w:marBottom w:val="0"/>
          <w:divBdr>
            <w:top w:val="none" w:sz="0" w:space="0" w:color="auto"/>
            <w:left w:val="none" w:sz="0" w:space="0" w:color="auto"/>
            <w:bottom w:val="none" w:sz="0" w:space="0" w:color="auto"/>
            <w:right w:val="none" w:sz="0" w:space="0" w:color="auto"/>
          </w:divBdr>
        </w:div>
        <w:div w:id="434326735">
          <w:marLeft w:val="480"/>
          <w:marRight w:val="0"/>
          <w:marTop w:val="0"/>
          <w:marBottom w:val="0"/>
          <w:divBdr>
            <w:top w:val="none" w:sz="0" w:space="0" w:color="auto"/>
            <w:left w:val="none" w:sz="0" w:space="0" w:color="auto"/>
            <w:bottom w:val="none" w:sz="0" w:space="0" w:color="auto"/>
            <w:right w:val="none" w:sz="0" w:space="0" w:color="auto"/>
          </w:divBdr>
        </w:div>
        <w:div w:id="864441614">
          <w:marLeft w:val="480"/>
          <w:marRight w:val="0"/>
          <w:marTop w:val="0"/>
          <w:marBottom w:val="0"/>
          <w:divBdr>
            <w:top w:val="none" w:sz="0" w:space="0" w:color="auto"/>
            <w:left w:val="none" w:sz="0" w:space="0" w:color="auto"/>
            <w:bottom w:val="none" w:sz="0" w:space="0" w:color="auto"/>
            <w:right w:val="none" w:sz="0" w:space="0" w:color="auto"/>
          </w:divBdr>
        </w:div>
        <w:div w:id="674528127">
          <w:marLeft w:val="480"/>
          <w:marRight w:val="0"/>
          <w:marTop w:val="0"/>
          <w:marBottom w:val="0"/>
          <w:divBdr>
            <w:top w:val="none" w:sz="0" w:space="0" w:color="auto"/>
            <w:left w:val="none" w:sz="0" w:space="0" w:color="auto"/>
            <w:bottom w:val="none" w:sz="0" w:space="0" w:color="auto"/>
            <w:right w:val="none" w:sz="0" w:space="0" w:color="auto"/>
          </w:divBdr>
        </w:div>
        <w:div w:id="1729457566">
          <w:marLeft w:val="480"/>
          <w:marRight w:val="0"/>
          <w:marTop w:val="0"/>
          <w:marBottom w:val="0"/>
          <w:divBdr>
            <w:top w:val="none" w:sz="0" w:space="0" w:color="auto"/>
            <w:left w:val="none" w:sz="0" w:space="0" w:color="auto"/>
            <w:bottom w:val="none" w:sz="0" w:space="0" w:color="auto"/>
            <w:right w:val="none" w:sz="0" w:space="0" w:color="auto"/>
          </w:divBdr>
        </w:div>
      </w:divsChild>
    </w:div>
    <w:div w:id="1745954607">
      <w:bodyDiv w:val="1"/>
      <w:marLeft w:val="0"/>
      <w:marRight w:val="0"/>
      <w:marTop w:val="0"/>
      <w:marBottom w:val="0"/>
      <w:divBdr>
        <w:top w:val="none" w:sz="0" w:space="0" w:color="auto"/>
        <w:left w:val="none" w:sz="0" w:space="0" w:color="auto"/>
        <w:bottom w:val="none" w:sz="0" w:space="0" w:color="auto"/>
        <w:right w:val="none" w:sz="0" w:space="0" w:color="auto"/>
      </w:divBdr>
    </w:div>
    <w:div w:id="1748845412">
      <w:bodyDiv w:val="1"/>
      <w:marLeft w:val="0"/>
      <w:marRight w:val="0"/>
      <w:marTop w:val="0"/>
      <w:marBottom w:val="0"/>
      <w:divBdr>
        <w:top w:val="none" w:sz="0" w:space="0" w:color="auto"/>
        <w:left w:val="none" w:sz="0" w:space="0" w:color="auto"/>
        <w:bottom w:val="none" w:sz="0" w:space="0" w:color="auto"/>
        <w:right w:val="none" w:sz="0" w:space="0" w:color="auto"/>
      </w:divBdr>
    </w:div>
    <w:div w:id="1750224448">
      <w:bodyDiv w:val="1"/>
      <w:marLeft w:val="0"/>
      <w:marRight w:val="0"/>
      <w:marTop w:val="0"/>
      <w:marBottom w:val="0"/>
      <w:divBdr>
        <w:top w:val="none" w:sz="0" w:space="0" w:color="auto"/>
        <w:left w:val="none" w:sz="0" w:space="0" w:color="auto"/>
        <w:bottom w:val="none" w:sz="0" w:space="0" w:color="auto"/>
        <w:right w:val="none" w:sz="0" w:space="0" w:color="auto"/>
      </w:divBdr>
    </w:div>
    <w:div w:id="1750348772">
      <w:bodyDiv w:val="1"/>
      <w:marLeft w:val="0"/>
      <w:marRight w:val="0"/>
      <w:marTop w:val="0"/>
      <w:marBottom w:val="0"/>
      <w:divBdr>
        <w:top w:val="none" w:sz="0" w:space="0" w:color="auto"/>
        <w:left w:val="none" w:sz="0" w:space="0" w:color="auto"/>
        <w:bottom w:val="none" w:sz="0" w:space="0" w:color="auto"/>
        <w:right w:val="none" w:sz="0" w:space="0" w:color="auto"/>
      </w:divBdr>
    </w:div>
    <w:div w:id="1752922962">
      <w:bodyDiv w:val="1"/>
      <w:marLeft w:val="0"/>
      <w:marRight w:val="0"/>
      <w:marTop w:val="0"/>
      <w:marBottom w:val="0"/>
      <w:divBdr>
        <w:top w:val="none" w:sz="0" w:space="0" w:color="auto"/>
        <w:left w:val="none" w:sz="0" w:space="0" w:color="auto"/>
        <w:bottom w:val="none" w:sz="0" w:space="0" w:color="auto"/>
        <w:right w:val="none" w:sz="0" w:space="0" w:color="auto"/>
      </w:divBdr>
    </w:div>
    <w:div w:id="1756628922">
      <w:bodyDiv w:val="1"/>
      <w:marLeft w:val="0"/>
      <w:marRight w:val="0"/>
      <w:marTop w:val="0"/>
      <w:marBottom w:val="0"/>
      <w:divBdr>
        <w:top w:val="none" w:sz="0" w:space="0" w:color="auto"/>
        <w:left w:val="none" w:sz="0" w:space="0" w:color="auto"/>
        <w:bottom w:val="none" w:sz="0" w:space="0" w:color="auto"/>
        <w:right w:val="none" w:sz="0" w:space="0" w:color="auto"/>
      </w:divBdr>
    </w:div>
    <w:div w:id="1758477308">
      <w:bodyDiv w:val="1"/>
      <w:marLeft w:val="0"/>
      <w:marRight w:val="0"/>
      <w:marTop w:val="0"/>
      <w:marBottom w:val="0"/>
      <w:divBdr>
        <w:top w:val="none" w:sz="0" w:space="0" w:color="auto"/>
        <w:left w:val="none" w:sz="0" w:space="0" w:color="auto"/>
        <w:bottom w:val="none" w:sz="0" w:space="0" w:color="auto"/>
        <w:right w:val="none" w:sz="0" w:space="0" w:color="auto"/>
      </w:divBdr>
    </w:div>
    <w:div w:id="1758667553">
      <w:bodyDiv w:val="1"/>
      <w:marLeft w:val="0"/>
      <w:marRight w:val="0"/>
      <w:marTop w:val="0"/>
      <w:marBottom w:val="0"/>
      <w:divBdr>
        <w:top w:val="none" w:sz="0" w:space="0" w:color="auto"/>
        <w:left w:val="none" w:sz="0" w:space="0" w:color="auto"/>
        <w:bottom w:val="none" w:sz="0" w:space="0" w:color="auto"/>
        <w:right w:val="none" w:sz="0" w:space="0" w:color="auto"/>
      </w:divBdr>
    </w:div>
    <w:div w:id="1758675603">
      <w:bodyDiv w:val="1"/>
      <w:marLeft w:val="0"/>
      <w:marRight w:val="0"/>
      <w:marTop w:val="0"/>
      <w:marBottom w:val="0"/>
      <w:divBdr>
        <w:top w:val="none" w:sz="0" w:space="0" w:color="auto"/>
        <w:left w:val="none" w:sz="0" w:space="0" w:color="auto"/>
        <w:bottom w:val="none" w:sz="0" w:space="0" w:color="auto"/>
        <w:right w:val="none" w:sz="0" w:space="0" w:color="auto"/>
      </w:divBdr>
    </w:div>
    <w:div w:id="1758792927">
      <w:bodyDiv w:val="1"/>
      <w:marLeft w:val="0"/>
      <w:marRight w:val="0"/>
      <w:marTop w:val="0"/>
      <w:marBottom w:val="0"/>
      <w:divBdr>
        <w:top w:val="none" w:sz="0" w:space="0" w:color="auto"/>
        <w:left w:val="none" w:sz="0" w:space="0" w:color="auto"/>
        <w:bottom w:val="none" w:sz="0" w:space="0" w:color="auto"/>
        <w:right w:val="none" w:sz="0" w:space="0" w:color="auto"/>
      </w:divBdr>
    </w:div>
    <w:div w:id="1766531405">
      <w:bodyDiv w:val="1"/>
      <w:marLeft w:val="0"/>
      <w:marRight w:val="0"/>
      <w:marTop w:val="0"/>
      <w:marBottom w:val="0"/>
      <w:divBdr>
        <w:top w:val="none" w:sz="0" w:space="0" w:color="auto"/>
        <w:left w:val="none" w:sz="0" w:space="0" w:color="auto"/>
        <w:bottom w:val="none" w:sz="0" w:space="0" w:color="auto"/>
        <w:right w:val="none" w:sz="0" w:space="0" w:color="auto"/>
      </w:divBdr>
    </w:div>
    <w:div w:id="1768429146">
      <w:bodyDiv w:val="1"/>
      <w:marLeft w:val="0"/>
      <w:marRight w:val="0"/>
      <w:marTop w:val="0"/>
      <w:marBottom w:val="0"/>
      <w:divBdr>
        <w:top w:val="none" w:sz="0" w:space="0" w:color="auto"/>
        <w:left w:val="none" w:sz="0" w:space="0" w:color="auto"/>
        <w:bottom w:val="none" w:sz="0" w:space="0" w:color="auto"/>
        <w:right w:val="none" w:sz="0" w:space="0" w:color="auto"/>
      </w:divBdr>
    </w:div>
    <w:div w:id="1768962209">
      <w:bodyDiv w:val="1"/>
      <w:marLeft w:val="0"/>
      <w:marRight w:val="0"/>
      <w:marTop w:val="0"/>
      <w:marBottom w:val="0"/>
      <w:divBdr>
        <w:top w:val="none" w:sz="0" w:space="0" w:color="auto"/>
        <w:left w:val="none" w:sz="0" w:space="0" w:color="auto"/>
        <w:bottom w:val="none" w:sz="0" w:space="0" w:color="auto"/>
        <w:right w:val="none" w:sz="0" w:space="0" w:color="auto"/>
      </w:divBdr>
    </w:div>
    <w:div w:id="1770076043">
      <w:bodyDiv w:val="1"/>
      <w:marLeft w:val="0"/>
      <w:marRight w:val="0"/>
      <w:marTop w:val="0"/>
      <w:marBottom w:val="0"/>
      <w:divBdr>
        <w:top w:val="none" w:sz="0" w:space="0" w:color="auto"/>
        <w:left w:val="none" w:sz="0" w:space="0" w:color="auto"/>
        <w:bottom w:val="none" w:sz="0" w:space="0" w:color="auto"/>
        <w:right w:val="none" w:sz="0" w:space="0" w:color="auto"/>
      </w:divBdr>
    </w:div>
    <w:div w:id="1770421343">
      <w:bodyDiv w:val="1"/>
      <w:marLeft w:val="0"/>
      <w:marRight w:val="0"/>
      <w:marTop w:val="0"/>
      <w:marBottom w:val="0"/>
      <w:divBdr>
        <w:top w:val="none" w:sz="0" w:space="0" w:color="auto"/>
        <w:left w:val="none" w:sz="0" w:space="0" w:color="auto"/>
        <w:bottom w:val="none" w:sz="0" w:space="0" w:color="auto"/>
        <w:right w:val="none" w:sz="0" w:space="0" w:color="auto"/>
      </w:divBdr>
    </w:div>
    <w:div w:id="1770928511">
      <w:bodyDiv w:val="1"/>
      <w:marLeft w:val="0"/>
      <w:marRight w:val="0"/>
      <w:marTop w:val="0"/>
      <w:marBottom w:val="0"/>
      <w:divBdr>
        <w:top w:val="none" w:sz="0" w:space="0" w:color="auto"/>
        <w:left w:val="none" w:sz="0" w:space="0" w:color="auto"/>
        <w:bottom w:val="none" w:sz="0" w:space="0" w:color="auto"/>
        <w:right w:val="none" w:sz="0" w:space="0" w:color="auto"/>
      </w:divBdr>
    </w:div>
    <w:div w:id="1771005182">
      <w:bodyDiv w:val="1"/>
      <w:marLeft w:val="0"/>
      <w:marRight w:val="0"/>
      <w:marTop w:val="0"/>
      <w:marBottom w:val="0"/>
      <w:divBdr>
        <w:top w:val="none" w:sz="0" w:space="0" w:color="auto"/>
        <w:left w:val="none" w:sz="0" w:space="0" w:color="auto"/>
        <w:bottom w:val="none" w:sz="0" w:space="0" w:color="auto"/>
        <w:right w:val="none" w:sz="0" w:space="0" w:color="auto"/>
      </w:divBdr>
      <w:divsChild>
        <w:div w:id="1251502698">
          <w:marLeft w:val="480"/>
          <w:marRight w:val="0"/>
          <w:marTop w:val="0"/>
          <w:marBottom w:val="0"/>
          <w:divBdr>
            <w:top w:val="none" w:sz="0" w:space="0" w:color="auto"/>
            <w:left w:val="none" w:sz="0" w:space="0" w:color="auto"/>
            <w:bottom w:val="none" w:sz="0" w:space="0" w:color="auto"/>
            <w:right w:val="none" w:sz="0" w:space="0" w:color="auto"/>
          </w:divBdr>
        </w:div>
        <w:div w:id="2073573987">
          <w:marLeft w:val="480"/>
          <w:marRight w:val="0"/>
          <w:marTop w:val="0"/>
          <w:marBottom w:val="0"/>
          <w:divBdr>
            <w:top w:val="none" w:sz="0" w:space="0" w:color="auto"/>
            <w:left w:val="none" w:sz="0" w:space="0" w:color="auto"/>
            <w:bottom w:val="none" w:sz="0" w:space="0" w:color="auto"/>
            <w:right w:val="none" w:sz="0" w:space="0" w:color="auto"/>
          </w:divBdr>
        </w:div>
        <w:div w:id="306859550">
          <w:marLeft w:val="480"/>
          <w:marRight w:val="0"/>
          <w:marTop w:val="0"/>
          <w:marBottom w:val="0"/>
          <w:divBdr>
            <w:top w:val="none" w:sz="0" w:space="0" w:color="auto"/>
            <w:left w:val="none" w:sz="0" w:space="0" w:color="auto"/>
            <w:bottom w:val="none" w:sz="0" w:space="0" w:color="auto"/>
            <w:right w:val="none" w:sz="0" w:space="0" w:color="auto"/>
          </w:divBdr>
        </w:div>
        <w:div w:id="1654941800">
          <w:marLeft w:val="480"/>
          <w:marRight w:val="0"/>
          <w:marTop w:val="0"/>
          <w:marBottom w:val="0"/>
          <w:divBdr>
            <w:top w:val="none" w:sz="0" w:space="0" w:color="auto"/>
            <w:left w:val="none" w:sz="0" w:space="0" w:color="auto"/>
            <w:bottom w:val="none" w:sz="0" w:space="0" w:color="auto"/>
            <w:right w:val="none" w:sz="0" w:space="0" w:color="auto"/>
          </w:divBdr>
        </w:div>
        <w:div w:id="1962302783">
          <w:marLeft w:val="480"/>
          <w:marRight w:val="0"/>
          <w:marTop w:val="0"/>
          <w:marBottom w:val="0"/>
          <w:divBdr>
            <w:top w:val="none" w:sz="0" w:space="0" w:color="auto"/>
            <w:left w:val="none" w:sz="0" w:space="0" w:color="auto"/>
            <w:bottom w:val="none" w:sz="0" w:space="0" w:color="auto"/>
            <w:right w:val="none" w:sz="0" w:space="0" w:color="auto"/>
          </w:divBdr>
        </w:div>
        <w:div w:id="1526364056">
          <w:marLeft w:val="480"/>
          <w:marRight w:val="0"/>
          <w:marTop w:val="0"/>
          <w:marBottom w:val="0"/>
          <w:divBdr>
            <w:top w:val="none" w:sz="0" w:space="0" w:color="auto"/>
            <w:left w:val="none" w:sz="0" w:space="0" w:color="auto"/>
            <w:bottom w:val="none" w:sz="0" w:space="0" w:color="auto"/>
            <w:right w:val="none" w:sz="0" w:space="0" w:color="auto"/>
          </w:divBdr>
        </w:div>
        <w:div w:id="746539841">
          <w:marLeft w:val="480"/>
          <w:marRight w:val="0"/>
          <w:marTop w:val="0"/>
          <w:marBottom w:val="0"/>
          <w:divBdr>
            <w:top w:val="none" w:sz="0" w:space="0" w:color="auto"/>
            <w:left w:val="none" w:sz="0" w:space="0" w:color="auto"/>
            <w:bottom w:val="none" w:sz="0" w:space="0" w:color="auto"/>
            <w:right w:val="none" w:sz="0" w:space="0" w:color="auto"/>
          </w:divBdr>
        </w:div>
        <w:div w:id="365371729">
          <w:marLeft w:val="480"/>
          <w:marRight w:val="0"/>
          <w:marTop w:val="0"/>
          <w:marBottom w:val="0"/>
          <w:divBdr>
            <w:top w:val="none" w:sz="0" w:space="0" w:color="auto"/>
            <w:left w:val="none" w:sz="0" w:space="0" w:color="auto"/>
            <w:bottom w:val="none" w:sz="0" w:space="0" w:color="auto"/>
            <w:right w:val="none" w:sz="0" w:space="0" w:color="auto"/>
          </w:divBdr>
        </w:div>
        <w:div w:id="862674280">
          <w:marLeft w:val="480"/>
          <w:marRight w:val="0"/>
          <w:marTop w:val="0"/>
          <w:marBottom w:val="0"/>
          <w:divBdr>
            <w:top w:val="none" w:sz="0" w:space="0" w:color="auto"/>
            <w:left w:val="none" w:sz="0" w:space="0" w:color="auto"/>
            <w:bottom w:val="none" w:sz="0" w:space="0" w:color="auto"/>
            <w:right w:val="none" w:sz="0" w:space="0" w:color="auto"/>
          </w:divBdr>
        </w:div>
        <w:div w:id="21906857">
          <w:marLeft w:val="480"/>
          <w:marRight w:val="0"/>
          <w:marTop w:val="0"/>
          <w:marBottom w:val="0"/>
          <w:divBdr>
            <w:top w:val="none" w:sz="0" w:space="0" w:color="auto"/>
            <w:left w:val="none" w:sz="0" w:space="0" w:color="auto"/>
            <w:bottom w:val="none" w:sz="0" w:space="0" w:color="auto"/>
            <w:right w:val="none" w:sz="0" w:space="0" w:color="auto"/>
          </w:divBdr>
        </w:div>
        <w:div w:id="210652806">
          <w:marLeft w:val="480"/>
          <w:marRight w:val="0"/>
          <w:marTop w:val="0"/>
          <w:marBottom w:val="0"/>
          <w:divBdr>
            <w:top w:val="none" w:sz="0" w:space="0" w:color="auto"/>
            <w:left w:val="none" w:sz="0" w:space="0" w:color="auto"/>
            <w:bottom w:val="none" w:sz="0" w:space="0" w:color="auto"/>
            <w:right w:val="none" w:sz="0" w:space="0" w:color="auto"/>
          </w:divBdr>
        </w:div>
        <w:div w:id="178275921">
          <w:marLeft w:val="480"/>
          <w:marRight w:val="0"/>
          <w:marTop w:val="0"/>
          <w:marBottom w:val="0"/>
          <w:divBdr>
            <w:top w:val="none" w:sz="0" w:space="0" w:color="auto"/>
            <w:left w:val="none" w:sz="0" w:space="0" w:color="auto"/>
            <w:bottom w:val="none" w:sz="0" w:space="0" w:color="auto"/>
            <w:right w:val="none" w:sz="0" w:space="0" w:color="auto"/>
          </w:divBdr>
        </w:div>
        <w:div w:id="752317961">
          <w:marLeft w:val="480"/>
          <w:marRight w:val="0"/>
          <w:marTop w:val="0"/>
          <w:marBottom w:val="0"/>
          <w:divBdr>
            <w:top w:val="none" w:sz="0" w:space="0" w:color="auto"/>
            <w:left w:val="none" w:sz="0" w:space="0" w:color="auto"/>
            <w:bottom w:val="none" w:sz="0" w:space="0" w:color="auto"/>
            <w:right w:val="none" w:sz="0" w:space="0" w:color="auto"/>
          </w:divBdr>
        </w:div>
        <w:div w:id="1925530139">
          <w:marLeft w:val="480"/>
          <w:marRight w:val="0"/>
          <w:marTop w:val="0"/>
          <w:marBottom w:val="0"/>
          <w:divBdr>
            <w:top w:val="none" w:sz="0" w:space="0" w:color="auto"/>
            <w:left w:val="none" w:sz="0" w:space="0" w:color="auto"/>
            <w:bottom w:val="none" w:sz="0" w:space="0" w:color="auto"/>
            <w:right w:val="none" w:sz="0" w:space="0" w:color="auto"/>
          </w:divBdr>
        </w:div>
        <w:div w:id="244726713">
          <w:marLeft w:val="480"/>
          <w:marRight w:val="0"/>
          <w:marTop w:val="0"/>
          <w:marBottom w:val="0"/>
          <w:divBdr>
            <w:top w:val="none" w:sz="0" w:space="0" w:color="auto"/>
            <w:left w:val="none" w:sz="0" w:space="0" w:color="auto"/>
            <w:bottom w:val="none" w:sz="0" w:space="0" w:color="auto"/>
            <w:right w:val="none" w:sz="0" w:space="0" w:color="auto"/>
          </w:divBdr>
        </w:div>
        <w:div w:id="1347825155">
          <w:marLeft w:val="480"/>
          <w:marRight w:val="0"/>
          <w:marTop w:val="0"/>
          <w:marBottom w:val="0"/>
          <w:divBdr>
            <w:top w:val="none" w:sz="0" w:space="0" w:color="auto"/>
            <w:left w:val="none" w:sz="0" w:space="0" w:color="auto"/>
            <w:bottom w:val="none" w:sz="0" w:space="0" w:color="auto"/>
            <w:right w:val="none" w:sz="0" w:space="0" w:color="auto"/>
          </w:divBdr>
        </w:div>
        <w:div w:id="855849134">
          <w:marLeft w:val="480"/>
          <w:marRight w:val="0"/>
          <w:marTop w:val="0"/>
          <w:marBottom w:val="0"/>
          <w:divBdr>
            <w:top w:val="none" w:sz="0" w:space="0" w:color="auto"/>
            <w:left w:val="none" w:sz="0" w:space="0" w:color="auto"/>
            <w:bottom w:val="none" w:sz="0" w:space="0" w:color="auto"/>
            <w:right w:val="none" w:sz="0" w:space="0" w:color="auto"/>
          </w:divBdr>
        </w:div>
        <w:div w:id="268123216">
          <w:marLeft w:val="480"/>
          <w:marRight w:val="0"/>
          <w:marTop w:val="0"/>
          <w:marBottom w:val="0"/>
          <w:divBdr>
            <w:top w:val="none" w:sz="0" w:space="0" w:color="auto"/>
            <w:left w:val="none" w:sz="0" w:space="0" w:color="auto"/>
            <w:bottom w:val="none" w:sz="0" w:space="0" w:color="auto"/>
            <w:right w:val="none" w:sz="0" w:space="0" w:color="auto"/>
          </w:divBdr>
        </w:div>
        <w:div w:id="1723407984">
          <w:marLeft w:val="480"/>
          <w:marRight w:val="0"/>
          <w:marTop w:val="0"/>
          <w:marBottom w:val="0"/>
          <w:divBdr>
            <w:top w:val="none" w:sz="0" w:space="0" w:color="auto"/>
            <w:left w:val="none" w:sz="0" w:space="0" w:color="auto"/>
            <w:bottom w:val="none" w:sz="0" w:space="0" w:color="auto"/>
            <w:right w:val="none" w:sz="0" w:space="0" w:color="auto"/>
          </w:divBdr>
        </w:div>
        <w:div w:id="1359626312">
          <w:marLeft w:val="480"/>
          <w:marRight w:val="0"/>
          <w:marTop w:val="0"/>
          <w:marBottom w:val="0"/>
          <w:divBdr>
            <w:top w:val="none" w:sz="0" w:space="0" w:color="auto"/>
            <w:left w:val="none" w:sz="0" w:space="0" w:color="auto"/>
            <w:bottom w:val="none" w:sz="0" w:space="0" w:color="auto"/>
            <w:right w:val="none" w:sz="0" w:space="0" w:color="auto"/>
          </w:divBdr>
        </w:div>
        <w:div w:id="740834083">
          <w:marLeft w:val="480"/>
          <w:marRight w:val="0"/>
          <w:marTop w:val="0"/>
          <w:marBottom w:val="0"/>
          <w:divBdr>
            <w:top w:val="none" w:sz="0" w:space="0" w:color="auto"/>
            <w:left w:val="none" w:sz="0" w:space="0" w:color="auto"/>
            <w:bottom w:val="none" w:sz="0" w:space="0" w:color="auto"/>
            <w:right w:val="none" w:sz="0" w:space="0" w:color="auto"/>
          </w:divBdr>
        </w:div>
        <w:div w:id="1302882640">
          <w:marLeft w:val="480"/>
          <w:marRight w:val="0"/>
          <w:marTop w:val="0"/>
          <w:marBottom w:val="0"/>
          <w:divBdr>
            <w:top w:val="none" w:sz="0" w:space="0" w:color="auto"/>
            <w:left w:val="none" w:sz="0" w:space="0" w:color="auto"/>
            <w:bottom w:val="none" w:sz="0" w:space="0" w:color="auto"/>
            <w:right w:val="none" w:sz="0" w:space="0" w:color="auto"/>
          </w:divBdr>
        </w:div>
        <w:div w:id="1254822621">
          <w:marLeft w:val="480"/>
          <w:marRight w:val="0"/>
          <w:marTop w:val="0"/>
          <w:marBottom w:val="0"/>
          <w:divBdr>
            <w:top w:val="none" w:sz="0" w:space="0" w:color="auto"/>
            <w:left w:val="none" w:sz="0" w:space="0" w:color="auto"/>
            <w:bottom w:val="none" w:sz="0" w:space="0" w:color="auto"/>
            <w:right w:val="none" w:sz="0" w:space="0" w:color="auto"/>
          </w:divBdr>
        </w:div>
        <w:div w:id="830219591">
          <w:marLeft w:val="480"/>
          <w:marRight w:val="0"/>
          <w:marTop w:val="0"/>
          <w:marBottom w:val="0"/>
          <w:divBdr>
            <w:top w:val="none" w:sz="0" w:space="0" w:color="auto"/>
            <w:left w:val="none" w:sz="0" w:space="0" w:color="auto"/>
            <w:bottom w:val="none" w:sz="0" w:space="0" w:color="auto"/>
            <w:right w:val="none" w:sz="0" w:space="0" w:color="auto"/>
          </w:divBdr>
        </w:div>
        <w:div w:id="547684813">
          <w:marLeft w:val="480"/>
          <w:marRight w:val="0"/>
          <w:marTop w:val="0"/>
          <w:marBottom w:val="0"/>
          <w:divBdr>
            <w:top w:val="none" w:sz="0" w:space="0" w:color="auto"/>
            <w:left w:val="none" w:sz="0" w:space="0" w:color="auto"/>
            <w:bottom w:val="none" w:sz="0" w:space="0" w:color="auto"/>
            <w:right w:val="none" w:sz="0" w:space="0" w:color="auto"/>
          </w:divBdr>
        </w:div>
        <w:div w:id="578758304">
          <w:marLeft w:val="480"/>
          <w:marRight w:val="0"/>
          <w:marTop w:val="0"/>
          <w:marBottom w:val="0"/>
          <w:divBdr>
            <w:top w:val="none" w:sz="0" w:space="0" w:color="auto"/>
            <w:left w:val="none" w:sz="0" w:space="0" w:color="auto"/>
            <w:bottom w:val="none" w:sz="0" w:space="0" w:color="auto"/>
            <w:right w:val="none" w:sz="0" w:space="0" w:color="auto"/>
          </w:divBdr>
        </w:div>
        <w:div w:id="1855487213">
          <w:marLeft w:val="480"/>
          <w:marRight w:val="0"/>
          <w:marTop w:val="0"/>
          <w:marBottom w:val="0"/>
          <w:divBdr>
            <w:top w:val="none" w:sz="0" w:space="0" w:color="auto"/>
            <w:left w:val="none" w:sz="0" w:space="0" w:color="auto"/>
            <w:bottom w:val="none" w:sz="0" w:space="0" w:color="auto"/>
            <w:right w:val="none" w:sz="0" w:space="0" w:color="auto"/>
          </w:divBdr>
        </w:div>
        <w:div w:id="1209368216">
          <w:marLeft w:val="480"/>
          <w:marRight w:val="0"/>
          <w:marTop w:val="0"/>
          <w:marBottom w:val="0"/>
          <w:divBdr>
            <w:top w:val="none" w:sz="0" w:space="0" w:color="auto"/>
            <w:left w:val="none" w:sz="0" w:space="0" w:color="auto"/>
            <w:bottom w:val="none" w:sz="0" w:space="0" w:color="auto"/>
            <w:right w:val="none" w:sz="0" w:space="0" w:color="auto"/>
          </w:divBdr>
        </w:div>
        <w:div w:id="1113129632">
          <w:marLeft w:val="480"/>
          <w:marRight w:val="0"/>
          <w:marTop w:val="0"/>
          <w:marBottom w:val="0"/>
          <w:divBdr>
            <w:top w:val="none" w:sz="0" w:space="0" w:color="auto"/>
            <w:left w:val="none" w:sz="0" w:space="0" w:color="auto"/>
            <w:bottom w:val="none" w:sz="0" w:space="0" w:color="auto"/>
            <w:right w:val="none" w:sz="0" w:space="0" w:color="auto"/>
          </w:divBdr>
        </w:div>
        <w:div w:id="973103744">
          <w:marLeft w:val="480"/>
          <w:marRight w:val="0"/>
          <w:marTop w:val="0"/>
          <w:marBottom w:val="0"/>
          <w:divBdr>
            <w:top w:val="none" w:sz="0" w:space="0" w:color="auto"/>
            <w:left w:val="none" w:sz="0" w:space="0" w:color="auto"/>
            <w:bottom w:val="none" w:sz="0" w:space="0" w:color="auto"/>
            <w:right w:val="none" w:sz="0" w:space="0" w:color="auto"/>
          </w:divBdr>
        </w:div>
        <w:div w:id="1640379263">
          <w:marLeft w:val="480"/>
          <w:marRight w:val="0"/>
          <w:marTop w:val="0"/>
          <w:marBottom w:val="0"/>
          <w:divBdr>
            <w:top w:val="none" w:sz="0" w:space="0" w:color="auto"/>
            <w:left w:val="none" w:sz="0" w:space="0" w:color="auto"/>
            <w:bottom w:val="none" w:sz="0" w:space="0" w:color="auto"/>
            <w:right w:val="none" w:sz="0" w:space="0" w:color="auto"/>
          </w:divBdr>
        </w:div>
        <w:div w:id="902719802">
          <w:marLeft w:val="480"/>
          <w:marRight w:val="0"/>
          <w:marTop w:val="0"/>
          <w:marBottom w:val="0"/>
          <w:divBdr>
            <w:top w:val="none" w:sz="0" w:space="0" w:color="auto"/>
            <w:left w:val="none" w:sz="0" w:space="0" w:color="auto"/>
            <w:bottom w:val="none" w:sz="0" w:space="0" w:color="auto"/>
            <w:right w:val="none" w:sz="0" w:space="0" w:color="auto"/>
          </w:divBdr>
        </w:div>
        <w:div w:id="180170861">
          <w:marLeft w:val="480"/>
          <w:marRight w:val="0"/>
          <w:marTop w:val="0"/>
          <w:marBottom w:val="0"/>
          <w:divBdr>
            <w:top w:val="none" w:sz="0" w:space="0" w:color="auto"/>
            <w:left w:val="none" w:sz="0" w:space="0" w:color="auto"/>
            <w:bottom w:val="none" w:sz="0" w:space="0" w:color="auto"/>
            <w:right w:val="none" w:sz="0" w:space="0" w:color="auto"/>
          </w:divBdr>
        </w:div>
        <w:div w:id="1662461847">
          <w:marLeft w:val="480"/>
          <w:marRight w:val="0"/>
          <w:marTop w:val="0"/>
          <w:marBottom w:val="0"/>
          <w:divBdr>
            <w:top w:val="none" w:sz="0" w:space="0" w:color="auto"/>
            <w:left w:val="none" w:sz="0" w:space="0" w:color="auto"/>
            <w:bottom w:val="none" w:sz="0" w:space="0" w:color="auto"/>
            <w:right w:val="none" w:sz="0" w:space="0" w:color="auto"/>
          </w:divBdr>
        </w:div>
        <w:div w:id="1747603585">
          <w:marLeft w:val="480"/>
          <w:marRight w:val="0"/>
          <w:marTop w:val="0"/>
          <w:marBottom w:val="0"/>
          <w:divBdr>
            <w:top w:val="none" w:sz="0" w:space="0" w:color="auto"/>
            <w:left w:val="none" w:sz="0" w:space="0" w:color="auto"/>
            <w:bottom w:val="none" w:sz="0" w:space="0" w:color="auto"/>
            <w:right w:val="none" w:sz="0" w:space="0" w:color="auto"/>
          </w:divBdr>
        </w:div>
        <w:div w:id="2019773118">
          <w:marLeft w:val="480"/>
          <w:marRight w:val="0"/>
          <w:marTop w:val="0"/>
          <w:marBottom w:val="0"/>
          <w:divBdr>
            <w:top w:val="none" w:sz="0" w:space="0" w:color="auto"/>
            <w:left w:val="none" w:sz="0" w:space="0" w:color="auto"/>
            <w:bottom w:val="none" w:sz="0" w:space="0" w:color="auto"/>
            <w:right w:val="none" w:sz="0" w:space="0" w:color="auto"/>
          </w:divBdr>
        </w:div>
        <w:div w:id="1915772764">
          <w:marLeft w:val="480"/>
          <w:marRight w:val="0"/>
          <w:marTop w:val="0"/>
          <w:marBottom w:val="0"/>
          <w:divBdr>
            <w:top w:val="none" w:sz="0" w:space="0" w:color="auto"/>
            <w:left w:val="none" w:sz="0" w:space="0" w:color="auto"/>
            <w:bottom w:val="none" w:sz="0" w:space="0" w:color="auto"/>
            <w:right w:val="none" w:sz="0" w:space="0" w:color="auto"/>
          </w:divBdr>
        </w:div>
        <w:div w:id="1825655768">
          <w:marLeft w:val="480"/>
          <w:marRight w:val="0"/>
          <w:marTop w:val="0"/>
          <w:marBottom w:val="0"/>
          <w:divBdr>
            <w:top w:val="none" w:sz="0" w:space="0" w:color="auto"/>
            <w:left w:val="none" w:sz="0" w:space="0" w:color="auto"/>
            <w:bottom w:val="none" w:sz="0" w:space="0" w:color="auto"/>
            <w:right w:val="none" w:sz="0" w:space="0" w:color="auto"/>
          </w:divBdr>
        </w:div>
        <w:div w:id="1194417723">
          <w:marLeft w:val="480"/>
          <w:marRight w:val="0"/>
          <w:marTop w:val="0"/>
          <w:marBottom w:val="0"/>
          <w:divBdr>
            <w:top w:val="none" w:sz="0" w:space="0" w:color="auto"/>
            <w:left w:val="none" w:sz="0" w:space="0" w:color="auto"/>
            <w:bottom w:val="none" w:sz="0" w:space="0" w:color="auto"/>
            <w:right w:val="none" w:sz="0" w:space="0" w:color="auto"/>
          </w:divBdr>
        </w:div>
        <w:div w:id="615215680">
          <w:marLeft w:val="480"/>
          <w:marRight w:val="0"/>
          <w:marTop w:val="0"/>
          <w:marBottom w:val="0"/>
          <w:divBdr>
            <w:top w:val="none" w:sz="0" w:space="0" w:color="auto"/>
            <w:left w:val="none" w:sz="0" w:space="0" w:color="auto"/>
            <w:bottom w:val="none" w:sz="0" w:space="0" w:color="auto"/>
            <w:right w:val="none" w:sz="0" w:space="0" w:color="auto"/>
          </w:divBdr>
        </w:div>
        <w:div w:id="735590694">
          <w:marLeft w:val="480"/>
          <w:marRight w:val="0"/>
          <w:marTop w:val="0"/>
          <w:marBottom w:val="0"/>
          <w:divBdr>
            <w:top w:val="none" w:sz="0" w:space="0" w:color="auto"/>
            <w:left w:val="none" w:sz="0" w:space="0" w:color="auto"/>
            <w:bottom w:val="none" w:sz="0" w:space="0" w:color="auto"/>
            <w:right w:val="none" w:sz="0" w:space="0" w:color="auto"/>
          </w:divBdr>
        </w:div>
        <w:div w:id="2120488976">
          <w:marLeft w:val="480"/>
          <w:marRight w:val="0"/>
          <w:marTop w:val="0"/>
          <w:marBottom w:val="0"/>
          <w:divBdr>
            <w:top w:val="none" w:sz="0" w:space="0" w:color="auto"/>
            <w:left w:val="none" w:sz="0" w:space="0" w:color="auto"/>
            <w:bottom w:val="none" w:sz="0" w:space="0" w:color="auto"/>
            <w:right w:val="none" w:sz="0" w:space="0" w:color="auto"/>
          </w:divBdr>
        </w:div>
        <w:div w:id="667944165">
          <w:marLeft w:val="480"/>
          <w:marRight w:val="0"/>
          <w:marTop w:val="0"/>
          <w:marBottom w:val="0"/>
          <w:divBdr>
            <w:top w:val="none" w:sz="0" w:space="0" w:color="auto"/>
            <w:left w:val="none" w:sz="0" w:space="0" w:color="auto"/>
            <w:bottom w:val="none" w:sz="0" w:space="0" w:color="auto"/>
            <w:right w:val="none" w:sz="0" w:space="0" w:color="auto"/>
          </w:divBdr>
        </w:div>
        <w:div w:id="1592080887">
          <w:marLeft w:val="480"/>
          <w:marRight w:val="0"/>
          <w:marTop w:val="0"/>
          <w:marBottom w:val="0"/>
          <w:divBdr>
            <w:top w:val="none" w:sz="0" w:space="0" w:color="auto"/>
            <w:left w:val="none" w:sz="0" w:space="0" w:color="auto"/>
            <w:bottom w:val="none" w:sz="0" w:space="0" w:color="auto"/>
            <w:right w:val="none" w:sz="0" w:space="0" w:color="auto"/>
          </w:divBdr>
        </w:div>
        <w:div w:id="1594820374">
          <w:marLeft w:val="480"/>
          <w:marRight w:val="0"/>
          <w:marTop w:val="0"/>
          <w:marBottom w:val="0"/>
          <w:divBdr>
            <w:top w:val="none" w:sz="0" w:space="0" w:color="auto"/>
            <w:left w:val="none" w:sz="0" w:space="0" w:color="auto"/>
            <w:bottom w:val="none" w:sz="0" w:space="0" w:color="auto"/>
            <w:right w:val="none" w:sz="0" w:space="0" w:color="auto"/>
          </w:divBdr>
        </w:div>
        <w:div w:id="1619482092">
          <w:marLeft w:val="480"/>
          <w:marRight w:val="0"/>
          <w:marTop w:val="0"/>
          <w:marBottom w:val="0"/>
          <w:divBdr>
            <w:top w:val="none" w:sz="0" w:space="0" w:color="auto"/>
            <w:left w:val="none" w:sz="0" w:space="0" w:color="auto"/>
            <w:bottom w:val="none" w:sz="0" w:space="0" w:color="auto"/>
            <w:right w:val="none" w:sz="0" w:space="0" w:color="auto"/>
          </w:divBdr>
        </w:div>
        <w:div w:id="1534537555">
          <w:marLeft w:val="480"/>
          <w:marRight w:val="0"/>
          <w:marTop w:val="0"/>
          <w:marBottom w:val="0"/>
          <w:divBdr>
            <w:top w:val="none" w:sz="0" w:space="0" w:color="auto"/>
            <w:left w:val="none" w:sz="0" w:space="0" w:color="auto"/>
            <w:bottom w:val="none" w:sz="0" w:space="0" w:color="auto"/>
            <w:right w:val="none" w:sz="0" w:space="0" w:color="auto"/>
          </w:divBdr>
        </w:div>
        <w:div w:id="200016656">
          <w:marLeft w:val="480"/>
          <w:marRight w:val="0"/>
          <w:marTop w:val="0"/>
          <w:marBottom w:val="0"/>
          <w:divBdr>
            <w:top w:val="none" w:sz="0" w:space="0" w:color="auto"/>
            <w:left w:val="none" w:sz="0" w:space="0" w:color="auto"/>
            <w:bottom w:val="none" w:sz="0" w:space="0" w:color="auto"/>
            <w:right w:val="none" w:sz="0" w:space="0" w:color="auto"/>
          </w:divBdr>
        </w:div>
        <w:div w:id="248199053">
          <w:marLeft w:val="480"/>
          <w:marRight w:val="0"/>
          <w:marTop w:val="0"/>
          <w:marBottom w:val="0"/>
          <w:divBdr>
            <w:top w:val="none" w:sz="0" w:space="0" w:color="auto"/>
            <w:left w:val="none" w:sz="0" w:space="0" w:color="auto"/>
            <w:bottom w:val="none" w:sz="0" w:space="0" w:color="auto"/>
            <w:right w:val="none" w:sz="0" w:space="0" w:color="auto"/>
          </w:divBdr>
        </w:div>
        <w:div w:id="876043912">
          <w:marLeft w:val="480"/>
          <w:marRight w:val="0"/>
          <w:marTop w:val="0"/>
          <w:marBottom w:val="0"/>
          <w:divBdr>
            <w:top w:val="none" w:sz="0" w:space="0" w:color="auto"/>
            <w:left w:val="none" w:sz="0" w:space="0" w:color="auto"/>
            <w:bottom w:val="none" w:sz="0" w:space="0" w:color="auto"/>
            <w:right w:val="none" w:sz="0" w:space="0" w:color="auto"/>
          </w:divBdr>
        </w:div>
        <w:div w:id="1018888676">
          <w:marLeft w:val="480"/>
          <w:marRight w:val="0"/>
          <w:marTop w:val="0"/>
          <w:marBottom w:val="0"/>
          <w:divBdr>
            <w:top w:val="none" w:sz="0" w:space="0" w:color="auto"/>
            <w:left w:val="none" w:sz="0" w:space="0" w:color="auto"/>
            <w:bottom w:val="none" w:sz="0" w:space="0" w:color="auto"/>
            <w:right w:val="none" w:sz="0" w:space="0" w:color="auto"/>
          </w:divBdr>
        </w:div>
        <w:div w:id="265163034">
          <w:marLeft w:val="480"/>
          <w:marRight w:val="0"/>
          <w:marTop w:val="0"/>
          <w:marBottom w:val="0"/>
          <w:divBdr>
            <w:top w:val="none" w:sz="0" w:space="0" w:color="auto"/>
            <w:left w:val="none" w:sz="0" w:space="0" w:color="auto"/>
            <w:bottom w:val="none" w:sz="0" w:space="0" w:color="auto"/>
            <w:right w:val="none" w:sz="0" w:space="0" w:color="auto"/>
          </w:divBdr>
        </w:div>
        <w:div w:id="533999890">
          <w:marLeft w:val="480"/>
          <w:marRight w:val="0"/>
          <w:marTop w:val="0"/>
          <w:marBottom w:val="0"/>
          <w:divBdr>
            <w:top w:val="none" w:sz="0" w:space="0" w:color="auto"/>
            <w:left w:val="none" w:sz="0" w:space="0" w:color="auto"/>
            <w:bottom w:val="none" w:sz="0" w:space="0" w:color="auto"/>
            <w:right w:val="none" w:sz="0" w:space="0" w:color="auto"/>
          </w:divBdr>
        </w:div>
        <w:div w:id="600769176">
          <w:marLeft w:val="480"/>
          <w:marRight w:val="0"/>
          <w:marTop w:val="0"/>
          <w:marBottom w:val="0"/>
          <w:divBdr>
            <w:top w:val="none" w:sz="0" w:space="0" w:color="auto"/>
            <w:left w:val="none" w:sz="0" w:space="0" w:color="auto"/>
            <w:bottom w:val="none" w:sz="0" w:space="0" w:color="auto"/>
            <w:right w:val="none" w:sz="0" w:space="0" w:color="auto"/>
          </w:divBdr>
        </w:div>
        <w:div w:id="2019303751">
          <w:marLeft w:val="480"/>
          <w:marRight w:val="0"/>
          <w:marTop w:val="0"/>
          <w:marBottom w:val="0"/>
          <w:divBdr>
            <w:top w:val="none" w:sz="0" w:space="0" w:color="auto"/>
            <w:left w:val="none" w:sz="0" w:space="0" w:color="auto"/>
            <w:bottom w:val="none" w:sz="0" w:space="0" w:color="auto"/>
            <w:right w:val="none" w:sz="0" w:space="0" w:color="auto"/>
          </w:divBdr>
        </w:div>
        <w:div w:id="702756529">
          <w:marLeft w:val="480"/>
          <w:marRight w:val="0"/>
          <w:marTop w:val="0"/>
          <w:marBottom w:val="0"/>
          <w:divBdr>
            <w:top w:val="none" w:sz="0" w:space="0" w:color="auto"/>
            <w:left w:val="none" w:sz="0" w:space="0" w:color="auto"/>
            <w:bottom w:val="none" w:sz="0" w:space="0" w:color="auto"/>
            <w:right w:val="none" w:sz="0" w:space="0" w:color="auto"/>
          </w:divBdr>
        </w:div>
        <w:div w:id="744911009">
          <w:marLeft w:val="480"/>
          <w:marRight w:val="0"/>
          <w:marTop w:val="0"/>
          <w:marBottom w:val="0"/>
          <w:divBdr>
            <w:top w:val="none" w:sz="0" w:space="0" w:color="auto"/>
            <w:left w:val="none" w:sz="0" w:space="0" w:color="auto"/>
            <w:bottom w:val="none" w:sz="0" w:space="0" w:color="auto"/>
            <w:right w:val="none" w:sz="0" w:space="0" w:color="auto"/>
          </w:divBdr>
        </w:div>
        <w:div w:id="1739010370">
          <w:marLeft w:val="480"/>
          <w:marRight w:val="0"/>
          <w:marTop w:val="0"/>
          <w:marBottom w:val="0"/>
          <w:divBdr>
            <w:top w:val="none" w:sz="0" w:space="0" w:color="auto"/>
            <w:left w:val="none" w:sz="0" w:space="0" w:color="auto"/>
            <w:bottom w:val="none" w:sz="0" w:space="0" w:color="auto"/>
            <w:right w:val="none" w:sz="0" w:space="0" w:color="auto"/>
          </w:divBdr>
        </w:div>
        <w:div w:id="1008141404">
          <w:marLeft w:val="480"/>
          <w:marRight w:val="0"/>
          <w:marTop w:val="0"/>
          <w:marBottom w:val="0"/>
          <w:divBdr>
            <w:top w:val="none" w:sz="0" w:space="0" w:color="auto"/>
            <w:left w:val="none" w:sz="0" w:space="0" w:color="auto"/>
            <w:bottom w:val="none" w:sz="0" w:space="0" w:color="auto"/>
            <w:right w:val="none" w:sz="0" w:space="0" w:color="auto"/>
          </w:divBdr>
        </w:div>
        <w:div w:id="915625784">
          <w:marLeft w:val="480"/>
          <w:marRight w:val="0"/>
          <w:marTop w:val="0"/>
          <w:marBottom w:val="0"/>
          <w:divBdr>
            <w:top w:val="none" w:sz="0" w:space="0" w:color="auto"/>
            <w:left w:val="none" w:sz="0" w:space="0" w:color="auto"/>
            <w:bottom w:val="none" w:sz="0" w:space="0" w:color="auto"/>
            <w:right w:val="none" w:sz="0" w:space="0" w:color="auto"/>
          </w:divBdr>
        </w:div>
        <w:div w:id="379061265">
          <w:marLeft w:val="480"/>
          <w:marRight w:val="0"/>
          <w:marTop w:val="0"/>
          <w:marBottom w:val="0"/>
          <w:divBdr>
            <w:top w:val="none" w:sz="0" w:space="0" w:color="auto"/>
            <w:left w:val="none" w:sz="0" w:space="0" w:color="auto"/>
            <w:bottom w:val="none" w:sz="0" w:space="0" w:color="auto"/>
            <w:right w:val="none" w:sz="0" w:space="0" w:color="auto"/>
          </w:divBdr>
        </w:div>
        <w:div w:id="2134907976">
          <w:marLeft w:val="480"/>
          <w:marRight w:val="0"/>
          <w:marTop w:val="0"/>
          <w:marBottom w:val="0"/>
          <w:divBdr>
            <w:top w:val="none" w:sz="0" w:space="0" w:color="auto"/>
            <w:left w:val="none" w:sz="0" w:space="0" w:color="auto"/>
            <w:bottom w:val="none" w:sz="0" w:space="0" w:color="auto"/>
            <w:right w:val="none" w:sz="0" w:space="0" w:color="auto"/>
          </w:divBdr>
        </w:div>
        <w:div w:id="45960262">
          <w:marLeft w:val="480"/>
          <w:marRight w:val="0"/>
          <w:marTop w:val="0"/>
          <w:marBottom w:val="0"/>
          <w:divBdr>
            <w:top w:val="none" w:sz="0" w:space="0" w:color="auto"/>
            <w:left w:val="none" w:sz="0" w:space="0" w:color="auto"/>
            <w:bottom w:val="none" w:sz="0" w:space="0" w:color="auto"/>
            <w:right w:val="none" w:sz="0" w:space="0" w:color="auto"/>
          </w:divBdr>
        </w:div>
        <w:div w:id="1076435132">
          <w:marLeft w:val="480"/>
          <w:marRight w:val="0"/>
          <w:marTop w:val="0"/>
          <w:marBottom w:val="0"/>
          <w:divBdr>
            <w:top w:val="none" w:sz="0" w:space="0" w:color="auto"/>
            <w:left w:val="none" w:sz="0" w:space="0" w:color="auto"/>
            <w:bottom w:val="none" w:sz="0" w:space="0" w:color="auto"/>
            <w:right w:val="none" w:sz="0" w:space="0" w:color="auto"/>
          </w:divBdr>
        </w:div>
        <w:div w:id="2047296474">
          <w:marLeft w:val="480"/>
          <w:marRight w:val="0"/>
          <w:marTop w:val="0"/>
          <w:marBottom w:val="0"/>
          <w:divBdr>
            <w:top w:val="none" w:sz="0" w:space="0" w:color="auto"/>
            <w:left w:val="none" w:sz="0" w:space="0" w:color="auto"/>
            <w:bottom w:val="none" w:sz="0" w:space="0" w:color="auto"/>
            <w:right w:val="none" w:sz="0" w:space="0" w:color="auto"/>
          </w:divBdr>
        </w:div>
        <w:div w:id="460149696">
          <w:marLeft w:val="480"/>
          <w:marRight w:val="0"/>
          <w:marTop w:val="0"/>
          <w:marBottom w:val="0"/>
          <w:divBdr>
            <w:top w:val="none" w:sz="0" w:space="0" w:color="auto"/>
            <w:left w:val="none" w:sz="0" w:space="0" w:color="auto"/>
            <w:bottom w:val="none" w:sz="0" w:space="0" w:color="auto"/>
            <w:right w:val="none" w:sz="0" w:space="0" w:color="auto"/>
          </w:divBdr>
        </w:div>
        <w:div w:id="466974361">
          <w:marLeft w:val="480"/>
          <w:marRight w:val="0"/>
          <w:marTop w:val="0"/>
          <w:marBottom w:val="0"/>
          <w:divBdr>
            <w:top w:val="none" w:sz="0" w:space="0" w:color="auto"/>
            <w:left w:val="none" w:sz="0" w:space="0" w:color="auto"/>
            <w:bottom w:val="none" w:sz="0" w:space="0" w:color="auto"/>
            <w:right w:val="none" w:sz="0" w:space="0" w:color="auto"/>
          </w:divBdr>
        </w:div>
        <w:div w:id="2022121035">
          <w:marLeft w:val="480"/>
          <w:marRight w:val="0"/>
          <w:marTop w:val="0"/>
          <w:marBottom w:val="0"/>
          <w:divBdr>
            <w:top w:val="none" w:sz="0" w:space="0" w:color="auto"/>
            <w:left w:val="none" w:sz="0" w:space="0" w:color="auto"/>
            <w:bottom w:val="none" w:sz="0" w:space="0" w:color="auto"/>
            <w:right w:val="none" w:sz="0" w:space="0" w:color="auto"/>
          </w:divBdr>
        </w:div>
        <w:div w:id="826434743">
          <w:marLeft w:val="480"/>
          <w:marRight w:val="0"/>
          <w:marTop w:val="0"/>
          <w:marBottom w:val="0"/>
          <w:divBdr>
            <w:top w:val="none" w:sz="0" w:space="0" w:color="auto"/>
            <w:left w:val="none" w:sz="0" w:space="0" w:color="auto"/>
            <w:bottom w:val="none" w:sz="0" w:space="0" w:color="auto"/>
            <w:right w:val="none" w:sz="0" w:space="0" w:color="auto"/>
          </w:divBdr>
        </w:div>
        <w:div w:id="1454862895">
          <w:marLeft w:val="480"/>
          <w:marRight w:val="0"/>
          <w:marTop w:val="0"/>
          <w:marBottom w:val="0"/>
          <w:divBdr>
            <w:top w:val="none" w:sz="0" w:space="0" w:color="auto"/>
            <w:left w:val="none" w:sz="0" w:space="0" w:color="auto"/>
            <w:bottom w:val="none" w:sz="0" w:space="0" w:color="auto"/>
            <w:right w:val="none" w:sz="0" w:space="0" w:color="auto"/>
          </w:divBdr>
        </w:div>
        <w:div w:id="596183612">
          <w:marLeft w:val="480"/>
          <w:marRight w:val="0"/>
          <w:marTop w:val="0"/>
          <w:marBottom w:val="0"/>
          <w:divBdr>
            <w:top w:val="none" w:sz="0" w:space="0" w:color="auto"/>
            <w:left w:val="none" w:sz="0" w:space="0" w:color="auto"/>
            <w:bottom w:val="none" w:sz="0" w:space="0" w:color="auto"/>
            <w:right w:val="none" w:sz="0" w:space="0" w:color="auto"/>
          </w:divBdr>
        </w:div>
        <w:div w:id="642539984">
          <w:marLeft w:val="480"/>
          <w:marRight w:val="0"/>
          <w:marTop w:val="0"/>
          <w:marBottom w:val="0"/>
          <w:divBdr>
            <w:top w:val="none" w:sz="0" w:space="0" w:color="auto"/>
            <w:left w:val="none" w:sz="0" w:space="0" w:color="auto"/>
            <w:bottom w:val="none" w:sz="0" w:space="0" w:color="auto"/>
            <w:right w:val="none" w:sz="0" w:space="0" w:color="auto"/>
          </w:divBdr>
        </w:div>
        <w:div w:id="541674131">
          <w:marLeft w:val="480"/>
          <w:marRight w:val="0"/>
          <w:marTop w:val="0"/>
          <w:marBottom w:val="0"/>
          <w:divBdr>
            <w:top w:val="none" w:sz="0" w:space="0" w:color="auto"/>
            <w:left w:val="none" w:sz="0" w:space="0" w:color="auto"/>
            <w:bottom w:val="none" w:sz="0" w:space="0" w:color="auto"/>
            <w:right w:val="none" w:sz="0" w:space="0" w:color="auto"/>
          </w:divBdr>
        </w:div>
        <w:div w:id="2085295218">
          <w:marLeft w:val="480"/>
          <w:marRight w:val="0"/>
          <w:marTop w:val="0"/>
          <w:marBottom w:val="0"/>
          <w:divBdr>
            <w:top w:val="none" w:sz="0" w:space="0" w:color="auto"/>
            <w:left w:val="none" w:sz="0" w:space="0" w:color="auto"/>
            <w:bottom w:val="none" w:sz="0" w:space="0" w:color="auto"/>
            <w:right w:val="none" w:sz="0" w:space="0" w:color="auto"/>
          </w:divBdr>
        </w:div>
        <w:div w:id="1423598550">
          <w:marLeft w:val="480"/>
          <w:marRight w:val="0"/>
          <w:marTop w:val="0"/>
          <w:marBottom w:val="0"/>
          <w:divBdr>
            <w:top w:val="none" w:sz="0" w:space="0" w:color="auto"/>
            <w:left w:val="none" w:sz="0" w:space="0" w:color="auto"/>
            <w:bottom w:val="none" w:sz="0" w:space="0" w:color="auto"/>
            <w:right w:val="none" w:sz="0" w:space="0" w:color="auto"/>
          </w:divBdr>
        </w:div>
        <w:div w:id="1045563774">
          <w:marLeft w:val="480"/>
          <w:marRight w:val="0"/>
          <w:marTop w:val="0"/>
          <w:marBottom w:val="0"/>
          <w:divBdr>
            <w:top w:val="none" w:sz="0" w:space="0" w:color="auto"/>
            <w:left w:val="none" w:sz="0" w:space="0" w:color="auto"/>
            <w:bottom w:val="none" w:sz="0" w:space="0" w:color="auto"/>
            <w:right w:val="none" w:sz="0" w:space="0" w:color="auto"/>
          </w:divBdr>
        </w:div>
        <w:div w:id="782306564">
          <w:marLeft w:val="480"/>
          <w:marRight w:val="0"/>
          <w:marTop w:val="0"/>
          <w:marBottom w:val="0"/>
          <w:divBdr>
            <w:top w:val="none" w:sz="0" w:space="0" w:color="auto"/>
            <w:left w:val="none" w:sz="0" w:space="0" w:color="auto"/>
            <w:bottom w:val="none" w:sz="0" w:space="0" w:color="auto"/>
            <w:right w:val="none" w:sz="0" w:space="0" w:color="auto"/>
          </w:divBdr>
        </w:div>
        <w:div w:id="1301498956">
          <w:marLeft w:val="480"/>
          <w:marRight w:val="0"/>
          <w:marTop w:val="0"/>
          <w:marBottom w:val="0"/>
          <w:divBdr>
            <w:top w:val="none" w:sz="0" w:space="0" w:color="auto"/>
            <w:left w:val="none" w:sz="0" w:space="0" w:color="auto"/>
            <w:bottom w:val="none" w:sz="0" w:space="0" w:color="auto"/>
            <w:right w:val="none" w:sz="0" w:space="0" w:color="auto"/>
          </w:divBdr>
        </w:div>
        <w:div w:id="254871731">
          <w:marLeft w:val="480"/>
          <w:marRight w:val="0"/>
          <w:marTop w:val="0"/>
          <w:marBottom w:val="0"/>
          <w:divBdr>
            <w:top w:val="none" w:sz="0" w:space="0" w:color="auto"/>
            <w:left w:val="none" w:sz="0" w:space="0" w:color="auto"/>
            <w:bottom w:val="none" w:sz="0" w:space="0" w:color="auto"/>
            <w:right w:val="none" w:sz="0" w:space="0" w:color="auto"/>
          </w:divBdr>
        </w:div>
        <w:div w:id="1004817006">
          <w:marLeft w:val="480"/>
          <w:marRight w:val="0"/>
          <w:marTop w:val="0"/>
          <w:marBottom w:val="0"/>
          <w:divBdr>
            <w:top w:val="none" w:sz="0" w:space="0" w:color="auto"/>
            <w:left w:val="none" w:sz="0" w:space="0" w:color="auto"/>
            <w:bottom w:val="none" w:sz="0" w:space="0" w:color="auto"/>
            <w:right w:val="none" w:sz="0" w:space="0" w:color="auto"/>
          </w:divBdr>
        </w:div>
        <w:div w:id="21706543">
          <w:marLeft w:val="480"/>
          <w:marRight w:val="0"/>
          <w:marTop w:val="0"/>
          <w:marBottom w:val="0"/>
          <w:divBdr>
            <w:top w:val="none" w:sz="0" w:space="0" w:color="auto"/>
            <w:left w:val="none" w:sz="0" w:space="0" w:color="auto"/>
            <w:bottom w:val="none" w:sz="0" w:space="0" w:color="auto"/>
            <w:right w:val="none" w:sz="0" w:space="0" w:color="auto"/>
          </w:divBdr>
        </w:div>
        <w:div w:id="342049935">
          <w:marLeft w:val="480"/>
          <w:marRight w:val="0"/>
          <w:marTop w:val="0"/>
          <w:marBottom w:val="0"/>
          <w:divBdr>
            <w:top w:val="none" w:sz="0" w:space="0" w:color="auto"/>
            <w:left w:val="none" w:sz="0" w:space="0" w:color="auto"/>
            <w:bottom w:val="none" w:sz="0" w:space="0" w:color="auto"/>
            <w:right w:val="none" w:sz="0" w:space="0" w:color="auto"/>
          </w:divBdr>
        </w:div>
        <w:div w:id="1299526910">
          <w:marLeft w:val="480"/>
          <w:marRight w:val="0"/>
          <w:marTop w:val="0"/>
          <w:marBottom w:val="0"/>
          <w:divBdr>
            <w:top w:val="none" w:sz="0" w:space="0" w:color="auto"/>
            <w:left w:val="none" w:sz="0" w:space="0" w:color="auto"/>
            <w:bottom w:val="none" w:sz="0" w:space="0" w:color="auto"/>
            <w:right w:val="none" w:sz="0" w:space="0" w:color="auto"/>
          </w:divBdr>
        </w:div>
        <w:div w:id="270019120">
          <w:marLeft w:val="480"/>
          <w:marRight w:val="0"/>
          <w:marTop w:val="0"/>
          <w:marBottom w:val="0"/>
          <w:divBdr>
            <w:top w:val="none" w:sz="0" w:space="0" w:color="auto"/>
            <w:left w:val="none" w:sz="0" w:space="0" w:color="auto"/>
            <w:bottom w:val="none" w:sz="0" w:space="0" w:color="auto"/>
            <w:right w:val="none" w:sz="0" w:space="0" w:color="auto"/>
          </w:divBdr>
        </w:div>
        <w:div w:id="74673503">
          <w:marLeft w:val="480"/>
          <w:marRight w:val="0"/>
          <w:marTop w:val="0"/>
          <w:marBottom w:val="0"/>
          <w:divBdr>
            <w:top w:val="none" w:sz="0" w:space="0" w:color="auto"/>
            <w:left w:val="none" w:sz="0" w:space="0" w:color="auto"/>
            <w:bottom w:val="none" w:sz="0" w:space="0" w:color="auto"/>
            <w:right w:val="none" w:sz="0" w:space="0" w:color="auto"/>
          </w:divBdr>
        </w:div>
        <w:div w:id="57439722">
          <w:marLeft w:val="480"/>
          <w:marRight w:val="0"/>
          <w:marTop w:val="0"/>
          <w:marBottom w:val="0"/>
          <w:divBdr>
            <w:top w:val="none" w:sz="0" w:space="0" w:color="auto"/>
            <w:left w:val="none" w:sz="0" w:space="0" w:color="auto"/>
            <w:bottom w:val="none" w:sz="0" w:space="0" w:color="auto"/>
            <w:right w:val="none" w:sz="0" w:space="0" w:color="auto"/>
          </w:divBdr>
        </w:div>
        <w:div w:id="726538450">
          <w:marLeft w:val="480"/>
          <w:marRight w:val="0"/>
          <w:marTop w:val="0"/>
          <w:marBottom w:val="0"/>
          <w:divBdr>
            <w:top w:val="none" w:sz="0" w:space="0" w:color="auto"/>
            <w:left w:val="none" w:sz="0" w:space="0" w:color="auto"/>
            <w:bottom w:val="none" w:sz="0" w:space="0" w:color="auto"/>
            <w:right w:val="none" w:sz="0" w:space="0" w:color="auto"/>
          </w:divBdr>
        </w:div>
        <w:div w:id="1020207214">
          <w:marLeft w:val="480"/>
          <w:marRight w:val="0"/>
          <w:marTop w:val="0"/>
          <w:marBottom w:val="0"/>
          <w:divBdr>
            <w:top w:val="none" w:sz="0" w:space="0" w:color="auto"/>
            <w:left w:val="none" w:sz="0" w:space="0" w:color="auto"/>
            <w:bottom w:val="none" w:sz="0" w:space="0" w:color="auto"/>
            <w:right w:val="none" w:sz="0" w:space="0" w:color="auto"/>
          </w:divBdr>
        </w:div>
        <w:div w:id="660893999">
          <w:marLeft w:val="480"/>
          <w:marRight w:val="0"/>
          <w:marTop w:val="0"/>
          <w:marBottom w:val="0"/>
          <w:divBdr>
            <w:top w:val="none" w:sz="0" w:space="0" w:color="auto"/>
            <w:left w:val="none" w:sz="0" w:space="0" w:color="auto"/>
            <w:bottom w:val="none" w:sz="0" w:space="0" w:color="auto"/>
            <w:right w:val="none" w:sz="0" w:space="0" w:color="auto"/>
          </w:divBdr>
        </w:div>
        <w:div w:id="946083262">
          <w:marLeft w:val="480"/>
          <w:marRight w:val="0"/>
          <w:marTop w:val="0"/>
          <w:marBottom w:val="0"/>
          <w:divBdr>
            <w:top w:val="none" w:sz="0" w:space="0" w:color="auto"/>
            <w:left w:val="none" w:sz="0" w:space="0" w:color="auto"/>
            <w:bottom w:val="none" w:sz="0" w:space="0" w:color="auto"/>
            <w:right w:val="none" w:sz="0" w:space="0" w:color="auto"/>
          </w:divBdr>
        </w:div>
        <w:div w:id="485513483">
          <w:marLeft w:val="480"/>
          <w:marRight w:val="0"/>
          <w:marTop w:val="0"/>
          <w:marBottom w:val="0"/>
          <w:divBdr>
            <w:top w:val="none" w:sz="0" w:space="0" w:color="auto"/>
            <w:left w:val="none" w:sz="0" w:space="0" w:color="auto"/>
            <w:bottom w:val="none" w:sz="0" w:space="0" w:color="auto"/>
            <w:right w:val="none" w:sz="0" w:space="0" w:color="auto"/>
          </w:divBdr>
        </w:div>
        <w:div w:id="342170357">
          <w:marLeft w:val="480"/>
          <w:marRight w:val="0"/>
          <w:marTop w:val="0"/>
          <w:marBottom w:val="0"/>
          <w:divBdr>
            <w:top w:val="none" w:sz="0" w:space="0" w:color="auto"/>
            <w:left w:val="none" w:sz="0" w:space="0" w:color="auto"/>
            <w:bottom w:val="none" w:sz="0" w:space="0" w:color="auto"/>
            <w:right w:val="none" w:sz="0" w:space="0" w:color="auto"/>
          </w:divBdr>
        </w:div>
        <w:div w:id="1109200928">
          <w:marLeft w:val="480"/>
          <w:marRight w:val="0"/>
          <w:marTop w:val="0"/>
          <w:marBottom w:val="0"/>
          <w:divBdr>
            <w:top w:val="none" w:sz="0" w:space="0" w:color="auto"/>
            <w:left w:val="none" w:sz="0" w:space="0" w:color="auto"/>
            <w:bottom w:val="none" w:sz="0" w:space="0" w:color="auto"/>
            <w:right w:val="none" w:sz="0" w:space="0" w:color="auto"/>
          </w:divBdr>
        </w:div>
        <w:div w:id="919632861">
          <w:marLeft w:val="480"/>
          <w:marRight w:val="0"/>
          <w:marTop w:val="0"/>
          <w:marBottom w:val="0"/>
          <w:divBdr>
            <w:top w:val="none" w:sz="0" w:space="0" w:color="auto"/>
            <w:left w:val="none" w:sz="0" w:space="0" w:color="auto"/>
            <w:bottom w:val="none" w:sz="0" w:space="0" w:color="auto"/>
            <w:right w:val="none" w:sz="0" w:space="0" w:color="auto"/>
          </w:divBdr>
        </w:div>
      </w:divsChild>
    </w:div>
    <w:div w:id="1771581202">
      <w:bodyDiv w:val="1"/>
      <w:marLeft w:val="0"/>
      <w:marRight w:val="0"/>
      <w:marTop w:val="0"/>
      <w:marBottom w:val="0"/>
      <w:divBdr>
        <w:top w:val="none" w:sz="0" w:space="0" w:color="auto"/>
        <w:left w:val="none" w:sz="0" w:space="0" w:color="auto"/>
        <w:bottom w:val="none" w:sz="0" w:space="0" w:color="auto"/>
        <w:right w:val="none" w:sz="0" w:space="0" w:color="auto"/>
      </w:divBdr>
    </w:div>
    <w:div w:id="1771777466">
      <w:bodyDiv w:val="1"/>
      <w:marLeft w:val="0"/>
      <w:marRight w:val="0"/>
      <w:marTop w:val="0"/>
      <w:marBottom w:val="0"/>
      <w:divBdr>
        <w:top w:val="none" w:sz="0" w:space="0" w:color="auto"/>
        <w:left w:val="none" w:sz="0" w:space="0" w:color="auto"/>
        <w:bottom w:val="none" w:sz="0" w:space="0" w:color="auto"/>
        <w:right w:val="none" w:sz="0" w:space="0" w:color="auto"/>
      </w:divBdr>
    </w:div>
    <w:div w:id="1772578987">
      <w:bodyDiv w:val="1"/>
      <w:marLeft w:val="0"/>
      <w:marRight w:val="0"/>
      <w:marTop w:val="0"/>
      <w:marBottom w:val="0"/>
      <w:divBdr>
        <w:top w:val="none" w:sz="0" w:space="0" w:color="auto"/>
        <w:left w:val="none" w:sz="0" w:space="0" w:color="auto"/>
        <w:bottom w:val="none" w:sz="0" w:space="0" w:color="auto"/>
        <w:right w:val="none" w:sz="0" w:space="0" w:color="auto"/>
      </w:divBdr>
      <w:divsChild>
        <w:div w:id="1397170650">
          <w:marLeft w:val="480"/>
          <w:marRight w:val="0"/>
          <w:marTop w:val="0"/>
          <w:marBottom w:val="0"/>
          <w:divBdr>
            <w:top w:val="none" w:sz="0" w:space="0" w:color="auto"/>
            <w:left w:val="none" w:sz="0" w:space="0" w:color="auto"/>
            <w:bottom w:val="none" w:sz="0" w:space="0" w:color="auto"/>
            <w:right w:val="none" w:sz="0" w:space="0" w:color="auto"/>
          </w:divBdr>
        </w:div>
        <w:div w:id="1291671548">
          <w:marLeft w:val="480"/>
          <w:marRight w:val="0"/>
          <w:marTop w:val="0"/>
          <w:marBottom w:val="0"/>
          <w:divBdr>
            <w:top w:val="none" w:sz="0" w:space="0" w:color="auto"/>
            <w:left w:val="none" w:sz="0" w:space="0" w:color="auto"/>
            <w:bottom w:val="none" w:sz="0" w:space="0" w:color="auto"/>
            <w:right w:val="none" w:sz="0" w:space="0" w:color="auto"/>
          </w:divBdr>
        </w:div>
        <w:div w:id="2123649705">
          <w:marLeft w:val="480"/>
          <w:marRight w:val="0"/>
          <w:marTop w:val="0"/>
          <w:marBottom w:val="0"/>
          <w:divBdr>
            <w:top w:val="none" w:sz="0" w:space="0" w:color="auto"/>
            <w:left w:val="none" w:sz="0" w:space="0" w:color="auto"/>
            <w:bottom w:val="none" w:sz="0" w:space="0" w:color="auto"/>
            <w:right w:val="none" w:sz="0" w:space="0" w:color="auto"/>
          </w:divBdr>
        </w:div>
        <w:div w:id="1134493762">
          <w:marLeft w:val="480"/>
          <w:marRight w:val="0"/>
          <w:marTop w:val="0"/>
          <w:marBottom w:val="0"/>
          <w:divBdr>
            <w:top w:val="none" w:sz="0" w:space="0" w:color="auto"/>
            <w:left w:val="none" w:sz="0" w:space="0" w:color="auto"/>
            <w:bottom w:val="none" w:sz="0" w:space="0" w:color="auto"/>
            <w:right w:val="none" w:sz="0" w:space="0" w:color="auto"/>
          </w:divBdr>
        </w:div>
        <w:div w:id="2073691719">
          <w:marLeft w:val="480"/>
          <w:marRight w:val="0"/>
          <w:marTop w:val="0"/>
          <w:marBottom w:val="0"/>
          <w:divBdr>
            <w:top w:val="none" w:sz="0" w:space="0" w:color="auto"/>
            <w:left w:val="none" w:sz="0" w:space="0" w:color="auto"/>
            <w:bottom w:val="none" w:sz="0" w:space="0" w:color="auto"/>
            <w:right w:val="none" w:sz="0" w:space="0" w:color="auto"/>
          </w:divBdr>
        </w:div>
        <w:div w:id="1342465576">
          <w:marLeft w:val="480"/>
          <w:marRight w:val="0"/>
          <w:marTop w:val="0"/>
          <w:marBottom w:val="0"/>
          <w:divBdr>
            <w:top w:val="none" w:sz="0" w:space="0" w:color="auto"/>
            <w:left w:val="none" w:sz="0" w:space="0" w:color="auto"/>
            <w:bottom w:val="none" w:sz="0" w:space="0" w:color="auto"/>
            <w:right w:val="none" w:sz="0" w:space="0" w:color="auto"/>
          </w:divBdr>
        </w:div>
        <w:div w:id="949967570">
          <w:marLeft w:val="480"/>
          <w:marRight w:val="0"/>
          <w:marTop w:val="0"/>
          <w:marBottom w:val="0"/>
          <w:divBdr>
            <w:top w:val="none" w:sz="0" w:space="0" w:color="auto"/>
            <w:left w:val="none" w:sz="0" w:space="0" w:color="auto"/>
            <w:bottom w:val="none" w:sz="0" w:space="0" w:color="auto"/>
            <w:right w:val="none" w:sz="0" w:space="0" w:color="auto"/>
          </w:divBdr>
        </w:div>
        <w:div w:id="1273434290">
          <w:marLeft w:val="480"/>
          <w:marRight w:val="0"/>
          <w:marTop w:val="0"/>
          <w:marBottom w:val="0"/>
          <w:divBdr>
            <w:top w:val="none" w:sz="0" w:space="0" w:color="auto"/>
            <w:left w:val="none" w:sz="0" w:space="0" w:color="auto"/>
            <w:bottom w:val="none" w:sz="0" w:space="0" w:color="auto"/>
            <w:right w:val="none" w:sz="0" w:space="0" w:color="auto"/>
          </w:divBdr>
        </w:div>
        <w:div w:id="287324523">
          <w:marLeft w:val="480"/>
          <w:marRight w:val="0"/>
          <w:marTop w:val="0"/>
          <w:marBottom w:val="0"/>
          <w:divBdr>
            <w:top w:val="none" w:sz="0" w:space="0" w:color="auto"/>
            <w:left w:val="none" w:sz="0" w:space="0" w:color="auto"/>
            <w:bottom w:val="none" w:sz="0" w:space="0" w:color="auto"/>
            <w:right w:val="none" w:sz="0" w:space="0" w:color="auto"/>
          </w:divBdr>
        </w:div>
        <w:div w:id="1761372095">
          <w:marLeft w:val="480"/>
          <w:marRight w:val="0"/>
          <w:marTop w:val="0"/>
          <w:marBottom w:val="0"/>
          <w:divBdr>
            <w:top w:val="none" w:sz="0" w:space="0" w:color="auto"/>
            <w:left w:val="none" w:sz="0" w:space="0" w:color="auto"/>
            <w:bottom w:val="none" w:sz="0" w:space="0" w:color="auto"/>
            <w:right w:val="none" w:sz="0" w:space="0" w:color="auto"/>
          </w:divBdr>
        </w:div>
        <w:div w:id="556669610">
          <w:marLeft w:val="480"/>
          <w:marRight w:val="0"/>
          <w:marTop w:val="0"/>
          <w:marBottom w:val="0"/>
          <w:divBdr>
            <w:top w:val="none" w:sz="0" w:space="0" w:color="auto"/>
            <w:left w:val="none" w:sz="0" w:space="0" w:color="auto"/>
            <w:bottom w:val="none" w:sz="0" w:space="0" w:color="auto"/>
            <w:right w:val="none" w:sz="0" w:space="0" w:color="auto"/>
          </w:divBdr>
        </w:div>
        <w:div w:id="19280738">
          <w:marLeft w:val="480"/>
          <w:marRight w:val="0"/>
          <w:marTop w:val="0"/>
          <w:marBottom w:val="0"/>
          <w:divBdr>
            <w:top w:val="none" w:sz="0" w:space="0" w:color="auto"/>
            <w:left w:val="none" w:sz="0" w:space="0" w:color="auto"/>
            <w:bottom w:val="none" w:sz="0" w:space="0" w:color="auto"/>
            <w:right w:val="none" w:sz="0" w:space="0" w:color="auto"/>
          </w:divBdr>
        </w:div>
        <w:div w:id="1467314029">
          <w:marLeft w:val="480"/>
          <w:marRight w:val="0"/>
          <w:marTop w:val="0"/>
          <w:marBottom w:val="0"/>
          <w:divBdr>
            <w:top w:val="none" w:sz="0" w:space="0" w:color="auto"/>
            <w:left w:val="none" w:sz="0" w:space="0" w:color="auto"/>
            <w:bottom w:val="none" w:sz="0" w:space="0" w:color="auto"/>
            <w:right w:val="none" w:sz="0" w:space="0" w:color="auto"/>
          </w:divBdr>
        </w:div>
        <w:div w:id="1379470148">
          <w:marLeft w:val="480"/>
          <w:marRight w:val="0"/>
          <w:marTop w:val="0"/>
          <w:marBottom w:val="0"/>
          <w:divBdr>
            <w:top w:val="none" w:sz="0" w:space="0" w:color="auto"/>
            <w:left w:val="none" w:sz="0" w:space="0" w:color="auto"/>
            <w:bottom w:val="none" w:sz="0" w:space="0" w:color="auto"/>
            <w:right w:val="none" w:sz="0" w:space="0" w:color="auto"/>
          </w:divBdr>
        </w:div>
        <w:div w:id="1133333494">
          <w:marLeft w:val="480"/>
          <w:marRight w:val="0"/>
          <w:marTop w:val="0"/>
          <w:marBottom w:val="0"/>
          <w:divBdr>
            <w:top w:val="none" w:sz="0" w:space="0" w:color="auto"/>
            <w:left w:val="none" w:sz="0" w:space="0" w:color="auto"/>
            <w:bottom w:val="none" w:sz="0" w:space="0" w:color="auto"/>
            <w:right w:val="none" w:sz="0" w:space="0" w:color="auto"/>
          </w:divBdr>
        </w:div>
        <w:div w:id="1201820378">
          <w:marLeft w:val="480"/>
          <w:marRight w:val="0"/>
          <w:marTop w:val="0"/>
          <w:marBottom w:val="0"/>
          <w:divBdr>
            <w:top w:val="none" w:sz="0" w:space="0" w:color="auto"/>
            <w:left w:val="none" w:sz="0" w:space="0" w:color="auto"/>
            <w:bottom w:val="none" w:sz="0" w:space="0" w:color="auto"/>
            <w:right w:val="none" w:sz="0" w:space="0" w:color="auto"/>
          </w:divBdr>
        </w:div>
        <w:div w:id="62725356">
          <w:marLeft w:val="480"/>
          <w:marRight w:val="0"/>
          <w:marTop w:val="0"/>
          <w:marBottom w:val="0"/>
          <w:divBdr>
            <w:top w:val="none" w:sz="0" w:space="0" w:color="auto"/>
            <w:left w:val="none" w:sz="0" w:space="0" w:color="auto"/>
            <w:bottom w:val="none" w:sz="0" w:space="0" w:color="auto"/>
            <w:right w:val="none" w:sz="0" w:space="0" w:color="auto"/>
          </w:divBdr>
        </w:div>
        <w:div w:id="157425179">
          <w:marLeft w:val="480"/>
          <w:marRight w:val="0"/>
          <w:marTop w:val="0"/>
          <w:marBottom w:val="0"/>
          <w:divBdr>
            <w:top w:val="none" w:sz="0" w:space="0" w:color="auto"/>
            <w:left w:val="none" w:sz="0" w:space="0" w:color="auto"/>
            <w:bottom w:val="none" w:sz="0" w:space="0" w:color="auto"/>
            <w:right w:val="none" w:sz="0" w:space="0" w:color="auto"/>
          </w:divBdr>
        </w:div>
        <w:div w:id="19287697">
          <w:marLeft w:val="480"/>
          <w:marRight w:val="0"/>
          <w:marTop w:val="0"/>
          <w:marBottom w:val="0"/>
          <w:divBdr>
            <w:top w:val="none" w:sz="0" w:space="0" w:color="auto"/>
            <w:left w:val="none" w:sz="0" w:space="0" w:color="auto"/>
            <w:bottom w:val="none" w:sz="0" w:space="0" w:color="auto"/>
            <w:right w:val="none" w:sz="0" w:space="0" w:color="auto"/>
          </w:divBdr>
        </w:div>
        <w:div w:id="810907632">
          <w:marLeft w:val="480"/>
          <w:marRight w:val="0"/>
          <w:marTop w:val="0"/>
          <w:marBottom w:val="0"/>
          <w:divBdr>
            <w:top w:val="none" w:sz="0" w:space="0" w:color="auto"/>
            <w:left w:val="none" w:sz="0" w:space="0" w:color="auto"/>
            <w:bottom w:val="none" w:sz="0" w:space="0" w:color="auto"/>
            <w:right w:val="none" w:sz="0" w:space="0" w:color="auto"/>
          </w:divBdr>
        </w:div>
        <w:div w:id="1890602474">
          <w:marLeft w:val="480"/>
          <w:marRight w:val="0"/>
          <w:marTop w:val="0"/>
          <w:marBottom w:val="0"/>
          <w:divBdr>
            <w:top w:val="none" w:sz="0" w:space="0" w:color="auto"/>
            <w:left w:val="none" w:sz="0" w:space="0" w:color="auto"/>
            <w:bottom w:val="none" w:sz="0" w:space="0" w:color="auto"/>
            <w:right w:val="none" w:sz="0" w:space="0" w:color="auto"/>
          </w:divBdr>
        </w:div>
        <w:div w:id="708148873">
          <w:marLeft w:val="480"/>
          <w:marRight w:val="0"/>
          <w:marTop w:val="0"/>
          <w:marBottom w:val="0"/>
          <w:divBdr>
            <w:top w:val="none" w:sz="0" w:space="0" w:color="auto"/>
            <w:left w:val="none" w:sz="0" w:space="0" w:color="auto"/>
            <w:bottom w:val="none" w:sz="0" w:space="0" w:color="auto"/>
            <w:right w:val="none" w:sz="0" w:space="0" w:color="auto"/>
          </w:divBdr>
        </w:div>
        <w:div w:id="1810710697">
          <w:marLeft w:val="480"/>
          <w:marRight w:val="0"/>
          <w:marTop w:val="0"/>
          <w:marBottom w:val="0"/>
          <w:divBdr>
            <w:top w:val="none" w:sz="0" w:space="0" w:color="auto"/>
            <w:left w:val="none" w:sz="0" w:space="0" w:color="auto"/>
            <w:bottom w:val="none" w:sz="0" w:space="0" w:color="auto"/>
            <w:right w:val="none" w:sz="0" w:space="0" w:color="auto"/>
          </w:divBdr>
        </w:div>
        <w:div w:id="589042095">
          <w:marLeft w:val="480"/>
          <w:marRight w:val="0"/>
          <w:marTop w:val="0"/>
          <w:marBottom w:val="0"/>
          <w:divBdr>
            <w:top w:val="none" w:sz="0" w:space="0" w:color="auto"/>
            <w:left w:val="none" w:sz="0" w:space="0" w:color="auto"/>
            <w:bottom w:val="none" w:sz="0" w:space="0" w:color="auto"/>
            <w:right w:val="none" w:sz="0" w:space="0" w:color="auto"/>
          </w:divBdr>
        </w:div>
        <w:div w:id="88817184">
          <w:marLeft w:val="480"/>
          <w:marRight w:val="0"/>
          <w:marTop w:val="0"/>
          <w:marBottom w:val="0"/>
          <w:divBdr>
            <w:top w:val="none" w:sz="0" w:space="0" w:color="auto"/>
            <w:left w:val="none" w:sz="0" w:space="0" w:color="auto"/>
            <w:bottom w:val="none" w:sz="0" w:space="0" w:color="auto"/>
            <w:right w:val="none" w:sz="0" w:space="0" w:color="auto"/>
          </w:divBdr>
        </w:div>
        <w:div w:id="1801457250">
          <w:marLeft w:val="480"/>
          <w:marRight w:val="0"/>
          <w:marTop w:val="0"/>
          <w:marBottom w:val="0"/>
          <w:divBdr>
            <w:top w:val="none" w:sz="0" w:space="0" w:color="auto"/>
            <w:left w:val="none" w:sz="0" w:space="0" w:color="auto"/>
            <w:bottom w:val="none" w:sz="0" w:space="0" w:color="auto"/>
            <w:right w:val="none" w:sz="0" w:space="0" w:color="auto"/>
          </w:divBdr>
        </w:div>
        <w:div w:id="1553423221">
          <w:marLeft w:val="480"/>
          <w:marRight w:val="0"/>
          <w:marTop w:val="0"/>
          <w:marBottom w:val="0"/>
          <w:divBdr>
            <w:top w:val="none" w:sz="0" w:space="0" w:color="auto"/>
            <w:left w:val="none" w:sz="0" w:space="0" w:color="auto"/>
            <w:bottom w:val="none" w:sz="0" w:space="0" w:color="auto"/>
            <w:right w:val="none" w:sz="0" w:space="0" w:color="auto"/>
          </w:divBdr>
        </w:div>
        <w:div w:id="737869929">
          <w:marLeft w:val="480"/>
          <w:marRight w:val="0"/>
          <w:marTop w:val="0"/>
          <w:marBottom w:val="0"/>
          <w:divBdr>
            <w:top w:val="none" w:sz="0" w:space="0" w:color="auto"/>
            <w:left w:val="none" w:sz="0" w:space="0" w:color="auto"/>
            <w:bottom w:val="none" w:sz="0" w:space="0" w:color="auto"/>
            <w:right w:val="none" w:sz="0" w:space="0" w:color="auto"/>
          </w:divBdr>
        </w:div>
        <w:div w:id="1373071099">
          <w:marLeft w:val="480"/>
          <w:marRight w:val="0"/>
          <w:marTop w:val="0"/>
          <w:marBottom w:val="0"/>
          <w:divBdr>
            <w:top w:val="none" w:sz="0" w:space="0" w:color="auto"/>
            <w:left w:val="none" w:sz="0" w:space="0" w:color="auto"/>
            <w:bottom w:val="none" w:sz="0" w:space="0" w:color="auto"/>
            <w:right w:val="none" w:sz="0" w:space="0" w:color="auto"/>
          </w:divBdr>
        </w:div>
        <w:div w:id="1310672664">
          <w:marLeft w:val="480"/>
          <w:marRight w:val="0"/>
          <w:marTop w:val="0"/>
          <w:marBottom w:val="0"/>
          <w:divBdr>
            <w:top w:val="none" w:sz="0" w:space="0" w:color="auto"/>
            <w:left w:val="none" w:sz="0" w:space="0" w:color="auto"/>
            <w:bottom w:val="none" w:sz="0" w:space="0" w:color="auto"/>
            <w:right w:val="none" w:sz="0" w:space="0" w:color="auto"/>
          </w:divBdr>
        </w:div>
        <w:div w:id="226192587">
          <w:marLeft w:val="480"/>
          <w:marRight w:val="0"/>
          <w:marTop w:val="0"/>
          <w:marBottom w:val="0"/>
          <w:divBdr>
            <w:top w:val="none" w:sz="0" w:space="0" w:color="auto"/>
            <w:left w:val="none" w:sz="0" w:space="0" w:color="auto"/>
            <w:bottom w:val="none" w:sz="0" w:space="0" w:color="auto"/>
            <w:right w:val="none" w:sz="0" w:space="0" w:color="auto"/>
          </w:divBdr>
        </w:div>
        <w:div w:id="1199314767">
          <w:marLeft w:val="480"/>
          <w:marRight w:val="0"/>
          <w:marTop w:val="0"/>
          <w:marBottom w:val="0"/>
          <w:divBdr>
            <w:top w:val="none" w:sz="0" w:space="0" w:color="auto"/>
            <w:left w:val="none" w:sz="0" w:space="0" w:color="auto"/>
            <w:bottom w:val="none" w:sz="0" w:space="0" w:color="auto"/>
            <w:right w:val="none" w:sz="0" w:space="0" w:color="auto"/>
          </w:divBdr>
        </w:div>
        <w:div w:id="901216487">
          <w:marLeft w:val="480"/>
          <w:marRight w:val="0"/>
          <w:marTop w:val="0"/>
          <w:marBottom w:val="0"/>
          <w:divBdr>
            <w:top w:val="none" w:sz="0" w:space="0" w:color="auto"/>
            <w:left w:val="none" w:sz="0" w:space="0" w:color="auto"/>
            <w:bottom w:val="none" w:sz="0" w:space="0" w:color="auto"/>
            <w:right w:val="none" w:sz="0" w:space="0" w:color="auto"/>
          </w:divBdr>
        </w:div>
        <w:div w:id="1362243715">
          <w:marLeft w:val="480"/>
          <w:marRight w:val="0"/>
          <w:marTop w:val="0"/>
          <w:marBottom w:val="0"/>
          <w:divBdr>
            <w:top w:val="none" w:sz="0" w:space="0" w:color="auto"/>
            <w:left w:val="none" w:sz="0" w:space="0" w:color="auto"/>
            <w:bottom w:val="none" w:sz="0" w:space="0" w:color="auto"/>
            <w:right w:val="none" w:sz="0" w:space="0" w:color="auto"/>
          </w:divBdr>
        </w:div>
        <w:div w:id="573708745">
          <w:marLeft w:val="480"/>
          <w:marRight w:val="0"/>
          <w:marTop w:val="0"/>
          <w:marBottom w:val="0"/>
          <w:divBdr>
            <w:top w:val="none" w:sz="0" w:space="0" w:color="auto"/>
            <w:left w:val="none" w:sz="0" w:space="0" w:color="auto"/>
            <w:bottom w:val="none" w:sz="0" w:space="0" w:color="auto"/>
            <w:right w:val="none" w:sz="0" w:space="0" w:color="auto"/>
          </w:divBdr>
        </w:div>
        <w:div w:id="1206871332">
          <w:marLeft w:val="480"/>
          <w:marRight w:val="0"/>
          <w:marTop w:val="0"/>
          <w:marBottom w:val="0"/>
          <w:divBdr>
            <w:top w:val="none" w:sz="0" w:space="0" w:color="auto"/>
            <w:left w:val="none" w:sz="0" w:space="0" w:color="auto"/>
            <w:bottom w:val="none" w:sz="0" w:space="0" w:color="auto"/>
            <w:right w:val="none" w:sz="0" w:space="0" w:color="auto"/>
          </w:divBdr>
        </w:div>
        <w:div w:id="1017119737">
          <w:marLeft w:val="480"/>
          <w:marRight w:val="0"/>
          <w:marTop w:val="0"/>
          <w:marBottom w:val="0"/>
          <w:divBdr>
            <w:top w:val="none" w:sz="0" w:space="0" w:color="auto"/>
            <w:left w:val="none" w:sz="0" w:space="0" w:color="auto"/>
            <w:bottom w:val="none" w:sz="0" w:space="0" w:color="auto"/>
            <w:right w:val="none" w:sz="0" w:space="0" w:color="auto"/>
          </w:divBdr>
        </w:div>
        <w:div w:id="1911576205">
          <w:marLeft w:val="480"/>
          <w:marRight w:val="0"/>
          <w:marTop w:val="0"/>
          <w:marBottom w:val="0"/>
          <w:divBdr>
            <w:top w:val="none" w:sz="0" w:space="0" w:color="auto"/>
            <w:left w:val="none" w:sz="0" w:space="0" w:color="auto"/>
            <w:bottom w:val="none" w:sz="0" w:space="0" w:color="auto"/>
            <w:right w:val="none" w:sz="0" w:space="0" w:color="auto"/>
          </w:divBdr>
        </w:div>
        <w:div w:id="336034159">
          <w:marLeft w:val="480"/>
          <w:marRight w:val="0"/>
          <w:marTop w:val="0"/>
          <w:marBottom w:val="0"/>
          <w:divBdr>
            <w:top w:val="none" w:sz="0" w:space="0" w:color="auto"/>
            <w:left w:val="none" w:sz="0" w:space="0" w:color="auto"/>
            <w:bottom w:val="none" w:sz="0" w:space="0" w:color="auto"/>
            <w:right w:val="none" w:sz="0" w:space="0" w:color="auto"/>
          </w:divBdr>
        </w:div>
        <w:div w:id="847133491">
          <w:marLeft w:val="480"/>
          <w:marRight w:val="0"/>
          <w:marTop w:val="0"/>
          <w:marBottom w:val="0"/>
          <w:divBdr>
            <w:top w:val="none" w:sz="0" w:space="0" w:color="auto"/>
            <w:left w:val="none" w:sz="0" w:space="0" w:color="auto"/>
            <w:bottom w:val="none" w:sz="0" w:space="0" w:color="auto"/>
            <w:right w:val="none" w:sz="0" w:space="0" w:color="auto"/>
          </w:divBdr>
        </w:div>
        <w:div w:id="888615944">
          <w:marLeft w:val="480"/>
          <w:marRight w:val="0"/>
          <w:marTop w:val="0"/>
          <w:marBottom w:val="0"/>
          <w:divBdr>
            <w:top w:val="none" w:sz="0" w:space="0" w:color="auto"/>
            <w:left w:val="none" w:sz="0" w:space="0" w:color="auto"/>
            <w:bottom w:val="none" w:sz="0" w:space="0" w:color="auto"/>
            <w:right w:val="none" w:sz="0" w:space="0" w:color="auto"/>
          </w:divBdr>
        </w:div>
        <w:div w:id="689918429">
          <w:marLeft w:val="480"/>
          <w:marRight w:val="0"/>
          <w:marTop w:val="0"/>
          <w:marBottom w:val="0"/>
          <w:divBdr>
            <w:top w:val="none" w:sz="0" w:space="0" w:color="auto"/>
            <w:left w:val="none" w:sz="0" w:space="0" w:color="auto"/>
            <w:bottom w:val="none" w:sz="0" w:space="0" w:color="auto"/>
            <w:right w:val="none" w:sz="0" w:space="0" w:color="auto"/>
          </w:divBdr>
        </w:div>
        <w:div w:id="601229851">
          <w:marLeft w:val="480"/>
          <w:marRight w:val="0"/>
          <w:marTop w:val="0"/>
          <w:marBottom w:val="0"/>
          <w:divBdr>
            <w:top w:val="none" w:sz="0" w:space="0" w:color="auto"/>
            <w:left w:val="none" w:sz="0" w:space="0" w:color="auto"/>
            <w:bottom w:val="none" w:sz="0" w:space="0" w:color="auto"/>
            <w:right w:val="none" w:sz="0" w:space="0" w:color="auto"/>
          </w:divBdr>
        </w:div>
        <w:div w:id="836965916">
          <w:marLeft w:val="480"/>
          <w:marRight w:val="0"/>
          <w:marTop w:val="0"/>
          <w:marBottom w:val="0"/>
          <w:divBdr>
            <w:top w:val="none" w:sz="0" w:space="0" w:color="auto"/>
            <w:left w:val="none" w:sz="0" w:space="0" w:color="auto"/>
            <w:bottom w:val="none" w:sz="0" w:space="0" w:color="auto"/>
            <w:right w:val="none" w:sz="0" w:space="0" w:color="auto"/>
          </w:divBdr>
        </w:div>
        <w:div w:id="1226603231">
          <w:marLeft w:val="480"/>
          <w:marRight w:val="0"/>
          <w:marTop w:val="0"/>
          <w:marBottom w:val="0"/>
          <w:divBdr>
            <w:top w:val="none" w:sz="0" w:space="0" w:color="auto"/>
            <w:left w:val="none" w:sz="0" w:space="0" w:color="auto"/>
            <w:bottom w:val="none" w:sz="0" w:space="0" w:color="auto"/>
            <w:right w:val="none" w:sz="0" w:space="0" w:color="auto"/>
          </w:divBdr>
        </w:div>
        <w:div w:id="2071035565">
          <w:marLeft w:val="480"/>
          <w:marRight w:val="0"/>
          <w:marTop w:val="0"/>
          <w:marBottom w:val="0"/>
          <w:divBdr>
            <w:top w:val="none" w:sz="0" w:space="0" w:color="auto"/>
            <w:left w:val="none" w:sz="0" w:space="0" w:color="auto"/>
            <w:bottom w:val="none" w:sz="0" w:space="0" w:color="auto"/>
            <w:right w:val="none" w:sz="0" w:space="0" w:color="auto"/>
          </w:divBdr>
        </w:div>
        <w:div w:id="1479765782">
          <w:marLeft w:val="480"/>
          <w:marRight w:val="0"/>
          <w:marTop w:val="0"/>
          <w:marBottom w:val="0"/>
          <w:divBdr>
            <w:top w:val="none" w:sz="0" w:space="0" w:color="auto"/>
            <w:left w:val="none" w:sz="0" w:space="0" w:color="auto"/>
            <w:bottom w:val="none" w:sz="0" w:space="0" w:color="auto"/>
            <w:right w:val="none" w:sz="0" w:space="0" w:color="auto"/>
          </w:divBdr>
        </w:div>
        <w:div w:id="1080713558">
          <w:marLeft w:val="480"/>
          <w:marRight w:val="0"/>
          <w:marTop w:val="0"/>
          <w:marBottom w:val="0"/>
          <w:divBdr>
            <w:top w:val="none" w:sz="0" w:space="0" w:color="auto"/>
            <w:left w:val="none" w:sz="0" w:space="0" w:color="auto"/>
            <w:bottom w:val="none" w:sz="0" w:space="0" w:color="auto"/>
            <w:right w:val="none" w:sz="0" w:space="0" w:color="auto"/>
          </w:divBdr>
        </w:div>
        <w:div w:id="1336105523">
          <w:marLeft w:val="480"/>
          <w:marRight w:val="0"/>
          <w:marTop w:val="0"/>
          <w:marBottom w:val="0"/>
          <w:divBdr>
            <w:top w:val="none" w:sz="0" w:space="0" w:color="auto"/>
            <w:left w:val="none" w:sz="0" w:space="0" w:color="auto"/>
            <w:bottom w:val="none" w:sz="0" w:space="0" w:color="auto"/>
            <w:right w:val="none" w:sz="0" w:space="0" w:color="auto"/>
          </w:divBdr>
        </w:div>
        <w:div w:id="2138789422">
          <w:marLeft w:val="480"/>
          <w:marRight w:val="0"/>
          <w:marTop w:val="0"/>
          <w:marBottom w:val="0"/>
          <w:divBdr>
            <w:top w:val="none" w:sz="0" w:space="0" w:color="auto"/>
            <w:left w:val="none" w:sz="0" w:space="0" w:color="auto"/>
            <w:bottom w:val="none" w:sz="0" w:space="0" w:color="auto"/>
            <w:right w:val="none" w:sz="0" w:space="0" w:color="auto"/>
          </w:divBdr>
        </w:div>
        <w:div w:id="911237571">
          <w:marLeft w:val="480"/>
          <w:marRight w:val="0"/>
          <w:marTop w:val="0"/>
          <w:marBottom w:val="0"/>
          <w:divBdr>
            <w:top w:val="none" w:sz="0" w:space="0" w:color="auto"/>
            <w:left w:val="none" w:sz="0" w:space="0" w:color="auto"/>
            <w:bottom w:val="none" w:sz="0" w:space="0" w:color="auto"/>
            <w:right w:val="none" w:sz="0" w:space="0" w:color="auto"/>
          </w:divBdr>
        </w:div>
        <w:div w:id="683744825">
          <w:marLeft w:val="480"/>
          <w:marRight w:val="0"/>
          <w:marTop w:val="0"/>
          <w:marBottom w:val="0"/>
          <w:divBdr>
            <w:top w:val="none" w:sz="0" w:space="0" w:color="auto"/>
            <w:left w:val="none" w:sz="0" w:space="0" w:color="auto"/>
            <w:bottom w:val="none" w:sz="0" w:space="0" w:color="auto"/>
            <w:right w:val="none" w:sz="0" w:space="0" w:color="auto"/>
          </w:divBdr>
        </w:div>
        <w:div w:id="248735788">
          <w:marLeft w:val="480"/>
          <w:marRight w:val="0"/>
          <w:marTop w:val="0"/>
          <w:marBottom w:val="0"/>
          <w:divBdr>
            <w:top w:val="none" w:sz="0" w:space="0" w:color="auto"/>
            <w:left w:val="none" w:sz="0" w:space="0" w:color="auto"/>
            <w:bottom w:val="none" w:sz="0" w:space="0" w:color="auto"/>
            <w:right w:val="none" w:sz="0" w:space="0" w:color="auto"/>
          </w:divBdr>
        </w:div>
        <w:div w:id="306473769">
          <w:marLeft w:val="480"/>
          <w:marRight w:val="0"/>
          <w:marTop w:val="0"/>
          <w:marBottom w:val="0"/>
          <w:divBdr>
            <w:top w:val="none" w:sz="0" w:space="0" w:color="auto"/>
            <w:left w:val="none" w:sz="0" w:space="0" w:color="auto"/>
            <w:bottom w:val="none" w:sz="0" w:space="0" w:color="auto"/>
            <w:right w:val="none" w:sz="0" w:space="0" w:color="auto"/>
          </w:divBdr>
        </w:div>
        <w:div w:id="458454250">
          <w:marLeft w:val="480"/>
          <w:marRight w:val="0"/>
          <w:marTop w:val="0"/>
          <w:marBottom w:val="0"/>
          <w:divBdr>
            <w:top w:val="none" w:sz="0" w:space="0" w:color="auto"/>
            <w:left w:val="none" w:sz="0" w:space="0" w:color="auto"/>
            <w:bottom w:val="none" w:sz="0" w:space="0" w:color="auto"/>
            <w:right w:val="none" w:sz="0" w:space="0" w:color="auto"/>
          </w:divBdr>
        </w:div>
        <w:div w:id="1928078220">
          <w:marLeft w:val="480"/>
          <w:marRight w:val="0"/>
          <w:marTop w:val="0"/>
          <w:marBottom w:val="0"/>
          <w:divBdr>
            <w:top w:val="none" w:sz="0" w:space="0" w:color="auto"/>
            <w:left w:val="none" w:sz="0" w:space="0" w:color="auto"/>
            <w:bottom w:val="none" w:sz="0" w:space="0" w:color="auto"/>
            <w:right w:val="none" w:sz="0" w:space="0" w:color="auto"/>
          </w:divBdr>
        </w:div>
        <w:div w:id="1172259663">
          <w:marLeft w:val="480"/>
          <w:marRight w:val="0"/>
          <w:marTop w:val="0"/>
          <w:marBottom w:val="0"/>
          <w:divBdr>
            <w:top w:val="none" w:sz="0" w:space="0" w:color="auto"/>
            <w:left w:val="none" w:sz="0" w:space="0" w:color="auto"/>
            <w:bottom w:val="none" w:sz="0" w:space="0" w:color="auto"/>
            <w:right w:val="none" w:sz="0" w:space="0" w:color="auto"/>
          </w:divBdr>
        </w:div>
        <w:div w:id="1134103199">
          <w:marLeft w:val="480"/>
          <w:marRight w:val="0"/>
          <w:marTop w:val="0"/>
          <w:marBottom w:val="0"/>
          <w:divBdr>
            <w:top w:val="none" w:sz="0" w:space="0" w:color="auto"/>
            <w:left w:val="none" w:sz="0" w:space="0" w:color="auto"/>
            <w:bottom w:val="none" w:sz="0" w:space="0" w:color="auto"/>
            <w:right w:val="none" w:sz="0" w:space="0" w:color="auto"/>
          </w:divBdr>
        </w:div>
        <w:div w:id="292754031">
          <w:marLeft w:val="480"/>
          <w:marRight w:val="0"/>
          <w:marTop w:val="0"/>
          <w:marBottom w:val="0"/>
          <w:divBdr>
            <w:top w:val="none" w:sz="0" w:space="0" w:color="auto"/>
            <w:left w:val="none" w:sz="0" w:space="0" w:color="auto"/>
            <w:bottom w:val="none" w:sz="0" w:space="0" w:color="auto"/>
            <w:right w:val="none" w:sz="0" w:space="0" w:color="auto"/>
          </w:divBdr>
        </w:div>
        <w:div w:id="1273706803">
          <w:marLeft w:val="480"/>
          <w:marRight w:val="0"/>
          <w:marTop w:val="0"/>
          <w:marBottom w:val="0"/>
          <w:divBdr>
            <w:top w:val="none" w:sz="0" w:space="0" w:color="auto"/>
            <w:left w:val="none" w:sz="0" w:space="0" w:color="auto"/>
            <w:bottom w:val="none" w:sz="0" w:space="0" w:color="auto"/>
            <w:right w:val="none" w:sz="0" w:space="0" w:color="auto"/>
          </w:divBdr>
        </w:div>
        <w:div w:id="1788962994">
          <w:marLeft w:val="480"/>
          <w:marRight w:val="0"/>
          <w:marTop w:val="0"/>
          <w:marBottom w:val="0"/>
          <w:divBdr>
            <w:top w:val="none" w:sz="0" w:space="0" w:color="auto"/>
            <w:left w:val="none" w:sz="0" w:space="0" w:color="auto"/>
            <w:bottom w:val="none" w:sz="0" w:space="0" w:color="auto"/>
            <w:right w:val="none" w:sz="0" w:space="0" w:color="auto"/>
          </w:divBdr>
        </w:div>
        <w:div w:id="766390580">
          <w:marLeft w:val="480"/>
          <w:marRight w:val="0"/>
          <w:marTop w:val="0"/>
          <w:marBottom w:val="0"/>
          <w:divBdr>
            <w:top w:val="none" w:sz="0" w:space="0" w:color="auto"/>
            <w:left w:val="none" w:sz="0" w:space="0" w:color="auto"/>
            <w:bottom w:val="none" w:sz="0" w:space="0" w:color="auto"/>
            <w:right w:val="none" w:sz="0" w:space="0" w:color="auto"/>
          </w:divBdr>
        </w:div>
        <w:div w:id="1090009277">
          <w:marLeft w:val="480"/>
          <w:marRight w:val="0"/>
          <w:marTop w:val="0"/>
          <w:marBottom w:val="0"/>
          <w:divBdr>
            <w:top w:val="none" w:sz="0" w:space="0" w:color="auto"/>
            <w:left w:val="none" w:sz="0" w:space="0" w:color="auto"/>
            <w:bottom w:val="none" w:sz="0" w:space="0" w:color="auto"/>
            <w:right w:val="none" w:sz="0" w:space="0" w:color="auto"/>
          </w:divBdr>
        </w:div>
        <w:div w:id="1003781757">
          <w:marLeft w:val="480"/>
          <w:marRight w:val="0"/>
          <w:marTop w:val="0"/>
          <w:marBottom w:val="0"/>
          <w:divBdr>
            <w:top w:val="none" w:sz="0" w:space="0" w:color="auto"/>
            <w:left w:val="none" w:sz="0" w:space="0" w:color="auto"/>
            <w:bottom w:val="none" w:sz="0" w:space="0" w:color="auto"/>
            <w:right w:val="none" w:sz="0" w:space="0" w:color="auto"/>
          </w:divBdr>
        </w:div>
        <w:div w:id="797574227">
          <w:marLeft w:val="480"/>
          <w:marRight w:val="0"/>
          <w:marTop w:val="0"/>
          <w:marBottom w:val="0"/>
          <w:divBdr>
            <w:top w:val="none" w:sz="0" w:space="0" w:color="auto"/>
            <w:left w:val="none" w:sz="0" w:space="0" w:color="auto"/>
            <w:bottom w:val="none" w:sz="0" w:space="0" w:color="auto"/>
            <w:right w:val="none" w:sz="0" w:space="0" w:color="auto"/>
          </w:divBdr>
        </w:div>
        <w:div w:id="1520198816">
          <w:marLeft w:val="480"/>
          <w:marRight w:val="0"/>
          <w:marTop w:val="0"/>
          <w:marBottom w:val="0"/>
          <w:divBdr>
            <w:top w:val="none" w:sz="0" w:space="0" w:color="auto"/>
            <w:left w:val="none" w:sz="0" w:space="0" w:color="auto"/>
            <w:bottom w:val="none" w:sz="0" w:space="0" w:color="auto"/>
            <w:right w:val="none" w:sz="0" w:space="0" w:color="auto"/>
          </w:divBdr>
        </w:div>
        <w:div w:id="2016686252">
          <w:marLeft w:val="480"/>
          <w:marRight w:val="0"/>
          <w:marTop w:val="0"/>
          <w:marBottom w:val="0"/>
          <w:divBdr>
            <w:top w:val="none" w:sz="0" w:space="0" w:color="auto"/>
            <w:left w:val="none" w:sz="0" w:space="0" w:color="auto"/>
            <w:bottom w:val="none" w:sz="0" w:space="0" w:color="auto"/>
            <w:right w:val="none" w:sz="0" w:space="0" w:color="auto"/>
          </w:divBdr>
        </w:div>
        <w:div w:id="1561868757">
          <w:marLeft w:val="480"/>
          <w:marRight w:val="0"/>
          <w:marTop w:val="0"/>
          <w:marBottom w:val="0"/>
          <w:divBdr>
            <w:top w:val="none" w:sz="0" w:space="0" w:color="auto"/>
            <w:left w:val="none" w:sz="0" w:space="0" w:color="auto"/>
            <w:bottom w:val="none" w:sz="0" w:space="0" w:color="auto"/>
            <w:right w:val="none" w:sz="0" w:space="0" w:color="auto"/>
          </w:divBdr>
        </w:div>
        <w:div w:id="1090658485">
          <w:marLeft w:val="480"/>
          <w:marRight w:val="0"/>
          <w:marTop w:val="0"/>
          <w:marBottom w:val="0"/>
          <w:divBdr>
            <w:top w:val="none" w:sz="0" w:space="0" w:color="auto"/>
            <w:left w:val="none" w:sz="0" w:space="0" w:color="auto"/>
            <w:bottom w:val="none" w:sz="0" w:space="0" w:color="auto"/>
            <w:right w:val="none" w:sz="0" w:space="0" w:color="auto"/>
          </w:divBdr>
        </w:div>
        <w:div w:id="1449424084">
          <w:marLeft w:val="480"/>
          <w:marRight w:val="0"/>
          <w:marTop w:val="0"/>
          <w:marBottom w:val="0"/>
          <w:divBdr>
            <w:top w:val="none" w:sz="0" w:space="0" w:color="auto"/>
            <w:left w:val="none" w:sz="0" w:space="0" w:color="auto"/>
            <w:bottom w:val="none" w:sz="0" w:space="0" w:color="auto"/>
            <w:right w:val="none" w:sz="0" w:space="0" w:color="auto"/>
          </w:divBdr>
        </w:div>
        <w:div w:id="436750844">
          <w:marLeft w:val="480"/>
          <w:marRight w:val="0"/>
          <w:marTop w:val="0"/>
          <w:marBottom w:val="0"/>
          <w:divBdr>
            <w:top w:val="none" w:sz="0" w:space="0" w:color="auto"/>
            <w:left w:val="none" w:sz="0" w:space="0" w:color="auto"/>
            <w:bottom w:val="none" w:sz="0" w:space="0" w:color="auto"/>
            <w:right w:val="none" w:sz="0" w:space="0" w:color="auto"/>
          </w:divBdr>
        </w:div>
        <w:div w:id="1439520068">
          <w:marLeft w:val="480"/>
          <w:marRight w:val="0"/>
          <w:marTop w:val="0"/>
          <w:marBottom w:val="0"/>
          <w:divBdr>
            <w:top w:val="none" w:sz="0" w:space="0" w:color="auto"/>
            <w:left w:val="none" w:sz="0" w:space="0" w:color="auto"/>
            <w:bottom w:val="none" w:sz="0" w:space="0" w:color="auto"/>
            <w:right w:val="none" w:sz="0" w:space="0" w:color="auto"/>
          </w:divBdr>
        </w:div>
        <w:div w:id="898978709">
          <w:marLeft w:val="480"/>
          <w:marRight w:val="0"/>
          <w:marTop w:val="0"/>
          <w:marBottom w:val="0"/>
          <w:divBdr>
            <w:top w:val="none" w:sz="0" w:space="0" w:color="auto"/>
            <w:left w:val="none" w:sz="0" w:space="0" w:color="auto"/>
            <w:bottom w:val="none" w:sz="0" w:space="0" w:color="auto"/>
            <w:right w:val="none" w:sz="0" w:space="0" w:color="auto"/>
          </w:divBdr>
        </w:div>
        <w:div w:id="304940008">
          <w:marLeft w:val="480"/>
          <w:marRight w:val="0"/>
          <w:marTop w:val="0"/>
          <w:marBottom w:val="0"/>
          <w:divBdr>
            <w:top w:val="none" w:sz="0" w:space="0" w:color="auto"/>
            <w:left w:val="none" w:sz="0" w:space="0" w:color="auto"/>
            <w:bottom w:val="none" w:sz="0" w:space="0" w:color="auto"/>
            <w:right w:val="none" w:sz="0" w:space="0" w:color="auto"/>
          </w:divBdr>
        </w:div>
        <w:div w:id="1773234876">
          <w:marLeft w:val="480"/>
          <w:marRight w:val="0"/>
          <w:marTop w:val="0"/>
          <w:marBottom w:val="0"/>
          <w:divBdr>
            <w:top w:val="none" w:sz="0" w:space="0" w:color="auto"/>
            <w:left w:val="none" w:sz="0" w:space="0" w:color="auto"/>
            <w:bottom w:val="none" w:sz="0" w:space="0" w:color="auto"/>
            <w:right w:val="none" w:sz="0" w:space="0" w:color="auto"/>
          </w:divBdr>
        </w:div>
        <w:div w:id="1501967187">
          <w:marLeft w:val="480"/>
          <w:marRight w:val="0"/>
          <w:marTop w:val="0"/>
          <w:marBottom w:val="0"/>
          <w:divBdr>
            <w:top w:val="none" w:sz="0" w:space="0" w:color="auto"/>
            <w:left w:val="none" w:sz="0" w:space="0" w:color="auto"/>
            <w:bottom w:val="none" w:sz="0" w:space="0" w:color="auto"/>
            <w:right w:val="none" w:sz="0" w:space="0" w:color="auto"/>
          </w:divBdr>
        </w:div>
        <w:div w:id="334309187">
          <w:marLeft w:val="480"/>
          <w:marRight w:val="0"/>
          <w:marTop w:val="0"/>
          <w:marBottom w:val="0"/>
          <w:divBdr>
            <w:top w:val="none" w:sz="0" w:space="0" w:color="auto"/>
            <w:left w:val="none" w:sz="0" w:space="0" w:color="auto"/>
            <w:bottom w:val="none" w:sz="0" w:space="0" w:color="auto"/>
            <w:right w:val="none" w:sz="0" w:space="0" w:color="auto"/>
          </w:divBdr>
        </w:div>
        <w:div w:id="1081099041">
          <w:marLeft w:val="480"/>
          <w:marRight w:val="0"/>
          <w:marTop w:val="0"/>
          <w:marBottom w:val="0"/>
          <w:divBdr>
            <w:top w:val="none" w:sz="0" w:space="0" w:color="auto"/>
            <w:left w:val="none" w:sz="0" w:space="0" w:color="auto"/>
            <w:bottom w:val="none" w:sz="0" w:space="0" w:color="auto"/>
            <w:right w:val="none" w:sz="0" w:space="0" w:color="auto"/>
          </w:divBdr>
        </w:div>
        <w:div w:id="1382629421">
          <w:marLeft w:val="480"/>
          <w:marRight w:val="0"/>
          <w:marTop w:val="0"/>
          <w:marBottom w:val="0"/>
          <w:divBdr>
            <w:top w:val="none" w:sz="0" w:space="0" w:color="auto"/>
            <w:left w:val="none" w:sz="0" w:space="0" w:color="auto"/>
            <w:bottom w:val="none" w:sz="0" w:space="0" w:color="auto"/>
            <w:right w:val="none" w:sz="0" w:space="0" w:color="auto"/>
          </w:divBdr>
        </w:div>
        <w:div w:id="272247737">
          <w:marLeft w:val="480"/>
          <w:marRight w:val="0"/>
          <w:marTop w:val="0"/>
          <w:marBottom w:val="0"/>
          <w:divBdr>
            <w:top w:val="none" w:sz="0" w:space="0" w:color="auto"/>
            <w:left w:val="none" w:sz="0" w:space="0" w:color="auto"/>
            <w:bottom w:val="none" w:sz="0" w:space="0" w:color="auto"/>
            <w:right w:val="none" w:sz="0" w:space="0" w:color="auto"/>
          </w:divBdr>
        </w:div>
        <w:div w:id="1562324746">
          <w:marLeft w:val="480"/>
          <w:marRight w:val="0"/>
          <w:marTop w:val="0"/>
          <w:marBottom w:val="0"/>
          <w:divBdr>
            <w:top w:val="none" w:sz="0" w:space="0" w:color="auto"/>
            <w:left w:val="none" w:sz="0" w:space="0" w:color="auto"/>
            <w:bottom w:val="none" w:sz="0" w:space="0" w:color="auto"/>
            <w:right w:val="none" w:sz="0" w:space="0" w:color="auto"/>
          </w:divBdr>
        </w:div>
        <w:div w:id="609362906">
          <w:marLeft w:val="480"/>
          <w:marRight w:val="0"/>
          <w:marTop w:val="0"/>
          <w:marBottom w:val="0"/>
          <w:divBdr>
            <w:top w:val="none" w:sz="0" w:space="0" w:color="auto"/>
            <w:left w:val="none" w:sz="0" w:space="0" w:color="auto"/>
            <w:bottom w:val="none" w:sz="0" w:space="0" w:color="auto"/>
            <w:right w:val="none" w:sz="0" w:space="0" w:color="auto"/>
          </w:divBdr>
        </w:div>
        <w:div w:id="123354754">
          <w:marLeft w:val="480"/>
          <w:marRight w:val="0"/>
          <w:marTop w:val="0"/>
          <w:marBottom w:val="0"/>
          <w:divBdr>
            <w:top w:val="none" w:sz="0" w:space="0" w:color="auto"/>
            <w:left w:val="none" w:sz="0" w:space="0" w:color="auto"/>
            <w:bottom w:val="none" w:sz="0" w:space="0" w:color="auto"/>
            <w:right w:val="none" w:sz="0" w:space="0" w:color="auto"/>
          </w:divBdr>
        </w:div>
        <w:div w:id="692534267">
          <w:marLeft w:val="480"/>
          <w:marRight w:val="0"/>
          <w:marTop w:val="0"/>
          <w:marBottom w:val="0"/>
          <w:divBdr>
            <w:top w:val="none" w:sz="0" w:space="0" w:color="auto"/>
            <w:left w:val="none" w:sz="0" w:space="0" w:color="auto"/>
            <w:bottom w:val="none" w:sz="0" w:space="0" w:color="auto"/>
            <w:right w:val="none" w:sz="0" w:space="0" w:color="auto"/>
          </w:divBdr>
        </w:div>
        <w:div w:id="844518880">
          <w:marLeft w:val="480"/>
          <w:marRight w:val="0"/>
          <w:marTop w:val="0"/>
          <w:marBottom w:val="0"/>
          <w:divBdr>
            <w:top w:val="none" w:sz="0" w:space="0" w:color="auto"/>
            <w:left w:val="none" w:sz="0" w:space="0" w:color="auto"/>
            <w:bottom w:val="none" w:sz="0" w:space="0" w:color="auto"/>
            <w:right w:val="none" w:sz="0" w:space="0" w:color="auto"/>
          </w:divBdr>
        </w:div>
        <w:div w:id="166292612">
          <w:marLeft w:val="480"/>
          <w:marRight w:val="0"/>
          <w:marTop w:val="0"/>
          <w:marBottom w:val="0"/>
          <w:divBdr>
            <w:top w:val="none" w:sz="0" w:space="0" w:color="auto"/>
            <w:left w:val="none" w:sz="0" w:space="0" w:color="auto"/>
            <w:bottom w:val="none" w:sz="0" w:space="0" w:color="auto"/>
            <w:right w:val="none" w:sz="0" w:space="0" w:color="auto"/>
          </w:divBdr>
        </w:div>
        <w:div w:id="431362148">
          <w:marLeft w:val="480"/>
          <w:marRight w:val="0"/>
          <w:marTop w:val="0"/>
          <w:marBottom w:val="0"/>
          <w:divBdr>
            <w:top w:val="none" w:sz="0" w:space="0" w:color="auto"/>
            <w:left w:val="none" w:sz="0" w:space="0" w:color="auto"/>
            <w:bottom w:val="none" w:sz="0" w:space="0" w:color="auto"/>
            <w:right w:val="none" w:sz="0" w:space="0" w:color="auto"/>
          </w:divBdr>
        </w:div>
        <w:div w:id="1272516259">
          <w:marLeft w:val="480"/>
          <w:marRight w:val="0"/>
          <w:marTop w:val="0"/>
          <w:marBottom w:val="0"/>
          <w:divBdr>
            <w:top w:val="none" w:sz="0" w:space="0" w:color="auto"/>
            <w:left w:val="none" w:sz="0" w:space="0" w:color="auto"/>
            <w:bottom w:val="none" w:sz="0" w:space="0" w:color="auto"/>
            <w:right w:val="none" w:sz="0" w:space="0" w:color="auto"/>
          </w:divBdr>
        </w:div>
        <w:div w:id="446235560">
          <w:marLeft w:val="480"/>
          <w:marRight w:val="0"/>
          <w:marTop w:val="0"/>
          <w:marBottom w:val="0"/>
          <w:divBdr>
            <w:top w:val="none" w:sz="0" w:space="0" w:color="auto"/>
            <w:left w:val="none" w:sz="0" w:space="0" w:color="auto"/>
            <w:bottom w:val="none" w:sz="0" w:space="0" w:color="auto"/>
            <w:right w:val="none" w:sz="0" w:space="0" w:color="auto"/>
          </w:divBdr>
        </w:div>
        <w:div w:id="1139229009">
          <w:marLeft w:val="480"/>
          <w:marRight w:val="0"/>
          <w:marTop w:val="0"/>
          <w:marBottom w:val="0"/>
          <w:divBdr>
            <w:top w:val="none" w:sz="0" w:space="0" w:color="auto"/>
            <w:left w:val="none" w:sz="0" w:space="0" w:color="auto"/>
            <w:bottom w:val="none" w:sz="0" w:space="0" w:color="auto"/>
            <w:right w:val="none" w:sz="0" w:space="0" w:color="auto"/>
          </w:divBdr>
        </w:div>
        <w:div w:id="1530220567">
          <w:marLeft w:val="480"/>
          <w:marRight w:val="0"/>
          <w:marTop w:val="0"/>
          <w:marBottom w:val="0"/>
          <w:divBdr>
            <w:top w:val="none" w:sz="0" w:space="0" w:color="auto"/>
            <w:left w:val="none" w:sz="0" w:space="0" w:color="auto"/>
            <w:bottom w:val="none" w:sz="0" w:space="0" w:color="auto"/>
            <w:right w:val="none" w:sz="0" w:space="0" w:color="auto"/>
          </w:divBdr>
        </w:div>
        <w:div w:id="626354878">
          <w:marLeft w:val="480"/>
          <w:marRight w:val="0"/>
          <w:marTop w:val="0"/>
          <w:marBottom w:val="0"/>
          <w:divBdr>
            <w:top w:val="none" w:sz="0" w:space="0" w:color="auto"/>
            <w:left w:val="none" w:sz="0" w:space="0" w:color="auto"/>
            <w:bottom w:val="none" w:sz="0" w:space="0" w:color="auto"/>
            <w:right w:val="none" w:sz="0" w:space="0" w:color="auto"/>
          </w:divBdr>
        </w:div>
        <w:div w:id="802848545">
          <w:marLeft w:val="480"/>
          <w:marRight w:val="0"/>
          <w:marTop w:val="0"/>
          <w:marBottom w:val="0"/>
          <w:divBdr>
            <w:top w:val="none" w:sz="0" w:space="0" w:color="auto"/>
            <w:left w:val="none" w:sz="0" w:space="0" w:color="auto"/>
            <w:bottom w:val="none" w:sz="0" w:space="0" w:color="auto"/>
            <w:right w:val="none" w:sz="0" w:space="0" w:color="auto"/>
          </w:divBdr>
        </w:div>
        <w:div w:id="1089347190">
          <w:marLeft w:val="480"/>
          <w:marRight w:val="0"/>
          <w:marTop w:val="0"/>
          <w:marBottom w:val="0"/>
          <w:divBdr>
            <w:top w:val="none" w:sz="0" w:space="0" w:color="auto"/>
            <w:left w:val="none" w:sz="0" w:space="0" w:color="auto"/>
            <w:bottom w:val="none" w:sz="0" w:space="0" w:color="auto"/>
            <w:right w:val="none" w:sz="0" w:space="0" w:color="auto"/>
          </w:divBdr>
        </w:div>
        <w:div w:id="425658171">
          <w:marLeft w:val="480"/>
          <w:marRight w:val="0"/>
          <w:marTop w:val="0"/>
          <w:marBottom w:val="0"/>
          <w:divBdr>
            <w:top w:val="none" w:sz="0" w:space="0" w:color="auto"/>
            <w:left w:val="none" w:sz="0" w:space="0" w:color="auto"/>
            <w:bottom w:val="none" w:sz="0" w:space="0" w:color="auto"/>
            <w:right w:val="none" w:sz="0" w:space="0" w:color="auto"/>
          </w:divBdr>
        </w:div>
      </w:divsChild>
    </w:div>
    <w:div w:id="1772623098">
      <w:bodyDiv w:val="1"/>
      <w:marLeft w:val="0"/>
      <w:marRight w:val="0"/>
      <w:marTop w:val="0"/>
      <w:marBottom w:val="0"/>
      <w:divBdr>
        <w:top w:val="none" w:sz="0" w:space="0" w:color="auto"/>
        <w:left w:val="none" w:sz="0" w:space="0" w:color="auto"/>
        <w:bottom w:val="none" w:sz="0" w:space="0" w:color="auto"/>
        <w:right w:val="none" w:sz="0" w:space="0" w:color="auto"/>
      </w:divBdr>
    </w:div>
    <w:div w:id="1773435101">
      <w:bodyDiv w:val="1"/>
      <w:marLeft w:val="0"/>
      <w:marRight w:val="0"/>
      <w:marTop w:val="0"/>
      <w:marBottom w:val="0"/>
      <w:divBdr>
        <w:top w:val="none" w:sz="0" w:space="0" w:color="auto"/>
        <w:left w:val="none" w:sz="0" w:space="0" w:color="auto"/>
        <w:bottom w:val="none" w:sz="0" w:space="0" w:color="auto"/>
        <w:right w:val="none" w:sz="0" w:space="0" w:color="auto"/>
      </w:divBdr>
    </w:div>
    <w:div w:id="1776484721">
      <w:bodyDiv w:val="1"/>
      <w:marLeft w:val="0"/>
      <w:marRight w:val="0"/>
      <w:marTop w:val="0"/>
      <w:marBottom w:val="0"/>
      <w:divBdr>
        <w:top w:val="none" w:sz="0" w:space="0" w:color="auto"/>
        <w:left w:val="none" w:sz="0" w:space="0" w:color="auto"/>
        <w:bottom w:val="none" w:sz="0" w:space="0" w:color="auto"/>
        <w:right w:val="none" w:sz="0" w:space="0" w:color="auto"/>
      </w:divBdr>
      <w:divsChild>
        <w:div w:id="67650713">
          <w:marLeft w:val="480"/>
          <w:marRight w:val="0"/>
          <w:marTop w:val="0"/>
          <w:marBottom w:val="0"/>
          <w:divBdr>
            <w:top w:val="none" w:sz="0" w:space="0" w:color="auto"/>
            <w:left w:val="none" w:sz="0" w:space="0" w:color="auto"/>
            <w:bottom w:val="none" w:sz="0" w:space="0" w:color="auto"/>
            <w:right w:val="none" w:sz="0" w:space="0" w:color="auto"/>
          </w:divBdr>
        </w:div>
        <w:div w:id="1150681702">
          <w:marLeft w:val="480"/>
          <w:marRight w:val="0"/>
          <w:marTop w:val="0"/>
          <w:marBottom w:val="0"/>
          <w:divBdr>
            <w:top w:val="none" w:sz="0" w:space="0" w:color="auto"/>
            <w:left w:val="none" w:sz="0" w:space="0" w:color="auto"/>
            <w:bottom w:val="none" w:sz="0" w:space="0" w:color="auto"/>
            <w:right w:val="none" w:sz="0" w:space="0" w:color="auto"/>
          </w:divBdr>
        </w:div>
        <w:div w:id="217741387">
          <w:marLeft w:val="480"/>
          <w:marRight w:val="0"/>
          <w:marTop w:val="0"/>
          <w:marBottom w:val="0"/>
          <w:divBdr>
            <w:top w:val="none" w:sz="0" w:space="0" w:color="auto"/>
            <w:left w:val="none" w:sz="0" w:space="0" w:color="auto"/>
            <w:bottom w:val="none" w:sz="0" w:space="0" w:color="auto"/>
            <w:right w:val="none" w:sz="0" w:space="0" w:color="auto"/>
          </w:divBdr>
        </w:div>
        <w:div w:id="1889413053">
          <w:marLeft w:val="480"/>
          <w:marRight w:val="0"/>
          <w:marTop w:val="0"/>
          <w:marBottom w:val="0"/>
          <w:divBdr>
            <w:top w:val="none" w:sz="0" w:space="0" w:color="auto"/>
            <w:left w:val="none" w:sz="0" w:space="0" w:color="auto"/>
            <w:bottom w:val="none" w:sz="0" w:space="0" w:color="auto"/>
            <w:right w:val="none" w:sz="0" w:space="0" w:color="auto"/>
          </w:divBdr>
        </w:div>
        <w:div w:id="2140147598">
          <w:marLeft w:val="480"/>
          <w:marRight w:val="0"/>
          <w:marTop w:val="0"/>
          <w:marBottom w:val="0"/>
          <w:divBdr>
            <w:top w:val="none" w:sz="0" w:space="0" w:color="auto"/>
            <w:left w:val="none" w:sz="0" w:space="0" w:color="auto"/>
            <w:bottom w:val="none" w:sz="0" w:space="0" w:color="auto"/>
            <w:right w:val="none" w:sz="0" w:space="0" w:color="auto"/>
          </w:divBdr>
        </w:div>
        <w:div w:id="1480197016">
          <w:marLeft w:val="480"/>
          <w:marRight w:val="0"/>
          <w:marTop w:val="0"/>
          <w:marBottom w:val="0"/>
          <w:divBdr>
            <w:top w:val="none" w:sz="0" w:space="0" w:color="auto"/>
            <w:left w:val="none" w:sz="0" w:space="0" w:color="auto"/>
            <w:bottom w:val="none" w:sz="0" w:space="0" w:color="auto"/>
            <w:right w:val="none" w:sz="0" w:space="0" w:color="auto"/>
          </w:divBdr>
        </w:div>
        <w:div w:id="1662736594">
          <w:marLeft w:val="480"/>
          <w:marRight w:val="0"/>
          <w:marTop w:val="0"/>
          <w:marBottom w:val="0"/>
          <w:divBdr>
            <w:top w:val="none" w:sz="0" w:space="0" w:color="auto"/>
            <w:left w:val="none" w:sz="0" w:space="0" w:color="auto"/>
            <w:bottom w:val="none" w:sz="0" w:space="0" w:color="auto"/>
            <w:right w:val="none" w:sz="0" w:space="0" w:color="auto"/>
          </w:divBdr>
        </w:div>
        <w:div w:id="195123529">
          <w:marLeft w:val="480"/>
          <w:marRight w:val="0"/>
          <w:marTop w:val="0"/>
          <w:marBottom w:val="0"/>
          <w:divBdr>
            <w:top w:val="none" w:sz="0" w:space="0" w:color="auto"/>
            <w:left w:val="none" w:sz="0" w:space="0" w:color="auto"/>
            <w:bottom w:val="none" w:sz="0" w:space="0" w:color="auto"/>
            <w:right w:val="none" w:sz="0" w:space="0" w:color="auto"/>
          </w:divBdr>
        </w:div>
        <w:div w:id="1623924023">
          <w:marLeft w:val="480"/>
          <w:marRight w:val="0"/>
          <w:marTop w:val="0"/>
          <w:marBottom w:val="0"/>
          <w:divBdr>
            <w:top w:val="none" w:sz="0" w:space="0" w:color="auto"/>
            <w:left w:val="none" w:sz="0" w:space="0" w:color="auto"/>
            <w:bottom w:val="none" w:sz="0" w:space="0" w:color="auto"/>
            <w:right w:val="none" w:sz="0" w:space="0" w:color="auto"/>
          </w:divBdr>
        </w:div>
        <w:div w:id="1665744790">
          <w:marLeft w:val="480"/>
          <w:marRight w:val="0"/>
          <w:marTop w:val="0"/>
          <w:marBottom w:val="0"/>
          <w:divBdr>
            <w:top w:val="none" w:sz="0" w:space="0" w:color="auto"/>
            <w:left w:val="none" w:sz="0" w:space="0" w:color="auto"/>
            <w:bottom w:val="none" w:sz="0" w:space="0" w:color="auto"/>
            <w:right w:val="none" w:sz="0" w:space="0" w:color="auto"/>
          </w:divBdr>
        </w:div>
        <w:div w:id="1908569067">
          <w:marLeft w:val="480"/>
          <w:marRight w:val="0"/>
          <w:marTop w:val="0"/>
          <w:marBottom w:val="0"/>
          <w:divBdr>
            <w:top w:val="none" w:sz="0" w:space="0" w:color="auto"/>
            <w:left w:val="none" w:sz="0" w:space="0" w:color="auto"/>
            <w:bottom w:val="none" w:sz="0" w:space="0" w:color="auto"/>
            <w:right w:val="none" w:sz="0" w:space="0" w:color="auto"/>
          </w:divBdr>
        </w:div>
        <w:div w:id="963584344">
          <w:marLeft w:val="480"/>
          <w:marRight w:val="0"/>
          <w:marTop w:val="0"/>
          <w:marBottom w:val="0"/>
          <w:divBdr>
            <w:top w:val="none" w:sz="0" w:space="0" w:color="auto"/>
            <w:left w:val="none" w:sz="0" w:space="0" w:color="auto"/>
            <w:bottom w:val="none" w:sz="0" w:space="0" w:color="auto"/>
            <w:right w:val="none" w:sz="0" w:space="0" w:color="auto"/>
          </w:divBdr>
        </w:div>
        <w:div w:id="866142407">
          <w:marLeft w:val="480"/>
          <w:marRight w:val="0"/>
          <w:marTop w:val="0"/>
          <w:marBottom w:val="0"/>
          <w:divBdr>
            <w:top w:val="none" w:sz="0" w:space="0" w:color="auto"/>
            <w:left w:val="none" w:sz="0" w:space="0" w:color="auto"/>
            <w:bottom w:val="none" w:sz="0" w:space="0" w:color="auto"/>
            <w:right w:val="none" w:sz="0" w:space="0" w:color="auto"/>
          </w:divBdr>
        </w:div>
        <w:div w:id="134643260">
          <w:marLeft w:val="480"/>
          <w:marRight w:val="0"/>
          <w:marTop w:val="0"/>
          <w:marBottom w:val="0"/>
          <w:divBdr>
            <w:top w:val="none" w:sz="0" w:space="0" w:color="auto"/>
            <w:left w:val="none" w:sz="0" w:space="0" w:color="auto"/>
            <w:bottom w:val="none" w:sz="0" w:space="0" w:color="auto"/>
            <w:right w:val="none" w:sz="0" w:space="0" w:color="auto"/>
          </w:divBdr>
        </w:div>
        <w:div w:id="2033260501">
          <w:marLeft w:val="480"/>
          <w:marRight w:val="0"/>
          <w:marTop w:val="0"/>
          <w:marBottom w:val="0"/>
          <w:divBdr>
            <w:top w:val="none" w:sz="0" w:space="0" w:color="auto"/>
            <w:left w:val="none" w:sz="0" w:space="0" w:color="auto"/>
            <w:bottom w:val="none" w:sz="0" w:space="0" w:color="auto"/>
            <w:right w:val="none" w:sz="0" w:space="0" w:color="auto"/>
          </w:divBdr>
        </w:div>
        <w:div w:id="1291786524">
          <w:marLeft w:val="480"/>
          <w:marRight w:val="0"/>
          <w:marTop w:val="0"/>
          <w:marBottom w:val="0"/>
          <w:divBdr>
            <w:top w:val="none" w:sz="0" w:space="0" w:color="auto"/>
            <w:left w:val="none" w:sz="0" w:space="0" w:color="auto"/>
            <w:bottom w:val="none" w:sz="0" w:space="0" w:color="auto"/>
            <w:right w:val="none" w:sz="0" w:space="0" w:color="auto"/>
          </w:divBdr>
        </w:div>
        <w:div w:id="1545404453">
          <w:marLeft w:val="480"/>
          <w:marRight w:val="0"/>
          <w:marTop w:val="0"/>
          <w:marBottom w:val="0"/>
          <w:divBdr>
            <w:top w:val="none" w:sz="0" w:space="0" w:color="auto"/>
            <w:left w:val="none" w:sz="0" w:space="0" w:color="auto"/>
            <w:bottom w:val="none" w:sz="0" w:space="0" w:color="auto"/>
            <w:right w:val="none" w:sz="0" w:space="0" w:color="auto"/>
          </w:divBdr>
        </w:div>
        <w:div w:id="552273971">
          <w:marLeft w:val="480"/>
          <w:marRight w:val="0"/>
          <w:marTop w:val="0"/>
          <w:marBottom w:val="0"/>
          <w:divBdr>
            <w:top w:val="none" w:sz="0" w:space="0" w:color="auto"/>
            <w:left w:val="none" w:sz="0" w:space="0" w:color="auto"/>
            <w:bottom w:val="none" w:sz="0" w:space="0" w:color="auto"/>
            <w:right w:val="none" w:sz="0" w:space="0" w:color="auto"/>
          </w:divBdr>
        </w:div>
        <w:div w:id="424883155">
          <w:marLeft w:val="480"/>
          <w:marRight w:val="0"/>
          <w:marTop w:val="0"/>
          <w:marBottom w:val="0"/>
          <w:divBdr>
            <w:top w:val="none" w:sz="0" w:space="0" w:color="auto"/>
            <w:left w:val="none" w:sz="0" w:space="0" w:color="auto"/>
            <w:bottom w:val="none" w:sz="0" w:space="0" w:color="auto"/>
            <w:right w:val="none" w:sz="0" w:space="0" w:color="auto"/>
          </w:divBdr>
        </w:div>
        <w:div w:id="851917670">
          <w:marLeft w:val="480"/>
          <w:marRight w:val="0"/>
          <w:marTop w:val="0"/>
          <w:marBottom w:val="0"/>
          <w:divBdr>
            <w:top w:val="none" w:sz="0" w:space="0" w:color="auto"/>
            <w:left w:val="none" w:sz="0" w:space="0" w:color="auto"/>
            <w:bottom w:val="none" w:sz="0" w:space="0" w:color="auto"/>
            <w:right w:val="none" w:sz="0" w:space="0" w:color="auto"/>
          </w:divBdr>
        </w:div>
        <w:div w:id="1178041345">
          <w:marLeft w:val="480"/>
          <w:marRight w:val="0"/>
          <w:marTop w:val="0"/>
          <w:marBottom w:val="0"/>
          <w:divBdr>
            <w:top w:val="none" w:sz="0" w:space="0" w:color="auto"/>
            <w:left w:val="none" w:sz="0" w:space="0" w:color="auto"/>
            <w:bottom w:val="none" w:sz="0" w:space="0" w:color="auto"/>
            <w:right w:val="none" w:sz="0" w:space="0" w:color="auto"/>
          </w:divBdr>
        </w:div>
        <w:div w:id="1468737947">
          <w:marLeft w:val="480"/>
          <w:marRight w:val="0"/>
          <w:marTop w:val="0"/>
          <w:marBottom w:val="0"/>
          <w:divBdr>
            <w:top w:val="none" w:sz="0" w:space="0" w:color="auto"/>
            <w:left w:val="none" w:sz="0" w:space="0" w:color="auto"/>
            <w:bottom w:val="none" w:sz="0" w:space="0" w:color="auto"/>
            <w:right w:val="none" w:sz="0" w:space="0" w:color="auto"/>
          </w:divBdr>
        </w:div>
        <w:div w:id="792409207">
          <w:marLeft w:val="480"/>
          <w:marRight w:val="0"/>
          <w:marTop w:val="0"/>
          <w:marBottom w:val="0"/>
          <w:divBdr>
            <w:top w:val="none" w:sz="0" w:space="0" w:color="auto"/>
            <w:left w:val="none" w:sz="0" w:space="0" w:color="auto"/>
            <w:bottom w:val="none" w:sz="0" w:space="0" w:color="auto"/>
            <w:right w:val="none" w:sz="0" w:space="0" w:color="auto"/>
          </w:divBdr>
        </w:div>
        <w:div w:id="1404183104">
          <w:marLeft w:val="480"/>
          <w:marRight w:val="0"/>
          <w:marTop w:val="0"/>
          <w:marBottom w:val="0"/>
          <w:divBdr>
            <w:top w:val="none" w:sz="0" w:space="0" w:color="auto"/>
            <w:left w:val="none" w:sz="0" w:space="0" w:color="auto"/>
            <w:bottom w:val="none" w:sz="0" w:space="0" w:color="auto"/>
            <w:right w:val="none" w:sz="0" w:space="0" w:color="auto"/>
          </w:divBdr>
        </w:div>
        <w:div w:id="250506324">
          <w:marLeft w:val="480"/>
          <w:marRight w:val="0"/>
          <w:marTop w:val="0"/>
          <w:marBottom w:val="0"/>
          <w:divBdr>
            <w:top w:val="none" w:sz="0" w:space="0" w:color="auto"/>
            <w:left w:val="none" w:sz="0" w:space="0" w:color="auto"/>
            <w:bottom w:val="none" w:sz="0" w:space="0" w:color="auto"/>
            <w:right w:val="none" w:sz="0" w:space="0" w:color="auto"/>
          </w:divBdr>
        </w:div>
        <w:div w:id="1765104994">
          <w:marLeft w:val="480"/>
          <w:marRight w:val="0"/>
          <w:marTop w:val="0"/>
          <w:marBottom w:val="0"/>
          <w:divBdr>
            <w:top w:val="none" w:sz="0" w:space="0" w:color="auto"/>
            <w:left w:val="none" w:sz="0" w:space="0" w:color="auto"/>
            <w:bottom w:val="none" w:sz="0" w:space="0" w:color="auto"/>
            <w:right w:val="none" w:sz="0" w:space="0" w:color="auto"/>
          </w:divBdr>
        </w:div>
        <w:div w:id="468400337">
          <w:marLeft w:val="480"/>
          <w:marRight w:val="0"/>
          <w:marTop w:val="0"/>
          <w:marBottom w:val="0"/>
          <w:divBdr>
            <w:top w:val="none" w:sz="0" w:space="0" w:color="auto"/>
            <w:left w:val="none" w:sz="0" w:space="0" w:color="auto"/>
            <w:bottom w:val="none" w:sz="0" w:space="0" w:color="auto"/>
            <w:right w:val="none" w:sz="0" w:space="0" w:color="auto"/>
          </w:divBdr>
        </w:div>
        <w:div w:id="822085070">
          <w:marLeft w:val="480"/>
          <w:marRight w:val="0"/>
          <w:marTop w:val="0"/>
          <w:marBottom w:val="0"/>
          <w:divBdr>
            <w:top w:val="none" w:sz="0" w:space="0" w:color="auto"/>
            <w:left w:val="none" w:sz="0" w:space="0" w:color="auto"/>
            <w:bottom w:val="none" w:sz="0" w:space="0" w:color="auto"/>
            <w:right w:val="none" w:sz="0" w:space="0" w:color="auto"/>
          </w:divBdr>
        </w:div>
        <w:div w:id="1185093812">
          <w:marLeft w:val="480"/>
          <w:marRight w:val="0"/>
          <w:marTop w:val="0"/>
          <w:marBottom w:val="0"/>
          <w:divBdr>
            <w:top w:val="none" w:sz="0" w:space="0" w:color="auto"/>
            <w:left w:val="none" w:sz="0" w:space="0" w:color="auto"/>
            <w:bottom w:val="none" w:sz="0" w:space="0" w:color="auto"/>
            <w:right w:val="none" w:sz="0" w:space="0" w:color="auto"/>
          </w:divBdr>
        </w:div>
        <w:div w:id="1006633721">
          <w:marLeft w:val="480"/>
          <w:marRight w:val="0"/>
          <w:marTop w:val="0"/>
          <w:marBottom w:val="0"/>
          <w:divBdr>
            <w:top w:val="none" w:sz="0" w:space="0" w:color="auto"/>
            <w:left w:val="none" w:sz="0" w:space="0" w:color="auto"/>
            <w:bottom w:val="none" w:sz="0" w:space="0" w:color="auto"/>
            <w:right w:val="none" w:sz="0" w:space="0" w:color="auto"/>
          </w:divBdr>
        </w:div>
        <w:div w:id="272712134">
          <w:marLeft w:val="480"/>
          <w:marRight w:val="0"/>
          <w:marTop w:val="0"/>
          <w:marBottom w:val="0"/>
          <w:divBdr>
            <w:top w:val="none" w:sz="0" w:space="0" w:color="auto"/>
            <w:left w:val="none" w:sz="0" w:space="0" w:color="auto"/>
            <w:bottom w:val="none" w:sz="0" w:space="0" w:color="auto"/>
            <w:right w:val="none" w:sz="0" w:space="0" w:color="auto"/>
          </w:divBdr>
        </w:div>
        <w:div w:id="1515614481">
          <w:marLeft w:val="480"/>
          <w:marRight w:val="0"/>
          <w:marTop w:val="0"/>
          <w:marBottom w:val="0"/>
          <w:divBdr>
            <w:top w:val="none" w:sz="0" w:space="0" w:color="auto"/>
            <w:left w:val="none" w:sz="0" w:space="0" w:color="auto"/>
            <w:bottom w:val="none" w:sz="0" w:space="0" w:color="auto"/>
            <w:right w:val="none" w:sz="0" w:space="0" w:color="auto"/>
          </w:divBdr>
        </w:div>
        <w:div w:id="1314484709">
          <w:marLeft w:val="480"/>
          <w:marRight w:val="0"/>
          <w:marTop w:val="0"/>
          <w:marBottom w:val="0"/>
          <w:divBdr>
            <w:top w:val="none" w:sz="0" w:space="0" w:color="auto"/>
            <w:left w:val="none" w:sz="0" w:space="0" w:color="auto"/>
            <w:bottom w:val="none" w:sz="0" w:space="0" w:color="auto"/>
            <w:right w:val="none" w:sz="0" w:space="0" w:color="auto"/>
          </w:divBdr>
        </w:div>
        <w:div w:id="28075006">
          <w:marLeft w:val="480"/>
          <w:marRight w:val="0"/>
          <w:marTop w:val="0"/>
          <w:marBottom w:val="0"/>
          <w:divBdr>
            <w:top w:val="none" w:sz="0" w:space="0" w:color="auto"/>
            <w:left w:val="none" w:sz="0" w:space="0" w:color="auto"/>
            <w:bottom w:val="none" w:sz="0" w:space="0" w:color="auto"/>
            <w:right w:val="none" w:sz="0" w:space="0" w:color="auto"/>
          </w:divBdr>
        </w:div>
        <w:div w:id="965038478">
          <w:marLeft w:val="480"/>
          <w:marRight w:val="0"/>
          <w:marTop w:val="0"/>
          <w:marBottom w:val="0"/>
          <w:divBdr>
            <w:top w:val="none" w:sz="0" w:space="0" w:color="auto"/>
            <w:left w:val="none" w:sz="0" w:space="0" w:color="auto"/>
            <w:bottom w:val="none" w:sz="0" w:space="0" w:color="auto"/>
            <w:right w:val="none" w:sz="0" w:space="0" w:color="auto"/>
          </w:divBdr>
        </w:div>
        <w:div w:id="1338774923">
          <w:marLeft w:val="480"/>
          <w:marRight w:val="0"/>
          <w:marTop w:val="0"/>
          <w:marBottom w:val="0"/>
          <w:divBdr>
            <w:top w:val="none" w:sz="0" w:space="0" w:color="auto"/>
            <w:left w:val="none" w:sz="0" w:space="0" w:color="auto"/>
            <w:bottom w:val="none" w:sz="0" w:space="0" w:color="auto"/>
            <w:right w:val="none" w:sz="0" w:space="0" w:color="auto"/>
          </w:divBdr>
        </w:div>
        <w:div w:id="2068069792">
          <w:marLeft w:val="480"/>
          <w:marRight w:val="0"/>
          <w:marTop w:val="0"/>
          <w:marBottom w:val="0"/>
          <w:divBdr>
            <w:top w:val="none" w:sz="0" w:space="0" w:color="auto"/>
            <w:left w:val="none" w:sz="0" w:space="0" w:color="auto"/>
            <w:bottom w:val="none" w:sz="0" w:space="0" w:color="auto"/>
            <w:right w:val="none" w:sz="0" w:space="0" w:color="auto"/>
          </w:divBdr>
        </w:div>
        <w:div w:id="770777374">
          <w:marLeft w:val="480"/>
          <w:marRight w:val="0"/>
          <w:marTop w:val="0"/>
          <w:marBottom w:val="0"/>
          <w:divBdr>
            <w:top w:val="none" w:sz="0" w:space="0" w:color="auto"/>
            <w:left w:val="none" w:sz="0" w:space="0" w:color="auto"/>
            <w:bottom w:val="none" w:sz="0" w:space="0" w:color="auto"/>
            <w:right w:val="none" w:sz="0" w:space="0" w:color="auto"/>
          </w:divBdr>
        </w:div>
        <w:div w:id="160629191">
          <w:marLeft w:val="480"/>
          <w:marRight w:val="0"/>
          <w:marTop w:val="0"/>
          <w:marBottom w:val="0"/>
          <w:divBdr>
            <w:top w:val="none" w:sz="0" w:space="0" w:color="auto"/>
            <w:left w:val="none" w:sz="0" w:space="0" w:color="auto"/>
            <w:bottom w:val="none" w:sz="0" w:space="0" w:color="auto"/>
            <w:right w:val="none" w:sz="0" w:space="0" w:color="auto"/>
          </w:divBdr>
        </w:div>
        <w:div w:id="916788531">
          <w:marLeft w:val="480"/>
          <w:marRight w:val="0"/>
          <w:marTop w:val="0"/>
          <w:marBottom w:val="0"/>
          <w:divBdr>
            <w:top w:val="none" w:sz="0" w:space="0" w:color="auto"/>
            <w:left w:val="none" w:sz="0" w:space="0" w:color="auto"/>
            <w:bottom w:val="none" w:sz="0" w:space="0" w:color="auto"/>
            <w:right w:val="none" w:sz="0" w:space="0" w:color="auto"/>
          </w:divBdr>
        </w:div>
        <w:div w:id="1149399690">
          <w:marLeft w:val="480"/>
          <w:marRight w:val="0"/>
          <w:marTop w:val="0"/>
          <w:marBottom w:val="0"/>
          <w:divBdr>
            <w:top w:val="none" w:sz="0" w:space="0" w:color="auto"/>
            <w:left w:val="none" w:sz="0" w:space="0" w:color="auto"/>
            <w:bottom w:val="none" w:sz="0" w:space="0" w:color="auto"/>
            <w:right w:val="none" w:sz="0" w:space="0" w:color="auto"/>
          </w:divBdr>
        </w:div>
        <w:div w:id="973754859">
          <w:marLeft w:val="480"/>
          <w:marRight w:val="0"/>
          <w:marTop w:val="0"/>
          <w:marBottom w:val="0"/>
          <w:divBdr>
            <w:top w:val="none" w:sz="0" w:space="0" w:color="auto"/>
            <w:left w:val="none" w:sz="0" w:space="0" w:color="auto"/>
            <w:bottom w:val="none" w:sz="0" w:space="0" w:color="auto"/>
            <w:right w:val="none" w:sz="0" w:space="0" w:color="auto"/>
          </w:divBdr>
        </w:div>
        <w:div w:id="1026365081">
          <w:marLeft w:val="480"/>
          <w:marRight w:val="0"/>
          <w:marTop w:val="0"/>
          <w:marBottom w:val="0"/>
          <w:divBdr>
            <w:top w:val="none" w:sz="0" w:space="0" w:color="auto"/>
            <w:left w:val="none" w:sz="0" w:space="0" w:color="auto"/>
            <w:bottom w:val="none" w:sz="0" w:space="0" w:color="auto"/>
            <w:right w:val="none" w:sz="0" w:space="0" w:color="auto"/>
          </w:divBdr>
        </w:div>
        <w:div w:id="2114785841">
          <w:marLeft w:val="480"/>
          <w:marRight w:val="0"/>
          <w:marTop w:val="0"/>
          <w:marBottom w:val="0"/>
          <w:divBdr>
            <w:top w:val="none" w:sz="0" w:space="0" w:color="auto"/>
            <w:left w:val="none" w:sz="0" w:space="0" w:color="auto"/>
            <w:bottom w:val="none" w:sz="0" w:space="0" w:color="auto"/>
            <w:right w:val="none" w:sz="0" w:space="0" w:color="auto"/>
          </w:divBdr>
        </w:div>
        <w:div w:id="1574268736">
          <w:marLeft w:val="480"/>
          <w:marRight w:val="0"/>
          <w:marTop w:val="0"/>
          <w:marBottom w:val="0"/>
          <w:divBdr>
            <w:top w:val="none" w:sz="0" w:space="0" w:color="auto"/>
            <w:left w:val="none" w:sz="0" w:space="0" w:color="auto"/>
            <w:bottom w:val="none" w:sz="0" w:space="0" w:color="auto"/>
            <w:right w:val="none" w:sz="0" w:space="0" w:color="auto"/>
          </w:divBdr>
        </w:div>
        <w:div w:id="288439406">
          <w:marLeft w:val="480"/>
          <w:marRight w:val="0"/>
          <w:marTop w:val="0"/>
          <w:marBottom w:val="0"/>
          <w:divBdr>
            <w:top w:val="none" w:sz="0" w:space="0" w:color="auto"/>
            <w:left w:val="none" w:sz="0" w:space="0" w:color="auto"/>
            <w:bottom w:val="none" w:sz="0" w:space="0" w:color="auto"/>
            <w:right w:val="none" w:sz="0" w:space="0" w:color="auto"/>
          </w:divBdr>
        </w:div>
        <w:div w:id="1756125332">
          <w:marLeft w:val="480"/>
          <w:marRight w:val="0"/>
          <w:marTop w:val="0"/>
          <w:marBottom w:val="0"/>
          <w:divBdr>
            <w:top w:val="none" w:sz="0" w:space="0" w:color="auto"/>
            <w:left w:val="none" w:sz="0" w:space="0" w:color="auto"/>
            <w:bottom w:val="none" w:sz="0" w:space="0" w:color="auto"/>
            <w:right w:val="none" w:sz="0" w:space="0" w:color="auto"/>
          </w:divBdr>
        </w:div>
        <w:div w:id="1347513189">
          <w:marLeft w:val="480"/>
          <w:marRight w:val="0"/>
          <w:marTop w:val="0"/>
          <w:marBottom w:val="0"/>
          <w:divBdr>
            <w:top w:val="none" w:sz="0" w:space="0" w:color="auto"/>
            <w:left w:val="none" w:sz="0" w:space="0" w:color="auto"/>
            <w:bottom w:val="none" w:sz="0" w:space="0" w:color="auto"/>
            <w:right w:val="none" w:sz="0" w:space="0" w:color="auto"/>
          </w:divBdr>
        </w:div>
        <w:div w:id="602804108">
          <w:marLeft w:val="480"/>
          <w:marRight w:val="0"/>
          <w:marTop w:val="0"/>
          <w:marBottom w:val="0"/>
          <w:divBdr>
            <w:top w:val="none" w:sz="0" w:space="0" w:color="auto"/>
            <w:left w:val="none" w:sz="0" w:space="0" w:color="auto"/>
            <w:bottom w:val="none" w:sz="0" w:space="0" w:color="auto"/>
            <w:right w:val="none" w:sz="0" w:space="0" w:color="auto"/>
          </w:divBdr>
        </w:div>
        <w:div w:id="1846479819">
          <w:marLeft w:val="480"/>
          <w:marRight w:val="0"/>
          <w:marTop w:val="0"/>
          <w:marBottom w:val="0"/>
          <w:divBdr>
            <w:top w:val="none" w:sz="0" w:space="0" w:color="auto"/>
            <w:left w:val="none" w:sz="0" w:space="0" w:color="auto"/>
            <w:bottom w:val="none" w:sz="0" w:space="0" w:color="auto"/>
            <w:right w:val="none" w:sz="0" w:space="0" w:color="auto"/>
          </w:divBdr>
        </w:div>
        <w:div w:id="1962807789">
          <w:marLeft w:val="480"/>
          <w:marRight w:val="0"/>
          <w:marTop w:val="0"/>
          <w:marBottom w:val="0"/>
          <w:divBdr>
            <w:top w:val="none" w:sz="0" w:space="0" w:color="auto"/>
            <w:left w:val="none" w:sz="0" w:space="0" w:color="auto"/>
            <w:bottom w:val="none" w:sz="0" w:space="0" w:color="auto"/>
            <w:right w:val="none" w:sz="0" w:space="0" w:color="auto"/>
          </w:divBdr>
        </w:div>
        <w:div w:id="1018973029">
          <w:marLeft w:val="480"/>
          <w:marRight w:val="0"/>
          <w:marTop w:val="0"/>
          <w:marBottom w:val="0"/>
          <w:divBdr>
            <w:top w:val="none" w:sz="0" w:space="0" w:color="auto"/>
            <w:left w:val="none" w:sz="0" w:space="0" w:color="auto"/>
            <w:bottom w:val="none" w:sz="0" w:space="0" w:color="auto"/>
            <w:right w:val="none" w:sz="0" w:space="0" w:color="auto"/>
          </w:divBdr>
        </w:div>
        <w:div w:id="182670717">
          <w:marLeft w:val="480"/>
          <w:marRight w:val="0"/>
          <w:marTop w:val="0"/>
          <w:marBottom w:val="0"/>
          <w:divBdr>
            <w:top w:val="none" w:sz="0" w:space="0" w:color="auto"/>
            <w:left w:val="none" w:sz="0" w:space="0" w:color="auto"/>
            <w:bottom w:val="none" w:sz="0" w:space="0" w:color="auto"/>
            <w:right w:val="none" w:sz="0" w:space="0" w:color="auto"/>
          </w:divBdr>
        </w:div>
        <w:div w:id="1017467028">
          <w:marLeft w:val="480"/>
          <w:marRight w:val="0"/>
          <w:marTop w:val="0"/>
          <w:marBottom w:val="0"/>
          <w:divBdr>
            <w:top w:val="none" w:sz="0" w:space="0" w:color="auto"/>
            <w:left w:val="none" w:sz="0" w:space="0" w:color="auto"/>
            <w:bottom w:val="none" w:sz="0" w:space="0" w:color="auto"/>
            <w:right w:val="none" w:sz="0" w:space="0" w:color="auto"/>
          </w:divBdr>
        </w:div>
        <w:div w:id="1539079659">
          <w:marLeft w:val="480"/>
          <w:marRight w:val="0"/>
          <w:marTop w:val="0"/>
          <w:marBottom w:val="0"/>
          <w:divBdr>
            <w:top w:val="none" w:sz="0" w:space="0" w:color="auto"/>
            <w:left w:val="none" w:sz="0" w:space="0" w:color="auto"/>
            <w:bottom w:val="none" w:sz="0" w:space="0" w:color="auto"/>
            <w:right w:val="none" w:sz="0" w:space="0" w:color="auto"/>
          </w:divBdr>
        </w:div>
        <w:div w:id="1166824686">
          <w:marLeft w:val="480"/>
          <w:marRight w:val="0"/>
          <w:marTop w:val="0"/>
          <w:marBottom w:val="0"/>
          <w:divBdr>
            <w:top w:val="none" w:sz="0" w:space="0" w:color="auto"/>
            <w:left w:val="none" w:sz="0" w:space="0" w:color="auto"/>
            <w:bottom w:val="none" w:sz="0" w:space="0" w:color="auto"/>
            <w:right w:val="none" w:sz="0" w:space="0" w:color="auto"/>
          </w:divBdr>
        </w:div>
        <w:div w:id="1402409284">
          <w:marLeft w:val="480"/>
          <w:marRight w:val="0"/>
          <w:marTop w:val="0"/>
          <w:marBottom w:val="0"/>
          <w:divBdr>
            <w:top w:val="none" w:sz="0" w:space="0" w:color="auto"/>
            <w:left w:val="none" w:sz="0" w:space="0" w:color="auto"/>
            <w:bottom w:val="none" w:sz="0" w:space="0" w:color="auto"/>
            <w:right w:val="none" w:sz="0" w:space="0" w:color="auto"/>
          </w:divBdr>
        </w:div>
        <w:div w:id="2080051618">
          <w:marLeft w:val="480"/>
          <w:marRight w:val="0"/>
          <w:marTop w:val="0"/>
          <w:marBottom w:val="0"/>
          <w:divBdr>
            <w:top w:val="none" w:sz="0" w:space="0" w:color="auto"/>
            <w:left w:val="none" w:sz="0" w:space="0" w:color="auto"/>
            <w:bottom w:val="none" w:sz="0" w:space="0" w:color="auto"/>
            <w:right w:val="none" w:sz="0" w:space="0" w:color="auto"/>
          </w:divBdr>
        </w:div>
        <w:div w:id="2016609510">
          <w:marLeft w:val="480"/>
          <w:marRight w:val="0"/>
          <w:marTop w:val="0"/>
          <w:marBottom w:val="0"/>
          <w:divBdr>
            <w:top w:val="none" w:sz="0" w:space="0" w:color="auto"/>
            <w:left w:val="none" w:sz="0" w:space="0" w:color="auto"/>
            <w:bottom w:val="none" w:sz="0" w:space="0" w:color="auto"/>
            <w:right w:val="none" w:sz="0" w:space="0" w:color="auto"/>
          </w:divBdr>
        </w:div>
        <w:div w:id="1652514401">
          <w:marLeft w:val="480"/>
          <w:marRight w:val="0"/>
          <w:marTop w:val="0"/>
          <w:marBottom w:val="0"/>
          <w:divBdr>
            <w:top w:val="none" w:sz="0" w:space="0" w:color="auto"/>
            <w:left w:val="none" w:sz="0" w:space="0" w:color="auto"/>
            <w:bottom w:val="none" w:sz="0" w:space="0" w:color="auto"/>
            <w:right w:val="none" w:sz="0" w:space="0" w:color="auto"/>
          </w:divBdr>
        </w:div>
        <w:div w:id="1709799526">
          <w:marLeft w:val="480"/>
          <w:marRight w:val="0"/>
          <w:marTop w:val="0"/>
          <w:marBottom w:val="0"/>
          <w:divBdr>
            <w:top w:val="none" w:sz="0" w:space="0" w:color="auto"/>
            <w:left w:val="none" w:sz="0" w:space="0" w:color="auto"/>
            <w:bottom w:val="none" w:sz="0" w:space="0" w:color="auto"/>
            <w:right w:val="none" w:sz="0" w:space="0" w:color="auto"/>
          </w:divBdr>
        </w:div>
        <w:div w:id="188181958">
          <w:marLeft w:val="480"/>
          <w:marRight w:val="0"/>
          <w:marTop w:val="0"/>
          <w:marBottom w:val="0"/>
          <w:divBdr>
            <w:top w:val="none" w:sz="0" w:space="0" w:color="auto"/>
            <w:left w:val="none" w:sz="0" w:space="0" w:color="auto"/>
            <w:bottom w:val="none" w:sz="0" w:space="0" w:color="auto"/>
            <w:right w:val="none" w:sz="0" w:space="0" w:color="auto"/>
          </w:divBdr>
        </w:div>
        <w:div w:id="1922371161">
          <w:marLeft w:val="480"/>
          <w:marRight w:val="0"/>
          <w:marTop w:val="0"/>
          <w:marBottom w:val="0"/>
          <w:divBdr>
            <w:top w:val="none" w:sz="0" w:space="0" w:color="auto"/>
            <w:left w:val="none" w:sz="0" w:space="0" w:color="auto"/>
            <w:bottom w:val="none" w:sz="0" w:space="0" w:color="auto"/>
            <w:right w:val="none" w:sz="0" w:space="0" w:color="auto"/>
          </w:divBdr>
        </w:div>
        <w:div w:id="1728607302">
          <w:marLeft w:val="480"/>
          <w:marRight w:val="0"/>
          <w:marTop w:val="0"/>
          <w:marBottom w:val="0"/>
          <w:divBdr>
            <w:top w:val="none" w:sz="0" w:space="0" w:color="auto"/>
            <w:left w:val="none" w:sz="0" w:space="0" w:color="auto"/>
            <w:bottom w:val="none" w:sz="0" w:space="0" w:color="auto"/>
            <w:right w:val="none" w:sz="0" w:space="0" w:color="auto"/>
          </w:divBdr>
        </w:div>
        <w:div w:id="1103038425">
          <w:marLeft w:val="480"/>
          <w:marRight w:val="0"/>
          <w:marTop w:val="0"/>
          <w:marBottom w:val="0"/>
          <w:divBdr>
            <w:top w:val="none" w:sz="0" w:space="0" w:color="auto"/>
            <w:left w:val="none" w:sz="0" w:space="0" w:color="auto"/>
            <w:bottom w:val="none" w:sz="0" w:space="0" w:color="auto"/>
            <w:right w:val="none" w:sz="0" w:space="0" w:color="auto"/>
          </w:divBdr>
        </w:div>
        <w:div w:id="747387224">
          <w:marLeft w:val="480"/>
          <w:marRight w:val="0"/>
          <w:marTop w:val="0"/>
          <w:marBottom w:val="0"/>
          <w:divBdr>
            <w:top w:val="none" w:sz="0" w:space="0" w:color="auto"/>
            <w:left w:val="none" w:sz="0" w:space="0" w:color="auto"/>
            <w:bottom w:val="none" w:sz="0" w:space="0" w:color="auto"/>
            <w:right w:val="none" w:sz="0" w:space="0" w:color="auto"/>
          </w:divBdr>
        </w:div>
        <w:div w:id="2108960535">
          <w:marLeft w:val="480"/>
          <w:marRight w:val="0"/>
          <w:marTop w:val="0"/>
          <w:marBottom w:val="0"/>
          <w:divBdr>
            <w:top w:val="none" w:sz="0" w:space="0" w:color="auto"/>
            <w:left w:val="none" w:sz="0" w:space="0" w:color="auto"/>
            <w:bottom w:val="none" w:sz="0" w:space="0" w:color="auto"/>
            <w:right w:val="none" w:sz="0" w:space="0" w:color="auto"/>
          </w:divBdr>
        </w:div>
        <w:div w:id="556161618">
          <w:marLeft w:val="480"/>
          <w:marRight w:val="0"/>
          <w:marTop w:val="0"/>
          <w:marBottom w:val="0"/>
          <w:divBdr>
            <w:top w:val="none" w:sz="0" w:space="0" w:color="auto"/>
            <w:left w:val="none" w:sz="0" w:space="0" w:color="auto"/>
            <w:bottom w:val="none" w:sz="0" w:space="0" w:color="auto"/>
            <w:right w:val="none" w:sz="0" w:space="0" w:color="auto"/>
          </w:divBdr>
        </w:div>
        <w:div w:id="822697387">
          <w:marLeft w:val="480"/>
          <w:marRight w:val="0"/>
          <w:marTop w:val="0"/>
          <w:marBottom w:val="0"/>
          <w:divBdr>
            <w:top w:val="none" w:sz="0" w:space="0" w:color="auto"/>
            <w:left w:val="none" w:sz="0" w:space="0" w:color="auto"/>
            <w:bottom w:val="none" w:sz="0" w:space="0" w:color="auto"/>
            <w:right w:val="none" w:sz="0" w:space="0" w:color="auto"/>
          </w:divBdr>
        </w:div>
        <w:div w:id="271326200">
          <w:marLeft w:val="480"/>
          <w:marRight w:val="0"/>
          <w:marTop w:val="0"/>
          <w:marBottom w:val="0"/>
          <w:divBdr>
            <w:top w:val="none" w:sz="0" w:space="0" w:color="auto"/>
            <w:left w:val="none" w:sz="0" w:space="0" w:color="auto"/>
            <w:bottom w:val="none" w:sz="0" w:space="0" w:color="auto"/>
            <w:right w:val="none" w:sz="0" w:space="0" w:color="auto"/>
          </w:divBdr>
        </w:div>
        <w:div w:id="5596518">
          <w:marLeft w:val="480"/>
          <w:marRight w:val="0"/>
          <w:marTop w:val="0"/>
          <w:marBottom w:val="0"/>
          <w:divBdr>
            <w:top w:val="none" w:sz="0" w:space="0" w:color="auto"/>
            <w:left w:val="none" w:sz="0" w:space="0" w:color="auto"/>
            <w:bottom w:val="none" w:sz="0" w:space="0" w:color="auto"/>
            <w:right w:val="none" w:sz="0" w:space="0" w:color="auto"/>
          </w:divBdr>
        </w:div>
        <w:div w:id="518275477">
          <w:marLeft w:val="480"/>
          <w:marRight w:val="0"/>
          <w:marTop w:val="0"/>
          <w:marBottom w:val="0"/>
          <w:divBdr>
            <w:top w:val="none" w:sz="0" w:space="0" w:color="auto"/>
            <w:left w:val="none" w:sz="0" w:space="0" w:color="auto"/>
            <w:bottom w:val="none" w:sz="0" w:space="0" w:color="auto"/>
            <w:right w:val="none" w:sz="0" w:space="0" w:color="auto"/>
          </w:divBdr>
        </w:div>
        <w:div w:id="91321461">
          <w:marLeft w:val="480"/>
          <w:marRight w:val="0"/>
          <w:marTop w:val="0"/>
          <w:marBottom w:val="0"/>
          <w:divBdr>
            <w:top w:val="none" w:sz="0" w:space="0" w:color="auto"/>
            <w:left w:val="none" w:sz="0" w:space="0" w:color="auto"/>
            <w:bottom w:val="none" w:sz="0" w:space="0" w:color="auto"/>
            <w:right w:val="none" w:sz="0" w:space="0" w:color="auto"/>
          </w:divBdr>
        </w:div>
        <w:div w:id="1402555597">
          <w:marLeft w:val="480"/>
          <w:marRight w:val="0"/>
          <w:marTop w:val="0"/>
          <w:marBottom w:val="0"/>
          <w:divBdr>
            <w:top w:val="none" w:sz="0" w:space="0" w:color="auto"/>
            <w:left w:val="none" w:sz="0" w:space="0" w:color="auto"/>
            <w:bottom w:val="none" w:sz="0" w:space="0" w:color="auto"/>
            <w:right w:val="none" w:sz="0" w:space="0" w:color="auto"/>
          </w:divBdr>
        </w:div>
        <w:div w:id="2068725867">
          <w:marLeft w:val="480"/>
          <w:marRight w:val="0"/>
          <w:marTop w:val="0"/>
          <w:marBottom w:val="0"/>
          <w:divBdr>
            <w:top w:val="none" w:sz="0" w:space="0" w:color="auto"/>
            <w:left w:val="none" w:sz="0" w:space="0" w:color="auto"/>
            <w:bottom w:val="none" w:sz="0" w:space="0" w:color="auto"/>
            <w:right w:val="none" w:sz="0" w:space="0" w:color="auto"/>
          </w:divBdr>
        </w:div>
        <w:div w:id="1827741028">
          <w:marLeft w:val="480"/>
          <w:marRight w:val="0"/>
          <w:marTop w:val="0"/>
          <w:marBottom w:val="0"/>
          <w:divBdr>
            <w:top w:val="none" w:sz="0" w:space="0" w:color="auto"/>
            <w:left w:val="none" w:sz="0" w:space="0" w:color="auto"/>
            <w:bottom w:val="none" w:sz="0" w:space="0" w:color="auto"/>
            <w:right w:val="none" w:sz="0" w:space="0" w:color="auto"/>
          </w:divBdr>
        </w:div>
        <w:div w:id="192229240">
          <w:marLeft w:val="480"/>
          <w:marRight w:val="0"/>
          <w:marTop w:val="0"/>
          <w:marBottom w:val="0"/>
          <w:divBdr>
            <w:top w:val="none" w:sz="0" w:space="0" w:color="auto"/>
            <w:left w:val="none" w:sz="0" w:space="0" w:color="auto"/>
            <w:bottom w:val="none" w:sz="0" w:space="0" w:color="auto"/>
            <w:right w:val="none" w:sz="0" w:space="0" w:color="auto"/>
          </w:divBdr>
        </w:div>
        <w:div w:id="674724457">
          <w:marLeft w:val="480"/>
          <w:marRight w:val="0"/>
          <w:marTop w:val="0"/>
          <w:marBottom w:val="0"/>
          <w:divBdr>
            <w:top w:val="none" w:sz="0" w:space="0" w:color="auto"/>
            <w:left w:val="none" w:sz="0" w:space="0" w:color="auto"/>
            <w:bottom w:val="none" w:sz="0" w:space="0" w:color="auto"/>
            <w:right w:val="none" w:sz="0" w:space="0" w:color="auto"/>
          </w:divBdr>
        </w:div>
        <w:div w:id="971251490">
          <w:marLeft w:val="480"/>
          <w:marRight w:val="0"/>
          <w:marTop w:val="0"/>
          <w:marBottom w:val="0"/>
          <w:divBdr>
            <w:top w:val="none" w:sz="0" w:space="0" w:color="auto"/>
            <w:left w:val="none" w:sz="0" w:space="0" w:color="auto"/>
            <w:bottom w:val="none" w:sz="0" w:space="0" w:color="auto"/>
            <w:right w:val="none" w:sz="0" w:space="0" w:color="auto"/>
          </w:divBdr>
        </w:div>
        <w:div w:id="2036685236">
          <w:marLeft w:val="480"/>
          <w:marRight w:val="0"/>
          <w:marTop w:val="0"/>
          <w:marBottom w:val="0"/>
          <w:divBdr>
            <w:top w:val="none" w:sz="0" w:space="0" w:color="auto"/>
            <w:left w:val="none" w:sz="0" w:space="0" w:color="auto"/>
            <w:bottom w:val="none" w:sz="0" w:space="0" w:color="auto"/>
            <w:right w:val="none" w:sz="0" w:space="0" w:color="auto"/>
          </w:divBdr>
        </w:div>
        <w:div w:id="1686976220">
          <w:marLeft w:val="480"/>
          <w:marRight w:val="0"/>
          <w:marTop w:val="0"/>
          <w:marBottom w:val="0"/>
          <w:divBdr>
            <w:top w:val="none" w:sz="0" w:space="0" w:color="auto"/>
            <w:left w:val="none" w:sz="0" w:space="0" w:color="auto"/>
            <w:bottom w:val="none" w:sz="0" w:space="0" w:color="auto"/>
            <w:right w:val="none" w:sz="0" w:space="0" w:color="auto"/>
          </w:divBdr>
        </w:div>
        <w:div w:id="546836334">
          <w:marLeft w:val="480"/>
          <w:marRight w:val="0"/>
          <w:marTop w:val="0"/>
          <w:marBottom w:val="0"/>
          <w:divBdr>
            <w:top w:val="none" w:sz="0" w:space="0" w:color="auto"/>
            <w:left w:val="none" w:sz="0" w:space="0" w:color="auto"/>
            <w:bottom w:val="none" w:sz="0" w:space="0" w:color="auto"/>
            <w:right w:val="none" w:sz="0" w:space="0" w:color="auto"/>
          </w:divBdr>
        </w:div>
        <w:div w:id="2070302028">
          <w:marLeft w:val="480"/>
          <w:marRight w:val="0"/>
          <w:marTop w:val="0"/>
          <w:marBottom w:val="0"/>
          <w:divBdr>
            <w:top w:val="none" w:sz="0" w:space="0" w:color="auto"/>
            <w:left w:val="none" w:sz="0" w:space="0" w:color="auto"/>
            <w:bottom w:val="none" w:sz="0" w:space="0" w:color="auto"/>
            <w:right w:val="none" w:sz="0" w:space="0" w:color="auto"/>
          </w:divBdr>
        </w:div>
        <w:div w:id="2131891977">
          <w:marLeft w:val="480"/>
          <w:marRight w:val="0"/>
          <w:marTop w:val="0"/>
          <w:marBottom w:val="0"/>
          <w:divBdr>
            <w:top w:val="none" w:sz="0" w:space="0" w:color="auto"/>
            <w:left w:val="none" w:sz="0" w:space="0" w:color="auto"/>
            <w:bottom w:val="none" w:sz="0" w:space="0" w:color="auto"/>
            <w:right w:val="none" w:sz="0" w:space="0" w:color="auto"/>
          </w:divBdr>
        </w:div>
        <w:div w:id="1118446686">
          <w:marLeft w:val="480"/>
          <w:marRight w:val="0"/>
          <w:marTop w:val="0"/>
          <w:marBottom w:val="0"/>
          <w:divBdr>
            <w:top w:val="none" w:sz="0" w:space="0" w:color="auto"/>
            <w:left w:val="none" w:sz="0" w:space="0" w:color="auto"/>
            <w:bottom w:val="none" w:sz="0" w:space="0" w:color="auto"/>
            <w:right w:val="none" w:sz="0" w:space="0" w:color="auto"/>
          </w:divBdr>
        </w:div>
        <w:div w:id="754058153">
          <w:marLeft w:val="480"/>
          <w:marRight w:val="0"/>
          <w:marTop w:val="0"/>
          <w:marBottom w:val="0"/>
          <w:divBdr>
            <w:top w:val="none" w:sz="0" w:space="0" w:color="auto"/>
            <w:left w:val="none" w:sz="0" w:space="0" w:color="auto"/>
            <w:bottom w:val="none" w:sz="0" w:space="0" w:color="auto"/>
            <w:right w:val="none" w:sz="0" w:space="0" w:color="auto"/>
          </w:divBdr>
        </w:div>
        <w:div w:id="2069453516">
          <w:marLeft w:val="480"/>
          <w:marRight w:val="0"/>
          <w:marTop w:val="0"/>
          <w:marBottom w:val="0"/>
          <w:divBdr>
            <w:top w:val="none" w:sz="0" w:space="0" w:color="auto"/>
            <w:left w:val="none" w:sz="0" w:space="0" w:color="auto"/>
            <w:bottom w:val="none" w:sz="0" w:space="0" w:color="auto"/>
            <w:right w:val="none" w:sz="0" w:space="0" w:color="auto"/>
          </w:divBdr>
        </w:div>
        <w:div w:id="2035766327">
          <w:marLeft w:val="480"/>
          <w:marRight w:val="0"/>
          <w:marTop w:val="0"/>
          <w:marBottom w:val="0"/>
          <w:divBdr>
            <w:top w:val="none" w:sz="0" w:space="0" w:color="auto"/>
            <w:left w:val="none" w:sz="0" w:space="0" w:color="auto"/>
            <w:bottom w:val="none" w:sz="0" w:space="0" w:color="auto"/>
            <w:right w:val="none" w:sz="0" w:space="0" w:color="auto"/>
          </w:divBdr>
        </w:div>
        <w:div w:id="1469132201">
          <w:marLeft w:val="480"/>
          <w:marRight w:val="0"/>
          <w:marTop w:val="0"/>
          <w:marBottom w:val="0"/>
          <w:divBdr>
            <w:top w:val="none" w:sz="0" w:space="0" w:color="auto"/>
            <w:left w:val="none" w:sz="0" w:space="0" w:color="auto"/>
            <w:bottom w:val="none" w:sz="0" w:space="0" w:color="auto"/>
            <w:right w:val="none" w:sz="0" w:space="0" w:color="auto"/>
          </w:divBdr>
        </w:div>
        <w:div w:id="901871476">
          <w:marLeft w:val="480"/>
          <w:marRight w:val="0"/>
          <w:marTop w:val="0"/>
          <w:marBottom w:val="0"/>
          <w:divBdr>
            <w:top w:val="none" w:sz="0" w:space="0" w:color="auto"/>
            <w:left w:val="none" w:sz="0" w:space="0" w:color="auto"/>
            <w:bottom w:val="none" w:sz="0" w:space="0" w:color="auto"/>
            <w:right w:val="none" w:sz="0" w:space="0" w:color="auto"/>
          </w:divBdr>
        </w:div>
        <w:div w:id="1115246341">
          <w:marLeft w:val="480"/>
          <w:marRight w:val="0"/>
          <w:marTop w:val="0"/>
          <w:marBottom w:val="0"/>
          <w:divBdr>
            <w:top w:val="none" w:sz="0" w:space="0" w:color="auto"/>
            <w:left w:val="none" w:sz="0" w:space="0" w:color="auto"/>
            <w:bottom w:val="none" w:sz="0" w:space="0" w:color="auto"/>
            <w:right w:val="none" w:sz="0" w:space="0" w:color="auto"/>
          </w:divBdr>
        </w:div>
        <w:div w:id="369841207">
          <w:marLeft w:val="480"/>
          <w:marRight w:val="0"/>
          <w:marTop w:val="0"/>
          <w:marBottom w:val="0"/>
          <w:divBdr>
            <w:top w:val="none" w:sz="0" w:space="0" w:color="auto"/>
            <w:left w:val="none" w:sz="0" w:space="0" w:color="auto"/>
            <w:bottom w:val="none" w:sz="0" w:space="0" w:color="auto"/>
            <w:right w:val="none" w:sz="0" w:space="0" w:color="auto"/>
          </w:divBdr>
        </w:div>
        <w:div w:id="1417441447">
          <w:marLeft w:val="480"/>
          <w:marRight w:val="0"/>
          <w:marTop w:val="0"/>
          <w:marBottom w:val="0"/>
          <w:divBdr>
            <w:top w:val="none" w:sz="0" w:space="0" w:color="auto"/>
            <w:left w:val="none" w:sz="0" w:space="0" w:color="auto"/>
            <w:bottom w:val="none" w:sz="0" w:space="0" w:color="auto"/>
            <w:right w:val="none" w:sz="0" w:space="0" w:color="auto"/>
          </w:divBdr>
        </w:div>
        <w:div w:id="1847940169">
          <w:marLeft w:val="480"/>
          <w:marRight w:val="0"/>
          <w:marTop w:val="0"/>
          <w:marBottom w:val="0"/>
          <w:divBdr>
            <w:top w:val="none" w:sz="0" w:space="0" w:color="auto"/>
            <w:left w:val="none" w:sz="0" w:space="0" w:color="auto"/>
            <w:bottom w:val="none" w:sz="0" w:space="0" w:color="auto"/>
            <w:right w:val="none" w:sz="0" w:space="0" w:color="auto"/>
          </w:divBdr>
        </w:div>
        <w:div w:id="364409640">
          <w:marLeft w:val="480"/>
          <w:marRight w:val="0"/>
          <w:marTop w:val="0"/>
          <w:marBottom w:val="0"/>
          <w:divBdr>
            <w:top w:val="none" w:sz="0" w:space="0" w:color="auto"/>
            <w:left w:val="none" w:sz="0" w:space="0" w:color="auto"/>
            <w:bottom w:val="none" w:sz="0" w:space="0" w:color="auto"/>
            <w:right w:val="none" w:sz="0" w:space="0" w:color="auto"/>
          </w:divBdr>
        </w:div>
        <w:div w:id="2112502671">
          <w:marLeft w:val="480"/>
          <w:marRight w:val="0"/>
          <w:marTop w:val="0"/>
          <w:marBottom w:val="0"/>
          <w:divBdr>
            <w:top w:val="none" w:sz="0" w:space="0" w:color="auto"/>
            <w:left w:val="none" w:sz="0" w:space="0" w:color="auto"/>
            <w:bottom w:val="none" w:sz="0" w:space="0" w:color="auto"/>
            <w:right w:val="none" w:sz="0" w:space="0" w:color="auto"/>
          </w:divBdr>
        </w:div>
      </w:divsChild>
    </w:div>
    <w:div w:id="1783651431">
      <w:bodyDiv w:val="1"/>
      <w:marLeft w:val="0"/>
      <w:marRight w:val="0"/>
      <w:marTop w:val="0"/>
      <w:marBottom w:val="0"/>
      <w:divBdr>
        <w:top w:val="none" w:sz="0" w:space="0" w:color="auto"/>
        <w:left w:val="none" w:sz="0" w:space="0" w:color="auto"/>
        <w:bottom w:val="none" w:sz="0" w:space="0" w:color="auto"/>
        <w:right w:val="none" w:sz="0" w:space="0" w:color="auto"/>
      </w:divBdr>
    </w:div>
    <w:div w:id="1785882582">
      <w:bodyDiv w:val="1"/>
      <w:marLeft w:val="0"/>
      <w:marRight w:val="0"/>
      <w:marTop w:val="0"/>
      <w:marBottom w:val="0"/>
      <w:divBdr>
        <w:top w:val="none" w:sz="0" w:space="0" w:color="auto"/>
        <w:left w:val="none" w:sz="0" w:space="0" w:color="auto"/>
        <w:bottom w:val="none" w:sz="0" w:space="0" w:color="auto"/>
        <w:right w:val="none" w:sz="0" w:space="0" w:color="auto"/>
      </w:divBdr>
    </w:div>
    <w:div w:id="1785884543">
      <w:bodyDiv w:val="1"/>
      <w:marLeft w:val="0"/>
      <w:marRight w:val="0"/>
      <w:marTop w:val="0"/>
      <w:marBottom w:val="0"/>
      <w:divBdr>
        <w:top w:val="none" w:sz="0" w:space="0" w:color="auto"/>
        <w:left w:val="none" w:sz="0" w:space="0" w:color="auto"/>
        <w:bottom w:val="none" w:sz="0" w:space="0" w:color="auto"/>
        <w:right w:val="none" w:sz="0" w:space="0" w:color="auto"/>
      </w:divBdr>
    </w:div>
    <w:div w:id="1789932723">
      <w:bodyDiv w:val="1"/>
      <w:marLeft w:val="0"/>
      <w:marRight w:val="0"/>
      <w:marTop w:val="0"/>
      <w:marBottom w:val="0"/>
      <w:divBdr>
        <w:top w:val="none" w:sz="0" w:space="0" w:color="auto"/>
        <w:left w:val="none" w:sz="0" w:space="0" w:color="auto"/>
        <w:bottom w:val="none" w:sz="0" w:space="0" w:color="auto"/>
        <w:right w:val="none" w:sz="0" w:space="0" w:color="auto"/>
      </w:divBdr>
    </w:div>
    <w:div w:id="1790509865">
      <w:bodyDiv w:val="1"/>
      <w:marLeft w:val="0"/>
      <w:marRight w:val="0"/>
      <w:marTop w:val="0"/>
      <w:marBottom w:val="0"/>
      <w:divBdr>
        <w:top w:val="none" w:sz="0" w:space="0" w:color="auto"/>
        <w:left w:val="none" w:sz="0" w:space="0" w:color="auto"/>
        <w:bottom w:val="none" w:sz="0" w:space="0" w:color="auto"/>
        <w:right w:val="none" w:sz="0" w:space="0" w:color="auto"/>
      </w:divBdr>
    </w:div>
    <w:div w:id="1790775356">
      <w:bodyDiv w:val="1"/>
      <w:marLeft w:val="0"/>
      <w:marRight w:val="0"/>
      <w:marTop w:val="0"/>
      <w:marBottom w:val="0"/>
      <w:divBdr>
        <w:top w:val="none" w:sz="0" w:space="0" w:color="auto"/>
        <w:left w:val="none" w:sz="0" w:space="0" w:color="auto"/>
        <w:bottom w:val="none" w:sz="0" w:space="0" w:color="auto"/>
        <w:right w:val="none" w:sz="0" w:space="0" w:color="auto"/>
      </w:divBdr>
    </w:div>
    <w:div w:id="1790971012">
      <w:bodyDiv w:val="1"/>
      <w:marLeft w:val="0"/>
      <w:marRight w:val="0"/>
      <w:marTop w:val="0"/>
      <w:marBottom w:val="0"/>
      <w:divBdr>
        <w:top w:val="none" w:sz="0" w:space="0" w:color="auto"/>
        <w:left w:val="none" w:sz="0" w:space="0" w:color="auto"/>
        <w:bottom w:val="none" w:sz="0" w:space="0" w:color="auto"/>
        <w:right w:val="none" w:sz="0" w:space="0" w:color="auto"/>
      </w:divBdr>
    </w:div>
    <w:div w:id="1791632093">
      <w:bodyDiv w:val="1"/>
      <w:marLeft w:val="0"/>
      <w:marRight w:val="0"/>
      <w:marTop w:val="0"/>
      <w:marBottom w:val="0"/>
      <w:divBdr>
        <w:top w:val="none" w:sz="0" w:space="0" w:color="auto"/>
        <w:left w:val="none" w:sz="0" w:space="0" w:color="auto"/>
        <w:bottom w:val="none" w:sz="0" w:space="0" w:color="auto"/>
        <w:right w:val="none" w:sz="0" w:space="0" w:color="auto"/>
      </w:divBdr>
    </w:div>
    <w:div w:id="1794324376">
      <w:bodyDiv w:val="1"/>
      <w:marLeft w:val="0"/>
      <w:marRight w:val="0"/>
      <w:marTop w:val="0"/>
      <w:marBottom w:val="0"/>
      <w:divBdr>
        <w:top w:val="none" w:sz="0" w:space="0" w:color="auto"/>
        <w:left w:val="none" w:sz="0" w:space="0" w:color="auto"/>
        <w:bottom w:val="none" w:sz="0" w:space="0" w:color="auto"/>
        <w:right w:val="none" w:sz="0" w:space="0" w:color="auto"/>
      </w:divBdr>
    </w:div>
    <w:div w:id="1794521698">
      <w:bodyDiv w:val="1"/>
      <w:marLeft w:val="0"/>
      <w:marRight w:val="0"/>
      <w:marTop w:val="0"/>
      <w:marBottom w:val="0"/>
      <w:divBdr>
        <w:top w:val="none" w:sz="0" w:space="0" w:color="auto"/>
        <w:left w:val="none" w:sz="0" w:space="0" w:color="auto"/>
        <w:bottom w:val="none" w:sz="0" w:space="0" w:color="auto"/>
        <w:right w:val="none" w:sz="0" w:space="0" w:color="auto"/>
      </w:divBdr>
    </w:div>
    <w:div w:id="1795172524">
      <w:bodyDiv w:val="1"/>
      <w:marLeft w:val="0"/>
      <w:marRight w:val="0"/>
      <w:marTop w:val="0"/>
      <w:marBottom w:val="0"/>
      <w:divBdr>
        <w:top w:val="none" w:sz="0" w:space="0" w:color="auto"/>
        <w:left w:val="none" w:sz="0" w:space="0" w:color="auto"/>
        <w:bottom w:val="none" w:sz="0" w:space="0" w:color="auto"/>
        <w:right w:val="none" w:sz="0" w:space="0" w:color="auto"/>
      </w:divBdr>
    </w:div>
    <w:div w:id="1796366866">
      <w:bodyDiv w:val="1"/>
      <w:marLeft w:val="0"/>
      <w:marRight w:val="0"/>
      <w:marTop w:val="0"/>
      <w:marBottom w:val="0"/>
      <w:divBdr>
        <w:top w:val="none" w:sz="0" w:space="0" w:color="auto"/>
        <w:left w:val="none" w:sz="0" w:space="0" w:color="auto"/>
        <w:bottom w:val="none" w:sz="0" w:space="0" w:color="auto"/>
        <w:right w:val="none" w:sz="0" w:space="0" w:color="auto"/>
      </w:divBdr>
    </w:div>
    <w:div w:id="1796945266">
      <w:bodyDiv w:val="1"/>
      <w:marLeft w:val="0"/>
      <w:marRight w:val="0"/>
      <w:marTop w:val="0"/>
      <w:marBottom w:val="0"/>
      <w:divBdr>
        <w:top w:val="none" w:sz="0" w:space="0" w:color="auto"/>
        <w:left w:val="none" w:sz="0" w:space="0" w:color="auto"/>
        <w:bottom w:val="none" w:sz="0" w:space="0" w:color="auto"/>
        <w:right w:val="none" w:sz="0" w:space="0" w:color="auto"/>
      </w:divBdr>
    </w:div>
    <w:div w:id="1798329953">
      <w:bodyDiv w:val="1"/>
      <w:marLeft w:val="0"/>
      <w:marRight w:val="0"/>
      <w:marTop w:val="0"/>
      <w:marBottom w:val="0"/>
      <w:divBdr>
        <w:top w:val="none" w:sz="0" w:space="0" w:color="auto"/>
        <w:left w:val="none" w:sz="0" w:space="0" w:color="auto"/>
        <w:bottom w:val="none" w:sz="0" w:space="0" w:color="auto"/>
        <w:right w:val="none" w:sz="0" w:space="0" w:color="auto"/>
      </w:divBdr>
    </w:div>
    <w:div w:id="1798912485">
      <w:bodyDiv w:val="1"/>
      <w:marLeft w:val="0"/>
      <w:marRight w:val="0"/>
      <w:marTop w:val="0"/>
      <w:marBottom w:val="0"/>
      <w:divBdr>
        <w:top w:val="none" w:sz="0" w:space="0" w:color="auto"/>
        <w:left w:val="none" w:sz="0" w:space="0" w:color="auto"/>
        <w:bottom w:val="none" w:sz="0" w:space="0" w:color="auto"/>
        <w:right w:val="none" w:sz="0" w:space="0" w:color="auto"/>
      </w:divBdr>
      <w:divsChild>
        <w:div w:id="465007080">
          <w:marLeft w:val="480"/>
          <w:marRight w:val="0"/>
          <w:marTop w:val="0"/>
          <w:marBottom w:val="0"/>
          <w:divBdr>
            <w:top w:val="none" w:sz="0" w:space="0" w:color="auto"/>
            <w:left w:val="none" w:sz="0" w:space="0" w:color="auto"/>
            <w:bottom w:val="none" w:sz="0" w:space="0" w:color="auto"/>
            <w:right w:val="none" w:sz="0" w:space="0" w:color="auto"/>
          </w:divBdr>
        </w:div>
        <w:div w:id="143157018">
          <w:marLeft w:val="480"/>
          <w:marRight w:val="0"/>
          <w:marTop w:val="0"/>
          <w:marBottom w:val="0"/>
          <w:divBdr>
            <w:top w:val="none" w:sz="0" w:space="0" w:color="auto"/>
            <w:left w:val="none" w:sz="0" w:space="0" w:color="auto"/>
            <w:bottom w:val="none" w:sz="0" w:space="0" w:color="auto"/>
            <w:right w:val="none" w:sz="0" w:space="0" w:color="auto"/>
          </w:divBdr>
        </w:div>
        <w:div w:id="80227625">
          <w:marLeft w:val="480"/>
          <w:marRight w:val="0"/>
          <w:marTop w:val="0"/>
          <w:marBottom w:val="0"/>
          <w:divBdr>
            <w:top w:val="none" w:sz="0" w:space="0" w:color="auto"/>
            <w:left w:val="none" w:sz="0" w:space="0" w:color="auto"/>
            <w:bottom w:val="none" w:sz="0" w:space="0" w:color="auto"/>
            <w:right w:val="none" w:sz="0" w:space="0" w:color="auto"/>
          </w:divBdr>
        </w:div>
        <w:div w:id="537595672">
          <w:marLeft w:val="480"/>
          <w:marRight w:val="0"/>
          <w:marTop w:val="0"/>
          <w:marBottom w:val="0"/>
          <w:divBdr>
            <w:top w:val="none" w:sz="0" w:space="0" w:color="auto"/>
            <w:left w:val="none" w:sz="0" w:space="0" w:color="auto"/>
            <w:bottom w:val="none" w:sz="0" w:space="0" w:color="auto"/>
            <w:right w:val="none" w:sz="0" w:space="0" w:color="auto"/>
          </w:divBdr>
        </w:div>
        <w:div w:id="510604501">
          <w:marLeft w:val="480"/>
          <w:marRight w:val="0"/>
          <w:marTop w:val="0"/>
          <w:marBottom w:val="0"/>
          <w:divBdr>
            <w:top w:val="none" w:sz="0" w:space="0" w:color="auto"/>
            <w:left w:val="none" w:sz="0" w:space="0" w:color="auto"/>
            <w:bottom w:val="none" w:sz="0" w:space="0" w:color="auto"/>
            <w:right w:val="none" w:sz="0" w:space="0" w:color="auto"/>
          </w:divBdr>
        </w:div>
        <w:div w:id="1931305193">
          <w:marLeft w:val="480"/>
          <w:marRight w:val="0"/>
          <w:marTop w:val="0"/>
          <w:marBottom w:val="0"/>
          <w:divBdr>
            <w:top w:val="none" w:sz="0" w:space="0" w:color="auto"/>
            <w:left w:val="none" w:sz="0" w:space="0" w:color="auto"/>
            <w:bottom w:val="none" w:sz="0" w:space="0" w:color="auto"/>
            <w:right w:val="none" w:sz="0" w:space="0" w:color="auto"/>
          </w:divBdr>
        </w:div>
        <w:div w:id="1626348529">
          <w:marLeft w:val="480"/>
          <w:marRight w:val="0"/>
          <w:marTop w:val="0"/>
          <w:marBottom w:val="0"/>
          <w:divBdr>
            <w:top w:val="none" w:sz="0" w:space="0" w:color="auto"/>
            <w:left w:val="none" w:sz="0" w:space="0" w:color="auto"/>
            <w:bottom w:val="none" w:sz="0" w:space="0" w:color="auto"/>
            <w:right w:val="none" w:sz="0" w:space="0" w:color="auto"/>
          </w:divBdr>
        </w:div>
        <w:div w:id="1952475627">
          <w:marLeft w:val="480"/>
          <w:marRight w:val="0"/>
          <w:marTop w:val="0"/>
          <w:marBottom w:val="0"/>
          <w:divBdr>
            <w:top w:val="none" w:sz="0" w:space="0" w:color="auto"/>
            <w:left w:val="none" w:sz="0" w:space="0" w:color="auto"/>
            <w:bottom w:val="none" w:sz="0" w:space="0" w:color="auto"/>
            <w:right w:val="none" w:sz="0" w:space="0" w:color="auto"/>
          </w:divBdr>
        </w:div>
        <w:div w:id="1986007862">
          <w:marLeft w:val="480"/>
          <w:marRight w:val="0"/>
          <w:marTop w:val="0"/>
          <w:marBottom w:val="0"/>
          <w:divBdr>
            <w:top w:val="none" w:sz="0" w:space="0" w:color="auto"/>
            <w:left w:val="none" w:sz="0" w:space="0" w:color="auto"/>
            <w:bottom w:val="none" w:sz="0" w:space="0" w:color="auto"/>
            <w:right w:val="none" w:sz="0" w:space="0" w:color="auto"/>
          </w:divBdr>
        </w:div>
        <w:div w:id="232591208">
          <w:marLeft w:val="480"/>
          <w:marRight w:val="0"/>
          <w:marTop w:val="0"/>
          <w:marBottom w:val="0"/>
          <w:divBdr>
            <w:top w:val="none" w:sz="0" w:space="0" w:color="auto"/>
            <w:left w:val="none" w:sz="0" w:space="0" w:color="auto"/>
            <w:bottom w:val="none" w:sz="0" w:space="0" w:color="auto"/>
            <w:right w:val="none" w:sz="0" w:space="0" w:color="auto"/>
          </w:divBdr>
        </w:div>
        <w:div w:id="448545913">
          <w:marLeft w:val="480"/>
          <w:marRight w:val="0"/>
          <w:marTop w:val="0"/>
          <w:marBottom w:val="0"/>
          <w:divBdr>
            <w:top w:val="none" w:sz="0" w:space="0" w:color="auto"/>
            <w:left w:val="none" w:sz="0" w:space="0" w:color="auto"/>
            <w:bottom w:val="none" w:sz="0" w:space="0" w:color="auto"/>
            <w:right w:val="none" w:sz="0" w:space="0" w:color="auto"/>
          </w:divBdr>
        </w:div>
        <w:div w:id="2028096165">
          <w:marLeft w:val="480"/>
          <w:marRight w:val="0"/>
          <w:marTop w:val="0"/>
          <w:marBottom w:val="0"/>
          <w:divBdr>
            <w:top w:val="none" w:sz="0" w:space="0" w:color="auto"/>
            <w:left w:val="none" w:sz="0" w:space="0" w:color="auto"/>
            <w:bottom w:val="none" w:sz="0" w:space="0" w:color="auto"/>
            <w:right w:val="none" w:sz="0" w:space="0" w:color="auto"/>
          </w:divBdr>
        </w:div>
        <w:div w:id="1192649854">
          <w:marLeft w:val="480"/>
          <w:marRight w:val="0"/>
          <w:marTop w:val="0"/>
          <w:marBottom w:val="0"/>
          <w:divBdr>
            <w:top w:val="none" w:sz="0" w:space="0" w:color="auto"/>
            <w:left w:val="none" w:sz="0" w:space="0" w:color="auto"/>
            <w:bottom w:val="none" w:sz="0" w:space="0" w:color="auto"/>
            <w:right w:val="none" w:sz="0" w:space="0" w:color="auto"/>
          </w:divBdr>
        </w:div>
        <w:div w:id="1833715389">
          <w:marLeft w:val="480"/>
          <w:marRight w:val="0"/>
          <w:marTop w:val="0"/>
          <w:marBottom w:val="0"/>
          <w:divBdr>
            <w:top w:val="none" w:sz="0" w:space="0" w:color="auto"/>
            <w:left w:val="none" w:sz="0" w:space="0" w:color="auto"/>
            <w:bottom w:val="none" w:sz="0" w:space="0" w:color="auto"/>
            <w:right w:val="none" w:sz="0" w:space="0" w:color="auto"/>
          </w:divBdr>
        </w:div>
        <w:div w:id="1516068237">
          <w:marLeft w:val="480"/>
          <w:marRight w:val="0"/>
          <w:marTop w:val="0"/>
          <w:marBottom w:val="0"/>
          <w:divBdr>
            <w:top w:val="none" w:sz="0" w:space="0" w:color="auto"/>
            <w:left w:val="none" w:sz="0" w:space="0" w:color="auto"/>
            <w:bottom w:val="none" w:sz="0" w:space="0" w:color="auto"/>
            <w:right w:val="none" w:sz="0" w:space="0" w:color="auto"/>
          </w:divBdr>
        </w:div>
        <w:div w:id="480585322">
          <w:marLeft w:val="480"/>
          <w:marRight w:val="0"/>
          <w:marTop w:val="0"/>
          <w:marBottom w:val="0"/>
          <w:divBdr>
            <w:top w:val="none" w:sz="0" w:space="0" w:color="auto"/>
            <w:left w:val="none" w:sz="0" w:space="0" w:color="auto"/>
            <w:bottom w:val="none" w:sz="0" w:space="0" w:color="auto"/>
            <w:right w:val="none" w:sz="0" w:space="0" w:color="auto"/>
          </w:divBdr>
        </w:div>
        <w:div w:id="1299335873">
          <w:marLeft w:val="480"/>
          <w:marRight w:val="0"/>
          <w:marTop w:val="0"/>
          <w:marBottom w:val="0"/>
          <w:divBdr>
            <w:top w:val="none" w:sz="0" w:space="0" w:color="auto"/>
            <w:left w:val="none" w:sz="0" w:space="0" w:color="auto"/>
            <w:bottom w:val="none" w:sz="0" w:space="0" w:color="auto"/>
            <w:right w:val="none" w:sz="0" w:space="0" w:color="auto"/>
          </w:divBdr>
        </w:div>
        <w:div w:id="1738236405">
          <w:marLeft w:val="480"/>
          <w:marRight w:val="0"/>
          <w:marTop w:val="0"/>
          <w:marBottom w:val="0"/>
          <w:divBdr>
            <w:top w:val="none" w:sz="0" w:space="0" w:color="auto"/>
            <w:left w:val="none" w:sz="0" w:space="0" w:color="auto"/>
            <w:bottom w:val="none" w:sz="0" w:space="0" w:color="auto"/>
            <w:right w:val="none" w:sz="0" w:space="0" w:color="auto"/>
          </w:divBdr>
        </w:div>
        <w:div w:id="267658470">
          <w:marLeft w:val="480"/>
          <w:marRight w:val="0"/>
          <w:marTop w:val="0"/>
          <w:marBottom w:val="0"/>
          <w:divBdr>
            <w:top w:val="none" w:sz="0" w:space="0" w:color="auto"/>
            <w:left w:val="none" w:sz="0" w:space="0" w:color="auto"/>
            <w:bottom w:val="none" w:sz="0" w:space="0" w:color="auto"/>
            <w:right w:val="none" w:sz="0" w:space="0" w:color="auto"/>
          </w:divBdr>
        </w:div>
        <w:div w:id="232397779">
          <w:marLeft w:val="480"/>
          <w:marRight w:val="0"/>
          <w:marTop w:val="0"/>
          <w:marBottom w:val="0"/>
          <w:divBdr>
            <w:top w:val="none" w:sz="0" w:space="0" w:color="auto"/>
            <w:left w:val="none" w:sz="0" w:space="0" w:color="auto"/>
            <w:bottom w:val="none" w:sz="0" w:space="0" w:color="auto"/>
            <w:right w:val="none" w:sz="0" w:space="0" w:color="auto"/>
          </w:divBdr>
        </w:div>
        <w:div w:id="2106488352">
          <w:marLeft w:val="480"/>
          <w:marRight w:val="0"/>
          <w:marTop w:val="0"/>
          <w:marBottom w:val="0"/>
          <w:divBdr>
            <w:top w:val="none" w:sz="0" w:space="0" w:color="auto"/>
            <w:left w:val="none" w:sz="0" w:space="0" w:color="auto"/>
            <w:bottom w:val="none" w:sz="0" w:space="0" w:color="auto"/>
            <w:right w:val="none" w:sz="0" w:space="0" w:color="auto"/>
          </w:divBdr>
        </w:div>
        <w:div w:id="1275669845">
          <w:marLeft w:val="480"/>
          <w:marRight w:val="0"/>
          <w:marTop w:val="0"/>
          <w:marBottom w:val="0"/>
          <w:divBdr>
            <w:top w:val="none" w:sz="0" w:space="0" w:color="auto"/>
            <w:left w:val="none" w:sz="0" w:space="0" w:color="auto"/>
            <w:bottom w:val="none" w:sz="0" w:space="0" w:color="auto"/>
            <w:right w:val="none" w:sz="0" w:space="0" w:color="auto"/>
          </w:divBdr>
        </w:div>
        <w:div w:id="520169712">
          <w:marLeft w:val="480"/>
          <w:marRight w:val="0"/>
          <w:marTop w:val="0"/>
          <w:marBottom w:val="0"/>
          <w:divBdr>
            <w:top w:val="none" w:sz="0" w:space="0" w:color="auto"/>
            <w:left w:val="none" w:sz="0" w:space="0" w:color="auto"/>
            <w:bottom w:val="none" w:sz="0" w:space="0" w:color="auto"/>
            <w:right w:val="none" w:sz="0" w:space="0" w:color="auto"/>
          </w:divBdr>
        </w:div>
        <w:div w:id="238903937">
          <w:marLeft w:val="480"/>
          <w:marRight w:val="0"/>
          <w:marTop w:val="0"/>
          <w:marBottom w:val="0"/>
          <w:divBdr>
            <w:top w:val="none" w:sz="0" w:space="0" w:color="auto"/>
            <w:left w:val="none" w:sz="0" w:space="0" w:color="auto"/>
            <w:bottom w:val="none" w:sz="0" w:space="0" w:color="auto"/>
            <w:right w:val="none" w:sz="0" w:space="0" w:color="auto"/>
          </w:divBdr>
        </w:div>
        <w:div w:id="261187399">
          <w:marLeft w:val="480"/>
          <w:marRight w:val="0"/>
          <w:marTop w:val="0"/>
          <w:marBottom w:val="0"/>
          <w:divBdr>
            <w:top w:val="none" w:sz="0" w:space="0" w:color="auto"/>
            <w:left w:val="none" w:sz="0" w:space="0" w:color="auto"/>
            <w:bottom w:val="none" w:sz="0" w:space="0" w:color="auto"/>
            <w:right w:val="none" w:sz="0" w:space="0" w:color="auto"/>
          </w:divBdr>
        </w:div>
        <w:div w:id="926036247">
          <w:marLeft w:val="480"/>
          <w:marRight w:val="0"/>
          <w:marTop w:val="0"/>
          <w:marBottom w:val="0"/>
          <w:divBdr>
            <w:top w:val="none" w:sz="0" w:space="0" w:color="auto"/>
            <w:left w:val="none" w:sz="0" w:space="0" w:color="auto"/>
            <w:bottom w:val="none" w:sz="0" w:space="0" w:color="auto"/>
            <w:right w:val="none" w:sz="0" w:space="0" w:color="auto"/>
          </w:divBdr>
        </w:div>
        <w:div w:id="1669092120">
          <w:marLeft w:val="480"/>
          <w:marRight w:val="0"/>
          <w:marTop w:val="0"/>
          <w:marBottom w:val="0"/>
          <w:divBdr>
            <w:top w:val="none" w:sz="0" w:space="0" w:color="auto"/>
            <w:left w:val="none" w:sz="0" w:space="0" w:color="auto"/>
            <w:bottom w:val="none" w:sz="0" w:space="0" w:color="auto"/>
            <w:right w:val="none" w:sz="0" w:space="0" w:color="auto"/>
          </w:divBdr>
        </w:div>
        <w:div w:id="1873760100">
          <w:marLeft w:val="480"/>
          <w:marRight w:val="0"/>
          <w:marTop w:val="0"/>
          <w:marBottom w:val="0"/>
          <w:divBdr>
            <w:top w:val="none" w:sz="0" w:space="0" w:color="auto"/>
            <w:left w:val="none" w:sz="0" w:space="0" w:color="auto"/>
            <w:bottom w:val="none" w:sz="0" w:space="0" w:color="auto"/>
            <w:right w:val="none" w:sz="0" w:space="0" w:color="auto"/>
          </w:divBdr>
        </w:div>
        <w:div w:id="1067538102">
          <w:marLeft w:val="480"/>
          <w:marRight w:val="0"/>
          <w:marTop w:val="0"/>
          <w:marBottom w:val="0"/>
          <w:divBdr>
            <w:top w:val="none" w:sz="0" w:space="0" w:color="auto"/>
            <w:left w:val="none" w:sz="0" w:space="0" w:color="auto"/>
            <w:bottom w:val="none" w:sz="0" w:space="0" w:color="auto"/>
            <w:right w:val="none" w:sz="0" w:space="0" w:color="auto"/>
          </w:divBdr>
        </w:div>
        <w:div w:id="860554858">
          <w:marLeft w:val="480"/>
          <w:marRight w:val="0"/>
          <w:marTop w:val="0"/>
          <w:marBottom w:val="0"/>
          <w:divBdr>
            <w:top w:val="none" w:sz="0" w:space="0" w:color="auto"/>
            <w:left w:val="none" w:sz="0" w:space="0" w:color="auto"/>
            <w:bottom w:val="none" w:sz="0" w:space="0" w:color="auto"/>
            <w:right w:val="none" w:sz="0" w:space="0" w:color="auto"/>
          </w:divBdr>
        </w:div>
        <w:div w:id="586038432">
          <w:marLeft w:val="480"/>
          <w:marRight w:val="0"/>
          <w:marTop w:val="0"/>
          <w:marBottom w:val="0"/>
          <w:divBdr>
            <w:top w:val="none" w:sz="0" w:space="0" w:color="auto"/>
            <w:left w:val="none" w:sz="0" w:space="0" w:color="auto"/>
            <w:bottom w:val="none" w:sz="0" w:space="0" w:color="auto"/>
            <w:right w:val="none" w:sz="0" w:space="0" w:color="auto"/>
          </w:divBdr>
        </w:div>
        <w:div w:id="1647470324">
          <w:marLeft w:val="480"/>
          <w:marRight w:val="0"/>
          <w:marTop w:val="0"/>
          <w:marBottom w:val="0"/>
          <w:divBdr>
            <w:top w:val="none" w:sz="0" w:space="0" w:color="auto"/>
            <w:left w:val="none" w:sz="0" w:space="0" w:color="auto"/>
            <w:bottom w:val="none" w:sz="0" w:space="0" w:color="auto"/>
            <w:right w:val="none" w:sz="0" w:space="0" w:color="auto"/>
          </w:divBdr>
        </w:div>
        <w:div w:id="1322005083">
          <w:marLeft w:val="480"/>
          <w:marRight w:val="0"/>
          <w:marTop w:val="0"/>
          <w:marBottom w:val="0"/>
          <w:divBdr>
            <w:top w:val="none" w:sz="0" w:space="0" w:color="auto"/>
            <w:left w:val="none" w:sz="0" w:space="0" w:color="auto"/>
            <w:bottom w:val="none" w:sz="0" w:space="0" w:color="auto"/>
            <w:right w:val="none" w:sz="0" w:space="0" w:color="auto"/>
          </w:divBdr>
        </w:div>
        <w:div w:id="1384212804">
          <w:marLeft w:val="480"/>
          <w:marRight w:val="0"/>
          <w:marTop w:val="0"/>
          <w:marBottom w:val="0"/>
          <w:divBdr>
            <w:top w:val="none" w:sz="0" w:space="0" w:color="auto"/>
            <w:left w:val="none" w:sz="0" w:space="0" w:color="auto"/>
            <w:bottom w:val="none" w:sz="0" w:space="0" w:color="auto"/>
            <w:right w:val="none" w:sz="0" w:space="0" w:color="auto"/>
          </w:divBdr>
        </w:div>
        <w:div w:id="2028408467">
          <w:marLeft w:val="480"/>
          <w:marRight w:val="0"/>
          <w:marTop w:val="0"/>
          <w:marBottom w:val="0"/>
          <w:divBdr>
            <w:top w:val="none" w:sz="0" w:space="0" w:color="auto"/>
            <w:left w:val="none" w:sz="0" w:space="0" w:color="auto"/>
            <w:bottom w:val="none" w:sz="0" w:space="0" w:color="auto"/>
            <w:right w:val="none" w:sz="0" w:space="0" w:color="auto"/>
          </w:divBdr>
        </w:div>
        <w:div w:id="570654267">
          <w:marLeft w:val="480"/>
          <w:marRight w:val="0"/>
          <w:marTop w:val="0"/>
          <w:marBottom w:val="0"/>
          <w:divBdr>
            <w:top w:val="none" w:sz="0" w:space="0" w:color="auto"/>
            <w:left w:val="none" w:sz="0" w:space="0" w:color="auto"/>
            <w:bottom w:val="none" w:sz="0" w:space="0" w:color="auto"/>
            <w:right w:val="none" w:sz="0" w:space="0" w:color="auto"/>
          </w:divBdr>
        </w:div>
        <w:div w:id="1566724105">
          <w:marLeft w:val="480"/>
          <w:marRight w:val="0"/>
          <w:marTop w:val="0"/>
          <w:marBottom w:val="0"/>
          <w:divBdr>
            <w:top w:val="none" w:sz="0" w:space="0" w:color="auto"/>
            <w:left w:val="none" w:sz="0" w:space="0" w:color="auto"/>
            <w:bottom w:val="none" w:sz="0" w:space="0" w:color="auto"/>
            <w:right w:val="none" w:sz="0" w:space="0" w:color="auto"/>
          </w:divBdr>
        </w:div>
        <w:div w:id="326515292">
          <w:marLeft w:val="480"/>
          <w:marRight w:val="0"/>
          <w:marTop w:val="0"/>
          <w:marBottom w:val="0"/>
          <w:divBdr>
            <w:top w:val="none" w:sz="0" w:space="0" w:color="auto"/>
            <w:left w:val="none" w:sz="0" w:space="0" w:color="auto"/>
            <w:bottom w:val="none" w:sz="0" w:space="0" w:color="auto"/>
            <w:right w:val="none" w:sz="0" w:space="0" w:color="auto"/>
          </w:divBdr>
        </w:div>
        <w:div w:id="1733576029">
          <w:marLeft w:val="480"/>
          <w:marRight w:val="0"/>
          <w:marTop w:val="0"/>
          <w:marBottom w:val="0"/>
          <w:divBdr>
            <w:top w:val="none" w:sz="0" w:space="0" w:color="auto"/>
            <w:left w:val="none" w:sz="0" w:space="0" w:color="auto"/>
            <w:bottom w:val="none" w:sz="0" w:space="0" w:color="auto"/>
            <w:right w:val="none" w:sz="0" w:space="0" w:color="auto"/>
          </w:divBdr>
        </w:div>
        <w:div w:id="200747160">
          <w:marLeft w:val="480"/>
          <w:marRight w:val="0"/>
          <w:marTop w:val="0"/>
          <w:marBottom w:val="0"/>
          <w:divBdr>
            <w:top w:val="none" w:sz="0" w:space="0" w:color="auto"/>
            <w:left w:val="none" w:sz="0" w:space="0" w:color="auto"/>
            <w:bottom w:val="none" w:sz="0" w:space="0" w:color="auto"/>
            <w:right w:val="none" w:sz="0" w:space="0" w:color="auto"/>
          </w:divBdr>
        </w:div>
        <w:div w:id="1602881351">
          <w:marLeft w:val="480"/>
          <w:marRight w:val="0"/>
          <w:marTop w:val="0"/>
          <w:marBottom w:val="0"/>
          <w:divBdr>
            <w:top w:val="none" w:sz="0" w:space="0" w:color="auto"/>
            <w:left w:val="none" w:sz="0" w:space="0" w:color="auto"/>
            <w:bottom w:val="none" w:sz="0" w:space="0" w:color="auto"/>
            <w:right w:val="none" w:sz="0" w:space="0" w:color="auto"/>
          </w:divBdr>
        </w:div>
        <w:div w:id="1167013067">
          <w:marLeft w:val="480"/>
          <w:marRight w:val="0"/>
          <w:marTop w:val="0"/>
          <w:marBottom w:val="0"/>
          <w:divBdr>
            <w:top w:val="none" w:sz="0" w:space="0" w:color="auto"/>
            <w:left w:val="none" w:sz="0" w:space="0" w:color="auto"/>
            <w:bottom w:val="none" w:sz="0" w:space="0" w:color="auto"/>
            <w:right w:val="none" w:sz="0" w:space="0" w:color="auto"/>
          </w:divBdr>
        </w:div>
        <w:div w:id="1919974018">
          <w:marLeft w:val="480"/>
          <w:marRight w:val="0"/>
          <w:marTop w:val="0"/>
          <w:marBottom w:val="0"/>
          <w:divBdr>
            <w:top w:val="none" w:sz="0" w:space="0" w:color="auto"/>
            <w:left w:val="none" w:sz="0" w:space="0" w:color="auto"/>
            <w:bottom w:val="none" w:sz="0" w:space="0" w:color="auto"/>
            <w:right w:val="none" w:sz="0" w:space="0" w:color="auto"/>
          </w:divBdr>
        </w:div>
        <w:div w:id="37583775">
          <w:marLeft w:val="480"/>
          <w:marRight w:val="0"/>
          <w:marTop w:val="0"/>
          <w:marBottom w:val="0"/>
          <w:divBdr>
            <w:top w:val="none" w:sz="0" w:space="0" w:color="auto"/>
            <w:left w:val="none" w:sz="0" w:space="0" w:color="auto"/>
            <w:bottom w:val="none" w:sz="0" w:space="0" w:color="auto"/>
            <w:right w:val="none" w:sz="0" w:space="0" w:color="auto"/>
          </w:divBdr>
        </w:div>
        <w:div w:id="686710210">
          <w:marLeft w:val="480"/>
          <w:marRight w:val="0"/>
          <w:marTop w:val="0"/>
          <w:marBottom w:val="0"/>
          <w:divBdr>
            <w:top w:val="none" w:sz="0" w:space="0" w:color="auto"/>
            <w:left w:val="none" w:sz="0" w:space="0" w:color="auto"/>
            <w:bottom w:val="none" w:sz="0" w:space="0" w:color="auto"/>
            <w:right w:val="none" w:sz="0" w:space="0" w:color="auto"/>
          </w:divBdr>
        </w:div>
        <w:div w:id="268661582">
          <w:marLeft w:val="480"/>
          <w:marRight w:val="0"/>
          <w:marTop w:val="0"/>
          <w:marBottom w:val="0"/>
          <w:divBdr>
            <w:top w:val="none" w:sz="0" w:space="0" w:color="auto"/>
            <w:left w:val="none" w:sz="0" w:space="0" w:color="auto"/>
            <w:bottom w:val="none" w:sz="0" w:space="0" w:color="auto"/>
            <w:right w:val="none" w:sz="0" w:space="0" w:color="auto"/>
          </w:divBdr>
        </w:div>
        <w:div w:id="560869512">
          <w:marLeft w:val="480"/>
          <w:marRight w:val="0"/>
          <w:marTop w:val="0"/>
          <w:marBottom w:val="0"/>
          <w:divBdr>
            <w:top w:val="none" w:sz="0" w:space="0" w:color="auto"/>
            <w:left w:val="none" w:sz="0" w:space="0" w:color="auto"/>
            <w:bottom w:val="none" w:sz="0" w:space="0" w:color="auto"/>
            <w:right w:val="none" w:sz="0" w:space="0" w:color="auto"/>
          </w:divBdr>
        </w:div>
        <w:div w:id="1431391246">
          <w:marLeft w:val="480"/>
          <w:marRight w:val="0"/>
          <w:marTop w:val="0"/>
          <w:marBottom w:val="0"/>
          <w:divBdr>
            <w:top w:val="none" w:sz="0" w:space="0" w:color="auto"/>
            <w:left w:val="none" w:sz="0" w:space="0" w:color="auto"/>
            <w:bottom w:val="none" w:sz="0" w:space="0" w:color="auto"/>
            <w:right w:val="none" w:sz="0" w:space="0" w:color="auto"/>
          </w:divBdr>
        </w:div>
        <w:div w:id="1362782533">
          <w:marLeft w:val="480"/>
          <w:marRight w:val="0"/>
          <w:marTop w:val="0"/>
          <w:marBottom w:val="0"/>
          <w:divBdr>
            <w:top w:val="none" w:sz="0" w:space="0" w:color="auto"/>
            <w:left w:val="none" w:sz="0" w:space="0" w:color="auto"/>
            <w:bottom w:val="none" w:sz="0" w:space="0" w:color="auto"/>
            <w:right w:val="none" w:sz="0" w:space="0" w:color="auto"/>
          </w:divBdr>
        </w:div>
        <w:div w:id="560872331">
          <w:marLeft w:val="480"/>
          <w:marRight w:val="0"/>
          <w:marTop w:val="0"/>
          <w:marBottom w:val="0"/>
          <w:divBdr>
            <w:top w:val="none" w:sz="0" w:space="0" w:color="auto"/>
            <w:left w:val="none" w:sz="0" w:space="0" w:color="auto"/>
            <w:bottom w:val="none" w:sz="0" w:space="0" w:color="auto"/>
            <w:right w:val="none" w:sz="0" w:space="0" w:color="auto"/>
          </w:divBdr>
        </w:div>
        <w:div w:id="1799641465">
          <w:marLeft w:val="480"/>
          <w:marRight w:val="0"/>
          <w:marTop w:val="0"/>
          <w:marBottom w:val="0"/>
          <w:divBdr>
            <w:top w:val="none" w:sz="0" w:space="0" w:color="auto"/>
            <w:left w:val="none" w:sz="0" w:space="0" w:color="auto"/>
            <w:bottom w:val="none" w:sz="0" w:space="0" w:color="auto"/>
            <w:right w:val="none" w:sz="0" w:space="0" w:color="auto"/>
          </w:divBdr>
        </w:div>
        <w:div w:id="652951014">
          <w:marLeft w:val="480"/>
          <w:marRight w:val="0"/>
          <w:marTop w:val="0"/>
          <w:marBottom w:val="0"/>
          <w:divBdr>
            <w:top w:val="none" w:sz="0" w:space="0" w:color="auto"/>
            <w:left w:val="none" w:sz="0" w:space="0" w:color="auto"/>
            <w:bottom w:val="none" w:sz="0" w:space="0" w:color="auto"/>
            <w:right w:val="none" w:sz="0" w:space="0" w:color="auto"/>
          </w:divBdr>
        </w:div>
        <w:div w:id="699940923">
          <w:marLeft w:val="480"/>
          <w:marRight w:val="0"/>
          <w:marTop w:val="0"/>
          <w:marBottom w:val="0"/>
          <w:divBdr>
            <w:top w:val="none" w:sz="0" w:space="0" w:color="auto"/>
            <w:left w:val="none" w:sz="0" w:space="0" w:color="auto"/>
            <w:bottom w:val="none" w:sz="0" w:space="0" w:color="auto"/>
            <w:right w:val="none" w:sz="0" w:space="0" w:color="auto"/>
          </w:divBdr>
        </w:div>
        <w:div w:id="947128252">
          <w:marLeft w:val="480"/>
          <w:marRight w:val="0"/>
          <w:marTop w:val="0"/>
          <w:marBottom w:val="0"/>
          <w:divBdr>
            <w:top w:val="none" w:sz="0" w:space="0" w:color="auto"/>
            <w:left w:val="none" w:sz="0" w:space="0" w:color="auto"/>
            <w:bottom w:val="none" w:sz="0" w:space="0" w:color="auto"/>
            <w:right w:val="none" w:sz="0" w:space="0" w:color="auto"/>
          </w:divBdr>
        </w:div>
        <w:div w:id="1393121001">
          <w:marLeft w:val="480"/>
          <w:marRight w:val="0"/>
          <w:marTop w:val="0"/>
          <w:marBottom w:val="0"/>
          <w:divBdr>
            <w:top w:val="none" w:sz="0" w:space="0" w:color="auto"/>
            <w:left w:val="none" w:sz="0" w:space="0" w:color="auto"/>
            <w:bottom w:val="none" w:sz="0" w:space="0" w:color="auto"/>
            <w:right w:val="none" w:sz="0" w:space="0" w:color="auto"/>
          </w:divBdr>
        </w:div>
        <w:div w:id="1075666282">
          <w:marLeft w:val="480"/>
          <w:marRight w:val="0"/>
          <w:marTop w:val="0"/>
          <w:marBottom w:val="0"/>
          <w:divBdr>
            <w:top w:val="none" w:sz="0" w:space="0" w:color="auto"/>
            <w:left w:val="none" w:sz="0" w:space="0" w:color="auto"/>
            <w:bottom w:val="none" w:sz="0" w:space="0" w:color="auto"/>
            <w:right w:val="none" w:sz="0" w:space="0" w:color="auto"/>
          </w:divBdr>
        </w:div>
        <w:div w:id="1163620123">
          <w:marLeft w:val="480"/>
          <w:marRight w:val="0"/>
          <w:marTop w:val="0"/>
          <w:marBottom w:val="0"/>
          <w:divBdr>
            <w:top w:val="none" w:sz="0" w:space="0" w:color="auto"/>
            <w:left w:val="none" w:sz="0" w:space="0" w:color="auto"/>
            <w:bottom w:val="none" w:sz="0" w:space="0" w:color="auto"/>
            <w:right w:val="none" w:sz="0" w:space="0" w:color="auto"/>
          </w:divBdr>
        </w:div>
        <w:div w:id="2063601520">
          <w:marLeft w:val="480"/>
          <w:marRight w:val="0"/>
          <w:marTop w:val="0"/>
          <w:marBottom w:val="0"/>
          <w:divBdr>
            <w:top w:val="none" w:sz="0" w:space="0" w:color="auto"/>
            <w:left w:val="none" w:sz="0" w:space="0" w:color="auto"/>
            <w:bottom w:val="none" w:sz="0" w:space="0" w:color="auto"/>
            <w:right w:val="none" w:sz="0" w:space="0" w:color="auto"/>
          </w:divBdr>
        </w:div>
        <w:div w:id="1133909890">
          <w:marLeft w:val="480"/>
          <w:marRight w:val="0"/>
          <w:marTop w:val="0"/>
          <w:marBottom w:val="0"/>
          <w:divBdr>
            <w:top w:val="none" w:sz="0" w:space="0" w:color="auto"/>
            <w:left w:val="none" w:sz="0" w:space="0" w:color="auto"/>
            <w:bottom w:val="none" w:sz="0" w:space="0" w:color="auto"/>
            <w:right w:val="none" w:sz="0" w:space="0" w:color="auto"/>
          </w:divBdr>
        </w:div>
        <w:div w:id="1408072036">
          <w:marLeft w:val="480"/>
          <w:marRight w:val="0"/>
          <w:marTop w:val="0"/>
          <w:marBottom w:val="0"/>
          <w:divBdr>
            <w:top w:val="none" w:sz="0" w:space="0" w:color="auto"/>
            <w:left w:val="none" w:sz="0" w:space="0" w:color="auto"/>
            <w:bottom w:val="none" w:sz="0" w:space="0" w:color="auto"/>
            <w:right w:val="none" w:sz="0" w:space="0" w:color="auto"/>
          </w:divBdr>
        </w:div>
        <w:div w:id="327489799">
          <w:marLeft w:val="480"/>
          <w:marRight w:val="0"/>
          <w:marTop w:val="0"/>
          <w:marBottom w:val="0"/>
          <w:divBdr>
            <w:top w:val="none" w:sz="0" w:space="0" w:color="auto"/>
            <w:left w:val="none" w:sz="0" w:space="0" w:color="auto"/>
            <w:bottom w:val="none" w:sz="0" w:space="0" w:color="auto"/>
            <w:right w:val="none" w:sz="0" w:space="0" w:color="auto"/>
          </w:divBdr>
        </w:div>
        <w:div w:id="1122311587">
          <w:marLeft w:val="480"/>
          <w:marRight w:val="0"/>
          <w:marTop w:val="0"/>
          <w:marBottom w:val="0"/>
          <w:divBdr>
            <w:top w:val="none" w:sz="0" w:space="0" w:color="auto"/>
            <w:left w:val="none" w:sz="0" w:space="0" w:color="auto"/>
            <w:bottom w:val="none" w:sz="0" w:space="0" w:color="auto"/>
            <w:right w:val="none" w:sz="0" w:space="0" w:color="auto"/>
          </w:divBdr>
        </w:div>
        <w:div w:id="106391143">
          <w:marLeft w:val="480"/>
          <w:marRight w:val="0"/>
          <w:marTop w:val="0"/>
          <w:marBottom w:val="0"/>
          <w:divBdr>
            <w:top w:val="none" w:sz="0" w:space="0" w:color="auto"/>
            <w:left w:val="none" w:sz="0" w:space="0" w:color="auto"/>
            <w:bottom w:val="none" w:sz="0" w:space="0" w:color="auto"/>
            <w:right w:val="none" w:sz="0" w:space="0" w:color="auto"/>
          </w:divBdr>
        </w:div>
        <w:div w:id="866333957">
          <w:marLeft w:val="480"/>
          <w:marRight w:val="0"/>
          <w:marTop w:val="0"/>
          <w:marBottom w:val="0"/>
          <w:divBdr>
            <w:top w:val="none" w:sz="0" w:space="0" w:color="auto"/>
            <w:left w:val="none" w:sz="0" w:space="0" w:color="auto"/>
            <w:bottom w:val="none" w:sz="0" w:space="0" w:color="auto"/>
            <w:right w:val="none" w:sz="0" w:space="0" w:color="auto"/>
          </w:divBdr>
        </w:div>
        <w:div w:id="301424999">
          <w:marLeft w:val="480"/>
          <w:marRight w:val="0"/>
          <w:marTop w:val="0"/>
          <w:marBottom w:val="0"/>
          <w:divBdr>
            <w:top w:val="none" w:sz="0" w:space="0" w:color="auto"/>
            <w:left w:val="none" w:sz="0" w:space="0" w:color="auto"/>
            <w:bottom w:val="none" w:sz="0" w:space="0" w:color="auto"/>
            <w:right w:val="none" w:sz="0" w:space="0" w:color="auto"/>
          </w:divBdr>
        </w:div>
        <w:div w:id="1143161510">
          <w:marLeft w:val="480"/>
          <w:marRight w:val="0"/>
          <w:marTop w:val="0"/>
          <w:marBottom w:val="0"/>
          <w:divBdr>
            <w:top w:val="none" w:sz="0" w:space="0" w:color="auto"/>
            <w:left w:val="none" w:sz="0" w:space="0" w:color="auto"/>
            <w:bottom w:val="none" w:sz="0" w:space="0" w:color="auto"/>
            <w:right w:val="none" w:sz="0" w:space="0" w:color="auto"/>
          </w:divBdr>
        </w:div>
        <w:div w:id="2054189946">
          <w:marLeft w:val="480"/>
          <w:marRight w:val="0"/>
          <w:marTop w:val="0"/>
          <w:marBottom w:val="0"/>
          <w:divBdr>
            <w:top w:val="none" w:sz="0" w:space="0" w:color="auto"/>
            <w:left w:val="none" w:sz="0" w:space="0" w:color="auto"/>
            <w:bottom w:val="none" w:sz="0" w:space="0" w:color="auto"/>
            <w:right w:val="none" w:sz="0" w:space="0" w:color="auto"/>
          </w:divBdr>
        </w:div>
        <w:div w:id="1155099032">
          <w:marLeft w:val="480"/>
          <w:marRight w:val="0"/>
          <w:marTop w:val="0"/>
          <w:marBottom w:val="0"/>
          <w:divBdr>
            <w:top w:val="none" w:sz="0" w:space="0" w:color="auto"/>
            <w:left w:val="none" w:sz="0" w:space="0" w:color="auto"/>
            <w:bottom w:val="none" w:sz="0" w:space="0" w:color="auto"/>
            <w:right w:val="none" w:sz="0" w:space="0" w:color="auto"/>
          </w:divBdr>
        </w:div>
        <w:div w:id="19088009">
          <w:marLeft w:val="480"/>
          <w:marRight w:val="0"/>
          <w:marTop w:val="0"/>
          <w:marBottom w:val="0"/>
          <w:divBdr>
            <w:top w:val="none" w:sz="0" w:space="0" w:color="auto"/>
            <w:left w:val="none" w:sz="0" w:space="0" w:color="auto"/>
            <w:bottom w:val="none" w:sz="0" w:space="0" w:color="auto"/>
            <w:right w:val="none" w:sz="0" w:space="0" w:color="auto"/>
          </w:divBdr>
        </w:div>
        <w:div w:id="497036704">
          <w:marLeft w:val="480"/>
          <w:marRight w:val="0"/>
          <w:marTop w:val="0"/>
          <w:marBottom w:val="0"/>
          <w:divBdr>
            <w:top w:val="none" w:sz="0" w:space="0" w:color="auto"/>
            <w:left w:val="none" w:sz="0" w:space="0" w:color="auto"/>
            <w:bottom w:val="none" w:sz="0" w:space="0" w:color="auto"/>
            <w:right w:val="none" w:sz="0" w:space="0" w:color="auto"/>
          </w:divBdr>
        </w:div>
        <w:div w:id="2030181777">
          <w:marLeft w:val="480"/>
          <w:marRight w:val="0"/>
          <w:marTop w:val="0"/>
          <w:marBottom w:val="0"/>
          <w:divBdr>
            <w:top w:val="none" w:sz="0" w:space="0" w:color="auto"/>
            <w:left w:val="none" w:sz="0" w:space="0" w:color="auto"/>
            <w:bottom w:val="none" w:sz="0" w:space="0" w:color="auto"/>
            <w:right w:val="none" w:sz="0" w:space="0" w:color="auto"/>
          </w:divBdr>
        </w:div>
        <w:div w:id="1275820209">
          <w:marLeft w:val="480"/>
          <w:marRight w:val="0"/>
          <w:marTop w:val="0"/>
          <w:marBottom w:val="0"/>
          <w:divBdr>
            <w:top w:val="none" w:sz="0" w:space="0" w:color="auto"/>
            <w:left w:val="none" w:sz="0" w:space="0" w:color="auto"/>
            <w:bottom w:val="none" w:sz="0" w:space="0" w:color="auto"/>
            <w:right w:val="none" w:sz="0" w:space="0" w:color="auto"/>
          </w:divBdr>
        </w:div>
        <w:div w:id="1158232281">
          <w:marLeft w:val="480"/>
          <w:marRight w:val="0"/>
          <w:marTop w:val="0"/>
          <w:marBottom w:val="0"/>
          <w:divBdr>
            <w:top w:val="none" w:sz="0" w:space="0" w:color="auto"/>
            <w:left w:val="none" w:sz="0" w:space="0" w:color="auto"/>
            <w:bottom w:val="none" w:sz="0" w:space="0" w:color="auto"/>
            <w:right w:val="none" w:sz="0" w:space="0" w:color="auto"/>
          </w:divBdr>
        </w:div>
        <w:div w:id="2071033450">
          <w:marLeft w:val="480"/>
          <w:marRight w:val="0"/>
          <w:marTop w:val="0"/>
          <w:marBottom w:val="0"/>
          <w:divBdr>
            <w:top w:val="none" w:sz="0" w:space="0" w:color="auto"/>
            <w:left w:val="none" w:sz="0" w:space="0" w:color="auto"/>
            <w:bottom w:val="none" w:sz="0" w:space="0" w:color="auto"/>
            <w:right w:val="none" w:sz="0" w:space="0" w:color="auto"/>
          </w:divBdr>
        </w:div>
        <w:div w:id="2081516033">
          <w:marLeft w:val="480"/>
          <w:marRight w:val="0"/>
          <w:marTop w:val="0"/>
          <w:marBottom w:val="0"/>
          <w:divBdr>
            <w:top w:val="none" w:sz="0" w:space="0" w:color="auto"/>
            <w:left w:val="none" w:sz="0" w:space="0" w:color="auto"/>
            <w:bottom w:val="none" w:sz="0" w:space="0" w:color="auto"/>
            <w:right w:val="none" w:sz="0" w:space="0" w:color="auto"/>
          </w:divBdr>
        </w:div>
        <w:div w:id="1398473319">
          <w:marLeft w:val="480"/>
          <w:marRight w:val="0"/>
          <w:marTop w:val="0"/>
          <w:marBottom w:val="0"/>
          <w:divBdr>
            <w:top w:val="none" w:sz="0" w:space="0" w:color="auto"/>
            <w:left w:val="none" w:sz="0" w:space="0" w:color="auto"/>
            <w:bottom w:val="none" w:sz="0" w:space="0" w:color="auto"/>
            <w:right w:val="none" w:sz="0" w:space="0" w:color="auto"/>
          </w:divBdr>
        </w:div>
        <w:div w:id="832140841">
          <w:marLeft w:val="480"/>
          <w:marRight w:val="0"/>
          <w:marTop w:val="0"/>
          <w:marBottom w:val="0"/>
          <w:divBdr>
            <w:top w:val="none" w:sz="0" w:space="0" w:color="auto"/>
            <w:left w:val="none" w:sz="0" w:space="0" w:color="auto"/>
            <w:bottom w:val="none" w:sz="0" w:space="0" w:color="auto"/>
            <w:right w:val="none" w:sz="0" w:space="0" w:color="auto"/>
          </w:divBdr>
        </w:div>
        <w:div w:id="620066142">
          <w:marLeft w:val="480"/>
          <w:marRight w:val="0"/>
          <w:marTop w:val="0"/>
          <w:marBottom w:val="0"/>
          <w:divBdr>
            <w:top w:val="none" w:sz="0" w:space="0" w:color="auto"/>
            <w:left w:val="none" w:sz="0" w:space="0" w:color="auto"/>
            <w:bottom w:val="none" w:sz="0" w:space="0" w:color="auto"/>
            <w:right w:val="none" w:sz="0" w:space="0" w:color="auto"/>
          </w:divBdr>
        </w:div>
        <w:div w:id="1413548516">
          <w:marLeft w:val="480"/>
          <w:marRight w:val="0"/>
          <w:marTop w:val="0"/>
          <w:marBottom w:val="0"/>
          <w:divBdr>
            <w:top w:val="none" w:sz="0" w:space="0" w:color="auto"/>
            <w:left w:val="none" w:sz="0" w:space="0" w:color="auto"/>
            <w:bottom w:val="none" w:sz="0" w:space="0" w:color="auto"/>
            <w:right w:val="none" w:sz="0" w:space="0" w:color="auto"/>
          </w:divBdr>
        </w:div>
        <w:div w:id="167406875">
          <w:marLeft w:val="480"/>
          <w:marRight w:val="0"/>
          <w:marTop w:val="0"/>
          <w:marBottom w:val="0"/>
          <w:divBdr>
            <w:top w:val="none" w:sz="0" w:space="0" w:color="auto"/>
            <w:left w:val="none" w:sz="0" w:space="0" w:color="auto"/>
            <w:bottom w:val="none" w:sz="0" w:space="0" w:color="auto"/>
            <w:right w:val="none" w:sz="0" w:space="0" w:color="auto"/>
          </w:divBdr>
        </w:div>
        <w:div w:id="1356074042">
          <w:marLeft w:val="480"/>
          <w:marRight w:val="0"/>
          <w:marTop w:val="0"/>
          <w:marBottom w:val="0"/>
          <w:divBdr>
            <w:top w:val="none" w:sz="0" w:space="0" w:color="auto"/>
            <w:left w:val="none" w:sz="0" w:space="0" w:color="auto"/>
            <w:bottom w:val="none" w:sz="0" w:space="0" w:color="auto"/>
            <w:right w:val="none" w:sz="0" w:space="0" w:color="auto"/>
          </w:divBdr>
        </w:div>
        <w:div w:id="349572794">
          <w:marLeft w:val="480"/>
          <w:marRight w:val="0"/>
          <w:marTop w:val="0"/>
          <w:marBottom w:val="0"/>
          <w:divBdr>
            <w:top w:val="none" w:sz="0" w:space="0" w:color="auto"/>
            <w:left w:val="none" w:sz="0" w:space="0" w:color="auto"/>
            <w:bottom w:val="none" w:sz="0" w:space="0" w:color="auto"/>
            <w:right w:val="none" w:sz="0" w:space="0" w:color="auto"/>
          </w:divBdr>
        </w:div>
        <w:div w:id="1866406621">
          <w:marLeft w:val="480"/>
          <w:marRight w:val="0"/>
          <w:marTop w:val="0"/>
          <w:marBottom w:val="0"/>
          <w:divBdr>
            <w:top w:val="none" w:sz="0" w:space="0" w:color="auto"/>
            <w:left w:val="none" w:sz="0" w:space="0" w:color="auto"/>
            <w:bottom w:val="none" w:sz="0" w:space="0" w:color="auto"/>
            <w:right w:val="none" w:sz="0" w:space="0" w:color="auto"/>
          </w:divBdr>
        </w:div>
        <w:div w:id="852962895">
          <w:marLeft w:val="480"/>
          <w:marRight w:val="0"/>
          <w:marTop w:val="0"/>
          <w:marBottom w:val="0"/>
          <w:divBdr>
            <w:top w:val="none" w:sz="0" w:space="0" w:color="auto"/>
            <w:left w:val="none" w:sz="0" w:space="0" w:color="auto"/>
            <w:bottom w:val="none" w:sz="0" w:space="0" w:color="auto"/>
            <w:right w:val="none" w:sz="0" w:space="0" w:color="auto"/>
          </w:divBdr>
        </w:div>
        <w:div w:id="515341980">
          <w:marLeft w:val="480"/>
          <w:marRight w:val="0"/>
          <w:marTop w:val="0"/>
          <w:marBottom w:val="0"/>
          <w:divBdr>
            <w:top w:val="none" w:sz="0" w:space="0" w:color="auto"/>
            <w:left w:val="none" w:sz="0" w:space="0" w:color="auto"/>
            <w:bottom w:val="none" w:sz="0" w:space="0" w:color="auto"/>
            <w:right w:val="none" w:sz="0" w:space="0" w:color="auto"/>
          </w:divBdr>
        </w:div>
        <w:div w:id="1631326233">
          <w:marLeft w:val="480"/>
          <w:marRight w:val="0"/>
          <w:marTop w:val="0"/>
          <w:marBottom w:val="0"/>
          <w:divBdr>
            <w:top w:val="none" w:sz="0" w:space="0" w:color="auto"/>
            <w:left w:val="none" w:sz="0" w:space="0" w:color="auto"/>
            <w:bottom w:val="none" w:sz="0" w:space="0" w:color="auto"/>
            <w:right w:val="none" w:sz="0" w:space="0" w:color="auto"/>
          </w:divBdr>
        </w:div>
        <w:div w:id="634914769">
          <w:marLeft w:val="480"/>
          <w:marRight w:val="0"/>
          <w:marTop w:val="0"/>
          <w:marBottom w:val="0"/>
          <w:divBdr>
            <w:top w:val="none" w:sz="0" w:space="0" w:color="auto"/>
            <w:left w:val="none" w:sz="0" w:space="0" w:color="auto"/>
            <w:bottom w:val="none" w:sz="0" w:space="0" w:color="auto"/>
            <w:right w:val="none" w:sz="0" w:space="0" w:color="auto"/>
          </w:divBdr>
        </w:div>
        <w:div w:id="1409615316">
          <w:marLeft w:val="480"/>
          <w:marRight w:val="0"/>
          <w:marTop w:val="0"/>
          <w:marBottom w:val="0"/>
          <w:divBdr>
            <w:top w:val="none" w:sz="0" w:space="0" w:color="auto"/>
            <w:left w:val="none" w:sz="0" w:space="0" w:color="auto"/>
            <w:bottom w:val="none" w:sz="0" w:space="0" w:color="auto"/>
            <w:right w:val="none" w:sz="0" w:space="0" w:color="auto"/>
          </w:divBdr>
        </w:div>
        <w:div w:id="837233728">
          <w:marLeft w:val="480"/>
          <w:marRight w:val="0"/>
          <w:marTop w:val="0"/>
          <w:marBottom w:val="0"/>
          <w:divBdr>
            <w:top w:val="none" w:sz="0" w:space="0" w:color="auto"/>
            <w:left w:val="none" w:sz="0" w:space="0" w:color="auto"/>
            <w:bottom w:val="none" w:sz="0" w:space="0" w:color="auto"/>
            <w:right w:val="none" w:sz="0" w:space="0" w:color="auto"/>
          </w:divBdr>
        </w:div>
        <w:div w:id="553199279">
          <w:marLeft w:val="480"/>
          <w:marRight w:val="0"/>
          <w:marTop w:val="0"/>
          <w:marBottom w:val="0"/>
          <w:divBdr>
            <w:top w:val="none" w:sz="0" w:space="0" w:color="auto"/>
            <w:left w:val="none" w:sz="0" w:space="0" w:color="auto"/>
            <w:bottom w:val="none" w:sz="0" w:space="0" w:color="auto"/>
            <w:right w:val="none" w:sz="0" w:space="0" w:color="auto"/>
          </w:divBdr>
        </w:div>
        <w:div w:id="169805661">
          <w:marLeft w:val="480"/>
          <w:marRight w:val="0"/>
          <w:marTop w:val="0"/>
          <w:marBottom w:val="0"/>
          <w:divBdr>
            <w:top w:val="none" w:sz="0" w:space="0" w:color="auto"/>
            <w:left w:val="none" w:sz="0" w:space="0" w:color="auto"/>
            <w:bottom w:val="none" w:sz="0" w:space="0" w:color="auto"/>
            <w:right w:val="none" w:sz="0" w:space="0" w:color="auto"/>
          </w:divBdr>
        </w:div>
        <w:div w:id="198710571">
          <w:marLeft w:val="480"/>
          <w:marRight w:val="0"/>
          <w:marTop w:val="0"/>
          <w:marBottom w:val="0"/>
          <w:divBdr>
            <w:top w:val="none" w:sz="0" w:space="0" w:color="auto"/>
            <w:left w:val="none" w:sz="0" w:space="0" w:color="auto"/>
            <w:bottom w:val="none" w:sz="0" w:space="0" w:color="auto"/>
            <w:right w:val="none" w:sz="0" w:space="0" w:color="auto"/>
          </w:divBdr>
        </w:div>
        <w:div w:id="634261991">
          <w:marLeft w:val="480"/>
          <w:marRight w:val="0"/>
          <w:marTop w:val="0"/>
          <w:marBottom w:val="0"/>
          <w:divBdr>
            <w:top w:val="none" w:sz="0" w:space="0" w:color="auto"/>
            <w:left w:val="none" w:sz="0" w:space="0" w:color="auto"/>
            <w:bottom w:val="none" w:sz="0" w:space="0" w:color="auto"/>
            <w:right w:val="none" w:sz="0" w:space="0" w:color="auto"/>
          </w:divBdr>
        </w:div>
      </w:divsChild>
    </w:div>
    <w:div w:id="1801727251">
      <w:bodyDiv w:val="1"/>
      <w:marLeft w:val="0"/>
      <w:marRight w:val="0"/>
      <w:marTop w:val="0"/>
      <w:marBottom w:val="0"/>
      <w:divBdr>
        <w:top w:val="none" w:sz="0" w:space="0" w:color="auto"/>
        <w:left w:val="none" w:sz="0" w:space="0" w:color="auto"/>
        <w:bottom w:val="none" w:sz="0" w:space="0" w:color="auto"/>
        <w:right w:val="none" w:sz="0" w:space="0" w:color="auto"/>
      </w:divBdr>
    </w:div>
    <w:div w:id="1803965602">
      <w:bodyDiv w:val="1"/>
      <w:marLeft w:val="0"/>
      <w:marRight w:val="0"/>
      <w:marTop w:val="0"/>
      <w:marBottom w:val="0"/>
      <w:divBdr>
        <w:top w:val="none" w:sz="0" w:space="0" w:color="auto"/>
        <w:left w:val="none" w:sz="0" w:space="0" w:color="auto"/>
        <w:bottom w:val="none" w:sz="0" w:space="0" w:color="auto"/>
        <w:right w:val="none" w:sz="0" w:space="0" w:color="auto"/>
      </w:divBdr>
    </w:div>
    <w:div w:id="1804032385">
      <w:bodyDiv w:val="1"/>
      <w:marLeft w:val="0"/>
      <w:marRight w:val="0"/>
      <w:marTop w:val="0"/>
      <w:marBottom w:val="0"/>
      <w:divBdr>
        <w:top w:val="none" w:sz="0" w:space="0" w:color="auto"/>
        <w:left w:val="none" w:sz="0" w:space="0" w:color="auto"/>
        <w:bottom w:val="none" w:sz="0" w:space="0" w:color="auto"/>
        <w:right w:val="none" w:sz="0" w:space="0" w:color="auto"/>
      </w:divBdr>
    </w:div>
    <w:div w:id="1804300574">
      <w:bodyDiv w:val="1"/>
      <w:marLeft w:val="0"/>
      <w:marRight w:val="0"/>
      <w:marTop w:val="0"/>
      <w:marBottom w:val="0"/>
      <w:divBdr>
        <w:top w:val="none" w:sz="0" w:space="0" w:color="auto"/>
        <w:left w:val="none" w:sz="0" w:space="0" w:color="auto"/>
        <w:bottom w:val="none" w:sz="0" w:space="0" w:color="auto"/>
        <w:right w:val="none" w:sz="0" w:space="0" w:color="auto"/>
      </w:divBdr>
    </w:div>
    <w:div w:id="1805921888">
      <w:bodyDiv w:val="1"/>
      <w:marLeft w:val="0"/>
      <w:marRight w:val="0"/>
      <w:marTop w:val="0"/>
      <w:marBottom w:val="0"/>
      <w:divBdr>
        <w:top w:val="none" w:sz="0" w:space="0" w:color="auto"/>
        <w:left w:val="none" w:sz="0" w:space="0" w:color="auto"/>
        <w:bottom w:val="none" w:sz="0" w:space="0" w:color="auto"/>
        <w:right w:val="none" w:sz="0" w:space="0" w:color="auto"/>
      </w:divBdr>
    </w:div>
    <w:div w:id="1806123507">
      <w:bodyDiv w:val="1"/>
      <w:marLeft w:val="0"/>
      <w:marRight w:val="0"/>
      <w:marTop w:val="0"/>
      <w:marBottom w:val="0"/>
      <w:divBdr>
        <w:top w:val="none" w:sz="0" w:space="0" w:color="auto"/>
        <w:left w:val="none" w:sz="0" w:space="0" w:color="auto"/>
        <w:bottom w:val="none" w:sz="0" w:space="0" w:color="auto"/>
        <w:right w:val="none" w:sz="0" w:space="0" w:color="auto"/>
      </w:divBdr>
    </w:div>
    <w:div w:id="1807042969">
      <w:bodyDiv w:val="1"/>
      <w:marLeft w:val="0"/>
      <w:marRight w:val="0"/>
      <w:marTop w:val="0"/>
      <w:marBottom w:val="0"/>
      <w:divBdr>
        <w:top w:val="none" w:sz="0" w:space="0" w:color="auto"/>
        <w:left w:val="none" w:sz="0" w:space="0" w:color="auto"/>
        <w:bottom w:val="none" w:sz="0" w:space="0" w:color="auto"/>
        <w:right w:val="none" w:sz="0" w:space="0" w:color="auto"/>
      </w:divBdr>
    </w:div>
    <w:div w:id="1807383545">
      <w:bodyDiv w:val="1"/>
      <w:marLeft w:val="0"/>
      <w:marRight w:val="0"/>
      <w:marTop w:val="0"/>
      <w:marBottom w:val="0"/>
      <w:divBdr>
        <w:top w:val="none" w:sz="0" w:space="0" w:color="auto"/>
        <w:left w:val="none" w:sz="0" w:space="0" w:color="auto"/>
        <w:bottom w:val="none" w:sz="0" w:space="0" w:color="auto"/>
        <w:right w:val="none" w:sz="0" w:space="0" w:color="auto"/>
      </w:divBdr>
    </w:div>
    <w:div w:id="1808860761">
      <w:bodyDiv w:val="1"/>
      <w:marLeft w:val="0"/>
      <w:marRight w:val="0"/>
      <w:marTop w:val="0"/>
      <w:marBottom w:val="0"/>
      <w:divBdr>
        <w:top w:val="none" w:sz="0" w:space="0" w:color="auto"/>
        <w:left w:val="none" w:sz="0" w:space="0" w:color="auto"/>
        <w:bottom w:val="none" w:sz="0" w:space="0" w:color="auto"/>
        <w:right w:val="none" w:sz="0" w:space="0" w:color="auto"/>
      </w:divBdr>
    </w:div>
    <w:div w:id="1812479393">
      <w:bodyDiv w:val="1"/>
      <w:marLeft w:val="0"/>
      <w:marRight w:val="0"/>
      <w:marTop w:val="0"/>
      <w:marBottom w:val="0"/>
      <w:divBdr>
        <w:top w:val="none" w:sz="0" w:space="0" w:color="auto"/>
        <w:left w:val="none" w:sz="0" w:space="0" w:color="auto"/>
        <w:bottom w:val="none" w:sz="0" w:space="0" w:color="auto"/>
        <w:right w:val="none" w:sz="0" w:space="0" w:color="auto"/>
      </w:divBdr>
    </w:div>
    <w:div w:id="1812599287">
      <w:bodyDiv w:val="1"/>
      <w:marLeft w:val="0"/>
      <w:marRight w:val="0"/>
      <w:marTop w:val="0"/>
      <w:marBottom w:val="0"/>
      <w:divBdr>
        <w:top w:val="none" w:sz="0" w:space="0" w:color="auto"/>
        <w:left w:val="none" w:sz="0" w:space="0" w:color="auto"/>
        <w:bottom w:val="none" w:sz="0" w:space="0" w:color="auto"/>
        <w:right w:val="none" w:sz="0" w:space="0" w:color="auto"/>
      </w:divBdr>
    </w:div>
    <w:div w:id="1816097845">
      <w:bodyDiv w:val="1"/>
      <w:marLeft w:val="0"/>
      <w:marRight w:val="0"/>
      <w:marTop w:val="0"/>
      <w:marBottom w:val="0"/>
      <w:divBdr>
        <w:top w:val="none" w:sz="0" w:space="0" w:color="auto"/>
        <w:left w:val="none" w:sz="0" w:space="0" w:color="auto"/>
        <w:bottom w:val="none" w:sz="0" w:space="0" w:color="auto"/>
        <w:right w:val="none" w:sz="0" w:space="0" w:color="auto"/>
      </w:divBdr>
    </w:div>
    <w:div w:id="1816986586">
      <w:bodyDiv w:val="1"/>
      <w:marLeft w:val="0"/>
      <w:marRight w:val="0"/>
      <w:marTop w:val="0"/>
      <w:marBottom w:val="0"/>
      <w:divBdr>
        <w:top w:val="none" w:sz="0" w:space="0" w:color="auto"/>
        <w:left w:val="none" w:sz="0" w:space="0" w:color="auto"/>
        <w:bottom w:val="none" w:sz="0" w:space="0" w:color="auto"/>
        <w:right w:val="none" w:sz="0" w:space="0" w:color="auto"/>
      </w:divBdr>
    </w:div>
    <w:div w:id="1817801023">
      <w:bodyDiv w:val="1"/>
      <w:marLeft w:val="0"/>
      <w:marRight w:val="0"/>
      <w:marTop w:val="0"/>
      <w:marBottom w:val="0"/>
      <w:divBdr>
        <w:top w:val="none" w:sz="0" w:space="0" w:color="auto"/>
        <w:left w:val="none" w:sz="0" w:space="0" w:color="auto"/>
        <w:bottom w:val="none" w:sz="0" w:space="0" w:color="auto"/>
        <w:right w:val="none" w:sz="0" w:space="0" w:color="auto"/>
      </w:divBdr>
    </w:div>
    <w:div w:id="1820078687">
      <w:bodyDiv w:val="1"/>
      <w:marLeft w:val="0"/>
      <w:marRight w:val="0"/>
      <w:marTop w:val="0"/>
      <w:marBottom w:val="0"/>
      <w:divBdr>
        <w:top w:val="none" w:sz="0" w:space="0" w:color="auto"/>
        <w:left w:val="none" w:sz="0" w:space="0" w:color="auto"/>
        <w:bottom w:val="none" w:sz="0" w:space="0" w:color="auto"/>
        <w:right w:val="none" w:sz="0" w:space="0" w:color="auto"/>
      </w:divBdr>
    </w:div>
    <w:div w:id="1820338417">
      <w:bodyDiv w:val="1"/>
      <w:marLeft w:val="0"/>
      <w:marRight w:val="0"/>
      <w:marTop w:val="0"/>
      <w:marBottom w:val="0"/>
      <w:divBdr>
        <w:top w:val="none" w:sz="0" w:space="0" w:color="auto"/>
        <w:left w:val="none" w:sz="0" w:space="0" w:color="auto"/>
        <w:bottom w:val="none" w:sz="0" w:space="0" w:color="auto"/>
        <w:right w:val="none" w:sz="0" w:space="0" w:color="auto"/>
      </w:divBdr>
    </w:div>
    <w:div w:id="1820733725">
      <w:bodyDiv w:val="1"/>
      <w:marLeft w:val="0"/>
      <w:marRight w:val="0"/>
      <w:marTop w:val="0"/>
      <w:marBottom w:val="0"/>
      <w:divBdr>
        <w:top w:val="none" w:sz="0" w:space="0" w:color="auto"/>
        <w:left w:val="none" w:sz="0" w:space="0" w:color="auto"/>
        <w:bottom w:val="none" w:sz="0" w:space="0" w:color="auto"/>
        <w:right w:val="none" w:sz="0" w:space="0" w:color="auto"/>
      </w:divBdr>
    </w:div>
    <w:div w:id="1820883079">
      <w:bodyDiv w:val="1"/>
      <w:marLeft w:val="0"/>
      <w:marRight w:val="0"/>
      <w:marTop w:val="0"/>
      <w:marBottom w:val="0"/>
      <w:divBdr>
        <w:top w:val="none" w:sz="0" w:space="0" w:color="auto"/>
        <w:left w:val="none" w:sz="0" w:space="0" w:color="auto"/>
        <w:bottom w:val="none" w:sz="0" w:space="0" w:color="auto"/>
        <w:right w:val="none" w:sz="0" w:space="0" w:color="auto"/>
      </w:divBdr>
      <w:divsChild>
        <w:div w:id="1034423997">
          <w:marLeft w:val="480"/>
          <w:marRight w:val="0"/>
          <w:marTop w:val="0"/>
          <w:marBottom w:val="0"/>
          <w:divBdr>
            <w:top w:val="none" w:sz="0" w:space="0" w:color="auto"/>
            <w:left w:val="none" w:sz="0" w:space="0" w:color="auto"/>
            <w:bottom w:val="none" w:sz="0" w:space="0" w:color="auto"/>
            <w:right w:val="none" w:sz="0" w:space="0" w:color="auto"/>
          </w:divBdr>
        </w:div>
        <w:div w:id="2135979707">
          <w:marLeft w:val="480"/>
          <w:marRight w:val="0"/>
          <w:marTop w:val="0"/>
          <w:marBottom w:val="0"/>
          <w:divBdr>
            <w:top w:val="none" w:sz="0" w:space="0" w:color="auto"/>
            <w:left w:val="none" w:sz="0" w:space="0" w:color="auto"/>
            <w:bottom w:val="none" w:sz="0" w:space="0" w:color="auto"/>
            <w:right w:val="none" w:sz="0" w:space="0" w:color="auto"/>
          </w:divBdr>
        </w:div>
        <w:div w:id="321665350">
          <w:marLeft w:val="480"/>
          <w:marRight w:val="0"/>
          <w:marTop w:val="0"/>
          <w:marBottom w:val="0"/>
          <w:divBdr>
            <w:top w:val="none" w:sz="0" w:space="0" w:color="auto"/>
            <w:left w:val="none" w:sz="0" w:space="0" w:color="auto"/>
            <w:bottom w:val="none" w:sz="0" w:space="0" w:color="auto"/>
            <w:right w:val="none" w:sz="0" w:space="0" w:color="auto"/>
          </w:divBdr>
        </w:div>
        <w:div w:id="1308822678">
          <w:marLeft w:val="480"/>
          <w:marRight w:val="0"/>
          <w:marTop w:val="0"/>
          <w:marBottom w:val="0"/>
          <w:divBdr>
            <w:top w:val="none" w:sz="0" w:space="0" w:color="auto"/>
            <w:left w:val="none" w:sz="0" w:space="0" w:color="auto"/>
            <w:bottom w:val="none" w:sz="0" w:space="0" w:color="auto"/>
            <w:right w:val="none" w:sz="0" w:space="0" w:color="auto"/>
          </w:divBdr>
        </w:div>
        <w:div w:id="1861628530">
          <w:marLeft w:val="480"/>
          <w:marRight w:val="0"/>
          <w:marTop w:val="0"/>
          <w:marBottom w:val="0"/>
          <w:divBdr>
            <w:top w:val="none" w:sz="0" w:space="0" w:color="auto"/>
            <w:left w:val="none" w:sz="0" w:space="0" w:color="auto"/>
            <w:bottom w:val="none" w:sz="0" w:space="0" w:color="auto"/>
            <w:right w:val="none" w:sz="0" w:space="0" w:color="auto"/>
          </w:divBdr>
        </w:div>
        <w:div w:id="1556428015">
          <w:marLeft w:val="480"/>
          <w:marRight w:val="0"/>
          <w:marTop w:val="0"/>
          <w:marBottom w:val="0"/>
          <w:divBdr>
            <w:top w:val="none" w:sz="0" w:space="0" w:color="auto"/>
            <w:left w:val="none" w:sz="0" w:space="0" w:color="auto"/>
            <w:bottom w:val="none" w:sz="0" w:space="0" w:color="auto"/>
            <w:right w:val="none" w:sz="0" w:space="0" w:color="auto"/>
          </w:divBdr>
        </w:div>
        <w:div w:id="1154565853">
          <w:marLeft w:val="480"/>
          <w:marRight w:val="0"/>
          <w:marTop w:val="0"/>
          <w:marBottom w:val="0"/>
          <w:divBdr>
            <w:top w:val="none" w:sz="0" w:space="0" w:color="auto"/>
            <w:left w:val="none" w:sz="0" w:space="0" w:color="auto"/>
            <w:bottom w:val="none" w:sz="0" w:space="0" w:color="auto"/>
            <w:right w:val="none" w:sz="0" w:space="0" w:color="auto"/>
          </w:divBdr>
        </w:div>
        <w:div w:id="789318694">
          <w:marLeft w:val="480"/>
          <w:marRight w:val="0"/>
          <w:marTop w:val="0"/>
          <w:marBottom w:val="0"/>
          <w:divBdr>
            <w:top w:val="none" w:sz="0" w:space="0" w:color="auto"/>
            <w:left w:val="none" w:sz="0" w:space="0" w:color="auto"/>
            <w:bottom w:val="none" w:sz="0" w:space="0" w:color="auto"/>
            <w:right w:val="none" w:sz="0" w:space="0" w:color="auto"/>
          </w:divBdr>
        </w:div>
        <w:div w:id="331563587">
          <w:marLeft w:val="480"/>
          <w:marRight w:val="0"/>
          <w:marTop w:val="0"/>
          <w:marBottom w:val="0"/>
          <w:divBdr>
            <w:top w:val="none" w:sz="0" w:space="0" w:color="auto"/>
            <w:left w:val="none" w:sz="0" w:space="0" w:color="auto"/>
            <w:bottom w:val="none" w:sz="0" w:space="0" w:color="auto"/>
            <w:right w:val="none" w:sz="0" w:space="0" w:color="auto"/>
          </w:divBdr>
        </w:div>
        <w:div w:id="627006551">
          <w:marLeft w:val="480"/>
          <w:marRight w:val="0"/>
          <w:marTop w:val="0"/>
          <w:marBottom w:val="0"/>
          <w:divBdr>
            <w:top w:val="none" w:sz="0" w:space="0" w:color="auto"/>
            <w:left w:val="none" w:sz="0" w:space="0" w:color="auto"/>
            <w:bottom w:val="none" w:sz="0" w:space="0" w:color="auto"/>
            <w:right w:val="none" w:sz="0" w:space="0" w:color="auto"/>
          </w:divBdr>
        </w:div>
        <w:div w:id="584611881">
          <w:marLeft w:val="480"/>
          <w:marRight w:val="0"/>
          <w:marTop w:val="0"/>
          <w:marBottom w:val="0"/>
          <w:divBdr>
            <w:top w:val="none" w:sz="0" w:space="0" w:color="auto"/>
            <w:left w:val="none" w:sz="0" w:space="0" w:color="auto"/>
            <w:bottom w:val="none" w:sz="0" w:space="0" w:color="auto"/>
            <w:right w:val="none" w:sz="0" w:space="0" w:color="auto"/>
          </w:divBdr>
        </w:div>
        <w:div w:id="1945335840">
          <w:marLeft w:val="480"/>
          <w:marRight w:val="0"/>
          <w:marTop w:val="0"/>
          <w:marBottom w:val="0"/>
          <w:divBdr>
            <w:top w:val="none" w:sz="0" w:space="0" w:color="auto"/>
            <w:left w:val="none" w:sz="0" w:space="0" w:color="auto"/>
            <w:bottom w:val="none" w:sz="0" w:space="0" w:color="auto"/>
            <w:right w:val="none" w:sz="0" w:space="0" w:color="auto"/>
          </w:divBdr>
        </w:div>
        <w:div w:id="449012295">
          <w:marLeft w:val="480"/>
          <w:marRight w:val="0"/>
          <w:marTop w:val="0"/>
          <w:marBottom w:val="0"/>
          <w:divBdr>
            <w:top w:val="none" w:sz="0" w:space="0" w:color="auto"/>
            <w:left w:val="none" w:sz="0" w:space="0" w:color="auto"/>
            <w:bottom w:val="none" w:sz="0" w:space="0" w:color="auto"/>
            <w:right w:val="none" w:sz="0" w:space="0" w:color="auto"/>
          </w:divBdr>
        </w:div>
        <w:div w:id="1606117099">
          <w:marLeft w:val="480"/>
          <w:marRight w:val="0"/>
          <w:marTop w:val="0"/>
          <w:marBottom w:val="0"/>
          <w:divBdr>
            <w:top w:val="none" w:sz="0" w:space="0" w:color="auto"/>
            <w:left w:val="none" w:sz="0" w:space="0" w:color="auto"/>
            <w:bottom w:val="none" w:sz="0" w:space="0" w:color="auto"/>
            <w:right w:val="none" w:sz="0" w:space="0" w:color="auto"/>
          </w:divBdr>
        </w:div>
        <w:div w:id="1969435841">
          <w:marLeft w:val="480"/>
          <w:marRight w:val="0"/>
          <w:marTop w:val="0"/>
          <w:marBottom w:val="0"/>
          <w:divBdr>
            <w:top w:val="none" w:sz="0" w:space="0" w:color="auto"/>
            <w:left w:val="none" w:sz="0" w:space="0" w:color="auto"/>
            <w:bottom w:val="none" w:sz="0" w:space="0" w:color="auto"/>
            <w:right w:val="none" w:sz="0" w:space="0" w:color="auto"/>
          </w:divBdr>
        </w:div>
        <w:div w:id="1681003870">
          <w:marLeft w:val="480"/>
          <w:marRight w:val="0"/>
          <w:marTop w:val="0"/>
          <w:marBottom w:val="0"/>
          <w:divBdr>
            <w:top w:val="none" w:sz="0" w:space="0" w:color="auto"/>
            <w:left w:val="none" w:sz="0" w:space="0" w:color="auto"/>
            <w:bottom w:val="none" w:sz="0" w:space="0" w:color="auto"/>
            <w:right w:val="none" w:sz="0" w:space="0" w:color="auto"/>
          </w:divBdr>
        </w:div>
        <w:div w:id="884802525">
          <w:marLeft w:val="480"/>
          <w:marRight w:val="0"/>
          <w:marTop w:val="0"/>
          <w:marBottom w:val="0"/>
          <w:divBdr>
            <w:top w:val="none" w:sz="0" w:space="0" w:color="auto"/>
            <w:left w:val="none" w:sz="0" w:space="0" w:color="auto"/>
            <w:bottom w:val="none" w:sz="0" w:space="0" w:color="auto"/>
            <w:right w:val="none" w:sz="0" w:space="0" w:color="auto"/>
          </w:divBdr>
        </w:div>
        <w:div w:id="1227498778">
          <w:marLeft w:val="480"/>
          <w:marRight w:val="0"/>
          <w:marTop w:val="0"/>
          <w:marBottom w:val="0"/>
          <w:divBdr>
            <w:top w:val="none" w:sz="0" w:space="0" w:color="auto"/>
            <w:left w:val="none" w:sz="0" w:space="0" w:color="auto"/>
            <w:bottom w:val="none" w:sz="0" w:space="0" w:color="auto"/>
            <w:right w:val="none" w:sz="0" w:space="0" w:color="auto"/>
          </w:divBdr>
        </w:div>
        <w:div w:id="1704672489">
          <w:marLeft w:val="480"/>
          <w:marRight w:val="0"/>
          <w:marTop w:val="0"/>
          <w:marBottom w:val="0"/>
          <w:divBdr>
            <w:top w:val="none" w:sz="0" w:space="0" w:color="auto"/>
            <w:left w:val="none" w:sz="0" w:space="0" w:color="auto"/>
            <w:bottom w:val="none" w:sz="0" w:space="0" w:color="auto"/>
            <w:right w:val="none" w:sz="0" w:space="0" w:color="auto"/>
          </w:divBdr>
        </w:div>
        <w:div w:id="1105688935">
          <w:marLeft w:val="480"/>
          <w:marRight w:val="0"/>
          <w:marTop w:val="0"/>
          <w:marBottom w:val="0"/>
          <w:divBdr>
            <w:top w:val="none" w:sz="0" w:space="0" w:color="auto"/>
            <w:left w:val="none" w:sz="0" w:space="0" w:color="auto"/>
            <w:bottom w:val="none" w:sz="0" w:space="0" w:color="auto"/>
            <w:right w:val="none" w:sz="0" w:space="0" w:color="auto"/>
          </w:divBdr>
        </w:div>
        <w:div w:id="292096766">
          <w:marLeft w:val="480"/>
          <w:marRight w:val="0"/>
          <w:marTop w:val="0"/>
          <w:marBottom w:val="0"/>
          <w:divBdr>
            <w:top w:val="none" w:sz="0" w:space="0" w:color="auto"/>
            <w:left w:val="none" w:sz="0" w:space="0" w:color="auto"/>
            <w:bottom w:val="none" w:sz="0" w:space="0" w:color="auto"/>
            <w:right w:val="none" w:sz="0" w:space="0" w:color="auto"/>
          </w:divBdr>
        </w:div>
        <w:div w:id="1175536524">
          <w:marLeft w:val="480"/>
          <w:marRight w:val="0"/>
          <w:marTop w:val="0"/>
          <w:marBottom w:val="0"/>
          <w:divBdr>
            <w:top w:val="none" w:sz="0" w:space="0" w:color="auto"/>
            <w:left w:val="none" w:sz="0" w:space="0" w:color="auto"/>
            <w:bottom w:val="none" w:sz="0" w:space="0" w:color="auto"/>
            <w:right w:val="none" w:sz="0" w:space="0" w:color="auto"/>
          </w:divBdr>
        </w:div>
        <w:div w:id="1539657113">
          <w:marLeft w:val="480"/>
          <w:marRight w:val="0"/>
          <w:marTop w:val="0"/>
          <w:marBottom w:val="0"/>
          <w:divBdr>
            <w:top w:val="none" w:sz="0" w:space="0" w:color="auto"/>
            <w:left w:val="none" w:sz="0" w:space="0" w:color="auto"/>
            <w:bottom w:val="none" w:sz="0" w:space="0" w:color="auto"/>
            <w:right w:val="none" w:sz="0" w:space="0" w:color="auto"/>
          </w:divBdr>
        </w:div>
        <w:div w:id="2050228759">
          <w:marLeft w:val="480"/>
          <w:marRight w:val="0"/>
          <w:marTop w:val="0"/>
          <w:marBottom w:val="0"/>
          <w:divBdr>
            <w:top w:val="none" w:sz="0" w:space="0" w:color="auto"/>
            <w:left w:val="none" w:sz="0" w:space="0" w:color="auto"/>
            <w:bottom w:val="none" w:sz="0" w:space="0" w:color="auto"/>
            <w:right w:val="none" w:sz="0" w:space="0" w:color="auto"/>
          </w:divBdr>
        </w:div>
        <w:div w:id="1033845926">
          <w:marLeft w:val="480"/>
          <w:marRight w:val="0"/>
          <w:marTop w:val="0"/>
          <w:marBottom w:val="0"/>
          <w:divBdr>
            <w:top w:val="none" w:sz="0" w:space="0" w:color="auto"/>
            <w:left w:val="none" w:sz="0" w:space="0" w:color="auto"/>
            <w:bottom w:val="none" w:sz="0" w:space="0" w:color="auto"/>
            <w:right w:val="none" w:sz="0" w:space="0" w:color="auto"/>
          </w:divBdr>
        </w:div>
        <w:div w:id="1083794751">
          <w:marLeft w:val="480"/>
          <w:marRight w:val="0"/>
          <w:marTop w:val="0"/>
          <w:marBottom w:val="0"/>
          <w:divBdr>
            <w:top w:val="none" w:sz="0" w:space="0" w:color="auto"/>
            <w:left w:val="none" w:sz="0" w:space="0" w:color="auto"/>
            <w:bottom w:val="none" w:sz="0" w:space="0" w:color="auto"/>
            <w:right w:val="none" w:sz="0" w:space="0" w:color="auto"/>
          </w:divBdr>
        </w:div>
        <w:div w:id="972440501">
          <w:marLeft w:val="480"/>
          <w:marRight w:val="0"/>
          <w:marTop w:val="0"/>
          <w:marBottom w:val="0"/>
          <w:divBdr>
            <w:top w:val="none" w:sz="0" w:space="0" w:color="auto"/>
            <w:left w:val="none" w:sz="0" w:space="0" w:color="auto"/>
            <w:bottom w:val="none" w:sz="0" w:space="0" w:color="auto"/>
            <w:right w:val="none" w:sz="0" w:space="0" w:color="auto"/>
          </w:divBdr>
        </w:div>
        <w:div w:id="423258803">
          <w:marLeft w:val="480"/>
          <w:marRight w:val="0"/>
          <w:marTop w:val="0"/>
          <w:marBottom w:val="0"/>
          <w:divBdr>
            <w:top w:val="none" w:sz="0" w:space="0" w:color="auto"/>
            <w:left w:val="none" w:sz="0" w:space="0" w:color="auto"/>
            <w:bottom w:val="none" w:sz="0" w:space="0" w:color="auto"/>
            <w:right w:val="none" w:sz="0" w:space="0" w:color="auto"/>
          </w:divBdr>
        </w:div>
        <w:div w:id="1826192682">
          <w:marLeft w:val="480"/>
          <w:marRight w:val="0"/>
          <w:marTop w:val="0"/>
          <w:marBottom w:val="0"/>
          <w:divBdr>
            <w:top w:val="none" w:sz="0" w:space="0" w:color="auto"/>
            <w:left w:val="none" w:sz="0" w:space="0" w:color="auto"/>
            <w:bottom w:val="none" w:sz="0" w:space="0" w:color="auto"/>
            <w:right w:val="none" w:sz="0" w:space="0" w:color="auto"/>
          </w:divBdr>
        </w:div>
        <w:div w:id="1580601541">
          <w:marLeft w:val="480"/>
          <w:marRight w:val="0"/>
          <w:marTop w:val="0"/>
          <w:marBottom w:val="0"/>
          <w:divBdr>
            <w:top w:val="none" w:sz="0" w:space="0" w:color="auto"/>
            <w:left w:val="none" w:sz="0" w:space="0" w:color="auto"/>
            <w:bottom w:val="none" w:sz="0" w:space="0" w:color="auto"/>
            <w:right w:val="none" w:sz="0" w:space="0" w:color="auto"/>
          </w:divBdr>
        </w:div>
        <w:div w:id="1835947728">
          <w:marLeft w:val="480"/>
          <w:marRight w:val="0"/>
          <w:marTop w:val="0"/>
          <w:marBottom w:val="0"/>
          <w:divBdr>
            <w:top w:val="none" w:sz="0" w:space="0" w:color="auto"/>
            <w:left w:val="none" w:sz="0" w:space="0" w:color="auto"/>
            <w:bottom w:val="none" w:sz="0" w:space="0" w:color="auto"/>
            <w:right w:val="none" w:sz="0" w:space="0" w:color="auto"/>
          </w:divBdr>
        </w:div>
        <w:div w:id="15886151">
          <w:marLeft w:val="480"/>
          <w:marRight w:val="0"/>
          <w:marTop w:val="0"/>
          <w:marBottom w:val="0"/>
          <w:divBdr>
            <w:top w:val="none" w:sz="0" w:space="0" w:color="auto"/>
            <w:left w:val="none" w:sz="0" w:space="0" w:color="auto"/>
            <w:bottom w:val="none" w:sz="0" w:space="0" w:color="auto"/>
            <w:right w:val="none" w:sz="0" w:space="0" w:color="auto"/>
          </w:divBdr>
        </w:div>
        <w:div w:id="829716806">
          <w:marLeft w:val="480"/>
          <w:marRight w:val="0"/>
          <w:marTop w:val="0"/>
          <w:marBottom w:val="0"/>
          <w:divBdr>
            <w:top w:val="none" w:sz="0" w:space="0" w:color="auto"/>
            <w:left w:val="none" w:sz="0" w:space="0" w:color="auto"/>
            <w:bottom w:val="none" w:sz="0" w:space="0" w:color="auto"/>
            <w:right w:val="none" w:sz="0" w:space="0" w:color="auto"/>
          </w:divBdr>
        </w:div>
        <w:div w:id="419496808">
          <w:marLeft w:val="480"/>
          <w:marRight w:val="0"/>
          <w:marTop w:val="0"/>
          <w:marBottom w:val="0"/>
          <w:divBdr>
            <w:top w:val="none" w:sz="0" w:space="0" w:color="auto"/>
            <w:left w:val="none" w:sz="0" w:space="0" w:color="auto"/>
            <w:bottom w:val="none" w:sz="0" w:space="0" w:color="auto"/>
            <w:right w:val="none" w:sz="0" w:space="0" w:color="auto"/>
          </w:divBdr>
        </w:div>
        <w:div w:id="579674334">
          <w:marLeft w:val="480"/>
          <w:marRight w:val="0"/>
          <w:marTop w:val="0"/>
          <w:marBottom w:val="0"/>
          <w:divBdr>
            <w:top w:val="none" w:sz="0" w:space="0" w:color="auto"/>
            <w:left w:val="none" w:sz="0" w:space="0" w:color="auto"/>
            <w:bottom w:val="none" w:sz="0" w:space="0" w:color="auto"/>
            <w:right w:val="none" w:sz="0" w:space="0" w:color="auto"/>
          </w:divBdr>
        </w:div>
        <w:div w:id="1923947048">
          <w:marLeft w:val="480"/>
          <w:marRight w:val="0"/>
          <w:marTop w:val="0"/>
          <w:marBottom w:val="0"/>
          <w:divBdr>
            <w:top w:val="none" w:sz="0" w:space="0" w:color="auto"/>
            <w:left w:val="none" w:sz="0" w:space="0" w:color="auto"/>
            <w:bottom w:val="none" w:sz="0" w:space="0" w:color="auto"/>
            <w:right w:val="none" w:sz="0" w:space="0" w:color="auto"/>
          </w:divBdr>
        </w:div>
        <w:div w:id="2113281918">
          <w:marLeft w:val="480"/>
          <w:marRight w:val="0"/>
          <w:marTop w:val="0"/>
          <w:marBottom w:val="0"/>
          <w:divBdr>
            <w:top w:val="none" w:sz="0" w:space="0" w:color="auto"/>
            <w:left w:val="none" w:sz="0" w:space="0" w:color="auto"/>
            <w:bottom w:val="none" w:sz="0" w:space="0" w:color="auto"/>
            <w:right w:val="none" w:sz="0" w:space="0" w:color="auto"/>
          </w:divBdr>
        </w:div>
        <w:div w:id="662659828">
          <w:marLeft w:val="480"/>
          <w:marRight w:val="0"/>
          <w:marTop w:val="0"/>
          <w:marBottom w:val="0"/>
          <w:divBdr>
            <w:top w:val="none" w:sz="0" w:space="0" w:color="auto"/>
            <w:left w:val="none" w:sz="0" w:space="0" w:color="auto"/>
            <w:bottom w:val="none" w:sz="0" w:space="0" w:color="auto"/>
            <w:right w:val="none" w:sz="0" w:space="0" w:color="auto"/>
          </w:divBdr>
        </w:div>
        <w:div w:id="1605112248">
          <w:marLeft w:val="480"/>
          <w:marRight w:val="0"/>
          <w:marTop w:val="0"/>
          <w:marBottom w:val="0"/>
          <w:divBdr>
            <w:top w:val="none" w:sz="0" w:space="0" w:color="auto"/>
            <w:left w:val="none" w:sz="0" w:space="0" w:color="auto"/>
            <w:bottom w:val="none" w:sz="0" w:space="0" w:color="auto"/>
            <w:right w:val="none" w:sz="0" w:space="0" w:color="auto"/>
          </w:divBdr>
        </w:div>
        <w:div w:id="1032731248">
          <w:marLeft w:val="480"/>
          <w:marRight w:val="0"/>
          <w:marTop w:val="0"/>
          <w:marBottom w:val="0"/>
          <w:divBdr>
            <w:top w:val="none" w:sz="0" w:space="0" w:color="auto"/>
            <w:left w:val="none" w:sz="0" w:space="0" w:color="auto"/>
            <w:bottom w:val="none" w:sz="0" w:space="0" w:color="auto"/>
            <w:right w:val="none" w:sz="0" w:space="0" w:color="auto"/>
          </w:divBdr>
        </w:div>
        <w:div w:id="1626541205">
          <w:marLeft w:val="480"/>
          <w:marRight w:val="0"/>
          <w:marTop w:val="0"/>
          <w:marBottom w:val="0"/>
          <w:divBdr>
            <w:top w:val="none" w:sz="0" w:space="0" w:color="auto"/>
            <w:left w:val="none" w:sz="0" w:space="0" w:color="auto"/>
            <w:bottom w:val="none" w:sz="0" w:space="0" w:color="auto"/>
            <w:right w:val="none" w:sz="0" w:space="0" w:color="auto"/>
          </w:divBdr>
        </w:div>
        <w:div w:id="839077606">
          <w:marLeft w:val="480"/>
          <w:marRight w:val="0"/>
          <w:marTop w:val="0"/>
          <w:marBottom w:val="0"/>
          <w:divBdr>
            <w:top w:val="none" w:sz="0" w:space="0" w:color="auto"/>
            <w:left w:val="none" w:sz="0" w:space="0" w:color="auto"/>
            <w:bottom w:val="none" w:sz="0" w:space="0" w:color="auto"/>
            <w:right w:val="none" w:sz="0" w:space="0" w:color="auto"/>
          </w:divBdr>
        </w:div>
        <w:div w:id="1546916127">
          <w:marLeft w:val="480"/>
          <w:marRight w:val="0"/>
          <w:marTop w:val="0"/>
          <w:marBottom w:val="0"/>
          <w:divBdr>
            <w:top w:val="none" w:sz="0" w:space="0" w:color="auto"/>
            <w:left w:val="none" w:sz="0" w:space="0" w:color="auto"/>
            <w:bottom w:val="none" w:sz="0" w:space="0" w:color="auto"/>
            <w:right w:val="none" w:sz="0" w:space="0" w:color="auto"/>
          </w:divBdr>
        </w:div>
        <w:div w:id="1869636254">
          <w:marLeft w:val="480"/>
          <w:marRight w:val="0"/>
          <w:marTop w:val="0"/>
          <w:marBottom w:val="0"/>
          <w:divBdr>
            <w:top w:val="none" w:sz="0" w:space="0" w:color="auto"/>
            <w:left w:val="none" w:sz="0" w:space="0" w:color="auto"/>
            <w:bottom w:val="none" w:sz="0" w:space="0" w:color="auto"/>
            <w:right w:val="none" w:sz="0" w:space="0" w:color="auto"/>
          </w:divBdr>
        </w:div>
        <w:div w:id="2100330373">
          <w:marLeft w:val="480"/>
          <w:marRight w:val="0"/>
          <w:marTop w:val="0"/>
          <w:marBottom w:val="0"/>
          <w:divBdr>
            <w:top w:val="none" w:sz="0" w:space="0" w:color="auto"/>
            <w:left w:val="none" w:sz="0" w:space="0" w:color="auto"/>
            <w:bottom w:val="none" w:sz="0" w:space="0" w:color="auto"/>
            <w:right w:val="none" w:sz="0" w:space="0" w:color="auto"/>
          </w:divBdr>
        </w:div>
        <w:div w:id="965817397">
          <w:marLeft w:val="480"/>
          <w:marRight w:val="0"/>
          <w:marTop w:val="0"/>
          <w:marBottom w:val="0"/>
          <w:divBdr>
            <w:top w:val="none" w:sz="0" w:space="0" w:color="auto"/>
            <w:left w:val="none" w:sz="0" w:space="0" w:color="auto"/>
            <w:bottom w:val="none" w:sz="0" w:space="0" w:color="auto"/>
            <w:right w:val="none" w:sz="0" w:space="0" w:color="auto"/>
          </w:divBdr>
        </w:div>
        <w:div w:id="1632324783">
          <w:marLeft w:val="480"/>
          <w:marRight w:val="0"/>
          <w:marTop w:val="0"/>
          <w:marBottom w:val="0"/>
          <w:divBdr>
            <w:top w:val="none" w:sz="0" w:space="0" w:color="auto"/>
            <w:left w:val="none" w:sz="0" w:space="0" w:color="auto"/>
            <w:bottom w:val="none" w:sz="0" w:space="0" w:color="auto"/>
            <w:right w:val="none" w:sz="0" w:space="0" w:color="auto"/>
          </w:divBdr>
        </w:div>
        <w:div w:id="2047754657">
          <w:marLeft w:val="480"/>
          <w:marRight w:val="0"/>
          <w:marTop w:val="0"/>
          <w:marBottom w:val="0"/>
          <w:divBdr>
            <w:top w:val="none" w:sz="0" w:space="0" w:color="auto"/>
            <w:left w:val="none" w:sz="0" w:space="0" w:color="auto"/>
            <w:bottom w:val="none" w:sz="0" w:space="0" w:color="auto"/>
            <w:right w:val="none" w:sz="0" w:space="0" w:color="auto"/>
          </w:divBdr>
        </w:div>
        <w:div w:id="1651787638">
          <w:marLeft w:val="480"/>
          <w:marRight w:val="0"/>
          <w:marTop w:val="0"/>
          <w:marBottom w:val="0"/>
          <w:divBdr>
            <w:top w:val="none" w:sz="0" w:space="0" w:color="auto"/>
            <w:left w:val="none" w:sz="0" w:space="0" w:color="auto"/>
            <w:bottom w:val="none" w:sz="0" w:space="0" w:color="auto"/>
            <w:right w:val="none" w:sz="0" w:space="0" w:color="auto"/>
          </w:divBdr>
        </w:div>
        <w:div w:id="585847337">
          <w:marLeft w:val="480"/>
          <w:marRight w:val="0"/>
          <w:marTop w:val="0"/>
          <w:marBottom w:val="0"/>
          <w:divBdr>
            <w:top w:val="none" w:sz="0" w:space="0" w:color="auto"/>
            <w:left w:val="none" w:sz="0" w:space="0" w:color="auto"/>
            <w:bottom w:val="none" w:sz="0" w:space="0" w:color="auto"/>
            <w:right w:val="none" w:sz="0" w:space="0" w:color="auto"/>
          </w:divBdr>
        </w:div>
        <w:div w:id="294139184">
          <w:marLeft w:val="480"/>
          <w:marRight w:val="0"/>
          <w:marTop w:val="0"/>
          <w:marBottom w:val="0"/>
          <w:divBdr>
            <w:top w:val="none" w:sz="0" w:space="0" w:color="auto"/>
            <w:left w:val="none" w:sz="0" w:space="0" w:color="auto"/>
            <w:bottom w:val="none" w:sz="0" w:space="0" w:color="auto"/>
            <w:right w:val="none" w:sz="0" w:space="0" w:color="auto"/>
          </w:divBdr>
        </w:div>
        <w:div w:id="356393571">
          <w:marLeft w:val="480"/>
          <w:marRight w:val="0"/>
          <w:marTop w:val="0"/>
          <w:marBottom w:val="0"/>
          <w:divBdr>
            <w:top w:val="none" w:sz="0" w:space="0" w:color="auto"/>
            <w:left w:val="none" w:sz="0" w:space="0" w:color="auto"/>
            <w:bottom w:val="none" w:sz="0" w:space="0" w:color="auto"/>
            <w:right w:val="none" w:sz="0" w:space="0" w:color="auto"/>
          </w:divBdr>
        </w:div>
        <w:div w:id="1265530845">
          <w:marLeft w:val="480"/>
          <w:marRight w:val="0"/>
          <w:marTop w:val="0"/>
          <w:marBottom w:val="0"/>
          <w:divBdr>
            <w:top w:val="none" w:sz="0" w:space="0" w:color="auto"/>
            <w:left w:val="none" w:sz="0" w:space="0" w:color="auto"/>
            <w:bottom w:val="none" w:sz="0" w:space="0" w:color="auto"/>
            <w:right w:val="none" w:sz="0" w:space="0" w:color="auto"/>
          </w:divBdr>
        </w:div>
        <w:div w:id="212540828">
          <w:marLeft w:val="480"/>
          <w:marRight w:val="0"/>
          <w:marTop w:val="0"/>
          <w:marBottom w:val="0"/>
          <w:divBdr>
            <w:top w:val="none" w:sz="0" w:space="0" w:color="auto"/>
            <w:left w:val="none" w:sz="0" w:space="0" w:color="auto"/>
            <w:bottom w:val="none" w:sz="0" w:space="0" w:color="auto"/>
            <w:right w:val="none" w:sz="0" w:space="0" w:color="auto"/>
          </w:divBdr>
        </w:div>
        <w:div w:id="1807578331">
          <w:marLeft w:val="480"/>
          <w:marRight w:val="0"/>
          <w:marTop w:val="0"/>
          <w:marBottom w:val="0"/>
          <w:divBdr>
            <w:top w:val="none" w:sz="0" w:space="0" w:color="auto"/>
            <w:left w:val="none" w:sz="0" w:space="0" w:color="auto"/>
            <w:bottom w:val="none" w:sz="0" w:space="0" w:color="auto"/>
            <w:right w:val="none" w:sz="0" w:space="0" w:color="auto"/>
          </w:divBdr>
        </w:div>
        <w:div w:id="695469647">
          <w:marLeft w:val="480"/>
          <w:marRight w:val="0"/>
          <w:marTop w:val="0"/>
          <w:marBottom w:val="0"/>
          <w:divBdr>
            <w:top w:val="none" w:sz="0" w:space="0" w:color="auto"/>
            <w:left w:val="none" w:sz="0" w:space="0" w:color="auto"/>
            <w:bottom w:val="none" w:sz="0" w:space="0" w:color="auto"/>
            <w:right w:val="none" w:sz="0" w:space="0" w:color="auto"/>
          </w:divBdr>
        </w:div>
        <w:div w:id="312635819">
          <w:marLeft w:val="480"/>
          <w:marRight w:val="0"/>
          <w:marTop w:val="0"/>
          <w:marBottom w:val="0"/>
          <w:divBdr>
            <w:top w:val="none" w:sz="0" w:space="0" w:color="auto"/>
            <w:left w:val="none" w:sz="0" w:space="0" w:color="auto"/>
            <w:bottom w:val="none" w:sz="0" w:space="0" w:color="auto"/>
            <w:right w:val="none" w:sz="0" w:space="0" w:color="auto"/>
          </w:divBdr>
        </w:div>
        <w:div w:id="1449356919">
          <w:marLeft w:val="480"/>
          <w:marRight w:val="0"/>
          <w:marTop w:val="0"/>
          <w:marBottom w:val="0"/>
          <w:divBdr>
            <w:top w:val="none" w:sz="0" w:space="0" w:color="auto"/>
            <w:left w:val="none" w:sz="0" w:space="0" w:color="auto"/>
            <w:bottom w:val="none" w:sz="0" w:space="0" w:color="auto"/>
            <w:right w:val="none" w:sz="0" w:space="0" w:color="auto"/>
          </w:divBdr>
        </w:div>
        <w:div w:id="42297790">
          <w:marLeft w:val="480"/>
          <w:marRight w:val="0"/>
          <w:marTop w:val="0"/>
          <w:marBottom w:val="0"/>
          <w:divBdr>
            <w:top w:val="none" w:sz="0" w:space="0" w:color="auto"/>
            <w:left w:val="none" w:sz="0" w:space="0" w:color="auto"/>
            <w:bottom w:val="none" w:sz="0" w:space="0" w:color="auto"/>
            <w:right w:val="none" w:sz="0" w:space="0" w:color="auto"/>
          </w:divBdr>
        </w:div>
        <w:div w:id="1145245773">
          <w:marLeft w:val="480"/>
          <w:marRight w:val="0"/>
          <w:marTop w:val="0"/>
          <w:marBottom w:val="0"/>
          <w:divBdr>
            <w:top w:val="none" w:sz="0" w:space="0" w:color="auto"/>
            <w:left w:val="none" w:sz="0" w:space="0" w:color="auto"/>
            <w:bottom w:val="none" w:sz="0" w:space="0" w:color="auto"/>
            <w:right w:val="none" w:sz="0" w:space="0" w:color="auto"/>
          </w:divBdr>
        </w:div>
        <w:div w:id="2031947385">
          <w:marLeft w:val="480"/>
          <w:marRight w:val="0"/>
          <w:marTop w:val="0"/>
          <w:marBottom w:val="0"/>
          <w:divBdr>
            <w:top w:val="none" w:sz="0" w:space="0" w:color="auto"/>
            <w:left w:val="none" w:sz="0" w:space="0" w:color="auto"/>
            <w:bottom w:val="none" w:sz="0" w:space="0" w:color="auto"/>
            <w:right w:val="none" w:sz="0" w:space="0" w:color="auto"/>
          </w:divBdr>
        </w:div>
        <w:div w:id="1258250388">
          <w:marLeft w:val="480"/>
          <w:marRight w:val="0"/>
          <w:marTop w:val="0"/>
          <w:marBottom w:val="0"/>
          <w:divBdr>
            <w:top w:val="none" w:sz="0" w:space="0" w:color="auto"/>
            <w:left w:val="none" w:sz="0" w:space="0" w:color="auto"/>
            <w:bottom w:val="none" w:sz="0" w:space="0" w:color="auto"/>
            <w:right w:val="none" w:sz="0" w:space="0" w:color="auto"/>
          </w:divBdr>
        </w:div>
        <w:div w:id="755319710">
          <w:marLeft w:val="480"/>
          <w:marRight w:val="0"/>
          <w:marTop w:val="0"/>
          <w:marBottom w:val="0"/>
          <w:divBdr>
            <w:top w:val="none" w:sz="0" w:space="0" w:color="auto"/>
            <w:left w:val="none" w:sz="0" w:space="0" w:color="auto"/>
            <w:bottom w:val="none" w:sz="0" w:space="0" w:color="auto"/>
            <w:right w:val="none" w:sz="0" w:space="0" w:color="auto"/>
          </w:divBdr>
        </w:div>
        <w:div w:id="516887014">
          <w:marLeft w:val="480"/>
          <w:marRight w:val="0"/>
          <w:marTop w:val="0"/>
          <w:marBottom w:val="0"/>
          <w:divBdr>
            <w:top w:val="none" w:sz="0" w:space="0" w:color="auto"/>
            <w:left w:val="none" w:sz="0" w:space="0" w:color="auto"/>
            <w:bottom w:val="none" w:sz="0" w:space="0" w:color="auto"/>
            <w:right w:val="none" w:sz="0" w:space="0" w:color="auto"/>
          </w:divBdr>
        </w:div>
        <w:div w:id="521435996">
          <w:marLeft w:val="480"/>
          <w:marRight w:val="0"/>
          <w:marTop w:val="0"/>
          <w:marBottom w:val="0"/>
          <w:divBdr>
            <w:top w:val="none" w:sz="0" w:space="0" w:color="auto"/>
            <w:left w:val="none" w:sz="0" w:space="0" w:color="auto"/>
            <w:bottom w:val="none" w:sz="0" w:space="0" w:color="auto"/>
            <w:right w:val="none" w:sz="0" w:space="0" w:color="auto"/>
          </w:divBdr>
        </w:div>
        <w:div w:id="567497221">
          <w:marLeft w:val="480"/>
          <w:marRight w:val="0"/>
          <w:marTop w:val="0"/>
          <w:marBottom w:val="0"/>
          <w:divBdr>
            <w:top w:val="none" w:sz="0" w:space="0" w:color="auto"/>
            <w:left w:val="none" w:sz="0" w:space="0" w:color="auto"/>
            <w:bottom w:val="none" w:sz="0" w:space="0" w:color="auto"/>
            <w:right w:val="none" w:sz="0" w:space="0" w:color="auto"/>
          </w:divBdr>
        </w:div>
        <w:div w:id="990058802">
          <w:marLeft w:val="480"/>
          <w:marRight w:val="0"/>
          <w:marTop w:val="0"/>
          <w:marBottom w:val="0"/>
          <w:divBdr>
            <w:top w:val="none" w:sz="0" w:space="0" w:color="auto"/>
            <w:left w:val="none" w:sz="0" w:space="0" w:color="auto"/>
            <w:bottom w:val="none" w:sz="0" w:space="0" w:color="auto"/>
            <w:right w:val="none" w:sz="0" w:space="0" w:color="auto"/>
          </w:divBdr>
        </w:div>
        <w:div w:id="330180312">
          <w:marLeft w:val="480"/>
          <w:marRight w:val="0"/>
          <w:marTop w:val="0"/>
          <w:marBottom w:val="0"/>
          <w:divBdr>
            <w:top w:val="none" w:sz="0" w:space="0" w:color="auto"/>
            <w:left w:val="none" w:sz="0" w:space="0" w:color="auto"/>
            <w:bottom w:val="none" w:sz="0" w:space="0" w:color="auto"/>
            <w:right w:val="none" w:sz="0" w:space="0" w:color="auto"/>
          </w:divBdr>
        </w:div>
        <w:div w:id="1124613210">
          <w:marLeft w:val="480"/>
          <w:marRight w:val="0"/>
          <w:marTop w:val="0"/>
          <w:marBottom w:val="0"/>
          <w:divBdr>
            <w:top w:val="none" w:sz="0" w:space="0" w:color="auto"/>
            <w:left w:val="none" w:sz="0" w:space="0" w:color="auto"/>
            <w:bottom w:val="none" w:sz="0" w:space="0" w:color="auto"/>
            <w:right w:val="none" w:sz="0" w:space="0" w:color="auto"/>
          </w:divBdr>
        </w:div>
        <w:div w:id="1579438448">
          <w:marLeft w:val="480"/>
          <w:marRight w:val="0"/>
          <w:marTop w:val="0"/>
          <w:marBottom w:val="0"/>
          <w:divBdr>
            <w:top w:val="none" w:sz="0" w:space="0" w:color="auto"/>
            <w:left w:val="none" w:sz="0" w:space="0" w:color="auto"/>
            <w:bottom w:val="none" w:sz="0" w:space="0" w:color="auto"/>
            <w:right w:val="none" w:sz="0" w:space="0" w:color="auto"/>
          </w:divBdr>
        </w:div>
        <w:div w:id="1575042753">
          <w:marLeft w:val="480"/>
          <w:marRight w:val="0"/>
          <w:marTop w:val="0"/>
          <w:marBottom w:val="0"/>
          <w:divBdr>
            <w:top w:val="none" w:sz="0" w:space="0" w:color="auto"/>
            <w:left w:val="none" w:sz="0" w:space="0" w:color="auto"/>
            <w:bottom w:val="none" w:sz="0" w:space="0" w:color="auto"/>
            <w:right w:val="none" w:sz="0" w:space="0" w:color="auto"/>
          </w:divBdr>
        </w:div>
        <w:div w:id="488903451">
          <w:marLeft w:val="480"/>
          <w:marRight w:val="0"/>
          <w:marTop w:val="0"/>
          <w:marBottom w:val="0"/>
          <w:divBdr>
            <w:top w:val="none" w:sz="0" w:space="0" w:color="auto"/>
            <w:left w:val="none" w:sz="0" w:space="0" w:color="auto"/>
            <w:bottom w:val="none" w:sz="0" w:space="0" w:color="auto"/>
            <w:right w:val="none" w:sz="0" w:space="0" w:color="auto"/>
          </w:divBdr>
        </w:div>
        <w:div w:id="1876845419">
          <w:marLeft w:val="480"/>
          <w:marRight w:val="0"/>
          <w:marTop w:val="0"/>
          <w:marBottom w:val="0"/>
          <w:divBdr>
            <w:top w:val="none" w:sz="0" w:space="0" w:color="auto"/>
            <w:left w:val="none" w:sz="0" w:space="0" w:color="auto"/>
            <w:bottom w:val="none" w:sz="0" w:space="0" w:color="auto"/>
            <w:right w:val="none" w:sz="0" w:space="0" w:color="auto"/>
          </w:divBdr>
        </w:div>
        <w:div w:id="926575760">
          <w:marLeft w:val="480"/>
          <w:marRight w:val="0"/>
          <w:marTop w:val="0"/>
          <w:marBottom w:val="0"/>
          <w:divBdr>
            <w:top w:val="none" w:sz="0" w:space="0" w:color="auto"/>
            <w:left w:val="none" w:sz="0" w:space="0" w:color="auto"/>
            <w:bottom w:val="none" w:sz="0" w:space="0" w:color="auto"/>
            <w:right w:val="none" w:sz="0" w:space="0" w:color="auto"/>
          </w:divBdr>
        </w:div>
        <w:div w:id="1876037987">
          <w:marLeft w:val="480"/>
          <w:marRight w:val="0"/>
          <w:marTop w:val="0"/>
          <w:marBottom w:val="0"/>
          <w:divBdr>
            <w:top w:val="none" w:sz="0" w:space="0" w:color="auto"/>
            <w:left w:val="none" w:sz="0" w:space="0" w:color="auto"/>
            <w:bottom w:val="none" w:sz="0" w:space="0" w:color="auto"/>
            <w:right w:val="none" w:sz="0" w:space="0" w:color="auto"/>
          </w:divBdr>
        </w:div>
        <w:div w:id="385029396">
          <w:marLeft w:val="480"/>
          <w:marRight w:val="0"/>
          <w:marTop w:val="0"/>
          <w:marBottom w:val="0"/>
          <w:divBdr>
            <w:top w:val="none" w:sz="0" w:space="0" w:color="auto"/>
            <w:left w:val="none" w:sz="0" w:space="0" w:color="auto"/>
            <w:bottom w:val="none" w:sz="0" w:space="0" w:color="auto"/>
            <w:right w:val="none" w:sz="0" w:space="0" w:color="auto"/>
          </w:divBdr>
        </w:div>
        <w:div w:id="763376462">
          <w:marLeft w:val="480"/>
          <w:marRight w:val="0"/>
          <w:marTop w:val="0"/>
          <w:marBottom w:val="0"/>
          <w:divBdr>
            <w:top w:val="none" w:sz="0" w:space="0" w:color="auto"/>
            <w:left w:val="none" w:sz="0" w:space="0" w:color="auto"/>
            <w:bottom w:val="none" w:sz="0" w:space="0" w:color="auto"/>
            <w:right w:val="none" w:sz="0" w:space="0" w:color="auto"/>
          </w:divBdr>
        </w:div>
        <w:div w:id="1352948803">
          <w:marLeft w:val="480"/>
          <w:marRight w:val="0"/>
          <w:marTop w:val="0"/>
          <w:marBottom w:val="0"/>
          <w:divBdr>
            <w:top w:val="none" w:sz="0" w:space="0" w:color="auto"/>
            <w:left w:val="none" w:sz="0" w:space="0" w:color="auto"/>
            <w:bottom w:val="none" w:sz="0" w:space="0" w:color="auto"/>
            <w:right w:val="none" w:sz="0" w:space="0" w:color="auto"/>
          </w:divBdr>
        </w:div>
        <w:div w:id="162816121">
          <w:marLeft w:val="480"/>
          <w:marRight w:val="0"/>
          <w:marTop w:val="0"/>
          <w:marBottom w:val="0"/>
          <w:divBdr>
            <w:top w:val="none" w:sz="0" w:space="0" w:color="auto"/>
            <w:left w:val="none" w:sz="0" w:space="0" w:color="auto"/>
            <w:bottom w:val="none" w:sz="0" w:space="0" w:color="auto"/>
            <w:right w:val="none" w:sz="0" w:space="0" w:color="auto"/>
          </w:divBdr>
        </w:div>
        <w:div w:id="361397914">
          <w:marLeft w:val="480"/>
          <w:marRight w:val="0"/>
          <w:marTop w:val="0"/>
          <w:marBottom w:val="0"/>
          <w:divBdr>
            <w:top w:val="none" w:sz="0" w:space="0" w:color="auto"/>
            <w:left w:val="none" w:sz="0" w:space="0" w:color="auto"/>
            <w:bottom w:val="none" w:sz="0" w:space="0" w:color="auto"/>
            <w:right w:val="none" w:sz="0" w:space="0" w:color="auto"/>
          </w:divBdr>
        </w:div>
        <w:div w:id="6714691">
          <w:marLeft w:val="480"/>
          <w:marRight w:val="0"/>
          <w:marTop w:val="0"/>
          <w:marBottom w:val="0"/>
          <w:divBdr>
            <w:top w:val="none" w:sz="0" w:space="0" w:color="auto"/>
            <w:left w:val="none" w:sz="0" w:space="0" w:color="auto"/>
            <w:bottom w:val="none" w:sz="0" w:space="0" w:color="auto"/>
            <w:right w:val="none" w:sz="0" w:space="0" w:color="auto"/>
          </w:divBdr>
        </w:div>
        <w:div w:id="1230267736">
          <w:marLeft w:val="480"/>
          <w:marRight w:val="0"/>
          <w:marTop w:val="0"/>
          <w:marBottom w:val="0"/>
          <w:divBdr>
            <w:top w:val="none" w:sz="0" w:space="0" w:color="auto"/>
            <w:left w:val="none" w:sz="0" w:space="0" w:color="auto"/>
            <w:bottom w:val="none" w:sz="0" w:space="0" w:color="auto"/>
            <w:right w:val="none" w:sz="0" w:space="0" w:color="auto"/>
          </w:divBdr>
        </w:div>
        <w:div w:id="343433995">
          <w:marLeft w:val="480"/>
          <w:marRight w:val="0"/>
          <w:marTop w:val="0"/>
          <w:marBottom w:val="0"/>
          <w:divBdr>
            <w:top w:val="none" w:sz="0" w:space="0" w:color="auto"/>
            <w:left w:val="none" w:sz="0" w:space="0" w:color="auto"/>
            <w:bottom w:val="none" w:sz="0" w:space="0" w:color="auto"/>
            <w:right w:val="none" w:sz="0" w:space="0" w:color="auto"/>
          </w:divBdr>
        </w:div>
        <w:div w:id="1168910003">
          <w:marLeft w:val="480"/>
          <w:marRight w:val="0"/>
          <w:marTop w:val="0"/>
          <w:marBottom w:val="0"/>
          <w:divBdr>
            <w:top w:val="none" w:sz="0" w:space="0" w:color="auto"/>
            <w:left w:val="none" w:sz="0" w:space="0" w:color="auto"/>
            <w:bottom w:val="none" w:sz="0" w:space="0" w:color="auto"/>
            <w:right w:val="none" w:sz="0" w:space="0" w:color="auto"/>
          </w:divBdr>
        </w:div>
        <w:div w:id="923803206">
          <w:marLeft w:val="480"/>
          <w:marRight w:val="0"/>
          <w:marTop w:val="0"/>
          <w:marBottom w:val="0"/>
          <w:divBdr>
            <w:top w:val="none" w:sz="0" w:space="0" w:color="auto"/>
            <w:left w:val="none" w:sz="0" w:space="0" w:color="auto"/>
            <w:bottom w:val="none" w:sz="0" w:space="0" w:color="auto"/>
            <w:right w:val="none" w:sz="0" w:space="0" w:color="auto"/>
          </w:divBdr>
        </w:div>
        <w:div w:id="2036805960">
          <w:marLeft w:val="480"/>
          <w:marRight w:val="0"/>
          <w:marTop w:val="0"/>
          <w:marBottom w:val="0"/>
          <w:divBdr>
            <w:top w:val="none" w:sz="0" w:space="0" w:color="auto"/>
            <w:left w:val="none" w:sz="0" w:space="0" w:color="auto"/>
            <w:bottom w:val="none" w:sz="0" w:space="0" w:color="auto"/>
            <w:right w:val="none" w:sz="0" w:space="0" w:color="auto"/>
          </w:divBdr>
        </w:div>
        <w:div w:id="546724973">
          <w:marLeft w:val="480"/>
          <w:marRight w:val="0"/>
          <w:marTop w:val="0"/>
          <w:marBottom w:val="0"/>
          <w:divBdr>
            <w:top w:val="none" w:sz="0" w:space="0" w:color="auto"/>
            <w:left w:val="none" w:sz="0" w:space="0" w:color="auto"/>
            <w:bottom w:val="none" w:sz="0" w:space="0" w:color="auto"/>
            <w:right w:val="none" w:sz="0" w:space="0" w:color="auto"/>
          </w:divBdr>
        </w:div>
        <w:div w:id="1443914836">
          <w:marLeft w:val="480"/>
          <w:marRight w:val="0"/>
          <w:marTop w:val="0"/>
          <w:marBottom w:val="0"/>
          <w:divBdr>
            <w:top w:val="none" w:sz="0" w:space="0" w:color="auto"/>
            <w:left w:val="none" w:sz="0" w:space="0" w:color="auto"/>
            <w:bottom w:val="none" w:sz="0" w:space="0" w:color="auto"/>
            <w:right w:val="none" w:sz="0" w:space="0" w:color="auto"/>
          </w:divBdr>
        </w:div>
        <w:div w:id="547302289">
          <w:marLeft w:val="480"/>
          <w:marRight w:val="0"/>
          <w:marTop w:val="0"/>
          <w:marBottom w:val="0"/>
          <w:divBdr>
            <w:top w:val="none" w:sz="0" w:space="0" w:color="auto"/>
            <w:left w:val="none" w:sz="0" w:space="0" w:color="auto"/>
            <w:bottom w:val="none" w:sz="0" w:space="0" w:color="auto"/>
            <w:right w:val="none" w:sz="0" w:space="0" w:color="auto"/>
          </w:divBdr>
        </w:div>
        <w:div w:id="1685207779">
          <w:marLeft w:val="480"/>
          <w:marRight w:val="0"/>
          <w:marTop w:val="0"/>
          <w:marBottom w:val="0"/>
          <w:divBdr>
            <w:top w:val="none" w:sz="0" w:space="0" w:color="auto"/>
            <w:left w:val="none" w:sz="0" w:space="0" w:color="auto"/>
            <w:bottom w:val="none" w:sz="0" w:space="0" w:color="auto"/>
            <w:right w:val="none" w:sz="0" w:space="0" w:color="auto"/>
          </w:divBdr>
        </w:div>
        <w:div w:id="1064184753">
          <w:marLeft w:val="480"/>
          <w:marRight w:val="0"/>
          <w:marTop w:val="0"/>
          <w:marBottom w:val="0"/>
          <w:divBdr>
            <w:top w:val="none" w:sz="0" w:space="0" w:color="auto"/>
            <w:left w:val="none" w:sz="0" w:space="0" w:color="auto"/>
            <w:bottom w:val="none" w:sz="0" w:space="0" w:color="auto"/>
            <w:right w:val="none" w:sz="0" w:space="0" w:color="auto"/>
          </w:divBdr>
        </w:div>
        <w:div w:id="682172534">
          <w:marLeft w:val="480"/>
          <w:marRight w:val="0"/>
          <w:marTop w:val="0"/>
          <w:marBottom w:val="0"/>
          <w:divBdr>
            <w:top w:val="none" w:sz="0" w:space="0" w:color="auto"/>
            <w:left w:val="none" w:sz="0" w:space="0" w:color="auto"/>
            <w:bottom w:val="none" w:sz="0" w:space="0" w:color="auto"/>
            <w:right w:val="none" w:sz="0" w:space="0" w:color="auto"/>
          </w:divBdr>
        </w:div>
        <w:div w:id="1541547869">
          <w:marLeft w:val="480"/>
          <w:marRight w:val="0"/>
          <w:marTop w:val="0"/>
          <w:marBottom w:val="0"/>
          <w:divBdr>
            <w:top w:val="none" w:sz="0" w:space="0" w:color="auto"/>
            <w:left w:val="none" w:sz="0" w:space="0" w:color="auto"/>
            <w:bottom w:val="none" w:sz="0" w:space="0" w:color="auto"/>
            <w:right w:val="none" w:sz="0" w:space="0" w:color="auto"/>
          </w:divBdr>
        </w:div>
        <w:div w:id="1038236666">
          <w:marLeft w:val="480"/>
          <w:marRight w:val="0"/>
          <w:marTop w:val="0"/>
          <w:marBottom w:val="0"/>
          <w:divBdr>
            <w:top w:val="none" w:sz="0" w:space="0" w:color="auto"/>
            <w:left w:val="none" w:sz="0" w:space="0" w:color="auto"/>
            <w:bottom w:val="none" w:sz="0" w:space="0" w:color="auto"/>
            <w:right w:val="none" w:sz="0" w:space="0" w:color="auto"/>
          </w:divBdr>
        </w:div>
        <w:div w:id="111559467">
          <w:marLeft w:val="480"/>
          <w:marRight w:val="0"/>
          <w:marTop w:val="0"/>
          <w:marBottom w:val="0"/>
          <w:divBdr>
            <w:top w:val="none" w:sz="0" w:space="0" w:color="auto"/>
            <w:left w:val="none" w:sz="0" w:space="0" w:color="auto"/>
            <w:bottom w:val="none" w:sz="0" w:space="0" w:color="auto"/>
            <w:right w:val="none" w:sz="0" w:space="0" w:color="auto"/>
          </w:divBdr>
        </w:div>
        <w:div w:id="1481966725">
          <w:marLeft w:val="480"/>
          <w:marRight w:val="0"/>
          <w:marTop w:val="0"/>
          <w:marBottom w:val="0"/>
          <w:divBdr>
            <w:top w:val="none" w:sz="0" w:space="0" w:color="auto"/>
            <w:left w:val="none" w:sz="0" w:space="0" w:color="auto"/>
            <w:bottom w:val="none" w:sz="0" w:space="0" w:color="auto"/>
            <w:right w:val="none" w:sz="0" w:space="0" w:color="auto"/>
          </w:divBdr>
        </w:div>
      </w:divsChild>
    </w:div>
    <w:div w:id="1820883815">
      <w:bodyDiv w:val="1"/>
      <w:marLeft w:val="0"/>
      <w:marRight w:val="0"/>
      <w:marTop w:val="0"/>
      <w:marBottom w:val="0"/>
      <w:divBdr>
        <w:top w:val="none" w:sz="0" w:space="0" w:color="auto"/>
        <w:left w:val="none" w:sz="0" w:space="0" w:color="auto"/>
        <w:bottom w:val="none" w:sz="0" w:space="0" w:color="auto"/>
        <w:right w:val="none" w:sz="0" w:space="0" w:color="auto"/>
      </w:divBdr>
    </w:div>
    <w:div w:id="1822967053">
      <w:bodyDiv w:val="1"/>
      <w:marLeft w:val="0"/>
      <w:marRight w:val="0"/>
      <w:marTop w:val="0"/>
      <w:marBottom w:val="0"/>
      <w:divBdr>
        <w:top w:val="none" w:sz="0" w:space="0" w:color="auto"/>
        <w:left w:val="none" w:sz="0" w:space="0" w:color="auto"/>
        <w:bottom w:val="none" w:sz="0" w:space="0" w:color="auto"/>
        <w:right w:val="none" w:sz="0" w:space="0" w:color="auto"/>
      </w:divBdr>
    </w:div>
    <w:div w:id="1824466864">
      <w:bodyDiv w:val="1"/>
      <w:marLeft w:val="0"/>
      <w:marRight w:val="0"/>
      <w:marTop w:val="0"/>
      <w:marBottom w:val="0"/>
      <w:divBdr>
        <w:top w:val="none" w:sz="0" w:space="0" w:color="auto"/>
        <w:left w:val="none" w:sz="0" w:space="0" w:color="auto"/>
        <w:bottom w:val="none" w:sz="0" w:space="0" w:color="auto"/>
        <w:right w:val="none" w:sz="0" w:space="0" w:color="auto"/>
      </w:divBdr>
    </w:div>
    <w:div w:id="1830710869">
      <w:bodyDiv w:val="1"/>
      <w:marLeft w:val="0"/>
      <w:marRight w:val="0"/>
      <w:marTop w:val="0"/>
      <w:marBottom w:val="0"/>
      <w:divBdr>
        <w:top w:val="none" w:sz="0" w:space="0" w:color="auto"/>
        <w:left w:val="none" w:sz="0" w:space="0" w:color="auto"/>
        <w:bottom w:val="none" w:sz="0" w:space="0" w:color="auto"/>
        <w:right w:val="none" w:sz="0" w:space="0" w:color="auto"/>
      </w:divBdr>
    </w:div>
    <w:div w:id="1830900131">
      <w:bodyDiv w:val="1"/>
      <w:marLeft w:val="0"/>
      <w:marRight w:val="0"/>
      <w:marTop w:val="0"/>
      <w:marBottom w:val="0"/>
      <w:divBdr>
        <w:top w:val="none" w:sz="0" w:space="0" w:color="auto"/>
        <w:left w:val="none" w:sz="0" w:space="0" w:color="auto"/>
        <w:bottom w:val="none" w:sz="0" w:space="0" w:color="auto"/>
        <w:right w:val="none" w:sz="0" w:space="0" w:color="auto"/>
      </w:divBdr>
    </w:div>
    <w:div w:id="1831939322">
      <w:bodyDiv w:val="1"/>
      <w:marLeft w:val="0"/>
      <w:marRight w:val="0"/>
      <w:marTop w:val="0"/>
      <w:marBottom w:val="0"/>
      <w:divBdr>
        <w:top w:val="none" w:sz="0" w:space="0" w:color="auto"/>
        <w:left w:val="none" w:sz="0" w:space="0" w:color="auto"/>
        <w:bottom w:val="none" w:sz="0" w:space="0" w:color="auto"/>
        <w:right w:val="none" w:sz="0" w:space="0" w:color="auto"/>
      </w:divBdr>
    </w:div>
    <w:div w:id="1832677876">
      <w:bodyDiv w:val="1"/>
      <w:marLeft w:val="0"/>
      <w:marRight w:val="0"/>
      <w:marTop w:val="0"/>
      <w:marBottom w:val="0"/>
      <w:divBdr>
        <w:top w:val="none" w:sz="0" w:space="0" w:color="auto"/>
        <w:left w:val="none" w:sz="0" w:space="0" w:color="auto"/>
        <w:bottom w:val="none" w:sz="0" w:space="0" w:color="auto"/>
        <w:right w:val="none" w:sz="0" w:space="0" w:color="auto"/>
      </w:divBdr>
    </w:div>
    <w:div w:id="1833905483">
      <w:bodyDiv w:val="1"/>
      <w:marLeft w:val="0"/>
      <w:marRight w:val="0"/>
      <w:marTop w:val="0"/>
      <w:marBottom w:val="0"/>
      <w:divBdr>
        <w:top w:val="none" w:sz="0" w:space="0" w:color="auto"/>
        <w:left w:val="none" w:sz="0" w:space="0" w:color="auto"/>
        <w:bottom w:val="none" w:sz="0" w:space="0" w:color="auto"/>
        <w:right w:val="none" w:sz="0" w:space="0" w:color="auto"/>
      </w:divBdr>
    </w:div>
    <w:div w:id="1836258742">
      <w:bodyDiv w:val="1"/>
      <w:marLeft w:val="0"/>
      <w:marRight w:val="0"/>
      <w:marTop w:val="0"/>
      <w:marBottom w:val="0"/>
      <w:divBdr>
        <w:top w:val="none" w:sz="0" w:space="0" w:color="auto"/>
        <w:left w:val="none" w:sz="0" w:space="0" w:color="auto"/>
        <w:bottom w:val="none" w:sz="0" w:space="0" w:color="auto"/>
        <w:right w:val="none" w:sz="0" w:space="0" w:color="auto"/>
      </w:divBdr>
    </w:div>
    <w:div w:id="1836332997">
      <w:bodyDiv w:val="1"/>
      <w:marLeft w:val="0"/>
      <w:marRight w:val="0"/>
      <w:marTop w:val="0"/>
      <w:marBottom w:val="0"/>
      <w:divBdr>
        <w:top w:val="none" w:sz="0" w:space="0" w:color="auto"/>
        <w:left w:val="none" w:sz="0" w:space="0" w:color="auto"/>
        <w:bottom w:val="none" w:sz="0" w:space="0" w:color="auto"/>
        <w:right w:val="none" w:sz="0" w:space="0" w:color="auto"/>
      </w:divBdr>
    </w:div>
    <w:div w:id="1836535639">
      <w:bodyDiv w:val="1"/>
      <w:marLeft w:val="0"/>
      <w:marRight w:val="0"/>
      <w:marTop w:val="0"/>
      <w:marBottom w:val="0"/>
      <w:divBdr>
        <w:top w:val="none" w:sz="0" w:space="0" w:color="auto"/>
        <w:left w:val="none" w:sz="0" w:space="0" w:color="auto"/>
        <w:bottom w:val="none" w:sz="0" w:space="0" w:color="auto"/>
        <w:right w:val="none" w:sz="0" w:space="0" w:color="auto"/>
      </w:divBdr>
    </w:div>
    <w:div w:id="1838574276">
      <w:bodyDiv w:val="1"/>
      <w:marLeft w:val="0"/>
      <w:marRight w:val="0"/>
      <w:marTop w:val="0"/>
      <w:marBottom w:val="0"/>
      <w:divBdr>
        <w:top w:val="none" w:sz="0" w:space="0" w:color="auto"/>
        <w:left w:val="none" w:sz="0" w:space="0" w:color="auto"/>
        <w:bottom w:val="none" w:sz="0" w:space="0" w:color="auto"/>
        <w:right w:val="none" w:sz="0" w:space="0" w:color="auto"/>
      </w:divBdr>
    </w:div>
    <w:div w:id="1839038012">
      <w:bodyDiv w:val="1"/>
      <w:marLeft w:val="0"/>
      <w:marRight w:val="0"/>
      <w:marTop w:val="0"/>
      <w:marBottom w:val="0"/>
      <w:divBdr>
        <w:top w:val="none" w:sz="0" w:space="0" w:color="auto"/>
        <w:left w:val="none" w:sz="0" w:space="0" w:color="auto"/>
        <w:bottom w:val="none" w:sz="0" w:space="0" w:color="auto"/>
        <w:right w:val="none" w:sz="0" w:space="0" w:color="auto"/>
      </w:divBdr>
    </w:div>
    <w:div w:id="1839729250">
      <w:bodyDiv w:val="1"/>
      <w:marLeft w:val="0"/>
      <w:marRight w:val="0"/>
      <w:marTop w:val="0"/>
      <w:marBottom w:val="0"/>
      <w:divBdr>
        <w:top w:val="none" w:sz="0" w:space="0" w:color="auto"/>
        <w:left w:val="none" w:sz="0" w:space="0" w:color="auto"/>
        <w:bottom w:val="none" w:sz="0" w:space="0" w:color="auto"/>
        <w:right w:val="none" w:sz="0" w:space="0" w:color="auto"/>
      </w:divBdr>
    </w:div>
    <w:div w:id="1840536664">
      <w:bodyDiv w:val="1"/>
      <w:marLeft w:val="0"/>
      <w:marRight w:val="0"/>
      <w:marTop w:val="0"/>
      <w:marBottom w:val="0"/>
      <w:divBdr>
        <w:top w:val="none" w:sz="0" w:space="0" w:color="auto"/>
        <w:left w:val="none" w:sz="0" w:space="0" w:color="auto"/>
        <w:bottom w:val="none" w:sz="0" w:space="0" w:color="auto"/>
        <w:right w:val="none" w:sz="0" w:space="0" w:color="auto"/>
      </w:divBdr>
    </w:div>
    <w:div w:id="1843469980">
      <w:bodyDiv w:val="1"/>
      <w:marLeft w:val="0"/>
      <w:marRight w:val="0"/>
      <w:marTop w:val="0"/>
      <w:marBottom w:val="0"/>
      <w:divBdr>
        <w:top w:val="none" w:sz="0" w:space="0" w:color="auto"/>
        <w:left w:val="none" w:sz="0" w:space="0" w:color="auto"/>
        <w:bottom w:val="none" w:sz="0" w:space="0" w:color="auto"/>
        <w:right w:val="none" w:sz="0" w:space="0" w:color="auto"/>
      </w:divBdr>
    </w:div>
    <w:div w:id="1846549175">
      <w:bodyDiv w:val="1"/>
      <w:marLeft w:val="0"/>
      <w:marRight w:val="0"/>
      <w:marTop w:val="0"/>
      <w:marBottom w:val="0"/>
      <w:divBdr>
        <w:top w:val="none" w:sz="0" w:space="0" w:color="auto"/>
        <w:left w:val="none" w:sz="0" w:space="0" w:color="auto"/>
        <w:bottom w:val="none" w:sz="0" w:space="0" w:color="auto"/>
        <w:right w:val="none" w:sz="0" w:space="0" w:color="auto"/>
      </w:divBdr>
    </w:div>
    <w:div w:id="1847164389">
      <w:bodyDiv w:val="1"/>
      <w:marLeft w:val="0"/>
      <w:marRight w:val="0"/>
      <w:marTop w:val="0"/>
      <w:marBottom w:val="0"/>
      <w:divBdr>
        <w:top w:val="none" w:sz="0" w:space="0" w:color="auto"/>
        <w:left w:val="none" w:sz="0" w:space="0" w:color="auto"/>
        <w:bottom w:val="none" w:sz="0" w:space="0" w:color="auto"/>
        <w:right w:val="none" w:sz="0" w:space="0" w:color="auto"/>
      </w:divBdr>
    </w:div>
    <w:div w:id="1847209601">
      <w:bodyDiv w:val="1"/>
      <w:marLeft w:val="0"/>
      <w:marRight w:val="0"/>
      <w:marTop w:val="0"/>
      <w:marBottom w:val="0"/>
      <w:divBdr>
        <w:top w:val="none" w:sz="0" w:space="0" w:color="auto"/>
        <w:left w:val="none" w:sz="0" w:space="0" w:color="auto"/>
        <w:bottom w:val="none" w:sz="0" w:space="0" w:color="auto"/>
        <w:right w:val="none" w:sz="0" w:space="0" w:color="auto"/>
      </w:divBdr>
    </w:div>
    <w:div w:id="1848640873">
      <w:bodyDiv w:val="1"/>
      <w:marLeft w:val="0"/>
      <w:marRight w:val="0"/>
      <w:marTop w:val="0"/>
      <w:marBottom w:val="0"/>
      <w:divBdr>
        <w:top w:val="none" w:sz="0" w:space="0" w:color="auto"/>
        <w:left w:val="none" w:sz="0" w:space="0" w:color="auto"/>
        <w:bottom w:val="none" w:sz="0" w:space="0" w:color="auto"/>
        <w:right w:val="none" w:sz="0" w:space="0" w:color="auto"/>
      </w:divBdr>
    </w:div>
    <w:div w:id="1848903781">
      <w:bodyDiv w:val="1"/>
      <w:marLeft w:val="0"/>
      <w:marRight w:val="0"/>
      <w:marTop w:val="0"/>
      <w:marBottom w:val="0"/>
      <w:divBdr>
        <w:top w:val="none" w:sz="0" w:space="0" w:color="auto"/>
        <w:left w:val="none" w:sz="0" w:space="0" w:color="auto"/>
        <w:bottom w:val="none" w:sz="0" w:space="0" w:color="auto"/>
        <w:right w:val="none" w:sz="0" w:space="0" w:color="auto"/>
      </w:divBdr>
    </w:div>
    <w:div w:id="1849060993">
      <w:bodyDiv w:val="1"/>
      <w:marLeft w:val="0"/>
      <w:marRight w:val="0"/>
      <w:marTop w:val="0"/>
      <w:marBottom w:val="0"/>
      <w:divBdr>
        <w:top w:val="none" w:sz="0" w:space="0" w:color="auto"/>
        <w:left w:val="none" w:sz="0" w:space="0" w:color="auto"/>
        <w:bottom w:val="none" w:sz="0" w:space="0" w:color="auto"/>
        <w:right w:val="none" w:sz="0" w:space="0" w:color="auto"/>
      </w:divBdr>
    </w:div>
    <w:div w:id="1851214925">
      <w:bodyDiv w:val="1"/>
      <w:marLeft w:val="0"/>
      <w:marRight w:val="0"/>
      <w:marTop w:val="0"/>
      <w:marBottom w:val="0"/>
      <w:divBdr>
        <w:top w:val="none" w:sz="0" w:space="0" w:color="auto"/>
        <w:left w:val="none" w:sz="0" w:space="0" w:color="auto"/>
        <w:bottom w:val="none" w:sz="0" w:space="0" w:color="auto"/>
        <w:right w:val="none" w:sz="0" w:space="0" w:color="auto"/>
      </w:divBdr>
    </w:div>
    <w:div w:id="1855915922">
      <w:bodyDiv w:val="1"/>
      <w:marLeft w:val="0"/>
      <w:marRight w:val="0"/>
      <w:marTop w:val="0"/>
      <w:marBottom w:val="0"/>
      <w:divBdr>
        <w:top w:val="none" w:sz="0" w:space="0" w:color="auto"/>
        <w:left w:val="none" w:sz="0" w:space="0" w:color="auto"/>
        <w:bottom w:val="none" w:sz="0" w:space="0" w:color="auto"/>
        <w:right w:val="none" w:sz="0" w:space="0" w:color="auto"/>
      </w:divBdr>
    </w:div>
    <w:div w:id="1862207218">
      <w:bodyDiv w:val="1"/>
      <w:marLeft w:val="0"/>
      <w:marRight w:val="0"/>
      <w:marTop w:val="0"/>
      <w:marBottom w:val="0"/>
      <w:divBdr>
        <w:top w:val="none" w:sz="0" w:space="0" w:color="auto"/>
        <w:left w:val="none" w:sz="0" w:space="0" w:color="auto"/>
        <w:bottom w:val="none" w:sz="0" w:space="0" w:color="auto"/>
        <w:right w:val="none" w:sz="0" w:space="0" w:color="auto"/>
      </w:divBdr>
    </w:div>
    <w:div w:id="1863469539">
      <w:bodyDiv w:val="1"/>
      <w:marLeft w:val="0"/>
      <w:marRight w:val="0"/>
      <w:marTop w:val="0"/>
      <w:marBottom w:val="0"/>
      <w:divBdr>
        <w:top w:val="none" w:sz="0" w:space="0" w:color="auto"/>
        <w:left w:val="none" w:sz="0" w:space="0" w:color="auto"/>
        <w:bottom w:val="none" w:sz="0" w:space="0" w:color="auto"/>
        <w:right w:val="none" w:sz="0" w:space="0" w:color="auto"/>
      </w:divBdr>
    </w:div>
    <w:div w:id="1864709728">
      <w:bodyDiv w:val="1"/>
      <w:marLeft w:val="0"/>
      <w:marRight w:val="0"/>
      <w:marTop w:val="0"/>
      <w:marBottom w:val="0"/>
      <w:divBdr>
        <w:top w:val="none" w:sz="0" w:space="0" w:color="auto"/>
        <w:left w:val="none" w:sz="0" w:space="0" w:color="auto"/>
        <w:bottom w:val="none" w:sz="0" w:space="0" w:color="auto"/>
        <w:right w:val="none" w:sz="0" w:space="0" w:color="auto"/>
      </w:divBdr>
    </w:div>
    <w:div w:id="1864974438">
      <w:bodyDiv w:val="1"/>
      <w:marLeft w:val="0"/>
      <w:marRight w:val="0"/>
      <w:marTop w:val="0"/>
      <w:marBottom w:val="0"/>
      <w:divBdr>
        <w:top w:val="none" w:sz="0" w:space="0" w:color="auto"/>
        <w:left w:val="none" w:sz="0" w:space="0" w:color="auto"/>
        <w:bottom w:val="none" w:sz="0" w:space="0" w:color="auto"/>
        <w:right w:val="none" w:sz="0" w:space="0" w:color="auto"/>
      </w:divBdr>
    </w:div>
    <w:div w:id="1865166655">
      <w:bodyDiv w:val="1"/>
      <w:marLeft w:val="0"/>
      <w:marRight w:val="0"/>
      <w:marTop w:val="0"/>
      <w:marBottom w:val="0"/>
      <w:divBdr>
        <w:top w:val="none" w:sz="0" w:space="0" w:color="auto"/>
        <w:left w:val="none" w:sz="0" w:space="0" w:color="auto"/>
        <w:bottom w:val="none" w:sz="0" w:space="0" w:color="auto"/>
        <w:right w:val="none" w:sz="0" w:space="0" w:color="auto"/>
      </w:divBdr>
    </w:div>
    <w:div w:id="1865510920">
      <w:bodyDiv w:val="1"/>
      <w:marLeft w:val="0"/>
      <w:marRight w:val="0"/>
      <w:marTop w:val="0"/>
      <w:marBottom w:val="0"/>
      <w:divBdr>
        <w:top w:val="none" w:sz="0" w:space="0" w:color="auto"/>
        <w:left w:val="none" w:sz="0" w:space="0" w:color="auto"/>
        <w:bottom w:val="none" w:sz="0" w:space="0" w:color="auto"/>
        <w:right w:val="none" w:sz="0" w:space="0" w:color="auto"/>
      </w:divBdr>
    </w:div>
    <w:div w:id="1866089356">
      <w:bodyDiv w:val="1"/>
      <w:marLeft w:val="0"/>
      <w:marRight w:val="0"/>
      <w:marTop w:val="0"/>
      <w:marBottom w:val="0"/>
      <w:divBdr>
        <w:top w:val="none" w:sz="0" w:space="0" w:color="auto"/>
        <w:left w:val="none" w:sz="0" w:space="0" w:color="auto"/>
        <w:bottom w:val="none" w:sz="0" w:space="0" w:color="auto"/>
        <w:right w:val="none" w:sz="0" w:space="0" w:color="auto"/>
      </w:divBdr>
      <w:divsChild>
        <w:div w:id="481777297">
          <w:marLeft w:val="480"/>
          <w:marRight w:val="0"/>
          <w:marTop w:val="0"/>
          <w:marBottom w:val="0"/>
          <w:divBdr>
            <w:top w:val="none" w:sz="0" w:space="0" w:color="auto"/>
            <w:left w:val="none" w:sz="0" w:space="0" w:color="auto"/>
            <w:bottom w:val="none" w:sz="0" w:space="0" w:color="auto"/>
            <w:right w:val="none" w:sz="0" w:space="0" w:color="auto"/>
          </w:divBdr>
        </w:div>
        <w:div w:id="226577665">
          <w:marLeft w:val="480"/>
          <w:marRight w:val="0"/>
          <w:marTop w:val="0"/>
          <w:marBottom w:val="0"/>
          <w:divBdr>
            <w:top w:val="none" w:sz="0" w:space="0" w:color="auto"/>
            <w:left w:val="none" w:sz="0" w:space="0" w:color="auto"/>
            <w:bottom w:val="none" w:sz="0" w:space="0" w:color="auto"/>
            <w:right w:val="none" w:sz="0" w:space="0" w:color="auto"/>
          </w:divBdr>
        </w:div>
        <w:div w:id="738482277">
          <w:marLeft w:val="480"/>
          <w:marRight w:val="0"/>
          <w:marTop w:val="0"/>
          <w:marBottom w:val="0"/>
          <w:divBdr>
            <w:top w:val="none" w:sz="0" w:space="0" w:color="auto"/>
            <w:left w:val="none" w:sz="0" w:space="0" w:color="auto"/>
            <w:bottom w:val="none" w:sz="0" w:space="0" w:color="auto"/>
            <w:right w:val="none" w:sz="0" w:space="0" w:color="auto"/>
          </w:divBdr>
        </w:div>
        <w:div w:id="716205256">
          <w:marLeft w:val="480"/>
          <w:marRight w:val="0"/>
          <w:marTop w:val="0"/>
          <w:marBottom w:val="0"/>
          <w:divBdr>
            <w:top w:val="none" w:sz="0" w:space="0" w:color="auto"/>
            <w:left w:val="none" w:sz="0" w:space="0" w:color="auto"/>
            <w:bottom w:val="none" w:sz="0" w:space="0" w:color="auto"/>
            <w:right w:val="none" w:sz="0" w:space="0" w:color="auto"/>
          </w:divBdr>
        </w:div>
        <w:div w:id="1758288898">
          <w:marLeft w:val="480"/>
          <w:marRight w:val="0"/>
          <w:marTop w:val="0"/>
          <w:marBottom w:val="0"/>
          <w:divBdr>
            <w:top w:val="none" w:sz="0" w:space="0" w:color="auto"/>
            <w:left w:val="none" w:sz="0" w:space="0" w:color="auto"/>
            <w:bottom w:val="none" w:sz="0" w:space="0" w:color="auto"/>
            <w:right w:val="none" w:sz="0" w:space="0" w:color="auto"/>
          </w:divBdr>
        </w:div>
        <w:div w:id="1593927182">
          <w:marLeft w:val="480"/>
          <w:marRight w:val="0"/>
          <w:marTop w:val="0"/>
          <w:marBottom w:val="0"/>
          <w:divBdr>
            <w:top w:val="none" w:sz="0" w:space="0" w:color="auto"/>
            <w:left w:val="none" w:sz="0" w:space="0" w:color="auto"/>
            <w:bottom w:val="none" w:sz="0" w:space="0" w:color="auto"/>
            <w:right w:val="none" w:sz="0" w:space="0" w:color="auto"/>
          </w:divBdr>
        </w:div>
        <w:div w:id="1568881098">
          <w:marLeft w:val="480"/>
          <w:marRight w:val="0"/>
          <w:marTop w:val="0"/>
          <w:marBottom w:val="0"/>
          <w:divBdr>
            <w:top w:val="none" w:sz="0" w:space="0" w:color="auto"/>
            <w:left w:val="none" w:sz="0" w:space="0" w:color="auto"/>
            <w:bottom w:val="none" w:sz="0" w:space="0" w:color="auto"/>
            <w:right w:val="none" w:sz="0" w:space="0" w:color="auto"/>
          </w:divBdr>
        </w:div>
        <w:div w:id="595407267">
          <w:marLeft w:val="480"/>
          <w:marRight w:val="0"/>
          <w:marTop w:val="0"/>
          <w:marBottom w:val="0"/>
          <w:divBdr>
            <w:top w:val="none" w:sz="0" w:space="0" w:color="auto"/>
            <w:left w:val="none" w:sz="0" w:space="0" w:color="auto"/>
            <w:bottom w:val="none" w:sz="0" w:space="0" w:color="auto"/>
            <w:right w:val="none" w:sz="0" w:space="0" w:color="auto"/>
          </w:divBdr>
        </w:div>
        <w:div w:id="1095321598">
          <w:marLeft w:val="480"/>
          <w:marRight w:val="0"/>
          <w:marTop w:val="0"/>
          <w:marBottom w:val="0"/>
          <w:divBdr>
            <w:top w:val="none" w:sz="0" w:space="0" w:color="auto"/>
            <w:left w:val="none" w:sz="0" w:space="0" w:color="auto"/>
            <w:bottom w:val="none" w:sz="0" w:space="0" w:color="auto"/>
            <w:right w:val="none" w:sz="0" w:space="0" w:color="auto"/>
          </w:divBdr>
        </w:div>
        <w:div w:id="2010980342">
          <w:marLeft w:val="480"/>
          <w:marRight w:val="0"/>
          <w:marTop w:val="0"/>
          <w:marBottom w:val="0"/>
          <w:divBdr>
            <w:top w:val="none" w:sz="0" w:space="0" w:color="auto"/>
            <w:left w:val="none" w:sz="0" w:space="0" w:color="auto"/>
            <w:bottom w:val="none" w:sz="0" w:space="0" w:color="auto"/>
            <w:right w:val="none" w:sz="0" w:space="0" w:color="auto"/>
          </w:divBdr>
        </w:div>
        <w:div w:id="825046543">
          <w:marLeft w:val="480"/>
          <w:marRight w:val="0"/>
          <w:marTop w:val="0"/>
          <w:marBottom w:val="0"/>
          <w:divBdr>
            <w:top w:val="none" w:sz="0" w:space="0" w:color="auto"/>
            <w:left w:val="none" w:sz="0" w:space="0" w:color="auto"/>
            <w:bottom w:val="none" w:sz="0" w:space="0" w:color="auto"/>
            <w:right w:val="none" w:sz="0" w:space="0" w:color="auto"/>
          </w:divBdr>
        </w:div>
        <w:div w:id="14499081">
          <w:marLeft w:val="480"/>
          <w:marRight w:val="0"/>
          <w:marTop w:val="0"/>
          <w:marBottom w:val="0"/>
          <w:divBdr>
            <w:top w:val="none" w:sz="0" w:space="0" w:color="auto"/>
            <w:left w:val="none" w:sz="0" w:space="0" w:color="auto"/>
            <w:bottom w:val="none" w:sz="0" w:space="0" w:color="auto"/>
            <w:right w:val="none" w:sz="0" w:space="0" w:color="auto"/>
          </w:divBdr>
        </w:div>
        <w:div w:id="228350025">
          <w:marLeft w:val="480"/>
          <w:marRight w:val="0"/>
          <w:marTop w:val="0"/>
          <w:marBottom w:val="0"/>
          <w:divBdr>
            <w:top w:val="none" w:sz="0" w:space="0" w:color="auto"/>
            <w:left w:val="none" w:sz="0" w:space="0" w:color="auto"/>
            <w:bottom w:val="none" w:sz="0" w:space="0" w:color="auto"/>
            <w:right w:val="none" w:sz="0" w:space="0" w:color="auto"/>
          </w:divBdr>
        </w:div>
        <w:div w:id="227765445">
          <w:marLeft w:val="480"/>
          <w:marRight w:val="0"/>
          <w:marTop w:val="0"/>
          <w:marBottom w:val="0"/>
          <w:divBdr>
            <w:top w:val="none" w:sz="0" w:space="0" w:color="auto"/>
            <w:left w:val="none" w:sz="0" w:space="0" w:color="auto"/>
            <w:bottom w:val="none" w:sz="0" w:space="0" w:color="auto"/>
            <w:right w:val="none" w:sz="0" w:space="0" w:color="auto"/>
          </w:divBdr>
        </w:div>
        <w:div w:id="1511868329">
          <w:marLeft w:val="480"/>
          <w:marRight w:val="0"/>
          <w:marTop w:val="0"/>
          <w:marBottom w:val="0"/>
          <w:divBdr>
            <w:top w:val="none" w:sz="0" w:space="0" w:color="auto"/>
            <w:left w:val="none" w:sz="0" w:space="0" w:color="auto"/>
            <w:bottom w:val="none" w:sz="0" w:space="0" w:color="auto"/>
            <w:right w:val="none" w:sz="0" w:space="0" w:color="auto"/>
          </w:divBdr>
        </w:div>
        <w:div w:id="686055700">
          <w:marLeft w:val="480"/>
          <w:marRight w:val="0"/>
          <w:marTop w:val="0"/>
          <w:marBottom w:val="0"/>
          <w:divBdr>
            <w:top w:val="none" w:sz="0" w:space="0" w:color="auto"/>
            <w:left w:val="none" w:sz="0" w:space="0" w:color="auto"/>
            <w:bottom w:val="none" w:sz="0" w:space="0" w:color="auto"/>
            <w:right w:val="none" w:sz="0" w:space="0" w:color="auto"/>
          </w:divBdr>
        </w:div>
        <w:div w:id="1556426046">
          <w:marLeft w:val="480"/>
          <w:marRight w:val="0"/>
          <w:marTop w:val="0"/>
          <w:marBottom w:val="0"/>
          <w:divBdr>
            <w:top w:val="none" w:sz="0" w:space="0" w:color="auto"/>
            <w:left w:val="none" w:sz="0" w:space="0" w:color="auto"/>
            <w:bottom w:val="none" w:sz="0" w:space="0" w:color="auto"/>
            <w:right w:val="none" w:sz="0" w:space="0" w:color="auto"/>
          </w:divBdr>
        </w:div>
        <w:div w:id="1069494894">
          <w:marLeft w:val="480"/>
          <w:marRight w:val="0"/>
          <w:marTop w:val="0"/>
          <w:marBottom w:val="0"/>
          <w:divBdr>
            <w:top w:val="none" w:sz="0" w:space="0" w:color="auto"/>
            <w:left w:val="none" w:sz="0" w:space="0" w:color="auto"/>
            <w:bottom w:val="none" w:sz="0" w:space="0" w:color="auto"/>
            <w:right w:val="none" w:sz="0" w:space="0" w:color="auto"/>
          </w:divBdr>
        </w:div>
        <w:div w:id="1087313132">
          <w:marLeft w:val="480"/>
          <w:marRight w:val="0"/>
          <w:marTop w:val="0"/>
          <w:marBottom w:val="0"/>
          <w:divBdr>
            <w:top w:val="none" w:sz="0" w:space="0" w:color="auto"/>
            <w:left w:val="none" w:sz="0" w:space="0" w:color="auto"/>
            <w:bottom w:val="none" w:sz="0" w:space="0" w:color="auto"/>
            <w:right w:val="none" w:sz="0" w:space="0" w:color="auto"/>
          </w:divBdr>
        </w:div>
        <w:div w:id="936056221">
          <w:marLeft w:val="480"/>
          <w:marRight w:val="0"/>
          <w:marTop w:val="0"/>
          <w:marBottom w:val="0"/>
          <w:divBdr>
            <w:top w:val="none" w:sz="0" w:space="0" w:color="auto"/>
            <w:left w:val="none" w:sz="0" w:space="0" w:color="auto"/>
            <w:bottom w:val="none" w:sz="0" w:space="0" w:color="auto"/>
            <w:right w:val="none" w:sz="0" w:space="0" w:color="auto"/>
          </w:divBdr>
        </w:div>
        <w:div w:id="1233811535">
          <w:marLeft w:val="480"/>
          <w:marRight w:val="0"/>
          <w:marTop w:val="0"/>
          <w:marBottom w:val="0"/>
          <w:divBdr>
            <w:top w:val="none" w:sz="0" w:space="0" w:color="auto"/>
            <w:left w:val="none" w:sz="0" w:space="0" w:color="auto"/>
            <w:bottom w:val="none" w:sz="0" w:space="0" w:color="auto"/>
            <w:right w:val="none" w:sz="0" w:space="0" w:color="auto"/>
          </w:divBdr>
        </w:div>
        <w:div w:id="645162389">
          <w:marLeft w:val="480"/>
          <w:marRight w:val="0"/>
          <w:marTop w:val="0"/>
          <w:marBottom w:val="0"/>
          <w:divBdr>
            <w:top w:val="none" w:sz="0" w:space="0" w:color="auto"/>
            <w:left w:val="none" w:sz="0" w:space="0" w:color="auto"/>
            <w:bottom w:val="none" w:sz="0" w:space="0" w:color="auto"/>
            <w:right w:val="none" w:sz="0" w:space="0" w:color="auto"/>
          </w:divBdr>
        </w:div>
        <w:div w:id="499662615">
          <w:marLeft w:val="480"/>
          <w:marRight w:val="0"/>
          <w:marTop w:val="0"/>
          <w:marBottom w:val="0"/>
          <w:divBdr>
            <w:top w:val="none" w:sz="0" w:space="0" w:color="auto"/>
            <w:left w:val="none" w:sz="0" w:space="0" w:color="auto"/>
            <w:bottom w:val="none" w:sz="0" w:space="0" w:color="auto"/>
            <w:right w:val="none" w:sz="0" w:space="0" w:color="auto"/>
          </w:divBdr>
        </w:div>
        <w:div w:id="29304245">
          <w:marLeft w:val="480"/>
          <w:marRight w:val="0"/>
          <w:marTop w:val="0"/>
          <w:marBottom w:val="0"/>
          <w:divBdr>
            <w:top w:val="none" w:sz="0" w:space="0" w:color="auto"/>
            <w:left w:val="none" w:sz="0" w:space="0" w:color="auto"/>
            <w:bottom w:val="none" w:sz="0" w:space="0" w:color="auto"/>
            <w:right w:val="none" w:sz="0" w:space="0" w:color="auto"/>
          </w:divBdr>
        </w:div>
        <w:div w:id="511379642">
          <w:marLeft w:val="480"/>
          <w:marRight w:val="0"/>
          <w:marTop w:val="0"/>
          <w:marBottom w:val="0"/>
          <w:divBdr>
            <w:top w:val="none" w:sz="0" w:space="0" w:color="auto"/>
            <w:left w:val="none" w:sz="0" w:space="0" w:color="auto"/>
            <w:bottom w:val="none" w:sz="0" w:space="0" w:color="auto"/>
            <w:right w:val="none" w:sz="0" w:space="0" w:color="auto"/>
          </w:divBdr>
        </w:div>
        <w:div w:id="1058210765">
          <w:marLeft w:val="480"/>
          <w:marRight w:val="0"/>
          <w:marTop w:val="0"/>
          <w:marBottom w:val="0"/>
          <w:divBdr>
            <w:top w:val="none" w:sz="0" w:space="0" w:color="auto"/>
            <w:left w:val="none" w:sz="0" w:space="0" w:color="auto"/>
            <w:bottom w:val="none" w:sz="0" w:space="0" w:color="auto"/>
            <w:right w:val="none" w:sz="0" w:space="0" w:color="auto"/>
          </w:divBdr>
        </w:div>
        <w:div w:id="1241721736">
          <w:marLeft w:val="480"/>
          <w:marRight w:val="0"/>
          <w:marTop w:val="0"/>
          <w:marBottom w:val="0"/>
          <w:divBdr>
            <w:top w:val="none" w:sz="0" w:space="0" w:color="auto"/>
            <w:left w:val="none" w:sz="0" w:space="0" w:color="auto"/>
            <w:bottom w:val="none" w:sz="0" w:space="0" w:color="auto"/>
            <w:right w:val="none" w:sz="0" w:space="0" w:color="auto"/>
          </w:divBdr>
        </w:div>
        <w:div w:id="557088168">
          <w:marLeft w:val="480"/>
          <w:marRight w:val="0"/>
          <w:marTop w:val="0"/>
          <w:marBottom w:val="0"/>
          <w:divBdr>
            <w:top w:val="none" w:sz="0" w:space="0" w:color="auto"/>
            <w:left w:val="none" w:sz="0" w:space="0" w:color="auto"/>
            <w:bottom w:val="none" w:sz="0" w:space="0" w:color="auto"/>
            <w:right w:val="none" w:sz="0" w:space="0" w:color="auto"/>
          </w:divBdr>
        </w:div>
        <w:div w:id="1448812969">
          <w:marLeft w:val="480"/>
          <w:marRight w:val="0"/>
          <w:marTop w:val="0"/>
          <w:marBottom w:val="0"/>
          <w:divBdr>
            <w:top w:val="none" w:sz="0" w:space="0" w:color="auto"/>
            <w:left w:val="none" w:sz="0" w:space="0" w:color="auto"/>
            <w:bottom w:val="none" w:sz="0" w:space="0" w:color="auto"/>
            <w:right w:val="none" w:sz="0" w:space="0" w:color="auto"/>
          </w:divBdr>
        </w:div>
        <w:div w:id="1626539426">
          <w:marLeft w:val="480"/>
          <w:marRight w:val="0"/>
          <w:marTop w:val="0"/>
          <w:marBottom w:val="0"/>
          <w:divBdr>
            <w:top w:val="none" w:sz="0" w:space="0" w:color="auto"/>
            <w:left w:val="none" w:sz="0" w:space="0" w:color="auto"/>
            <w:bottom w:val="none" w:sz="0" w:space="0" w:color="auto"/>
            <w:right w:val="none" w:sz="0" w:space="0" w:color="auto"/>
          </w:divBdr>
        </w:div>
        <w:div w:id="393160313">
          <w:marLeft w:val="480"/>
          <w:marRight w:val="0"/>
          <w:marTop w:val="0"/>
          <w:marBottom w:val="0"/>
          <w:divBdr>
            <w:top w:val="none" w:sz="0" w:space="0" w:color="auto"/>
            <w:left w:val="none" w:sz="0" w:space="0" w:color="auto"/>
            <w:bottom w:val="none" w:sz="0" w:space="0" w:color="auto"/>
            <w:right w:val="none" w:sz="0" w:space="0" w:color="auto"/>
          </w:divBdr>
        </w:div>
        <w:div w:id="1883394928">
          <w:marLeft w:val="480"/>
          <w:marRight w:val="0"/>
          <w:marTop w:val="0"/>
          <w:marBottom w:val="0"/>
          <w:divBdr>
            <w:top w:val="none" w:sz="0" w:space="0" w:color="auto"/>
            <w:left w:val="none" w:sz="0" w:space="0" w:color="auto"/>
            <w:bottom w:val="none" w:sz="0" w:space="0" w:color="auto"/>
            <w:right w:val="none" w:sz="0" w:space="0" w:color="auto"/>
          </w:divBdr>
        </w:div>
        <w:div w:id="479810457">
          <w:marLeft w:val="480"/>
          <w:marRight w:val="0"/>
          <w:marTop w:val="0"/>
          <w:marBottom w:val="0"/>
          <w:divBdr>
            <w:top w:val="none" w:sz="0" w:space="0" w:color="auto"/>
            <w:left w:val="none" w:sz="0" w:space="0" w:color="auto"/>
            <w:bottom w:val="none" w:sz="0" w:space="0" w:color="auto"/>
            <w:right w:val="none" w:sz="0" w:space="0" w:color="auto"/>
          </w:divBdr>
        </w:div>
        <w:div w:id="1101027106">
          <w:marLeft w:val="480"/>
          <w:marRight w:val="0"/>
          <w:marTop w:val="0"/>
          <w:marBottom w:val="0"/>
          <w:divBdr>
            <w:top w:val="none" w:sz="0" w:space="0" w:color="auto"/>
            <w:left w:val="none" w:sz="0" w:space="0" w:color="auto"/>
            <w:bottom w:val="none" w:sz="0" w:space="0" w:color="auto"/>
            <w:right w:val="none" w:sz="0" w:space="0" w:color="auto"/>
          </w:divBdr>
        </w:div>
        <w:div w:id="1486317860">
          <w:marLeft w:val="480"/>
          <w:marRight w:val="0"/>
          <w:marTop w:val="0"/>
          <w:marBottom w:val="0"/>
          <w:divBdr>
            <w:top w:val="none" w:sz="0" w:space="0" w:color="auto"/>
            <w:left w:val="none" w:sz="0" w:space="0" w:color="auto"/>
            <w:bottom w:val="none" w:sz="0" w:space="0" w:color="auto"/>
            <w:right w:val="none" w:sz="0" w:space="0" w:color="auto"/>
          </w:divBdr>
        </w:div>
        <w:div w:id="508372260">
          <w:marLeft w:val="480"/>
          <w:marRight w:val="0"/>
          <w:marTop w:val="0"/>
          <w:marBottom w:val="0"/>
          <w:divBdr>
            <w:top w:val="none" w:sz="0" w:space="0" w:color="auto"/>
            <w:left w:val="none" w:sz="0" w:space="0" w:color="auto"/>
            <w:bottom w:val="none" w:sz="0" w:space="0" w:color="auto"/>
            <w:right w:val="none" w:sz="0" w:space="0" w:color="auto"/>
          </w:divBdr>
        </w:div>
        <w:div w:id="2044403359">
          <w:marLeft w:val="480"/>
          <w:marRight w:val="0"/>
          <w:marTop w:val="0"/>
          <w:marBottom w:val="0"/>
          <w:divBdr>
            <w:top w:val="none" w:sz="0" w:space="0" w:color="auto"/>
            <w:left w:val="none" w:sz="0" w:space="0" w:color="auto"/>
            <w:bottom w:val="none" w:sz="0" w:space="0" w:color="auto"/>
            <w:right w:val="none" w:sz="0" w:space="0" w:color="auto"/>
          </w:divBdr>
        </w:div>
        <w:div w:id="1097485326">
          <w:marLeft w:val="480"/>
          <w:marRight w:val="0"/>
          <w:marTop w:val="0"/>
          <w:marBottom w:val="0"/>
          <w:divBdr>
            <w:top w:val="none" w:sz="0" w:space="0" w:color="auto"/>
            <w:left w:val="none" w:sz="0" w:space="0" w:color="auto"/>
            <w:bottom w:val="none" w:sz="0" w:space="0" w:color="auto"/>
            <w:right w:val="none" w:sz="0" w:space="0" w:color="auto"/>
          </w:divBdr>
        </w:div>
        <w:div w:id="1137719471">
          <w:marLeft w:val="480"/>
          <w:marRight w:val="0"/>
          <w:marTop w:val="0"/>
          <w:marBottom w:val="0"/>
          <w:divBdr>
            <w:top w:val="none" w:sz="0" w:space="0" w:color="auto"/>
            <w:left w:val="none" w:sz="0" w:space="0" w:color="auto"/>
            <w:bottom w:val="none" w:sz="0" w:space="0" w:color="auto"/>
            <w:right w:val="none" w:sz="0" w:space="0" w:color="auto"/>
          </w:divBdr>
        </w:div>
        <w:div w:id="529993543">
          <w:marLeft w:val="480"/>
          <w:marRight w:val="0"/>
          <w:marTop w:val="0"/>
          <w:marBottom w:val="0"/>
          <w:divBdr>
            <w:top w:val="none" w:sz="0" w:space="0" w:color="auto"/>
            <w:left w:val="none" w:sz="0" w:space="0" w:color="auto"/>
            <w:bottom w:val="none" w:sz="0" w:space="0" w:color="auto"/>
            <w:right w:val="none" w:sz="0" w:space="0" w:color="auto"/>
          </w:divBdr>
        </w:div>
        <w:div w:id="850801546">
          <w:marLeft w:val="480"/>
          <w:marRight w:val="0"/>
          <w:marTop w:val="0"/>
          <w:marBottom w:val="0"/>
          <w:divBdr>
            <w:top w:val="none" w:sz="0" w:space="0" w:color="auto"/>
            <w:left w:val="none" w:sz="0" w:space="0" w:color="auto"/>
            <w:bottom w:val="none" w:sz="0" w:space="0" w:color="auto"/>
            <w:right w:val="none" w:sz="0" w:space="0" w:color="auto"/>
          </w:divBdr>
        </w:div>
        <w:div w:id="1265117939">
          <w:marLeft w:val="480"/>
          <w:marRight w:val="0"/>
          <w:marTop w:val="0"/>
          <w:marBottom w:val="0"/>
          <w:divBdr>
            <w:top w:val="none" w:sz="0" w:space="0" w:color="auto"/>
            <w:left w:val="none" w:sz="0" w:space="0" w:color="auto"/>
            <w:bottom w:val="none" w:sz="0" w:space="0" w:color="auto"/>
            <w:right w:val="none" w:sz="0" w:space="0" w:color="auto"/>
          </w:divBdr>
        </w:div>
        <w:div w:id="1097141322">
          <w:marLeft w:val="480"/>
          <w:marRight w:val="0"/>
          <w:marTop w:val="0"/>
          <w:marBottom w:val="0"/>
          <w:divBdr>
            <w:top w:val="none" w:sz="0" w:space="0" w:color="auto"/>
            <w:left w:val="none" w:sz="0" w:space="0" w:color="auto"/>
            <w:bottom w:val="none" w:sz="0" w:space="0" w:color="auto"/>
            <w:right w:val="none" w:sz="0" w:space="0" w:color="auto"/>
          </w:divBdr>
        </w:div>
        <w:div w:id="182671499">
          <w:marLeft w:val="480"/>
          <w:marRight w:val="0"/>
          <w:marTop w:val="0"/>
          <w:marBottom w:val="0"/>
          <w:divBdr>
            <w:top w:val="none" w:sz="0" w:space="0" w:color="auto"/>
            <w:left w:val="none" w:sz="0" w:space="0" w:color="auto"/>
            <w:bottom w:val="none" w:sz="0" w:space="0" w:color="auto"/>
            <w:right w:val="none" w:sz="0" w:space="0" w:color="auto"/>
          </w:divBdr>
        </w:div>
        <w:div w:id="1964458899">
          <w:marLeft w:val="480"/>
          <w:marRight w:val="0"/>
          <w:marTop w:val="0"/>
          <w:marBottom w:val="0"/>
          <w:divBdr>
            <w:top w:val="none" w:sz="0" w:space="0" w:color="auto"/>
            <w:left w:val="none" w:sz="0" w:space="0" w:color="auto"/>
            <w:bottom w:val="none" w:sz="0" w:space="0" w:color="auto"/>
            <w:right w:val="none" w:sz="0" w:space="0" w:color="auto"/>
          </w:divBdr>
        </w:div>
        <w:div w:id="176576847">
          <w:marLeft w:val="480"/>
          <w:marRight w:val="0"/>
          <w:marTop w:val="0"/>
          <w:marBottom w:val="0"/>
          <w:divBdr>
            <w:top w:val="none" w:sz="0" w:space="0" w:color="auto"/>
            <w:left w:val="none" w:sz="0" w:space="0" w:color="auto"/>
            <w:bottom w:val="none" w:sz="0" w:space="0" w:color="auto"/>
            <w:right w:val="none" w:sz="0" w:space="0" w:color="auto"/>
          </w:divBdr>
        </w:div>
        <w:div w:id="1619608061">
          <w:marLeft w:val="480"/>
          <w:marRight w:val="0"/>
          <w:marTop w:val="0"/>
          <w:marBottom w:val="0"/>
          <w:divBdr>
            <w:top w:val="none" w:sz="0" w:space="0" w:color="auto"/>
            <w:left w:val="none" w:sz="0" w:space="0" w:color="auto"/>
            <w:bottom w:val="none" w:sz="0" w:space="0" w:color="auto"/>
            <w:right w:val="none" w:sz="0" w:space="0" w:color="auto"/>
          </w:divBdr>
        </w:div>
        <w:div w:id="715080977">
          <w:marLeft w:val="480"/>
          <w:marRight w:val="0"/>
          <w:marTop w:val="0"/>
          <w:marBottom w:val="0"/>
          <w:divBdr>
            <w:top w:val="none" w:sz="0" w:space="0" w:color="auto"/>
            <w:left w:val="none" w:sz="0" w:space="0" w:color="auto"/>
            <w:bottom w:val="none" w:sz="0" w:space="0" w:color="auto"/>
            <w:right w:val="none" w:sz="0" w:space="0" w:color="auto"/>
          </w:divBdr>
        </w:div>
        <w:div w:id="730930155">
          <w:marLeft w:val="480"/>
          <w:marRight w:val="0"/>
          <w:marTop w:val="0"/>
          <w:marBottom w:val="0"/>
          <w:divBdr>
            <w:top w:val="none" w:sz="0" w:space="0" w:color="auto"/>
            <w:left w:val="none" w:sz="0" w:space="0" w:color="auto"/>
            <w:bottom w:val="none" w:sz="0" w:space="0" w:color="auto"/>
            <w:right w:val="none" w:sz="0" w:space="0" w:color="auto"/>
          </w:divBdr>
        </w:div>
        <w:div w:id="593168359">
          <w:marLeft w:val="480"/>
          <w:marRight w:val="0"/>
          <w:marTop w:val="0"/>
          <w:marBottom w:val="0"/>
          <w:divBdr>
            <w:top w:val="none" w:sz="0" w:space="0" w:color="auto"/>
            <w:left w:val="none" w:sz="0" w:space="0" w:color="auto"/>
            <w:bottom w:val="none" w:sz="0" w:space="0" w:color="auto"/>
            <w:right w:val="none" w:sz="0" w:space="0" w:color="auto"/>
          </w:divBdr>
        </w:div>
        <w:div w:id="754010158">
          <w:marLeft w:val="480"/>
          <w:marRight w:val="0"/>
          <w:marTop w:val="0"/>
          <w:marBottom w:val="0"/>
          <w:divBdr>
            <w:top w:val="none" w:sz="0" w:space="0" w:color="auto"/>
            <w:left w:val="none" w:sz="0" w:space="0" w:color="auto"/>
            <w:bottom w:val="none" w:sz="0" w:space="0" w:color="auto"/>
            <w:right w:val="none" w:sz="0" w:space="0" w:color="auto"/>
          </w:divBdr>
        </w:div>
        <w:div w:id="811484208">
          <w:marLeft w:val="480"/>
          <w:marRight w:val="0"/>
          <w:marTop w:val="0"/>
          <w:marBottom w:val="0"/>
          <w:divBdr>
            <w:top w:val="none" w:sz="0" w:space="0" w:color="auto"/>
            <w:left w:val="none" w:sz="0" w:space="0" w:color="auto"/>
            <w:bottom w:val="none" w:sz="0" w:space="0" w:color="auto"/>
            <w:right w:val="none" w:sz="0" w:space="0" w:color="auto"/>
          </w:divBdr>
        </w:div>
        <w:div w:id="118230366">
          <w:marLeft w:val="480"/>
          <w:marRight w:val="0"/>
          <w:marTop w:val="0"/>
          <w:marBottom w:val="0"/>
          <w:divBdr>
            <w:top w:val="none" w:sz="0" w:space="0" w:color="auto"/>
            <w:left w:val="none" w:sz="0" w:space="0" w:color="auto"/>
            <w:bottom w:val="none" w:sz="0" w:space="0" w:color="auto"/>
            <w:right w:val="none" w:sz="0" w:space="0" w:color="auto"/>
          </w:divBdr>
        </w:div>
        <w:div w:id="1591155682">
          <w:marLeft w:val="480"/>
          <w:marRight w:val="0"/>
          <w:marTop w:val="0"/>
          <w:marBottom w:val="0"/>
          <w:divBdr>
            <w:top w:val="none" w:sz="0" w:space="0" w:color="auto"/>
            <w:left w:val="none" w:sz="0" w:space="0" w:color="auto"/>
            <w:bottom w:val="none" w:sz="0" w:space="0" w:color="auto"/>
            <w:right w:val="none" w:sz="0" w:space="0" w:color="auto"/>
          </w:divBdr>
        </w:div>
        <w:div w:id="724597879">
          <w:marLeft w:val="480"/>
          <w:marRight w:val="0"/>
          <w:marTop w:val="0"/>
          <w:marBottom w:val="0"/>
          <w:divBdr>
            <w:top w:val="none" w:sz="0" w:space="0" w:color="auto"/>
            <w:left w:val="none" w:sz="0" w:space="0" w:color="auto"/>
            <w:bottom w:val="none" w:sz="0" w:space="0" w:color="auto"/>
            <w:right w:val="none" w:sz="0" w:space="0" w:color="auto"/>
          </w:divBdr>
        </w:div>
        <w:div w:id="487400380">
          <w:marLeft w:val="480"/>
          <w:marRight w:val="0"/>
          <w:marTop w:val="0"/>
          <w:marBottom w:val="0"/>
          <w:divBdr>
            <w:top w:val="none" w:sz="0" w:space="0" w:color="auto"/>
            <w:left w:val="none" w:sz="0" w:space="0" w:color="auto"/>
            <w:bottom w:val="none" w:sz="0" w:space="0" w:color="auto"/>
            <w:right w:val="none" w:sz="0" w:space="0" w:color="auto"/>
          </w:divBdr>
        </w:div>
        <w:div w:id="72241734">
          <w:marLeft w:val="480"/>
          <w:marRight w:val="0"/>
          <w:marTop w:val="0"/>
          <w:marBottom w:val="0"/>
          <w:divBdr>
            <w:top w:val="none" w:sz="0" w:space="0" w:color="auto"/>
            <w:left w:val="none" w:sz="0" w:space="0" w:color="auto"/>
            <w:bottom w:val="none" w:sz="0" w:space="0" w:color="auto"/>
            <w:right w:val="none" w:sz="0" w:space="0" w:color="auto"/>
          </w:divBdr>
        </w:div>
        <w:div w:id="1809980256">
          <w:marLeft w:val="480"/>
          <w:marRight w:val="0"/>
          <w:marTop w:val="0"/>
          <w:marBottom w:val="0"/>
          <w:divBdr>
            <w:top w:val="none" w:sz="0" w:space="0" w:color="auto"/>
            <w:left w:val="none" w:sz="0" w:space="0" w:color="auto"/>
            <w:bottom w:val="none" w:sz="0" w:space="0" w:color="auto"/>
            <w:right w:val="none" w:sz="0" w:space="0" w:color="auto"/>
          </w:divBdr>
        </w:div>
        <w:div w:id="964122752">
          <w:marLeft w:val="480"/>
          <w:marRight w:val="0"/>
          <w:marTop w:val="0"/>
          <w:marBottom w:val="0"/>
          <w:divBdr>
            <w:top w:val="none" w:sz="0" w:space="0" w:color="auto"/>
            <w:left w:val="none" w:sz="0" w:space="0" w:color="auto"/>
            <w:bottom w:val="none" w:sz="0" w:space="0" w:color="auto"/>
            <w:right w:val="none" w:sz="0" w:space="0" w:color="auto"/>
          </w:divBdr>
        </w:div>
        <w:div w:id="1239510857">
          <w:marLeft w:val="480"/>
          <w:marRight w:val="0"/>
          <w:marTop w:val="0"/>
          <w:marBottom w:val="0"/>
          <w:divBdr>
            <w:top w:val="none" w:sz="0" w:space="0" w:color="auto"/>
            <w:left w:val="none" w:sz="0" w:space="0" w:color="auto"/>
            <w:bottom w:val="none" w:sz="0" w:space="0" w:color="auto"/>
            <w:right w:val="none" w:sz="0" w:space="0" w:color="auto"/>
          </w:divBdr>
        </w:div>
        <w:div w:id="1897889497">
          <w:marLeft w:val="480"/>
          <w:marRight w:val="0"/>
          <w:marTop w:val="0"/>
          <w:marBottom w:val="0"/>
          <w:divBdr>
            <w:top w:val="none" w:sz="0" w:space="0" w:color="auto"/>
            <w:left w:val="none" w:sz="0" w:space="0" w:color="auto"/>
            <w:bottom w:val="none" w:sz="0" w:space="0" w:color="auto"/>
            <w:right w:val="none" w:sz="0" w:space="0" w:color="auto"/>
          </w:divBdr>
        </w:div>
        <w:div w:id="1794708815">
          <w:marLeft w:val="480"/>
          <w:marRight w:val="0"/>
          <w:marTop w:val="0"/>
          <w:marBottom w:val="0"/>
          <w:divBdr>
            <w:top w:val="none" w:sz="0" w:space="0" w:color="auto"/>
            <w:left w:val="none" w:sz="0" w:space="0" w:color="auto"/>
            <w:bottom w:val="none" w:sz="0" w:space="0" w:color="auto"/>
            <w:right w:val="none" w:sz="0" w:space="0" w:color="auto"/>
          </w:divBdr>
        </w:div>
        <w:div w:id="2044091886">
          <w:marLeft w:val="480"/>
          <w:marRight w:val="0"/>
          <w:marTop w:val="0"/>
          <w:marBottom w:val="0"/>
          <w:divBdr>
            <w:top w:val="none" w:sz="0" w:space="0" w:color="auto"/>
            <w:left w:val="none" w:sz="0" w:space="0" w:color="auto"/>
            <w:bottom w:val="none" w:sz="0" w:space="0" w:color="auto"/>
            <w:right w:val="none" w:sz="0" w:space="0" w:color="auto"/>
          </w:divBdr>
        </w:div>
        <w:div w:id="118227162">
          <w:marLeft w:val="480"/>
          <w:marRight w:val="0"/>
          <w:marTop w:val="0"/>
          <w:marBottom w:val="0"/>
          <w:divBdr>
            <w:top w:val="none" w:sz="0" w:space="0" w:color="auto"/>
            <w:left w:val="none" w:sz="0" w:space="0" w:color="auto"/>
            <w:bottom w:val="none" w:sz="0" w:space="0" w:color="auto"/>
            <w:right w:val="none" w:sz="0" w:space="0" w:color="auto"/>
          </w:divBdr>
        </w:div>
        <w:div w:id="753933441">
          <w:marLeft w:val="480"/>
          <w:marRight w:val="0"/>
          <w:marTop w:val="0"/>
          <w:marBottom w:val="0"/>
          <w:divBdr>
            <w:top w:val="none" w:sz="0" w:space="0" w:color="auto"/>
            <w:left w:val="none" w:sz="0" w:space="0" w:color="auto"/>
            <w:bottom w:val="none" w:sz="0" w:space="0" w:color="auto"/>
            <w:right w:val="none" w:sz="0" w:space="0" w:color="auto"/>
          </w:divBdr>
        </w:div>
        <w:div w:id="110979394">
          <w:marLeft w:val="480"/>
          <w:marRight w:val="0"/>
          <w:marTop w:val="0"/>
          <w:marBottom w:val="0"/>
          <w:divBdr>
            <w:top w:val="none" w:sz="0" w:space="0" w:color="auto"/>
            <w:left w:val="none" w:sz="0" w:space="0" w:color="auto"/>
            <w:bottom w:val="none" w:sz="0" w:space="0" w:color="auto"/>
            <w:right w:val="none" w:sz="0" w:space="0" w:color="auto"/>
          </w:divBdr>
        </w:div>
        <w:div w:id="697900299">
          <w:marLeft w:val="480"/>
          <w:marRight w:val="0"/>
          <w:marTop w:val="0"/>
          <w:marBottom w:val="0"/>
          <w:divBdr>
            <w:top w:val="none" w:sz="0" w:space="0" w:color="auto"/>
            <w:left w:val="none" w:sz="0" w:space="0" w:color="auto"/>
            <w:bottom w:val="none" w:sz="0" w:space="0" w:color="auto"/>
            <w:right w:val="none" w:sz="0" w:space="0" w:color="auto"/>
          </w:divBdr>
        </w:div>
        <w:div w:id="774524825">
          <w:marLeft w:val="480"/>
          <w:marRight w:val="0"/>
          <w:marTop w:val="0"/>
          <w:marBottom w:val="0"/>
          <w:divBdr>
            <w:top w:val="none" w:sz="0" w:space="0" w:color="auto"/>
            <w:left w:val="none" w:sz="0" w:space="0" w:color="auto"/>
            <w:bottom w:val="none" w:sz="0" w:space="0" w:color="auto"/>
            <w:right w:val="none" w:sz="0" w:space="0" w:color="auto"/>
          </w:divBdr>
        </w:div>
        <w:div w:id="1296373326">
          <w:marLeft w:val="480"/>
          <w:marRight w:val="0"/>
          <w:marTop w:val="0"/>
          <w:marBottom w:val="0"/>
          <w:divBdr>
            <w:top w:val="none" w:sz="0" w:space="0" w:color="auto"/>
            <w:left w:val="none" w:sz="0" w:space="0" w:color="auto"/>
            <w:bottom w:val="none" w:sz="0" w:space="0" w:color="auto"/>
            <w:right w:val="none" w:sz="0" w:space="0" w:color="auto"/>
          </w:divBdr>
        </w:div>
        <w:div w:id="942228580">
          <w:marLeft w:val="480"/>
          <w:marRight w:val="0"/>
          <w:marTop w:val="0"/>
          <w:marBottom w:val="0"/>
          <w:divBdr>
            <w:top w:val="none" w:sz="0" w:space="0" w:color="auto"/>
            <w:left w:val="none" w:sz="0" w:space="0" w:color="auto"/>
            <w:bottom w:val="none" w:sz="0" w:space="0" w:color="auto"/>
            <w:right w:val="none" w:sz="0" w:space="0" w:color="auto"/>
          </w:divBdr>
        </w:div>
        <w:div w:id="1105418963">
          <w:marLeft w:val="480"/>
          <w:marRight w:val="0"/>
          <w:marTop w:val="0"/>
          <w:marBottom w:val="0"/>
          <w:divBdr>
            <w:top w:val="none" w:sz="0" w:space="0" w:color="auto"/>
            <w:left w:val="none" w:sz="0" w:space="0" w:color="auto"/>
            <w:bottom w:val="none" w:sz="0" w:space="0" w:color="auto"/>
            <w:right w:val="none" w:sz="0" w:space="0" w:color="auto"/>
          </w:divBdr>
        </w:div>
        <w:div w:id="89277131">
          <w:marLeft w:val="480"/>
          <w:marRight w:val="0"/>
          <w:marTop w:val="0"/>
          <w:marBottom w:val="0"/>
          <w:divBdr>
            <w:top w:val="none" w:sz="0" w:space="0" w:color="auto"/>
            <w:left w:val="none" w:sz="0" w:space="0" w:color="auto"/>
            <w:bottom w:val="none" w:sz="0" w:space="0" w:color="auto"/>
            <w:right w:val="none" w:sz="0" w:space="0" w:color="auto"/>
          </w:divBdr>
        </w:div>
        <w:div w:id="2130397145">
          <w:marLeft w:val="480"/>
          <w:marRight w:val="0"/>
          <w:marTop w:val="0"/>
          <w:marBottom w:val="0"/>
          <w:divBdr>
            <w:top w:val="none" w:sz="0" w:space="0" w:color="auto"/>
            <w:left w:val="none" w:sz="0" w:space="0" w:color="auto"/>
            <w:bottom w:val="none" w:sz="0" w:space="0" w:color="auto"/>
            <w:right w:val="none" w:sz="0" w:space="0" w:color="auto"/>
          </w:divBdr>
        </w:div>
        <w:div w:id="1560705381">
          <w:marLeft w:val="480"/>
          <w:marRight w:val="0"/>
          <w:marTop w:val="0"/>
          <w:marBottom w:val="0"/>
          <w:divBdr>
            <w:top w:val="none" w:sz="0" w:space="0" w:color="auto"/>
            <w:left w:val="none" w:sz="0" w:space="0" w:color="auto"/>
            <w:bottom w:val="none" w:sz="0" w:space="0" w:color="auto"/>
            <w:right w:val="none" w:sz="0" w:space="0" w:color="auto"/>
          </w:divBdr>
        </w:div>
        <w:div w:id="1380468786">
          <w:marLeft w:val="480"/>
          <w:marRight w:val="0"/>
          <w:marTop w:val="0"/>
          <w:marBottom w:val="0"/>
          <w:divBdr>
            <w:top w:val="none" w:sz="0" w:space="0" w:color="auto"/>
            <w:left w:val="none" w:sz="0" w:space="0" w:color="auto"/>
            <w:bottom w:val="none" w:sz="0" w:space="0" w:color="auto"/>
            <w:right w:val="none" w:sz="0" w:space="0" w:color="auto"/>
          </w:divBdr>
        </w:div>
        <w:div w:id="1128012102">
          <w:marLeft w:val="480"/>
          <w:marRight w:val="0"/>
          <w:marTop w:val="0"/>
          <w:marBottom w:val="0"/>
          <w:divBdr>
            <w:top w:val="none" w:sz="0" w:space="0" w:color="auto"/>
            <w:left w:val="none" w:sz="0" w:space="0" w:color="auto"/>
            <w:bottom w:val="none" w:sz="0" w:space="0" w:color="auto"/>
            <w:right w:val="none" w:sz="0" w:space="0" w:color="auto"/>
          </w:divBdr>
        </w:div>
        <w:div w:id="624383413">
          <w:marLeft w:val="480"/>
          <w:marRight w:val="0"/>
          <w:marTop w:val="0"/>
          <w:marBottom w:val="0"/>
          <w:divBdr>
            <w:top w:val="none" w:sz="0" w:space="0" w:color="auto"/>
            <w:left w:val="none" w:sz="0" w:space="0" w:color="auto"/>
            <w:bottom w:val="none" w:sz="0" w:space="0" w:color="auto"/>
            <w:right w:val="none" w:sz="0" w:space="0" w:color="auto"/>
          </w:divBdr>
        </w:div>
        <w:div w:id="735862200">
          <w:marLeft w:val="480"/>
          <w:marRight w:val="0"/>
          <w:marTop w:val="0"/>
          <w:marBottom w:val="0"/>
          <w:divBdr>
            <w:top w:val="none" w:sz="0" w:space="0" w:color="auto"/>
            <w:left w:val="none" w:sz="0" w:space="0" w:color="auto"/>
            <w:bottom w:val="none" w:sz="0" w:space="0" w:color="auto"/>
            <w:right w:val="none" w:sz="0" w:space="0" w:color="auto"/>
          </w:divBdr>
        </w:div>
        <w:div w:id="284123902">
          <w:marLeft w:val="480"/>
          <w:marRight w:val="0"/>
          <w:marTop w:val="0"/>
          <w:marBottom w:val="0"/>
          <w:divBdr>
            <w:top w:val="none" w:sz="0" w:space="0" w:color="auto"/>
            <w:left w:val="none" w:sz="0" w:space="0" w:color="auto"/>
            <w:bottom w:val="none" w:sz="0" w:space="0" w:color="auto"/>
            <w:right w:val="none" w:sz="0" w:space="0" w:color="auto"/>
          </w:divBdr>
        </w:div>
        <w:div w:id="1158618046">
          <w:marLeft w:val="480"/>
          <w:marRight w:val="0"/>
          <w:marTop w:val="0"/>
          <w:marBottom w:val="0"/>
          <w:divBdr>
            <w:top w:val="none" w:sz="0" w:space="0" w:color="auto"/>
            <w:left w:val="none" w:sz="0" w:space="0" w:color="auto"/>
            <w:bottom w:val="none" w:sz="0" w:space="0" w:color="auto"/>
            <w:right w:val="none" w:sz="0" w:space="0" w:color="auto"/>
          </w:divBdr>
        </w:div>
        <w:div w:id="1781223899">
          <w:marLeft w:val="480"/>
          <w:marRight w:val="0"/>
          <w:marTop w:val="0"/>
          <w:marBottom w:val="0"/>
          <w:divBdr>
            <w:top w:val="none" w:sz="0" w:space="0" w:color="auto"/>
            <w:left w:val="none" w:sz="0" w:space="0" w:color="auto"/>
            <w:bottom w:val="none" w:sz="0" w:space="0" w:color="auto"/>
            <w:right w:val="none" w:sz="0" w:space="0" w:color="auto"/>
          </w:divBdr>
        </w:div>
        <w:div w:id="1701391410">
          <w:marLeft w:val="480"/>
          <w:marRight w:val="0"/>
          <w:marTop w:val="0"/>
          <w:marBottom w:val="0"/>
          <w:divBdr>
            <w:top w:val="none" w:sz="0" w:space="0" w:color="auto"/>
            <w:left w:val="none" w:sz="0" w:space="0" w:color="auto"/>
            <w:bottom w:val="none" w:sz="0" w:space="0" w:color="auto"/>
            <w:right w:val="none" w:sz="0" w:space="0" w:color="auto"/>
          </w:divBdr>
        </w:div>
        <w:div w:id="121923761">
          <w:marLeft w:val="480"/>
          <w:marRight w:val="0"/>
          <w:marTop w:val="0"/>
          <w:marBottom w:val="0"/>
          <w:divBdr>
            <w:top w:val="none" w:sz="0" w:space="0" w:color="auto"/>
            <w:left w:val="none" w:sz="0" w:space="0" w:color="auto"/>
            <w:bottom w:val="none" w:sz="0" w:space="0" w:color="auto"/>
            <w:right w:val="none" w:sz="0" w:space="0" w:color="auto"/>
          </w:divBdr>
        </w:div>
        <w:div w:id="1741756341">
          <w:marLeft w:val="480"/>
          <w:marRight w:val="0"/>
          <w:marTop w:val="0"/>
          <w:marBottom w:val="0"/>
          <w:divBdr>
            <w:top w:val="none" w:sz="0" w:space="0" w:color="auto"/>
            <w:left w:val="none" w:sz="0" w:space="0" w:color="auto"/>
            <w:bottom w:val="none" w:sz="0" w:space="0" w:color="auto"/>
            <w:right w:val="none" w:sz="0" w:space="0" w:color="auto"/>
          </w:divBdr>
        </w:div>
        <w:div w:id="3363240">
          <w:marLeft w:val="480"/>
          <w:marRight w:val="0"/>
          <w:marTop w:val="0"/>
          <w:marBottom w:val="0"/>
          <w:divBdr>
            <w:top w:val="none" w:sz="0" w:space="0" w:color="auto"/>
            <w:left w:val="none" w:sz="0" w:space="0" w:color="auto"/>
            <w:bottom w:val="none" w:sz="0" w:space="0" w:color="auto"/>
            <w:right w:val="none" w:sz="0" w:space="0" w:color="auto"/>
          </w:divBdr>
        </w:div>
        <w:div w:id="1150905575">
          <w:marLeft w:val="480"/>
          <w:marRight w:val="0"/>
          <w:marTop w:val="0"/>
          <w:marBottom w:val="0"/>
          <w:divBdr>
            <w:top w:val="none" w:sz="0" w:space="0" w:color="auto"/>
            <w:left w:val="none" w:sz="0" w:space="0" w:color="auto"/>
            <w:bottom w:val="none" w:sz="0" w:space="0" w:color="auto"/>
            <w:right w:val="none" w:sz="0" w:space="0" w:color="auto"/>
          </w:divBdr>
        </w:div>
        <w:div w:id="277639020">
          <w:marLeft w:val="480"/>
          <w:marRight w:val="0"/>
          <w:marTop w:val="0"/>
          <w:marBottom w:val="0"/>
          <w:divBdr>
            <w:top w:val="none" w:sz="0" w:space="0" w:color="auto"/>
            <w:left w:val="none" w:sz="0" w:space="0" w:color="auto"/>
            <w:bottom w:val="none" w:sz="0" w:space="0" w:color="auto"/>
            <w:right w:val="none" w:sz="0" w:space="0" w:color="auto"/>
          </w:divBdr>
        </w:div>
        <w:div w:id="673802135">
          <w:marLeft w:val="480"/>
          <w:marRight w:val="0"/>
          <w:marTop w:val="0"/>
          <w:marBottom w:val="0"/>
          <w:divBdr>
            <w:top w:val="none" w:sz="0" w:space="0" w:color="auto"/>
            <w:left w:val="none" w:sz="0" w:space="0" w:color="auto"/>
            <w:bottom w:val="none" w:sz="0" w:space="0" w:color="auto"/>
            <w:right w:val="none" w:sz="0" w:space="0" w:color="auto"/>
          </w:divBdr>
        </w:div>
        <w:div w:id="745228602">
          <w:marLeft w:val="480"/>
          <w:marRight w:val="0"/>
          <w:marTop w:val="0"/>
          <w:marBottom w:val="0"/>
          <w:divBdr>
            <w:top w:val="none" w:sz="0" w:space="0" w:color="auto"/>
            <w:left w:val="none" w:sz="0" w:space="0" w:color="auto"/>
            <w:bottom w:val="none" w:sz="0" w:space="0" w:color="auto"/>
            <w:right w:val="none" w:sz="0" w:space="0" w:color="auto"/>
          </w:divBdr>
        </w:div>
        <w:div w:id="1361079827">
          <w:marLeft w:val="480"/>
          <w:marRight w:val="0"/>
          <w:marTop w:val="0"/>
          <w:marBottom w:val="0"/>
          <w:divBdr>
            <w:top w:val="none" w:sz="0" w:space="0" w:color="auto"/>
            <w:left w:val="none" w:sz="0" w:space="0" w:color="auto"/>
            <w:bottom w:val="none" w:sz="0" w:space="0" w:color="auto"/>
            <w:right w:val="none" w:sz="0" w:space="0" w:color="auto"/>
          </w:divBdr>
        </w:div>
        <w:div w:id="1825244247">
          <w:marLeft w:val="480"/>
          <w:marRight w:val="0"/>
          <w:marTop w:val="0"/>
          <w:marBottom w:val="0"/>
          <w:divBdr>
            <w:top w:val="none" w:sz="0" w:space="0" w:color="auto"/>
            <w:left w:val="none" w:sz="0" w:space="0" w:color="auto"/>
            <w:bottom w:val="none" w:sz="0" w:space="0" w:color="auto"/>
            <w:right w:val="none" w:sz="0" w:space="0" w:color="auto"/>
          </w:divBdr>
        </w:div>
        <w:div w:id="407852542">
          <w:marLeft w:val="480"/>
          <w:marRight w:val="0"/>
          <w:marTop w:val="0"/>
          <w:marBottom w:val="0"/>
          <w:divBdr>
            <w:top w:val="none" w:sz="0" w:space="0" w:color="auto"/>
            <w:left w:val="none" w:sz="0" w:space="0" w:color="auto"/>
            <w:bottom w:val="none" w:sz="0" w:space="0" w:color="auto"/>
            <w:right w:val="none" w:sz="0" w:space="0" w:color="auto"/>
          </w:divBdr>
        </w:div>
        <w:div w:id="36858138">
          <w:marLeft w:val="480"/>
          <w:marRight w:val="0"/>
          <w:marTop w:val="0"/>
          <w:marBottom w:val="0"/>
          <w:divBdr>
            <w:top w:val="none" w:sz="0" w:space="0" w:color="auto"/>
            <w:left w:val="none" w:sz="0" w:space="0" w:color="auto"/>
            <w:bottom w:val="none" w:sz="0" w:space="0" w:color="auto"/>
            <w:right w:val="none" w:sz="0" w:space="0" w:color="auto"/>
          </w:divBdr>
        </w:div>
        <w:div w:id="876163824">
          <w:marLeft w:val="480"/>
          <w:marRight w:val="0"/>
          <w:marTop w:val="0"/>
          <w:marBottom w:val="0"/>
          <w:divBdr>
            <w:top w:val="none" w:sz="0" w:space="0" w:color="auto"/>
            <w:left w:val="none" w:sz="0" w:space="0" w:color="auto"/>
            <w:bottom w:val="none" w:sz="0" w:space="0" w:color="auto"/>
            <w:right w:val="none" w:sz="0" w:space="0" w:color="auto"/>
          </w:divBdr>
        </w:div>
        <w:div w:id="912618994">
          <w:marLeft w:val="480"/>
          <w:marRight w:val="0"/>
          <w:marTop w:val="0"/>
          <w:marBottom w:val="0"/>
          <w:divBdr>
            <w:top w:val="none" w:sz="0" w:space="0" w:color="auto"/>
            <w:left w:val="none" w:sz="0" w:space="0" w:color="auto"/>
            <w:bottom w:val="none" w:sz="0" w:space="0" w:color="auto"/>
            <w:right w:val="none" w:sz="0" w:space="0" w:color="auto"/>
          </w:divBdr>
        </w:div>
      </w:divsChild>
    </w:div>
    <w:div w:id="1868525224">
      <w:bodyDiv w:val="1"/>
      <w:marLeft w:val="0"/>
      <w:marRight w:val="0"/>
      <w:marTop w:val="0"/>
      <w:marBottom w:val="0"/>
      <w:divBdr>
        <w:top w:val="none" w:sz="0" w:space="0" w:color="auto"/>
        <w:left w:val="none" w:sz="0" w:space="0" w:color="auto"/>
        <w:bottom w:val="none" w:sz="0" w:space="0" w:color="auto"/>
        <w:right w:val="none" w:sz="0" w:space="0" w:color="auto"/>
      </w:divBdr>
    </w:div>
    <w:div w:id="1870684906">
      <w:bodyDiv w:val="1"/>
      <w:marLeft w:val="0"/>
      <w:marRight w:val="0"/>
      <w:marTop w:val="0"/>
      <w:marBottom w:val="0"/>
      <w:divBdr>
        <w:top w:val="none" w:sz="0" w:space="0" w:color="auto"/>
        <w:left w:val="none" w:sz="0" w:space="0" w:color="auto"/>
        <w:bottom w:val="none" w:sz="0" w:space="0" w:color="auto"/>
        <w:right w:val="none" w:sz="0" w:space="0" w:color="auto"/>
      </w:divBdr>
    </w:div>
    <w:div w:id="1871065210">
      <w:bodyDiv w:val="1"/>
      <w:marLeft w:val="0"/>
      <w:marRight w:val="0"/>
      <w:marTop w:val="0"/>
      <w:marBottom w:val="0"/>
      <w:divBdr>
        <w:top w:val="none" w:sz="0" w:space="0" w:color="auto"/>
        <w:left w:val="none" w:sz="0" w:space="0" w:color="auto"/>
        <w:bottom w:val="none" w:sz="0" w:space="0" w:color="auto"/>
        <w:right w:val="none" w:sz="0" w:space="0" w:color="auto"/>
      </w:divBdr>
    </w:div>
    <w:div w:id="1871146176">
      <w:bodyDiv w:val="1"/>
      <w:marLeft w:val="0"/>
      <w:marRight w:val="0"/>
      <w:marTop w:val="0"/>
      <w:marBottom w:val="0"/>
      <w:divBdr>
        <w:top w:val="none" w:sz="0" w:space="0" w:color="auto"/>
        <w:left w:val="none" w:sz="0" w:space="0" w:color="auto"/>
        <w:bottom w:val="none" w:sz="0" w:space="0" w:color="auto"/>
        <w:right w:val="none" w:sz="0" w:space="0" w:color="auto"/>
      </w:divBdr>
      <w:divsChild>
        <w:div w:id="1166819830">
          <w:marLeft w:val="480"/>
          <w:marRight w:val="0"/>
          <w:marTop w:val="0"/>
          <w:marBottom w:val="0"/>
          <w:divBdr>
            <w:top w:val="none" w:sz="0" w:space="0" w:color="auto"/>
            <w:left w:val="none" w:sz="0" w:space="0" w:color="auto"/>
            <w:bottom w:val="none" w:sz="0" w:space="0" w:color="auto"/>
            <w:right w:val="none" w:sz="0" w:space="0" w:color="auto"/>
          </w:divBdr>
        </w:div>
        <w:div w:id="58136254">
          <w:marLeft w:val="480"/>
          <w:marRight w:val="0"/>
          <w:marTop w:val="0"/>
          <w:marBottom w:val="0"/>
          <w:divBdr>
            <w:top w:val="none" w:sz="0" w:space="0" w:color="auto"/>
            <w:left w:val="none" w:sz="0" w:space="0" w:color="auto"/>
            <w:bottom w:val="none" w:sz="0" w:space="0" w:color="auto"/>
            <w:right w:val="none" w:sz="0" w:space="0" w:color="auto"/>
          </w:divBdr>
        </w:div>
        <w:div w:id="120928354">
          <w:marLeft w:val="480"/>
          <w:marRight w:val="0"/>
          <w:marTop w:val="0"/>
          <w:marBottom w:val="0"/>
          <w:divBdr>
            <w:top w:val="none" w:sz="0" w:space="0" w:color="auto"/>
            <w:left w:val="none" w:sz="0" w:space="0" w:color="auto"/>
            <w:bottom w:val="none" w:sz="0" w:space="0" w:color="auto"/>
            <w:right w:val="none" w:sz="0" w:space="0" w:color="auto"/>
          </w:divBdr>
        </w:div>
        <w:div w:id="400325675">
          <w:marLeft w:val="480"/>
          <w:marRight w:val="0"/>
          <w:marTop w:val="0"/>
          <w:marBottom w:val="0"/>
          <w:divBdr>
            <w:top w:val="none" w:sz="0" w:space="0" w:color="auto"/>
            <w:left w:val="none" w:sz="0" w:space="0" w:color="auto"/>
            <w:bottom w:val="none" w:sz="0" w:space="0" w:color="auto"/>
            <w:right w:val="none" w:sz="0" w:space="0" w:color="auto"/>
          </w:divBdr>
        </w:div>
        <w:div w:id="751245067">
          <w:marLeft w:val="480"/>
          <w:marRight w:val="0"/>
          <w:marTop w:val="0"/>
          <w:marBottom w:val="0"/>
          <w:divBdr>
            <w:top w:val="none" w:sz="0" w:space="0" w:color="auto"/>
            <w:left w:val="none" w:sz="0" w:space="0" w:color="auto"/>
            <w:bottom w:val="none" w:sz="0" w:space="0" w:color="auto"/>
            <w:right w:val="none" w:sz="0" w:space="0" w:color="auto"/>
          </w:divBdr>
        </w:div>
        <w:div w:id="2125028200">
          <w:marLeft w:val="480"/>
          <w:marRight w:val="0"/>
          <w:marTop w:val="0"/>
          <w:marBottom w:val="0"/>
          <w:divBdr>
            <w:top w:val="none" w:sz="0" w:space="0" w:color="auto"/>
            <w:left w:val="none" w:sz="0" w:space="0" w:color="auto"/>
            <w:bottom w:val="none" w:sz="0" w:space="0" w:color="auto"/>
            <w:right w:val="none" w:sz="0" w:space="0" w:color="auto"/>
          </w:divBdr>
        </w:div>
        <w:div w:id="1487673735">
          <w:marLeft w:val="480"/>
          <w:marRight w:val="0"/>
          <w:marTop w:val="0"/>
          <w:marBottom w:val="0"/>
          <w:divBdr>
            <w:top w:val="none" w:sz="0" w:space="0" w:color="auto"/>
            <w:left w:val="none" w:sz="0" w:space="0" w:color="auto"/>
            <w:bottom w:val="none" w:sz="0" w:space="0" w:color="auto"/>
            <w:right w:val="none" w:sz="0" w:space="0" w:color="auto"/>
          </w:divBdr>
        </w:div>
        <w:div w:id="1719234325">
          <w:marLeft w:val="480"/>
          <w:marRight w:val="0"/>
          <w:marTop w:val="0"/>
          <w:marBottom w:val="0"/>
          <w:divBdr>
            <w:top w:val="none" w:sz="0" w:space="0" w:color="auto"/>
            <w:left w:val="none" w:sz="0" w:space="0" w:color="auto"/>
            <w:bottom w:val="none" w:sz="0" w:space="0" w:color="auto"/>
            <w:right w:val="none" w:sz="0" w:space="0" w:color="auto"/>
          </w:divBdr>
        </w:div>
        <w:div w:id="550459012">
          <w:marLeft w:val="480"/>
          <w:marRight w:val="0"/>
          <w:marTop w:val="0"/>
          <w:marBottom w:val="0"/>
          <w:divBdr>
            <w:top w:val="none" w:sz="0" w:space="0" w:color="auto"/>
            <w:left w:val="none" w:sz="0" w:space="0" w:color="auto"/>
            <w:bottom w:val="none" w:sz="0" w:space="0" w:color="auto"/>
            <w:right w:val="none" w:sz="0" w:space="0" w:color="auto"/>
          </w:divBdr>
        </w:div>
        <w:div w:id="419330156">
          <w:marLeft w:val="480"/>
          <w:marRight w:val="0"/>
          <w:marTop w:val="0"/>
          <w:marBottom w:val="0"/>
          <w:divBdr>
            <w:top w:val="none" w:sz="0" w:space="0" w:color="auto"/>
            <w:left w:val="none" w:sz="0" w:space="0" w:color="auto"/>
            <w:bottom w:val="none" w:sz="0" w:space="0" w:color="auto"/>
            <w:right w:val="none" w:sz="0" w:space="0" w:color="auto"/>
          </w:divBdr>
        </w:div>
        <w:div w:id="1684354285">
          <w:marLeft w:val="480"/>
          <w:marRight w:val="0"/>
          <w:marTop w:val="0"/>
          <w:marBottom w:val="0"/>
          <w:divBdr>
            <w:top w:val="none" w:sz="0" w:space="0" w:color="auto"/>
            <w:left w:val="none" w:sz="0" w:space="0" w:color="auto"/>
            <w:bottom w:val="none" w:sz="0" w:space="0" w:color="auto"/>
            <w:right w:val="none" w:sz="0" w:space="0" w:color="auto"/>
          </w:divBdr>
        </w:div>
        <w:div w:id="128786705">
          <w:marLeft w:val="480"/>
          <w:marRight w:val="0"/>
          <w:marTop w:val="0"/>
          <w:marBottom w:val="0"/>
          <w:divBdr>
            <w:top w:val="none" w:sz="0" w:space="0" w:color="auto"/>
            <w:left w:val="none" w:sz="0" w:space="0" w:color="auto"/>
            <w:bottom w:val="none" w:sz="0" w:space="0" w:color="auto"/>
            <w:right w:val="none" w:sz="0" w:space="0" w:color="auto"/>
          </w:divBdr>
        </w:div>
        <w:div w:id="718360777">
          <w:marLeft w:val="480"/>
          <w:marRight w:val="0"/>
          <w:marTop w:val="0"/>
          <w:marBottom w:val="0"/>
          <w:divBdr>
            <w:top w:val="none" w:sz="0" w:space="0" w:color="auto"/>
            <w:left w:val="none" w:sz="0" w:space="0" w:color="auto"/>
            <w:bottom w:val="none" w:sz="0" w:space="0" w:color="auto"/>
            <w:right w:val="none" w:sz="0" w:space="0" w:color="auto"/>
          </w:divBdr>
        </w:div>
        <w:div w:id="1057781080">
          <w:marLeft w:val="480"/>
          <w:marRight w:val="0"/>
          <w:marTop w:val="0"/>
          <w:marBottom w:val="0"/>
          <w:divBdr>
            <w:top w:val="none" w:sz="0" w:space="0" w:color="auto"/>
            <w:left w:val="none" w:sz="0" w:space="0" w:color="auto"/>
            <w:bottom w:val="none" w:sz="0" w:space="0" w:color="auto"/>
            <w:right w:val="none" w:sz="0" w:space="0" w:color="auto"/>
          </w:divBdr>
        </w:div>
        <w:div w:id="1638953089">
          <w:marLeft w:val="480"/>
          <w:marRight w:val="0"/>
          <w:marTop w:val="0"/>
          <w:marBottom w:val="0"/>
          <w:divBdr>
            <w:top w:val="none" w:sz="0" w:space="0" w:color="auto"/>
            <w:left w:val="none" w:sz="0" w:space="0" w:color="auto"/>
            <w:bottom w:val="none" w:sz="0" w:space="0" w:color="auto"/>
            <w:right w:val="none" w:sz="0" w:space="0" w:color="auto"/>
          </w:divBdr>
        </w:div>
        <w:div w:id="1081803074">
          <w:marLeft w:val="480"/>
          <w:marRight w:val="0"/>
          <w:marTop w:val="0"/>
          <w:marBottom w:val="0"/>
          <w:divBdr>
            <w:top w:val="none" w:sz="0" w:space="0" w:color="auto"/>
            <w:left w:val="none" w:sz="0" w:space="0" w:color="auto"/>
            <w:bottom w:val="none" w:sz="0" w:space="0" w:color="auto"/>
            <w:right w:val="none" w:sz="0" w:space="0" w:color="auto"/>
          </w:divBdr>
        </w:div>
        <w:div w:id="975992929">
          <w:marLeft w:val="480"/>
          <w:marRight w:val="0"/>
          <w:marTop w:val="0"/>
          <w:marBottom w:val="0"/>
          <w:divBdr>
            <w:top w:val="none" w:sz="0" w:space="0" w:color="auto"/>
            <w:left w:val="none" w:sz="0" w:space="0" w:color="auto"/>
            <w:bottom w:val="none" w:sz="0" w:space="0" w:color="auto"/>
            <w:right w:val="none" w:sz="0" w:space="0" w:color="auto"/>
          </w:divBdr>
        </w:div>
        <w:div w:id="1416364458">
          <w:marLeft w:val="480"/>
          <w:marRight w:val="0"/>
          <w:marTop w:val="0"/>
          <w:marBottom w:val="0"/>
          <w:divBdr>
            <w:top w:val="none" w:sz="0" w:space="0" w:color="auto"/>
            <w:left w:val="none" w:sz="0" w:space="0" w:color="auto"/>
            <w:bottom w:val="none" w:sz="0" w:space="0" w:color="auto"/>
            <w:right w:val="none" w:sz="0" w:space="0" w:color="auto"/>
          </w:divBdr>
        </w:div>
        <w:div w:id="1814442776">
          <w:marLeft w:val="480"/>
          <w:marRight w:val="0"/>
          <w:marTop w:val="0"/>
          <w:marBottom w:val="0"/>
          <w:divBdr>
            <w:top w:val="none" w:sz="0" w:space="0" w:color="auto"/>
            <w:left w:val="none" w:sz="0" w:space="0" w:color="auto"/>
            <w:bottom w:val="none" w:sz="0" w:space="0" w:color="auto"/>
            <w:right w:val="none" w:sz="0" w:space="0" w:color="auto"/>
          </w:divBdr>
        </w:div>
        <w:div w:id="699404168">
          <w:marLeft w:val="480"/>
          <w:marRight w:val="0"/>
          <w:marTop w:val="0"/>
          <w:marBottom w:val="0"/>
          <w:divBdr>
            <w:top w:val="none" w:sz="0" w:space="0" w:color="auto"/>
            <w:left w:val="none" w:sz="0" w:space="0" w:color="auto"/>
            <w:bottom w:val="none" w:sz="0" w:space="0" w:color="auto"/>
            <w:right w:val="none" w:sz="0" w:space="0" w:color="auto"/>
          </w:divBdr>
        </w:div>
        <w:div w:id="1549028833">
          <w:marLeft w:val="480"/>
          <w:marRight w:val="0"/>
          <w:marTop w:val="0"/>
          <w:marBottom w:val="0"/>
          <w:divBdr>
            <w:top w:val="none" w:sz="0" w:space="0" w:color="auto"/>
            <w:left w:val="none" w:sz="0" w:space="0" w:color="auto"/>
            <w:bottom w:val="none" w:sz="0" w:space="0" w:color="auto"/>
            <w:right w:val="none" w:sz="0" w:space="0" w:color="auto"/>
          </w:divBdr>
        </w:div>
        <w:div w:id="1038774759">
          <w:marLeft w:val="480"/>
          <w:marRight w:val="0"/>
          <w:marTop w:val="0"/>
          <w:marBottom w:val="0"/>
          <w:divBdr>
            <w:top w:val="none" w:sz="0" w:space="0" w:color="auto"/>
            <w:left w:val="none" w:sz="0" w:space="0" w:color="auto"/>
            <w:bottom w:val="none" w:sz="0" w:space="0" w:color="auto"/>
            <w:right w:val="none" w:sz="0" w:space="0" w:color="auto"/>
          </w:divBdr>
        </w:div>
        <w:div w:id="1689015913">
          <w:marLeft w:val="480"/>
          <w:marRight w:val="0"/>
          <w:marTop w:val="0"/>
          <w:marBottom w:val="0"/>
          <w:divBdr>
            <w:top w:val="none" w:sz="0" w:space="0" w:color="auto"/>
            <w:left w:val="none" w:sz="0" w:space="0" w:color="auto"/>
            <w:bottom w:val="none" w:sz="0" w:space="0" w:color="auto"/>
            <w:right w:val="none" w:sz="0" w:space="0" w:color="auto"/>
          </w:divBdr>
        </w:div>
        <w:div w:id="555630884">
          <w:marLeft w:val="480"/>
          <w:marRight w:val="0"/>
          <w:marTop w:val="0"/>
          <w:marBottom w:val="0"/>
          <w:divBdr>
            <w:top w:val="none" w:sz="0" w:space="0" w:color="auto"/>
            <w:left w:val="none" w:sz="0" w:space="0" w:color="auto"/>
            <w:bottom w:val="none" w:sz="0" w:space="0" w:color="auto"/>
            <w:right w:val="none" w:sz="0" w:space="0" w:color="auto"/>
          </w:divBdr>
        </w:div>
        <w:div w:id="232546818">
          <w:marLeft w:val="480"/>
          <w:marRight w:val="0"/>
          <w:marTop w:val="0"/>
          <w:marBottom w:val="0"/>
          <w:divBdr>
            <w:top w:val="none" w:sz="0" w:space="0" w:color="auto"/>
            <w:left w:val="none" w:sz="0" w:space="0" w:color="auto"/>
            <w:bottom w:val="none" w:sz="0" w:space="0" w:color="auto"/>
            <w:right w:val="none" w:sz="0" w:space="0" w:color="auto"/>
          </w:divBdr>
        </w:div>
        <w:div w:id="2120686160">
          <w:marLeft w:val="480"/>
          <w:marRight w:val="0"/>
          <w:marTop w:val="0"/>
          <w:marBottom w:val="0"/>
          <w:divBdr>
            <w:top w:val="none" w:sz="0" w:space="0" w:color="auto"/>
            <w:left w:val="none" w:sz="0" w:space="0" w:color="auto"/>
            <w:bottom w:val="none" w:sz="0" w:space="0" w:color="auto"/>
            <w:right w:val="none" w:sz="0" w:space="0" w:color="auto"/>
          </w:divBdr>
        </w:div>
        <w:div w:id="2108304419">
          <w:marLeft w:val="480"/>
          <w:marRight w:val="0"/>
          <w:marTop w:val="0"/>
          <w:marBottom w:val="0"/>
          <w:divBdr>
            <w:top w:val="none" w:sz="0" w:space="0" w:color="auto"/>
            <w:left w:val="none" w:sz="0" w:space="0" w:color="auto"/>
            <w:bottom w:val="none" w:sz="0" w:space="0" w:color="auto"/>
            <w:right w:val="none" w:sz="0" w:space="0" w:color="auto"/>
          </w:divBdr>
        </w:div>
        <w:div w:id="1455296758">
          <w:marLeft w:val="480"/>
          <w:marRight w:val="0"/>
          <w:marTop w:val="0"/>
          <w:marBottom w:val="0"/>
          <w:divBdr>
            <w:top w:val="none" w:sz="0" w:space="0" w:color="auto"/>
            <w:left w:val="none" w:sz="0" w:space="0" w:color="auto"/>
            <w:bottom w:val="none" w:sz="0" w:space="0" w:color="auto"/>
            <w:right w:val="none" w:sz="0" w:space="0" w:color="auto"/>
          </w:divBdr>
        </w:div>
        <w:div w:id="1076366302">
          <w:marLeft w:val="480"/>
          <w:marRight w:val="0"/>
          <w:marTop w:val="0"/>
          <w:marBottom w:val="0"/>
          <w:divBdr>
            <w:top w:val="none" w:sz="0" w:space="0" w:color="auto"/>
            <w:left w:val="none" w:sz="0" w:space="0" w:color="auto"/>
            <w:bottom w:val="none" w:sz="0" w:space="0" w:color="auto"/>
            <w:right w:val="none" w:sz="0" w:space="0" w:color="auto"/>
          </w:divBdr>
        </w:div>
        <w:div w:id="1640576224">
          <w:marLeft w:val="480"/>
          <w:marRight w:val="0"/>
          <w:marTop w:val="0"/>
          <w:marBottom w:val="0"/>
          <w:divBdr>
            <w:top w:val="none" w:sz="0" w:space="0" w:color="auto"/>
            <w:left w:val="none" w:sz="0" w:space="0" w:color="auto"/>
            <w:bottom w:val="none" w:sz="0" w:space="0" w:color="auto"/>
            <w:right w:val="none" w:sz="0" w:space="0" w:color="auto"/>
          </w:divBdr>
        </w:div>
        <w:div w:id="465976696">
          <w:marLeft w:val="480"/>
          <w:marRight w:val="0"/>
          <w:marTop w:val="0"/>
          <w:marBottom w:val="0"/>
          <w:divBdr>
            <w:top w:val="none" w:sz="0" w:space="0" w:color="auto"/>
            <w:left w:val="none" w:sz="0" w:space="0" w:color="auto"/>
            <w:bottom w:val="none" w:sz="0" w:space="0" w:color="auto"/>
            <w:right w:val="none" w:sz="0" w:space="0" w:color="auto"/>
          </w:divBdr>
        </w:div>
        <w:div w:id="790975021">
          <w:marLeft w:val="480"/>
          <w:marRight w:val="0"/>
          <w:marTop w:val="0"/>
          <w:marBottom w:val="0"/>
          <w:divBdr>
            <w:top w:val="none" w:sz="0" w:space="0" w:color="auto"/>
            <w:left w:val="none" w:sz="0" w:space="0" w:color="auto"/>
            <w:bottom w:val="none" w:sz="0" w:space="0" w:color="auto"/>
            <w:right w:val="none" w:sz="0" w:space="0" w:color="auto"/>
          </w:divBdr>
        </w:div>
        <w:div w:id="984165292">
          <w:marLeft w:val="480"/>
          <w:marRight w:val="0"/>
          <w:marTop w:val="0"/>
          <w:marBottom w:val="0"/>
          <w:divBdr>
            <w:top w:val="none" w:sz="0" w:space="0" w:color="auto"/>
            <w:left w:val="none" w:sz="0" w:space="0" w:color="auto"/>
            <w:bottom w:val="none" w:sz="0" w:space="0" w:color="auto"/>
            <w:right w:val="none" w:sz="0" w:space="0" w:color="auto"/>
          </w:divBdr>
        </w:div>
        <w:div w:id="1909264864">
          <w:marLeft w:val="480"/>
          <w:marRight w:val="0"/>
          <w:marTop w:val="0"/>
          <w:marBottom w:val="0"/>
          <w:divBdr>
            <w:top w:val="none" w:sz="0" w:space="0" w:color="auto"/>
            <w:left w:val="none" w:sz="0" w:space="0" w:color="auto"/>
            <w:bottom w:val="none" w:sz="0" w:space="0" w:color="auto"/>
            <w:right w:val="none" w:sz="0" w:space="0" w:color="auto"/>
          </w:divBdr>
        </w:div>
        <w:div w:id="1401712111">
          <w:marLeft w:val="480"/>
          <w:marRight w:val="0"/>
          <w:marTop w:val="0"/>
          <w:marBottom w:val="0"/>
          <w:divBdr>
            <w:top w:val="none" w:sz="0" w:space="0" w:color="auto"/>
            <w:left w:val="none" w:sz="0" w:space="0" w:color="auto"/>
            <w:bottom w:val="none" w:sz="0" w:space="0" w:color="auto"/>
            <w:right w:val="none" w:sz="0" w:space="0" w:color="auto"/>
          </w:divBdr>
        </w:div>
        <w:div w:id="422993403">
          <w:marLeft w:val="480"/>
          <w:marRight w:val="0"/>
          <w:marTop w:val="0"/>
          <w:marBottom w:val="0"/>
          <w:divBdr>
            <w:top w:val="none" w:sz="0" w:space="0" w:color="auto"/>
            <w:left w:val="none" w:sz="0" w:space="0" w:color="auto"/>
            <w:bottom w:val="none" w:sz="0" w:space="0" w:color="auto"/>
            <w:right w:val="none" w:sz="0" w:space="0" w:color="auto"/>
          </w:divBdr>
        </w:div>
        <w:div w:id="231550852">
          <w:marLeft w:val="480"/>
          <w:marRight w:val="0"/>
          <w:marTop w:val="0"/>
          <w:marBottom w:val="0"/>
          <w:divBdr>
            <w:top w:val="none" w:sz="0" w:space="0" w:color="auto"/>
            <w:left w:val="none" w:sz="0" w:space="0" w:color="auto"/>
            <w:bottom w:val="none" w:sz="0" w:space="0" w:color="auto"/>
            <w:right w:val="none" w:sz="0" w:space="0" w:color="auto"/>
          </w:divBdr>
        </w:div>
        <w:div w:id="1906724618">
          <w:marLeft w:val="480"/>
          <w:marRight w:val="0"/>
          <w:marTop w:val="0"/>
          <w:marBottom w:val="0"/>
          <w:divBdr>
            <w:top w:val="none" w:sz="0" w:space="0" w:color="auto"/>
            <w:left w:val="none" w:sz="0" w:space="0" w:color="auto"/>
            <w:bottom w:val="none" w:sz="0" w:space="0" w:color="auto"/>
            <w:right w:val="none" w:sz="0" w:space="0" w:color="auto"/>
          </w:divBdr>
        </w:div>
        <w:div w:id="1330671056">
          <w:marLeft w:val="480"/>
          <w:marRight w:val="0"/>
          <w:marTop w:val="0"/>
          <w:marBottom w:val="0"/>
          <w:divBdr>
            <w:top w:val="none" w:sz="0" w:space="0" w:color="auto"/>
            <w:left w:val="none" w:sz="0" w:space="0" w:color="auto"/>
            <w:bottom w:val="none" w:sz="0" w:space="0" w:color="auto"/>
            <w:right w:val="none" w:sz="0" w:space="0" w:color="auto"/>
          </w:divBdr>
        </w:div>
        <w:div w:id="1643802638">
          <w:marLeft w:val="480"/>
          <w:marRight w:val="0"/>
          <w:marTop w:val="0"/>
          <w:marBottom w:val="0"/>
          <w:divBdr>
            <w:top w:val="none" w:sz="0" w:space="0" w:color="auto"/>
            <w:left w:val="none" w:sz="0" w:space="0" w:color="auto"/>
            <w:bottom w:val="none" w:sz="0" w:space="0" w:color="auto"/>
            <w:right w:val="none" w:sz="0" w:space="0" w:color="auto"/>
          </w:divBdr>
        </w:div>
        <w:div w:id="1932857563">
          <w:marLeft w:val="480"/>
          <w:marRight w:val="0"/>
          <w:marTop w:val="0"/>
          <w:marBottom w:val="0"/>
          <w:divBdr>
            <w:top w:val="none" w:sz="0" w:space="0" w:color="auto"/>
            <w:left w:val="none" w:sz="0" w:space="0" w:color="auto"/>
            <w:bottom w:val="none" w:sz="0" w:space="0" w:color="auto"/>
            <w:right w:val="none" w:sz="0" w:space="0" w:color="auto"/>
          </w:divBdr>
        </w:div>
        <w:div w:id="746079668">
          <w:marLeft w:val="480"/>
          <w:marRight w:val="0"/>
          <w:marTop w:val="0"/>
          <w:marBottom w:val="0"/>
          <w:divBdr>
            <w:top w:val="none" w:sz="0" w:space="0" w:color="auto"/>
            <w:left w:val="none" w:sz="0" w:space="0" w:color="auto"/>
            <w:bottom w:val="none" w:sz="0" w:space="0" w:color="auto"/>
            <w:right w:val="none" w:sz="0" w:space="0" w:color="auto"/>
          </w:divBdr>
        </w:div>
        <w:div w:id="710762810">
          <w:marLeft w:val="480"/>
          <w:marRight w:val="0"/>
          <w:marTop w:val="0"/>
          <w:marBottom w:val="0"/>
          <w:divBdr>
            <w:top w:val="none" w:sz="0" w:space="0" w:color="auto"/>
            <w:left w:val="none" w:sz="0" w:space="0" w:color="auto"/>
            <w:bottom w:val="none" w:sz="0" w:space="0" w:color="auto"/>
            <w:right w:val="none" w:sz="0" w:space="0" w:color="auto"/>
          </w:divBdr>
        </w:div>
        <w:div w:id="597911919">
          <w:marLeft w:val="480"/>
          <w:marRight w:val="0"/>
          <w:marTop w:val="0"/>
          <w:marBottom w:val="0"/>
          <w:divBdr>
            <w:top w:val="none" w:sz="0" w:space="0" w:color="auto"/>
            <w:left w:val="none" w:sz="0" w:space="0" w:color="auto"/>
            <w:bottom w:val="none" w:sz="0" w:space="0" w:color="auto"/>
            <w:right w:val="none" w:sz="0" w:space="0" w:color="auto"/>
          </w:divBdr>
        </w:div>
        <w:div w:id="1753043453">
          <w:marLeft w:val="480"/>
          <w:marRight w:val="0"/>
          <w:marTop w:val="0"/>
          <w:marBottom w:val="0"/>
          <w:divBdr>
            <w:top w:val="none" w:sz="0" w:space="0" w:color="auto"/>
            <w:left w:val="none" w:sz="0" w:space="0" w:color="auto"/>
            <w:bottom w:val="none" w:sz="0" w:space="0" w:color="auto"/>
            <w:right w:val="none" w:sz="0" w:space="0" w:color="auto"/>
          </w:divBdr>
        </w:div>
        <w:div w:id="2144806517">
          <w:marLeft w:val="480"/>
          <w:marRight w:val="0"/>
          <w:marTop w:val="0"/>
          <w:marBottom w:val="0"/>
          <w:divBdr>
            <w:top w:val="none" w:sz="0" w:space="0" w:color="auto"/>
            <w:left w:val="none" w:sz="0" w:space="0" w:color="auto"/>
            <w:bottom w:val="none" w:sz="0" w:space="0" w:color="auto"/>
            <w:right w:val="none" w:sz="0" w:space="0" w:color="auto"/>
          </w:divBdr>
        </w:div>
        <w:div w:id="1891186637">
          <w:marLeft w:val="480"/>
          <w:marRight w:val="0"/>
          <w:marTop w:val="0"/>
          <w:marBottom w:val="0"/>
          <w:divBdr>
            <w:top w:val="none" w:sz="0" w:space="0" w:color="auto"/>
            <w:left w:val="none" w:sz="0" w:space="0" w:color="auto"/>
            <w:bottom w:val="none" w:sz="0" w:space="0" w:color="auto"/>
            <w:right w:val="none" w:sz="0" w:space="0" w:color="auto"/>
          </w:divBdr>
        </w:div>
        <w:div w:id="1594631025">
          <w:marLeft w:val="480"/>
          <w:marRight w:val="0"/>
          <w:marTop w:val="0"/>
          <w:marBottom w:val="0"/>
          <w:divBdr>
            <w:top w:val="none" w:sz="0" w:space="0" w:color="auto"/>
            <w:left w:val="none" w:sz="0" w:space="0" w:color="auto"/>
            <w:bottom w:val="none" w:sz="0" w:space="0" w:color="auto"/>
            <w:right w:val="none" w:sz="0" w:space="0" w:color="auto"/>
          </w:divBdr>
        </w:div>
        <w:div w:id="1148084316">
          <w:marLeft w:val="480"/>
          <w:marRight w:val="0"/>
          <w:marTop w:val="0"/>
          <w:marBottom w:val="0"/>
          <w:divBdr>
            <w:top w:val="none" w:sz="0" w:space="0" w:color="auto"/>
            <w:left w:val="none" w:sz="0" w:space="0" w:color="auto"/>
            <w:bottom w:val="none" w:sz="0" w:space="0" w:color="auto"/>
            <w:right w:val="none" w:sz="0" w:space="0" w:color="auto"/>
          </w:divBdr>
        </w:div>
        <w:div w:id="1055080294">
          <w:marLeft w:val="480"/>
          <w:marRight w:val="0"/>
          <w:marTop w:val="0"/>
          <w:marBottom w:val="0"/>
          <w:divBdr>
            <w:top w:val="none" w:sz="0" w:space="0" w:color="auto"/>
            <w:left w:val="none" w:sz="0" w:space="0" w:color="auto"/>
            <w:bottom w:val="none" w:sz="0" w:space="0" w:color="auto"/>
            <w:right w:val="none" w:sz="0" w:space="0" w:color="auto"/>
          </w:divBdr>
        </w:div>
        <w:div w:id="1271204138">
          <w:marLeft w:val="480"/>
          <w:marRight w:val="0"/>
          <w:marTop w:val="0"/>
          <w:marBottom w:val="0"/>
          <w:divBdr>
            <w:top w:val="none" w:sz="0" w:space="0" w:color="auto"/>
            <w:left w:val="none" w:sz="0" w:space="0" w:color="auto"/>
            <w:bottom w:val="none" w:sz="0" w:space="0" w:color="auto"/>
            <w:right w:val="none" w:sz="0" w:space="0" w:color="auto"/>
          </w:divBdr>
        </w:div>
        <w:div w:id="182979402">
          <w:marLeft w:val="480"/>
          <w:marRight w:val="0"/>
          <w:marTop w:val="0"/>
          <w:marBottom w:val="0"/>
          <w:divBdr>
            <w:top w:val="none" w:sz="0" w:space="0" w:color="auto"/>
            <w:left w:val="none" w:sz="0" w:space="0" w:color="auto"/>
            <w:bottom w:val="none" w:sz="0" w:space="0" w:color="auto"/>
            <w:right w:val="none" w:sz="0" w:space="0" w:color="auto"/>
          </w:divBdr>
        </w:div>
        <w:div w:id="367921326">
          <w:marLeft w:val="480"/>
          <w:marRight w:val="0"/>
          <w:marTop w:val="0"/>
          <w:marBottom w:val="0"/>
          <w:divBdr>
            <w:top w:val="none" w:sz="0" w:space="0" w:color="auto"/>
            <w:left w:val="none" w:sz="0" w:space="0" w:color="auto"/>
            <w:bottom w:val="none" w:sz="0" w:space="0" w:color="auto"/>
            <w:right w:val="none" w:sz="0" w:space="0" w:color="auto"/>
          </w:divBdr>
        </w:div>
        <w:div w:id="136187678">
          <w:marLeft w:val="480"/>
          <w:marRight w:val="0"/>
          <w:marTop w:val="0"/>
          <w:marBottom w:val="0"/>
          <w:divBdr>
            <w:top w:val="none" w:sz="0" w:space="0" w:color="auto"/>
            <w:left w:val="none" w:sz="0" w:space="0" w:color="auto"/>
            <w:bottom w:val="none" w:sz="0" w:space="0" w:color="auto"/>
            <w:right w:val="none" w:sz="0" w:space="0" w:color="auto"/>
          </w:divBdr>
        </w:div>
        <w:div w:id="1946037512">
          <w:marLeft w:val="480"/>
          <w:marRight w:val="0"/>
          <w:marTop w:val="0"/>
          <w:marBottom w:val="0"/>
          <w:divBdr>
            <w:top w:val="none" w:sz="0" w:space="0" w:color="auto"/>
            <w:left w:val="none" w:sz="0" w:space="0" w:color="auto"/>
            <w:bottom w:val="none" w:sz="0" w:space="0" w:color="auto"/>
            <w:right w:val="none" w:sz="0" w:space="0" w:color="auto"/>
          </w:divBdr>
        </w:div>
        <w:div w:id="399796356">
          <w:marLeft w:val="480"/>
          <w:marRight w:val="0"/>
          <w:marTop w:val="0"/>
          <w:marBottom w:val="0"/>
          <w:divBdr>
            <w:top w:val="none" w:sz="0" w:space="0" w:color="auto"/>
            <w:left w:val="none" w:sz="0" w:space="0" w:color="auto"/>
            <w:bottom w:val="none" w:sz="0" w:space="0" w:color="auto"/>
            <w:right w:val="none" w:sz="0" w:space="0" w:color="auto"/>
          </w:divBdr>
        </w:div>
        <w:div w:id="945382283">
          <w:marLeft w:val="480"/>
          <w:marRight w:val="0"/>
          <w:marTop w:val="0"/>
          <w:marBottom w:val="0"/>
          <w:divBdr>
            <w:top w:val="none" w:sz="0" w:space="0" w:color="auto"/>
            <w:left w:val="none" w:sz="0" w:space="0" w:color="auto"/>
            <w:bottom w:val="none" w:sz="0" w:space="0" w:color="auto"/>
            <w:right w:val="none" w:sz="0" w:space="0" w:color="auto"/>
          </w:divBdr>
        </w:div>
        <w:div w:id="1840003801">
          <w:marLeft w:val="480"/>
          <w:marRight w:val="0"/>
          <w:marTop w:val="0"/>
          <w:marBottom w:val="0"/>
          <w:divBdr>
            <w:top w:val="none" w:sz="0" w:space="0" w:color="auto"/>
            <w:left w:val="none" w:sz="0" w:space="0" w:color="auto"/>
            <w:bottom w:val="none" w:sz="0" w:space="0" w:color="auto"/>
            <w:right w:val="none" w:sz="0" w:space="0" w:color="auto"/>
          </w:divBdr>
        </w:div>
        <w:div w:id="839392308">
          <w:marLeft w:val="480"/>
          <w:marRight w:val="0"/>
          <w:marTop w:val="0"/>
          <w:marBottom w:val="0"/>
          <w:divBdr>
            <w:top w:val="none" w:sz="0" w:space="0" w:color="auto"/>
            <w:left w:val="none" w:sz="0" w:space="0" w:color="auto"/>
            <w:bottom w:val="none" w:sz="0" w:space="0" w:color="auto"/>
            <w:right w:val="none" w:sz="0" w:space="0" w:color="auto"/>
          </w:divBdr>
        </w:div>
        <w:div w:id="2058627697">
          <w:marLeft w:val="480"/>
          <w:marRight w:val="0"/>
          <w:marTop w:val="0"/>
          <w:marBottom w:val="0"/>
          <w:divBdr>
            <w:top w:val="none" w:sz="0" w:space="0" w:color="auto"/>
            <w:left w:val="none" w:sz="0" w:space="0" w:color="auto"/>
            <w:bottom w:val="none" w:sz="0" w:space="0" w:color="auto"/>
            <w:right w:val="none" w:sz="0" w:space="0" w:color="auto"/>
          </w:divBdr>
        </w:div>
        <w:div w:id="1437366635">
          <w:marLeft w:val="480"/>
          <w:marRight w:val="0"/>
          <w:marTop w:val="0"/>
          <w:marBottom w:val="0"/>
          <w:divBdr>
            <w:top w:val="none" w:sz="0" w:space="0" w:color="auto"/>
            <w:left w:val="none" w:sz="0" w:space="0" w:color="auto"/>
            <w:bottom w:val="none" w:sz="0" w:space="0" w:color="auto"/>
            <w:right w:val="none" w:sz="0" w:space="0" w:color="auto"/>
          </w:divBdr>
        </w:div>
        <w:div w:id="389230815">
          <w:marLeft w:val="480"/>
          <w:marRight w:val="0"/>
          <w:marTop w:val="0"/>
          <w:marBottom w:val="0"/>
          <w:divBdr>
            <w:top w:val="none" w:sz="0" w:space="0" w:color="auto"/>
            <w:left w:val="none" w:sz="0" w:space="0" w:color="auto"/>
            <w:bottom w:val="none" w:sz="0" w:space="0" w:color="auto"/>
            <w:right w:val="none" w:sz="0" w:space="0" w:color="auto"/>
          </w:divBdr>
        </w:div>
        <w:div w:id="1996252542">
          <w:marLeft w:val="480"/>
          <w:marRight w:val="0"/>
          <w:marTop w:val="0"/>
          <w:marBottom w:val="0"/>
          <w:divBdr>
            <w:top w:val="none" w:sz="0" w:space="0" w:color="auto"/>
            <w:left w:val="none" w:sz="0" w:space="0" w:color="auto"/>
            <w:bottom w:val="none" w:sz="0" w:space="0" w:color="auto"/>
            <w:right w:val="none" w:sz="0" w:space="0" w:color="auto"/>
          </w:divBdr>
        </w:div>
        <w:div w:id="648484282">
          <w:marLeft w:val="480"/>
          <w:marRight w:val="0"/>
          <w:marTop w:val="0"/>
          <w:marBottom w:val="0"/>
          <w:divBdr>
            <w:top w:val="none" w:sz="0" w:space="0" w:color="auto"/>
            <w:left w:val="none" w:sz="0" w:space="0" w:color="auto"/>
            <w:bottom w:val="none" w:sz="0" w:space="0" w:color="auto"/>
            <w:right w:val="none" w:sz="0" w:space="0" w:color="auto"/>
          </w:divBdr>
        </w:div>
        <w:div w:id="354157850">
          <w:marLeft w:val="480"/>
          <w:marRight w:val="0"/>
          <w:marTop w:val="0"/>
          <w:marBottom w:val="0"/>
          <w:divBdr>
            <w:top w:val="none" w:sz="0" w:space="0" w:color="auto"/>
            <w:left w:val="none" w:sz="0" w:space="0" w:color="auto"/>
            <w:bottom w:val="none" w:sz="0" w:space="0" w:color="auto"/>
            <w:right w:val="none" w:sz="0" w:space="0" w:color="auto"/>
          </w:divBdr>
        </w:div>
        <w:div w:id="1089077832">
          <w:marLeft w:val="480"/>
          <w:marRight w:val="0"/>
          <w:marTop w:val="0"/>
          <w:marBottom w:val="0"/>
          <w:divBdr>
            <w:top w:val="none" w:sz="0" w:space="0" w:color="auto"/>
            <w:left w:val="none" w:sz="0" w:space="0" w:color="auto"/>
            <w:bottom w:val="none" w:sz="0" w:space="0" w:color="auto"/>
            <w:right w:val="none" w:sz="0" w:space="0" w:color="auto"/>
          </w:divBdr>
        </w:div>
        <w:div w:id="499853147">
          <w:marLeft w:val="480"/>
          <w:marRight w:val="0"/>
          <w:marTop w:val="0"/>
          <w:marBottom w:val="0"/>
          <w:divBdr>
            <w:top w:val="none" w:sz="0" w:space="0" w:color="auto"/>
            <w:left w:val="none" w:sz="0" w:space="0" w:color="auto"/>
            <w:bottom w:val="none" w:sz="0" w:space="0" w:color="auto"/>
            <w:right w:val="none" w:sz="0" w:space="0" w:color="auto"/>
          </w:divBdr>
        </w:div>
        <w:div w:id="1514563563">
          <w:marLeft w:val="480"/>
          <w:marRight w:val="0"/>
          <w:marTop w:val="0"/>
          <w:marBottom w:val="0"/>
          <w:divBdr>
            <w:top w:val="none" w:sz="0" w:space="0" w:color="auto"/>
            <w:left w:val="none" w:sz="0" w:space="0" w:color="auto"/>
            <w:bottom w:val="none" w:sz="0" w:space="0" w:color="auto"/>
            <w:right w:val="none" w:sz="0" w:space="0" w:color="auto"/>
          </w:divBdr>
        </w:div>
        <w:div w:id="1187252363">
          <w:marLeft w:val="480"/>
          <w:marRight w:val="0"/>
          <w:marTop w:val="0"/>
          <w:marBottom w:val="0"/>
          <w:divBdr>
            <w:top w:val="none" w:sz="0" w:space="0" w:color="auto"/>
            <w:left w:val="none" w:sz="0" w:space="0" w:color="auto"/>
            <w:bottom w:val="none" w:sz="0" w:space="0" w:color="auto"/>
            <w:right w:val="none" w:sz="0" w:space="0" w:color="auto"/>
          </w:divBdr>
        </w:div>
        <w:div w:id="1439371916">
          <w:marLeft w:val="480"/>
          <w:marRight w:val="0"/>
          <w:marTop w:val="0"/>
          <w:marBottom w:val="0"/>
          <w:divBdr>
            <w:top w:val="none" w:sz="0" w:space="0" w:color="auto"/>
            <w:left w:val="none" w:sz="0" w:space="0" w:color="auto"/>
            <w:bottom w:val="none" w:sz="0" w:space="0" w:color="auto"/>
            <w:right w:val="none" w:sz="0" w:space="0" w:color="auto"/>
          </w:divBdr>
        </w:div>
        <w:div w:id="397870731">
          <w:marLeft w:val="480"/>
          <w:marRight w:val="0"/>
          <w:marTop w:val="0"/>
          <w:marBottom w:val="0"/>
          <w:divBdr>
            <w:top w:val="none" w:sz="0" w:space="0" w:color="auto"/>
            <w:left w:val="none" w:sz="0" w:space="0" w:color="auto"/>
            <w:bottom w:val="none" w:sz="0" w:space="0" w:color="auto"/>
            <w:right w:val="none" w:sz="0" w:space="0" w:color="auto"/>
          </w:divBdr>
        </w:div>
        <w:div w:id="499466913">
          <w:marLeft w:val="480"/>
          <w:marRight w:val="0"/>
          <w:marTop w:val="0"/>
          <w:marBottom w:val="0"/>
          <w:divBdr>
            <w:top w:val="none" w:sz="0" w:space="0" w:color="auto"/>
            <w:left w:val="none" w:sz="0" w:space="0" w:color="auto"/>
            <w:bottom w:val="none" w:sz="0" w:space="0" w:color="auto"/>
            <w:right w:val="none" w:sz="0" w:space="0" w:color="auto"/>
          </w:divBdr>
        </w:div>
        <w:div w:id="724959936">
          <w:marLeft w:val="480"/>
          <w:marRight w:val="0"/>
          <w:marTop w:val="0"/>
          <w:marBottom w:val="0"/>
          <w:divBdr>
            <w:top w:val="none" w:sz="0" w:space="0" w:color="auto"/>
            <w:left w:val="none" w:sz="0" w:space="0" w:color="auto"/>
            <w:bottom w:val="none" w:sz="0" w:space="0" w:color="auto"/>
            <w:right w:val="none" w:sz="0" w:space="0" w:color="auto"/>
          </w:divBdr>
        </w:div>
        <w:div w:id="6443311">
          <w:marLeft w:val="480"/>
          <w:marRight w:val="0"/>
          <w:marTop w:val="0"/>
          <w:marBottom w:val="0"/>
          <w:divBdr>
            <w:top w:val="none" w:sz="0" w:space="0" w:color="auto"/>
            <w:left w:val="none" w:sz="0" w:space="0" w:color="auto"/>
            <w:bottom w:val="none" w:sz="0" w:space="0" w:color="auto"/>
            <w:right w:val="none" w:sz="0" w:space="0" w:color="auto"/>
          </w:divBdr>
        </w:div>
        <w:div w:id="546333165">
          <w:marLeft w:val="480"/>
          <w:marRight w:val="0"/>
          <w:marTop w:val="0"/>
          <w:marBottom w:val="0"/>
          <w:divBdr>
            <w:top w:val="none" w:sz="0" w:space="0" w:color="auto"/>
            <w:left w:val="none" w:sz="0" w:space="0" w:color="auto"/>
            <w:bottom w:val="none" w:sz="0" w:space="0" w:color="auto"/>
            <w:right w:val="none" w:sz="0" w:space="0" w:color="auto"/>
          </w:divBdr>
        </w:div>
        <w:div w:id="1958028526">
          <w:marLeft w:val="480"/>
          <w:marRight w:val="0"/>
          <w:marTop w:val="0"/>
          <w:marBottom w:val="0"/>
          <w:divBdr>
            <w:top w:val="none" w:sz="0" w:space="0" w:color="auto"/>
            <w:left w:val="none" w:sz="0" w:space="0" w:color="auto"/>
            <w:bottom w:val="none" w:sz="0" w:space="0" w:color="auto"/>
            <w:right w:val="none" w:sz="0" w:space="0" w:color="auto"/>
          </w:divBdr>
        </w:div>
        <w:div w:id="1501895072">
          <w:marLeft w:val="480"/>
          <w:marRight w:val="0"/>
          <w:marTop w:val="0"/>
          <w:marBottom w:val="0"/>
          <w:divBdr>
            <w:top w:val="none" w:sz="0" w:space="0" w:color="auto"/>
            <w:left w:val="none" w:sz="0" w:space="0" w:color="auto"/>
            <w:bottom w:val="none" w:sz="0" w:space="0" w:color="auto"/>
            <w:right w:val="none" w:sz="0" w:space="0" w:color="auto"/>
          </w:divBdr>
        </w:div>
        <w:div w:id="704251427">
          <w:marLeft w:val="480"/>
          <w:marRight w:val="0"/>
          <w:marTop w:val="0"/>
          <w:marBottom w:val="0"/>
          <w:divBdr>
            <w:top w:val="none" w:sz="0" w:space="0" w:color="auto"/>
            <w:left w:val="none" w:sz="0" w:space="0" w:color="auto"/>
            <w:bottom w:val="none" w:sz="0" w:space="0" w:color="auto"/>
            <w:right w:val="none" w:sz="0" w:space="0" w:color="auto"/>
          </w:divBdr>
        </w:div>
        <w:div w:id="1764035526">
          <w:marLeft w:val="480"/>
          <w:marRight w:val="0"/>
          <w:marTop w:val="0"/>
          <w:marBottom w:val="0"/>
          <w:divBdr>
            <w:top w:val="none" w:sz="0" w:space="0" w:color="auto"/>
            <w:left w:val="none" w:sz="0" w:space="0" w:color="auto"/>
            <w:bottom w:val="none" w:sz="0" w:space="0" w:color="auto"/>
            <w:right w:val="none" w:sz="0" w:space="0" w:color="auto"/>
          </w:divBdr>
        </w:div>
        <w:div w:id="1044133414">
          <w:marLeft w:val="480"/>
          <w:marRight w:val="0"/>
          <w:marTop w:val="0"/>
          <w:marBottom w:val="0"/>
          <w:divBdr>
            <w:top w:val="none" w:sz="0" w:space="0" w:color="auto"/>
            <w:left w:val="none" w:sz="0" w:space="0" w:color="auto"/>
            <w:bottom w:val="none" w:sz="0" w:space="0" w:color="auto"/>
            <w:right w:val="none" w:sz="0" w:space="0" w:color="auto"/>
          </w:divBdr>
        </w:div>
        <w:div w:id="1769039931">
          <w:marLeft w:val="480"/>
          <w:marRight w:val="0"/>
          <w:marTop w:val="0"/>
          <w:marBottom w:val="0"/>
          <w:divBdr>
            <w:top w:val="none" w:sz="0" w:space="0" w:color="auto"/>
            <w:left w:val="none" w:sz="0" w:space="0" w:color="auto"/>
            <w:bottom w:val="none" w:sz="0" w:space="0" w:color="auto"/>
            <w:right w:val="none" w:sz="0" w:space="0" w:color="auto"/>
          </w:divBdr>
        </w:div>
        <w:div w:id="1208226824">
          <w:marLeft w:val="480"/>
          <w:marRight w:val="0"/>
          <w:marTop w:val="0"/>
          <w:marBottom w:val="0"/>
          <w:divBdr>
            <w:top w:val="none" w:sz="0" w:space="0" w:color="auto"/>
            <w:left w:val="none" w:sz="0" w:space="0" w:color="auto"/>
            <w:bottom w:val="none" w:sz="0" w:space="0" w:color="auto"/>
            <w:right w:val="none" w:sz="0" w:space="0" w:color="auto"/>
          </w:divBdr>
        </w:div>
        <w:div w:id="2137792278">
          <w:marLeft w:val="480"/>
          <w:marRight w:val="0"/>
          <w:marTop w:val="0"/>
          <w:marBottom w:val="0"/>
          <w:divBdr>
            <w:top w:val="none" w:sz="0" w:space="0" w:color="auto"/>
            <w:left w:val="none" w:sz="0" w:space="0" w:color="auto"/>
            <w:bottom w:val="none" w:sz="0" w:space="0" w:color="auto"/>
            <w:right w:val="none" w:sz="0" w:space="0" w:color="auto"/>
          </w:divBdr>
        </w:div>
        <w:div w:id="846946211">
          <w:marLeft w:val="480"/>
          <w:marRight w:val="0"/>
          <w:marTop w:val="0"/>
          <w:marBottom w:val="0"/>
          <w:divBdr>
            <w:top w:val="none" w:sz="0" w:space="0" w:color="auto"/>
            <w:left w:val="none" w:sz="0" w:space="0" w:color="auto"/>
            <w:bottom w:val="none" w:sz="0" w:space="0" w:color="auto"/>
            <w:right w:val="none" w:sz="0" w:space="0" w:color="auto"/>
          </w:divBdr>
        </w:div>
        <w:div w:id="181164691">
          <w:marLeft w:val="480"/>
          <w:marRight w:val="0"/>
          <w:marTop w:val="0"/>
          <w:marBottom w:val="0"/>
          <w:divBdr>
            <w:top w:val="none" w:sz="0" w:space="0" w:color="auto"/>
            <w:left w:val="none" w:sz="0" w:space="0" w:color="auto"/>
            <w:bottom w:val="none" w:sz="0" w:space="0" w:color="auto"/>
            <w:right w:val="none" w:sz="0" w:space="0" w:color="auto"/>
          </w:divBdr>
        </w:div>
        <w:div w:id="1718507436">
          <w:marLeft w:val="480"/>
          <w:marRight w:val="0"/>
          <w:marTop w:val="0"/>
          <w:marBottom w:val="0"/>
          <w:divBdr>
            <w:top w:val="none" w:sz="0" w:space="0" w:color="auto"/>
            <w:left w:val="none" w:sz="0" w:space="0" w:color="auto"/>
            <w:bottom w:val="none" w:sz="0" w:space="0" w:color="auto"/>
            <w:right w:val="none" w:sz="0" w:space="0" w:color="auto"/>
          </w:divBdr>
        </w:div>
        <w:div w:id="136993050">
          <w:marLeft w:val="480"/>
          <w:marRight w:val="0"/>
          <w:marTop w:val="0"/>
          <w:marBottom w:val="0"/>
          <w:divBdr>
            <w:top w:val="none" w:sz="0" w:space="0" w:color="auto"/>
            <w:left w:val="none" w:sz="0" w:space="0" w:color="auto"/>
            <w:bottom w:val="none" w:sz="0" w:space="0" w:color="auto"/>
            <w:right w:val="none" w:sz="0" w:space="0" w:color="auto"/>
          </w:divBdr>
        </w:div>
        <w:div w:id="1813518310">
          <w:marLeft w:val="480"/>
          <w:marRight w:val="0"/>
          <w:marTop w:val="0"/>
          <w:marBottom w:val="0"/>
          <w:divBdr>
            <w:top w:val="none" w:sz="0" w:space="0" w:color="auto"/>
            <w:left w:val="none" w:sz="0" w:space="0" w:color="auto"/>
            <w:bottom w:val="none" w:sz="0" w:space="0" w:color="auto"/>
            <w:right w:val="none" w:sz="0" w:space="0" w:color="auto"/>
          </w:divBdr>
        </w:div>
        <w:div w:id="1468476869">
          <w:marLeft w:val="480"/>
          <w:marRight w:val="0"/>
          <w:marTop w:val="0"/>
          <w:marBottom w:val="0"/>
          <w:divBdr>
            <w:top w:val="none" w:sz="0" w:space="0" w:color="auto"/>
            <w:left w:val="none" w:sz="0" w:space="0" w:color="auto"/>
            <w:bottom w:val="none" w:sz="0" w:space="0" w:color="auto"/>
            <w:right w:val="none" w:sz="0" w:space="0" w:color="auto"/>
          </w:divBdr>
        </w:div>
        <w:div w:id="27075884">
          <w:marLeft w:val="480"/>
          <w:marRight w:val="0"/>
          <w:marTop w:val="0"/>
          <w:marBottom w:val="0"/>
          <w:divBdr>
            <w:top w:val="none" w:sz="0" w:space="0" w:color="auto"/>
            <w:left w:val="none" w:sz="0" w:space="0" w:color="auto"/>
            <w:bottom w:val="none" w:sz="0" w:space="0" w:color="auto"/>
            <w:right w:val="none" w:sz="0" w:space="0" w:color="auto"/>
          </w:divBdr>
        </w:div>
        <w:div w:id="306589502">
          <w:marLeft w:val="480"/>
          <w:marRight w:val="0"/>
          <w:marTop w:val="0"/>
          <w:marBottom w:val="0"/>
          <w:divBdr>
            <w:top w:val="none" w:sz="0" w:space="0" w:color="auto"/>
            <w:left w:val="none" w:sz="0" w:space="0" w:color="auto"/>
            <w:bottom w:val="none" w:sz="0" w:space="0" w:color="auto"/>
            <w:right w:val="none" w:sz="0" w:space="0" w:color="auto"/>
          </w:divBdr>
        </w:div>
        <w:div w:id="1819691458">
          <w:marLeft w:val="480"/>
          <w:marRight w:val="0"/>
          <w:marTop w:val="0"/>
          <w:marBottom w:val="0"/>
          <w:divBdr>
            <w:top w:val="none" w:sz="0" w:space="0" w:color="auto"/>
            <w:left w:val="none" w:sz="0" w:space="0" w:color="auto"/>
            <w:bottom w:val="none" w:sz="0" w:space="0" w:color="auto"/>
            <w:right w:val="none" w:sz="0" w:space="0" w:color="auto"/>
          </w:divBdr>
        </w:div>
        <w:div w:id="966543501">
          <w:marLeft w:val="480"/>
          <w:marRight w:val="0"/>
          <w:marTop w:val="0"/>
          <w:marBottom w:val="0"/>
          <w:divBdr>
            <w:top w:val="none" w:sz="0" w:space="0" w:color="auto"/>
            <w:left w:val="none" w:sz="0" w:space="0" w:color="auto"/>
            <w:bottom w:val="none" w:sz="0" w:space="0" w:color="auto"/>
            <w:right w:val="none" w:sz="0" w:space="0" w:color="auto"/>
          </w:divBdr>
        </w:div>
        <w:div w:id="1882590717">
          <w:marLeft w:val="480"/>
          <w:marRight w:val="0"/>
          <w:marTop w:val="0"/>
          <w:marBottom w:val="0"/>
          <w:divBdr>
            <w:top w:val="none" w:sz="0" w:space="0" w:color="auto"/>
            <w:left w:val="none" w:sz="0" w:space="0" w:color="auto"/>
            <w:bottom w:val="none" w:sz="0" w:space="0" w:color="auto"/>
            <w:right w:val="none" w:sz="0" w:space="0" w:color="auto"/>
          </w:divBdr>
        </w:div>
        <w:div w:id="892889683">
          <w:marLeft w:val="480"/>
          <w:marRight w:val="0"/>
          <w:marTop w:val="0"/>
          <w:marBottom w:val="0"/>
          <w:divBdr>
            <w:top w:val="none" w:sz="0" w:space="0" w:color="auto"/>
            <w:left w:val="none" w:sz="0" w:space="0" w:color="auto"/>
            <w:bottom w:val="none" w:sz="0" w:space="0" w:color="auto"/>
            <w:right w:val="none" w:sz="0" w:space="0" w:color="auto"/>
          </w:divBdr>
        </w:div>
        <w:div w:id="224031531">
          <w:marLeft w:val="480"/>
          <w:marRight w:val="0"/>
          <w:marTop w:val="0"/>
          <w:marBottom w:val="0"/>
          <w:divBdr>
            <w:top w:val="none" w:sz="0" w:space="0" w:color="auto"/>
            <w:left w:val="none" w:sz="0" w:space="0" w:color="auto"/>
            <w:bottom w:val="none" w:sz="0" w:space="0" w:color="auto"/>
            <w:right w:val="none" w:sz="0" w:space="0" w:color="auto"/>
          </w:divBdr>
        </w:div>
      </w:divsChild>
    </w:div>
    <w:div w:id="1872304434">
      <w:bodyDiv w:val="1"/>
      <w:marLeft w:val="0"/>
      <w:marRight w:val="0"/>
      <w:marTop w:val="0"/>
      <w:marBottom w:val="0"/>
      <w:divBdr>
        <w:top w:val="none" w:sz="0" w:space="0" w:color="auto"/>
        <w:left w:val="none" w:sz="0" w:space="0" w:color="auto"/>
        <w:bottom w:val="none" w:sz="0" w:space="0" w:color="auto"/>
        <w:right w:val="none" w:sz="0" w:space="0" w:color="auto"/>
      </w:divBdr>
    </w:div>
    <w:div w:id="1874807796">
      <w:bodyDiv w:val="1"/>
      <w:marLeft w:val="0"/>
      <w:marRight w:val="0"/>
      <w:marTop w:val="0"/>
      <w:marBottom w:val="0"/>
      <w:divBdr>
        <w:top w:val="none" w:sz="0" w:space="0" w:color="auto"/>
        <w:left w:val="none" w:sz="0" w:space="0" w:color="auto"/>
        <w:bottom w:val="none" w:sz="0" w:space="0" w:color="auto"/>
        <w:right w:val="none" w:sz="0" w:space="0" w:color="auto"/>
      </w:divBdr>
      <w:divsChild>
        <w:div w:id="560485001">
          <w:marLeft w:val="480"/>
          <w:marRight w:val="0"/>
          <w:marTop w:val="0"/>
          <w:marBottom w:val="0"/>
          <w:divBdr>
            <w:top w:val="none" w:sz="0" w:space="0" w:color="auto"/>
            <w:left w:val="none" w:sz="0" w:space="0" w:color="auto"/>
            <w:bottom w:val="none" w:sz="0" w:space="0" w:color="auto"/>
            <w:right w:val="none" w:sz="0" w:space="0" w:color="auto"/>
          </w:divBdr>
        </w:div>
        <w:div w:id="50006963">
          <w:marLeft w:val="480"/>
          <w:marRight w:val="0"/>
          <w:marTop w:val="0"/>
          <w:marBottom w:val="0"/>
          <w:divBdr>
            <w:top w:val="none" w:sz="0" w:space="0" w:color="auto"/>
            <w:left w:val="none" w:sz="0" w:space="0" w:color="auto"/>
            <w:bottom w:val="none" w:sz="0" w:space="0" w:color="auto"/>
            <w:right w:val="none" w:sz="0" w:space="0" w:color="auto"/>
          </w:divBdr>
        </w:div>
        <w:div w:id="1843349469">
          <w:marLeft w:val="480"/>
          <w:marRight w:val="0"/>
          <w:marTop w:val="0"/>
          <w:marBottom w:val="0"/>
          <w:divBdr>
            <w:top w:val="none" w:sz="0" w:space="0" w:color="auto"/>
            <w:left w:val="none" w:sz="0" w:space="0" w:color="auto"/>
            <w:bottom w:val="none" w:sz="0" w:space="0" w:color="auto"/>
            <w:right w:val="none" w:sz="0" w:space="0" w:color="auto"/>
          </w:divBdr>
        </w:div>
        <w:div w:id="307630347">
          <w:marLeft w:val="480"/>
          <w:marRight w:val="0"/>
          <w:marTop w:val="0"/>
          <w:marBottom w:val="0"/>
          <w:divBdr>
            <w:top w:val="none" w:sz="0" w:space="0" w:color="auto"/>
            <w:left w:val="none" w:sz="0" w:space="0" w:color="auto"/>
            <w:bottom w:val="none" w:sz="0" w:space="0" w:color="auto"/>
            <w:right w:val="none" w:sz="0" w:space="0" w:color="auto"/>
          </w:divBdr>
        </w:div>
        <w:div w:id="1364866710">
          <w:marLeft w:val="480"/>
          <w:marRight w:val="0"/>
          <w:marTop w:val="0"/>
          <w:marBottom w:val="0"/>
          <w:divBdr>
            <w:top w:val="none" w:sz="0" w:space="0" w:color="auto"/>
            <w:left w:val="none" w:sz="0" w:space="0" w:color="auto"/>
            <w:bottom w:val="none" w:sz="0" w:space="0" w:color="auto"/>
            <w:right w:val="none" w:sz="0" w:space="0" w:color="auto"/>
          </w:divBdr>
        </w:div>
        <w:div w:id="1046291723">
          <w:marLeft w:val="480"/>
          <w:marRight w:val="0"/>
          <w:marTop w:val="0"/>
          <w:marBottom w:val="0"/>
          <w:divBdr>
            <w:top w:val="none" w:sz="0" w:space="0" w:color="auto"/>
            <w:left w:val="none" w:sz="0" w:space="0" w:color="auto"/>
            <w:bottom w:val="none" w:sz="0" w:space="0" w:color="auto"/>
            <w:right w:val="none" w:sz="0" w:space="0" w:color="auto"/>
          </w:divBdr>
        </w:div>
        <w:div w:id="966201483">
          <w:marLeft w:val="480"/>
          <w:marRight w:val="0"/>
          <w:marTop w:val="0"/>
          <w:marBottom w:val="0"/>
          <w:divBdr>
            <w:top w:val="none" w:sz="0" w:space="0" w:color="auto"/>
            <w:left w:val="none" w:sz="0" w:space="0" w:color="auto"/>
            <w:bottom w:val="none" w:sz="0" w:space="0" w:color="auto"/>
            <w:right w:val="none" w:sz="0" w:space="0" w:color="auto"/>
          </w:divBdr>
        </w:div>
        <w:div w:id="771777018">
          <w:marLeft w:val="480"/>
          <w:marRight w:val="0"/>
          <w:marTop w:val="0"/>
          <w:marBottom w:val="0"/>
          <w:divBdr>
            <w:top w:val="none" w:sz="0" w:space="0" w:color="auto"/>
            <w:left w:val="none" w:sz="0" w:space="0" w:color="auto"/>
            <w:bottom w:val="none" w:sz="0" w:space="0" w:color="auto"/>
            <w:right w:val="none" w:sz="0" w:space="0" w:color="auto"/>
          </w:divBdr>
        </w:div>
        <w:div w:id="1337540437">
          <w:marLeft w:val="480"/>
          <w:marRight w:val="0"/>
          <w:marTop w:val="0"/>
          <w:marBottom w:val="0"/>
          <w:divBdr>
            <w:top w:val="none" w:sz="0" w:space="0" w:color="auto"/>
            <w:left w:val="none" w:sz="0" w:space="0" w:color="auto"/>
            <w:bottom w:val="none" w:sz="0" w:space="0" w:color="auto"/>
            <w:right w:val="none" w:sz="0" w:space="0" w:color="auto"/>
          </w:divBdr>
        </w:div>
        <w:div w:id="713893635">
          <w:marLeft w:val="480"/>
          <w:marRight w:val="0"/>
          <w:marTop w:val="0"/>
          <w:marBottom w:val="0"/>
          <w:divBdr>
            <w:top w:val="none" w:sz="0" w:space="0" w:color="auto"/>
            <w:left w:val="none" w:sz="0" w:space="0" w:color="auto"/>
            <w:bottom w:val="none" w:sz="0" w:space="0" w:color="auto"/>
            <w:right w:val="none" w:sz="0" w:space="0" w:color="auto"/>
          </w:divBdr>
        </w:div>
        <w:div w:id="558631735">
          <w:marLeft w:val="480"/>
          <w:marRight w:val="0"/>
          <w:marTop w:val="0"/>
          <w:marBottom w:val="0"/>
          <w:divBdr>
            <w:top w:val="none" w:sz="0" w:space="0" w:color="auto"/>
            <w:left w:val="none" w:sz="0" w:space="0" w:color="auto"/>
            <w:bottom w:val="none" w:sz="0" w:space="0" w:color="auto"/>
            <w:right w:val="none" w:sz="0" w:space="0" w:color="auto"/>
          </w:divBdr>
        </w:div>
        <w:div w:id="1244221419">
          <w:marLeft w:val="480"/>
          <w:marRight w:val="0"/>
          <w:marTop w:val="0"/>
          <w:marBottom w:val="0"/>
          <w:divBdr>
            <w:top w:val="none" w:sz="0" w:space="0" w:color="auto"/>
            <w:left w:val="none" w:sz="0" w:space="0" w:color="auto"/>
            <w:bottom w:val="none" w:sz="0" w:space="0" w:color="auto"/>
            <w:right w:val="none" w:sz="0" w:space="0" w:color="auto"/>
          </w:divBdr>
        </w:div>
        <w:div w:id="447360724">
          <w:marLeft w:val="480"/>
          <w:marRight w:val="0"/>
          <w:marTop w:val="0"/>
          <w:marBottom w:val="0"/>
          <w:divBdr>
            <w:top w:val="none" w:sz="0" w:space="0" w:color="auto"/>
            <w:left w:val="none" w:sz="0" w:space="0" w:color="auto"/>
            <w:bottom w:val="none" w:sz="0" w:space="0" w:color="auto"/>
            <w:right w:val="none" w:sz="0" w:space="0" w:color="auto"/>
          </w:divBdr>
        </w:div>
        <w:div w:id="112678499">
          <w:marLeft w:val="480"/>
          <w:marRight w:val="0"/>
          <w:marTop w:val="0"/>
          <w:marBottom w:val="0"/>
          <w:divBdr>
            <w:top w:val="none" w:sz="0" w:space="0" w:color="auto"/>
            <w:left w:val="none" w:sz="0" w:space="0" w:color="auto"/>
            <w:bottom w:val="none" w:sz="0" w:space="0" w:color="auto"/>
            <w:right w:val="none" w:sz="0" w:space="0" w:color="auto"/>
          </w:divBdr>
        </w:div>
        <w:div w:id="657655572">
          <w:marLeft w:val="480"/>
          <w:marRight w:val="0"/>
          <w:marTop w:val="0"/>
          <w:marBottom w:val="0"/>
          <w:divBdr>
            <w:top w:val="none" w:sz="0" w:space="0" w:color="auto"/>
            <w:left w:val="none" w:sz="0" w:space="0" w:color="auto"/>
            <w:bottom w:val="none" w:sz="0" w:space="0" w:color="auto"/>
            <w:right w:val="none" w:sz="0" w:space="0" w:color="auto"/>
          </w:divBdr>
        </w:div>
        <w:div w:id="173811366">
          <w:marLeft w:val="480"/>
          <w:marRight w:val="0"/>
          <w:marTop w:val="0"/>
          <w:marBottom w:val="0"/>
          <w:divBdr>
            <w:top w:val="none" w:sz="0" w:space="0" w:color="auto"/>
            <w:left w:val="none" w:sz="0" w:space="0" w:color="auto"/>
            <w:bottom w:val="none" w:sz="0" w:space="0" w:color="auto"/>
            <w:right w:val="none" w:sz="0" w:space="0" w:color="auto"/>
          </w:divBdr>
        </w:div>
        <w:div w:id="1397313540">
          <w:marLeft w:val="480"/>
          <w:marRight w:val="0"/>
          <w:marTop w:val="0"/>
          <w:marBottom w:val="0"/>
          <w:divBdr>
            <w:top w:val="none" w:sz="0" w:space="0" w:color="auto"/>
            <w:left w:val="none" w:sz="0" w:space="0" w:color="auto"/>
            <w:bottom w:val="none" w:sz="0" w:space="0" w:color="auto"/>
            <w:right w:val="none" w:sz="0" w:space="0" w:color="auto"/>
          </w:divBdr>
        </w:div>
        <w:div w:id="1508329075">
          <w:marLeft w:val="480"/>
          <w:marRight w:val="0"/>
          <w:marTop w:val="0"/>
          <w:marBottom w:val="0"/>
          <w:divBdr>
            <w:top w:val="none" w:sz="0" w:space="0" w:color="auto"/>
            <w:left w:val="none" w:sz="0" w:space="0" w:color="auto"/>
            <w:bottom w:val="none" w:sz="0" w:space="0" w:color="auto"/>
            <w:right w:val="none" w:sz="0" w:space="0" w:color="auto"/>
          </w:divBdr>
        </w:div>
        <w:div w:id="877594671">
          <w:marLeft w:val="480"/>
          <w:marRight w:val="0"/>
          <w:marTop w:val="0"/>
          <w:marBottom w:val="0"/>
          <w:divBdr>
            <w:top w:val="none" w:sz="0" w:space="0" w:color="auto"/>
            <w:left w:val="none" w:sz="0" w:space="0" w:color="auto"/>
            <w:bottom w:val="none" w:sz="0" w:space="0" w:color="auto"/>
            <w:right w:val="none" w:sz="0" w:space="0" w:color="auto"/>
          </w:divBdr>
        </w:div>
        <w:div w:id="126317237">
          <w:marLeft w:val="480"/>
          <w:marRight w:val="0"/>
          <w:marTop w:val="0"/>
          <w:marBottom w:val="0"/>
          <w:divBdr>
            <w:top w:val="none" w:sz="0" w:space="0" w:color="auto"/>
            <w:left w:val="none" w:sz="0" w:space="0" w:color="auto"/>
            <w:bottom w:val="none" w:sz="0" w:space="0" w:color="auto"/>
            <w:right w:val="none" w:sz="0" w:space="0" w:color="auto"/>
          </w:divBdr>
        </w:div>
        <w:div w:id="634527334">
          <w:marLeft w:val="480"/>
          <w:marRight w:val="0"/>
          <w:marTop w:val="0"/>
          <w:marBottom w:val="0"/>
          <w:divBdr>
            <w:top w:val="none" w:sz="0" w:space="0" w:color="auto"/>
            <w:left w:val="none" w:sz="0" w:space="0" w:color="auto"/>
            <w:bottom w:val="none" w:sz="0" w:space="0" w:color="auto"/>
            <w:right w:val="none" w:sz="0" w:space="0" w:color="auto"/>
          </w:divBdr>
        </w:div>
        <w:div w:id="877739627">
          <w:marLeft w:val="480"/>
          <w:marRight w:val="0"/>
          <w:marTop w:val="0"/>
          <w:marBottom w:val="0"/>
          <w:divBdr>
            <w:top w:val="none" w:sz="0" w:space="0" w:color="auto"/>
            <w:left w:val="none" w:sz="0" w:space="0" w:color="auto"/>
            <w:bottom w:val="none" w:sz="0" w:space="0" w:color="auto"/>
            <w:right w:val="none" w:sz="0" w:space="0" w:color="auto"/>
          </w:divBdr>
        </w:div>
        <w:div w:id="595599728">
          <w:marLeft w:val="480"/>
          <w:marRight w:val="0"/>
          <w:marTop w:val="0"/>
          <w:marBottom w:val="0"/>
          <w:divBdr>
            <w:top w:val="none" w:sz="0" w:space="0" w:color="auto"/>
            <w:left w:val="none" w:sz="0" w:space="0" w:color="auto"/>
            <w:bottom w:val="none" w:sz="0" w:space="0" w:color="auto"/>
            <w:right w:val="none" w:sz="0" w:space="0" w:color="auto"/>
          </w:divBdr>
        </w:div>
        <w:div w:id="1168986007">
          <w:marLeft w:val="480"/>
          <w:marRight w:val="0"/>
          <w:marTop w:val="0"/>
          <w:marBottom w:val="0"/>
          <w:divBdr>
            <w:top w:val="none" w:sz="0" w:space="0" w:color="auto"/>
            <w:left w:val="none" w:sz="0" w:space="0" w:color="auto"/>
            <w:bottom w:val="none" w:sz="0" w:space="0" w:color="auto"/>
            <w:right w:val="none" w:sz="0" w:space="0" w:color="auto"/>
          </w:divBdr>
        </w:div>
        <w:div w:id="2004040396">
          <w:marLeft w:val="480"/>
          <w:marRight w:val="0"/>
          <w:marTop w:val="0"/>
          <w:marBottom w:val="0"/>
          <w:divBdr>
            <w:top w:val="none" w:sz="0" w:space="0" w:color="auto"/>
            <w:left w:val="none" w:sz="0" w:space="0" w:color="auto"/>
            <w:bottom w:val="none" w:sz="0" w:space="0" w:color="auto"/>
            <w:right w:val="none" w:sz="0" w:space="0" w:color="auto"/>
          </w:divBdr>
        </w:div>
        <w:div w:id="1151562014">
          <w:marLeft w:val="480"/>
          <w:marRight w:val="0"/>
          <w:marTop w:val="0"/>
          <w:marBottom w:val="0"/>
          <w:divBdr>
            <w:top w:val="none" w:sz="0" w:space="0" w:color="auto"/>
            <w:left w:val="none" w:sz="0" w:space="0" w:color="auto"/>
            <w:bottom w:val="none" w:sz="0" w:space="0" w:color="auto"/>
            <w:right w:val="none" w:sz="0" w:space="0" w:color="auto"/>
          </w:divBdr>
        </w:div>
        <w:div w:id="743262349">
          <w:marLeft w:val="480"/>
          <w:marRight w:val="0"/>
          <w:marTop w:val="0"/>
          <w:marBottom w:val="0"/>
          <w:divBdr>
            <w:top w:val="none" w:sz="0" w:space="0" w:color="auto"/>
            <w:left w:val="none" w:sz="0" w:space="0" w:color="auto"/>
            <w:bottom w:val="none" w:sz="0" w:space="0" w:color="auto"/>
            <w:right w:val="none" w:sz="0" w:space="0" w:color="auto"/>
          </w:divBdr>
        </w:div>
        <w:div w:id="1502886525">
          <w:marLeft w:val="480"/>
          <w:marRight w:val="0"/>
          <w:marTop w:val="0"/>
          <w:marBottom w:val="0"/>
          <w:divBdr>
            <w:top w:val="none" w:sz="0" w:space="0" w:color="auto"/>
            <w:left w:val="none" w:sz="0" w:space="0" w:color="auto"/>
            <w:bottom w:val="none" w:sz="0" w:space="0" w:color="auto"/>
            <w:right w:val="none" w:sz="0" w:space="0" w:color="auto"/>
          </w:divBdr>
        </w:div>
        <w:div w:id="1574313345">
          <w:marLeft w:val="480"/>
          <w:marRight w:val="0"/>
          <w:marTop w:val="0"/>
          <w:marBottom w:val="0"/>
          <w:divBdr>
            <w:top w:val="none" w:sz="0" w:space="0" w:color="auto"/>
            <w:left w:val="none" w:sz="0" w:space="0" w:color="auto"/>
            <w:bottom w:val="none" w:sz="0" w:space="0" w:color="auto"/>
            <w:right w:val="none" w:sz="0" w:space="0" w:color="auto"/>
          </w:divBdr>
        </w:div>
        <w:div w:id="1969629760">
          <w:marLeft w:val="480"/>
          <w:marRight w:val="0"/>
          <w:marTop w:val="0"/>
          <w:marBottom w:val="0"/>
          <w:divBdr>
            <w:top w:val="none" w:sz="0" w:space="0" w:color="auto"/>
            <w:left w:val="none" w:sz="0" w:space="0" w:color="auto"/>
            <w:bottom w:val="none" w:sz="0" w:space="0" w:color="auto"/>
            <w:right w:val="none" w:sz="0" w:space="0" w:color="auto"/>
          </w:divBdr>
        </w:div>
        <w:div w:id="1965840809">
          <w:marLeft w:val="480"/>
          <w:marRight w:val="0"/>
          <w:marTop w:val="0"/>
          <w:marBottom w:val="0"/>
          <w:divBdr>
            <w:top w:val="none" w:sz="0" w:space="0" w:color="auto"/>
            <w:left w:val="none" w:sz="0" w:space="0" w:color="auto"/>
            <w:bottom w:val="none" w:sz="0" w:space="0" w:color="auto"/>
            <w:right w:val="none" w:sz="0" w:space="0" w:color="auto"/>
          </w:divBdr>
        </w:div>
        <w:div w:id="985545934">
          <w:marLeft w:val="480"/>
          <w:marRight w:val="0"/>
          <w:marTop w:val="0"/>
          <w:marBottom w:val="0"/>
          <w:divBdr>
            <w:top w:val="none" w:sz="0" w:space="0" w:color="auto"/>
            <w:left w:val="none" w:sz="0" w:space="0" w:color="auto"/>
            <w:bottom w:val="none" w:sz="0" w:space="0" w:color="auto"/>
            <w:right w:val="none" w:sz="0" w:space="0" w:color="auto"/>
          </w:divBdr>
        </w:div>
        <w:div w:id="920064432">
          <w:marLeft w:val="480"/>
          <w:marRight w:val="0"/>
          <w:marTop w:val="0"/>
          <w:marBottom w:val="0"/>
          <w:divBdr>
            <w:top w:val="none" w:sz="0" w:space="0" w:color="auto"/>
            <w:left w:val="none" w:sz="0" w:space="0" w:color="auto"/>
            <w:bottom w:val="none" w:sz="0" w:space="0" w:color="auto"/>
            <w:right w:val="none" w:sz="0" w:space="0" w:color="auto"/>
          </w:divBdr>
        </w:div>
        <w:div w:id="627930463">
          <w:marLeft w:val="480"/>
          <w:marRight w:val="0"/>
          <w:marTop w:val="0"/>
          <w:marBottom w:val="0"/>
          <w:divBdr>
            <w:top w:val="none" w:sz="0" w:space="0" w:color="auto"/>
            <w:left w:val="none" w:sz="0" w:space="0" w:color="auto"/>
            <w:bottom w:val="none" w:sz="0" w:space="0" w:color="auto"/>
            <w:right w:val="none" w:sz="0" w:space="0" w:color="auto"/>
          </w:divBdr>
        </w:div>
        <w:div w:id="1471970854">
          <w:marLeft w:val="480"/>
          <w:marRight w:val="0"/>
          <w:marTop w:val="0"/>
          <w:marBottom w:val="0"/>
          <w:divBdr>
            <w:top w:val="none" w:sz="0" w:space="0" w:color="auto"/>
            <w:left w:val="none" w:sz="0" w:space="0" w:color="auto"/>
            <w:bottom w:val="none" w:sz="0" w:space="0" w:color="auto"/>
            <w:right w:val="none" w:sz="0" w:space="0" w:color="auto"/>
          </w:divBdr>
        </w:div>
        <w:div w:id="331377371">
          <w:marLeft w:val="480"/>
          <w:marRight w:val="0"/>
          <w:marTop w:val="0"/>
          <w:marBottom w:val="0"/>
          <w:divBdr>
            <w:top w:val="none" w:sz="0" w:space="0" w:color="auto"/>
            <w:left w:val="none" w:sz="0" w:space="0" w:color="auto"/>
            <w:bottom w:val="none" w:sz="0" w:space="0" w:color="auto"/>
            <w:right w:val="none" w:sz="0" w:space="0" w:color="auto"/>
          </w:divBdr>
        </w:div>
        <w:div w:id="131558742">
          <w:marLeft w:val="480"/>
          <w:marRight w:val="0"/>
          <w:marTop w:val="0"/>
          <w:marBottom w:val="0"/>
          <w:divBdr>
            <w:top w:val="none" w:sz="0" w:space="0" w:color="auto"/>
            <w:left w:val="none" w:sz="0" w:space="0" w:color="auto"/>
            <w:bottom w:val="none" w:sz="0" w:space="0" w:color="auto"/>
            <w:right w:val="none" w:sz="0" w:space="0" w:color="auto"/>
          </w:divBdr>
        </w:div>
        <w:div w:id="617175326">
          <w:marLeft w:val="480"/>
          <w:marRight w:val="0"/>
          <w:marTop w:val="0"/>
          <w:marBottom w:val="0"/>
          <w:divBdr>
            <w:top w:val="none" w:sz="0" w:space="0" w:color="auto"/>
            <w:left w:val="none" w:sz="0" w:space="0" w:color="auto"/>
            <w:bottom w:val="none" w:sz="0" w:space="0" w:color="auto"/>
            <w:right w:val="none" w:sz="0" w:space="0" w:color="auto"/>
          </w:divBdr>
        </w:div>
        <w:div w:id="134566161">
          <w:marLeft w:val="480"/>
          <w:marRight w:val="0"/>
          <w:marTop w:val="0"/>
          <w:marBottom w:val="0"/>
          <w:divBdr>
            <w:top w:val="none" w:sz="0" w:space="0" w:color="auto"/>
            <w:left w:val="none" w:sz="0" w:space="0" w:color="auto"/>
            <w:bottom w:val="none" w:sz="0" w:space="0" w:color="auto"/>
            <w:right w:val="none" w:sz="0" w:space="0" w:color="auto"/>
          </w:divBdr>
        </w:div>
        <w:div w:id="442967644">
          <w:marLeft w:val="480"/>
          <w:marRight w:val="0"/>
          <w:marTop w:val="0"/>
          <w:marBottom w:val="0"/>
          <w:divBdr>
            <w:top w:val="none" w:sz="0" w:space="0" w:color="auto"/>
            <w:left w:val="none" w:sz="0" w:space="0" w:color="auto"/>
            <w:bottom w:val="none" w:sz="0" w:space="0" w:color="auto"/>
            <w:right w:val="none" w:sz="0" w:space="0" w:color="auto"/>
          </w:divBdr>
        </w:div>
        <w:div w:id="399254660">
          <w:marLeft w:val="480"/>
          <w:marRight w:val="0"/>
          <w:marTop w:val="0"/>
          <w:marBottom w:val="0"/>
          <w:divBdr>
            <w:top w:val="none" w:sz="0" w:space="0" w:color="auto"/>
            <w:left w:val="none" w:sz="0" w:space="0" w:color="auto"/>
            <w:bottom w:val="none" w:sz="0" w:space="0" w:color="auto"/>
            <w:right w:val="none" w:sz="0" w:space="0" w:color="auto"/>
          </w:divBdr>
        </w:div>
        <w:div w:id="31925315">
          <w:marLeft w:val="480"/>
          <w:marRight w:val="0"/>
          <w:marTop w:val="0"/>
          <w:marBottom w:val="0"/>
          <w:divBdr>
            <w:top w:val="none" w:sz="0" w:space="0" w:color="auto"/>
            <w:left w:val="none" w:sz="0" w:space="0" w:color="auto"/>
            <w:bottom w:val="none" w:sz="0" w:space="0" w:color="auto"/>
            <w:right w:val="none" w:sz="0" w:space="0" w:color="auto"/>
          </w:divBdr>
        </w:div>
        <w:div w:id="523902320">
          <w:marLeft w:val="480"/>
          <w:marRight w:val="0"/>
          <w:marTop w:val="0"/>
          <w:marBottom w:val="0"/>
          <w:divBdr>
            <w:top w:val="none" w:sz="0" w:space="0" w:color="auto"/>
            <w:left w:val="none" w:sz="0" w:space="0" w:color="auto"/>
            <w:bottom w:val="none" w:sz="0" w:space="0" w:color="auto"/>
            <w:right w:val="none" w:sz="0" w:space="0" w:color="auto"/>
          </w:divBdr>
        </w:div>
        <w:div w:id="1438331376">
          <w:marLeft w:val="480"/>
          <w:marRight w:val="0"/>
          <w:marTop w:val="0"/>
          <w:marBottom w:val="0"/>
          <w:divBdr>
            <w:top w:val="none" w:sz="0" w:space="0" w:color="auto"/>
            <w:left w:val="none" w:sz="0" w:space="0" w:color="auto"/>
            <w:bottom w:val="none" w:sz="0" w:space="0" w:color="auto"/>
            <w:right w:val="none" w:sz="0" w:space="0" w:color="auto"/>
          </w:divBdr>
        </w:div>
        <w:div w:id="1641421761">
          <w:marLeft w:val="480"/>
          <w:marRight w:val="0"/>
          <w:marTop w:val="0"/>
          <w:marBottom w:val="0"/>
          <w:divBdr>
            <w:top w:val="none" w:sz="0" w:space="0" w:color="auto"/>
            <w:left w:val="none" w:sz="0" w:space="0" w:color="auto"/>
            <w:bottom w:val="none" w:sz="0" w:space="0" w:color="auto"/>
            <w:right w:val="none" w:sz="0" w:space="0" w:color="auto"/>
          </w:divBdr>
        </w:div>
        <w:div w:id="1334993184">
          <w:marLeft w:val="480"/>
          <w:marRight w:val="0"/>
          <w:marTop w:val="0"/>
          <w:marBottom w:val="0"/>
          <w:divBdr>
            <w:top w:val="none" w:sz="0" w:space="0" w:color="auto"/>
            <w:left w:val="none" w:sz="0" w:space="0" w:color="auto"/>
            <w:bottom w:val="none" w:sz="0" w:space="0" w:color="auto"/>
            <w:right w:val="none" w:sz="0" w:space="0" w:color="auto"/>
          </w:divBdr>
        </w:div>
        <w:div w:id="496766415">
          <w:marLeft w:val="480"/>
          <w:marRight w:val="0"/>
          <w:marTop w:val="0"/>
          <w:marBottom w:val="0"/>
          <w:divBdr>
            <w:top w:val="none" w:sz="0" w:space="0" w:color="auto"/>
            <w:left w:val="none" w:sz="0" w:space="0" w:color="auto"/>
            <w:bottom w:val="none" w:sz="0" w:space="0" w:color="auto"/>
            <w:right w:val="none" w:sz="0" w:space="0" w:color="auto"/>
          </w:divBdr>
        </w:div>
        <w:div w:id="1127165846">
          <w:marLeft w:val="480"/>
          <w:marRight w:val="0"/>
          <w:marTop w:val="0"/>
          <w:marBottom w:val="0"/>
          <w:divBdr>
            <w:top w:val="none" w:sz="0" w:space="0" w:color="auto"/>
            <w:left w:val="none" w:sz="0" w:space="0" w:color="auto"/>
            <w:bottom w:val="none" w:sz="0" w:space="0" w:color="auto"/>
            <w:right w:val="none" w:sz="0" w:space="0" w:color="auto"/>
          </w:divBdr>
        </w:div>
        <w:div w:id="673872802">
          <w:marLeft w:val="480"/>
          <w:marRight w:val="0"/>
          <w:marTop w:val="0"/>
          <w:marBottom w:val="0"/>
          <w:divBdr>
            <w:top w:val="none" w:sz="0" w:space="0" w:color="auto"/>
            <w:left w:val="none" w:sz="0" w:space="0" w:color="auto"/>
            <w:bottom w:val="none" w:sz="0" w:space="0" w:color="auto"/>
            <w:right w:val="none" w:sz="0" w:space="0" w:color="auto"/>
          </w:divBdr>
        </w:div>
        <w:div w:id="724334063">
          <w:marLeft w:val="480"/>
          <w:marRight w:val="0"/>
          <w:marTop w:val="0"/>
          <w:marBottom w:val="0"/>
          <w:divBdr>
            <w:top w:val="none" w:sz="0" w:space="0" w:color="auto"/>
            <w:left w:val="none" w:sz="0" w:space="0" w:color="auto"/>
            <w:bottom w:val="none" w:sz="0" w:space="0" w:color="auto"/>
            <w:right w:val="none" w:sz="0" w:space="0" w:color="auto"/>
          </w:divBdr>
        </w:div>
        <w:div w:id="116418626">
          <w:marLeft w:val="480"/>
          <w:marRight w:val="0"/>
          <w:marTop w:val="0"/>
          <w:marBottom w:val="0"/>
          <w:divBdr>
            <w:top w:val="none" w:sz="0" w:space="0" w:color="auto"/>
            <w:left w:val="none" w:sz="0" w:space="0" w:color="auto"/>
            <w:bottom w:val="none" w:sz="0" w:space="0" w:color="auto"/>
            <w:right w:val="none" w:sz="0" w:space="0" w:color="auto"/>
          </w:divBdr>
        </w:div>
        <w:div w:id="1254162706">
          <w:marLeft w:val="480"/>
          <w:marRight w:val="0"/>
          <w:marTop w:val="0"/>
          <w:marBottom w:val="0"/>
          <w:divBdr>
            <w:top w:val="none" w:sz="0" w:space="0" w:color="auto"/>
            <w:left w:val="none" w:sz="0" w:space="0" w:color="auto"/>
            <w:bottom w:val="none" w:sz="0" w:space="0" w:color="auto"/>
            <w:right w:val="none" w:sz="0" w:space="0" w:color="auto"/>
          </w:divBdr>
        </w:div>
        <w:div w:id="433138007">
          <w:marLeft w:val="480"/>
          <w:marRight w:val="0"/>
          <w:marTop w:val="0"/>
          <w:marBottom w:val="0"/>
          <w:divBdr>
            <w:top w:val="none" w:sz="0" w:space="0" w:color="auto"/>
            <w:left w:val="none" w:sz="0" w:space="0" w:color="auto"/>
            <w:bottom w:val="none" w:sz="0" w:space="0" w:color="auto"/>
            <w:right w:val="none" w:sz="0" w:space="0" w:color="auto"/>
          </w:divBdr>
        </w:div>
        <w:div w:id="2078244564">
          <w:marLeft w:val="480"/>
          <w:marRight w:val="0"/>
          <w:marTop w:val="0"/>
          <w:marBottom w:val="0"/>
          <w:divBdr>
            <w:top w:val="none" w:sz="0" w:space="0" w:color="auto"/>
            <w:left w:val="none" w:sz="0" w:space="0" w:color="auto"/>
            <w:bottom w:val="none" w:sz="0" w:space="0" w:color="auto"/>
            <w:right w:val="none" w:sz="0" w:space="0" w:color="auto"/>
          </w:divBdr>
        </w:div>
        <w:div w:id="1133521154">
          <w:marLeft w:val="480"/>
          <w:marRight w:val="0"/>
          <w:marTop w:val="0"/>
          <w:marBottom w:val="0"/>
          <w:divBdr>
            <w:top w:val="none" w:sz="0" w:space="0" w:color="auto"/>
            <w:left w:val="none" w:sz="0" w:space="0" w:color="auto"/>
            <w:bottom w:val="none" w:sz="0" w:space="0" w:color="auto"/>
            <w:right w:val="none" w:sz="0" w:space="0" w:color="auto"/>
          </w:divBdr>
        </w:div>
        <w:div w:id="1329136867">
          <w:marLeft w:val="480"/>
          <w:marRight w:val="0"/>
          <w:marTop w:val="0"/>
          <w:marBottom w:val="0"/>
          <w:divBdr>
            <w:top w:val="none" w:sz="0" w:space="0" w:color="auto"/>
            <w:left w:val="none" w:sz="0" w:space="0" w:color="auto"/>
            <w:bottom w:val="none" w:sz="0" w:space="0" w:color="auto"/>
            <w:right w:val="none" w:sz="0" w:space="0" w:color="auto"/>
          </w:divBdr>
        </w:div>
        <w:div w:id="2011134985">
          <w:marLeft w:val="480"/>
          <w:marRight w:val="0"/>
          <w:marTop w:val="0"/>
          <w:marBottom w:val="0"/>
          <w:divBdr>
            <w:top w:val="none" w:sz="0" w:space="0" w:color="auto"/>
            <w:left w:val="none" w:sz="0" w:space="0" w:color="auto"/>
            <w:bottom w:val="none" w:sz="0" w:space="0" w:color="auto"/>
            <w:right w:val="none" w:sz="0" w:space="0" w:color="auto"/>
          </w:divBdr>
        </w:div>
        <w:div w:id="458038329">
          <w:marLeft w:val="480"/>
          <w:marRight w:val="0"/>
          <w:marTop w:val="0"/>
          <w:marBottom w:val="0"/>
          <w:divBdr>
            <w:top w:val="none" w:sz="0" w:space="0" w:color="auto"/>
            <w:left w:val="none" w:sz="0" w:space="0" w:color="auto"/>
            <w:bottom w:val="none" w:sz="0" w:space="0" w:color="auto"/>
            <w:right w:val="none" w:sz="0" w:space="0" w:color="auto"/>
          </w:divBdr>
        </w:div>
        <w:div w:id="1278289821">
          <w:marLeft w:val="480"/>
          <w:marRight w:val="0"/>
          <w:marTop w:val="0"/>
          <w:marBottom w:val="0"/>
          <w:divBdr>
            <w:top w:val="none" w:sz="0" w:space="0" w:color="auto"/>
            <w:left w:val="none" w:sz="0" w:space="0" w:color="auto"/>
            <w:bottom w:val="none" w:sz="0" w:space="0" w:color="auto"/>
            <w:right w:val="none" w:sz="0" w:space="0" w:color="auto"/>
          </w:divBdr>
        </w:div>
        <w:div w:id="1079058227">
          <w:marLeft w:val="480"/>
          <w:marRight w:val="0"/>
          <w:marTop w:val="0"/>
          <w:marBottom w:val="0"/>
          <w:divBdr>
            <w:top w:val="none" w:sz="0" w:space="0" w:color="auto"/>
            <w:left w:val="none" w:sz="0" w:space="0" w:color="auto"/>
            <w:bottom w:val="none" w:sz="0" w:space="0" w:color="auto"/>
            <w:right w:val="none" w:sz="0" w:space="0" w:color="auto"/>
          </w:divBdr>
        </w:div>
        <w:div w:id="2058316767">
          <w:marLeft w:val="480"/>
          <w:marRight w:val="0"/>
          <w:marTop w:val="0"/>
          <w:marBottom w:val="0"/>
          <w:divBdr>
            <w:top w:val="none" w:sz="0" w:space="0" w:color="auto"/>
            <w:left w:val="none" w:sz="0" w:space="0" w:color="auto"/>
            <w:bottom w:val="none" w:sz="0" w:space="0" w:color="auto"/>
            <w:right w:val="none" w:sz="0" w:space="0" w:color="auto"/>
          </w:divBdr>
        </w:div>
        <w:div w:id="1604727702">
          <w:marLeft w:val="480"/>
          <w:marRight w:val="0"/>
          <w:marTop w:val="0"/>
          <w:marBottom w:val="0"/>
          <w:divBdr>
            <w:top w:val="none" w:sz="0" w:space="0" w:color="auto"/>
            <w:left w:val="none" w:sz="0" w:space="0" w:color="auto"/>
            <w:bottom w:val="none" w:sz="0" w:space="0" w:color="auto"/>
            <w:right w:val="none" w:sz="0" w:space="0" w:color="auto"/>
          </w:divBdr>
        </w:div>
        <w:div w:id="606154687">
          <w:marLeft w:val="480"/>
          <w:marRight w:val="0"/>
          <w:marTop w:val="0"/>
          <w:marBottom w:val="0"/>
          <w:divBdr>
            <w:top w:val="none" w:sz="0" w:space="0" w:color="auto"/>
            <w:left w:val="none" w:sz="0" w:space="0" w:color="auto"/>
            <w:bottom w:val="none" w:sz="0" w:space="0" w:color="auto"/>
            <w:right w:val="none" w:sz="0" w:space="0" w:color="auto"/>
          </w:divBdr>
        </w:div>
        <w:div w:id="1262645599">
          <w:marLeft w:val="480"/>
          <w:marRight w:val="0"/>
          <w:marTop w:val="0"/>
          <w:marBottom w:val="0"/>
          <w:divBdr>
            <w:top w:val="none" w:sz="0" w:space="0" w:color="auto"/>
            <w:left w:val="none" w:sz="0" w:space="0" w:color="auto"/>
            <w:bottom w:val="none" w:sz="0" w:space="0" w:color="auto"/>
            <w:right w:val="none" w:sz="0" w:space="0" w:color="auto"/>
          </w:divBdr>
        </w:div>
        <w:div w:id="1708555613">
          <w:marLeft w:val="480"/>
          <w:marRight w:val="0"/>
          <w:marTop w:val="0"/>
          <w:marBottom w:val="0"/>
          <w:divBdr>
            <w:top w:val="none" w:sz="0" w:space="0" w:color="auto"/>
            <w:left w:val="none" w:sz="0" w:space="0" w:color="auto"/>
            <w:bottom w:val="none" w:sz="0" w:space="0" w:color="auto"/>
            <w:right w:val="none" w:sz="0" w:space="0" w:color="auto"/>
          </w:divBdr>
        </w:div>
        <w:div w:id="370544227">
          <w:marLeft w:val="480"/>
          <w:marRight w:val="0"/>
          <w:marTop w:val="0"/>
          <w:marBottom w:val="0"/>
          <w:divBdr>
            <w:top w:val="none" w:sz="0" w:space="0" w:color="auto"/>
            <w:left w:val="none" w:sz="0" w:space="0" w:color="auto"/>
            <w:bottom w:val="none" w:sz="0" w:space="0" w:color="auto"/>
            <w:right w:val="none" w:sz="0" w:space="0" w:color="auto"/>
          </w:divBdr>
        </w:div>
        <w:div w:id="1847750237">
          <w:marLeft w:val="480"/>
          <w:marRight w:val="0"/>
          <w:marTop w:val="0"/>
          <w:marBottom w:val="0"/>
          <w:divBdr>
            <w:top w:val="none" w:sz="0" w:space="0" w:color="auto"/>
            <w:left w:val="none" w:sz="0" w:space="0" w:color="auto"/>
            <w:bottom w:val="none" w:sz="0" w:space="0" w:color="auto"/>
            <w:right w:val="none" w:sz="0" w:space="0" w:color="auto"/>
          </w:divBdr>
        </w:div>
        <w:div w:id="480848232">
          <w:marLeft w:val="480"/>
          <w:marRight w:val="0"/>
          <w:marTop w:val="0"/>
          <w:marBottom w:val="0"/>
          <w:divBdr>
            <w:top w:val="none" w:sz="0" w:space="0" w:color="auto"/>
            <w:left w:val="none" w:sz="0" w:space="0" w:color="auto"/>
            <w:bottom w:val="none" w:sz="0" w:space="0" w:color="auto"/>
            <w:right w:val="none" w:sz="0" w:space="0" w:color="auto"/>
          </w:divBdr>
        </w:div>
        <w:div w:id="318272205">
          <w:marLeft w:val="480"/>
          <w:marRight w:val="0"/>
          <w:marTop w:val="0"/>
          <w:marBottom w:val="0"/>
          <w:divBdr>
            <w:top w:val="none" w:sz="0" w:space="0" w:color="auto"/>
            <w:left w:val="none" w:sz="0" w:space="0" w:color="auto"/>
            <w:bottom w:val="none" w:sz="0" w:space="0" w:color="auto"/>
            <w:right w:val="none" w:sz="0" w:space="0" w:color="auto"/>
          </w:divBdr>
        </w:div>
        <w:div w:id="1378509346">
          <w:marLeft w:val="480"/>
          <w:marRight w:val="0"/>
          <w:marTop w:val="0"/>
          <w:marBottom w:val="0"/>
          <w:divBdr>
            <w:top w:val="none" w:sz="0" w:space="0" w:color="auto"/>
            <w:left w:val="none" w:sz="0" w:space="0" w:color="auto"/>
            <w:bottom w:val="none" w:sz="0" w:space="0" w:color="auto"/>
            <w:right w:val="none" w:sz="0" w:space="0" w:color="auto"/>
          </w:divBdr>
        </w:div>
        <w:div w:id="1515800631">
          <w:marLeft w:val="480"/>
          <w:marRight w:val="0"/>
          <w:marTop w:val="0"/>
          <w:marBottom w:val="0"/>
          <w:divBdr>
            <w:top w:val="none" w:sz="0" w:space="0" w:color="auto"/>
            <w:left w:val="none" w:sz="0" w:space="0" w:color="auto"/>
            <w:bottom w:val="none" w:sz="0" w:space="0" w:color="auto"/>
            <w:right w:val="none" w:sz="0" w:space="0" w:color="auto"/>
          </w:divBdr>
        </w:div>
        <w:div w:id="1928077233">
          <w:marLeft w:val="480"/>
          <w:marRight w:val="0"/>
          <w:marTop w:val="0"/>
          <w:marBottom w:val="0"/>
          <w:divBdr>
            <w:top w:val="none" w:sz="0" w:space="0" w:color="auto"/>
            <w:left w:val="none" w:sz="0" w:space="0" w:color="auto"/>
            <w:bottom w:val="none" w:sz="0" w:space="0" w:color="auto"/>
            <w:right w:val="none" w:sz="0" w:space="0" w:color="auto"/>
          </w:divBdr>
        </w:div>
        <w:div w:id="1389303717">
          <w:marLeft w:val="480"/>
          <w:marRight w:val="0"/>
          <w:marTop w:val="0"/>
          <w:marBottom w:val="0"/>
          <w:divBdr>
            <w:top w:val="none" w:sz="0" w:space="0" w:color="auto"/>
            <w:left w:val="none" w:sz="0" w:space="0" w:color="auto"/>
            <w:bottom w:val="none" w:sz="0" w:space="0" w:color="auto"/>
            <w:right w:val="none" w:sz="0" w:space="0" w:color="auto"/>
          </w:divBdr>
        </w:div>
        <w:div w:id="815142308">
          <w:marLeft w:val="480"/>
          <w:marRight w:val="0"/>
          <w:marTop w:val="0"/>
          <w:marBottom w:val="0"/>
          <w:divBdr>
            <w:top w:val="none" w:sz="0" w:space="0" w:color="auto"/>
            <w:left w:val="none" w:sz="0" w:space="0" w:color="auto"/>
            <w:bottom w:val="none" w:sz="0" w:space="0" w:color="auto"/>
            <w:right w:val="none" w:sz="0" w:space="0" w:color="auto"/>
          </w:divBdr>
        </w:div>
        <w:div w:id="877284172">
          <w:marLeft w:val="480"/>
          <w:marRight w:val="0"/>
          <w:marTop w:val="0"/>
          <w:marBottom w:val="0"/>
          <w:divBdr>
            <w:top w:val="none" w:sz="0" w:space="0" w:color="auto"/>
            <w:left w:val="none" w:sz="0" w:space="0" w:color="auto"/>
            <w:bottom w:val="none" w:sz="0" w:space="0" w:color="auto"/>
            <w:right w:val="none" w:sz="0" w:space="0" w:color="auto"/>
          </w:divBdr>
        </w:div>
        <w:div w:id="1004359313">
          <w:marLeft w:val="480"/>
          <w:marRight w:val="0"/>
          <w:marTop w:val="0"/>
          <w:marBottom w:val="0"/>
          <w:divBdr>
            <w:top w:val="none" w:sz="0" w:space="0" w:color="auto"/>
            <w:left w:val="none" w:sz="0" w:space="0" w:color="auto"/>
            <w:bottom w:val="none" w:sz="0" w:space="0" w:color="auto"/>
            <w:right w:val="none" w:sz="0" w:space="0" w:color="auto"/>
          </w:divBdr>
        </w:div>
        <w:div w:id="798379731">
          <w:marLeft w:val="480"/>
          <w:marRight w:val="0"/>
          <w:marTop w:val="0"/>
          <w:marBottom w:val="0"/>
          <w:divBdr>
            <w:top w:val="none" w:sz="0" w:space="0" w:color="auto"/>
            <w:left w:val="none" w:sz="0" w:space="0" w:color="auto"/>
            <w:bottom w:val="none" w:sz="0" w:space="0" w:color="auto"/>
            <w:right w:val="none" w:sz="0" w:space="0" w:color="auto"/>
          </w:divBdr>
        </w:div>
        <w:div w:id="654182925">
          <w:marLeft w:val="480"/>
          <w:marRight w:val="0"/>
          <w:marTop w:val="0"/>
          <w:marBottom w:val="0"/>
          <w:divBdr>
            <w:top w:val="none" w:sz="0" w:space="0" w:color="auto"/>
            <w:left w:val="none" w:sz="0" w:space="0" w:color="auto"/>
            <w:bottom w:val="none" w:sz="0" w:space="0" w:color="auto"/>
            <w:right w:val="none" w:sz="0" w:space="0" w:color="auto"/>
          </w:divBdr>
        </w:div>
        <w:div w:id="303584567">
          <w:marLeft w:val="480"/>
          <w:marRight w:val="0"/>
          <w:marTop w:val="0"/>
          <w:marBottom w:val="0"/>
          <w:divBdr>
            <w:top w:val="none" w:sz="0" w:space="0" w:color="auto"/>
            <w:left w:val="none" w:sz="0" w:space="0" w:color="auto"/>
            <w:bottom w:val="none" w:sz="0" w:space="0" w:color="auto"/>
            <w:right w:val="none" w:sz="0" w:space="0" w:color="auto"/>
          </w:divBdr>
        </w:div>
        <w:div w:id="1083260122">
          <w:marLeft w:val="480"/>
          <w:marRight w:val="0"/>
          <w:marTop w:val="0"/>
          <w:marBottom w:val="0"/>
          <w:divBdr>
            <w:top w:val="none" w:sz="0" w:space="0" w:color="auto"/>
            <w:left w:val="none" w:sz="0" w:space="0" w:color="auto"/>
            <w:bottom w:val="none" w:sz="0" w:space="0" w:color="auto"/>
            <w:right w:val="none" w:sz="0" w:space="0" w:color="auto"/>
          </w:divBdr>
        </w:div>
        <w:div w:id="2139762613">
          <w:marLeft w:val="480"/>
          <w:marRight w:val="0"/>
          <w:marTop w:val="0"/>
          <w:marBottom w:val="0"/>
          <w:divBdr>
            <w:top w:val="none" w:sz="0" w:space="0" w:color="auto"/>
            <w:left w:val="none" w:sz="0" w:space="0" w:color="auto"/>
            <w:bottom w:val="none" w:sz="0" w:space="0" w:color="auto"/>
            <w:right w:val="none" w:sz="0" w:space="0" w:color="auto"/>
          </w:divBdr>
        </w:div>
        <w:div w:id="1541163594">
          <w:marLeft w:val="480"/>
          <w:marRight w:val="0"/>
          <w:marTop w:val="0"/>
          <w:marBottom w:val="0"/>
          <w:divBdr>
            <w:top w:val="none" w:sz="0" w:space="0" w:color="auto"/>
            <w:left w:val="none" w:sz="0" w:space="0" w:color="auto"/>
            <w:bottom w:val="none" w:sz="0" w:space="0" w:color="auto"/>
            <w:right w:val="none" w:sz="0" w:space="0" w:color="auto"/>
          </w:divBdr>
        </w:div>
        <w:div w:id="442456792">
          <w:marLeft w:val="480"/>
          <w:marRight w:val="0"/>
          <w:marTop w:val="0"/>
          <w:marBottom w:val="0"/>
          <w:divBdr>
            <w:top w:val="none" w:sz="0" w:space="0" w:color="auto"/>
            <w:left w:val="none" w:sz="0" w:space="0" w:color="auto"/>
            <w:bottom w:val="none" w:sz="0" w:space="0" w:color="auto"/>
            <w:right w:val="none" w:sz="0" w:space="0" w:color="auto"/>
          </w:divBdr>
        </w:div>
        <w:div w:id="1145270095">
          <w:marLeft w:val="480"/>
          <w:marRight w:val="0"/>
          <w:marTop w:val="0"/>
          <w:marBottom w:val="0"/>
          <w:divBdr>
            <w:top w:val="none" w:sz="0" w:space="0" w:color="auto"/>
            <w:left w:val="none" w:sz="0" w:space="0" w:color="auto"/>
            <w:bottom w:val="none" w:sz="0" w:space="0" w:color="auto"/>
            <w:right w:val="none" w:sz="0" w:space="0" w:color="auto"/>
          </w:divBdr>
        </w:div>
        <w:div w:id="1264343151">
          <w:marLeft w:val="480"/>
          <w:marRight w:val="0"/>
          <w:marTop w:val="0"/>
          <w:marBottom w:val="0"/>
          <w:divBdr>
            <w:top w:val="none" w:sz="0" w:space="0" w:color="auto"/>
            <w:left w:val="none" w:sz="0" w:space="0" w:color="auto"/>
            <w:bottom w:val="none" w:sz="0" w:space="0" w:color="auto"/>
            <w:right w:val="none" w:sz="0" w:space="0" w:color="auto"/>
          </w:divBdr>
        </w:div>
        <w:div w:id="1279215159">
          <w:marLeft w:val="480"/>
          <w:marRight w:val="0"/>
          <w:marTop w:val="0"/>
          <w:marBottom w:val="0"/>
          <w:divBdr>
            <w:top w:val="none" w:sz="0" w:space="0" w:color="auto"/>
            <w:left w:val="none" w:sz="0" w:space="0" w:color="auto"/>
            <w:bottom w:val="none" w:sz="0" w:space="0" w:color="auto"/>
            <w:right w:val="none" w:sz="0" w:space="0" w:color="auto"/>
          </w:divBdr>
        </w:div>
        <w:div w:id="1463956637">
          <w:marLeft w:val="480"/>
          <w:marRight w:val="0"/>
          <w:marTop w:val="0"/>
          <w:marBottom w:val="0"/>
          <w:divBdr>
            <w:top w:val="none" w:sz="0" w:space="0" w:color="auto"/>
            <w:left w:val="none" w:sz="0" w:space="0" w:color="auto"/>
            <w:bottom w:val="none" w:sz="0" w:space="0" w:color="auto"/>
            <w:right w:val="none" w:sz="0" w:space="0" w:color="auto"/>
          </w:divBdr>
        </w:div>
        <w:div w:id="267589331">
          <w:marLeft w:val="480"/>
          <w:marRight w:val="0"/>
          <w:marTop w:val="0"/>
          <w:marBottom w:val="0"/>
          <w:divBdr>
            <w:top w:val="none" w:sz="0" w:space="0" w:color="auto"/>
            <w:left w:val="none" w:sz="0" w:space="0" w:color="auto"/>
            <w:bottom w:val="none" w:sz="0" w:space="0" w:color="auto"/>
            <w:right w:val="none" w:sz="0" w:space="0" w:color="auto"/>
          </w:divBdr>
        </w:div>
        <w:div w:id="598374566">
          <w:marLeft w:val="480"/>
          <w:marRight w:val="0"/>
          <w:marTop w:val="0"/>
          <w:marBottom w:val="0"/>
          <w:divBdr>
            <w:top w:val="none" w:sz="0" w:space="0" w:color="auto"/>
            <w:left w:val="none" w:sz="0" w:space="0" w:color="auto"/>
            <w:bottom w:val="none" w:sz="0" w:space="0" w:color="auto"/>
            <w:right w:val="none" w:sz="0" w:space="0" w:color="auto"/>
          </w:divBdr>
        </w:div>
        <w:div w:id="373895452">
          <w:marLeft w:val="480"/>
          <w:marRight w:val="0"/>
          <w:marTop w:val="0"/>
          <w:marBottom w:val="0"/>
          <w:divBdr>
            <w:top w:val="none" w:sz="0" w:space="0" w:color="auto"/>
            <w:left w:val="none" w:sz="0" w:space="0" w:color="auto"/>
            <w:bottom w:val="none" w:sz="0" w:space="0" w:color="auto"/>
            <w:right w:val="none" w:sz="0" w:space="0" w:color="auto"/>
          </w:divBdr>
        </w:div>
        <w:div w:id="576671038">
          <w:marLeft w:val="480"/>
          <w:marRight w:val="0"/>
          <w:marTop w:val="0"/>
          <w:marBottom w:val="0"/>
          <w:divBdr>
            <w:top w:val="none" w:sz="0" w:space="0" w:color="auto"/>
            <w:left w:val="none" w:sz="0" w:space="0" w:color="auto"/>
            <w:bottom w:val="none" w:sz="0" w:space="0" w:color="auto"/>
            <w:right w:val="none" w:sz="0" w:space="0" w:color="auto"/>
          </w:divBdr>
        </w:div>
        <w:div w:id="1951080960">
          <w:marLeft w:val="480"/>
          <w:marRight w:val="0"/>
          <w:marTop w:val="0"/>
          <w:marBottom w:val="0"/>
          <w:divBdr>
            <w:top w:val="none" w:sz="0" w:space="0" w:color="auto"/>
            <w:left w:val="none" w:sz="0" w:space="0" w:color="auto"/>
            <w:bottom w:val="none" w:sz="0" w:space="0" w:color="auto"/>
            <w:right w:val="none" w:sz="0" w:space="0" w:color="auto"/>
          </w:divBdr>
        </w:div>
        <w:div w:id="1807773384">
          <w:marLeft w:val="480"/>
          <w:marRight w:val="0"/>
          <w:marTop w:val="0"/>
          <w:marBottom w:val="0"/>
          <w:divBdr>
            <w:top w:val="none" w:sz="0" w:space="0" w:color="auto"/>
            <w:left w:val="none" w:sz="0" w:space="0" w:color="auto"/>
            <w:bottom w:val="none" w:sz="0" w:space="0" w:color="auto"/>
            <w:right w:val="none" w:sz="0" w:space="0" w:color="auto"/>
          </w:divBdr>
        </w:div>
        <w:div w:id="223372663">
          <w:marLeft w:val="480"/>
          <w:marRight w:val="0"/>
          <w:marTop w:val="0"/>
          <w:marBottom w:val="0"/>
          <w:divBdr>
            <w:top w:val="none" w:sz="0" w:space="0" w:color="auto"/>
            <w:left w:val="none" w:sz="0" w:space="0" w:color="auto"/>
            <w:bottom w:val="none" w:sz="0" w:space="0" w:color="auto"/>
            <w:right w:val="none" w:sz="0" w:space="0" w:color="auto"/>
          </w:divBdr>
        </w:div>
        <w:div w:id="625163438">
          <w:marLeft w:val="480"/>
          <w:marRight w:val="0"/>
          <w:marTop w:val="0"/>
          <w:marBottom w:val="0"/>
          <w:divBdr>
            <w:top w:val="none" w:sz="0" w:space="0" w:color="auto"/>
            <w:left w:val="none" w:sz="0" w:space="0" w:color="auto"/>
            <w:bottom w:val="none" w:sz="0" w:space="0" w:color="auto"/>
            <w:right w:val="none" w:sz="0" w:space="0" w:color="auto"/>
          </w:divBdr>
        </w:div>
      </w:divsChild>
    </w:div>
    <w:div w:id="1874920390">
      <w:bodyDiv w:val="1"/>
      <w:marLeft w:val="0"/>
      <w:marRight w:val="0"/>
      <w:marTop w:val="0"/>
      <w:marBottom w:val="0"/>
      <w:divBdr>
        <w:top w:val="none" w:sz="0" w:space="0" w:color="auto"/>
        <w:left w:val="none" w:sz="0" w:space="0" w:color="auto"/>
        <w:bottom w:val="none" w:sz="0" w:space="0" w:color="auto"/>
        <w:right w:val="none" w:sz="0" w:space="0" w:color="auto"/>
      </w:divBdr>
    </w:div>
    <w:div w:id="1878662654">
      <w:bodyDiv w:val="1"/>
      <w:marLeft w:val="0"/>
      <w:marRight w:val="0"/>
      <w:marTop w:val="0"/>
      <w:marBottom w:val="0"/>
      <w:divBdr>
        <w:top w:val="none" w:sz="0" w:space="0" w:color="auto"/>
        <w:left w:val="none" w:sz="0" w:space="0" w:color="auto"/>
        <w:bottom w:val="none" w:sz="0" w:space="0" w:color="auto"/>
        <w:right w:val="none" w:sz="0" w:space="0" w:color="auto"/>
      </w:divBdr>
    </w:div>
    <w:div w:id="1879318090">
      <w:bodyDiv w:val="1"/>
      <w:marLeft w:val="0"/>
      <w:marRight w:val="0"/>
      <w:marTop w:val="0"/>
      <w:marBottom w:val="0"/>
      <w:divBdr>
        <w:top w:val="none" w:sz="0" w:space="0" w:color="auto"/>
        <w:left w:val="none" w:sz="0" w:space="0" w:color="auto"/>
        <w:bottom w:val="none" w:sz="0" w:space="0" w:color="auto"/>
        <w:right w:val="none" w:sz="0" w:space="0" w:color="auto"/>
      </w:divBdr>
    </w:div>
    <w:div w:id="1880823953">
      <w:bodyDiv w:val="1"/>
      <w:marLeft w:val="0"/>
      <w:marRight w:val="0"/>
      <w:marTop w:val="0"/>
      <w:marBottom w:val="0"/>
      <w:divBdr>
        <w:top w:val="none" w:sz="0" w:space="0" w:color="auto"/>
        <w:left w:val="none" w:sz="0" w:space="0" w:color="auto"/>
        <w:bottom w:val="none" w:sz="0" w:space="0" w:color="auto"/>
        <w:right w:val="none" w:sz="0" w:space="0" w:color="auto"/>
      </w:divBdr>
    </w:div>
    <w:div w:id="1882547339">
      <w:bodyDiv w:val="1"/>
      <w:marLeft w:val="0"/>
      <w:marRight w:val="0"/>
      <w:marTop w:val="0"/>
      <w:marBottom w:val="0"/>
      <w:divBdr>
        <w:top w:val="none" w:sz="0" w:space="0" w:color="auto"/>
        <w:left w:val="none" w:sz="0" w:space="0" w:color="auto"/>
        <w:bottom w:val="none" w:sz="0" w:space="0" w:color="auto"/>
        <w:right w:val="none" w:sz="0" w:space="0" w:color="auto"/>
      </w:divBdr>
    </w:div>
    <w:div w:id="1886527791">
      <w:bodyDiv w:val="1"/>
      <w:marLeft w:val="0"/>
      <w:marRight w:val="0"/>
      <w:marTop w:val="0"/>
      <w:marBottom w:val="0"/>
      <w:divBdr>
        <w:top w:val="none" w:sz="0" w:space="0" w:color="auto"/>
        <w:left w:val="none" w:sz="0" w:space="0" w:color="auto"/>
        <w:bottom w:val="none" w:sz="0" w:space="0" w:color="auto"/>
        <w:right w:val="none" w:sz="0" w:space="0" w:color="auto"/>
      </w:divBdr>
    </w:div>
    <w:div w:id="1889561687">
      <w:bodyDiv w:val="1"/>
      <w:marLeft w:val="0"/>
      <w:marRight w:val="0"/>
      <w:marTop w:val="0"/>
      <w:marBottom w:val="0"/>
      <w:divBdr>
        <w:top w:val="none" w:sz="0" w:space="0" w:color="auto"/>
        <w:left w:val="none" w:sz="0" w:space="0" w:color="auto"/>
        <w:bottom w:val="none" w:sz="0" w:space="0" w:color="auto"/>
        <w:right w:val="none" w:sz="0" w:space="0" w:color="auto"/>
      </w:divBdr>
    </w:div>
    <w:div w:id="1891913730">
      <w:bodyDiv w:val="1"/>
      <w:marLeft w:val="0"/>
      <w:marRight w:val="0"/>
      <w:marTop w:val="0"/>
      <w:marBottom w:val="0"/>
      <w:divBdr>
        <w:top w:val="none" w:sz="0" w:space="0" w:color="auto"/>
        <w:left w:val="none" w:sz="0" w:space="0" w:color="auto"/>
        <w:bottom w:val="none" w:sz="0" w:space="0" w:color="auto"/>
        <w:right w:val="none" w:sz="0" w:space="0" w:color="auto"/>
      </w:divBdr>
    </w:div>
    <w:div w:id="1892106681">
      <w:bodyDiv w:val="1"/>
      <w:marLeft w:val="0"/>
      <w:marRight w:val="0"/>
      <w:marTop w:val="0"/>
      <w:marBottom w:val="0"/>
      <w:divBdr>
        <w:top w:val="none" w:sz="0" w:space="0" w:color="auto"/>
        <w:left w:val="none" w:sz="0" w:space="0" w:color="auto"/>
        <w:bottom w:val="none" w:sz="0" w:space="0" w:color="auto"/>
        <w:right w:val="none" w:sz="0" w:space="0" w:color="auto"/>
      </w:divBdr>
    </w:div>
    <w:div w:id="1893880800">
      <w:bodyDiv w:val="1"/>
      <w:marLeft w:val="0"/>
      <w:marRight w:val="0"/>
      <w:marTop w:val="0"/>
      <w:marBottom w:val="0"/>
      <w:divBdr>
        <w:top w:val="none" w:sz="0" w:space="0" w:color="auto"/>
        <w:left w:val="none" w:sz="0" w:space="0" w:color="auto"/>
        <w:bottom w:val="none" w:sz="0" w:space="0" w:color="auto"/>
        <w:right w:val="none" w:sz="0" w:space="0" w:color="auto"/>
      </w:divBdr>
    </w:div>
    <w:div w:id="1895046802">
      <w:bodyDiv w:val="1"/>
      <w:marLeft w:val="0"/>
      <w:marRight w:val="0"/>
      <w:marTop w:val="0"/>
      <w:marBottom w:val="0"/>
      <w:divBdr>
        <w:top w:val="none" w:sz="0" w:space="0" w:color="auto"/>
        <w:left w:val="none" w:sz="0" w:space="0" w:color="auto"/>
        <w:bottom w:val="none" w:sz="0" w:space="0" w:color="auto"/>
        <w:right w:val="none" w:sz="0" w:space="0" w:color="auto"/>
      </w:divBdr>
    </w:div>
    <w:div w:id="1895505271">
      <w:bodyDiv w:val="1"/>
      <w:marLeft w:val="0"/>
      <w:marRight w:val="0"/>
      <w:marTop w:val="0"/>
      <w:marBottom w:val="0"/>
      <w:divBdr>
        <w:top w:val="none" w:sz="0" w:space="0" w:color="auto"/>
        <w:left w:val="none" w:sz="0" w:space="0" w:color="auto"/>
        <w:bottom w:val="none" w:sz="0" w:space="0" w:color="auto"/>
        <w:right w:val="none" w:sz="0" w:space="0" w:color="auto"/>
      </w:divBdr>
    </w:div>
    <w:div w:id="1898852657">
      <w:bodyDiv w:val="1"/>
      <w:marLeft w:val="0"/>
      <w:marRight w:val="0"/>
      <w:marTop w:val="0"/>
      <w:marBottom w:val="0"/>
      <w:divBdr>
        <w:top w:val="none" w:sz="0" w:space="0" w:color="auto"/>
        <w:left w:val="none" w:sz="0" w:space="0" w:color="auto"/>
        <w:bottom w:val="none" w:sz="0" w:space="0" w:color="auto"/>
        <w:right w:val="none" w:sz="0" w:space="0" w:color="auto"/>
      </w:divBdr>
    </w:div>
    <w:div w:id="1900095303">
      <w:bodyDiv w:val="1"/>
      <w:marLeft w:val="0"/>
      <w:marRight w:val="0"/>
      <w:marTop w:val="0"/>
      <w:marBottom w:val="0"/>
      <w:divBdr>
        <w:top w:val="none" w:sz="0" w:space="0" w:color="auto"/>
        <w:left w:val="none" w:sz="0" w:space="0" w:color="auto"/>
        <w:bottom w:val="none" w:sz="0" w:space="0" w:color="auto"/>
        <w:right w:val="none" w:sz="0" w:space="0" w:color="auto"/>
      </w:divBdr>
    </w:div>
    <w:div w:id="1901790709">
      <w:bodyDiv w:val="1"/>
      <w:marLeft w:val="0"/>
      <w:marRight w:val="0"/>
      <w:marTop w:val="0"/>
      <w:marBottom w:val="0"/>
      <w:divBdr>
        <w:top w:val="none" w:sz="0" w:space="0" w:color="auto"/>
        <w:left w:val="none" w:sz="0" w:space="0" w:color="auto"/>
        <w:bottom w:val="none" w:sz="0" w:space="0" w:color="auto"/>
        <w:right w:val="none" w:sz="0" w:space="0" w:color="auto"/>
      </w:divBdr>
    </w:div>
    <w:div w:id="1902792916">
      <w:bodyDiv w:val="1"/>
      <w:marLeft w:val="0"/>
      <w:marRight w:val="0"/>
      <w:marTop w:val="0"/>
      <w:marBottom w:val="0"/>
      <w:divBdr>
        <w:top w:val="none" w:sz="0" w:space="0" w:color="auto"/>
        <w:left w:val="none" w:sz="0" w:space="0" w:color="auto"/>
        <w:bottom w:val="none" w:sz="0" w:space="0" w:color="auto"/>
        <w:right w:val="none" w:sz="0" w:space="0" w:color="auto"/>
      </w:divBdr>
    </w:div>
    <w:div w:id="1903325460">
      <w:bodyDiv w:val="1"/>
      <w:marLeft w:val="0"/>
      <w:marRight w:val="0"/>
      <w:marTop w:val="0"/>
      <w:marBottom w:val="0"/>
      <w:divBdr>
        <w:top w:val="none" w:sz="0" w:space="0" w:color="auto"/>
        <w:left w:val="none" w:sz="0" w:space="0" w:color="auto"/>
        <w:bottom w:val="none" w:sz="0" w:space="0" w:color="auto"/>
        <w:right w:val="none" w:sz="0" w:space="0" w:color="auto"/>
      </w:divBdr>
    </w:div>
    <w:div w:id="1903834983">
      <w:bodyDiv w:val="1"/>
      <w:marLeft w:val="0"/>
      <w:marRight w:val="0"/>
      <w:marTop w:val="0"/>
      <w:marBottom w:val="0"/>
      <w:divBdr>
        <w:top w:val="none" w:sz="0" w:space="0" w:color="auto"/>
        <w:left w:val="none" w:sz="0" w:space="0" w:color="auto"/>
        <w:bottom w:val="none" w:sz="0" w:space="0" w:color="auto"/>
        <w:right w:val="none" w:sz="0" w:space="0" w:color="auto"/>
      </w:divBdr>
    </w:div>
    <w:div w:id="1903904515">
      <w:bodyDiv w:val="1"/>
      <w:marLeft w:val="0"/>
      <w:marRight w:val="0"/>
      <w:marTop w:val="0"/>
      <w:marBottom w:val="0"/>
      <w:divBdr>
        <w:top w:val="none" w:sz="0" w:space="0" w:color="auto"/>
        <w:left w:val="none" w:sz="0" w:space="0" w:color="auto"/>
        <w:bottom w:val="none" w:sz="0" w:space="0" w:color="auto"/>
        <w:right w:val="none" w:sz="0" w:space="0" w:color="auto"/>
      </w:divBdr>
    </w:div>
    <w:div w:id="1905532280">
      <w:bodyDiv w:val="1"/>
      <w:marLeft w:val="0"/>
      <w:marRight w:val="0"/>
      <w:marTop w:val="0"/>
      <w:marBottom w:val="0"/>
      <w:divBdr>
        <w:top w:val="none" w:sz="0" w:space="0" w:color="auto"/>
        <w:left w:val="none" w:sz="0" w:space="0" w:color="auto"/>
        <w:bottom w:val="none" w:sz="0" w:space="0" w:color="auto"/>
        <w:right w:val="none" w:sz="0" w:space="0" w:color="auto"/>
      </w:divBdr>
    </w:div>
    <w:div w:id="1909146273">
      <w:bodyDiv w:val="1"/>
      <w:marLeft w:val="0"/>
      <w:marRight w:val="0"/>
      <w:marTop w:val="0"/>
      <w:marBottom w:val="0"/>
      <w:divBdr>
        <w:top w:val="none" w:sz="0" w:space="0" w:color="auto"/>
        <w:left w:val="none" w:sz="0" w:space="0" w:color="auto"/>
        <w:bottom w:val="none" w:sz="0" w:space="0" w:color="auto"/>
        <w:right w:val="none" w:sz="0" w:space="0" w:color="auto"/>
      </w:divBdr>
    </w:div>
    <w:div w:id="1910338103">
      <w:bodyDiv w:val="1"/>
      <w:marLeft w:val="0"/>
      <w:marRight w:val="0"/>
      <w:marTop w:val="0"/>
      <w:marBottom w:val="0"/>
      <w:divBdr>
        <w:top w:val="none" w:sz="0" w:space="0" w:color="auto"/>
        <w:left w:val="none" w:sz="0" w:space="0" w:color="auto"/>
        <w:bottom w:val="none" w:sz="0" w:space="0" w:color="auto"/>
        <w:right w:val="none" w:sz="0" w:space="0" w:color="auto"/>
      </w:divBdr>
    </w:div>
    <w:div w:id="1911690493">
      <w:bodyDiv w:val="1"/>
      <w:marLeft w:val="0"/>
      <w:marRight w:val="0"/>
      <w:marTop w:val="0"/>
      <w:marBottom w:val="0"/>
      <w:divBdr>
        <w:top w:val="none" w:sz="0" w:space="0" w:color="auto"/>
        <w:left w:val="none" w:sz="0" w:space="0" w:color="auto"/>
        <w:bottom w:val="none" w:sz="0" w:space="0" w:color="auto"/>
        <w:right w:val="none" w:sz="0" w:space="0" w:color="auto"/>
      </w:divBdr>
    </w:div>
    <w:div w:id="1914849807">
      <w:bodyDiv w:val="1"/>
      <w:marLeft w:val="0"/>
      <w:marRight w:val="0"/>
      <w:marTop w:val="0"/>
      <w:marBottom w:val="0"/>
      <w:divBdr>
        <w:top w:val="none" w:sz="0" w:space="0" w:color="auto"/>
        <w:left w:val="none" w:sz="0" w:space="0" w:color="auto"/>
        <w:bottom w:val="none" w:sz="0" w:space="0" w:color="auto"/>
        <w:right w:val="none" w:sz="0" w:space="0" w:color="auto"/>
      </w:divBdr>
    </w:div>
    <w:div w:id="1915165550">
      <w:bodyDiv w:val="1"/>
      <w:marLeft w:val="0"/>
      <w:marRight w:val="0"/>
      <w:marTop w:val="0"/>
      <w:marBottom w:val="0"/>
      <w:divBdr>
        <w:top w:val="none" w:sz="0" w:space="0" w:color="auto"/>
        <w:left w:val="none" w:sz="0" w:space="0" w:color="auto"/>
        <w:bottom w:val="none" w:sz="0" w:space="0" w:color="auto"/>
        <w:right w:val="none" w:sz="0" w:space="0" w:color="auto"/>
      </w:divBdr>
    </w:div>
    <w:div w:id="1916476102">
      <w:bodyDiv w:val="1"/>
      <w:marLeft w:val="0"/>
      <w:marRight w:val="0"/>
      <w:marTop w:val="0"/>
      <w:marBottom w:val="0"/>
      <w:divBdr>
        <w:top w:val="none" w:sz="0" w:space="0" w:color="auto"/>
        <w:left w:val="none" w:sz="0" w:space="0" w:color="auto"/>
        <w:bottom w:val="none" w:sz="0" w:space="0" w:color="auto"/>
        <w:right w:val="none" w:sz="0" w:space="0" w:color="auto"/>
      </w:divBdr>
    </w:div>
    <w:div w:id="1916742502">
      <w:bodyDiv w:val="1"/>
      <w:marLeft w:val="0"/>
      <w:marRight w:val="0"/>
      <w:marTop w:val="0"/>
      <w:marBottom w:val="0"/>
      <w:divBdr>
        <w:top w:val="none" w:sz="0" w:space="0" w:color="auto"/>
        <w:left w:val="none" w:sz="0" w:space="0" w:color="auto"/>
        <w:bottom w:val="none" w:sz="0" w:space="0" w:color="auto"/>
        <w:right w:val="none" w:sz="0" w:space="0" w:color="auto"/>
      </w:divBdr>
    </w:div>
    <w:div w:id="1917157354">
      <w:bodyDiv w:val="1"/>
      <w:marLeft w:val="0"/>
      <w:marRight w:val="0"/>
      <w:marTop w:val="0"/>
      <w:marBottom w:val="0"/>
      <w:divBdr>
        <w:top w:val="none" w:sz="0" w:space="0" w:color="auto"/>
        <w:left w:val="none" w:sz="0" w:space="0" w:color="auto"/>
        <w:bottom w:val="none" w:sz="0" w:space="0" w:color="auto"/>
        <w:right w:val="none" w:sz="0" w:space="0" w:color="auto"/>
      </w:divBdr>
    </w:div>
    <w:div w:id="1917400811">
      <w:bodyDiv w:val="1"/>
      <w:marLeft w:val="0"/>
      <w:marRight w:val="0"/>
      <w:marTop w:val="0"/>
      <w:marBottom w:val="0"/>
      <w:divBdr>
        <w:top w:val="none" w:sz="0" w:space="0" w:color="auto"/>
        <w:left w:val="none" w:sz="0" w:space="0" w:color="auto"/>
        <w:bottom w:val="none" w:sz="0" w:space="0" w:color="auto"/>
        <w:right w:val="none" w:sz="0" w:space="0" w:color="auto"/>
      </w:divBdr>
    </w:div>
    <w:div w:id="1919049536">
      <w:bodyDiv w:val="1"/>
      <w:marLeft w:val="0"/>
      <w:marRight w:val="0"/>
      <w:marTop w:val="0"/>
      <w:marBottom w:val="0"/>
      <w:divBdr>
        <w:top w:val="none" w:sz="0" w:space="0" w:color="auto"/>
        <w:left w:val="none" w:sz="0" w:space="0" w:color="auto"/>
        <w:bottom w:val="none" w:sz="0" w:space="0" w:color="auto"/>
        <w:right w:val="none" w:sz="0" w:space="0" w:color="auto"/>
      </w:divBdr>
    </w:div>
    <w:div w:id="1920483745">
      <w:bodyDiv w:val="1"/>
      <w:marLeft w:val="0"/>
      <w:marRight w:val="0"/>
      <w:marTop w:val="0"/>
      <w:marBottom w:val="0"/>
      <w:divBdr>
        <w:top w:val="none" w:sz="0" w:space="0" w:color="auto"/>
        <w:left w:val="none" w:sz="0" w:space="0" w:color="auto"/>
        <w:bottom w:val="none" w:sz="0" w:space="0" w:color="auto"/>
        <w:right w:val="none" w:sz="0" w:space="0" w:color="auto"/>
      </w:divBdr>
    </w:div>
    <w:div w:id="1921060297">
      <w:bodyDiv w:val="1"/>
      <w:marLeft w:val="0"/>
      <w:marRight w:val="0"/>
      <w:marTop w:val="0"/>
      <w:marBottom w:val="0"/>
      <w:divBdr>
        <w:top w:val="none" w:sz="0" w:space="0" w:color="auto"/>
        <w:left w:val="none" w:sz="0" w:space="0" w:color="auto"/>
        <w:bottom w:val="none" w:sz="0" w:space="0" w:color="auto"/>
        <w:right w:val="none" w:sz="0" w:space="0" w:color="auto"/>
      </w:divBdr>
    </w:div>
    <w:div w:id="1921912952">
      <w:bodyDiv w:val="1"/>
      <w:marLeft w:val="0"/>
      <w:marRight w:val="0"/>
      <w:marTop w:val="0"/>
      <w:marBottom w:val="0"/>
      <w:divBdr>
        <w:top w:val="none" w:sz="0" w:space="0" w:color="auto"/>
        <w:left w:val="none" w:sz="0" w:space="0" w:color="auto"/>
        <w:bottom w:val="none" w:sz="0" w:space="0" w:color="auto"/>
        <w:right w:val="none" w:sz="0" w:space="0" w:color="auto"/>
      </w:divBdr>
    </w:div>
    <w:div w:id="1925070922">
      <w:bodyDiv w:val="1"/>
      <w:marLeft w:val="0"/>
      <w:marRight w:val="0"/>
      <w:marTop w:val="0"/>
      <w:marBottom w:val="0"/>
      <w:divBdr>
        <w:top w:val="none" w:sz="0" w:space="0" w:color="auto"/>
        <w:left w:val="none" w:sz="0" w:space="0" w:color="auto"/>
        <w:bottom w:val="none" w:sz="0" w:space="0" w:color="auto"/>
        <w:right w:val="none" w:sz="0" w:space="0" w:color="auto"/>
      </w:divBdr>
    </w:div>
    <w:div w:id="1927809926">
      <w:bodyDiv w:val="1"/>
      <w:marLeft w:val="0"/>
      <w:marRight w:val="0"/>
      <w:marTop w:val="0"/>
      <w:marBottom w:val="0"/>
      <w:divBdr>
        <w:top w:val="none" w:sz="0" w:space="0" w:color="auto"/>
        <w:left w:val="none" w:sz="0" w:space="0" w:color="auto"/>
        <w:bottom w:val="none" w:sz="0" w:space="0" w:color="auto"/>
        <w:right w:val="none" w:sz="0" w:space="0" w:color="auto"/>
      </w:divBdr>
    </w:div>
    <w:div w:id="1932662839">
      <w:bodyDiv w:val="1"/>
      <w:marLeft w:val="0"/>
      <w:marRight w:val="0"/>
      <w:marTop w:val="0"/>
      <w:marBottom w:val="0"/>
      <w:divBdr>
        <w:top w:val="none" w:sz="0" w:space="0" w:color="auto"/>
        <w:left w:val="none" w:sz="0" w:space="0" w:color="auto"/>
        <w:bottom w:val="none" w:sz="0" w:space="0" w:color="auto"/>
        <w:right w:val="none" w:sz="0" w:space="0" w:color="auto"/>
      </w:divBdr>
    </w:div>
    <w:div w:id="1933586740">
      <w:bodyDiv w:val="1"/>
      <w:marLeft w:val="0"/>
      <w:marRight w:val="0"/>
      <w:marTop w:val="0"/>
      <w:marBottom w:val="0"/>
      <w:divBdr>
        <w:top w:val="none" w:sz="0" w:space="0" w:color="auto"/>
        <w:left w:val="none" w:sz="0" w:space="0" w:color="auto"/>
        <w:bottom w:val="none" w:sz="0" w:space="0" w:color="auto"/>
        <w:right w:val="none" w:sz="0" w:space="0" w:color="auto"/>
      </w:divBdr>
    </w:div>
    <w:div w:id="1934043624">
      <w:bodyDiv w:val="1"/>
      <w:marLeft w:val="0"/>
      <w:marRight w:val="0"/>
      <w:marTop w:val="0"/>
      <w:marBottom w:val="0"/>
      <w:divBdr>
        <w:top w:val="none" w:sz="0" w:space="0" w:color="auto"/>
        <w:left w:val="none" w:sz="0" w:space="0" w:color="auto"/>
        <w:bottom w:val="none" w:sz="0" w:space="0" w:color="auto"/>
        <w:right w:val="none" w:sz="0" w:space="0" w:color="auto"/>
      </w:divBdr>
    </w:div>
    <w:div w:id="1936016193">
      <w:bodyDiv w:val="1"/>
      <w:marLeft w:val="0"/>
      <w:marRight w:val="0"/>
      <w:marTop w:val="0"/>
      <w:marBottom w:val="0"/>
      <w:divBdr>
        <w:top w:val="none" w:sz="0" w:space="0" w:color="auto"/>
        <w:left w:val="none" w:sz="0" w:space="0" w:color="auto"/>
        <w:bottom w:val="none" w:sz="0" w:space="0" w:color="auto"/>
        <w:right w:val="none" w:sz="0" w:space="0" w:color="auto"/>
      </w:divBdr>
    </w:div>
    <w:div w:id="1936359131">
      <w:bodyDiv w:val="1"/>
      <w:marLeft w:val="0"/>
      <w:marRight w:val="0"/>
      <w:marTop w:val="0"/>
      <w:marBottom w:val="0"/>
      <w:divBdr>
        <w:top w:val="none" w:sz="0" w:space="0" w:color="auto"/>
        <w:left w:val="none" w:sz="0" w:space="0" w:color="auto"/>
        <w:bottom w:val="none" w:sz="0" w:space="0" w:color="auto"/>
        <w:right w:val="none" w:sz="0" w:space="0" w:color="auto"/>
      </w:divBdr>
    </w:div>
    <w:div w:id="1937981980">
      <w:bodyDiv w:val="1"/>
      <w:marLeft w:val="0"/>
      <w:marRight w:val="0"/>
      <w:marTop w:val="0"/>
      <w:marBottom w:val="0"/>
      <w:divBdr>
        <w:top w:val="none" w:sz="0" w:space="0" w:color="auto"/>
        <w:left w:val="none" w:sz="0" w:space="0" w:color="auto"/>
        <w:bottom w:val="none" w:sz="0" w:space="0" w:color="auto"/>
        <w:right w:val="none" w:sz="0" w:space="0" w:color="auto"/>
      </w:divBdr>
    </w:div>
    <w:div w:id="1938058777">
      <w:bodyDiv w:val="1"/>
      <w:marLeft w:val="0"/>
      <w:marRight w:val="0"/>
      <w:marTop w:val="0"/>
      <w:marBottom w:val="0"/>
      <w:divBdr>
        <w:top w:val="none" w:sz="0" w:space="0" w:color="auto"/>
        <w:left w:val="none" w:sz="0" w:space="0" w:color="auto"/>
        <w:bottom w:val="none" w:sz="0" w:space="0" w:color="auto"/>
        <w:right w:val="none" w:sz="0" w:space="0" w:color="auto"/>
      </w:divBdr>
    </w:div>
    <w:div w:id="1942565938">
      <w:bodyDiv w:val="1"/>
      <w:marLeft w:val="0"/>
      <w:marRight w:val="0"/>
      <w:marTop w:val="0"/>
      <w:marBottom w:val="0"/>
      <w:divBdr>
        <w:top w:val="none" w:sz="0" w:space="0" w:color="auto"/>
        <w:left w:val="none" w:sz="0" w:space="0" w:color="auto"/>
        <w:bottom w:val="none" w:sz="0" w:space="0" w:color="auto"/>
        <w:right w:val="none" w:sz="0" w:space="0" w:color="auto"/>
      </w:divBdr>
    </w:div>
    <w:div w:id="1945914750">
      <w:bodyDiv w:val="1"/>
      <w:marLeft w:val="0"/>
      <w:marRight w:val="0"/>
      <w:marTop w:val="0"/>
      <w:marBottom w:val="0"/>
      <w:divBdr>
        <w:top w:val="none" w:sz="0" w:space="0" w:color="auto"/>
        <w:left w:val="none" w:sz="0" w:space="0" w:color="auto"/>
        <w:bottom w:val="none" w:sz="0" w:space="0" w:color="auto"/>
        <w:right w:val="none" w:sz="0" w:space="0" w:color="auto"/>
      </w:divBdr>
    </w:div>
    <w:div w:id="1947496030">
      <w:bodyDiv w:val="1"/>
      <w:marLeft w:val="0"/>
      <w:marRight w:val="0"/>
      <w:marTop w:val="0"/>
      <w:marBottom w:val="0"/>
      <w:divBdr>
        <w:top w:val="none" w:sz="0" w:space="0" w:color="auto"/>
        <w:left w:val="none" w:sz="0" w:space="0" w:color="auto"/>
        <w:bottom w:val="none" w:sz="0" w:space="0" w:color="auto"/>
        <w:right w:val="none" w:sz="0" w:space="0" w:color="auto"/>
      </w:divBdr>
    </w:div>
    <w:div w:id="1947882693">
      <w:bodyDiv w:val="1"/>
      <w:marLeft w:val="0"/>
      <w:marRight w:val="0"/>
      <w:marTop w:val="0"/>
      <w:marBottom w:val="0"/>
      <w:divBdr>
        <w:top w:val="none" w:sz="0" w:space="0" w:color="auto"/>
        <w:left w:val="none" w:sz="0" w:space="0" w:color="auto"/>
        <w:bottom w:val="none" w:sz="0" w:space="0" w:color="auto"/>
        <w:right w:val="none" w:sz="0" w:space="0" w:color="auto"/>
      </w:divBdr>
    </w:div>
    <w:div w:id="1948728865">
      <w:bodyDiv w:val="1"/>
      <w:marLeft w:val="0"/>
      <w:marRight w:val="0"/>
      <w:marTop w:val="0"/>
      <w:marBottom w:val="0"/>
      <w:divBdr>
        <w:top w:val="none" w:sz="0" w:space="0" w:color="auto"/>
        <w:left w:val="none" w:sz="0" w:space="0" w:color="auto"/>
        <w:bottom w:val="none" w:sz="0" w:space="0" w:color="auto"/>
        <w:right w:val="none" w:sz="0" w:space="0" w:color="auto"/>
      </w:divBdr>
    </w:div>
    <w:div w:id="1952398387">
      <w:bodyDiv w:val="1"/>
      <w:marLeft w:val="0"/>
      <w:marRight w:val="0"/>
      <w:marTop w:val="0"/>
      <w:marBottom w:val="0"/>
      <w:divBdr>
        <w:top w:val="none" w:sz="0" w:space="0" w:color="auto"/>
        <w:left w:val="none" w:sz="0" w:space="0" w:color="auto"/>
        <w:bottom w:val="none" w:sz="0" w:space="0" w:color="auto"/>
        <w:right w:val="none" w:sz="0" w:space="0" w:color="auto"/>
      </w:divBdr>
    </w:div>
    <w:div w:id="1956327500">
      <w:bodyDiv w:val="1"/>
      <w:marLeft w:val="0"/>
      <w:marRight w:val="0"/>
      <w:marTop w:val="0"/>
      <w:marBottom w:val="0"/>
      <w:divBdr>
        <w:top w:val="none" w:sz="0" w:space="0" w:color="auto"/>
        <w:left w:val="none" w:sz="0" w:space="0" w:color="auto"/>
        <w:bottom w:val="none" w:sz="0" w:space="0" w:color="auto"/>
        <w:right w:val="none" w:sz="0" w:space="0" w:color="auto"/>
      </w:divBdr>
    </w:div>
    <w:div w:id="1956715609">
      <w:bodyDiv w:val="1"/>
      <w:marLeft w:val="0"/>
      <w:marRight w:val="0"/>
      <w:marTop w:val="0"/>
      <w:marBottom w:val="0"/>
      <w:divBdr>
        <w:top w:val="none" w:sz="0" w:space="0" w:color="auto"/>
        <w:left w:val="none" w:sz="0" w:space="0" w:color="auto"/>
        <w:bottom w:val="none" w:sz="0" w:space="0" w:color="auto"/>
        <w:right w:val="none" w:sz="0" w:space="0" w:color="auto"/>
      </w:divBdr>
    </w:div>
    <w:div w:id="1957524372">
      <w:bodyDiv w:val="1"/>
      <w:marLeft w:val="0"/>
      <w:marRight w:val="0"/>
      <w:marTop w:val="0"/>
      <w:marBottom w:val="0"/>
      <w:divBdr>
        <w:top w:val="none" w:sz="0" w:space="0" w:color="auto"/>
        <w:left w:val="none" w:sz="0" w:space="0" w:color="auto"/>
        <w:bottom w:val="none" w:sz="0" w:space="0" w:color="auto"/>
        <w:right w:val="none" w:sz="0" w:space="0" w:color="auto"/>
      </w:divBdr>
    </w:div>
    <w:div w:id="1959873969">
      <w:bodyDiv w:val="1"/>
      <w:marLeft w:val="0"/>
      <w:marRight w:val="0"/>
      <w:marTop w:val="0"/>
      <w:marBottom w:val="0"/>
      <w:divBdr>
        <w:top w:val="none" w:sz="0" w:space="0" w:color="auto"/>
        <w:left w:val="none" w:sz="0" w:space="0" w:color="auto"/>
        <w:bottom w:val="none" w:sz="0" w:space="0" w:color="auto"/>
        <w:right w:val="none" w:sz="0" w:space="0" w:color="auto"/>
      </w:divBdr>
    </w:div>
    <w:div w:id="1960797762">
      <w:bodyDiv w:val="1"/>
      <w:marLeft w:val="0"/>
      <w:marRight w:val="0"/>
      <w:marTop w:val="0"/>
      <w:marBottom w:val="0"/>
      <w:divBdr>
        <w:top w:val="none" w:sz="0" w:space="0" w:color="auto"/>
        <w:left w:val="none" w:sz="0" w:space="0" w:color="auto"/>
        <w:bottom w:val="none" w:sz="0" w:space="0" w:color="auto"/>
        <w:right w:val="none" w:sz="0" w:space="0" w:color="auto"/>
      </w:divBdr>
    </w:div>
    <w:div w:id="1961260064">
      <w:bodyDiv w:val="1"/>
      <w:marLeft w:val="0"/>
      <w:marRight w:val="0"/>
      <w:marTop w:val="0"/>
      <w:marBottom w:val="0"/>
      <w:divBdr>
        <w:top w:val="none" w:sz="0" w:space="0" w:color="auto"/>
        <w:left w:val="none" w:sz="0" w:space="0" w:color="auto"/>
        <w:bottom w:val="none" w:sz="0" w:space="0" w:color="auto"/>
        <w:right w:val="none" w:sz="0" w:space="0" w:color="auto"/>
      </w:divBdr>
      <w:divsChild>
        <w:div w:id="554900048">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056732757">
              <w:marLeft w:val="0"/>
              <w:marRight w:val="0"/>
              <w:marTop w:val="0"/>
              <w:marBottom w:val="0"/>
              <w:divBdr>
                <w:top w:val="none" w:sz="0" w:space="0" w:color="auto"/>
                <w:left w:val="none" w:sz="0" w:space="0" w:color="auto"/>
                <w:bottom w:val="none" w:sz="0" w:space="0" w:color="auto"/>
                <w:right w:val="none" w:sz="0" w:space="0" w:color="auto"/>
              </w:divBdr>
              <w:divsChild>
                <w:div w:id="166867604">
                  <w:marLeft w:val="0"/>
                  <w:marRight w:val="0"/>
                  <w:marTop w:val="0"/>
                  <w:marBottom w:val="0"/>
                  <w:divBdr>
                    <w:top w:val="none" w:sz="0" w:space="0" w:color="auto"/>
                    <w:left w:val="none" w:sz="0" w:space="0" w:color="auto"/>
                    <w:bottom w:val="none" w:sz="0" w:space="0" w:color="auto"/>
                    <w:right w:val="none" w:sz="0" w:space="0" w:color="auto"/>
                  </w:divBdr>
                  <w:divsChild>
                    <w:div w:id="1401977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3340331">
      <w:bodyDiv w:val="1"/>
      <w:marLeft w:val="0"/>
      <w:marRight w:val="0"/>
      <w:marTop w:val="0"/>
      <w:marBottom w:val="0"/>
      <w:divBdr>
        <w:top w:val="none" w:sz="0" w:space="0" w:color="auto"/>
        <w:left w:val="none" w:sz="0" w:space="0" w:color="auto"/>
        <w:bottom w:val="none" w:sz="0" w:space="0" w:color="auto"/>
        <w:right w:val="none" w:sz="0" w:space="0" w:color="auto"/>
      </w:divBdr>
    </w:div>
    <w:div w:id="1963342610">
      <w:bodyDiv w:val="1"/>
      <w:marLeft w:val="0"/>
      <w:marRight w:val="0"/>
      <w:marTop w:val="0"/>
      <w:marBottom w:val="0"/>
      <w:divBdr>
        <w:top w:val="none" w:sz="0" w:space="0" w:color="auto"/>
        <w:left w:val="none" w:sz="0" w:space="0" w:color="auto"/>
        <w:bottom w:val="none" w:sz="0" w:space="0" w:color="auto"/>
        <w:right w:val="none" w:sz="0" w:space="0" w:color="auto"/>
      </w:divBdr>
    </w:div>
    <w:div w:id="1963346806">
      <w:bodyDiv w:val="1"/>
      <w:marLeft w:val="0"/>
      <w:marRight w:val="0"/>
      <w:marTop w:val="0"/>
      <w:marBottom w:val="0"/>
      <w:divBdr>
        <w:top w:val="none" w:sz="0" w:space="0" w:color="auto"/>
        <w:left w:val="none" w:sz="0" w:space="0" w:color="auto"/>
        <w:bottom w:val="none" w:sz="0" w:space="0" w:color="auto"/>
        <w:right w:val="none" w:sz="0" w:space="0" w:color="auto"/>
      </w:divBdr>
    </w:div>
    <w:div w:id="1964144279">
      <w:bodyDiv w:val="1"/>
      <w:marLeft w:val="0"/>
      <w:marRight w:val="0"/>
      <w:marTop w:val="0"/>
      <w:marBottom w:val="0"/>
      <w:divBdr>
        <w:top w:val="none" w:sz="0" w:space="0" w:color="auto"/>
        <w:left w:val="none" w:sz="0" w:space="0" w:color="auto"/>
        <w:bottom w:val="none" w:sz="0" w:space="0" w:color="auto"/>
        <w:right w:val="none" w:sz="0" w:space="0" w:color="auto"/>
      </w:divBdr>
    </w:div>
    <w:div w:id="1964378947">
      <w:bodyDiv w:val="1"/>
      <w:marLeft w:val="0"/>
      <w:marRight w:val="0"/>
      <w:marTop w:val="0"/>
      <w:marBottom w:val="0"/>
      <w:divBdr>
        <w:top w:val="none" w:sz="0" w:space="0" w:color="auto"/>
        <w:left w:val="none" w:sz="0" w:space="0" w:color="auto"/>
        <w:bottom w:val="none" w:sz="0" w:space="0" w:color="auto"/>
        <w:right w:val="none" w:sz="0" w:space="0" w:color="auto"/>
      </w:divBdr>
    </w:div>
    <w:div w:id="1964921019">
      <w:bodyDiv w:val="1"/>
      <w:marLeft w:val="0"/>
      <w:marRight w:val="0"/>
      <w:marTop w:val="0"/>
      <w:marBottom w:val="0"/>
      <w:divBdr>
        <w:top w:val="none" w:sz="0" w:space="0" w:color="auto"/>
        <w:left w:val="none" w:sz="0" w:space="0" w:color="auto"/>
        <w:bottom w:val="none" w:sz="0" w:space="0" w:color="auto"/>
        <w:right w:val="none" w:sz="0" w:space="0" w:color="auto"/>
      </w:divBdr>
    </w:div>
    <w:div w:id="1965774173">
      <w:bodyDiv w:val="1"/>
      <w:marLeft w:val="0"/>
      <w:marRight w:val="0"/>
      <w:marTop w:val="0"/>
      <w:marBottom w:val="0"/>
      <w:divBdr>
        <w:top w:val="none" w:sz="0" w:space="0" w:color="auto"/>
        <w:left w:val="none" w:sz="0" w:space="0" w:color="auto"/>
        <w:bottom w:val="none" w:sz="0" w:space="0" w:color="auto"/>
        <w:right w:val="none" w:sz="0" w:space="0" w:color="auto"/>
      </w:divBdr>
    </w:div>
    <w:div w:id="1966349860">
      <w:bodyDiv w:val="1"/>
      <w:marLeft w:val="0"/>
      <w:marRight w:val="0"/>
      <w:marTop w:val="0"/>
      <w:marBottom w:val="0"/>
      <w:divBdr>
        <w:top w:val="none" w:sz="0" w:space="0" w:color="auto"/>
        <w:left w:val="none" w:sz="0" w:space="0" w:color="auto"/>
        <w:bottom w:val="none" w:sz="0" w:space="0" w:color="auto"/>
        <w:right w:val="none" w:sz="0" w:space="0" w:color="auto"/>
      </w:divBdr>
    </w:div>
    <w:div w:id="1966695458">
      <w:bodyDiv w:val="1"/>
      <w:marLeft w:val="0"/>
      <w:marRight w:val="0"/>
      <w:marTop w:val="0"/>
      <w:marBottom w:val="0"/>
      <w:divBdr>
        <w:top w:val="none" w:sz="0" w:space="0" w:color="auto"/>
        <w:left w:val="none" w:sz="0" w:space="0" w:color="auto"/>
        <w:bottom w:val="none" w:sz="0" w:space="0" w:color="auto"/>
        <w:right w:val="none" w:sz="0" w:space="0" w:color="auto"/>
      </w:divBdr>
    </w:div>
    <w:div w:id="1969122492">
      <w:bodyDiv w:val="1"/>
      <w:marLeft w:val="0"/>
      <w:marRight w:val="0"/>
      <w:marTop w:val="0"/>
      <w:marBottom w:val="0"/>
      <w:divBdr>
        <w:top w:val="none" w:sz="0" w:space="0" w:color="auto"/>
        <w:left w:val="none" w:sz="0" w:space="0" w:color="auto"/>
        <w:bottom w:val="none" w:sz="0" w:space="0" w:color="auto"/>
        <w:right w:val="none" w:sz="0" w:space="0" w:color="auto"/>
      </w:divBdr>
    </w:div>
    <w:div w:id="1969389497">
      <w:bodyDiv w:val="1"/>
      <w:marLeft w:val="0"/>
      <w:marRight w:val="0"/>
      <w:marTop w:val="0"/>
      <w:marBottom w:val="0"/>
      <w:divBdr>
        <w:top w:val="none" w:sz="0" w:space="0" w:color="auto"/>
        <w:left w:val="none" w:sz="0" w:space="0" w:color="auto"/>
        <w:bottom w:val="none" w:sz="0" w:space="0" w:color="auto"/>
        <w:right w:val="none" w:sz="0" w:space="0" w:color="auto"/>
      </w:divBdr>
    </w:div>
    <w:div w:id="1970278422">
      <w:bodyDiv w:val="1"/>
      <w:marLeft w:val="0"/>
      <w:marRight w:val="0"/>
      <w:marTop w:val="0"/>
      <w:marBottom w:val="0"/>
      <w:divBdr>
        <w:top w:val="none" w:sz="0" w:space="0" w:color="auto"/>
        <w:left w:val="none" w:sz="0" w:space="0" w:color="auto"/>
        <w:bottom w:val="none" w:sz="0" w:space="0" w:color="auto"/>
        <w:right w:val="none" w:sz="0" w:space="0" w:color="auto"/>
      </w:divBdr>
    </w:div>
    <w:div w:id="1970433896">
      <w:bodyDiv w:val="1"/>
      <w:marLeft w:val="0"/>
      <w:marRight w:val="0"/>
      <w:marTop w:val="0"/>
      <w:marBottom w:val="0"/>
      <w:divBdr>
        <w:top w:val="none" w:sz="0" w:space="0" w:color="auto"/>
        <w:left w:val="none" w:sz="0" w:space="0" w:color="auto"/>
        <w:bottom w:val="none" w:sz="0" w:space="0" w:color="auto"/>
        <w:right w:val="none" w:sz="0" w:space="0" w:color="auto"/>
      </w:divBdr>
    </w:div>
    <w:div w:id="1971548078">
      <w:bodyDiv w:val="1"/>
      <w:marLeft w:val="0"/>
      <w:marRight w:val="0"/>
      <w:marTop w:val="0"/>
      <w:marBottom w:val="0"/>
      <w:divBdr>
        <w:top w:val="none" w:sz="0" w:space="0" w:color="auto"/>
        <w:left w:val="none" w:sz="0" w:space="0" w:color="auto"/>
        <w:bottom w:val="none" w:sz="0" w:space="0" w:color="auto"/>
        <w:right w:val="none" w:sz="0" w:space="0" w:color="auto"/>
      </w:divBdr>
    </w:div>
    <w:div w:id="1972128116">
      <w:bodyDiv w:val="1"/>
      <w:marLeft w:val="0"/>
      <w:marRight w:val="0"/>
      <w:marTop w:val="0"/>
      <w:marBottom w:val="0"/>
      <w:divBdr>
        <w:top w:val="none" w:sz="0" w:space="0" w:color="auto"/>
        <w:left w:val="none" w:sz="0" w:space="0" w:color="auto"/>
        <w:bottom w:val="none" w:sz="0" w:space="0" w:color="auto"/>
        <w:right w:val="none" w:sz="0" w:space="0" w:color="auto"/>
      </w:divBdr>
    </w:div>
    <w:div w:id="1972439584">
      <w:bodyDiv w:val="1"/>
      <w:marLeft w:val="0"/>
      <w:marRight w:val="0"/>
      <w:marTop w:val="0"/>
      <w:marBottom w:val="0"/>
      <w:divBdr>
        <w:top w:val="none" w:sz="0" w:space="0" w:color="auto"/>
        <w:left w:val="none" w:sz="0" w:space="0" w:color="auto"/>
        <w:bottom w:val="none" w:sz="0" w:space="0" w:color="auto"/>
        <w:right w:val="none" w:sz="0" w:space="0" w:color="auto"/>
      </w:divBdr>
    </w:div>
    <w:div w:id="1972586288">
      <w:bodyDiv w:val="1"/>
      <w:marLeft w:val="0"/>
      <w:marRight w:val="0"/>
      <w:marTop w:val="0"/>
      <w:marBottom w:val="0"/>
      <w:divBdr>
        <w:top w:val="none" w:sz="0" w:space="0" w:color="auto"/>
        <w:left w:val="none" w:sz="0" w:space="0" w:color="auto"/>
        <w:bottom w:val="none" w:sz="0" w:space="0" w:color="auto"/>
        <w:right w:val="none" w:sz="0" w:space="0" w:color="auto"/>
      </w:divBdr>
    </w:div>
    <w:div w:id="1975715415">
      <w:bodyDiv w:val="1"/>
      <w:marLeft w:val="0"/>
      <w:marRight w:val="0"/>
      <w:marTop w:val="0"/>
      <w:marBottom w:val="0"/>
      <w:divBdr>
        <w:top w:val="none" w:sz="0" w:space="0" w:color="auto"/>
        <w:left w:val="none" w:sz="0" w:space="0" w:color="auto"/>
        <w:bottom w:val="none" w:sz="0" w:space="0" w:color="auto"/>
        <w:right w:val="none" w:sz="0" w:space="0" w:color="auto"/>
      </w:divBdr>
    </w:div>
    <w:div w:id="1976182403">
      <w:bodyDiv w:val="1"/>
      <w:marLeft w:val="0"/>
      <w:marRight w:val="0"/>
      <w:marTop w:val="0"/>
      <w:marBottom w:val="0"/>
      <w:divBdr>
        <w:top w:val="none" w:sz="0" w:space="0" w:color="auto"/>
        <w:left w:val="none" w:sz="0" w:space="0" w:color="auto"/>
        <w:bottom w:val="none" w:sz="0" w:space="0" w:color="auto"/>
        <w:right w:val="none" w:sz="0" w:space="0" w:color="auto"/>
      </w:divBdr>
    </w:div>
    <w:div w:id="1976905052">
      <w:bodyDiv w:val="1"/>
      <w:marLeft w:val="0"/>
      <w:marRight w:val="0"/>
      <w:marTop w:val="0"/>
      <w:marBottom w:val="0"/>
      <w:divBdr>
        <w:top w:val="none" w:sz="0" w:space="0" w:color="auto"/>
        <w:left w:val="none" w:sz="0" w:space="0" w:color="auto"/>
        <w:bottom w:val="none" w:sz="0" w:space="0" w:color="auto"/>
        <w:right w:val="none" w:sz="0" w:space="0" w:color="auto"/>
      </w:divBdr>
    </w:div>
    <w:div w:id="1979021981">
      <w:bodyDiv w:val="1"/>
      <w:marLeft w:val="0"/>
      <w:marRight w:val="0"/>
      <w:marTop w:val="0"/>
      <w:marBottom w:val="0"/>
      <w:divBdr>
        <w:top w:val="none" w:sz="0" w:space="0" w:color="auto"/>
        <w:left w:val="none" w:sz="0" w:space="0" w:color="auto"/>
        <w:bottom w:val="none" w:sz="0" w:space="0" w:color="auto"/>
        <w:right w:val="none" w:sz="0" w:space="0" w:color="auto"/>
      </w:divBdr>
    </w:div>
    <w:div w:id="1979453439">
      <w:bodyDiv w:val="1"/>
      <w:marLeft w:val="0"/>
      <w:marRight w:val="0"/>
      <w:marTop w:val="0"/>
      <w:marBottom w:val="0"/>
      <w:divBdr>
        <w:top w:val="none" w:sz="0" w:space="0" w:color="auto"/>
        <w:left w:val="none" w:sz="0" w:space="0" w:color="auto"/>
        <w:bottom w:val="none" w:sz="0" w:space="0" w:color="auto"/>
        <w:right w:val="none" w:sz="0" w:space="0" w:color="auto"/>
      </w:divBdr>
    </w:div>
    <w:div w:id="1983383884">
      <w:bodyDiv w:val="1"/>
      <w:marLeft w:val="0"/>
      <w:marRight w:val="0"/>
      <w:marTop w:val="0"/>
      <w:marBottom w:val="0"/>
      <w:divBdr>
        <w:top w:val="none" w:sz="0" w:space="0" w:color="auto"/>
        <w:left w:val="none" w:sz="0" w:space="0" w:color="auto"/>
        <w:bottom w:val="none" w:sz="0" w:space="0" w:color="auto"/>
        <w:right w:val="none" w:sz="0" w:space="0" w:color="auto"/>
      </w:divBdr>
    </w:div>
    <w:div w:id="1983388953">
      <w:bodyDiv w:val="1"/>
      <w:marLeft w:val="0"/>
      <w:marRight w:val="0"/>
      <w:marTop w:val="0"/>
      <w:marBottom w:val="0"/>
      <w:divBdr>
        <w:top w:val="none" w:sz="0" w:space="0" w:color="auto"/>
        <w:left w:val="none" w:sz="0" w:space="0" w:color="auto"/>
        <w:bottom w:val="none" w:sz="0" w:space="0" w:color="auto"/>
        <w:right w:val="none" w:sz="0" w:space="0" w:color="auto"/>
      </w:divBdr>
    </w:div>
    <w:div w:id="1983925278">
      <w:bodyDiv w:val="1"/>
      <w:marLeft w:val="0"/>
      <w:marRight w:val="0"/>
      <w:marTop w:val="0"/>
      <w:marBottom w:val="0"/>
      <w:divBdr>
        <w:top w:val="none" w:sz="0" w:space="0" w:color="auto"/>
        <w:left w:val="none" w:sz="0" w:space="0" w:color="auto"/>
        <w:bottom w:val="none" w:sz="0" w:space="0" w:color="auto"/>
        <w:right w:val="none" w:sz="0" w:space="0" w:color="auto"/>
      </w:divBdr>
    </w:div>
    <w:div w:id="1984044650">
      <w:bodyDiv w:val="1"/>
      <w:marLeft w:val="0"/>
      <w:marRight w:val="0"/>
      <w:marTop w:val="0"/>
      <w:marBottom w:val="0"/>
      <w:divBdr>
        <w:top w:val="none" w:sz="0" w:space="0" w:color="auto"/>
        <w:left w:val="none" w:sz="0" w:space="0" w:color="auto"/>
        <w:bottom w:val="none" w:sz="0" w:space="0" w:color="auto"/>
        <w:right w:val="none" w:sz="0" w:space="0" w:color="auto"/>
      </w:divBdr>
    </w:div>
    <w:div w:id="1986472309">
      <w:bodyDiv w:val="1"/>
      <w:marLeft w:val="0"/>
      <w:marRight w:val="0"/>
      <w:marTop w:val="0"/>
      <w:marBottom w:val="0"/>
      <w:divBdr>
        <w:top w:val="none" w:sz="0" w:space="0" w:color="auto"/>
        <w:left w:val="none" w:sz="0" w:space="0" w:color="auto"/>
        <w:bottom w:val="none" w:sz="0" w:space="0" w:color="auto"/>
        <w:right w:val="none" w:sz="0" w:space="0" w:color="auto"/>
      </w:divBdr>
    </w:div>
    <w:div w:id="1987662334">
      <w:bodyDiv w:val="1"/>
      <w:marLeft w:val="0"/>
      <w:marRight w:val="0"/>
      <w:marTop w:val="0"/>
      <w:marBottom w:val="0"/>
      <w:divBdr>
        <w:top w:val="none" w:sz="0" w:space="0" w:color="auto"/>
        <w:left w:val="none" w:sz="0" w:space="0" w:color="auto"/>
        <w:bottom w:val="none" w:sz="0" w:space="0" w:color="auto"/>
        <w:right w:val="none" w:sz="0" w:space="0" w:color="auto"/>
      </w:divBdr>
    </w:div>
    <w:div w:id="1990816162">
      <w:bodyDiv w:val="1"/>
      <w:marLeft w:val="0"/>
      <w:marRight w:val="0"/>
      <w:marTop w:val="0"/>
      <w:marBottom w:val="0"/>
      <w:divBdr>
        <w:top w:val="none" w:sz="0" w:space="0" w:color="auto"/>
        <w:left w:val="none" w:sz="0" w:space="0" w:color="auto"/>
        <w:bottom w:val="none" w:sz="0" w:space="0" w:color="auto"/>
        <w:right w:val="none" w:sz="0" w:space="0" w:color="auto"/>
      </w:divBdr>
    </w:div>
    <w:div w:id="1992295336">
      <w:bodyDiv w:val="1"/>
      <w:marLeft w:val="0"/>
      <w:marRight w:val="0"/>
      <w:marTop w:val="0"/>
      <w:marBottom w:val="0"/>
      <w:divBdr>
        <w:top w:val="none" w:sz="0" w:space="0" w:color="auto"/>
        <w:left w:val="none" w:sz="0" w:space="0" w:color="auto"/>
        <w:bottom w:val="none" w:sz="0" w:space="0" w:color="auto"/>
        <w:right w:val="none" w:sz="0" w:space="0" w:color="auto"/>
      </w:divBdr>
    </w:div>
    <w:div w:id="1993946245">
      <w:bodyDiv w:val="1"/>
      <w:marLeft w:val="0"/>
      <w:marRight w:val="0"/>
      <w:marTop w:val="0"/>
      <w:marBottom w:val="0"/>
      <w:divBdr>
        <w:top w:val="none" w:sz="0" w:space="0" w:color="auto"/>
        <w:left w:val="none" w:sz="0" w:space="0" w:color="auto"/>
        <w:bottom w:val="none" w:sz="0" w:space="0" w:color="auto"/>
        <w:right w:val="none" w:sz="0" w:space="0" w:color="auto"/>
      </w:divBdr>
      <w:divsChild>
        <w:div w:id="1860311849">
          <w:marLeft w:val="480"/>
          <w:marRight w:val="0"/>
          <w:marTop w:val="0"/>
          <w:marBottom w:val="0"/>
          <w:divBdr>
            <w:top w:val="none" w:sz="0" w:space="0" w:color="auto"/>
            <w:left w:val="none" w:sz="0" w:space="0" w:color="auto"/>
            <w:bottom w:val="none" w:sz="0" w:space="0" w:color="auto"/>
            <w:right w:val="none" w:sz="0" w:space="0" w:color="auto"/>
          </w:divBdr>
        </w:div>
        <w:div w:id="93092107">
          <w:marLeft w:val="480"/>
          <w:marRight w:val="0"/>
          <w:marTop w:val="0"/>
          <w:marBottom w:val="0"/>
          <w:divBdr>
            <w:top w:val="none" w:sz="0" w:space="0" w:color="auto"/>
            <w:left w:val="none" w:sz="0" w:space="0" w:color="auto"/>
            <w:bottom w:val="none" w:sz="0" w:space="0" w:color="auto"/>
            <w:right w:val="none" w:sz="0" w:space="0" w:color="auto"/>
          </w:divBdr>
        </w:div>
        <w:div w:id="1255361278">
          <w:marLeft w:val="480"/>
          <w:marRight w:val="0"/>
          <w:marTop w:val="0"/>
          <w:marBottom w:val="0"/>
          <w:divBdr>
            <w:top w:val="none" w:sz="0" w:space="0" w:color="auto"/>
            <w:left w:val="none" w:sz="0" w:space="0" w:color="auto"/>
            <w:bottom w:val="none" w:sz="0" w:space="0" w:color="auto"/>
            <w:right w:val="none" w:sz="0" w:space="0" w:color="auto"/>
          </w:divBdr>
        </w:div>
        <w:div w:id="8917284">
          <w:marLeft w:val="480"/>
          <w:marRight w:val="0"/>
          <w:marTop w:val="0"/>
          <w:marBottom w:val="0"/>
          <w:divBdr>
            <w:top w:val="none" w:sz="0" w:space="0" w:color="auto"/>
            <w:left w:val="none" w:sz="0" w:space="0" w:color="auto"/>
            <w:bottom w:val="none" w:sz="0" w:space="0" w:color="auto"/>
            <w:right w:val="none" w:sz="0" w:space="0" w:color="auto"/>
          </w:divBdr>
        </w:div>
        <w:div w:id="237136505">
          <w:marLeft w:val="480"/>
          <w:marRight w:val="0"/>
          <w:marTop w:val="0"/>
          <w:marBottom w:val="0"/>
          <w:divBdr>
            <w:top w:val="none" w:sz="0" w:space="0" w:color="auto"/>
            <w:left w:val="none" w:sz="0" w:space="0" w:color="auto"/>
            <w:bottom w:val="none" w:sz="0" w:space="0" w:color="auto"/>
            <w:right w:val="none" w:sz="0" w:space="0" w:color="auto"/>
          </w:divBdr>
        </w:div>
        <w:div w:id="1422413351">
          <w:marLeft w:val="480"/>
          <w:marRight w:val="0"/>
          <w:marTop w:val="0"/>
          <w:marBottom w:val="0"/>
          <w:divBdr>
            <w:top w:val="none" w:sz="0" w:space="0" w:color="auto"/>
            <w:left w:val="none" w:sz="0" w:space="0" w:color="auto"/>
            <w:bottom w:val="none" w:sz="0" w:space="0" w:color="auto"/>
            <w:right w:val="none" w:sz="0" w:space="0" w:color="auto"/>
          </w:divBdr>
        </w:div>
        <w:div w:id="1165820820">
          <w:marLeft w:val="480"/>
          <w:marRight w:val="0"/>
          <w:marTop w:val="0"/>
          <w:marBottom w:val="0"/>
          <w:divBdr>
            <w:top w:val="none" w:sz="0" w:space="0" w:color="auto"/>
            <w:left w:val="none" w:sz="0" w:space="0" w:color="auto"/>
            <w:bottom w:val="none" w:sz="0" w:space="0" w:color="auto"/>
            <w:right w:val="none" w:sz="0" w:space="0" w:color="auto"/>
          </w:divBdr>
        </w:div>
        <w:div w:id="1397316679">
          <w:marLeft w:val="480"/>
          <w:marRight w:val="0"/>
          <w:marTop w:val="0"/>
          <w:marBottom w:val="0"/>
          <w:divBdr>
            <w:top w:val="none" w:sz="0" w:space="0" w:color="auto"/>
            <w:left w:val="none" w:sz="0" w:space="0" w:color="auto"/>
            <w:bottom w:val="none" w:sz="0" w:space="0" w:color="auto"/>
            <w:right w:val="none" w:sz="0" w:space="0" w:color="auto"/>
          </w:divBdr>
        </w:div>
        <w:div w:id="1027290795">
          <w:marLeft w:val="480"/>
          <w:marRight w:val="0"/>
          <w:marTop w:val="0"/>
          <w:marBottom w:val="0"/>
          <w:divBdr>
            <w:top w:val="none" w:sz="0" w:space="0" w:color="auto"/>
            <w:left w:val="none" w:sz="0" w:space="0" w:color="auto"/>
            <w:bottom w:val="none" w:sz="0" w:space="0" w:color="auto"/>
            <w:right w:val="none" w:sz="0" w:space="0" w:color="auto"/>
          </w:divBdr>
        </w:div>
        <w:div w:id="1257863830">
          <w:marLeft w:val="480"/>
          <w:marRight w:val="0"/>
          <w:marTop w:val="0"/>
          <w:marBottom w:val="0"/>
          <w:divBdr>
            <w:top w:val="none" w:sz="0" w:space="0" w:color="auto"/>
            <w:left w:val="none" w:sz="0" w:space="0" w:color="auto"/>
            <w:bottom w:val="none" w:sz="0" w:space="0" w:color="auto"/>
            <w:right w:val="none" w:sz="0" w:space="0" w:color="auto"/>
          </w:divBdr>
        </w:div>
        <w:div w:id="122381853">
          <w:marLeft w:val="480"/>
          <w:marRight w:val="0"/>
          <w:marTop w:val="0"/>
          <w:marBottom w:val="0"/>
          <w:divBdr>
            <w:top w:val="none" w:sz="0" w:space="0" w:color="auto"/>
            <w:left w:val="none" w:sz="0" w:space="0" w:color="auto"/>
            <w:bottom w:val="none" w:sz="0" w:space="0" w:color="auto"/>
            <w:right w:val="none" w:sz="0" w:space="0" w:color="auto"/>
          </w:divBdr>
        </w:div>
        <w:div w:id="410468573">
          <w:marLeft w:val="480"/>
          <w:marRight w:val="0"/>
          <w:marTop w:val="0"/>
          <w:marBottom w:val="0"/>
          <w:divBdr>
            <w:top w:val="none" w:sz="0" w:space="0" w:color="auto"/>
            <w:left w:val="none" w:sz="0" w:space="0" w:color="auto"/>
            <w:bottom w:val="none" w:sz="0" w:space="0" w:color="auto"/>
            <w:right w:val="none" w:sz="0" w:space="0" w:color="auto"/>
          </w:divBdr>
        </w:div>
        <w:div w:id="195387761">
          <w:marLeft w:val="480"/>
          <w:marRight w:val="0"/>
          <w:marTop w:val="0"/>
          <w:marBottom w:val="0"/>
          <w:divBdr>
            <w:top w:val="none" w:sz="0" w:space="0" w:color="auto"/>
            <w:left w:val="none" w:sz="0" w:space="0" w:color="auto"/>
            <w:bottom w:val="none" w:sz="0" w:space="0" w:color="auto"/>
            <w:right w:val="none" w:sz="0" w:space="0" w:color="auto"/>
          </w:divBdr>
        </w:div>
        <w:div w:id="1284725706">
          <w:marLeft w:val="480"/>
          <w:marRight w:val="0"/>
          <w:marTop w:val="0"/>
          <w:marBottom w:val="0"/>
          <w:divBdr>
            <w:top w:val="none" w:sz="0" w:space="0" w:color="auto"/>
            <w:left w:val="none" w:sz="0" w:space="0" w:color="auto"/>
            <w:bottom w:val="none" w:sz="0" w:space="0" w:color="auto"/>
            <w:right w:val="none" w:sz="0" w:space="0" w:color="auto"/>
          </w:divBdr>
        </w:div>
        <w:div w:id="1739864175">
          <w:marLeft w:val="480"/>
          <w:marRight w:val="0"/>
          <w:marTop w:val="0"/>
          <w:marBottom w:val="0"/>
          <w:divBdr>
            <w:top w:val="none" w:sz="0" w:space="0" w:color="auto"/>
            <w:left w:val="none" w:sz="0" w:space="0" w:color="auto"/>
            <w:bottom w:val="none" w:sz="0" w:space="0" w:color="auto"/>
            <w:right w:val="none" w:sz="0" w:space="0" w:color="auto"/>
          </w:divBdr>
        </w:div>
        <w:div w:id="467013865">
          <w:marLeft w:val="480"/>
          <w:marRight w:val="0"/>
          <w:marTop w:val="0"/>
          <w:marBottom w:val="0"/>
          <w:divBdr>
            <w:top w:val="none" w:sz="0" w:space="0" w:color="auto"/>
            <w:left w:val="none" w:sz="0" w:space="0" w:color="auto"/>
            <w:bottom w:val="none" w:sz="0" w:space="0" w:color="auto"/>
            <w:right w:val="none" w:sz="0" w:space="0" w:color="auto"/>
          </w:divBdr>
        </w:div>
        <w:div w:id="1432239666">
          <w:marLeft w:val="480"/>
          <w:marRight w:val="0"/>
          <w:marTop w:val="0"/>
          <w:marBottom w:val="0"/>
          <w:divBdr>
            <w:top w:val="none" w:sz="0" w:space="0" w:color="auto"/>
            <w:left w:val="none" w:sz="0" w:space="0" w:color="auto"/>
            <w:bottom w:val="none" w:sz="0" w:space="0" w:color="auto"/>
            <w:right w:val="none" w:sz="0" w:space="0" w:color="auto"/>
          </w:divBdr>
        </w:div>
        <w:div w:id="196818730">
          <w:marLeft w:val="480"/>
          <w:marRight w:val="0"/>
          <w:marTop w:val="0"/>
          <w:marBottom w:val="0"/>
          <w:divBdr>
            <w:top w:val="none" w:sz="0" w:space="0" w:color="auto"/>
            <w:left w:val="none" w:sz="0" w:space="0" w:color="auto"/>
            <w:bottom w:val="none" w:sz="0" w:space="0" w:color="auto"/>
            <w:right w:val="none" w:sz="0" w:space="0" w:color="auto"/>
          </w:divBdr>
        </w:div>
        <w:div w:id="1284772955">
          <w:marLeft w:val="480"/>
          <w:marRight w:val="0"/>
          <w:marTop w:val="0"/>
          <w:marBottom w:val="0"/>
          <w:divBdr>
            <w:top w:val="none" w:sz="0" w:space="0" w:color="auto"/>
            <w:left w:val="none" w:sz="0" w:space="0" w:color="auto"/>
            <w:bottom w:val="none" w:sz="0" w:space="0" w:color="auto"/>
            <w:right w:val="none" w:sz="0" w:space="0" w:color="auto"/>
          </w:divBdr>
        </w:div>
        <w:div w:id="1993751299">
          <w:marLeft w:val="480"/>
          <w:marRight w:val="0"/>
          <w:marTop w:val="0"/>
          <w:marBottom w:val="0"/>
          <w:divBdr>
            <w:top w:val="none" w:sz="0" w:space="0" w:color="auto"/>
            <w:left w:val="none" w:sz="0" w:space="0" w:color="auto"/>
            <w:bottom w:val="none" w:sz="0" w:space="0" w:color="auto"/>
            <w:right w:val="none" w:sz="0" w:space="0" w:color="auto"/>
          </w:divBdr>
        </w:div>
        <w:div w:id="1964922353">
          <w:marLeft w:val="480"/>
          <w:marRight w:val="0"/>
          <w:marTop w:val="0"/>
          <w:marBottom w:val="0"/>
          <w:divBdr>
            <w:top w:val="none" w:sz="0" w:space="0" w:color="auto"/>
            <w:left w:val="none" w:sz="0" w:space="0" w:color="auto"/>
            <w:bottom w:val="none" w:sz="0" w:space="0" w:color="auto"/>
            <w:right w:val="none" w:sz="0" w:space="0" w:color="auto"/>
          </w:divBdr>
        </w:div>
        <w:div w:id="367216430">
          <w:marLeft w:val="480"/>
          <w:marRight w:val="0"/>
          <w:marTop w:val="0"/>
          <w:marBottom w:val="0"/>
          <w:divBdr>
            <w:top w:val="none" w:sz="0" w:space="0" w:color="auto"/>
            <w:left w:val="none" w:sz="0" w:space="0" w:color="auto"/>
            <w:bottom w:val="none" w:sz="0" w:space="0" w:color="auto"/>
            <w:right w:val="none" w:sz="0" w:space="0" w:color="auto"/>
          </w:divBdr>
        </w:div>
        <w:div w:id="1405252260">
          <w:marLeft w:val="480"/>
          <w:marRight w:val="0"/>
          <w:marTop w:val="0"/>
          <w:marBottom w:val="0"/>
          <w:divBdr>
            <w:top w:val="none" w:sz="0" w:space="0" w:color="auto"/>
            <w:left w:val="none" w:sz="0" w:space="0" w:color="auto"/>
            <w:bottom w:val="none" w:sz="0" w:space="0" w:color="auto"/>
            <w:right w:val="none" w:sz="0" w:space="0" w:color="auto"/>
          </w:divBdr>
        </w:div>
        <w:div w:id="761221485">
          <w:marLeft w:val="480"/>
          <w:marRight w:val="0"/>
          <w:marTop w:val="0"/>
          <w:marBottom w:val="0"/>
          <w:divBdr>
            <w:top w:val="none" w:sz="0" w:space="0" w:color="auto"/>
            <w:left w:val="none" w:sz="0" w:space="0" w:color="auto"/>
            <w:bottom w:val="none" w:sz="0" w:space="0" w:color="auto"/>
            <w:right w:val="none" w:sz="0" w:space="0" w:color="auto"/>
          </w:divBdr>
        </w:div>
        <w:div w:id="1635136192">
          <w:marLeft w:val="480"/>
          <w:marRight w:val="0"/>
          <w:marTop w:val="0"/>
          <w:marBottom w:val="0"/>
          <w:divBdr>
            <w:top w:val="none" w:sz="0" w:space="0" w:color="auto"/>
            <w:left w:val="none" w:sz="0" w:space="0" w:color="auto"/>
            <w:bottom w:val="none" w:sz="0" w:space="0" w:color="auto"/>
            <w:right w:val="none" w:sz="0" w:space="0" w:color="auto"/>
          </w:divBdr>
        </w:div>
        <w:div w:id="306253355">
          <w:marLeft w:val="480"/>
          <w:marRight w:val="0"/>
          <w:marTop w:val="0"/>
          <w:marBottom w:val="0"/>
          <w:divBdr>
            <w:top w:val="none" w:sz="0" w:space="0" w:color="auto"/>
            <w:left w:val="none" w:sz="0" w:space="0" w:color="auto"/>
            <w:bottom w:val="none" w:sz="0" w:space="0" w:color="auto"/>
            <w:right w:val="none" w:sz="0" w:space="0" w:color="auto"/>
          </w:divBdr>
        </w:div>
        <w:div w:id="151527587">
          <w:marLeft w:val="480"/>
          <w:marRight w:val="0"/>
          <w:marTop w:val="0"/>
          <w:marBottom w:val="0"/>
          <w:divBdr>
            <w:top w:val="none" w:sz="0" w:space="0" w:color="auto"/>
            <w:left w:val="none" w:sz="0" w:space="0" w:color="auto"/>
            <w:bottom w:val="none" w:sz="0" w:space="0" w:color="auto"/>
            <w:right w:val="none" w:sz="0" w:space="0" w:color="auto"/>
          </w:divBdr>
        </w:div>
        <w:div w:id="711345662">
          <w:marLeft w:val="480"/>
          <w:marRight w:val="0"/>
          <w:marTop w:val="0"/>
          <w:marBottom w:val="0"/>
          <w:divBdr>
            <w:top w:val="none" w:sz="0" w:space="0" w:color="auto"/>
            <w:left w:val="none" w:sz="0" w:space="0" w:color="auto"/>
            <w:bottom w:val="none" w:sz="0" w:space="0" w:color="auto"/>
            <w:right w:val="none" w:sz="0" w:space="0" w:color="auto"/>
          </w:divBdr>
        </w:div>
        <w:div w:id="1114901454">
          <w:marLeft w:val="480"/>
          <w:marRight w:val="0"/>
          <w:marTop w:val="0"/>
          <w:marBottom w:val="0"/>
          <w:divBdr>
            <w:top w:val="none" w:sz="0" w:space="0" w:color="auto"/>
            <w:left w:val="none" w:sz="0" w:space="0" w:color="auto"/>
            <w:bottom w:val="none" w:sz="0" w:space="0" w:color="auto"/>
            <w:right w:val="none" w:sz="0" w:space="0" w:color="auto"/>
          </w:divBdr>
        </w:div>
        <w:div w:id="1850366043">
          <w:marLeft w:val="480"/>
          <w:marRight w:val="0"/>
          <w:marTop w:val="0"/>
          <w:marBottom w:val="0"/>
          <w:divBdr>
            <w:top w:val="none" w:sz="0" w:space="0" w:color="auto"/>
            <w:left w:val="none" w:sz="0" w:space="0" w:color="auto"/>
            <w:bottom w:val="none" w:sz="0" w:space="0" w:color="auto"/>
            <w:right w:val="none" w:sz="0" w:space="0" w:color="auto"/>
          </w:divBdr>
        </w:div>
        <w:div w:id="865681676">
          <w:marLeft w:val="480"/>
          <w:marRight w:val="0"/>
          <w:marTop w:val="0"/>
          <w:marBottom w:val="0"/>
          <w:divBdr>
            <w:top w:val="none" w:sz="0" w:space="0" w:color="auto"/>
            <w:left w:val="none" w:sz="0" w:space="0" w:color="auto"/>
            <w:bottom w:val="none" w:sz="0" w:space="0" w:color="auto"/>
            <w:right w:val="none" w:sz="0" w:space="0" w:color="auto"/>
          </w:divBdr>
        </w:div>
        <w:div w:id="2031371593">
          <w:marLeft w:val="480"/>
          <w:marRight w:val="0"/>
          <w:marTop w:val="0"/>
          <w:marBottom w:val="0"/>
          <w:divBdr>
            <w:top w:val="none" w:sz="0" w:space="0" w:color="auto"/>
            <w:left w:val="none" w:sz="0" w:space="0" w:color="auto"/>
            <w:bottom w:val="none" w:sz="0" w:space="0" w:color="auto"/>
            <w:right w:val="none" w:sz="0" w:space="0" w:color="auto"/>
          </w:divBdr>
        </w:div>
        <w:div w:id="187916747">
          <w:marLeft w:val="480"/>
          <w:marRight w:val="0"/>
          <w:marTop w:val="0"/>
          <w:marBottom w:val="0"/>
          <w:divBdr>
            <w:top w:val="none" w:sz="0" w:space="0" w:color="auto"/>
            <w:left w:val="none" w:sz="0" w:space="0" w:color="auto"/>
            <w:bottom w:val="none" w:sz="0" w:space="0" w:color="auto"/>
            <w:right w:val="none" w:sz="0" w:space="0" w:color="auto"/>
          </w:divBdr>
        </w:div>
        <w:div w:id="1478262232">
          <w:marLeft w:val="480"/>
          <w:marRight w:val="0"/>
          <w:marTop w:val="0"/>
          <w:marBottom w:val="0"/>
          <w:divBdr>
            <w:top w:val="none" w:sz="0" w:space="0" w:color="auto"/>
            <w:left w:val="none" w:sz="0" w:space="0" w:color="auto"/>
            <w:bottom w:val="none" w:sz="0" w:space="0" w:color="auto"/>
            <w:right w:val="none" w:sz="0" w:space="0" w:color="auto"/>
          </w:divBdr>
        </w:div>
        <w:div w:id="2064523217">
          <w:marLeft w:val="480"/>
          <w:marRight w:val="0"/>
          <w:marTop w:val="0"/>
          <w:marBottom w:val="0"/>
          <w:divBdr>
            <w:top w:val="none" w:sz="0" w:space="0" w:color="auto"/>
            <w:left w:val="none" w:sz="0" w:space="0" w:color="auto"/>
            <w:bottom w:val="none" w:sz="0" w:space="0" w:color="auto"/>
            <w:right w:val="none" w:sz="0" w:space="0" w:color="auto"/>
          </w:divBdr>
        </w:div>
        <w:div w:id="422997767">
          <w:marLeft w:val="480"/>
          <w:marRight w:val="0"/>
          <w:marTop w:val="0"/>
          <w:marBottom w:val="0"/>
          <w:divBdr>
            <w:top w:val="none" w:sz="0" w:space="0" w:color="auto"/>
            <w:left w:val="none" w:sz="0" w:space="0" w:color="auto"/>
            <w:bottom w:val="none" w:sz="0" w:space="0" w:color="auto"/>
            <w:right w:val="none" w:sz="0" w:space="0" w:color="auto"/>
          </w:divBdr>
        </w:div>
        <w:div w:id="194200030">
          <w:marLeft w:val="480"/>
          <w:marRight w:val="0"/>
          <w:marTop w:val="0"/>
          <w:marBottom w:val="0"/>
          <w:divBdr>
            <w:top w:val="none" w:sz="0" w:space="0" w:color="auto"/>
            <w:left w:val="none" w:sz="0" w:space="0" w:color="auto"/>
            <w:bottom w:val="none" w:sz="0" w:space="0" w:color="auto"/>
            <w:right w:val="none" w:sz="0" w:space="0" w:color="auto"/>
          </w:divBdr>
        </w:div>
        <w:div w:id="268464681">
          <w:marLeft w:val="480"/>
          <w:marRight w:val="0"/>
          <w:marTop w:val="0"/>
          <w:marBottom w:val="0"/>
          <w:divBdr>
            <w:top w:val="none" w:sz="0" w:space="0" w:color="auto"/>
            <w:left w:val="none" w:sz="0" w:space="0" w:color="auto"/>
            <w:bottom w:val="none" w:sz="0" w:space="0" w:color="auto"/>
            <w:right w:val="none" w:sz="0" w:space="0" w:color="auto"/>
          </w:divBdr>
        </w:div>
        <w:div w:id="1041633122">
          <w:marLeft w:val="480"/>
          <w:marRight w:val="0"/>
          <w:marTop w:val="0"/>
          <w:marBottom w:val="0"/>
          <w:divBdr>
            <w:top w:val="none" w:sz="0" w:space="0" w:color="auto"/>
            <w:left w:val="none" w:sz="0" w:space="0" w:color="auto"/>
            <w:bottom w:val="none" w:sz="0" w:space="0" w:color="auto"/>
            <w:right w:val="none" w:sz="0" w:space="0" w:color="auto"/>
          </w:divBdr>
        </w:div>
        <w:div w:id="1009605936">
          <w:marLeft w:val="480"/>
          <w:marRight w:val="0"/>
          <w:marTop w:val="0"/>
          <w:marBottom w:val="0"/>
          <w:divBdr>
            <w:top w:val="none" w:sz="0" w:space="0" w:color="auto"/>
            <w:left w:val="none" w:sz="0" w:space="0" w:color="auto"/>
            <w:bottom w:val="none" w:sz="0" w:space="0" w:color="auto"/>
            <w:right w:val="none" w:sz="0" w:space="0" w:color="auto"/>
          </w:divBdr>
        </w:div>
        <w:div w:id="459686828">
          <w:marLeft w:val="480"/>
          <w:marRight w:val="0"/>
          <w:marTop w:val="0"/>
          <w:marBottom w:val="0"/>
          <w:divBdr>
            <w:top w:val="none" w:sz="0" w:space="0" w:color="auto"/>
            <w:left w:val="none" w:sz="0" w:space="0" w:color="auto"/>
            <w:bottom w:val="none" w:sz="0" w:space="0" w:color="auto"/>
            <w:right w:val="none" w:sz="0" w:space="0" w:color="auto"/>
          </w:divBdr>
        </w:div>
        <w:div w:id="827281822">
          <w:marLeft w:val="480"/>
          <w:marRight w:val="0"/>
          <w:marTop w:val="0"/>
          <w:marBottom w:val="0"/>
          <w:divBdr>
            <w:top w:val="none" w:sz="0" w:space="0" w:color="auto"/>
            <w:left w:val="none" w:sz="0" w:space="0" w:color="auto"/>
            <w:bottom w:val="none" w:sz="0" w:space="0" w:color="auto"/>
            <w:right w:val="none" w:sz="0" w:space="0" w:color="auto"/>
          </w:divBdr>
        </w:div>
        <w:div w:id="884029628">
          <w:marLeft w:val="480"/>
          <w:marRight w:val="0"/>
          <w:marTop w:val="0"/>
          <w:marBottom w:val="0"/>
          <w:divBdr>
            <w:top w:val="none" w:sz="0" w:space="0" w:color="auto"/>
            <w:left w:val="none" w:sz="0" w:space="0" w:color="auto"/>
            <w:bottom w:val="none" w:sz="0" w:space="0" w:color="auto"/>
            <w:right w:val="none" w:sz="0" w:space="0" w:color="auto"/>
          </w:divBdr>
        </w:div>
        <w:div w:id="538247374">
          <w:marLeft w:val="480"/>
          <w:marRight w:val="0"/>
          <w:marTop w:val="0"/>
          <w:marBottom w:val="0"/>
          <w:divBdr>
            <w:top w:val="none" w:sz="0" w:space="0" w:color="auto"/>
            <w:left w:val="none" w:sz="0" w:space="0" w:color="auto"/>
            <w:bottom w:val="none" w:sz="0" w:space="0" w:color="auto"/>
            <w:right w:val="none" w:sz="0" w:space="0" w:color="auto"/>
          </w:divBdr>
        </w:div>
        <w:div w:id="1597902341">
          <w:marLeft w:val="480"/>
          <w:marRight w:val="0"/>
          <w:marTop w:val="0"/>
          <w:marBottom w:val="0"/>
          <w:divBdr>
            <w:top w:val="none" w:sz="0" w:space="0" w:color="auto"/>
            <w:left w:val="none" w:sz="0" w:space="0" w:color="auto"/>
            <w:bottom w:val="none" w:sz="0" w:space="0" w:color="auto"/>
            <w:right w:val="none" w:sz="0" w:space="0" w:color="auto"/>
          </w:divBdr>
        </w:div>
        <w:div w:id="1454205476">
          <w:marLeft w:val="480"/>
          <w:marRight w:val="0"/>
          <w:marTop w:val="0"/>
          <w:marBottom w:val="0"/>
          <w:divBdr>
            <w:top w:val="none" w:sz="0" w:space="0" w:color="auto"/>
            <w:left w:val="none" w:sz="0" w:space="0" w:color="auto"/>
            <w:bottom w:val="none" w:sz="0" w:space="0" w:color="auto"/>
            <w:right w:val="none" w:sz="0" w:space="0" w:color="auto"/>
          </w:divBdr>
        </w:div>
        <w:div w:id="538207420">
          <w:marLeft w:val="480"/>
          <w:marRight w:val="0"/>
          <w:marTop w:val="0"/>
          <w:marBottom w:val="0"/>
          <w:divBdr>
            <w:top w:val="none" w:sz="0" w:space="0" w:color="auto"/>
            <w:left w:val="none" w:sz="0" w:space="0" w:color="auto"/>
            <w:bottom w:val="none" w:sz="0" w:space="0" w:color="auto"/>
            <w:right w:val="none" w:sz="0" w:space="0" w:color="auto"/>
          </w:divBdr>
        </w:div>
        <w:div w:id="618610562">
          <w:marLeft w:val="480"/>
          <w:marRight w:val="0"/>
          <w:marTop w:val="0"/>
          <w:marBottom w:val="0"/>
          <w:divBdr>
            <w:top w:val="none" w:sz="0" w:space="0" w:color="auto"/>
            <w:left w:val="none" w:sz="0" w:space="0" w:color="auto"/>
            <w:bottom w:val="none" w:sz="0" w:space="0" w:color="auto"/>
            <w:right w:val="none" w:sz="0" w:space="0" w:color="auto"/>
          </w:divBdr>
        </w:div>
        <w:div w:id="177815655">
          <w:marLeft w:val="480"/>
          <w:marRight w:val="0"/>
          <w:marTop w:val="0"/>
          <w:marBottom w:val="0"/>
          <w:divBdr>
            <w:top w:val="none" w:sz="0" w:space="0" w:color="auto"/>
            <w:left w:val="none" w:sz="0" w:space="0" w:color="auto"/>
            <w:bottom w:val="none" w:sz="0" w:space="0" w:color="auto"/>
            <w:right w:val="none" w:sz="0" w:space="0" w:color="auto"/>
          </w:divBdr>
        </w:div>
        <w:div w:id="1133671113">
          <w:marLeft w:val="480"/>
          <w:marRight w:val="0"/>
          <w:marTop w:val="0"/>
          <w:marBottom w:val="0"/>
          <w:divBdr>
            <w:top w:val="none" w:sz="0" w:space="0" w:color="auto"/>
            <w:left w:val="none" w:sz="0" w:space="0" w:color="auto"/>
            <w:bottom w:val="none" w:sz="0" w:space="0" w:color="auto"/>
            <w:right w:val="none" w:sz="0" w:space="0" w:color="auto"/>
          </w:divBdr>
        </w:div>
        <w:div w:id="794716850">
          <w:marLeft w:val="480"/>
          <w:marRight w:val="0"/>
          <w:marTop w:val="0"/>
          <w:marBottom w:val="0"/>
          <w:divBdr>
            <w:top w:val="none" w:sz="0" w:space="0" w:color="auto"/>
            <w:left w:val="none" w:sz="0" w:space="0" w:color="auto"/>
            <w:bottom w:val="none" w:sz="0" w:space="0" w:color="auto"/>
            <w:right w:val="none" w:sz="0" w:space="0" w:color="auto"/>
          </w:divBdr>
        </w:div>
        <w:div w:id="1270624278">
          <w:marLeft w:val="480"/>
          <w:marRight w:val="0"/>
          <w:marTop w:val="0"/>
          <w:marBottom w:val="0"/>
          <w:divBdr>
            <w:top w:val="none" w:sz="0" w:space="0" w:color="auto"/>
            <w:left w:val="none" w:sz="0" w:space="0" w:color="auto"/>
            <w:bottom w:val="none" w:sz="0" w:space="0" w:color="auto"/>
            <w:right w:val="none" w:sz="0" w:space="0" w:color="auto"/>
          </w:divBdr>
        </w:div>
        <w:div w:id="1634360462">
          <w:marLeft w:val="480"/>
          <w:marRight w:val="0"/>
          <w:marTop w:val="0"/>
          <w:marBottom w:val="0"/>
          <w:divBdr>
            <w:top w:val="none" w:sz="0" w:space="0" w:color="auto"/>
            <w:left w:val="none" w:sz="0" w:space="0" w:color="auto"/>
            <w:bottom w:val="none" w:sz="0" w:space="0" w:color="auto"/>
            <w:right w:val="none" w:sz="0" w:space="0" w:color="auto"/>
          </w:divBdr>
        </w:div>
        <w:div w:id="1442064232">
          <w:marLeft w:val="480"/>
          <w:marRight w:val="0"/>
          <w:marTop w:val="0"/>
          <w:marBottom w:val="0"/>
          <w:divBdr>
            <w:top w:val="none" w:sz="0" w:space="0" w:color="auto"/>
            <w:left w:val="none" w:sz="0" w:space="0" w:color="auto"/>
            <w:bottom w:val="none" w:sz="0" w:space="0" w:color="auto"/>
            <w:right w:val="none" w:sz="0" w:space="0" w:color="auto"/>
          </w:divBdr>
        </w:div>
        <w:div w:id="1538542389">
          <w:marLeft w:val="480"/>
          <w:marRight w:val="0"/>
          <w:marTop w:val="0"/>
          <w:marBottom w:val="0"/>
          <w:divBdr>
            <w:top w:val="none" w:sz="0" w:space="0" w:color="auto"/>
            <w:left w:val="none" w:sz="0" w:space="0" w:color="auto"/>
            <w:bottom w:val="none" w:sz="0" w:space="0" w:color="auto"/>
            <w:right w:val="none" w:sz="0" w:space="0" w:color="auto"/>
          </w:divBdr>
        </w:div>
        <w:div w:id="1203252809">
          <w:marLeft w:val="480"/>
          <w:marRight w:val="0"/>
          <w:marTop w:val="0"/>
          <w:marBottom w:val="0"/>
          <w:divBdr>
            <w:top w:val="none" w:sz="0" w:space="0" w:color="auto"/>
            <w:left w:val="none" w:sz="0" w:space="0" w:color="auto"/>
            <w:bottom w:val="none" w:sz="0" w:space="0" w:color="auto"/>
            <w:right w:val="none" w:sz="0" w:space="0" w:color="auto"/>
          </w:divBdr>
        </w:div>
        <w:div w:id="810169495">
          <w:marLeft w:val="480"/>
          <w:marRight w:val="0"/>
          <w:marTop w:val="0"/>
          <w:marBottom w:val="0"/>
          <w:divBdr>
            <w:top w:val="none" w:sz="0" w:space="0" w:color="auto"/>
            <w:left w:val="none" w:sz="0" w:space="0" w:color="auto"/>
            <w:bottom w:val="none" w:sz="0" w:space="0" w:color="auto"/>
            <w:right w:val="none" w:sz="0" w:space="0" w:color="auto"/>
          </w:divBdr>
        </w:div>
        <w:div w:id="665131354">
          <w:marLeft w:val="480"/>
          <w:marRight w:val="0"/>
          <w:marTop w:val="0"/>
          <w:marBottom w:val="0"/>
          <w:divBdr>
            <w:top w:val="none" w:sz="0" w:space="0" w:color="auto"/>
            <w:left w:val="none" w:sz="0" w:space="0" w:color="auto"/>
            <w:bottom w:val="none" w:sz="0" w:space="0" w:color="auto"/>
            <w:right w:val="none" w:sz="0" w:space="0" w:color="auto"/>
          </w:divBdr>
        </w:div>
        <w:div w:id="525601243">
          <w:marLeft w:val="480"/>
          <w:marRight w:val="0"/>
          <w:marTop w:val="0"/>
          <w:marBottom w:val="0"/>
          <w:divBdr>
            <w:top w:val="none" w:sz="0" w:space="0" w:color="auto"/>
            <w:left w:val="none" w:sz="0" w:space="0" w:color="auto"/>
            <w:bottom w:val="none" w:sz="0" w:space="0" w:color="auto"/>
            <w:right w:val="none" w:sz="0" w:space="0" w:color="auto"/>
          </w:divBdr>
        </w:div>
        <w:div w:id="558132271">
          <w:marLeft w:val="480"/>
          <w:marRight w:val="0"/>
          <w:marTop w:val="0"/>
          <w:marBottom w:val="0"/>
          <w:divBdr>
            <w:top w:val="none" w:sz="0" w:space="0" w:color="auto"/>
            <w:left w:val="none" w:sz="0" w:space="0" w:color="auto"/>
            <w:bottom w:val="none" w:sz="0" w:space="0" w:color="auto"/>
            <w:right w:val="none" w:sz="0" w:space="0" w:color="auto"/>
          </w:divBdr>
        </w:div>
        <w:div w:id="1941134630">
          <w:marLeft w:val="480"/>
          <w:marRight w:val="0"/>
          <w:marTop w:val="0"/>
          <w:marBottom w:val="0"/>
          <w:divBdr>
            <w:top w:val="none" w:sz="0" w:space="0" w:color="auto"/>
            <w:left w:val="none" w:sz="0" w:space="0" w:color="auto"/>
            <w:bottom w:val="none" w:sz="0" w:space="0" w:color="auto"/>
            <w:right w:val="none" w:sz="0" w:space="0" w:color="auto"/>
          </w:divBdr>
        </w:div>
        <w:div w:id="484276728">
          <w:marLeft w:val="480"/>
          <w:marRight w:val="0"/>
          <w:marTop w:val="0"/>
          <w:marBottom w:val="0"/>
          <w:divBdr>
            <w:top w:val="none" w:sz="0" w:space="0" w:color="auto"/>
            <w:left w:val="none" w:sz="0" w:space="0" w:color="auto"/>
            <w:bottom w:val="none" w:sz="0" w:space="0" w:color="auto"/>
            <w:right w:val="none" w:sz="0" w:space="0" w:color="auto"/>
          </w:divBdr>
        </w:div>
        <w:div w:id="1135682198">
          <w:marLeft w:val="480"/>
          <w:marRight w:val="0"/>
          <w:marTop w:val="0"/>
          <w:marBottom w:val="0"/>
          <w:divBdr>
            <w:top w:val="none" w:sz="0" w:space="0" w:color="auto"/>
            <w:left w:val="none" w:sz="0" w:space="0" w:color="auto"/>
            <w:bottom w:val="none" w:sz="0" w:space="0" w:color="auto"/>
            <w:right w:val="none" w:sz="0" w:space="0" w:color="auto"/>
          </w:divBdr>
        </w:div>
        <w:div w:id="1955283117">
          <w:marLeft w:val="480"/>
          <w:marRight w:val="0"/>
          <w:marTop w:val="0"/>
          <w:marBottom w:val="0"/>
          <w:divBdr>
            <w:top w:val="none" w:sz="0" w:space="0" w:color="auto"/>
            <w:left w:val="none" w:sz="0" w:space="0" w:color="auto"/>
            <w:bottom w:val="none" w:sz="0" w:space="0" w:color="auto"/>
            <w:right w:val="none" w:sz="0" w:space="0" w:color="auto"/>
          </w:divBdr>
        </w:div>
        <w:div w:id="1324311386">
          <w:marLeft w:val="480"/>
          <w:marRight w:val="0"/>
          <w:marTop w:val="0"/>
          <w:marBottom w:val="0"/>
          <w:divBdr>
            <w:top w:val="none" w:sz="0" w:space="0" w:color="auto"/>
            <w:left w:val="none" w:sz="0" w:space="0" w:color="auto"/>
            <w:bottom w:val="none" w:sz="0" w:space="0" w:color="auto"/>
            <w:right w:val="none" w:sz="0" w:space="0" w:color="auto"/>
          </w:divBdr>
        </w:div>
        <w:div w:id="304746281">
          <w:marLeft w:val="480"/>
          <w:marRight w:val="0"/>
          <w:marTop w:val="0"/>
          <w:marBottom w:val="0"/>
          <w:divBdr>
            <w:top w:val="none" w:sz="0" w:space="0" w:color="auto"/>
            <w:left w:val="none" w:sz="0" w:space="0" w:color="auto"/>
            <w:bottom w:val="none" w:sz="0" w:space="0" w:color="auto"/>
            <w:right w:val="none" w:sz="0" w:space="0" w:color="auto"/>
          </w:divBdr>
        </w:div>
        <w:div w:id="358511875">
          <w:marLeft w:val="480"/>
          <w:marRight w:val="0"/>
          <w:marTop w:val="0"/>
          <w:marBottom w:val="0"/>
          <w:divBdr>
            <w:top w:val="none" w:sz="0" w:space="0" w:color="auto"/>
            <w:left w:val="none" w:sz="0" w:space="0" w:color="auto"/>
            <w:bottom w:val="none" w:sz="0" w:space="0" w:color="auto"/>
            <w:right w:val="none" w:sz="0" w:space="0" w:color="auto"/>
          </w:divBdr>
        </w:div>
        <w:div w:id="436217625">
          <w:marLeft w:val="480"/>
          <w:marRight w:val="0"/>
          <w:marTop w:val="0"/>
          <w:marBottom w:val="0"/>
          <w:divBdr>
            <w:top w:val="none" w:sz="0" w:space="0" w:color="auto"/>
            <w:left w:val="none" w:sz="0" w:space="0" w:color="auto"/>
            <w:bottom w:val="none" w:sz="0" w:space="0" w:color="auto"/>
            <w:right w:val="none" w:sz="0" w:space="0" w:color="auto"/>
          </w:divBdr>
        </w:div>
        <w:div w:id="37433001">
          <w:marLeft w:val="480"/>
          <w:marRight w:val="0"/>
          <w:marTop w:val="0"/>
          <w:marBottom w:val="0"/>
          <w:divBdr>
            <w:top w:val="none" w:sz="0" w:space="0" w:color="auto"/>
            <w:left w:val="none" w:sz="0" w:space="0" w:color="auto"/>
            <w:bottom w:val="none" w:sz="0" w:space="0" w:color="auto"/>
            <w:right w:val="none" w:sz="0" w:space="0" w:color="auto"/>
          </w:divBdr>
        </w:div>
        <w:div w:id="485630173">
          <w:marLeft w:val="480"/>
          <w:marRight w:val="0"/>
          <w:marTop w:val="0"/>
          <w:marBottom w:val="0"/>
          <w:divBdr>
            <w:top w:val="none" w:sz="0" w:space="0" w:color="auto"/>
            <w:left w:val="none" w:sz="0" w:space="0" w:color="auto"/>
            <w:bottom w:val="none" w:sz="0" w:space="0" w:color="auto"/>
            <w:right w:val="none" w:sz="0" w:space="0" w:color="auto"/>
          </w:divBdr>
        </w:div>
        <w:div w:id="1661888847">
          <w:marLeft w:val="480"/>
          <w:marRight w:val="0"/>
          <w:marTop w:val="0"/>
          <w:marBottom w:val="0"/>
          <w:divBdr>
            <w:top w:val="none" w:sz="0" w:space="0" w:color="auto"/>
            <w:left w:val="none" w:sz="0" w:space="0" w:color="auto"/>
            <w:bottom w:val="none" w:sz="0" w:space="0" w:color="auto"/>
            <w:right w:val="none" w:sz="0" w:space="0" w:color="auto"/>
          </w:divBdr>
        </w:div>
        <w:div w:id="406999801">
          <w:marLeft w:val="480"/>
          <w:marRight w:val="0"/>
          <w:marTop w:val="0"/>
          <w:marBottom w:val="0"/>
          <w:divBdr>
            <w:top w:val="none" w:sz="0" w:space="0" w:color="auto"/>
            <w:left w:val="none" w:sz="0" w:space="0" w:color="auto"/>
            <w:bottom w:val="none" w:sz="0" w:space="0" w:color="auto"/>
            <w:right w:val="none" w:sz="0" w:space="0" w:color="auto"/>
          </w:divBdr>
        </w:div>
        <w:div w:id="1136681241">
          <w:marLeft w:val="480"/>
          <w:marRight w:val="0"/>
          <w:marTop w:val="0"/>
          <w:marBottom w:val="0"/>
          <w:divBdr>
            <w:top w:val="none" w:sz="0" w:space="0" w:color="auto"/>
            <w:left w:val="none" w:sz="0" w:space="0" w:color="auto"/>
            <w:bottom w:val="none" w:sz="0" w:space="0" w:color="auto"/>
            <w:right w:val="none" w:sz="0" w:space="0" w:color="auto"/>
          </w:divBdr>
        </w:div>
        <w:div w:id="243953306">
          <w:marLeft w:val="480"/>
          <w:marRight w:val="0"/>
          <w:marTop w:val="0"/>
          <w:marBottom w:val="0"/>
          <w:divBdr>
            <w:top w:val="none" w:sz="0" w:space="0" w:color="auto"/>
            <w:left w:val="none" w:sz="0" w:space="0" w:color="auto"/>
            <w:bottom w:val="none" w:sz="0" w:space="0" w:color="auto"/>
            <w:right w:val="none" w:sz="0" w:space="0" w:color="auto"/>
          </w:divBdr>
        </w:div>
        <w:div w:id="1173375407">
          <w:marLeft w:val="480"/>
          <w:marRight w:val="0"/>
          <w:marTop w:val="0"/>
          <w:marBottom w:val="0"/>
          <w:divBdr>
            <w:top w:val="none" w:sz="0" w:space="0" w:color="auto"/>
            <w:left w:val="none" w:sz="0" w:space="0" w:color="auto"/>
            <w:bottom w:val="none" w:sz="0" w:space="0" w:color="auto"/>
            <w:right w:val="none" w:sz="0" w:space="0" w:color="auto"/>
          </w:divBdr>
        </w:div>
        <w:div w:id="1545408442">
          <w:marLeft w:val="480"/>
          <w:marRight w:val="0"/>
          <w:marTop w:val="0"/>
          <w:marBottom w:val="0"/>
          <w:divBdr>
            <w:top w:val="none" w:sz="0" w:space="0" w:color="auto"/>
            <w:left w:val="none" w:sz="0" w:space="0" w:color="auto"/>
            <w:bottom w:val="none" w:sz="0" w:space="0" w:color="auto"/>
            <w:right w:val="none" w:sz="0" w:space="0" w:color="auto"/>
          </w:divBdr>
        </w:div>
        <w:div w:id="1590038053">
          <w:marLeft w:val="480"/>
          <w:marRight w:val="0"/>
          <w:marTop w:val="0"/>
          <w:marBottom w:val="0"/>
          <w:divBdr>
            <w:top w:val="none" w:sz="0" w:space="0" w:color="auto"/>
            <w:left w:val="none" w:sz="0" w:space="0" w:color="auto"/>
            <w:bottom w:val="none" w:sz="0" w:space="0" w:color="auto"/>
            <w:right w:val="none" w:sz="0" w:space="0" w:color="auto"/>
          </w:divBdr>
        </w:div>
        <w:div w:id="1017393295">
          <w:marLeft w:val="480"/>
          <w:marRight w:val="0"/>
          <w:marTop w:val="0"/>
          <w:marBottom w:val="0"/>
          <w:divBdr>
            <w:top w:val="none" w:sz="0" w:space="0" w:color="auto"/>
            <w:left w:val="none" w:sz="0" w:space="0" w:color="auto"/>
            <w:bottom w:val="none" w:sz="0" w:space="0" w:color="auto"/>
            <w:right w:val="none" w:sz="0" w:space="0" w:color="auto"/>
          </w:divBdr>
        </w:div>
        <w:div w:id="1852180991">
          <w:marLeft w:val="480"/>
          <w:marRight w:val="0"/>
          <w:marTop w:val="0"/>
          <w:marBottom w:val="0"/>
          <w:divBdr>
            <w:top w:val="none" w:sz="0" w:space="0" w:color="auto"/>
            <w:left w:val="none" w:sz="0" w:space="0" w:color="auto"/>
            <w:bottom w:val="none" w:sz="0" w:space="0" w:color="auto"/>
            <w:right w:val="none" w:sz="0" w:space="0" w:color="auto"/>
          </w:divBdr>
        </w:div>
        <w:div w:id="177621247">
          <w:marLeft w:val="480"/>
          <w:marRight w:val="0"/>
          <w:marTop w:val="0"/>
          <w:marBottom w:val="0"/>
          <w:divBdr>
            <w:top w:val="none" w:sz="0" w:space="0" w:color="auto"/>
            <w:left w:val="none" w:sz="0" w:space="0" w:color="auto"/>
            <w:bottom w:val="none" w:sz="0" w:space="0" w:color="auto"/>
            <w:right w:val="none" w:sz="0" w:space="0" w:color="auto"/>
          </w:divBdr>
        </w:div>
        <w:div w:id="190841961">
          <w:marLeft w:val="480"/>
          <w:marRight w:val="0"/>
          <w:marTop w:val="0"/>
          <w:marBottom w:val="0"/>
          <w:divBdr>
            <w:top w:val="none" w:sz="0" w:space="0" w:color="auto"/>
            <w:left w:val="none" w:sz="0" w:space="0" w:color="auto"/>
            <w:bottom w:val="none" w:sz="0" w:space="0" w:color="auto"/>
            <w:right w:val="none" w:sz="0" w:space="0" w:color="auto"/>
          </w:divBdr>
        </w:div>
        <w:div w:id="759180049">
          <w:marLeft w:val="480"/>
          <w:marRight w:val="0"/>
          <w:marTop w:val="0"/>
          <w:marBottom w:val="0"/>
          <w:divBdr>
            <w:top w:val="none" w:sz="0" w:space="0" w:color="auto"/>
            <w:left w:val="none" w:sz="0" w:space="0" w:color="auto"/>
            <w:bottom w:val="none" w:sz="0" w:space="0" w:color="auto"/>
            <w:right w:val="none" w:sz="0" w:space="0" w:color="auto"/>
          </w:divBdr>
        </w:div>
        <w:div w:id="961809883">
          <w:marLeft w:val="480"/>
          <w:marRight w:val="0"/>
          <w:marTop w:val="0"/>
          <w:marBottom w:val="0"/>
          <w:divBdr>
            <w:top w:val="none" w:sz="0" w:space="0" w:color="auto"/>
            <w:left w:val="none" w:sz="0" w:space="0" w:color="auto"/>
            <w:bottom w:val="none" w:sz="0" w:space="0" w:color="auto"/>
            <w:right w:val="none" w:sz="0" w:space="0" w:color="auto"/>
          </w:divBdr>
        </w:div>
        <w:div w:id="522675435">
          <w:marLeft w:val="480"/>
          <w:marRight w:val="0"/>
          <w:marTop w:val="0"/>
          <w:marBottom w:val="0"/>
          <w:divBdr>
            <w:top w:val="none" w:sz="0" w:space="0" w:color="auto"/>
            <w:left w:val="none" w:sz="0" w:space="0" w:color="auto"/>
            <w:bottom w:val="none" w:sz="0" w:space="0" w:color="auto"/>
            <w:right w:val="none" w:sz="0" w:space="0" w:color="auto"/>
          </w:divBdr>
        </w:div>
        <w:div w:id="697396595">
          <w:marLeft w:val="480"/>
          <w:marRight w:val="0"/>
          <w:marTop w:val="0"/>
          <w:marBottom w:val="0"/>
          <w:divBdr>
            <w:top w:val="none" w:sz="0" w:space="0" w:color="auto"/>
            <w:left w:val="none" w:sz="0" w:space="0" w:color="auto"/>
            <w:bottom w:val="none" w:sz="0" w:space="0" w:color="auto"/>
            <w:right w:val="none" w:sz="0" w:space="0" w:color="auto"/>
          </w:divBdr>
        </w:div>
        <w:div w:id="1975596319">
          <w:marLeft w:val="480"/>
          <w:marRight w:val="0"/>
          <w:marTop w:val="0"/>
          <w:marBottom w:val="0"/>
          <w:divBdr>
            <w:top w:val="none" w:sz="0" w:space="0" w:color="auto"/>
            <w:left w:val="none" w:sz="0" w:space="0" w:color="auto"/>
            <w:bottom w:val="none" w:sz="0" w:space="0" w:color="auto"/>
            <w:right w:val="none" w:sz="0" w:space="0" w:color="auto"/>
          </w:divBdr>
        </w:div>
        <w:div w:id="186523728">
          <w:marLeft w:val="480"/>
          <w:marRight w:val="0"/>
          <w:marTop w:val="0"/>
          <w:marBottom w:val="0"/>
          <w:divBdr>
            <w:top w:val="none" w:sz="0" w:space="0" w:color="auto"/>
            <w:left w:val="none" w:sz="0" w:space="0" w:color="auto"/>
            <w:bottom w:val="none" w:sz="0" w:space="0" w:color="auto"/>
            <w:right w:val="none" w:sz="0" w:space="0" w:color="auto"/>
          </w:divBdr>
        </w:div>
        <w:div w:id="962881134">
          <w:marLeft w:val="480"/>
          <w:marRight w:val="0"/>
          <w:marTop w:val="0"/>
          <w:marBottom w:val="0"/>
          <w:divBdr>
            <w:top w:val="none" w:sz="0" w:space="0" w:color="auto"/>
            <w:left w:val="none" w:sz="0" w:space="0" w:color="auto"/>
            <w:bottom w:val="none" w:sz="0" w:space="0" w:color="auto"/>
            <w:right w:val="none" w:sz="0" w:space="0" w:color="auto"/>
          </w:divBdr>
        </w:div>
        <w:div w:id="1129514772">
          <w:marLeft w:val="480"/>
          <w:marRight w:val="0"/>
          <w:marTop w:val="0"/>
          <w:marBottom w:val="0"/>
          <w:divBdr>
            <w:top w:val="none" w:sz="0" w:space="0" w:color="auto"/>
            <w:left w:val="none" w:sz="0" w:space="0" w:color="auto"/>
            <w:bottom w:val="none" w:sz="0" w:space="0" w:color="auto"/>
            <w:right w:val="none" w:sz="0" w:space="0" w:color="auto"/>
          </w:divBdr>
        </w:div>
        <w:div w:id="452407236">
          <w:marLeft w:val="480"/>
          <w:marRight w:val="0"/>
          <w:marTop w:val="0"/>
          <w:marBottom w:val="0"/>
          <w:divBdr>
            <w:top w:val="none" w:sz="0" w:space="0" w:color="auto"/>
            <w:left w:val="none" w:sz="0" w:space="0" w:color="auto"/>
            <w:bottom w:val="none" w:sz="0" w:space="0" w:color="auto"/>
            <w:right w:val="none" w:sz="0" w:space="0" w:color="auto"/>
          </w:divBdr>
        </w:div>
        <w:div w:id="451746767">
          <w:marLeft w:val="480"/>
          <w:marRight w:val="0"/>
          <w:marTop w:val="0"/>
          <w:marBottom w:val="0"/>
          <w:divBdr>
            <w:top w:val="none" w:sz="0" w:space="0" w:color="auto"/>
            <w:left w:val="none" w:sz="0" w:space="0" w:color="auto"/>
            <w:bottom w:val="none" w:sz="0" w:space="0" w:color="auto"/>
            <w:right w:val="none" w:sz="0" w:space="0" w:color="auto"/>
          </w:divBdr>
        </w:div>
        <w:div w:id="1962689866">
          <w:marLeft w:val="480"/>
          <w:marRight w:val="0"/>
          <w:marTop w:val="0"/>
          <w:marBottom w:val="0"/>
          <w:divBdr>
            <w:top w:val="none" w:sz="0" w:space="0" w:color="auto"/>
            <w:left w:val="none" w:sz="0" w:space="0" w:color="auto"/>
            <w:bottom w:val="none" w:sz="0" w:space="0" w:color="auto"/>
            <w:right w:val="none" w:sz="0" w:space="0" w:color="auto"/>
          </w:divBdr>
        </w:div>
        <w:div w:id="866331736">
          <w:marLeft w:val="480"/>
          <w:marRight w:val="0"/>
          <w:marTop w:val="0"/>
          <w:marBottom w:val="0"/>
          <w:divBdr>
            <w:top w:val="none" w:sz="0" w:space="0" w:color="auto"/>
            <w:left w:val="none" w:sz="0" w:space="0" w:color="auto"/>
            <w:bottom w:val="none" w:sz="0" w:space="0" w:color="auto"/>
            <w:right w:val="none" w:sz="0" w:space="0" w:color="auto"/>
          </w:divBdr>
        </w:div>
        <w:div w:id="1064254953">
          <w:marLeft w:val="480"/>
          <w:marRight w:val="0"/>
          <w:marTop w:val="0"/>
          <w:marBottom w:val="0"/>
          <w:divBdr>
            <w:top w:val="none" w:sz="0" w:space="0" w:color="auto"/>
            <w:left w:val="none" w:sz="0" w:space="0" w:color="auto"/>
            <w:bottom w:val="none" w:sz="0" w:space="0" w:color="auto"/>
            <w:right w:val="none" w:sz="0" w:space="0" w:color="auto"/>
          </w:divBdr>
        </w:div>
        <w:div w:id="1051727066">
          <w:marLeft w:val="480"/>
          <w:marRight w:val="0"/>
          <w:marTop w:val="0"/>
          <w:marBottom w:val="0"/>
          <w:divBdr>
            <w:top w:val="none" w:sz="0" w:space="0" w:color="auto"/>
            <w:left w:val="none" w:sz="0" w:space="0" w:color="auto"/>
            <w:bottom w:val="none" w:sz="0" w:space="0" w:color="auto"/>
            <w:right w:val="none" w:sz="0" w:space="0" w:color="auto"/>
          </w:divBdr>
        </w:div>
      </w:divsChild>
    </w:div>
    <w:div w:id="1994210975">
      <w:bodyDiv w:val="1"/>
      <w:marLeft w:val="0"/>
      <w:marRight w:val="0"/>
      <w:marTop w:val="0"/>
      <w:marBottom w:val="0"/>
      <w:divBdr>
        <w:top w:val="none" w:sz="0" w:space="0" w:color="auto"/>
        <w:left w:val="none" w:sz="0" w:space="0" w:color="auto"/>
        <w:bottom w:val="none" w:sz="0" w:space="0" w:color="auto"/>
        <w:right w:val="none" w:sz="0" w:space="0" w:color="auto"/>
      </w:divBdr>
    </w:div>
    <w:div w:id="1996642907">
      <w:bodyDiv w:val="1"/>
      <w:marLeft w:val="0"/>
      <w:marRight w:val="0"/>
      <w:marTop w:val="0"/>
      <w:marBottom w:val="0"/>
      <w:divBdr>
        <w:top w:val="none" w:sz="0" w:space="0" w:color="auto"/>
        <w:left w:val="none" w:sz="0" w:space="0" w:color="auto"/>
        <w:bottom w:val="none" w:sz="0" w:space="0" w:color="auto"/>
        <w:right w:val="none" w:sz="0" w:space="0" w:color="auto"/>
      </w:divBdr>
    </w:div>
    <w:div w:id="1998487344">
      <w:bodyDiv w:val="1"/>
      <w:marLeft w:val="0"/>
      <w:marRight w:val="0"/>
      <w:marTop w:val="0"/>
      <w:marBottom w:val="0"/>
      <w:divBdr>
        <w:top w:val="none" w:sz="0" w:space="0" w:color="auto"/>
        <w:left w:val="none" w:sz="0" w:space="0" w:color="auto"/>
        <w:bottom w:val="none" w:sz="0" w:space="0" w:color="auto"/>
        <w:right w:val="none" w:sz="0" w:space="0" w:color="auto"/>
      </w:divBdr>
    </w:div>
    <w:div w:id="1999992687">
      <w:bodyDiv w:val="1"/>
      <w:marLeft w:val="0"/>
      <w:marRight w:val="0"/>
      <w:marTop w:val="0"/>
      <w:marBottom w:val="0"/>
      <w:divBdr>
        <w:top w:val="none" w:sz="0" w:space="0" w:color="auto"/>
        <w:left w:val="none" w:sz="0" w:space="0" w:color="auto"/>
        <w:bottom w:val="none" w:sz="0" w:space="0" w:color="auto"/>
        <w:right w:val="none" w:sz="0" w:space="0" w:color="auto"/>
      </w:divBdr>
    </w:div>
    <w:div w:id="2000109534">
      <w:bodyDiv w:val="1"/>
      <w:marLeft w:val="0"/>
      <w:marRight w:val="0"/>
      <w:marTop w:val="0"/>
      <w:marBottom w:val="0"/>
      <w:divBdr>
        <w:top w:val="none" w:sz="0" w:space="0" w:color="auto"/>
        <w:left w:val="none" w:sz="0" w:space="0" w:color="auto"/>
        <w:bottom w:val="none" w:sz="0" w:space="0" w:color="auto"/>
        <w:right w:val="none" w:sz="0" w:space="0" w:color="auto"/>
      </w:divBdr>
    </w:div>
    <w:div w:id="2001689775">
      <w:bodyDiv w:val="1"/>
      <w:marLeft w:val="0"/>
      <w:marRight w:val="0"/>
      <w:marTop w:val="0"/>
      <w:marBottom w:val="0"/>
      <w:divBdr>
        <w:top w:val="none" w:sz="0" w:space="0" w:color="auto"/>
        <w:left w:val="none" w:sz="0" w:space="0" w:color="auto"/>
        <w:bottom w:val="none" w:sz="0" w:space="0" w:color="auto"/>
        <w:right w:val="none" w:sz="0" w:space="0" w:color="auto"/>
      </w:divBdr>
    </w:div>
    <w:div w:id="2003005033">
      <w:bodyDiv w:val="1"/>
      <w:marLeft w:val="0"/>
      <w:marRight w:val="0"/>
      <w:marTop w:val="0"/>
      <w:marBottom w:val="0"/>
      <w:divBdr>
        <w:top w:val="none" w:sz="0" w:space="0" w:color="auto"/>
        <w:left w:val="none" w:sz="0" w:space="0" w:color="auto"/>
        <w:bottom w:val="none" w:sz="0" w:space="0" w:color="auto"/>
        <w:right w:val="none" w:sz="0" w:space="0" w:color="auto"/>
      </w:divBdr>
    </w:div>
    <w:div w:id="2003461909">
      <w:bodyDiv w:val="1"/>
      <w:marLeft w:val="0"/>
      <w:marRight w:val="0"/>
      <w:marTop w:val="0"/>
      <w:marBottom w:val="0"/>
      <w:divBdr>
        <w:top w:val="none" w:sz="0" w:space="0" w:color="auto"/>
        <w:left w:val="none" w:sz="0" w:space="0" w:color="auto"/>
        <w:bottom w:val="none" w:sz="0" w:space="0" w:color="auto"/>
        <w:right w:val="none" w:sz="0" w:space="0" w:color="auto"/>
      </w:divBdr>
    </w:div>
    <w:div w:id="2003922088">
      <w:bodyDiv w:val="1"/>
      <w:marLeft w:val="0"/>
      <w:marRight w:val="0"/>
      <w:marTop w:val="0"/>
      <w:marBottom w:val="0"/>
      <w:divBdr>
        <w:top w:val="none" w:sz="0" w:space="0" w:color="auto"/>
        <w:left w:val="none" w:sz="0" w:space="0" w:color="auto"/>
        <w:bottom w:val="none" w:sz="0" w:space="0" w:color="auto"/>
        <w:right w:val="none" w:sz="0" w:space="0" w:color="auto"/>
      </w:divBdr>
    </w:div>
    <w:div w:id="2004695480">
      <w:bodyDiv w:val="1"/>
      <w:marLeft w:val="0"/>
      <w:marRight w:val="0"/>
      <w:marTop w:val="0"/>
      <w:marBottom w:val="0"/>
      <w:divBdr>
        <w:top w:val="none" w:sz="0" w:space="0" w:color="auto"/>
        <w:left w:val="none" w:sz="0" w:space="0" w:color="auto"/>
        <w:bottom w:val="none" w:sz="0" w:space="0" w:color="auto"/>
        <w:right w:val="none" w:sz="0" w:space="0" w:color="auto"/>
      </w:divBdr>
    </w:div>
    <w:div w:id="2007585134">
      <w:bodyDiv w:val="1"/>
      <w:marLeft w:val="0"/>
      <w:marRight w:val="0"/>
      <w:marTop w:val="0"/>
      <w:marBottom w:val="0"/>
      <w:divBdr>
        <w:top w:val="none" w:sz="0" w:space="0" w:color="auto"/>
        <w:left w:val="none" w:sz="0" w:space="0" w:color="auto"/>
        <w:bottom w:val="none" w:sz="0" w:space="0" w:color="auto"/>
        <w:right w:val="none" w:sz="0" w:space="0" w:color="auto"/>
      </w:divBdr>
    </w:div>
    <w:div w:id="2007708223">
      <w:bodyDiv w:val="1"/>
      <w:marLeft w:val="0"/>
      <w:marRight w:val="0"/>
      <w:marTop w:val="0"/>
      <w:marBottom w:val="0"/>
      <w:divBdr>
        <w:top w:val="none" w:sz="0" w:space="0" w:color="auto"/>
        <w:left w:val="none" w:sz="0" w:space="0" w:color="auto"/>
        <w:bottom w:val="none" w:sz="0" w:space="0" w:color="auto"/>
        <w:right w:val="none" w:sz="0" w:space="0" w:color="auto"/>
      </w:divBdr>
    </w:div>
    <w:div w:id="2012902725">
      <w:bodyDiv w:val="1"/>
      <w:marLeft w:val="0"/>
      <w:marRight w:val="0"/>
      <w:marTop w:val="0"/>
      <w:marBottom w:val="0"/>
      <w:divBdr>
        <w:top w:val="none" w:sz="0" w:space="0" w:color="auto"/>
        <w:left w:val="none" w:sz="0" w:space="0" w:color="auto"/>
        <w:bottom w:val="none" w:sz="0" w:space="0" w:color="auto"/>
        <w:right w:val="none" w:sz="0" w:space="0" w:color="auto"/>
      </w:divBdr>
    </w:div>
    <w:div w:id="2013289877">
      <w:bodyDiv w:val="1"/>
      <w:marLeft w:val="0"/>
      <w:marRight w:val="0"/>
      <w:marTop w:val="0"/>
      <w:marBottom w:val="0"/>
      <w:divBdr>
        <w:top w:val="none" w:sz="0" w:space="0" w:color="auto"/>
        <w:left w:val="none" w:sz="0" w:space="0" w:color="auto"/>
        <w:bottom w:val="none" w:sz="0" w:space="0" w:color="auto"/>
        <w:right w:val="none" w:sz="0" w:space="0" w:color="auto"/>
      </w:divBdr>
    </w:div>
    <w:div w:id="2016032676">
      <w:bodyDiv w:val="1"/>
      <w:marLeft w:val="0"/>
      <w:marRight w:val="0"/>
      <w:marTop w:val="0"/>
      <w:marBottom w:val="0"/>
      <w:divBdr>
        <w:top w:val="none" w:sz="0" w:space="0" w:color="auto"/>
        <w:left w:val="none" w:sz="0" w:space="0" w:color="auto"/>
        <w:bottom w:val="none" w:sz="0" w:space="0" w:color="auto"/>
        <w:right w:val="none" w:sz="0" w:space="0" w:color="auto"/>
      </w:divBdr>
    </w:div>
    <w:div w:id="2016573617">
      <w:bodyDiv w:val="1"/>
      <w:marLeft w:val="0"/>
      <w:marRight w:val="0"/>
      <w:marTop w:val="0"/>
      <w:marBottom w:val="0"/>
      <w:divBdr>
        <w:top w:val="none" w:sz="0" w:space="0" w:color="auto"/>
        <w:left w:val="none" w:sz="0" w:space="0" w:color="auto"/>
        <w:bottom w:val="none" w:sz="0" w:space="0" w:color="auto"/>
        <w:right w:val="none" w:sz="0" w:space="0" w:color="auto"/>
      </w:divBdr>
      <w:divsChild>
        <w:div w:id="1438721308">
          <w:marLeft w:val="480"/>
          <w:marRight w:val="0"/>
          <w:marTop w:val="0"/>
          <w:marBottom w:val="0"/>
          <w:divBdr>
            <w:top w:val="none" w:sz="0" w:space="0" w:color="auto"/>
            <w:left w:val="none" w:sz="0" w:space="0" w:color="auto"/>
            <w:bottom w:val="none" w:sz="0" w:space="0" w:color="auto"/>
            <w:right w:val="none" w:sz="0" w:space="0" w:color="auto"/>
          </w:divBdr>
        </w:div>
        <w:div w:id="894700161">
          <w:marLeft w:val="480"/>
          <w:marRight w:val="0"/>
          <w:marTop w:val="0"/>
          <w:marBottom w:val="0"/>
          <w:divBdr>
            <w:top w:val="none" w:sz="0" w:space="0" w:color="auto"/>
            <w:left w:val="none" w:sz="0" w:space="0" w:color="auto"/>
            <w:bottom w:val="none" w:sz="0" w:space="0" w:color="auto"/>
            <w:right w:val="none" w:sz="0" w:space="0" w:color="auto"/>
          </w:divBdr>
        </w:div>
        <w:div w:id="2047246299">
          <w:marLeft w:val="480"/>
          <w:marRight w:val="0"/>
          <w:marTop w:val="0"/>
          <w:marBottom w:val="0"/>
          <w:divBdr>
            <w:top w:val="none" w:sz="0" w:space="0" w:color="auto"/>
            <w:left w:val="none" w:sz="0" w:space="0" w:color="auto"/>
            <w:bottom w:val="none" w:sz="0" w:space="0" w:color="auto"/>
            <w:right w:val="none" w:sz="0" w:space="0" w:color="auto"/>
          </w:divBdr>
        </w:div>
        <w:div w:id="450126805">
          <w:marLeft w:val="480"/>
          <w:marRight w:val="0"/>
          <w:marTop w:val="0"/>
          <w:marBottom w:val="0"/>
          <w:divBdr>
            <w:top w:val="none" w:sz="0" w:space="0" w:color="auto"/>
            <w:left w:val="none" w:sz="0" w:space="0" w:color="auto"/>
            <w:bottom w:val="none" w:sz="0" w:space="0" w:color="auto"/>
            <w:right w:val="none" w:sz="0" w:space="0" w:color="auto"/>
          </w:divBdr>
        </w:div>
        <w:div w:id="442923982">
          <w:marLeft w:val="480"/>
          <w:marRight w:val="0"/>
          <w:marTop w:val="0"/>
          <w:marBottom w:val="0"/>
          <w:divBdr>
            <w:top w:val="none" w:sz="0" w:space="0" w:color="auto"/>
            <w:left w:val="none" w:sz="0" w:space="0" w:color="auto"/>
            <w:bottom w:val="none" w:sz="0" w:space="0" w:color="auto"/>
            <w:right w:val="none" w:sz="0" w:space="0" w:color="auto"/>
          </w:divBdr>
        </w:div>
        <w:div w:id="724840991">
          <w:marLeft w:val="480"/>
          <w:marRight w:val="0"/>
          <w:marTop w:val="0"/>
          <w:marBottom w:val="0"/>
          <w:divBdr>
            <w:top w:val="none" w:sz="0" w:space="0" w:color="auto"/>
            <w:left w:val="none" w:sz="0" w:space="0" w:color="auto"/>
            <w:bottom w:val="none" w:sz="0" w:space="0" w:color="auto"/>
            <w:right w:val="none" w:sz="0" w:space="0" w:color="auto"/>
          </w:divBdr>
        </w:div>
        <w:div w:id="1744982160">
          <w:marLeft w:val="480"/>
          <w:marRight w:val="0"/>
          <w:marTop w:val="0"/>
          <w:marBottom w:val="0"/>
          <w:divBdr>
            <w:top w:val="none" w:sz="0" w:space="0" w:color="auto"/>
            <w:left w:val="none" w:sz="0" w:space="0" w:color="auto"/>
            <w:bottom w:val="none" w:sz="0" w:space="0" w:color="auto"/>
            <w:right w:val="none" w:sz="0" w:space="0" w:color="auto"/>
          </w:divBdr>
        </w:div>
        <w:div w:id="1127430540">
          <w:marLeft w:val="480"/>
          <w:marRight w:val="0"/>
          <w:marTop w:val="0"/>
          <w:marBottom w:val="0"/>
          <w:divBdr>
            <w:top w:val="none" w:sz="0" w:space="0" w:color="auto"/>
            <w:left w:val="none" w:sz="0" w:space="0" w:color="auto"/>
            <w:bottom w:val="none" w:sz="0" w:space="0" w:color="auto"/>
            <w:right w:val="none" w:sz="0" w:space="0" w:color="auto"/>
          </w:divBdr>
        </w:div>
        <w:div w:id="926768196">
          <w:marLeft w:val="480"/>
          <w:marRight w:val="0"/>
          <w:marTop w:val="0"/>
          <w:marBottom w:val="0"/>
          <w:divBdr>
            <w:top w:val="none" w:sz="0" w:space="0" w:color="auto"/>
            <w:left w:val="none" w:sz="0" w:space="0" w:color="auto"/>
            <w:bottom w:val="none" w:sz="0" w:space="0" w:color="auto"/>
            <w:right w:val="none" w:sz="0" w:space="0" w:color="auto"/>
          </w:divBdr>
        </w:div>
        <w:div w:id="1140075617">
          <w:marLeft w:val="480"/>
          <w:marRight w:val="0"/>
          <w:marTop w:val="0"/>
          <w:marBottom w:val="0"/>
          <w:divBdr>
            <w:top w:val="none" w:sz="0" w:space="0" w:color="auto"/>
            <w:left w:val="none" w:sz="0" w:space="0" w:color="auto"/>
            <w:bottom w:val="none" w:sz="0" w:space="0" w:color="auto"/>
            <w:right w:val="none" w:sz="0" w:space="0" w:color="auto"/>
          </w:divBdr>
        </w:div>
        <w:div w:id="753361893">
          <w:marLeft w:val="480"/>
          <w:marRight w:val="0"/>
          <w:marTop w:val="0"/>
          <w:marBottom w:val="0"/>
          <w:divBdr>
            <w:top w:val="none" w:sz="0" w:space="0" w:color="auto"/>
            <w:left w:val="none" w:sz="0" w:space="0" w:color="auto"/>
            <w:bottom w:val="none" w:sz="0" w:space="0" w:color="auto"/>
            <w:right w:val="none" w:sz="0" w:space="0" w:color="auto"/>
          </w:divBdr>
        </w:div>
        <w:div w:id="1592737522">
          <w:marLeft w:val="480"/>
          <w:marRight w:val="0"/>
          <w:marTop w:val="0"/>
          <w:marBottom w:val="0"/>
          <w:divBdr>
            <w:top w:val="none" w:sz="0" w:space="0" w:color="auto"/>
            <w:left w:val="none" w:sz="0" w:space="0" w:color="auto"/>
            <w:bottom w:val="none" w:sz="0" w:space="0" w:color="auto"/>
            <w:right w:val="none" w:sz="0" w:space="0" w:color="auto"/>
          </w:divBdr>
        </w:div>
        <w:div w:id="1522010057">
          <w:marLeft w:val="480"/>
          <w:marRight w:val="0"/>
          <w:marTop w:val="0"/>
          <w:marBottom w:val="0"/>
          <w:divBdr>
            <w:top w:val="none" w:sz="0" w:space="0" w:color="auto"/>
            <w:left w:val="none" w:sz="0" w:space="0" w:color="auto"/>
            <w:bottom w:val="none" w:sz="0" w:space="0" w:color="auto"/>
            <w:right w:val="none" w:sz="0" w:space="0" w:color="auto"/>
          </w:divBdr>
        </w:div>
        <w:div w:id="662582390">
          <w:marLeft w:val="480"/>
          <w:marRight w:val="0"/>
          <w:marTop w:val="0"/>
          <w:marBottom w:val="0"/>
          <w:divBdr>
            <w:top w:val="none" w:sz="0" w:space="0" w:color="auto"/>
            <w:left w:val="none" w:sz="0" w:space="0" w:color="auto"/>
            <w:bottom w:val="none" w:sz="0" w:space="0" w:color="auto"/>
            <w:right w:val="none" w:sz="0" w:space="0" w:color="auto"/>
          </w:divBdr>
        </w:div>
        <w:div w:id="870649851">
          <w:marLeft w:val="480"/>
          <w:marRight w:val="0"/>
          <w:marTop w:val="0"/>
          <w:marBottom w:val="0"/>
          <w:divBdr>
            <w:top w:val="none" w:sz="0" w:space="0" w:color="auto"/>
            <w:left w:val="none" w:sz="0" w:space="0" w:color="auto"/>
            <w:bottom w:val="none" w:sz="0" w:space="0" w:color="auto"/>
            <w:right w:val="none" w:sz="0" w:space="0" w:color="auto"/>
          </w:divBdr>
        </w:div>
        <w:div w:id="192576276">
          <w:marLeft w:val="480"/>
          <w:marRight w:val="0"/>
          <w:marTop w:val="0"/>
          <w:marBottom w:val="0"/>
          <w:divBdr>
            <w:top w:val="none" w:sz="0" w:space="0" w:color="auto"/>
            <w:left w:val="none" w:sz="0" w:space="0" w:color="auto"/>
            <w:bottom w:val="none" w:sz="0" w:space="0" w:color="auto"/>
            <w:right w:val="none" w:sz="0" w:space="0" w:color="auto"/>
          </w:divBdr>
        </w:div>
        <w:div w:id="1370448109">
          <w:marLeft w:val="480"/>
          <w:marRight w:val="0"/>
          <w:marTop w:val="0"/>
          <w:marBottom w:val="0"/>
          <w:divBdr>
            <w:top w:val="none" w:sz="0" w:space="0" w:color="auto"/>
            <w:left w:val="none" w:sz="0" w:space="0" w:color="auto"/>
            <w:bottom w:val="none" w:sz="0" w:space="0" w:color="auto"/>
            <w:right w:val="none" w:sz="0" w:space="0" w:color="auto"/>
          </w:divBdr>
        </w:div>
        <w:div w:id="145441088">
          <w:marLeft w:val="480"/>
          <w:marRight w:val="0"/>
          <w:marTop w:val="0"/>
          <w:marBottom w:val="0"/>
          <w:divBdr>
            <w:top w:val="none" w:sz="0" w:space="0" w:color="auto"/>
            <w:left w:val="none" w:sz="0" w:space="0" w:color="auto"/>
            <w:bottom w:val="none" w:sz="0" w:space="0" w:color="auto"/>
            <w:right w:val="none" w:sz="0" w:space="0" w:color="auto"/>
          </w:divBdr>
        </w:div>
        <w:div w:id="1094935104">
          <w:marLeft w:val="480"/>
          <w:marRight w:val="0"/>
          <w:marTop w:val="0"/>
          <w:marBottom w:val="0"/>
          <w:divBdr>
            <w:top w:val="none" w:sz="0" w:space="0" w:color="auto"/>
            <w:left w:val="none" w:sz="0" w:space="0" w:color="auto"/>
            <w:bottom w:val="none" w:sz="0" w:space="0" w:color="auto"/>
            <w:right w:val="none" w:sz="0" w:space="0" w:color="auto"/>
          </w:divBdr>
        </w:div>
        <w:div w:id="1139540116">
          <w:marLeft w:val="480"/>
          <w:marRight w:val="0"/>
          <w:marTop w:val="0"/>
          <w:marBottom w:val="0"/>
          <w:divBdr>
            <w:top w:val="none" w:sz="0" w:space="0" w:color="auto"/>
            <w:left w:val="none" w:sz="0" w:space="0" w:color="auto"/>
            <w:bottom w:val="none" w:sz="0" w:space="0" w:color="auto"/>
            <w:right w:val="none" w:sz="0" w:space="0" w:color="auto"/>
          </w:divBdr>
        </w:div>
        <w:div w:id="1094590749">
          <w:marLeft w:val="480"/>
          <w:marRight w:val="0"/>
          <w:marTop w:val="0"/>
          <w:marBottom w:val="0"/>
          <w:divBdr>
            <w:top w:val="none" w:sz="0" w:space="0" w:color="auto"/>
            <w:left w:val="none" w:sz="0" w:space="0" w:color="auto"/>
            <w:bottom w:val="none" w:sz="0" w:space="0" w:color="auto"/>
            <w:right w:val="none" w:sz="0" w:space="0" w:color="auto"/>
          </w:divBdr>
        </w:div>
        <w:div w:id="1772237465">
          <w:marLeft w:val="480"/>
          <w:marRight w:val="0"/>
          <w:marTop w:val="0"/>
          <w:marBottom w:val="0"/>
          <w:divBdr>
            <w:top w:val="none" w:sz="0" w:space="0" w:color="auto"/>
            <w:left w:val="none" w:sz="0" w:space="0" w:color="auto"/>
            <w:bottom w:val="none" w:sz="0" w:space="0" w:color="auto"/>
            <w:right w:val="none" w:sz="0" w:space="0" w:color="auto"/>
          </w:divBdr>
        </w:div>
        <w:div w:id="475341054">
          <w:marLeft w:val="480"/>
          <w:marRight w:val="0"/>
          <w:marTop w:val="0"/>
          <w:marBottom w:val="0"/>
          <w:divBdr>
            <w:top w:val="none" w:sz="0" w:space="0" w:color="auto"/>
            <w:left w:val="none" w:sz="0" w:space="0" w:color="auto"/>
            <w:bottom w:val="none" w:sz="0" w:space="0" w:color="auto"/>
            <w:right w:val="none" w:sz="0" w:space="0" w:color="auto"/>
          </w:divBdr>
        </w:div>
        <w:div w:id="789134160">
          <w:marLeft w:val="480"/>
          <w:marRight w:val="0"/>
          <w:marTop w:val="0"/>
          <w:marBottom w:val="0"/>
          <w:divBdr>
            <w:top w:val="none" w:sz="0" w:space="0" w:color="auto"/>
            <w:left w:val="none" w:sz="0" w:space="0" w:color="auto"/>
            <w:bottom w:val="none" w:sz="0" w:space="0" w:color="auto"/>
            <w:right w:val="none" w:sz="0" w:space="0" w:color="auto"/>
          </w:divBdr>
        </w:div>
        <w:div w:id="75441387">
          <w:marLeft w:val="480"/>
          <w:marRight w:val="0"/>
          <w:marTop w:val="0"/>
          <w:marBottom w:val="0"/>
          <w:divBdr>
            <w:top w:val="none" w:sz="0" w:space="0" w:color="auto"/>
            <w:left w:val="none" w:sz="0" w:space="0" w:color="auto"/>
            <w:bottom w:val="none" w:sz="0" w:space="0" w:color="auto"/>
            <w:right w:val="none" w:sz="0" w:space="0" w:color="auto"/>
          </w:divBdr>
        </w:div>
        <w:div w:id="1822506477">
          <w:marLeft w:val="480"/>
          <w:marRight w:val="0"/>
          <w:marTop w:val="0"/>
          <w:marBottom w:val="0"/>
          <w:divBdr>
            <w:top w:val="none" w:sz="0" w:space="0" w:color="auto"/>
            <w:left w:val="none" w:sz="0" w:space="0" w:color="auto"/>
            <w:bottom w:val="none" w:sz="0" w:space="0" w:color="auto"/>
            <w:right w:val="none" w:sz="0" w:space="0" w:color="auto"/>
          </w:divBdr>
        </w:div>
        <w:div w:id="1428890887">
          <w:marLeft w:val="480"/>
          <w:marRight w:val="0"/>
          <w:marTop w:val="0"/>
          <w:marBottom w:val="0"/>
          <w:divBdr>
            <w:top w:val="none" w:sz="0" w:space="0" w:color="auto"/>
            <w:left w:val="none" w:sz="0" w:space="0" w:color="auto"/>
            <w:bottom w:val="none" w:sz="0" w:space="0" w:color="auto"/>
            <w:right w:val="none" w:sz="0" w:space="0" w:color="auto"/>
          </w:divBdr>
        </w:div>
        <w:div w:id="13651806">
          <w:marLeft w:val="480"/>
          <w:marRight w:val="0"/>
          <w:marTop w:val="0"/>
          <w:marBottom w:val="0"/>
          <w:divBdr>
            <w:top w:val="none" w:sz="0" w:space="0" w:color="auto"/>
            <w:left w:val="none" w:sz="0" w:space="0" w:color="auto"/>
            <w:bottom w:val="none" w:sz="0" w:space="0" w:color="auto"/>
            <w:right w:val="none" w:sz="0" w:space="0" w:color="auto"/>
          </w:divBdr>
        </w:div>
        <w:div w:id="1570653288">
          <w:marLeft w:val="480"/>
          <w:marRight w:val="0"/>
          <w:marTop w:val="0"/>
          <w:marBottom w:val="0"/>
          <w:divBdr>
            <w:top w:val="none" w:sz="0" w:space="0" w:color="auto"/>
            <w:left w:val="none" w:sz="0" w:space="0" w:color="auto"/>
            <w:bottom w:val="none" w:sz="0" w:space="0" w:color="auto"/>
            <w:right w:val="none" w:sz="0" w:space="0" w:color="auto"/>
          </w:divBdr>
        </w:div>
        <w:div w:id="1799184389">
          <w:marLeft w:val="480"/>
          <w:marRight w:val="0"/>
          <w:marTop w:val="0"/>
          <w:marBottom w:val="0"/>
          <w:divBdr>
            <w:top w:val="none" w:sz="0" w:space="0" w:color="auto"/>
            <w:left w:val="none" w:sz="0" w:space="0" w:color="auto"/>
            <w:bottom w:val="none" w:sz="0" w:space="0" w:color="auto"/>
            <w:right w:val="none" w:sz="0" w:space="0" w:color="auto"/>
          </w:divBdr>
        </w:div>
        <w:div w:id="1402486595">
          <w:marLeft w:val="480"/>
          <w:marRight w:val="0"/>
          <w:marTop w:val="0"/>
          <w:marBottom w:val="0"/>
          <w:divBdr>
            <w:top w:val="none" w:sz="0" w:space="0" w:color="auto"/>
            <w:left w:val="none" w:sz="0" w:space="0" w:color="auto"/>
            <w:bottom w:val="none" w:sz="0" w:space="0" w:color="auto"/>
            <w:right w:val="none" w:sz="0" w:space="0" w:color="auto"/>
          </w:divBdr>
        </w:div>
        <w:div w:id="65693882">
          <w:marLeft w:val="480"/>
          <w:marRight w:val="0"/>
          <w:marTop w:val="0"/>
          <w:marBottom w:val="0"/>
          <w:divBdr>
            <w:top w:val="none" w:sz="0" w:space="0" w:color="auto"/>
            <w:left w:val="none" w:sz="0" w:space="0" w:color="auto"/>
            <w:bottom w:val="none" w:sz="0" w:space="0" w:color="auto"/>
            <w:right w:val="none" w:sz="0" w:space="0" w:color="auto"/>
          </w:divBdr>
        </w:div>
        <w:div w:id="1059011377">
          <w:marLeft w:val="480"/>
          <w:marRight w:val="0"/>
          <w:marTop w:val="0"/>
          <w:marBottom w:val="0"/>
          <w:divBdr>
            <w:top w:val="none" w:sz="0" w:space="0" w:color="auto"/>
            <w:left w:val="none" w:sz="0" w:space="0" w:color="auto"/>
            <w:bottom w:val="none" w:sz="0" w:space="0" w:color="auto"/>
            <w:right w:val="none" w:sz="0" w:space="0" w:color="auto"/>
          </w:divBdr>
        </w:div>
        <w:div w:id="1500271453">
          <w:marLeft w:val="480"/>
          <w:marRight w:val="0"/>
          <w:marTop w:val="0"/>
          <w:marBottom w:val="0"/>
          <w:divBdr>
            <w:top w:val="none" w:sz="0" w:space="0" w:color="auto"/>
            <w:left w:val="none" w:sz="0" w:space="0" w:color="auto"/>
            <w:bottom w:val="none" w:sz="0" w:space="0" w:color="auto"/>
            <w:right w:val="none" w:sz="0" w:space="0" w:color="auto"/>
          </w:divBdr>
        </w:div>
        <w:div w:id="1137066714">
          <w:marLeft w:val="480"/>
          <w:marRight w:val="0"/>
          <w:marTop w:val="0"/>
          <w:marBottom w:val="0"/>
          <w:divBdr>
            <w:top w:val="none" w:sz="0" w:space="0" w:color="auto"/>
            <w:left w:val="none" w:sz="0" w:space="0" w:color="auto"/>
            <w:bottom w:val="none" w:sz="0" w:space="0" w:color="auto"/>
            <w:right w:val="none" w:sz="0" w:space="0" w:color="auto"/>
          </w:divBdr>
        </w:div>
        <w:div w:id="1356807964">
          <w:marLeft w:val="480"/>
          <w:marRight w:val="0"/>
          <w:marTop w:val="0"/>
          <w:marBottom w:val="0"/>
          <w:divBdr>
            <w:top w:val="none" w:sz="0" w:space="0" w:color="auto"/>
            <w:left w:val="none" w:sz="0" w:space="0" w:color="auto"/>
            <w:bottom w:val="none" w:sz="0" w:space="0" w:color="auto"/>
            <w:right w:val="none" w:sz="0" w:space="0" w:color="auto"/>
          </w:divBdr>
        </w:div>
        <w:div w:id="764033329">
          <w:marLeft w:val="480"/>
          <w:marRight w:val="0"/>
          <w:marTop w:val="0"/>
          <w:marBottom w:val="0"/>
          <w:divBdr>
            <w:top w:val="none" w:sz="0" w:space="0" w:color="auto"/>
            <w:left w:val="none" w:sz="0" w:space="0" w:color="auto"/>
            <w:bottom w:val="none" w:sz="0" w:space="0" w:color="auto"/>
            <w:right w:val="none" w:sz="0" w:space="0" w:color="auto"/>
          </w:divBdr>
        </w:div>
        <w:div w:id="724256647">
          <w:marLeft w:val="480"/>
          <w:marRight w:val="0"/>
          <w:marTop w:val="0"/>
          <w:marBottom w:val="0"/>
          <w:divBdr>
            <w:top w:val="none" w:sz="0" w:space="0" w:color="auto"/>
            <w:left w:val="none" w:sz="0" w:space="0" w:color="auto"/>
            <w:bottom w:val="none" w:sz="0" w:space="0" w:color="auto"/>
            <w:right w:val="none" w:sz="0" w:space="0" w:color="auto"/>
          </w:divBdr>
        </w:div>
        <w:div w:id="870263945">
          <w:marLeft w:val="480"/>
          <w:marRight w:val="0"/>
          <w:marTop w:val="0"/>
          <w:marBottom w:val="0"/>
          <w:divBdr>
            <w:top w:val="none" w:sz="0" w:space="0" w:color="auto"/>
            <w:left w:val="none" w:sz="0" w:space="0" w:color="auto"/>
            <w:bottom w:val="none" w:sz="0" w:space="0" w:color="auto"/>
            <w:right w:val="none" w:sz="0" w:space="0" w:color="auto"/>
          </w:divBdr>
        </w:div>
        <w:div w:id="251552294">
          <w:marLeft w:val="480"/>
          <w:marRight w:val="0"/>
          <w:marTop w:val="0"/>
          <w:marBottom w:val="0"/>
          <w:divBdr>
            <w:top w:val="none" w:sz="0" w:space="0" w:color="auto"/>
            <w:left w:val="none" w:sz="0" w:space="0" w:color="auto"/>
            <w:bottom w:val="none" w:sz="0" w:space="0" w:color="auto"/>
            <w:right w:val="none" w:sz="0" w:space="0" w:color="auto"/>
          </w:divBdr>
        </w:div>
        <w:div w:id="1641375467">
          <w:marLeft w:val="480"/>
          <w:marRight w:val="0"/>
          <w:marTop w:val="0"/>
          <w:marBottom w:val="0"/>
          <w:divBdr>
            <w:top w:val="none" w:sz="0" w:space="0" w:color="auto"/>
            <w:left w:val="none" w:sz="0" w:space="0" w:color="auto"/>
            <w:bottom w:val="none" w:sz="0" w:space="0" w:color="auto"/>
            <w:right w:val="none" w:sz="0" w:space="0" w:color="auto"/>
          </w:divBdr>
        </w:div>
        <w:div w:id="1872573408">
          <w:marLeft w:val="480"/>
          <w:marRight w:val="0"/>
          <w:marTop w:val="0"/>
          <w:marBottom w:val="0"/>
          <w:divBdr>
            <w:top w:val="none" w:sz="0" w:space="0" w:color="auto"/>
            <w:left w:val="none" w:sz="0" w:space="0" w:color="auto"/>
            <w:bottom w:val="none" w:sz="0" w:space="0" w:color="auto"/>
            <w:right w:val="none" w:sz="0" w:space="0" w:color="auto"/>
          </w:divBdr>
        </w:div>
        <w:div w:id="793333636">
          <w:marLeft w:val="480"/>
          <w:marRight w:val="0"/>
          <w:marTop w:val="0"/>
          <w:marBottom w:val="0"/>
          <w:divBdr>
            <w:top w:val="none" w:sz="0" w:space="0" w:color="auto"/>
            <w:left w:val="none" w:sz="0" w:space="0" w:color="auto"/>
            <w:bottom w:val="none" w:sz="0" w:space="0" w:color="auto"/>
            <w:right w:val="none" w:sz="0" w:space="0" w:color="auto"/>
          </w:divBdr>
        </w:div>
        <w:div w:id="347175790">
          <w:marLeft w:val="480"/>
          <w:marRight w:val="0"/>
          <w:marTop w:val="0"/>
          <w:marBottom w:val="0"/>
          <w:divBdr>
            <w:top w:val="none" w:sz="0" w:space="0" w:color="auto"/>
            <w:left w:val="none" w:sz="0" w:space="0" w:color="auto"/>
            <w:bottom w:val="none" w:sz="0" w:space="0" w:color="auto"/>
            <w:right w:val="none" w:sz="0" w:space="0" w:color="auto"/>
          </w:divBdr>
        </w:div>
        <w:div w:id="1370182610">
          <w:marLeft w:val="480"/>
          <w:marRight w:val="0"/>
          <w:marTop w:val="0"/>
          <w:marBottom w:val="0"/>
          <w:divBdr>
            <w:top w:val="none" w:sz="0" w:space="0" w:color="auto"/>
            <w:left w:val="none" w:sz="0" w:space="0" w:color="auto"/>
            <w:bottom w:val="none" w:sz="0" w:space="0" w:color="auto"/>
            <w:right w:val="none" w:sz="0" w:space="0" w:color="auto"/>
          </w:divBdr>
        </w:div>
        <w:div w:id="836769056">
          <w:marLeft w:val="480"/>
          <w:marRight w:val="0"/>
          <w:marTop w:val="0"/>
          <w:marBottom w:val="0"/>
          <w:divBdr>
            <w:top w:val="none" w:sz="0" w:space="0" w:color="auto"/>
            <w:left w:val="none" w:sz="0" w:space="0" w:color="auto"/>
            <w:bottom w:val="none" w:sz="0" w:space="0" w:color="auto"/>
            <w:right w:val="none" w:sz="0" w:space="0" w:color="auto"/>
          </w:divBdr>
        </w:div>
        <w:div w:id="1776485526">
          <w:marLeft w:val="480"/>
          <w:marRight w:val="0"/>
          <w:marTop w:val="0"/>
          <w:marBottom w:val="0"/>
          <w:divBdr>
            <w:top w:val="none" w:sz="0" w:space="0" w:color="auto"/>
            <w:left w:val="none" w:sz="0" w:space="0" w:color="auto"/>
            <w:bottom w:val="none" w:sz="0" w:space="0" w:color="auto"/>
            <w:right w:val="none" w:sz="0" w:space="0" w:color="auto"/>
          </w:divBdr>
        </w:div>
        <w:div w:id="2015105091">
          <w:marLeft w:val="480"/>
          <w:marRight w:val="0"/>
          <w:marTop w:val="0"/>
          <w:marBottom w:val="0"/>
          <w:divBdr>
            <w:top w:val="none" w:sz="0" w:space="0" w:color="auto"/>
            <w:left w:val="none" w:sz="0" w:space="0" w:color="auto"/>
            <w:bottom w:val="none" w:sz="0" w:space="0" w:color="auto"/>
            <w:right w:val="none" w:sz="0" w:space="0" w:color="auto"/>
          </w:divBdr>
        </w:div>
        <w:div w:id="1917082528">
          <w:marLeft w:val="480"/>
          <w:marRight w:val="0"/>
          <w:marTop w:val="0"/>
          <w:marBottom w:val="0"/>
          <w:divBdr>
            <w:top w:val="none" w:sz="0" w:space="0" w:color="auto"/>
            <w:left w:val="none" w:sz="0" w:space="0" w:color="auto"/>
            <w:bottom w:val="none" w:sz="0" w:space="0" w:color="auto"/>
            <w:right w:val="none" w:sz="0" w:space="0" w:color="auto"/>
          </w:divBdr>
        </w:div>
        <w:div w:id="899900226">
          <w:marLeft w:val="480"/>
          <w:marRight w:val="0"/>
          <w:marTop w:val="0"/>
          <w:marBottom w:val="0"/>
          <w:divBdr>
            <w:top w:val="none" w:sz="0" w:space="0" w:color="auto"/>
            <w:left w:val="none" w:sz="0" w:space="0" w:color="auto"/>
            <w:bottom w:val="none" w:sz="0" w:space="0" w:color="auto"/>
            <w:right w:val="none" w:sz="0" w:space="0" w:color="auto"/>
          </w:divBdr>
        </w:div>
        <w:div w:id="311717099">
          <w:marLeft w:val="480"/>
          <w:marRight w:val="0"/>
          <w:marTop w:val="0"/>
          <w:marBottom w:val="0"/>
          <w:divBdr>
            <w:top w:val="none" w:sz="0" w:space="0" w:color="auto"/>
            <w:left w:val="none" w:sz="0" w:space="0" w:color="auto"/>
            <w:bottom w:val="none" w:sz="0" w:space="0" w:color="auto"/>
            <w:right w:val="none" w:sz="0" w:space="0" w:color="auto"/>
          </w:divBdr>
        </w:div>
        <w:div w:id="492141672">
          <w:marLeft w:val="480"/>
          <w:marRight w:val="0"/>
          <w:marTop w:val="0"/>
          <w:marBottom w:val="0"/>
          <w:divBdr>
            <w:top w:val="none" w:sz="0" w:space="0" w:color="auto"/>
            <w:left w:val="none" w:sz="0" w:space="0" w:color="auto"/>
            <w:bottom w:val="none" w:sz="0" w:space="0" w:color="auto"/>
            <w:right w:val="none" w:sz="0" w:space="0" w:color="auto"/>
          </w:divBdr>
        </w:div>
        <w:div w:id="1183279983">
          <w:marLeft w:val="480"/>
          <w:marRight w:val="0"/>
          <w:marTop w:val="0"/>
          <w:marBottom w:val="0"/>
          <w:divBdr>
            <w:top w:val="none" w:sz="0" w:space="0" w:color="auto"/>
            <w:left w:val="none" w:sz="0" w:space="0" w:color="auto"/>
            <w:bottom w:val="none" w:sz="0" w:space="0" w:color="auto"/>
            <w:right w:val="none" w:sz="0" w:space="0" w:color="auto"/>
          </w:divBdr>
        </w:div>
        <w:div w:id="506989810">
          <w:marLeft w:val="480"/>
          <w:marRight w:val="0"/>
          <w:marTop w:val="0"/>
          <w:marBottom w:val="0"/>
          <w:divBdr>
            <w:top w:val="none" w:sz="0" w:space="0" w:color="auto"/>
            <w:left w:val="none" w:sz="0" w:space="0" w:color="auto"/>
            <w:bottom w:val="none" w:sz="0" w:space="0" w:color="auto"/>
            <w:right w:val="none" w:sz="0" w:space="0" w:color="auto"/>
          </w:divBdr>
        </w:div>
        <w:div w:id="853613180">
          <w:marLeft w:val="480"/>
          <w:marRight w:val="0"/>
          <w:marTop w:val="0"/>
          <w:marBottom w:val="0"/>
          <w:divBdr>
            <w:top w:val="none" w:sz="0" w:space="0" w:color="auto"/>
            <w:left w:val="none" w:sz="0" w:space="0" w:color="auto"/>
            <w:bottom w:val="none" w:sz="0" w:space="0" w:color="auto"/>
            <w:right w:val="none" w:sz="0" w:space="0" w:color="auto"/>
          </w:divBdr>
        </w:div>
        <w:div w:id="65106353">
          <w:marLeft w:val="480"/>
          <w:marRight w:val="0"/>
          <w:marTop w:val="0"/>
          <w:marBottom w:val="0"/>
          <w:divBdr>
            <w:top w:val="none" w:sz="0" w:space="0" w:color="auto"/>
            <w:left w:val="none" w:sz="0" w:space="0" w:color="auto"/>
            <w:bottom w:val="none" w:sz="0" w:space="0" w:color="auto"/>
            <w:right w:val="none" w:sz="0" w:space="0" w:color="auto"/>
          </w:divBdr>
        </w:div>
        <w:div w:id="1055665153">
          <w:marLeft w:val="480"/>
          <w:marRight w:val="0"/>
          <w:marTop w:val="0"/>
          <w:marBottom w:val="0"/>
          <w:divBdr>
            <w:top w:val="none" w:sz="0" w:space="0" w:color="auto"/>
            <w:left w:val="none" w:sz="0" w:space="0" w:color="auto"/>
            <w:bottom w:val="none" w:sz="0" w:space="0" w:color="auto"/>
            <w:right w:val="none" w:sz="0" w:space="0" w:color="auto"/>
          </w:divBdr>
        </w:div>
        <w:div w:id="729112884">
          <w:marLeft w:val="480"/>
          <w:marRight w:val="0"/>
          <w:marTop w:val="0"/>
          <w:marBottom w:val="0"/>
          <w:divBdr>
            <w:top w:val="none" w:sz="0" w:space="0" w:color="auto"/>
            <w:left w:val="none" w:sz="0" w:space="0" w:color="auto"/>
            <w:bottom w:val="none" w:sz="0" w:space="0" w:color="auto"/>
            <w:right w:val="none" w:sz="0" w:space="0" w:color="auto"/>
          </w:divBdr>
        </w:div>
        <w:div w:id="431366422">
          <w:marLeft w:val="480"/>
          <w:marRight w:val="0"/>
          <w:marTop w:val="0"/>
          <w:marBottom w:val="0"/>
          <w:divBdr>
            <w:top w:val="none" w:sz="0" w:space="0" w:color="auto"/>
            <w:left w:val="none" w:sz="0" w:space="0" w:color="auto"/>
            <w:bottom w:val="none" w:sz="0" w:space="0" w:color="auto"/>
            <w:right w:val="none" w:sz="0" w:space="0" w:color="auto"/>
          </w:divBdr>
        </w:div>
        <w:div w:id="1732382403">
          <w:marLeft w:val="480"/>
          <w:marRight w:val="0"/>
          <w:marTop w:val="0"/>
          <w:marBottom w:val="0"/>
          <w:divBdr>
            <w:top w:val="none" w:sz="0" w:space="0" w:color="auto"/>
            <w:left w:val="none" w:sz="0" w:space="0" w:color="auto"/>
            <w:bottom w:val="none" w:sz="0" w:space="0" w:color="auto"/>
            <w:right w:val="none" w:sz="0" w:space="0" w:color="auto"/>
          </w:divBdr>
        </w:div>
        <w:div w:id="1835098515">
          <w:marLeft w:val="480"/>
          <w:marRight w:val="0"/>
          <w:marTop w:val="0"/>
          <w:marBottom w:val="0"/>
          <w:divBdr>
            <w:top w:val="none" w:sz="0" w:space="0" w:color="auto"/>
            <w:left w:val="none" w:sz="0" w:space="0" w:color="auto"/>
            <w:bottom w:val="none" w:sz="0" w:space="0" w:color="auto"/>
            <w:right w:val="none" w:sz="0" w:space="0" w:color="auto"/>
          </w:divBdr>
        </w:div>
        <w:div w:id="1628122830">
          <w:marLeft w:val="480"/>
          <w:marRight w:val="0"/>
          <w:marTop w:val="0"/>
          <w:marBottom w:val="0"/>
          <w:divBdr>
            <w:top w:val="none" w:sz="0" w:space="0" w:color="auto"/>
            <w:left w:val="none" w:sz="0" w:space="0" w:color="auto"/>
            <w:bottom w:val="none" w:sz="0" w:space="0" w:color="auto"/>
            <w:right w:val="none" w:sz="0" w:space="0" w:color="auto"/>
          </w:divBdr>
        </w:div>
        <w:div w:id="764225352">
          <w:marLeft w:val="480"/>
          <w:marRight w:val="0"/>
          <w:marTop w:val="0"/>
          <w:marBottom w:val="0"/>
          <w:divBdr>
            <w:top w:val="none" w:sz="0" w:space="0" w:color="auto"/>
            <w:left w:val="none" w:sz="0" w:space="0" w:color="auto"/>
            <w:bottom w:val="none" w:sz="0" w:space="0" w:color="auto"/>
            <w:right w:val="none" w:sz="0" w:space="0" w:color="auto"/>
          </w:divBdr>
        </w:div>
        <w:div w:id="77485615">
          <w:marLeft w:val="480"/>
          <w:marRight w:val="0"/>
          <w:marTop w:val="0"/>
          <w:marBottom w:val="0"/>
          <w:divBdr>
            <w:top w:val="none" w:sz="0" w:space="0" w:color="auto"/>
            <w:left w:val="none" w:sz="0" w:space="0" w:color="auto"/>
            <w:bottom w:val="none" w:sz="0" w:space="0" w:color="auto"/>
            <w:right w:val="none" w:sz="0" w:space="0" w:color="auto"/>
          </w:divBdr>
        </w:div>
        <w:div w:id="1668971845">
          <w:marLeft w:val="480"/>
          <w:marRight w:val="0"/>
          <w:marTop w:val="0"/>
          <w:marBottom w:val="0"/>
          <w:divBdr>
            <w:top w:val="none" w:sz="0" w:space="0" w:color="auto"/>
            <w:left w:val="none" w:sz="0" w:space="0" w:color="auto"/>
            <w:bottom w:val="none" w:sz="0" w:space="0" w:color="auto"/>
            <w:right w:val="none" w:sz="0" w:space="0" w:color="auto"/>
          </w:divBdr>
        </w:div>
        <w:div w:id="2048598322">
          <w:marLeft w:val="480"/>
          <w:marRight w:val="0"/>
          <w:marTop w:val="0"/>
          <w:marBottom w:val="0"/>
          <w:divBdr>
            <w:top w:val="none" w:sz="0" w:space="0" w:color="auto"/>
            <w:left w:val="none" w:sz="0" w:space="0" w:color="auto"/>
            <w:bottom w:val="none" w:sz="0" w:space="0" w:color="auto"/>
            <w:right w:val="none" w:sz="0" w:space="0" w:color="auto"/>
          </w:divBdr>
        </w:div>
        <w:div w:id="36512320">
          <w:marLeft w:val="480"/>
          <w:marRight w:val="0"/>
          <w:marTop w:val="0"/>
          <w:marBottom w:val="0"/>
          <w:divBdr>
            <w:top w:val="none" w:sz="0" w:space="0" w:color="auto"/>
            <w:left w:val="none" w:sz="0" w:space="0" w:color="auto"/>
            <w:bottom w:val="none" w:sz="0" w:space="0" w:color="auto"/>
            <w:right w:val="none" w:sz="0" w:space="0" w:color="auto"/>
          </w:divBdr>
        </w:div>
        <w:div w:id="1903786098">
          <w:marLeft w:val="480"/>
          <w:marRight w:val="0"/>
          <w:marTop w:val="0"/>
          <w:marBottom w:val="0"/>
          <w:divBdr>
            <w:top w:val="none" w:sz="0" w:space="0" w:color="auto"/>
            <w:left w:val="none" w:sz="0" w:space="0" w:color="auto"/>
            <w:bottom w:val="none" w:sz="0" w:space="0" w:color="auto"/>
            <w:right w:val="none" w:sz="0" w:space="0" w:color="auto"/>
          </w:divBdr>
        </w:div>
        <w:div w:id="1537039365">
          <w:marLeft w:val="480"/>
          <w:marRight w:val="0"/>
          <w:marTop w:val="0"/>
          <w:marBottom w:val="0"/>
          <w:divBdr>
            <w:top w:val="none" w:sz="0" w:space="0" w:color="auto"/>
            <w:left w:val="none" w:sz="0" w:space="0" w:color="auto"/>
            <w:bottom w:val="none" w:sz="0" w:space="0" w:color="auto"/>
            <w:right w:val="none" w:sz="0" w:space="0" w:color="auto"/>
          </w:divBdr>
        </w:div>
        <w:div w:id="1415711655">
          <w:marLeft w:val="480"/>
          <w:marRight w:val="0"/>
          <w:marTop w:val="0"/>
          <w:marBottom w:val="0"/>
          <w:divBdr>
            <w:top w:val="none" w:sz="0" w:space="0" w:color="auto"/>
            <w:left w:val="none" w:sz="0" w:space="0" w:color="auto"/>
            <w:bottom w:val="none" w:sz="0" w:space="0" w:color="auto"/>
            <w:right w:val="none" w:sz="0" w:space="0" w:color="auto"/>
          </w:divBdr>
        </w:div>
        <w:div w:id="259072860">
          <w:marLeft w:val="480"/>
          <w:marRight w:val="0"/>
          <w:marTop w:val="0"/>
          <w:marBottom w:val="0"/>
          <w:divBdr>
            <w:top w:val="none" w:sz="0" w:space="0" w:color="auto"/>
            <w:left w:val="none" w:sz="0" w:space="0" w:color="auto"/>
            <w:bottom w:val="none" w:sz="0" w:space="0" w:color="auto"/>
            <w:right w:val="none" w:sz="0" w:space="0" w:color="auto"/>
          </w:divBdr>
        </w:div>
        <w:div w:id="38675937">
          <w:marLeft w:val="480"/>
          <w:marRight w:val="0"/>
          <w:marTop w:val="0"/>
          <w:marBottom w:val="0"/>
          <w:divBdr>
            <w:top w:val="none" w:sz="0" w:space="0" w:color="auto"/>
            <w:left w:val="none" w:sz="0" w:space="0" w:color="auto"/>
            <w:bottom w:val="none" w:sz="0" w:space="0" w:color="auto"/>
            <w:right w:val="none" w:sz="0" w:space="0" w:color="auto"/>
          </w:divBdr>
        </w:div>
        <w:div w:id="1049650697">
          <w:marLeft w:val="480"/>
          <w:marRight w:val="0"/>
          <w:marTop w:val="0"/>
          <w:marBottom w:val="0"/>
          <w:divBdr>
            <w:top w:val="none" w:sz="0" w:space="0" w:color="auto"/>
            <w:left w:val="none" w:sz="0" w:space="0" w:color="auto"/>
            <w:bottom w:val="none" w:sz="0" w:space="0" w:color="auto"/>
            <w:right w:val="none" w:sz="0" w:space="0" w:color="auto"/>
          </w:divBdr>
        </w:div>
        <w:div w:id="534199507">
          <w:marLeft w:val="480"/>
          <w:marRight w:val="0"/>
          <w:marTop w:val="0"/>
          <w:marBottom w:val="0"/>
          <w:divBdr>
            <w:top w:val="none" w:sz="0" w:space="0" w:color="auto"/>
            <w:left w:val="none" w:sz="0" w:space="0" w:color="auto"/>
            <w:bottom w:val="none" w:sz="0" w:space="0" w:color="auto"/>
            <w:right w:val="none" w:sz="0" w:space="0" w:color="auto"/>
          </w:divBdr>
        </w:div>
        <w:div w:id="273638303">
          <w:marLeft w:val="480"/>
          <w:marRight w:val="0"/>
          <w:marTop w:val="0"/>
          <w:marBottom w:val="0"/>
          <w:divBdr>
            <w:top w:val="none" w:sz="0" w:space="0" w:color="auto"/>
            <w:left w:val="none" w:sz="0" w:space="0" w:color="auto"/>
            <w:bottom w:val="none" w:sz="0" w:space="0" w:color="auto"/>
            <w:right w:val="none" w:sz="0" w:space="0" w:color="auto"/>
          </w:divBdr>
        </w:div>
        <w:div w:id="2037347709">
          <w:marLeft w:val="480"/>
          <w:marRight w:val="0"/>
          <w:marTop w:val="0"/>
          <w:marBottom w:val="0"/>
          <w:divBdr>
            <w:top w:val="none" w:sz="0" w:space="0" w:color="auto"/>
            <w:left w:val="none" w:sz="0" w:space="0" w:color="auto"/>
            <w:bottom w:val="none" w:sz="0" w:space="0" w:color="auto"/>
            <w:right w:val="none" w:sz="0" w:space="0" w:color="auto"/>
          </w:divBdr>
        </w:div>
        <w:div w:id="1576041637">
          <w:marLeft w:val="480"/>
          <w:marRight w:val="0"/>
          <w:marTop w:val="0"/>
          <w:marBottom w:val="0"/>
          <w:divBdr>
            <w:top w:val="none" w:sz="0" w:space="0" w:color="auto"/>
            <w:left w:val="none" w:sz="0" w:space="0" w:color="auto"/>
            <w:bottom w:val="none" w:sz="0" w:space="0" w:color="auto"/>
            <w:right w:val="none" w:sz="0" w:space="0" w:color="auto"/>
          </w:divBdr>
        </w:div>
        <w:div w:id="1890996770">
          <w:marLeft w:val="480"/>
          <w:marRight w:val="0"/>
          <w:marTop w:val="0"/>
          <w:marBottom w:val="0"/>
          <w:divBdr>
            <w:top w:val="none" w:sz="0" w:space="0" w:color="auto"/>
            <w:left w:val="none" w:sz="0" w:space="0" w:color="auto"/>
            <w:bottom w:val="none" w:sz="0" w:space="0" w:color="auto"/>
            <w:right w:val="none" w:sz="0" w:space="0" w:color="auto"/>
          </w:divBdr>
        </w:div>
        <w:div w:id="220528928">
          <w:marLeft w:val="480"/>
          <w:marRight w:val="0"/>
          <w:marTop w:val="0"/>
          <w:marBottom w:val="0"/>
          <w:divBdr>
            <w:top w:val="none" w:sz="0" w:space="0" w:color="auto"/>
            <w:left w:val="none" w:sz="0" w:space="0" w:color="auto"/>
            <w:bottom w:val="none" w:sz="0" w:space="0" w:color="auto"/>
            <w:right w:val="none" w:sz="0" w:space="0" w:color="auto"/>
          </w:divBdr>
        </w:div>
        <w:div w:id="1031495845">
          <w:marLeft w:val="480"/>
          <w:marRight w:val="0"/>
          <w:marTop w:val="0"/>
          <w:marBottom w:val="0"/>
          <w:divBdr>
            <w:top w:val="none" w:sz="0" w:space="0" w:color="auto"/>
            <w:left w:val="none" w:sz="0" w:space="0" w:color="auto"/>
            <w:bottom w:val="none" w:sz="0" w:space="0" w:color="auto"/>
            <w:right w:val="none" w:sz="0" w:space="0" w:color="auto"/>
          </w:divBdr>
        </w:div>
        <w:div w:id="1034421511">
          <w:marLeft w:val="480"/>
          <w:marRight w:val="0"/>
          <w:marTop w:val="0"/>
          <w:marBottom w:val="0"/>
          <w:divBdr>
            <w:top w:val="none" w:sz="0" w:space="0" w:color="auto"/>
            <w:left w:val="none" w:sz="0" w:space="0" w:color="auto"/>
            <w:bottom w:val="none" w:sz="0" w:space="0" w:color="auto"/>
            <w:right w:val="none" w:sz="0" w:space="0" w:color="auto"/>
          </w:divBdr>
        </w:div>
        <w:div w:id="1593926741">
          <w:marLeft w:val="480"/>
          <w:marRight w:val="0"/>
          <w:marTop w:val="0"/>
          <w:marBottom w:val="0"/>
          <w:divBdr>
            <w:top w:val="none" w:sz="0" w:space="0" w:color="auto"/>
            <w:left w:val="none" w:sz="0" w:space="0" w:color="auto"/>
            <w:bottom w:val="none" w:sz="0" w:space="0" w:color="auto"/>
            <w:right w:val="none" w:sz="0" w:space="0" w:color="auto"/>
          </w:divBdr>
        </w:div>
        <w:div w:id="606500882">
          <w:marLeft w:val="480"/>
          <w:marRight w:val="0"/>
          <w:marTop w:val="0"/>
          <w:marBottom w:val="0"/>
          <w:divBdr>
            <w:top w:val="none" w:sz="0" w:space="0" w:color="auto"/>
            <w:left w:val="none" w:sz="0" w:space="0" w:color="auto"/>
            <w:bottom w:val="none" w:sz="0" w:space="0" w:color="auto"/>
            <w:right w:val="none" w:sz="0" w:space="0" w:color="auto"/>
          </w:divBdr>
        </w:div>
        <w:div w:id="1785495130">
          <w:marLeft w:val="480"/>
          <w:marRight w:val="0"/>
          <w:marTop w:val="0"/>
          <w:marBottom w:val="0"/>
          <w:divBdr>
            <w:top w:val="none" w:sz="0" w:space="0" w:color="auto"/>
            <w:left w:val="none" w:sz="0" w:space="0" w:color="auto"/>
            <w:bottom w:val="none" w:sz="0" w:space="0" w:color="auto"/>
            <w:right w:val="none" w:sz="0" w:space="0" w:color="auto"/>
          </w:divBdr>
        </w:div>
        <w:div w:id="1849253991">
          <w:marLeft w:val="480"/>
          <w:marRight w:val="0"/>
          <w:marTop w:val="0"/>
          <w:marBottom w:val="0"/>
          <w:divBdr>
            <w:top w:val="none" w:sz="0" w:space="0" w:color="auto"/>
            <w:left w:val="none" w:sz="0" w:space="0" w:color="auto"/>
            <w:bottom w:val="none" w:sz="0" w:space="0" w:color="auto"/>
            <w:right w:val="none" w:sz="0" w:space="0" w:color="auto"/>
          </w:divBdr>
        </w:div>
        <w:div w:id="1723019396">
          <w:marLeft w:val="480"/>
          <w:marRight w:val="0"/>
          <w:marTop w:val="0"/>
          <w:marBottom w:val="0"/>
          <w:divBdr>
            <w:top w:val="none" w:sz="0" w:space="0" w:color="auto"/>
            <w:left w:val="none" w:sz="0" w:space="0" w:color="auto"/>
            <w:bottom w:val="none" w:sz="0" w:space="0" w:color="auto"/>
            <w:right w:val="none" w:sz="0" w:space="0" w:color="auto"/>
          </w:divBdr>
        </w:div>
        <w:div w:id="1289043806">
          <w:marLeft w:val="480"/>
          <w:marRight w:val="0"/>
          <w:marTop w:val="0"/>
          <w:marBottom w:val="0"/>
          <w:divBdr>
            <w:top w:val="none" w:sz="0" w:space="0" w:color="auto"/>
            <w:left w:val="none" w:sz="0" w:space="0" w:color="auto"/>
            <w:bottom w:val="none" w:sz="0" w:space="0" w:color="auto"/>
            <w:right w:val="none" w:sz="0" w:space="0" w:color="auto"/>
          </w:divBdr>
        </w:div>
        <w:div w:id="424808512">
          <w:marLeft w:val="480"/>
          <w:marRight w:val="0"/>
          <w:marTop w:val="0"/>
          <w:marBottom w:val="0"/>
          <w:divBdr>
            <w:top w:val="none" w:sz="0" w:space="0" w:color="auto"/>
            <w:left w:val="none" w:sz="0" w:space="0" w:color="auto"/>
            <w:bottom w:val="none" w:sz="0" w:space="0" w:color="auto"/>
            <w:right w:val="none" w:sz="0" w:space="0" w:color="auto"/>
          </w:divBdr>
        </w:div>
        <w:div w:id="1751534951">
          <w:marLeft w:val="480"/>
          <w:marRight w:val="0"/>
          <w:marTop w:val="0"/>
          <w:marBottom w:val="0"/>
          <w:divBdr>
            <w:top w:val="none" w:sz="0" w:space="0" w:color="auto"/>
            <w:left w:val="none" w:sz="0" w:space="0" w:color="auto"/>
            <w:bottom w:val="none" w:sz="0" w:space="0" w:color="auto"/>
            <w:right w:val="none" w:sz="0" w:space="0" w:color="auto"/>
          </w:divBdr>
        </w:div>
        <w:div w:id="341200774">
          <w:marLeft w:val="480"/>
          <w:marRight w:val="0"/>
          <w:marTop w:val="0"/>
          <w:marBottom w:val="0"/>
          <w:divBdr>
            <w:top w:val="none" w:sz="0" w:space="0" w:color="auto"/>
            <w:left w:val="none" w:sz="0" w:space="0" w:color="auto"/>
            <w:bottom w:val="none" w:sz="0" w:space="0" w:color="auto"/>
            <w:right w:val="none" w:sz="0" w:space="0" w:color="auto"/>
          </w:divBdr>
        </w:div>
        <w:div w:id="1765683427">
          <w:marLeft w:val="480"/>
          <w:marRight w:val="0"/>
          <w:marTop w:val="0"/>
          <w:marBottom w:val="0"/>
          <w:divBdr>
            <w:top w:val="none" w:sz="0" w:space="0" w:color="auto"/>
            <w:left w:val="none" w:sz="0" w:space="0" w:color="auto"/>
            <w:bottom w:val="none" w:sz="0" w:space="0" w:color="auto"/>
            <w:right w:val="none" w:sz="0" w:space="0" w:color="auto"/>
          </w:divBdr>
        </w:div>
        <w:div w:id="2024819383">
          <w:marLeft w:val="480"/>
          <w:marRight w:val="0"/>
          <w:marTop w:val="0"/>
          <w:marBottom w:val="0"/>
          <w:divBdr>
            <w:top w:val="none" w:sz="0" w:space="0" w:color="auto"/>
            <w:left w:val="none" w:sz="0" w:space="0" w:color="auto"/>
            <w:bottom w:val="none" w:sz="0" w:space="0" w:color="auto"/>
            <w:right w:val="none" w:sz="0" w:space="0" w:color="auto"/>
          </w:divBdr>
        </w:div>
        <w:div w:id="1977905752">
          <w:marLeft w:val="480"/>
          <w:marRight w:val="0"/>
          <w:marTop w:val="0"/>
          <w:marBottom w:val="0"/>
          <w:divBdr>
            <w:top w:val="none" w:sz="0" w:space="0" w:color="auto"/>
            <w:left w:val="none" w:sz="0" w:space="0" w:color="auto"/>
            <w:bottom w:val="none" w:sz="0" w:space="0" w:color="auto"/>
            <w:right w:val="none" w:sz="0" w:space="0" w:color="auto"/>
          </w:divBdr>
        </w:div>
        <w:div w:id="1280839394">
          <w:marLeft w:val="480"/>
          <w:marRight w:val="0"/>
          <w:marTop w:val="0"/>
          <w:marBottom w:val="0"/>
          <w:divBdr>
            <w:top w:val="none" w:sz="0" w:space="0" w:color="auto"/>
            <w:left w:val="none" w:sz="0" w:space="0" w:color="auto"/>
            <w:bottom w:val="none" w:sz="0" w:space="0" w:color="auto"/>
            <w:right w:val="none" w:sz="0" w:space="0" w:color="auto"/>
          </w:divBdr>
        </w:div>
      </w:divsChild>
    </w:div>
    <w:div w:id="2017228460">
      <w:bodyDiv w:val="1"/>
      <w:marLeft w:val="0"/>
      <w:marRight w:val="0"/>
      <w:marTop w:val="0"/>
      <w:marBottom w:val="0"/>
      <w:divBdr>
        <w:top w:val="none" w:sz="0" w:space="0" w:color="auto"/>
        <w:left w:val="none" w:sz="0" w:space="0" w:color="auto"/>
        <w:bottom w:val="none" w:sz="0" w:space="0" w:color="auto"/>
        <w:right w:val="none" w:sz="0" w:space="0" w:color="auto"/>
      </w:divBdr>
    </w:div>
    <w:div w:id="2019651720">
      <w:bodyDiv w:val="1"/>
      <w:marLeft w:val="0"/>
      <w:marRight w:val="0"/>
      <w:marTop w:val="0"/>
      <w:marBottom w:val="0"/>
      <w:divBdr>
        <w:top w:val="none" w:sz="0" w:space="0" w:color="auto"/>
        <w:left w:val="none" w:sz="0" w:space="0" w:color="auto"/>
        <w:bottom w:val="none" w:sz="0" w:space="0" w:color="auto"/>
        <w:right w:val="none" w:sz="0" w:space="0" w:color="auto"/>
      </w:divBdr>
    </w:div>
    <w:div w:id="2019846534">
      <w:bodyDiv w:val="1"/>
      <w:marLeft w:val="0"/>
      <w:marRight w:val="0"/>
      <w:marTop w:val="0"/>
      <w:marBottom w:val="0"/>
      <w:divBdr>
        <w:top w:val="none" w:sz="0" w:space="0" w:color="auto"/>
        <w:left w:val="none" w:sz="0" w:space="0" w:color="auto"/>
        <w:bottom w:val="none" w:sz="0" w:space="0" w:color="auto"/>
        <w:right w:val="none" w:sz="0" w:space="0" w:color="auto"/>
      </w:divBdr>
    </w:div>
    <w:div w:id="2025277778">
      <w:bodyDiv w:val="1"/>
      <w:marLeft w:val="0"/>
      <w:marRight w:val="0"/>
      <w:marTop w:val="0"/>
      <w:marBottom w:val="0"/>
      <w:divBdr>
        <w:top w:val="none" w:sz="0" w:space="0" w:color="auto"/>
        <w:left w:val="none" w:sz="0" w:space="0" w:color="auto"/>
        <w:bottom w:val="none" w:sz="0" w:space="0" w:color="auto"/>
        <w:right w:val="none" w:sz="0" w:space="0" w:color="auto"/>
      </w:divBdr>
    </w:div>
    <w:div w:id="2025399329">
      <w:bodyDiv w:val="1"/>
      <w:marLeft w:val="0"/>
      <w:marRight w:val="0"/>
      <w:marTop w:val="0"/>
      <w:marBottom w:val="0"/>
      <w:divBdr>
        <w:top w:val="none" w:sz="0" w:space="0" w:color="auto"/>
        <w:left w:val="none" w:sz="0" w:space="0" w:color="auto"/>
        <w:bottom w:val="none" w:sz="0" w:space="0" w:color="auto"/>
        <w:right w:val="none" w:sz="0" w:space="0" w:color="auto"/>
      </w:divBdr>
    </w:div>
    <w:div w:id="2025939027">
      <w:bodyDiv w:val="1"/>
      <w:marLeft w:val="0"/>
      <w:marRight w:val="0"/>
      <w:marTop w:val="0"/>
      <w:marBottom w:val="0"/>
      <w:divBdr>
        <w:top w:val="none" w:sz="0" w:space="0" w:color="auto"/>
        <w:left w:val="none" w:sz="0" w:space="0" w:color="auto"/>
        <w:bottom w:val="none" w:sz="0" w:space="0" w:color="auto"/>
        <w:right w:val="none" w:sz="0" w:space="0" w:color="auto"/>
      </w:divBdr>
    </w:div>
    <w:div w:id="2026209052">
      <w:bodyDiv w:val="1"/>
      <w:marLeft w:val="0"/>
      <w:marRight w:val="0"/>
      <w:marTop w:val="0"/>
      <w:marBottom w:val="0"/>
      <w:divBdr>
        <w:top w:val="none" w:sz="0" w:space="0" w:color="auto"/>
        <w:left w:val="none" w:sz="0" w:space="0" w:color="auto"/>
        <w:bottom w:val="none" w:sz="0" w:space="0" w:color="auto"/>
        <w:right w:val="none" w:sz="0" w:space="0" w:color="auto"/>
      </w:divBdr>
    </w:div>
    <w:div w:id="2027365803">
      <w:bodyDiv w:val="1"/>
      <w:marLeft w:val="0"/>
      <w:marRight w:val="0"/>
      <w:marTop w:val="0"/>
      <w:marBottom w:val="0"/>
      <w:divBdr>
        <w:top w:val="none" w:sz="0" w:space="0" w:color="auto"/>
        <w:left w:val="none" w:sz="0" w:space="0" w:color="auto"/>
        <w:bottom w:val="none" w:sz="0" w:space="0" w:color="auto"/>
        <w:right w:val="none" w:sz="0" w:space="0" w:color="auto"/>
      </w:divBdr>
    </w:div>
    <w:div w:id="2031640369">
      <w:bodyDiv w:val="1"/>
      <w:marLeft w:val="0"/>
      <w:marRight w:val="0"/>
      <w:marTop w:val="0"/>
      <w:marBottom w:val="0"/>
      <w:divBdr>
        <w:top w:val="none" w:sz="0" w:space="0" w:color="auto"/>
        <w:left w:val="none" w:sz="0" w:space="0" w:color="auto"/>
        <w:bottom w:val="none" w:sz="0" w:space="0" w:color="auto"/>
        <w:right w:val="none" w:sz="0" w:space="0" w:color="auto"/>
      </w:divBdr>
      <w:divsChild>
        <w:div w:id="270624755">
          <w:marLeft w:val="480"/>
          <w:marRight w:val="0"/>
          <w:marTop w:val="0"/>
          <w:marBottom w:val="0"/>
          <w:divBdr>
            <w:top w:val="none" w:sz="0" w:space="0" w:color="auto"/>
            <w:left w:val="none" w:sz="0" w:space="0" w:color="auto"/>
            <w:bottom w:val="none" w:sz="0" w:space="0" w:color="auto"/>
            <w:right w:val="none" w:sz="0" w:space="0" w:color="auto"/>
          </w:divBdr>
        </w:div>
        <w:div w:id="1840735394">
          <w:marLeft w:val="480"/>
          <w:marRight w:val="0"/>
          <w:marTop w:val="0"/>
          <w:marBottom w:val="0"/>
          <w:divBdr>
            <w:top w:val="none" w:sz="0" w:space="0" w:color="auto"/>
            <w:left w:val="none" w:sz="0" w:space="0" w:color="auto"/>
            <w:bottom w:val="none" w:sz="0" w:space="0" w:color="auto"/>
            <w:right w:val="none" w:sz="0" w:space="0" w:color="auto"/>
          </w:divBdr>
        </w:div>
        <w:div w:id="1299917571">
          <w:marLeft w:val="480"/>
          <w:marRight w:val="0"/>
          <w:marTop w:val="0"/>
          <w:marBottom w:val="0"/>
          <w:divBdr>
            <w:top w:val="none" w:sz="0" w:space="0" w:color="auto"/>
            <w:left w:val="none" w:sz="0" w:space="0" w:color="auto"/>
            <w:bottom w:val="none" w:sz="0" w:space="0" w:color="auto"/>
            <w:right w:val="none" w:sz="0" w:space="0" w:color="auto"/>
          </w:divBdr>
        </w:div>
        <w:div w:id="559755097">
          <w:marLeft w:val="480"/>
          <w:marRight w:val="0"/>
          <w:marTop w:val="0"/>
          <w:marBottom w:val="0"/>
          <w:divBdr>
            <w:top w:val="none" w:sz="0" w:space="0" w:color="auto"/>
            <w:left w:val="none" w:sz="0" w:space="0" w:color="auto"/>
            <w:bottom w:val="none" w:sz="0" w:space="0" w:color="auto"/>
            <w:right w:val="none" w:sz="0" w:space="0" w:color="auto"/>
          </w:divBdr>
        </w:div>
        <w:div w:id="1874151014">
          <w:marLeft w:val="480"/>
          <w:marRight w:val="0"/>
          <w:marTop w:val="0"/>
          <w:marBottom w:val="0"/>
          <w:divBdr>
            <w:top w:val="none" w:sz="0" w:space="0" w:color="auto"/>
            <w:left w:val="none" w:sz="0" w:space="0" w:color="auto"/>
            <w:bottom w:val="none" w:sz="0" w:space="0" w:color="auto"/>
            <w:right w:val="none" w:sz="0" w:space="0" w:color="auto"/>
          </w:divBdr>
        </w:div>
        <w:div w:id="1544708769">
          <w:marLeft w:val="480"/>
          <w:marRight w:val="0"/>
          <w:marTop w:val="0"/>
          <w:marBottom w:val="0"/>
          <w:divBdr>
            <w:top w:val="none" w:sz="0" w:space="0" w:color="auto"/>
            <w:left w:val="none" w:sz="0" w:space="0" w:color="auto"/>
            <w:bottom w:val="none" w:sz="0" w:space="0" w:color="auto"/>
            <w:right w:val="none" w:sz="0" w:space="0" w:color="auto"/>
          </w:divBdr>
        </w:div>
        <w:div w:id="1919247967">
          <w:marLeft w:val="480"/>
          <w:marRight w:val="0"/>
          <w:marTop w:val="0"/>
          <w:marBottom w:val="0"/>
          <w:divBdr>
            <w:top w:val="none" w:sz="0" w:space="0" w:color="auto"/>
            <w:left w:val="none" w:sz="0" w:space="0" w:color="auto"/>
            <w:bottom w:val="none" w:sz="0" w:space="0" w:color="auto"/>
            <w:right w:val="none" w:sz="0" w:space="0" w:color="auto"/>
          </w:divBdr>
        </w:div>
        <w:div w:id="2101438853">
          <w:marLeft w:val="480"/>
          <w:marRight w:val="0"/>
          <w:marTop w:val="0"/>
          <w:marBottom w:val="0"/>
          <w:divBdr>
            <w:top w:val="none" w:sz="0" w:space="0" w:color="auto"/>
            <w:left w:val="none" w:sz="0" w:space="0" w:color="auto"/>
            <w:bottom w:val="none" w:sz="0" w:space="0" w:color="auto"/>
            <w:right w:val="none" w:sz="0" w:space="0" w:color="auto"/>
          </w:divBdr>
        </w:div>
        <w:div w:id="879634065">
          <w:marLeft w:val="480"/>
          <w:marRight w:val="0"/>
          <w:marTop w:val="0"/>
          <w:marBottom w:val="0"/>
          <w:divBdr>
            <w:top w:val="none" w:sz="0" w:space="0" w:color="auto"/>
            <w:left w:val="none" w:sz="0" w:space="0" w:color="auto"/>
            <w:bottom w:val="none" w:sz="0" w:space="0" w:color="auto"/>
            <w:right w:val="none" w:sz="0" w:space="0" w:color="auto"/>
          </w:divBdr>
        </w:div>
        <w:div w:id="540554345">
          <w:marLeft w:val="480"/>
          <w:marRight w:val="0"/>
          <w:marTop w:val="0"/>
          <w:marBottom w:val="0"/>
          <w:divBdr>
            <w:top w:val="none" w:sz="0" w:space="0" w:color="auto"/>
            <w:left w:val="none" w:sz="0" w:space="0" w:color="auto"/>
            <w:bottom w:val="none" w:sz="0" w:space="0" w:color="auto"/>
            <w:right w:val="none" w:sz="0" w:space="0" w:color="auto"/>
          </w:divBdr>
        </w:div>
        <w:div w:id="1225490423">
          <w:marLeft w:val="480"/>
          <w:marRight w:val="0"/>
          <w:marTop w:val="0"/>
          <w:marBottom w:val="0"/>
          <w:divBdr>
            <w:top w:val="none" w:sz="0" w:space="0" w:color="auto"/>
            <w:left w:val="none" w:sz="0" w:space="0" w:color="auto"/>
            <w:bottom w:val="none" w:sz="0" w:space="0" w:color="auto"/>
            <w:right w:val="none" w:sz="0" w:space="0" w:color="auto"/>
          </w:divBdr>
        </w:div>
        <w:div w:id="1652977021">
          <w:marLeft w:val="480"/>
          <w:marRight w:val="0"/>
          <w:marTop w:val="0"/>
          <w:marBottom w:val="0"/>
          <w:divBdr>
            <w:top w:val="none" w:sz="0" w:space="0" w:color="auto"/>
            <w:left w:val="none" w:sz="0" w:space="0" w:color="auto"/>
            <w:bottom w:val="none" w:sz="0" w:space="0" w:color="auto"/>
            <w:right w:val="none" w:sz="0" w:space="0" w:color="auto"/>
          </w:divBdr>
        </w:div>
        <w:div w:id="1845245846">
          <w:marLeft w:val="480"/>
          <w:marRight w:val="0"/>
          <w:marTop w:val="0"/>
          <w:marBottom w:val="0"/>
          <w:divBdr>
            <w:top w:val="none" w:sz="0" w:space="0" w:color="auto"/>
            <w:left w:val="none" w:sz="0" w:space="0" w:color="auto"/>
            <w:bottom w:val="none" w:sz="0" w:space="0" w:color="auto"/>
            <w:right w:val="none" w:sz="0" w:space="0" w:color="auto"/>
          </w:divBdr>
        </w:div>
        <w:div w:id="2125880406">
          <w:marLeft w:val="480"/>
          <w:marRight w:val="0"/>
          <w:marTop w:val="0"/>
          <w:marBottom w:val="0"/>
          <w:divBdr>
            <w:top w:val="none" w:sz="0" w:space="0" w:color="auto"/>
            <w:left w:val="none" w:sz="0" w:space="0" w:color="auto"/>
            <w:bottom w:val="none" w:sz="0" w:space="0" w:color="auto"/>
            <w:right w:val="none" w:sz="0" w:space="0" w:color="auto"/>
          </w:divBdr>
        </w:div>
        <w:div w:id="2033871150">
          <w:marLeft w:val="480"/>
          <w:marRight w:val="0"/>
          <w:marTop w:val="0"/>
          <w:marBottom w:val="0"/>
          <w:divBdr>
            <w:top w:val="none" w:sz="0" w:space="0" w:color="auto"/>
            <w:left w:val="none" w:sz="0" w:space="0" w:color="auto"/>
            <w:bottom w:val="none" w:sz="0" w:space="0" w:color="auto"/>
            <w:right w:val="none" w:sz="0" w:space="0" w:color="auto"/>
          </w:divBdr>
        </w:div>
        <w:div w:id="507644271">
          <w:marLeft w:val="480"/>
          <w:marRight w:val="0"/>
          <w:marTop w:val="0"/>
          <w:marBottom w:val="0"/>
          <w:divBdr>
            <w:top w:val="none" w:sz="0" w:space="0" w:color="auto"/>
            <w:left w:val="none" w:sz="0" w:space="0" w:color="auto"/>
            <w:bottom w:val="none" w:sz="0" w:space="0" w:color="auto"/>
            <w:right w:val="none" w:sz="0" w:space="0" w:color="auto"/>
          </w:divBdr>
        </w:div>
        <w:div w:id="2030984730">
          <w:marLeft w:val="480"/>
          <w:marRight w:val="0"/>
          <w:marTop w:val="0"/>
          <w:marBottom w:val="0"/>
          <w:divBdr>
            <w:top w:val="none" w:sz="0" w:space="0" w:color="auto"/>
            <w:left w:val="none" w:sz="0" w:space="0" w:color="auto"/>
            <w:bottom w:val="none" w:sz="0" w:space="0" w:color="auto"/>
            <w:right w:val="none" w:sz="0" w:space="0" w:color="auto"/>
          </w:divBdr>
        </w:div>
        <w:div w:id="777603207">
          <w:marLeft w:val="480"/>
          <w:marRight w:val="0"/>
          <w:marTop w:val="0"/>
          <w:marBottom w:val="0"/>
          <w:divBdr>
            <w:top w:val="none" w:sz="0" w:space="0" w:color="auto"/>
            <w:left w:val="none" w:sz="0" w:space="0" w:color="auto"/>
            <w:bottom w:val="none" w:sz="0" w:space="0" w:color="auto"/>
            <w:right w:val="none" w:sz="0" w:space="0" w:color="auto"/>
          </w:divBdr>
        </w:div>
        <w:div w:id="206769821">
          <w:marLeft w:val="480"/>
          <w:marRight w:val="0"/>
          <w:marTop w:val="0"/>
          <w:marBottom w:val="0"/>
          <w:divBdr>
            <w:top w:val="none" w:sz="0" w:space="0" w:color="auto"/>
            <w:left w:val="none" w:sz="0" w:space="0" w:color="auto"/>
            <w:bottom w:val="none" w:sz="0" w:space="0" w:color="auto"/>
            <w:right w:val="none" w:sz="0" w:space="0" w:color="auto"/>
          </w:divBdr>
        </w:div>
        <w:div w:id="483283441">
          <w:marLeft w:val="480"/>
          <w:marRight w:val="0"/>
          <w:marTop w:val="0"/>
          <w:marBottom w:val="0"/>
          <w:divBdr>
            <w:top w:val="none" w:sz="0" w:space="0" w:color="auto"/>
            <w:left w:val="none" w:sz="0" w:space="0" w:color="auto"/>
            <w:bottom w:val="none" w:sz="0" w:space="0" w:color="auto"/>
            <w:right w:val="none" w:sz="0" w:space="0" w:color="auto"/>
          </w:divBdr>
        </w:div>
        <w:div w:id="619336446">
          <w:marLeft w:val="480"/>
          <w:marRight w:val="0"/>
          <w:marTop w:val="0"/>
          <w:marBottom w:val="0"/>
          <w:divBdr>
            <w:top w:val="none" w:sz="0" w:space="0" w:color="auto"/>
            <w:left w:val="none" w:sz="0" w:space="0" w:color="auto"/>
            <w:bottom w:val="none" w:sz="0" w:space="0" w:color="auto"/>
            <w:right w:val="none" w:sz="0" w:space="0" w:color="auto"/>
          </w:divBdr>
        </w:div>
        <w:div w:id="5061590">
          <w:marLeft w:val="480"/>
          <w:marRight w:val="0"/>
          <w:marTop w:val="0"/>
          <w:marBottom w:val="0"/>
          <w:divBdr>
            <w:top w:val="none" w:sz="0" w:space="0" w:color="auto"/>
            <w:left w:val="none" w:sz="0" w:space="0" w:color="auto"/>
            <w:bottom w:val="none" w:sz="0" w:space="0" w:color="auto"/>
            <w:right w:val="none" w:sz="0" w:space="0" w:color="auto"/>
          </w:divBdr>
        </w:div>
        <w:div w:id="491799035">
          <w:marLeft w:val="480"/>
          <w:marRight w:val="0"/>
          <w:marTop w:val="0"/>
          <w:marBottom w:val="0"/>
          <w:divBdr>
            <w:top w:val="none" w:sz="0" w:space="0" w:color="auto"/>
            <w:left w:val="none" w:sz="0" w:space="0" w:color="auto"/>
            <w:bottom w:val="none" w:sz="0" w:space="0" w:color="auto"/>
            <w:right w:val="none" w:sz="0" w:space="0" w:color="auto"/>
          </w:divBdr>
        </w:div>
        <w:div w:id="1448114483">
          <w:marLeft w:val="480"/>
          <w:marRight w:val="0"/>
          <w:marTop w:val="0"/>
          <w:marBottom w:val="0"/>
          <w:divBdr>
            <w:top w:val="none" w:sz="0" w:space="0" w:color="auto"/>
            <w:left w:val="none" w:sz="0" w:space="0" w:color="auto"/>
            <w:bottom w:val="none" w:sz="0" w:space="0" w:color="auto"/>
            <w:right w:val="none" w:sz="0" w:space="0" w:color="auto"/>
          </w:divBdr>
        </w:div>
        <w:div w:id="1306547157">
          <w:marLeft w:val="480"/>
          <w:marRight w:val="0"/>
          <w:marTop w:val="0"/>
          <w:marBottom w:val="0"/>
          <w:divBdr>
            <w:top w:val="none" w:sz="0" w:space="0" w:color="auto"/>
            <w:left w:val="none" w:sz="0" w:space="0" w:color="auto"/>
            <w:bottom w:val="none" w:sz="0" w:space="0" w:color="auto"/>
            <w:right w:val="none" w:sz="0" w:space="0" w:color="auto"/>
          </w:divBdr>
        </w:div>
        <w:div w:id="588195040">
          <w:marLeft w:val="480"/>
          <w:marRight w:val="0"/>
          <w:marTop w:val="0"/>
          <w:marBottom w:val="0"/>
          <w:divBdr>
            <w:top w:val="none" w:sz="0" w:space="0" w:color="auto"/>
            <w:left w:val="none" w:sz="0" w:space="0" w:color="auto"/>
            <w:bottom w:val="none" w:sz="0" w:space="0" w:color="auto"/>
            <w:right w:val="none" w:sz="0" w:space="0" w:color="auto"/>
          </w:divBdr>
        </w:div>
        <w:div w:id="1166869689">
          <w:marLeft w:val="480"/>
          <w:marRight w:val="0"/>
          <w:marTop w:val="0"/>
          <w:marBottom w:val="0"/>
          <w:divBdr>
            <w:top w:val="none" w:sz="0" w:space="0" w:color="auto"/>
            <w:left w:val="none" w:sz="0" w:space="0" w:color="auto"/>
            <w:bottom w:val="none" w:sz="0" w:space="0" w:color="auto"/>
            <w:right w:val="none" w:sz="0" w:space="0" w:color="auto"/>
          </w:divBdr>
        </w:div>
        <w:div w:id="721446693">
          <w:marLeft w:val="480"/>
          <w:marRight w:val="0"/>
          <w:marTop w:val="0"/>
          <w:marBottom w:val="0"/>
          <w:divBdr>
            <w:top w:val="none" w:sz="0" w:space="0" w:color="auto"/>
            <w:left w:val="none" w:sz="0" w:space="0" w:color="auto"/>
            <w:bottom w:val="none" w:sz="0" w:space="0" w:color="auto"/>
            <w:right w:val="none" w:sz="0" w:space="0" w:color="auto"/>
          </w:divBdr>
        </w:div>
        <w:div w:id="720715104">
          <w:marLeft w:val="480"/>
          <w:marRight w:val="0"/>
          <w:marTop w:val="0"/>
          <w:marBottom w:val="0"/>
          <w:divBdr>
            <w:top w:val="none" w:sz="0" w:space="0" w:color="auto"/>
            <w:left w:val="none" w:sz="0" w:space="0" w:color="auto"/>
            <w:bottom w:val="none" w:sz="0" w:space="0" w:color="auto"/>
            <w:right w:val="none" w:sz="0" w:space="0" w:color="auto"/>
          </w:divBdr>
        </w:div>
        <w:div w:id="727267845">
          <w:marLeft w:val="480"/>
          <w:marRight w:val="0"/>
          <w:marTop w:val="0"/>
          <w:marBottom w:val="0"/>
          <w:divBdr>
            <w:top w:val="none" w:sz="0" w:space="0" w:color="auto"/>
            <w:left w:val="none" w:sz="0" w:space="0" w:color="auto"/>
            <w:bottom w:val="none" w:sz="0" w:space="0" w:color="auto"/>
            <w:right w:val="none" w:sz="0" w:space="0" w:color="auto"/>
          </w:divBdr>
        </w:div>
        <w:div w:id="1689914318">
          <w:marLeft w:val="480"/>
          <w:marRight w:val="0"/>
          <w:marTop w:val="0"/>
          <w:marBottom w:val="0"/>
          <w:divBdr>
            <w:top w:val="none" w:sz="0" w:space="0" w:color="auto"/>
            <w:left w:val="none" w:sz="0" w:space="0" w:color="auto"/>
            <w:bottom w:val="none" w:sz="0" w:space="0" w:color="auto"/>
            <w:right w:val="none" w:sz="0" w:space="0" w:color="auto"/>
          </w:divBdr>
        </w:div>
        <w:div w:id="1680230505">
          <w:marLeft w:val="480"/>
          <w:marRight w:val="0"/>
          <w:marTop w:val="0"/>
          <w:marBottom w:val="0"/>
          <w:divBdr>
            <w:top w:val="none" w:sz="0" w:space="0" w:color="auto"/>
            <w:left w:val="none" w:sz="0" w:space="0" w:color="auto"/>
            <w:bottom w:val="none" w:sz="0" w:space="0" w:color="auto"/>
            <w:right w:val="none" w:sz="0" w:space="0" w:color="auto"/>
          </w:divBdr>
        </w:div>
        <w:div w:id="319430668">
          <w:marLeft w:val="480"/>
          <w:marRight w:val="0"/>
          <w:marTop w:val="0"/>
          <w:marBottom w:val="0"/>
          <w:divBdr>
            <w:top w:val="none" w:sz="0" w:space="0" w:color="auto"/>
            <w:left w:val="none" w:sz="0" w:space="0" w:color="auto"/>
            <w:bottom w:val="none" w:sz="0" w:space="0" w:color="auto"/>
            <w:right w:val="none" w:sz="0" w:space="0" w:color="auto"/>
          </w:divBdr>
        </w:div>
        <w:div w:id="1831359598">
          <w:marLeft w:val="480"/>
          <w:marRight w:val="0"/>
          <w:marTop w:val="0"/>
          <w:marBottom w:val="0"/>
          <w:divBdr>
            <w:top w:val="none" w:sz="0" w:space="0" w:color="auto"/>
            <w:left w:val="none" w:sz="0" w:space="0" w:color="auto"/>
            <w:bottom w:val="none" w:sz="0" w:space="0" w:color="auto"/>
            <w:right w:val="none" w:sz="0" w:space="0" w:color="auto"/>
          </w:divBdr>
        </w:div>
        <w:div w:id="697395481">
          <w:marLeft w:val="480"/>
          <w:marRight w:val="0"/>
          <w:marTop w:val="0"/>
          <w:marBottom w:val="0"/>
          <w:divBdr>
            <w:top w:val="none" w:sz="0" w:space="0" w:color="auto"/>
            <w:left w:val="none" w:sz="0" w:space="0" w:color="auto"/>
            <w:bottom w:val="none" w:sz="0" w:space="0" w:color="auto"/>
            <w:right w:val="none" w:sz="0" w:space="0" w:color="auto"/>
          </w:divBdr>
        </w:div>
        <w:div w:id="2112314269">
          <w:marLeft w:val="480"/>
          <w:marRight w:val="0"/>
          <w:marTop w:val="0"/>
          <w:marBottom w:val="0"/>
          <w:divBdr>
            <w:top w:val="none" w:sz="0" w:space="0" w:color="auto"/>
            <w:left w:val="none" w:sz="0" w:space="0" w:color="auto"/>
            <w:bottom w:val="none" w:sz="0" w:space="0" w:color="auto"/>
            <w:right w:val="none" w:sz="0" w:space="0" w:color="auto"/>
          </w:divBdr>
        </w:div>
        <w:div w:id="796414421">
          <w:marLeft w:val="480"/>
          <w:marRight w:val="0"/>
          <w:marTop w:val="0"/>
          <w:marBottom w:val="0"/>
          <w:divBdr>
            <w:top w:val="none" w:sz="0" w:space="0" w:color="auto"/>
            <w:left w:val="none" w:sz="0" w:space="0" w:color="auto"/>
            <w:bottom w:val="none" w:sz="0" w:space="0" w:color="auto"/>
            <w:right w:val="none" w:sz="0" w:space="0" w:color="auto"/>
          </w:divBdr>
        </w:div>
        <w:div w:id="25181241">
          <w:marLeft w:val="480"/>
          <w:marRight w:val="0"/>
          <w:marTop w:val="0"/>
          <w:marBottom w:val="0"/>
          <w:divBdr>
            <w:top w:val="none" w:sz="0" w:space="0" w:color="auto"/>
            <w:left w:val="none" w:sz="0" w:space="0" w:color="auto"/>
            <w:bottom w:val="none" w:sz="0" w:space="0" w:color="auto"/>
            <w:right w:val="none" w:sz="0" w:space="0" w:color="auto"/>
          </w:divBdr>
        </w:div>
        <w:div w:id="2135442418">
          <w:marLeft w:val="480"/>
          <w:marRight w:val="0"/>
          <w:marTop w:val="0"/>
          <w:marBottom w:val="0"/>
          <w:divBdr>
            <w:top w:val="none" w:sz="0" w:space="0" w:color="auto"/>
            <w:left w:val="none" w:sz="0" w:space="0" w:color="auto"/>
            <w:bottom w:val="none" w:sz="0" w:space="0" w:color="auto"/>
            <w:right w:val="none" w:sz="0" w:space="0" w:color="auto"/>
          </w:divBdr>
        </w:div>
        <w:div w:id="953096301">
          <w:marLeft w:val="480"/>
          <w:marRight w:val="0"/>
          <w:marTop w:val="0"/>
          <w:marBottom w:val="0"/>
          <w:divBdr>
            <w:top w:val="none" w:sz="0" w:space="0" w:color="auto"/>
            <w:left w:val="none" w:sz="0" w:space="0" w:color="auto"/>
            <w:bottom w:val="none" w:sz="0" w:space="0" w:color="auto"/>
            <w:right w:val="none" w:sz="0" w:space="0" w:color="auto"/>
          </w:divBdr>
        </w:div>
        <w:div w:id="772475173">
          <w:marLeft w:val="480"/>
          <w:marRight w:val="0"/>
          <w:marTop w:val="0"/>
          <w:marBottom w:val="0"/>
          <w:divBdr>
            <w:top w:val="none" w:sz="0" w:space="0" w:color="auto"/>
            <w:left w:val="none" w:sz="0" w:space="0" w:color="auto"/>
            <w:bottom w:val="none" w:sz="0" w:space="0" w:color="auto"/>
            <w:right w:val="none" w:sz="0" w:space="0" w:color="auto"/>
          </w:divBdr>
        </w:div>
        <w:div w:id="1448887574">
          <w:marLeft w:val="480"/>
          <w:marRight w:val="0"/>
          <w:marTop w:val="0"/>
          <w:marBottom w:val="0"/>
          <w:divBdr>
            <w:top w:val="none" w:sz="0" w:space="0" w:color="auto"/>
            <w:left w:val="none" w:sz="0" w:space="0" w:color="auto"/>
            <w:bottom w:val="none" w:sz="0" w:space="0" w:color="auto"/>
            <w:right w:val="none" w:sz="0" w:space="0" w:color="auto"/>
          </w:divBdr>
        </w:div>
        <w:div w:id="1814566879">
          <w:marLeft w:val="480"/>
          <w:marRight w:val="0"/>
          <w:marTop w:val="0"/>
          <w:marBottom w:val="0"/>
          <w:divBdr>
            <w:top w:val="none" w:sz="0" w:space="0" w:color="auto"/>
            <w:left w:val="none" w:sz="0" w:space="0" w:color="auto"/>
            <w:bottom w:val="none" w:sz="0" w:space="0" w:color="auto"/>
            <w:right w:val="none" w:sz="0" w:space="0" w:color="auto"/>
          </w:divBdr>
        </w:div>
        <w:div w:id="1360819777">
          <w:marLeft w:val="480"/>
          <w:marRight w:val="0"/>
          <w:marTop w:val="0"/>
          <w:marBottom w:val="0"/>
          <w:divBdr>
            <w:top w:val="none" w:sz="0" w:space="0" w:color="auto"/>
            <w:left w:val="none" w:sz="0" w:space="0" w:color="auto"/>
            <w:bottom w:val="none" w:sz="0" w:space="0" w:color="auto"/>
            <w:right w:val="none" w:sz="0" w:space="0" w:color="auto"/>
          </w:divBdr>
        </w:div>
        <w:div w:id="1159614716">
          <w:marLeft w:val="480"/>
          <w:marRight w:val="0"/>
          <w:marTop w:val="0"/>
          <w:marBottom w:val="0"/>
          <w:divBdr>
            <w:top w:val="none" w:sz="0" w:space="0" w:color="auto"/>
            <w:left w:val="none" w:sz="0" w:space="0" w:color="auto"/>
            <w:bottom w:val="none" w:sz="0" w:space="0" w:color="auto"/>
            <w:right w:val="none" w:sz="0" w:space="0" w:color="auto"/>
          </w:divBdr>
        </w:div>
        <w:div w:id="1835682879">
          <w:marLeft w:val="480"/>
          <w:marRight w:val="0"/>
          <w:marTop w:val="0"/>
          <w:marBottom w:val="0"/>
          <w:divBdr>
            <w:top w:val="none" w:sz="0" w:space="0" w:color="auto"/>
            <w:left w:val="none" w:sz="0" w:space="0" w:color="auto"/>
            <w:bottom w:val="none" w:sz="0" w:space="0" w:color="auto"/>
            <w:right w:val="none" w:sz="0" w:space="0" w:color="auto"/>
          </w:divBdr>
        </w:div>
        <w:div w:id="1023287550">
          <w:marLeft w:val="480"/>
          <w:marRight w:val="0"/>
          <w:marTop w:val="0"/>
          <w:marBottom w:val="0"/>
          <w:divBdr>
            <w:top w:val="none" w:sz="0" w:space="0" w:color="auto"/>
            <w:left w:val="none" w:sz="0" w:space="0" w:color="auto"/>
            <w:bottom w:val="none" w:sz="0" w:space="0" w:color="auto"/>
            <w:right w:val="none" w:sz="0" w:space="0" w:color="auto"/>
          </w:divBdr>
        </w:div>
        <w:div w:id="1021393274">
          <w:marLeft w:val="480"/>
          <w:marRight w:val="0"/>
          <w:marTop w:val="0"/>
          <w:marBottom w:val="0"/>
          <w:divBdr>
            <w:top w:val="none" w:sz="0" w:space="0" w:color="auto"/>
            <w:left w:val="none" w:sz="0" w:space="0" w:color="auto"/>
            <w:bottom w:val="none" w:sz="0" w:space="0" w:color="auto"/>
            <w:right w:val="none" w:sz="0" w:space="0" w:color="auto"/>
          </w:divBdr>
        </w:div>
        <w:div w:id="339963908">
          <w:marLeft w:val="480"/>
          <w:marRight w:val="0"/>
          <w:marTop w:val="0"/>
          <w:marBottom w:val="0"/>
          <w:divBdr>
            <w:top w:val="none" w:sz="0" w:space="0" w:color="auto"/>
            <w:left w:val="none" w:sz="0" w:space="0" w:color="auto"/>
            <w:bottom w:val="none" w:sz="0" w:space="0" w:color="auto"/>
            <w:right w:val="none" w:sz="0" w:space="0" w:color="auto"/>
          </w:divBdr>
        </w:div>
        <w:div w:id="2047678607">
          <w:marLeft w:val="480"/>
          <w:marRight w:val="0"/>
          <w:marTop w:val="0"/>
          <w:marBottom w:val="0"/>
          <w:divBdr>
            <w:top w:val="none" w:sz="0" w:space="0" w:color="auto"/>
            <w:left w:val="none" w:sz="0" w:space="0" w:color="auto"/>
            <w:bottom w:val="none" w:sz="0" w:space="0" w:color="auto"/>
            <w:right w:val="none" w:sz="0" w:space="0" w:color="auto"/>
          </w:divBdr>
        </w:div>
        <w:div w:id="909120252">
          <w:marLeft w:val="480"/>
          <w:marRight w:val="0"/>
          <w:marTop w:val="0"/>
          <w:marBottom w:val="0"/>
          <w:divBdr>
            <w:top w:val="none" w:sz="0" w:space="0" w:color="auto"/>
            <w:left w:val="none" w:sz="0" w:space="0" w:color="auto"/>
            <w:bottom w:val="none" w:sz="0" w:space="0" w:color="auto"/>
            <w:right w:val="none" w:sz="0" w:space="0" w:color="auto"/>
          </w:divBdr>
        </w:div>
        <w:div w:id="1494830465">
          <w:marLeft w:val="480"/>
          <w:marRight w:val="0"/>
          <w:marTop w:val="0"/>
          <w:marBottom w:val="0"/>
          <w:divBdr>
            <w:top w:val="none" w:sz="0" w:space="0" w:color="auto"/>
            <w:left w:val="none" w:sz="0" w:space="0" w:color="auto"/>
            <w:bottom w:val="none" w:sz="0" w:space="0" w:color="auto"/>
            <w:right w:val="none" w:sz="0" w:space="0" w:color="auto"/>
          </w:divBdr>
        </w:div>
        <w:div w:id="1757439843">
          <w:marLeft w:val="480"/>
          <w:marRight w:val="0"/>
          <w:marTop w:val="0"/>
          <w:marBottom w:val="0"/>
          <w:divBdr>
            <w:top w:val="none" w:sz="0" w:space="0" w:color="auto"/>
            <w:left w:val="none" w:sz="0" w:space="0" w:color="auto"/>
            <w:bottom w:val="none" w:sz="0" w:space="0" w:color="auto"/>
            <w:right w:val="none" w:sz="0" w:space="0" w:color="auto"/>
          </w:divBdr>
        </w:div>
        <w:div w:id="1568759856">
          <w:marLeft w:val="480"/>
          <w:marRight w:val="0"/>
          <w:marTop w:val="0"/>
          <w:marBottom w:val="0"/>
          <w:divBdr>
            <w:top w:val="none" w:sz="0" w:space="0" w:color="auto"/>
            <w:left w:val="none" w:sz="0" w:space="0" w:color="auto"/>
            <w:bottom w:val="none" w:sz="0" w:space="0" w:color="auto"/>
            <w:right w:val="none" w:sz="0" w:space="0" w:color="auto"/>
          </w:divBdr>
        </w:div>
        <w:div w:id="1223640521">
          <w:marLeft w:val="480"/>
          <w:marRight w:val="0"/>
          <w:marTop w:val="0"/>
          <w:marBottom w:val="0"/>
          <w:divBdr>
            <w:top w:val="none" w:sz="0" w:space="0" w:color="auto"/>
            <w:left w:val="none" w:sz="0" w:space="0" w:color="auto"/>
            <w:bottom w:val="none" w:sz="0" w:space="0" w:color="auto"/>
            <w:right w:val="none" w:sz="0" w:space="0" w:color="auto"/>
          </w:divBdr>
        </w:div>
        <w:div w:id="1207638442">
          <w:marLeft w:val="480"/>
          <w:marRight w:val="0"/>
          <w:marTop w:val="0"/>
          <w:marBottom w:val="0"/>
          <w:divBdr>
            <w:top w:val="none" w:sz="0" w:space="0" w:color="auto"/>
            <w:left w:val="none" w:sz="0" w:space="0" w:color="auto"/>
            <w:bottom w:val="none" w:sz="0" w:space="0" w:color="auto"/>
            <w:right w:val="none" w:sz="0" w:space="0" w:color="auto"/>
          </w:divBdr>
        </w:div>
        <w:div w:id="615214595">
          <w:marLeft w:val="480"/>
          <w:marRight w:val="0"/>
          <w:marTop w:val="0"/>
          <w:marBottom w:val="0"/>
          <w:divBdr>
            <w:top w:val="none" w:sz="0" w:space="0" w:color="auto"/>
            <w:left w:val="none" w:sz="0" w:space="0" w:color="auto"/>
            <w:bottom w:val="none" w:sz="0" w:space="0" w:color="auto"/>
            <w:right w:val="none" w:sz="0" w:space="0" w:color="auto"/>
          </w:divBdr>
        </w:div>
        <w:div w:id="317344946">
          <w:marLeft w:val="480"/>
          <w:marRight w:val="0"/>
          <w:marTop w:val="0"/>
          <w:marBottom w:val="0"/>
          <w:divBdr>
            <w:top w:val="none" w:sz="0" w:space="0" w:color="auto"/>
            <w:left w:val="none" w:sz="0" w:space="0" w:color="auto"/>
            <w:bottom w:val="none" w:sz="0" w:space="0" w:color="auto"/>
            <w:right w:val="none" w:sz="0" w:space="0" w:color="auto"/>
          </w:divBdr>
        </w:div>
        <w:div w:id="1917670552">
          <w:marLeft w:val="480"/>
          <w:marRight w:val="0"/>
          <w:marTop w:val="0"/>
          <w:marBottom w:val="0"/>
          <w:divBdr>
            <w:top w:val="none" w:sz="0" w:space="0" w:color="auto"/>
            <w:left w:val="none" w:sz="0" w:space="0" w:color="auto"/>
            <w:bottom w:val="none" w:sz="0" w:space="0" w:color="auto"/>
            <w:right w:val="none" w:sz="0" w:space="0" w:color="auto"/>
          </w:divBdr>
        </w:div>
        <w:div w:id="1871063026">
          <w:marLeft w:val="480"/>
          <w:marRight w:val="0"/>
          <w:marTop w:val="0"/>
          <w:marBottom w:val="0"/>
          <w:divBdr>
            <w:top w:val="none" w:sz="0" w:space="0" w:color="auto"/>
            <w:left w:val="none" w:sz="0" w:space="0" w:color="auto"/>
            <w:bottom w:val="none" w:sz="0" w:space="0" w:color="auto"/>
            <w:right w:val="none" w:sz="0" w:space="0" w:color="auto"/>
          </w:divBdr>
        </w:div>
        <w:div w:id="363866995">
          <w:marLeft w:val="480"/>
          <w:marRight w:val="0"/>
          <w:marTop w:val="0"/>
          <w:marBottom w:val="0"/>
          <w:divBdr>
            <w:top w:val="none" w:sz="0" w:space="0" w:color="auto"/>
            <w:left w:val="none" w:sz="0" w:space="0" w:color="auto"/>
            <w:bottom w:val="none" w:sz="0" w:space="0" w:color="auto"/>
            <w:right w:val="none" w:sz="0" w:space="0" w:color="auto"/>
          </w:divBdr>
        </w:div>
        <w:div w:id="2108886159">
          <w:marLeft w:val="480"/>
          <w:marRight w:val="0"/>
          <w:marTop w:val="0"/>
          <w:marBottom w:val="0"/>
          <w:divBdr>
            <w:top w:val="none" w:sz="0" w:space="0" w:color="auto"/>
            <w:left w:val="none" w:sz="0" w:space="0" w:color="auto"/>
            <w:bottom w:val="none" w:sz="0" w:space="0" w:color="auto"/>
            <w:right w:val="none" w:sz="0" w:space="0" w:color="auto"/>
          </w:divBdr>
        </w:div>
        <w:div w:id="1743482252">
          <w:marLeft w:val="480"/>
          <w:marRight w:val="0"/>
          <w:marTop w:val="0"/>
          <w:marBottom w:val="0"/>
          <w:divBdr>
            <w:top w:val="none" w:sz="0" w:space="0" w:color="auto"/>
            <w:left w:val="none" w:sz="0" w:space="0" w:color="auto"/>
            <w:bottom w:val="none" w:sz="0" w:space="0" w:color="auto"/>
            <w:right w:val="none" w:sz="0" w:space="0" w:color="auto"/>
          </w:divBdr>
        </w:div>
        <w:div w:id="1191844608">
          <w:marLeft w:val="480"/>
          <w:marRight w:val="0"/>
          <w:marTop w:val="0"/>
          <w:marBottom w:val="0"/>
          <w:divBdr>
            <w:top w:val="none" w:sz="0" w:space="0" w:color="auto"/>
            <w:left w:val="none" w:sz="0" w:space="0" w:color="auto"/>
            <w:bottom w:val="none" w:sz="0" w:space="0" w:color="auto"/>
            <w:right w:val="none" w:sz="0" w:space="0" w:color="auto"/>
          </w:divBdr>
        </w:div>
        <w:div w:id="1773624618">
          <w:marLeft w:val="480"/>
          <w:marRight w:val="0"/>
          <w:marTop w:val="0"/>
          <w:marBottom w:val="0"/>
          <w:divBdr>
            <w:top w:val="none" w:sz="0" w:space="0" w:color="auto"/>
            <w:left w:val="none" w:sz="0" w:space="0" w:color="auto"/>
            <w:bottom w:val="none" w:sz="0" w:space="0" w:color="auto"/>
            <w:right w:val="none" w:sz="0" w:space="0" w:color="auto"/>
          </w:divBdr>
        </w:div>
        <w:div w:id="945192741">
          <w:marLeft w:val="480"/>
          <w:marRight w:val="0"/>
          <w:marTop w:val="0"/>
          <w:marBottom w:val="0"/>
          <w:divBdr>
            <w:top w:val="none" w:sz="0" w:space="0" w:color="auto"/>
            <w:left w:val="none" w:sz="0" w:space="0" w:color="auto"/>
            <w:bottom w:val="none" w:sz="0" w:space="0" w:color="auto"/>
            <w:right w:val="none" w:sz="0" w:space="0" w:color="auto"/>
          </w:divBdr>
        </w:div>
        <w:div w:id="1313217556">
          <w:marLeft w:val="480"/>
          <w:marRight w:val="0"/>
          <w:marTop w:val="0"/>
          <w:marBottom w:val="0"/>
          <w:divBdr>
            <w:top w:val="none" w:sz="0" w:space="0" w:color="auto"/>
            <w:left w:val="none" w:sz="0" w:space="0" w:color="auto"/>
            <w:bottom w:val="none" w:sz="0" w:space="0" w:color="auto"/>
            <w:right w:val="none" w:sz="0" w:space="0" w:color="auto"/>
          </w:divBdr>
        </w:div>
        <w:div w:id="1062606430">
          <w:marLeft w:val="480"/>
          <w:marRight w:val="0"/>
          <w:marTop w:val="0"/>
          <w:marBottom w:val="0"/>
          <w:divBdr>
            <w:top w:val="none" w:sz="0" w:space="0" w:color="auto"/>
            <w:left w:val="none" w:sz="0" w:space="0" w:color="auto"/>
            <w:bottom w:val="none" w:sz="0" w:space="0" w:color="auto"/>
            <w:right w:val="none" w:sz="0" w:space="0" w:color="auto"/>
          </w:divBdr>
        </w:div>
        <w:div w:id="279382586">
          <w:marLeft w:val="480"/>
          <w:marRight w:val="0"/>
          <w:marTop w:val="0"/>
          <w:marBottom w:val="0"/>
          <w:divBdr>
            <w:top w:val="none" w:sz="0" w:space="0" w:color="auto"/>
            <w:left w:val="none" w:sz="0" w:space="0" w:color="auto"/>
            <w:bottom w:val="none" w:sz="0" w:space="0" w:color="auto"/>
            <w:right w:val="none" w:sz="0" w:space="0" w:color="auto"/>
          </w:divBdr>
        </w:div>
        <w:div w:id="1312514440">
          <w:marLeft w:val="480"/>
          <w:marRight w:val="0"/>
          <w:marTop w:val="0"/>
          <w:marBottom w:val="0"/>
          <w:divBdr>
            <w:top w:val="none" w:sz="0" w:space="0" w:color="auto"/>
            <w:left w:val="none" w:sz="0" w:space="0" w:color="auto"/>
            <w:bottom w:val="none" w:sz="0" w:space="0" w:color="auto"/>
            <w:right w:val="none" w:sz="0" w:space="0" w:color="auto"/>
          </w:divBdr>
        </w:div>
        <w:div w:id="1373723124">
          <w:marLeft w:val="480"/>
          <w:marRight w:val="0"/>
          <w:marTop w:val="0"/>
          <w:marBottom w:val="0"/>
          <w:divBdr>
            <w:top w:val="none" w:sz="0" w:space="0" w:color="auto"/>
            <w:left w:val="none" w:sz="0" w:space="0" w:color="auto"/>
            <w:bottom w:val="none" w:sz="0" w:space="0" w:color="auto"/>
            <w:right w:val="none" w:sz="0" w:space="0" w:color="auto"/>
          </w:divBdr>
        </w:div>
        <w:div w:id="261299750">
          <w:marLeft w:val="480"/>
          <w:marRight w:val="0"/>
          <w:marTop w:val="0"/>
          <w:marBottom w:val="0"/>
          <w:divBdr>
            <w:top w:val="none" w:sz="0" w:space="0" w:color="auto"/>
            <w:left w:val="none" w:sz="0" w:space="0" w:color="auto"/>
            <w:bottom w:val="none" w:sz="0" w:space="0" w:color="auto"/>
            <w:right w:val="none" w:sz="0" w:space="0" w:color="auto"/>
          </w:divBdr>
        </w:div>
        <w:div w:id="727414132">
          <w:marLeft w:val="480"/>
          <w:marRight w:val="0"/>
          <w:marTop w:val="0"/>
          <w:marBottom w:val="0"/>
          <w:divBdr>
            <w:top w:val="none" w:sz="0" w:space="0" w:color="auto"/>
            <w:left w:val="none" w:sz="0" w:space="0" w:color="auto"/>
            <w:bottom w:val="none" w:sz="0" w:space="0" w:color="auto"/>
            <w:right w:val="none" w:sz="0" w:space="0" w:color="auto"/>
          </w:divBdr>
        </w:div>
        <w:div w:id="486820327">
          <w:marLeft w:val="480"/>
          <w:marRight w:val="0"/>
          <w:marTop w:val="0"/>
          <w:marBottom w:val="0"/>
          <w:divBdr>
            <w:top w:val="none" w:sz="0" w:space="0" w:color="auto"/>
            <w:left w:val="none" w:sz="0" w:space="0" w:color="auto"/>
            <w:bottom w:val="none" w:sz="0" w:space="0" w:color="auto"/>
            <w:right w:val="none" w:sz="0" w:space="0" w:color="auto"/>
          </w:divBdr>
        </w:div>
        <w:div w:id="1265915630">
          <w:marLeft w:val="480"/>
          <w:marRight w:val="0"/>
          <w:marTop w:val="0"/>
          <w:marBottom w:val="0"/>
          <w:divBdr>
            <w:top w:val="none" w:sz="0" w:space="0" w:color="auto"/>
            <w:left w:val="none" w:sz="0" w:space="0" w:color="auto"/>
            <w:bottom w:val="none" w:sz="0" w:space="0" w:color="auto"/>
            <w:right w:val="none" w:sz="0" w:space="0" w:color="auto"/>
          </w:divBdr>
        </w:div>
        <w:div w:id="2141410670">
          <w:marLeft w:val="480"/>
          <w:marRight w:val="0"/>
          <w:marTop w:val="0"/>
          <w:marBottom w:val="0"/>
          <w:divBdr>
            <w:top w:val="none" w:sz="0" w:space="0" w:color="auto"/>
            <w:left w:val="none" w:sz="0" w:space="0" w:color="auto"/>
            <w:bottom w:val="none" w:sz="0" w:space="0" w:color="auto"/>
            <w:right w:val="none" w:sz="0" w:space="0" w:color="auto"/>
          </w:divBdr>
        </w:div>
        <w:div w:id="45029329">
          <w:marLeft w:val="480"/>
          <w:marRight w:val="0"/>
          <w:marTop w:val="0"/>
          <w:marBottom w:val="0"/>
          <w:divBdr>
            <w:top w:val="none" w:sz="0" w:space="0" w:color="auto"/>
            <w:left w:val="none" w:sz="0" w:space="0" w:color="auto"/>
            <w:bottom w:val="none" w:sz="0" w:space="0" w:color="auto"/>
            <w:right w:val="none" w:sz="0" w:space="0" w:color="auto"/>
          </w:divBdr>
        </w:div>
        <w:div w:id="1066033148">
          <w:marLeft w:val="480"/>
          <w:marRight w:val="0"/>
          <w:marTop w:val="0"/>
          <w:marBottom w:val="0"/>
          <w:divBdr>
            <w:top w:val="none" w:sz="0" w:space="0" w:color="auto"/>
            <w:left w:val="none" w:sz="0" w:space="0" w:color="auto"/>
            <w:bottom w:val="none" w:sz="0" w:space="0" w:color="auto"/>
            <w:right w:val="none" w:sz="0" w:space="0" w:color="auto"/>
          </w:divBdr>
        </w:div>
        <w:div w:id="1812407695">
          <w:marLeft w:val="480"/>
          <w:marRight w:val="0"/>
          <w:marTop w:val="0"/>
          <w:marBottom w:val="0"/>
          <w:divBdr>
            <w:top w:val="none" w:sz="0" w:space="0" w:color="auto"/>
            <w:left w:val="none" w:sz="0" w:space="0" w:color="auto"/>
            <w:bottom w:val="none" w:sz="0" w:space="0" w:color="auto"/>
            <w:right w:val="none" w:sz="0" w:space="0" w:color="auto"/>
          </w:divBdr>
        </w:div>
        <w:div w:id="1958296101">
          <w:marLeft w:val="480"/>
          <w:marRight w:val="0"/>
          <w:marTop w:val="0"/>
          <w:marBottom w:val="0"/>
          <w:divBdr>
            <w:top w:val="none" w:sz="0" w:space="0" w:color="auto"/>
            <w:left w:val="none" w:sz="0" w:space="0" w:color="auto"/>
            <w:bottom w:val="none" w:sz="0" w:space="0" w:color="auto"/>
            <w:right w:val="none" w:sz="0" w:space="0" w:color="auto"/>
          </w:divBdr>
        </w:div>
        <w:div w:id="766461201">
          <w:marLeft w:val="480"/>
          <w:marRight w:val="0"/>
          <w:marTop w:val="0"/>
          <w:marBottom w:val="0"/>
          <w:divBdr>
            <w:top w:val="none" w:sz="0" w:space="0" w:color="auto"/>
            <w:left w:val="none" w:sz="0" w:space="0" w:color="auto"/>
            <w:bottom w:val="none" w:sz="0" w:space="0" w:color="auto"/>
            <w:right w:val="none" w:sz="0" w:space="0" w:color="auto"/>
          </w:divBdr>
        </w:div>
        <w:div w:id="1192494786">
          <w:marLeft w:val="480"/>
          <w:marRight w:val="0"/>
          <w:marTop w:val="0"/>
          <w:marBottom w:val="0"/>
          <w:divBdr>
            <w:top w:val="none" w:sz="0" w:space="0" w:color="auto"/>
            <w:left w:val="none" w:sz="0" w:space="0" w:color="auto"/>
            <w:bottom w:val="none" w:sz="0" w:space="0" w:color="auto"/>
            <w:right w:val="none" w:sz="0" w:space="0" w:color="auto"/>
          </w:divBdr>
        </w:div>
        <w:div w:id="1293636917">
          <w:marLeft w:val="480"/>
          <w:marRight w:val="0"/>
          <w:marTop w:val="0"/>
          <w:marBottom w:val="0"/>
          <w:divBdr>
            <w:top w:val="none" w:sz="0" w:space="0" w:color="auto"/>
            <w:left w:val="none" w:sz="0" w:space="0" w:color="auto"/>
            <w:bottom w:val="none" w:sz="0" w:space="0" w:color="auto"/>
            <w:right w:val="none" w:sz="0" w:space="0" w:color="auto"/>
          </w:divBdr>
        </w:div>
        <w:div w:id="1889997247">
          <w:marLeft w:val="480"/>
          <w:marRight w:val="0"/>
          <w:marTop w:val="0"/>
          <w:marBottom w:val="0"/>
          <w:divBdr>
            <w:top w:val="none" w:sz="0" w:space="0" w:color="auto"/>
            <w:left w:val="none" w:sz="0" w:space="0" w:color="auto"/>
            <w:bottom w:val="none" w:sz="0" w:space="0" w:color="auto"/>
            <w:right w:val="none" w:sz="0" w:space="0" w:color="auto"/>
          </w:divBdr>
        </w:div>
        <w:div w:id="1609386473">
          <w:marLeft w:val="480"/>
          <w:marRight w:val="0"/>
          <w:marTop w:val="0"/>
          <w:marBottom w:val="0"/>
          <w:divBdr>
            <w:top w:val="none" w:sz="0" w:space="0" w:color="auto"/>
            <w:left w:val="none" w:sz="0" w:space="0" w:color="auto"/>
            <w:bottom w:val="none" w:sz="0" w:space="0" w:color="auto"/>
            <w:right w:val="none" w:sz="0" w:space="0" w:color="auto"/>
          </w:divBdr>
        </w:div>
        <w:div w:id="123427735">
          <w:marLeft w:val="480"/>
          <w:marRight w:val="0"/>
          <w:marTop w:val="0"/>
          <w:marBottom w:val="0"/>
          <w:divBdr>
            <w:top w:val="none" w:sz="0" w:space="0" w:color="auto"/>
            <w:left w:val="none" w:sz="0" w:space="0" w:color="auto"/>
            <w:bottom w:val="none" w:sz="0" w:space="0" w:color="auto"/>
            <w:right w:val="none" w:sz="0" w:space="0" w:color="auto"/>
          </w:divBdr>
        </w:div>
        <w:div w:id="1422332500">
          <w:marLeft w:val="480"/>
          <w:marRight w:val="0"/>
          <w:marTop w:val="0"/>
          <w:marBottom w:val="0"/>
          <w:divBdr>
            <w:top w:val="none" w:sz="0" w:space="0" w:color="auto"/>
            <w:left w:val="none" w:sz="0" w:space="0" w:color="auto"/>
            <w:bottom w:val="none" w:sz="0" w:space="0" w:color="auto"/>
            <w:right w:val="none" w:sz="0" w:space="0" w:color="auto"/>
          </w:divBdr>
        </w:div>
        <w:div w:id="1024214230">
          <w:marLeft w:val="480"/>
          <w:marRight w:val="0"/>
          <w:marTop w:val="0"/>
          <w:marBottom w:val="0"/>
          <w:divBdr>
            <w:top w:val="none" w:sz="0" w:space="0" w:color="auto"/>
            <w:left w:val="none" w:sz="0" w:space="0" w:color="auto"/>
            <w:bottom w:val="none" w:sz="0" w:space="0" w:color="auto"/>
            <w:right w:val="none" w:sz="0" w:space="0" w:color="auto"/>
          </w:divBdr>
        </w:div>
        <w:div w:id="1850366388">
          <w:marLeft w:val="480"/>
          <w:marRight w:val="0"/>
          <w:marTop w:val="0"/>
          <w:marBottom w:val="0"/>
          <w:divBdr>
            <w:top w:val="none" w:sz="0" w:space="0" w:color="auto"/>
            <w:left w:val="none" w:sz="0" w:space="0" w:color="auto"/>
            <w:bottom w:val="none" w:sz="0" w:space="0" w:color="auto"/>
            <w:right w:val="none" w:sz="0" w:space="0" w:color="auto"/>
          </w:divBdr>
        </w:div>
        <w:div w:id="1807504765">
          <w:marLeft w:val="480"/>
          <w:marRight w:val="0"/>
          <w:marTop w:val="0"/>
          <w:marBottom w:val="0"/>
          <w:divBdr>
            <w:top w:val="none" w:sz="0" w:space="0" w:color="auto"/>
            <w:left w:val="none" w:sz="0" w:space="0" w:color="auto"/>
            <w:bottom w:val="none" w:sz="0" w:space="0" w:color="auto"/>
            <w:right w:val="none" w:sz="0" w:space="0" w:color="auto"/>
          </w:divBdr>
        </w:div>
        <w:div w:id="822815104">
          <w:marLeft w:val="480"/>
          <w:marRight w:val="0"/>
          <w:marTop w:val="0"/>
          <w:marBottom w:val="0"/>
          <w:divBdr>
            <w:top w:val="none" w:sz="0" w:space="0" w:color="auto"/>
            <w:left w:val="none" w:sz="0" w:space="0" w:color="auto"/>
            <w:bottom w:val="none" w:sz="0" w:space="0" w:color="auto"/>
            <w:right w:val="none" w:sz="0" w:space="0" w:color="auto"/>
          </w:divBdr>
        </w:div>
        <w:div w:id="901983388">
          <w:marLeft w:val="480"/>
          <w:marRight w:val="0"/>
          <w:marTop w:val="0"/>
          <w:marBottom w:val="0"/>
          <w:divBdr>
            <w:top w:val="none" w:sz="0" w:space="0" w:color="auto"/>
            <w:left w:val="none" w:sz="0" w:space="0" w:color="auto"/>
            <w:bottom w:val="none" w:sz="0" w:space="0" w:color="auto"/>
            <w:right w:val="none" w:sz="0" w:space="0" w:color="auto"/>
          </w:divBdr>
        </w:div>
        <w:div w:id="2078283563">
          <w:marLeft w:val="480"/>
          <w:marRight w:val="0"/>
          <w:marTop w:val="0"/>
          <w:marBottom w:val="0"/>
          <w:divBdr>
            <w:top w:val="none" w:sz="0" w:space="0" w:color="auto"/>
            <w:left w:val="none" w:sz="0" w:space="0" w:color="auto"/>
            <w:bottom w:val="none" w:sz="0" w:space="0" w:color="auto"/>
            <w:right w:val="none" w:sz="0" w:space="0" w:color="auto"/>
          </w:divBdr>
        </w:div>
        <w:div w:id="1541086731">
          <w:marLeft w:val="480"/>
          <w:marRight w:val="0"/>
          <w:marTop w:val="0"/>
          <w:marBottom w:val="0"/>
          <w:divBdr>
            <w:top w:val="none" w:sz="0" w:space="0" w:color="auto"/>
            <w:left w:val="none" w:sz="0" w:space="0" w:color="auto"/>
            <w:bottom w:val="none" w:sz="0" w:space="0" w:color="auto"/>
            <w:right w:val="none" w:sz="0" w:space="0" w:color="auto"/>
          </w:divBdr>
        </w:div>
        <w:div w:id="783428985">
          <w:marLeft w:val="480"/>
          <w:marRight w:val="0"/>
          <w:marTop w:val="0"/>
          <w:marBottom w:val="0"/>
          <w:divBdr>
            <w:top w:val="none" w:sz="0" w:space="0" w:color="auto"/>
            <w:left w:val="none" w:sz="0" w:space="0" w:color="auto"/>
            <w:bottom w:val="none" w:sz="0" w:space="0" w:color="auto"/>
            <w:right w:val="none" w:sz="0" w:space="0" w:color="auto"/>
          </w:divBdr>
        </w:div>
        <w:div w:id="186064401">
          <w:marLeft w:val="480"/>
          <w:marRight w:val="0"/>
          <w:marTop w:val="0"/>
          <w:marBottom w:val="0"/>
          <w:divBdr>
            <w:top w:val="none" w:sz="0" w:space="0" w:color="auto"/>
            <w:left w:val="none" w:sz="0" w:space="0" w:color="auto"/>
            <w:bottom w:val="none" w:sz="0" w:space="0" w:color="auto"/>
            <w:right w:val="none" w:sz="0" w:space="0" w:color="auto"/>
          </w:divBdr>
        </w:div>
      </w:divsChild>
    </w:div>
    <w:div w:id="2033267236">
      <w:bodyDiv w:val="1"/>
      <w:marLeft w:val="0"/>
      <w:marRight w:val="0"/>
      <w:marTop w:val="0"/>
      <w:marBottom w:val="0"/>
      <w:divBdr>
        <w:top w:val="none" w:sz="0" w:space="0" w:color="auto"/>
        <w:left w:val="none" w:sz="0" w:space="0" w:color="auto"/>
        <w:bottom w:val="none" w:sz="0" w:space="0" w:color="auto"/>
        <w:right w:val="none" w:sz="0" w:space="0" w:color="auto"/>
      </w:divBdr>
    </w:div>
    <w:div w:id="2035495542">
      <w:bodyDiv w:val="1"/>
      <w:marLeft w:val="0"/>
      <w:marRight w:val="0"/>
      <w:marTop w:val="0"/>
      <w:marBottom w:val="0"/>
      <w:divBdr>
        <w:top w:val="none" w:sz="0" w:space="0" w:color="auto"/>
        <w:left w:val="none" w:sz="0" w:space="0" w:color="auto"/>
        <w:bottom w:val="none" w:sz="0" w:space="0" w:color="auto"/>
        <w:right w:val="none" w:sz="0" w:space="0" w:color="auto"/>
      </w:divBdr>
    </w:div>
    <w:div w:id="2035643978">
      <w:bodyDiv w:val="1"/>
      <w:marLeft w:val="0"/>
      <w:marRight w:val="0"/>
      <w:marTop w:val="0"/>
      <w:marBottom w:val="0"/>
      <w:divBdr>
        <w:top w:val="none" w:sz="0" w:space="0" w:color="auto"/>
        <w:left w:val="none" w:sz="0" w:space="0" w:color="auto"/>
        <w:bottom w:val="none" w:sz="0" w:space="0" w:color="auto"/>
        <w:right w:val="none" w:sz="0" w:space="0" w:color="auto"/>
      </w:divBdr>
      <w:divsChild>
        <w:div w:id="178663795">
          <w:marLeft w:val="480"/>
          <w:marRight w:val="0"/>
          <w:marTop w:val="0"/>
          <w:marBottom w:val="0"/>
          <w:divBdr>
            <w:top w:val="none" w:sz="0" w:space="0" w:color="auto"/>
            <w:left w:val="none" w:sz="0" w:space="0" w:color="auto"/>
            <w:bottom w:val="none" w:sz="0" w:space="0" w:color="auto"/>
            <w:right w:val="none" w:sz="0" w:space="0" w:color="auto"/>
          </w:divBdr>
        </w:div>
        <w:div w:id="840391653">
          <w:marLeft w:val="480"/>
          <w:marRight w:val="0"/>
          <w:marTop w:val="0"/>
          <w:marBottom w:val="0"/>
          <w:divBdr>
            <w:top w:val="none" w:sz="0" w:space="0" w:color="auto"/>
            <w:left w:val="none" w:sz="0" w:space="0" w:color="auto"/>
            <w:bottom w:val="none" w:sz="0" w:space="0" w:color="auto"/>
            <w:right w:val="none" w:sz="0" w:space="0" w:color="auto"/>
          </w:divBdr>
        </w:div>
        <w:div w:id="233781259">
          <w:marLeft w:val="480"/>
          <w:marRight w:val="0"/>
          <w:marTop w:val="0"/>
          <w:marBottom w:val="0"/>
          <w:divBdr>
            <w:top w:val="none" w:sz="0" w:space="0" w:color="auto"/>
            <w:left w:val="none" w:sz="0" w:space="0" w:color="auto"/>
            <w:bottom w:val="none" w:sz="0" w:space="0" w:color="auto"/>
            <w:right w:val="none" w:sz="0" w:space="0" w:color="auto"/>
          </w:divBdr>
        </w:div>
        <w:div w:id="251549844">
          <w:marLeft w:val="480"/>
          <w:marRight w:val="0"/>
          <w:marTop w:val="0"/>
          <w:marBottom w:val="0"/>
          <w:divBdr>
            <w:top w:val="none" w:sz="0" w:space="0" w:color="auto"/>
            <w:left w:val="none" w:sz="0" w:space="0" w:color="auto"/>
            <w:bottom w:val="none" w:sz="0" w:space="0" w:color="auto"/>
            <w:right w:val="none" w:sz="0" w:space="0" w:color="auto"/>
          </w:divBdr>
        </w:div>
        <w:div w:id="1025400064">
          <w:marLeft w:val="480"/>
          <w:marRight w:val="0"/>
          <w:marTop w:val="0"/>
          <w:marBottom w:val="0"/>
          <w:divBdr>
            <w:top w:val="none" w:sz="0" w:space="0" w:color="auto"/>
            <w:left w:val="none" w:sz="0" w:space="0" w:color="auto"/>
            <w:bottom w:val="none" w:sz="0" w:space="0" w:color="auto"/>
            <w:right w:val="none" w:sz="0" w:space="0" w:color="auto"/>
          </w:divBdr>
        </w:div>
        <w:div w:id="1893039706">
          <w:marLeft w:val="480"/>
          <w:marRight w:val="0"/>
          <w:marTop w:val="0"/>
          <w:marBottom w:val="0"/>
          <w:divBdr>
            <w:top w:val="none" w:sz="0" w:space="0" w:color="auto"/>
            <w:left w:val="none" w:sz="0" w:space="0" w:color="auto"/>
            <w:bottom w:val="none" w:sz="0" w:space="0" w:color="auto"/>
            <w:right w:val="none" w:sz="0" w:space="0" w:color="auto"/>
          </w:divBdr>
        </w:div>
        <w:div w:id="1601982520">
          <w:marLeft w:val="480"/>
          <w:marRight w:val="0"/>
          <w:marTop w:val="0"/>
          <w:marBottom w:val="0"/>
          <w:divBdr>
            <w:top w:val="none" w:sz="0" w:space="0" w:color="auto"/>
            <w:left w:val="none" w:sz="0" w:space="0" w:color="auto"/>
            <w:bottom w:val="none" w:sz="0" w:space="0" w:color="auto"/>
            <w:right w:val="none" w:sz="0" w:space="0" w:color="auto"/>
          </w:divBdr>
        </w:div>
        <w:div w:id="248659996">
          <w:marLeft w:val="480"/>
          <w:marRight w:val="0"/>
          <w:marTop w:val="0"/>
          <w:marBottom w:val="0"/>
          <w:divBdr>
            <w:top w:val="none" w:sz="0" w:space="0" w:color="auto"/>
            <w:left w:val="none" w:sz="0" w:space="0" w:color="auto"/>
            <w:bottom w:val="none" w:sz="0" w:space="0" w:color="auto"/>
            <w:right w:val="none" w:sz="0" w:space="0" w:color="auto"/>
          </w:divBdr>
        </w:div>
        <w:div w:id="340740013">
          <w:marLeft w:val="480"/>
          <w:marRight w:val="0"/>
          <w:marTop w:val="0"/>
          <w:marBottom w:val="0"/>
          <w:divBdr>
            <w:top w:val="none" w:sz="0" w:space="0" w:color="auto"/>
            <w:left w:val="none" w:sz="0" w:space="0" w:color="auto"/>
            <w:bottom w:val="none" w:sz="0" w:space="0" w:color="auto"/>
            <w:right w:val="none" w:sz="0" w:space="0" w:color="auto"/>
          </w:divBdr>
        </w:div>
        <w:div w:id="1696997957">
          <w:marLeft w:val="480"/>
          <w:marRight w:val="0"/>
          <w:marTop w:val="0"/>
          <w:marBottom w:val="0"/>
          <w:divBdr>
            <w:top w:val="none" w:sz="0" w:space="0" w:color="auto"/>
            <w:left w:val="none" w:sz="0" w:space="0" w:color="auto"/>
            <w:bottom w:val="none" w:sz="0" w:space="0" w:color="auto"/>
            <w:right w:val="none" w:sz="0" w:space="0" w:color="auto"/>
          </w:divBdr>
        </w:div>
        <w:div w:id="954872819">
          <w:marLeft w:val="480"/>
          <w:marRight w:val="0"/>
          <w:marTop w:val="0"/>
          <w:marBottom w:val="0"/>
          <w:divBdr>
            <w:top w:val="none" w:sz="0" w:space="0" w:color="auto"/>
            <w:left w:val="none" w:sz="0" w:space="0" w:color="auto"/>
            <w:bottom w:val="none" w:sz="0" w:space="0" w:color="auto"/>
            <w:right w:val="none" w:sz="0" w:space="0" w:color="auto"/>
          </w:divBdr>
        </w:div>
        <w:div w:id="2081520587">
          <w:marLeft w:val="480"/>
          <w:marRight w:val="0"/>
          <w:marTop w:val="0"/>
          <w:marBottom w:val="0"/>
          <w:divBdr>
            <w:top w:val="none" w:sz="0" w:space="0" w:color="auto"/>
            <w:left w:val="none" w:sz="0" w:space="0" w:color="auto"/>
            <w:bottom w:val="none" w:sz="0" w:space="0" w:color="auto"/>
            <w:right w:val="none" w:sz="0" w:space="0" w:color="auto"/>
          </w:divBdr>
        </w:div>
        <w:div w:id="1251039451">
          <w:marLeft w:val="480"/>
          <w:marRight w:val="0"/>
          <w:marTop w:val="0"/>
          <w:marBottom w:val="0"/>
          <w:divBdr>
            <w:top w:val="none" w:sz="0" w:space="0" w:color="auto"/>
            <w:left w:val="none" w:sz="0" w:space="0" w:color="auto"/>
            <w:bottom w:val="none" w:sz="0" w:space="0" w:color="auto"/>
            <w:right w:val="none" w:sz="0" w:space="0" w:color="auto"/>
          </w:divBdr>
        </w:div>
        <w:div w:id="2013219091">
          <w:marLeft w:val="480"/>
          <w:marRight w:val="0"/>
          <w:marTop w:val="0"/>
          <w:marBottom w:val="0"/>
          <w:divBdr>
            <w:top w:val="none" w:sz="0" w:space="0" w:color="auto"/>
            <w:left w:val="none" w:sz="0" w:space="0" w:color="auto"/>
            <w:bottom w:val="none" w:sz="0" w:space="0" w:color="auto"/>
            <w:right w:val="none" w:sz="0" w:space="0" w:color="auto"/>
          </w:divBdr>
        </w:div>
        <w:div w:id="143203845">
          <w:marLeft w:val="480"/>
          <w:marRight w:val="0"/>
          <w:marTop w:val="0"/>
          <w:marBottom w:val="0"/>
          <w:divBdr>
            <w:top w:val="none" w:sz="0" w:space="0" w:color="auto"/>
            <w:left w:val="none" w:sz="0" w:space="0" w:color="auto"/>
            <w:bottom w:val="none" w:sz="0" w:space="0" w:color="auto"/>
            <w:right w:val="none" w:sz="0" w:space="0" w:color="auto"/>
          </w:divBdr>
        </w:div>
        <w:div w:id="1090663261">
          <w:marLeft w:val="480"/>
          <w:marRight w:val="0"/>
          <w:marTop w:val="0"/>
          <w:marBottom w:val="0"/>
          <w:divBdr>
            <w:top w:val="none" w:sz="0" w:space="0" w:color="auto"/>
            <w:left w:val="none" w:sz="0" w:space="0" w:color="auto"/>
            <w:bottom w:val="none" w:sz="0" w:space="0" w:color="auto"/>
            <w:right w:val="none" w:sz="0" w:space="0" w:color="auto"/>
          </w:divBdr>
        </w:div>
        <w:div w:id="544484097">
          <w:marLeft w:val="480"/>
          <w:marRight w:val="0"/>
          <w:marTop w:val="0"/>
          <w:marBottom w:val="0"/>
          <w:divBdr>
            <w:top w:val="none" w:sz="0" w:space="0" w:color="auto"/>
            <w:left w:val="none" w:sz="0" w:space="0" w:color="auto"/>
            <w:bottom w:val="none" w:sz="0" w:space="0" w:color="auto"/>
            <w:right w:val="none" w:sz="0" w:space="0" w:color="auto"/>
          </w:divBdr>
        </w:div>
        <w:div w:id="1660579613">
          <w:marLeft w:val="480"/>
          <w:marRight w:val="0"/>
          <w:marTop w:val="0"/>
          <w:marBottom w:val="0"/>
          <w:divBdr>
            <w:top w:val="none" w:sz="0" w:space="0" w:color="auto"/>
            <w:left w:val="none" w:sz="0" w:space="0" w:color="auto"/>
            <w:bottom w:val="none" w:sz="0" w:space="0" w:color="auto"/>
            <w:right w:val="none" w:sz="0" w:space="0" w:color="auto"/>
          </w:divBdr>
        </w:div>
        <w:div w:id="1721318794">
          <w:marLeft w:val="480"/>
          <w:marRight w:val="0"/>
          <w:marTop w:val="0"/>
          <w:marBottom w:val="0"/>
          <w:divBdr>
            <w:top w:val="none" w:sz="0" w:space="0" w:color="auto"/>
            <w:left w:val="none" w:sz="0" w:space="0" w:color="auto"/>
            <w:bottom w:val="none" w:sz="0" w:space="0" w:color="auto"/>
            <w:right w:val="none" w:sz="0" w:space="0" w:color="auto"/>
          </w:divBdr>
        </w:div>
        <w:div w:id="1646082704">
          <w:marLeft w:val="480"/>
          <w:marRight w:val="0"/>
          <w:marTop w:val="0"/>
          <w:marBottom w:val="0"/>
          <w:divBdr>
            <w:top w:val="none" w:sz="0" w:space="0" w:color="auto"/>
            <w:left w:val="none" w:sz="0" w:space="0" w:color="auto"/>
            <w:bottom w:val="none" w:sz="0" w:space="0" w:color="auto"/>
            <w:right w:val="none" w:sz="0" w:space="0" w:color="auto"/>
          </w:divBdr>
        </w:div>
        <w:div w:id="909383503">
          <w:marLeft w:val="480"/>
          <w:marRight w:val="0"/>
          <w:marTop w:val="0"/>
          <w:marBottom w:val="0"/>
          <w:divBdr>
            <w:top w:val="none" w:sz="0" w:space="0" w:color="auto"/>
            <w:left w:val="none" w:sz="0" w:space="0" w:color="auto"/>
            <w:bottom w:val="none" w:sz="0" w:space="0" w:color="auto"/>
            <w:right w:val="none" w:sz="0" w:space="0" w:color="auto"/>
          </w:divBdr>
        </w:div>
        <w:div w:id="1310211152">
          <w:marLeft w:val="480"/>
          <w:marRight w:val="0"/>
          <w:marTop w:val="0"/>
          <w:marBottom w:val="0"/>
          <w:divBdr>
            <w:top w:val="none" w:sz="0" w:space="0" w:color="auto"/>
            <w:left w:val="none" w:sz="0" w:space="0" w:color="auto"/>
            <w:bottom w:val="none" w:sz="0" w:space="0" w:color="auto"/>
            <w:right w:val="none" w:sz="0" w:space="0" w:color="auto"/>
          </w:divBdr>
        </w:div>
        <w:div w:id="1339500439">
          <w:marLeft w:val="480"/>
          <w:marRight w:val="0"/>
          <w:marTop w:val="0"/>
          <w:marBottom w:val="0"/>
          <w:divBdr>
            <w:top w:val="none" w:sz="0" w:space="0" w:color="auto"/>
            <w:left w:val="none" w:sz="0" w:space="0" w:color="auto"/>
            <w:bottom w:val="none" w:sz="0" w:space="0" w:color="auto"/>
            <w:right w:val="none" w:sz="0" w:space="0" w:color="auto"/>
          </w:divBdr>
        </w:div>
        <w:div w:id="1500806971">
          <w:marLeft w:val="480"/>
          <w:marRight w:val="0"/>
          <w:marTop w:val="0"/>
          <w:marBottom w:val="0"/>
          <w:divBdr>
            <w:top w:val="none" w:sz="0" w:space="0" w:color="auto"/>
            <w:left w:val="none" w:sz="0" w:space="0" w:color="auto"/>
            <w:bottom w:val="none" w:sz="0" w:space="0" w:color="auto"/>
            <w:right w:val="none" w:sz="0" w:space="0" w:color="auto"/>
          </w:divBdr>
        </w:div>
        <w:div w:id="546648378">
          <w:marLeft w:val="480"/>
          <w:marRight w:val="0"/>
          <w:marTop w:val="0"/>
          <w:marBottom w:val="0"/>
          <w:divBdr>
            <w:top w:val="none" w:sz="0" w:space="0" w:color="auto"/>
            <w:left w:val="none" w:sz="0" w:space="0" w:color="auto"/>
            <w:bottom w:val="none" w:sz="0" w:space="0" w:color="auto"/>
            <w:right w:val="none" w:sz="0" w:space="0" w:color="auto"/>
          </w:divBdr>
        </w:div>
        <w:div w:id="198782865">
          <w:marLeft w:val="480"/>
          <w:marRight w:val="0"/>
          <w:marTop w:val="0"/>
          <w:marBottom w:val="0"/>
          <w:divBdr>
            <w:top w:val="none" w:sz="0" w:space="0" w:color="auto"/>
            <w:left w:val="none" w:sz="0" w:space="0" w:color="auto"/>
            <w:bottom w:val="none" w:sz="0" w:space="0" w:color="auto"/>
            <w:right w:val="none" w:sz="0" w:space="0" w:color="auto"/>
          </w:divBdr>
        </w:div>
        <w:div w:id="1383292851">
          <w:marLeft w:val="480"/>
          <w:marRight w:val="0"/>
          <w:marTop w:val="0"/>
          <w:marBottom w:val="0"/>
          <w:divBdr>
            <w:top w:val="none" w:sz="0" w:space="0" w:color="auto"/>
            <w:left w:val="none" w:sz="0" w:space="0" w:color="auto"/>
            <w:bottom w:val="none" w:sz="0" w:space="0" w:color="auto"/>
            <w:right w:val="none" w:sz="0" w:space="0" w:color="auto"/>
          </w:divBdr>
        </w:div>
        <w:div w:id="78212961">
          <w:marLeft w:val="480"/>
          <w:marRight w:val="0"/>
          <w:marTop w:val="0"/>
          <w:marBottom w:val="0"/>
          <w:divBdr>
            <w:top w:val="none" w:sz="0" w:space="0" w:color="auto"/>
            <w:left w:val="none" w:sz="0" w:space="0" w:color="auto"/>
            <w:bottom w:val="none" w:sz="0" w:space="0" w:color="auto"/>
            <w:right w:val="none" w:sz="0" w:space="0" w:color="auto"/>
          </w:divBdr>
        </w:div>
        <w:div w:id="330957006">
          <w:marLeft w:val="480"/>
          <w:marRight w:val="0"/>
          <w:marTop w:val="0"/>
          <w:marBottom w:val="0"/>
          <w:divBdr>
            <w:top w:val="none" w:sz="0" w:space="0" w:color="auto"/>
            <w:left w:val="none" w:sz="0" w:space="0" w:color="auto"/>
            <w:bottom w:val="none" w:sz="0" w:space="0" w:color="auto"/>
            <w:right w:val="none" w:sz="0" w:space="0" w:color="auto"/>
          </w:divBdr>
        </w:div>
        <w:div w:id="1941254792">
          <w:marLeft w:val="480"/>
          <w:marRight w:val="0"/>
          <w:marTop w:val="0"/>
          <w:marBottom w:val="0"/>
          <w:divBdr>
            <w:top w:val="none" w:sz="0" w:space="0" w:color="auto"/>
            <w:left w:val="none" w:sz="0" w:space="0" w:color="auto"/>
            <w:bottom w:val="none" w:sz="0" w:space="0" w:color="auto"/>
            <w:right w:val="none" w:sz="0" w:space="0" w:color="auto"/>
          </w:divBdr>
        </w:div>
        <w:div w:id="368578495">
          <w:marLeft w:val="480"/>
          <w:marRight w:val="0"/>
          <w:marTop w:val="0"/>
          <w:marBottom w:val="0"/>
          <w:divBdr>
            <w:top w:val="none" w:sz="0" w:space="0" w:color="auto"/>
            <w:left w:val="none" w:sz="0" w:space="0" w:color="auto"/>
            <w:bottom w:val="none" w:sz="0" w:space="0" w:color="auto"/>
            <w:right w:val="none" w:sz="0" w:space="0" w:color="auto"/>
          </w:divBdr>
        </w:div>
        <w:div w:id="226501167">
          <w:marLeft w:val="480"/>
          <w:marRight w:val="0"/>
          <w:marTop w:val="0"/>
          <w:marBottom w:val="0"/>
          <w:divBdr>
            <w:top w:val="none" w:sz="0" w:space="0" w:color="auto"/>
            <w:left w:val="none" w:sz="0" w:space="0" w:color="auto"/>
            <w:bottom w:val="none" w:sz="0" w:space="0" w:color="auto"/>
            <w:right w:val="none" w:sz="0" w:space="0" w:color="auto"/>
          </w:divBdr>
        </w:div>
        <w:div w:id="1941911672">
          <w:marLeft w:val="480"/>
          <w:marRight w:val="0"/>
          <w:marTop w:val="0"/>
          <w:marBottom w:val="0"/>
          <w:divBdr>
            <w:top w:val="none" w:sz="0" w:space="0" w:color="auto"/>
            <w:left w:val="none" w:sz="0" w:space="0" w:color="auto"/>
            <w:bottom w:val="none" w:sz="0" w:space="0" w:color="auto"/>
            <w:right w:val="none" w:sz="0" w:space="0" w:color="auto"/>
          </w:divBdr>
        </w:div>
        <w:div w:id="2059665625">
          <w:marLeft w:val="480"/>
          <w:marRight w:val="0"/>
          <w:marTop w:val="0"/>
          <w:marBottom w:val="0"/>
          <w:divBdr>
            <w:top w:val="none" w:sz="0" w:space="0" w:color="auto"/>
            <w:left w:val="none" w:sz="0" w:space="0" w:color="auto"/>
            <w:bottom w:val="none" w:sz="0" w:space="0" w:color="auto"/>
            <w:right w:val="none" w:sz="0" w:space="0" w:color="auto"/>
          </w:divBdr>
        </w:div>
        <w:div w:id="202326819">
          <w:marLeft w:val="480"/>
          <w:marRight w:val="0"/>
          <w:marTop w:val="0"/>
          <w:marBottom w:val="0"/>
          <w:divBdr>
            <w:top w:val="none" w:sz="0" w:space="0" w:color="auto"/>
            <w:left w:val="none" w:sz="0" w:space="0" w:color="auto"/>
            <w:bottom w:val="none" w:sz="0" w:space="0" w:color="auto"/>
            <w:right w:val="none" w:sz="0" w:space="0" w:color="auto"/>
          </w:divBdr>
        </w:div>
        <w:div w:id="799155309">
          <w:marLeft w:val="480"/>
          <w:marRight w:val="0"/>
          <w:marTop w:val="0"/>
          <w:marBottom w:val="0"/>
          <w:divBdr>
            <w:top w:val="none" w:sz="0" w:space="0" w:color="auto"/>
            <w:left w:val="none" w:sz="0" w:space="0" w:color="auto"/>
            <w:bottom w:val="none" w:sz="0" w:space="0" w:color="auto"/>
            <w:right w:val="none" w:sz="0" w:space="0" w:color="auto"/>
          </w:divBdr>
        </w:div>
        <w:div w:id="1952587522">
          <w:marLeft w:val="480"/>
          <w:marRight w:val="0"/>
          <w:marTop w:val="0"/>
          <w:marBottom w:val="0"/>
          <w:divBdr>
            <w:top w:val="none" w:sz="0" w:space="0" w:color="auto"/>
            <w:left w:val="none" w:sz="0" w:space="0" w:color="auto"/>
            <w:bottom w:val="none" w:sz="0" w:space="0" w:color="auto"/>
            <w:right w:val="none" w:sz="0" w:space="0" w:color="auto"/>
          </w:divBdr>
        </w:div>
        <w:div w:id="705984042">
          <w:marLeft w:val="480"/>
          <w:marRight w:val="0"/>
          <w:marTop w:val="0"/>
          <w:marBottom w:val="0"/>
          <w:divBdr>
            <w:top w:val="none" w:sz="0" w:space="0" w:color="auto"/>
            <w:left w:val="none" w:sz="0" w:space="0" w:color="auto"/>
            <w:bottom w:val="none" w:sz="0" w:space="0" w:color="auto"/>
            <w:right w:val="none" w:sz="0" w:space="0" w:color="auto"/>
          </w:divBdr>
        </w:div>
        <w:div w:id="1405378517">
          <w:marLeft w:val="480"/>
          <w:marRight w:val="0"/>
          <w:marTop w:val="0"/>
          <w:marBottom w:val="0"/>
          <w:divBdr>
            <w:top w:val="none" w:sz="0" w:space="0" w:color="auto"/>
            <w:left w:val="none" w:sz="0" w:space="0" w:color="auto"/>
            <w:bottom w:val="none" w:sz="0" w:space="0" w:color="auto"/>
            <w:right w:val="none" w:sz="0" w:space="0" w:color="auto"/>
          </w:divBdr>
        </w:div>
        <w:div w:id="19361416">
          <w:marLeft w:val="480"/>
          <w:marRight w:val="0"/>
          <w:marTop w:val="0"/>
          <w:marBottom w:val="0"/>
          <w:divBdr>
            <w:top w:val="none" w:sz="0" w:space="0" w:color="auto"/>
            <w:left w:val="none" w:sz="0" w:space="0" w:color="auto"/>
            <w:bottom w:val="none" w:sz="0" w:space="0" w:color="auto"/>
            <w:right w:val="none" w:sz="0" w:space="0" w:color="auto"/>
          </w:divBdr>
        </w:div>
        <w:div w:id="99768012">
          <w:marLeft w:val="480"/>
          <w:marRight w:val="0"/>
          <w:marTop w:val="0"/>
          <w:marBottom w:val="0"/>
          <w:divBdr>
            <w:top w:val="none" w:sz="0" w:space="0" w:color="auto"/>
            <w:left w:val="none" w:sz="0" w:space="0" w:color="auto"/>
            <w:bottom w:val="none" w:sz="0" w:space="0" w:color="auto"/>
            <w:right w:val="none" w:sz="0" w:space="0" w:color="auto"/>
          </w:divBdr>
        </w:div>
        <w:div w:id="1275383">
          <w:marLeft w:val="480"/>
          <w:marRight w:val="0"/>
          <w:marTop w:val="0"/>
          <w:marBottom w:val="0"/>
          <w:divBdr>
            <w:top w:val="none" w:sz="0" w:space="0" w:color="auto"/>
            <w:left w:val="none" w:sz="0" w:space="0" w:color="auto"/>
            <w:bottom w:val="none" w:sz="0" w:space="0" w:color="auto"/>
            <w:right w:val="none" w:sz="0" w:space="0" w:color="auto"/>
          </w:divBdr>
        </w:div>
        <w:div w:id="963344498">
          <w:marLeft w:val="480"/>
          <w:marRight w:val="0"/>
          <w:marTop w:val="0"/>
          <w:marBottom w:val="0"/>
          <w:divBdr>
            <w:top w:val="none" w:sz="0" w:space="0" w:color="auto"/>
            <w:left w:val="none" w:sz="0" w:space="0" w:color="auto"/>
            <w:bottom w:val="none" w:sz="0" w:space="0" w:color="auto"/>
            <w:right w:val="none" w:sz="0" w:space="0" w:color="auto"/>
          </w:divBdr>
        </w:div>
        <w:div w:id="1483543379">
          <w:marLeft w:val="480"/>
          <w:marRight w:val="0"/>
          <w:marTop w:val="0"/>
          <w:marBottom w:val="0"/>
          <w:divBdr>
            <w:top w:val="none" w:sz="0" w:space="0" w:color="auto"/>
            <w:left w:val="none" w:sz="0" w:space="0" w:color="auto"/>
            <w:bottom w:val="none" w:sz="0" w:space="0" w:color="auto"/>
            <w:right w:val="none" w:sz="0" w:space="0" w:color="auto"/>
          </w:divBdr>
        </w:div>
        <w:div w:id="1852572857">
          <w:marLeft w:val="480"/>
          <w:marRight w:val="0"/>
          <w:marTop w:val="0"/>
          <w:marBottom w:val="0"/>
          <w:divBdr>
            <w:top w:val="none" w:sz="0" w:space="0" w:color="auto"/>
            <w:left w:val="none" w:sz="0" w:space="0" w:color="auto"/>
            <w:bottom w:val="none" w:sz="0" w:space="0" w:color="auto"/>
            <w:right w:val="none" w:sz="0" w:space="0" w:color="auto"/>
          </w:divBdr>
        </w:div>
        <w:div w:id="840504405">
          <w:marLeft w:val="480"/>
          <w:marRight w:val="0"/>
          <w:marTop w:val="0"/>
          <w:marBottom w:val="0"/>
          <w:divBdr>
            <w:top w:val="none" w:sz="0" w:space="0" w:color="auto"/>
            <w:left w:val="none" w:sz="0" w:space="0" w:color="auto"/>
            <w:bottom w:val="none" w:sz="0" w:space="0" w:color="auto"/>
            <w:right w:val="none" w:sz="0" w:space="0" w:color="auto"/>
          </w:divBdr>
        </w:div>
        <w:div w:id="2104721247">
          <w:marLeft w:val="480"/>
          <w:marRight w:val="0"/>
          <w:marTop w:val="0"/>
          <w:marBottom w:val="0"/>
          <w:divBdr>
            <w:top w:val="none" w:sz="0" w:space="0" w:color="auto"/>
            <w:left w:val="none" w:sz="0" w:space="0" w:color="auto"/>
            <w:bottom w:val="none" w:sz="0" w:space="0" w:color="auto"/>
            <w:right w:val="none" w:sz="0" w:space="0" w:color="auto"/>
          </w:divBdr>
        </w:div>
        <w:div w:id="34548959">
          <w:marLeft w:val="480"/>
          <w:marRight w:val="0"/>
          <w:marTop w:val="0"/>
          <w:marBottom w:val="0"/>
          <w:divBdr>
            <w:top w:val="none" w:sz="0" w:space="0" w:color="auto"/>
            <w:left w:val="none" w:sz="0" w:space="0" w:color="auto"/>
            <w:bottom w:val="none" w:sz="0" w:space="0" w:color="auto"/>
            <w:right w:val="none" w:sz="0" w:space="0" w:color="auto"/>
          </w:divBdr>
        </w:div>
        <w:div w:id="248009269">
          <w:marLeft w:val="480"/>
          <w:marRight w:val="0"/>
          <w:marTop w:val="0"/>
          <w:marBottom w:val="0"/>
          <w:divBdr>
            <w:top w:val="none" w:sz="0" w:space="0" w:color="auto"/>
            <w:left w:val="none" w:sz="0" w:space="0" w:color="auto"/>
            <w:bottom w:val="none" w:sz="0" w:space="0" w:color="auto"/>
            <w:right w:val="none" w:sz="0" w:space="0" w:color="auto"/>
          </w:divBdr>
        </w:div>
        <w:div w:id="1554000578">
          <w:marLeft w:val="480"/>
          <w:marRight w:val="0"/>
          <w:marTop w:val="0"/>
          <w:marBottom w:val="0"/>
          <w:divBdr>
            <w:top w:val="none" w:sz="0" w:space="0" w:color="auto"/>
            <w:left w:val="none" w:sz="0" w:space="0" w:color="auto"/>
            <w:bottom w:val="none" w:sz="0" w:space="0" w:color="auto"/>
            <w:right w:val="none" w:sz="0" w:space="0" w:color="auto"/>
          </w:divBdr>
        </w:div>
        <w:div w:id="1923568568">
          <w:marLeft w:val="480"/>
          <w:marRight w:val="0"/>
          <w:marTop w:val="0"/>
          <w:marBottom w:val="0"/>
          <w:divBdr>
            <w:top w:val="none" w:sz="0" w:space="0" w:color="auto"/>
            <w:left w:val="none" w:sz="0" w:space="0" w:color="auto"/>
            <w:bottom w:val="none" w:sz="0" w:space="0" w:color="auto"/>
            <w:right w:val="none" w:sz="0" w:space="0" w:color="auto"/>
          </w:divBdr>
        </w:div>
        <w:div w:id="1634864928">
          <w:marLeft w:val="480"/>
          <w:marRight w:val="0"/>
          <w:marTop w:val="0"/>
          <w:marBottom w:val="0"/>
          <w:divBdr>
            <w:top w:val="none" w:sz="0" w:space="0" w:color="auto"/>
            <w:left w:val="none" w:sz="0" w:space="0" w:color="auto"/>
            <w:bottom w:val="none" w:sz="0" w:space="0" w:color="auto"/>
            <w:right w:val="none" w:sz="0" w:space="0" w:color="auto"/>
          </w:divBdr>
        </w:div>
        <w:div w:id="1488740620">
          <w:marLeft w:val="480"/>
          <w:marRight w:val="0"/>
          <w:marTop w:val="0"/>
          <w:marBottom w:val="0"/>
          <w:divBdr>
            <w:top w:val="none" w:sz="0" w:space="0" w:color="auto"/>
            <w:left w:val="none" w:sz="0" w:space="0" w:color="auto"/>
            <w:bottom w:val="none" w:sz="0" w:space="0" w:color="auto"/>
            <w:right w:val="none" w:sz="0" w:space="0" w:color="auto"/>
          </w:divBdr>
        </w:div>
        <w:div w:id="811365049">
          <w:marLeft w:val="480"/>
          <w:marRight w:val="0"/>
          <w:marTop w:val="0"/>
          <w:marBottom w:val="0"/>
          <w:divBdr>
            <w:top w:val="none" w:sz="0" w:space="0" w:color="auto"/>
            <w:left w:val="none" w:sz="0" w:space="0" w:color="auto"/>
            <w:bottom w:val="none" w:sz="0" w:space="0" w:color="auto"/>
            <w:right w:val="none" w:sz="0" w:space="0" w:color="auto"/>
          </w:divBdr>
        </w:div>
        <w:div w:id="1322586505">
          <w:marLeft w:val="480"/>
          <w:marRight w:val="0"/>
          <w:marTop w:val="0"/>
          <w:marBottom w:val="0"/>
          <w:divBdr>
            <w:top w:val="none" w:sz="0" w:space="0" w:color="auto"/>
            <w:left w:val="none" w:sz="0" w:space="0" w:color="auto"/>
            <w:bottom w:val="none" w:sz="0" w:space="0" w:color="auto"/>
            <w:right w:val="none" w:sz="0" w:space="0" w:color="auto"/>
          </w:divBdr>
        </w:div>
        <w:div w:id="1066144596">
          <w:marLeft w:val="480"/>
          <w:marRight w:val="0"/>
          <w:marTop w:val="0"/>
          <w:marBottom w:val="0"/>
          <w:divBdr>
            <w:top w:val="none" w:sz="0" w:space="0" w:color="auto"/>
            <w:left w:val="none" w:sz="0" w:space="0" w:color="auto"/>
            <w:bottom w:val="none" w:sz="0" w:space="0" w:color="auto"/>
            <w:right w:val="none" w:sz="0" w:space="0" w:color="auto"/>
          </w:divBdr>
        </w:div>
        <w:div w:id="280697244">
          <w:marLeft w:val="480"/>
          <w:marRight w:val="0"/>
          <w:marTop w:val="0"/>
          <w:marBottom w:val="0"/>
          <w:divBdr>
            <w:top w:val="none" w:sz="0" w:space="0" w:color="auto"/>
            <w:left w:val="none" w:sz="0" w:space="0" w:color="auto"/>
            <w:bottom w:val="none" w:sz="0" w:space="0" w:color="auto"/>
            <w:right w:val="none" w:sz="0" w:space="0" w:color="auto"/>
          </w:divBdr>
        </w:div>
        <w:div w:id="124007150">
          <w:marLeft w:val="480"/>
          <w:marRight w:val="0"/>
          <w:marTop w:val="0"/>
          <w:marBottom w:val="0"/>
          <w:divBdr>
            <w:top w:val="none" w:sz="0" w:space="0" w:color="auto"/>
            <w:left w:val="none" w:sz="0" w:space="0" w:color="auto"/>
            <w:bottom w:val="none" w:sz="0" w:space="0" w:color="auto"/>
            <w:right w:val="none" w:sz="0" w:space="0" w:color="auto"/>
          </w:divBdr>
        </w:div>
        <w:div w:id="1643004677">
          <w:marLeft w:val="480"/>
          <w:marRight w:val="0"/>
          <w:marTop w:val="0"/>
          <w:marBottom w:val="0"/>
          <w:divBdr>
            <w:top w:val="none" w:sz="0" w:space="0" w:color="auto"/>
            <w:left w:val="none" w:sz="0" w:space="0" w:color="auto"/>
            <w:bottom w:val="none" w:sz="0" w:space="0" w:color="auto"/>
            <w:right w:val="none" w:sz="0" w:space="0" w:color="auto"/>
          </w:divBdr>
        </w:div>
        <w:div w:id="914701597">
          <w:marLeft w:val="480"/>
          <w:marRight w:val="0"/>
          <w:marTop w:val="0"/>
          <w:marBottom w:val="0"/>
          <w:divBdr>
            <w:top w:val="none" w:sz="0" w:space="0" w:color="auto"/>
            <w:left w:val="none" w:sz="0" w:space="0" w:color="auto"/>
            <w:bottom w:val="none" w:sz="0" w:space="0" w:color="auto"/>
            <w:right w:val="none" w:sz="0" w:space="0" w:color="auto"/>
          </w:divBdr>
        </w:div>
        <w:div w:id="382481673">
          <w:marLeft w:val="480"/>
          <w:marRight w:val="0"/>
          <w:marTop w:val="0"/>
          <w:marBottom w:val="0"/>
          <w:divBdr>
            <w:top w:val="none" w:sz="0" w:space="0" w:color="auto"/>
            <w:left w:val="none" w:sz="0" w:space="0" w:color="auto"/>
            <w:bottom w:val="none" w:sz="0" w:space="0" w:color="auto"/>
            <w:right w:val="none" w:sz="0" w:space="0" w:color="auto"/>
          </w:divBdr>
        </w:div>
        <w:div w:id="713501827">
          <w:marLeft w:val="480"/>
          <w:marRight w:val="0"/>
          <w:marTop w:val="0"/>
          <w:marBottom w:val="0"/>
          <w:divBdr>
            <w:top w:val="none" w:sz="0" w:space="0" w:color="auto"/>
            <w:left w:val="none" w:sz="0" w:space="0" w:color="auto"/>
            <w:bottom w:val="none" w:sz="0" w:space="0" w:color="auto"/>
            <w:right w:val="none" w:sz="0" w:space="0" w:color="auto"/>
          </w:divBdr>
        </w:div>
        <w:div w:id="946548615">
          <w:marLeft w:val="480"/>
          <w:marRight w:val="0"/>
          <w:marTop w:val="0"/>
          <w:marBottom w:val="0"/>
          <w:divBdr>
            <w:top w:val="none" w:sz="0" w:space="0" w:color="auto"/>
            <w:left w:val="none" w:sz="0" w:space="0" w:color="auto"/>
            <w:bottom w:val="none" w:sz="0" w:space="0" w:color="auto"/>
            <w:right w:val="none" w:sz="0" w:space="0" w:color="auto"/>
          </w:divBdr>
        </w:div>
        <w:div w:id="1633051908">
          <w:marLeft w:val="480"/>
          <w:marRight w:val="0"/>
          <w:marTop w:val="0"/>
          <w:marBottom w:val="0"/>
          <w:divBdr>
            <w:top w:val="none" w:sz="0" w:space="0" w:color="auto"/>
            <w:left w:val="none" w:sz="0" w:space="0" w:color="auto"/>
            <w:bottom w:val="none" w:sz="0" w:space="0" w:color="auto"/>
            <w:right w:val="none" w:sz="0" w:space="0" w:color="auto"/>
          </w:divBdr>
        </w:div>
        <w:div w:id="1984386679">
          <w:marLeft w:val="480"/>
          <w:marRight w:val="0"/>
          <w:marTop w:val="0"/>
          <w:marBottom w:val="0"/>
          <w:divBdr>
            <w:top w:val="none" w:sz="0" w:space="0" w:color="auto"/>
            <w:left w:val="none" w:sz="0" w:space="0" w:color="auto"/>
            <w:bottom w:val="none" w:sz="0" w:space="0" w:color="auto"/>
            <w:right w:val="none" w:sz="0" w:space="0" w:color="auto"/>
          </w:divBdr>
        </w:div>
        <w:div w:id="919022324">
          <w:marLeft w:val="480"/>
          <w:marRight w:val="0"/>
          <w:marTop w:val="0"/>
          <w:marBottom w:val="0"/>
          <w:divBdr>
            <w:top w:val="none" w:sz="0" w:space="0" w:color="auto"/>
            <w:left w:val="none" w:sz="0" w:space="0" w:color="auto"/>
            <w:bottom w:val="none" w:sz="0" w:space="0" w:color="auto"/>
            <w:right w:val="none" w:sz="0" w:space="0" w:color="auto"/>
          </w:divBdr>
        </w:div>
        <w:div w:id="1454783645">
          <w:marLeft w:val="480"/>
          <w:marRight w:val="0"/>
          <w:marTop w:val="0"/>
          <w:marBottom w:val="0"/>
          <w:divBdr>
            <w:top w:val="none" w:sz="0" w:space="0" w:color="auto"/>
            <w:left w:val="none" w:sz="0" w:space="0" w:color="auto"/>
            <w:bottom w:val="none" w:sz="0" w:space="0" w:color="auto"/>
            <w:right w:val="none" w:sz="0" w:space="0" w:color="auto"/>
          </w:divBdr>
        </w:div>
        <w:div w:id="2051875477">
          <w:marLeft w:val="480"/>
          <w:marRight w:val="0"/>
          <w:marTop w:val="0"/>
          <w:marBottom w:val="0"/>
          <w:divBdr>
            <w:top w:val="none" w:sz="0" w:space="0" w:color="auto"/>
            <w:left w:val="none" w:sz="0" w:space="0" w:color="auto"/>
            <w:bottom w:val="none" w:sz="0" w:space="0" w:color="auto"/>
            <w:right w:val="none" w:sz="0" w:space="0" w:color="auto"/>
          </w:divBdr>
        </w:div>
        <w:div w:id="1366561320">
          <w:marLeft w:val="480"/>
          <w:marRight w:val="0"/>
          <w:marTop w:val="0"/>
          <w:marBottom w:val="0"/>
          <w:divBdr>
            <w:top w:val="none" w:sz="0" w:space="0" w:color="auto"/>
            <w:left w:val="none" w:sz="0" w:space="0" w:color="auto"/>
            <w:bottom w:val="none" w:sz="0" w:space="0" w:color="auto"/>
            <w:right w:val="none" w:sz="0" w:space="0" w:color="auto"/>
          </w:divBdr>
        </w:div>
        <w:div w:id="376051032">
          <w:marLeft w:val="480"/>
          <w:marRight w:val="0"/>
          <w:marTop w:val="0"/>
          <w:marBottom w:val="0"/>
          <w:divBdr>
            <w:top w:val="none" w:sz="0" w:space="0" w:color="auto"/>
            <w:left w:val="none" w:sz="0" w:space="0" w:color="auto"/>
            <w:bottom w:val="none" w:sz="0" w:space="0" w:color="auto"/>
            <w:right w:val="none" w:sz="0" w:space="0" w:color="auto"/>
          </w:divBdr>
        </w:div>
        <w:div w:id="1833445832">
          <w:marLeft w:val="480"/>
          <w:marRight w:val="0"/>
          <w:marTop w:val="0"/>
          <w:marBottom w:val="0"/>
          <w:divBdr>
            <w:top w:val="none" w:sz="0" w:space="0" w:color="auto"/>
            <w:left w:val="none" w:sz="0" w:space="0" w:color="auto"/>
            <w:bottom w:val="none" w:sz="0" w:space="0" w:color="auto"/>
            <w:right w:val="none" w:sz="0" w:space="0" w:color="auto"/>
          </w:divBdr>
        </w:div>
        <w:div w:id="2125419481">
          <w:marLeft w:val="480"/>
          <w:marRight w:val="0"/>
          <w:marTop w:val="0"/>
          <w:marBottom w:val="0"/>
          <w:divBdr>
            <w:top w:val="none" w:sz="0" w:space="0" w:color="auto"/>
            <w:left w:val="none" w:sz="0" w:space="0" w:color="auto"/>
            <w:bottom w:val="none" w:sz="0" w:space="0" w:color="auto"/>
            <w:right w:val="none" w:sz="0" w:space="0" w:color="auto"/>
          </w:divBdr>
        </w:div>
        <w:div w:id="1038315602">
          <w:marLeft w:val="480"/>
          <w:marRight w:val="0"/>
          <w:marTop w:val="0"/>
          <w:marBottom w:val="0"/>
          <w:divBdr>
            <w:top w:val="none" w:sz="0" w:space="0" w:color="auto"/>
            <w:left w:val="none" w:sz="0" w:space="0" w:color="auto"/>
            <w:bottom w:val="none" w:sz="0" w:space="0" w:color="auto"/>
            <w:right w:val="none" w:sz="0" w:space="0" w:color="auto"/>
          </w:divBdr>
        </w:div>
        <w:div w:id="857504244">
          <w:marLeft w:val="480"/>
          <w:marRight w:val="0"/>
          <w:marTop w:val="0"/>
          <w:marBottom w:val="0"/>
          <w:divBdr>
            <w:top w:val="none" w:sz="0" w:space="0" w:color="auto"/>
            <w:left w:val="none" w:sz="0" w:space="0" w:color="auto"/>
            <w:bottom w:val="none" w:sz="0" w:space="0" w:color="auto"/>
            <w:right w:val="none" w:sz="0" w:space="0" w:color="auto"/>
          </w:divBdr>
        </w:div>
        <w:div w:id="1145584304">
          <w:marLeft w:val="480"/>
          <w:marRight w:val="0"/>
          <w:marTop w:val="0"/>
          <w:marBottom w:val="0"/>
          <w:divBdr>
            <w:top w:val="none" w:sz="0" w:space="0" w:color="auto"/>
            <w:left w:val="none" w:sz="0" w:space="0" w:color="auto"/>
            <w:bottom w:val="none" w:sz="0" w:space="0" w:color="auto"/>
            <w:right w:val="none" w:sz="0" w:space="0" w:color="auto"/>
          </w:divBdr>
        </w:div>
        <w:div w:id="499925918">
          <w:marLeft w:val="480"/>
          <w:marRight w:val="0"/>
          <w:marTop w:val="0"/>
          <w:marBottom w:val="0"/>
          <w:divBdr>
            <w:top w:val="none" w:sz="0" w:space="0" w:color="auto"/>
            <w:left w:val="none" w:sz="0" w:space="0" w:color="auto"/>
            <w:bottom w:val="none" w:sz="0" w:space="0" w:color="auto"/>
            <w:right w:val="none" w:sz="0" w:space="0" w:color="auto"/>
          </w:divBdr>
        </w:div>
        <w:div w:id="318196270">
          <w:marLeft w:val="480"/>
          <w:marRight w:val="0"/>
          <w:marTop w:val="0"/>
          <w:marBottom w:val="0"/>
          <w:divBdr>
            <w:top w:val="none" w:sz="0" w:space="0" w:color="auto"/>
            <w:left w:val="none" w:sz="0" w:space="0" w:color="auto"/>
            <w:bottom w:val="none" w:sz="0" w:space="0" w:color="auto"/>
            <w:right w:val="none" w:sz="0" w:space="0" w:color="auto"/>
          </w:divBdr>
        </w:div>
        <w:div w:id="1489710846">
          <w:marLeft w:val="480"/>
          <w:marRight w:val="0"/>
          <w:marTop w:val="0"/>
          <w:marBottom w:val="0"/>
          <w:divBdr>
            <w:top w:val="none" w:sz="0" w:space="0" w:color="auto"/>
            <w:left w:val="none" w:sz="0" w:space="0" w:color="auto"/>
            <w:bottom w:val="none" w:sz="0" w:space="0" w:color="auto"/>
            <w:right w:val="none" w:sz="0" w:space="0" w:color="auto"/>
          </w:divBdr>
        </w:div>
        <w:div w:id="1281885533">
          <w:marLeft w:val="480"/>
          <w:marRight w:val="0"/>
          <w:marTop w:val="0"/>
          <w:marBottom w:val="0"/>
          <w:divBdr>
            <w:top w:val="none" w:sz="0" w:space="0" w:color="auto"/>
            <w:left w:val="none" w:sz="0" w:space="0" w:color="auto"/>
            <w:bottom w:val="none" w:sz="0" w:space="0" w:color="auto"/>
            <w:right w:val="none" w:sz="0" w:space="0" w:color="auto"/>
          </w:divBdr>
        </w:div>
        <w:div w:id="1315135119">
          <w:marLeft w:val="480"/>
          <w:marRight w:val="0"/>
          <w:marTop w:val="0"/>
          <w:marBottom w:val="0"/>
          <w:divBdr>
            <w:top w:val="none" w:sz="0" w:space="0" w:color="auto"/>
            <w:left w:val="none" w:sz="0" w:space="0" w:color="auto"/>
            <w:bottom w:val="none" w:sz="0" w:space="0" w:color="auto"/>
            <w:right w:val="none" w:sz="0" w:space="0" w:color="auto"/>
          </w:divBdr>
        </w:div>
        <w:div w:id="647250846">
          <w:marLeft w:val="480"/>
          <w:marRight w:val="0"/>
          <w:marTop w:val="0"/>
          <w:marBottom w:val="0"/>
          <w:divBdr>
            <w:top w:val="none" w:sz="0" w:space="0" w:color="auto"/>
            <w:left w:val="none" w:sz="0" w:space="0" w:color="auto"/>
            <w:bottom w:val="none" w:sz="0" w:space="0" w:color="auto"/>
            <w:right w:val="none" w:sz="0" w:space="0" w:color="auto"/>
          </w:divBdr>
        </w:div>
        <w:div w:id="667951958">
          <w:marLeft w:val="480"/>
          <w:marRight w:val="0"/>
          <w:marTop w:val="0"/>
          <w:marBottom w:val="0"/>
          <w:divBdr>
            <w:top w:val="none" w:sz="0" w:space="0" w:color="auto"/>
            <w:left w:val="none" w:sz="0" w:space="0" w:color="auto"/>
            <w:bottom w:val="none" w:sz="0" w:space="0" w:color="auto"/>
            <w:right w:val="none" w:sz="0" w:space="0" w:color="auto"/>
          </w:divBdr>
        </w:div>
        <w:div w:id="987251184">
          <w:marLeft w:val="480"/>
          <w:marRight w:val="0"/>
          <w:marTop w:val="0"/>
          <w:marBottom w:val="0"/>
          <w:divBdr>
            <w:top w:val="none" w:sz="0" w:space="0" w:color="auto"/>
            <w:left w:val="none" w:sz="0" w:space="0" w:color="auto"/>
            <w:bottom w:val="none" w:sz="0" w:space="0" w:color="auto"/>
            <w:right w:val="none" w:sz="0" w:space="0" w:color="auto"/>
          </w:divBdr>
        </w:div>
        <w:div w:id="1050035464">
          <w:marLeft w:val="480"/>
          <w:marRight w:val="0"/>
          <w:marTop w:val="0"/>
          <w:marBottom w:val="0"/>
          <w:divBdr>
            <w:top w:val="none" w:sz="0" w:space="0" w:color="auto"/>
            <w:left w:val="none" w:sz="0" w:space="0" w:color="auto"/>
            <w:bottom w:val="none" w:sz="0" w:space="0" w:color="auto"/>
            <w:right w:val="none" w:sz="0" w:space="0" w:color="auto"/>
          </w:divBdr>
        </w:div>
        <w:div w:id="1551654004">
          <w:marLeft w:val="480"/>
          <w:marRight w:val="0"/>
          <w:marTop w:val="0"/>
          <w:marBottom w:val="0"/>
          <w:divBdr>
            <w:top w:val="none" w:sz="0" w:space="0" w:color="auto"/>
            <w:left w:val="none" w:sz="0" w:space="0" w:color="auto"/>
            <w:bottom w:val="none" w:sz="0" w:space="0" w:color="auto"/>
            <w:right w:val="none" w:sz="0" w:space="0" w:color="auto"/>
          </w:divBdr>
        </w:div>
        <w:div w:id="34040354">
          <w:marLeft w:val="480"/>
          <w:marRight w:val="0"/>
          <w:marTop w:val="0"/>
          <w:marBottom w:val="0"/>
          <w:divBdr>
            <w:top w:val="none" w:sz="0" w:space="0" w:color="auto"/>
            <w:left w:val="none" w:sz="0" w:space="0" w:color="auto"/>
            <w:bottom w:val="none" w:sz="0" w:space="0" w:color="auto"/>
            <w:right w:val="none" w:sz="0" w:space="0" w:color="auto"/>
          </w:divBdr>
        </w:div>
        <w:div w:id="1201896003">
          <w:marLeft w:val="480"/>
          <w:marRight w:val="0"/>
          <w:marTop w:val="0"/>
          <w:marBottom w:val="0"/>
          <w:divBdr>
            <w:top w:val="none" w:sz="0" w:space="0" w:color="auto"/>
            <w:left w:val="none" w:sz="0" w:space="0" w:color="auto"/>
            <w:bottom w:val="none" w:sz="0" w:space="0" w:color="auto"/>
            <w:right w:val="none" w:sz="0" w:space="0" w:color="auto"/>
          </w:divBdr>
        </w:div>
        <w:div w:id="419958184">
          <w:marLeft w:val="480"/>
          <w:marRight w:val="0"/>
          <w:marTop w:val="0"/>
          <w:marBottom w:val="0"/>
          <w:divBdr>
            <w:top w:val="none" w:sz="0" w:space="0" w:color="auto"/>
            <w:left w:val="none" w:sz="0" w:space="0" w:color="auto"/>
            <w:bottom w:val="none" w:sz="0" w:space="0" w:color="auto"/>
            <w:right w:val="none" w:sz="0" w:space="0" w:color="auto"/>
          </w:divBdr>
        </w:div>
        <w:div w:id="1631744833">
          <w:marLeft w:val="480"/>
          <w:marRight w:val="0"/>
          <w:marTop w:val="0"/>
          <w:marBottom w:val="0"/>
          <w:divBdr>
            <w:top w:val="none" w:sz="0" w:space="0" w:color="auto"/>
            <w:left w:val="none" w:sz="0" w:space="0" w:color="auto"/>
            <w:bottom w:val="none" w:sz="0" w:space="0" w:color="auto"/>
            <w:right w:val="none" w:sz="0" w:space="0" w:color="auto"/>
          </w:divBdr>
        </w:div>
        <w:div w:id="973296185">
          <w:marLeft w:val="480"/>
          <w:marRight w:val="0"/>
          <w:marTop w:val="0"/>
          <w:marBottom w:val="0"/>
          <w:divBdr>
            <w:top w:val="none" w:sz="0" w:space="0" w:color="auto"/>
            <w:left w:val="none" w:sz="0" w:space="0" w:color="auto"/>
            <w:bottom w:val="none" w:sz="0" w:space="0" w:color="auto"/>
            <w:right w:val="none" w:sz="0" w:space="0" w:color="auto"/>
          </w:divBdr>
        </w:div>
        <w:div w:id="1969361799">
          <w:marLeft w:val="480"/>
          <w:marRight w:val="0"/>
          <w:marTop w:val="0"/>
          <w:marBottom w:val="0"/>
          <w:divBdr>
            <w:top w:val="none" w:sz="0" w:space="0" w:color="auto"/>
            <w:left w:val="none" w:sz="0" w:space="0" w:color="auto"/>
            <w:bottom w:val="none" w:sz="0" w:space="0" w:color="auto"/>
            <w:right w:val="none" w:sz="0" w:space="0" w:color="auto"/>
          </w:divBdr>
        </w:div>
        <w:div w:id="1070545406">
          <w:marLeft w:val="480"/>
          <w:marRight w:val="0"/>
          <w:marTop w:val="0"/>
          <w:marBottom w:val="0"/>
          <w:divBdr>
            <w:top w:val="none" w:sz="0" w:space="0" w:color="auto"/>
            <w:left w:val="none" w:sz="0" w:space="0" w:color="auto"/>
            <w:bottom w:val="none" w:sz="0" w:space="0" w:color="auto"/>
            <w:right w:val="none" w:sz="0" w:space="0" w:color="auto"/>
          </w:divBdr>
        </w:div>
        <w:div w:id="1830439916">
          <w:marLeft w:val="480"/>
          <w:marRight w:val="0"/>
          <w:marTop w:val="0"/>
          <w:marBottom w:val="0"/>
          <w:divBdr>
            <w:top w:val="none" w:sz="0" w:space="0" w:color="auto"/>
            <w:left w:val="none" w:sz="0" w:space="0" w:color="auto"/>
            <w:bottom w:val="none" w:sz="0" w:space="0" w:color="auto"/>
            <w:right w:val="none" w:sz="0" w:space="0" w:color="auto"/>
          </w:divBdr>
        </w:div>
        <w:div w:id="1008942959">
          <w:marLeft w:val="480"/>
          <w:marRight w:val="0"/>
          <w:marTop w:val="0"/>
          <w:marBottom w:val="0"/>
          <w:divBdr>
            <w:top w:val="none" w:sz="0" w:space="0" w:color="auto"/>
            <w:left w:val="none" w:sz="0" w:space="0" w:color="auto"/>
            <w:bottom w:val="none" w:sz="0" w:space="0" w:color="auto"/>
            <w:right w:val="none" w:sz="0" w:space="0" w:color="auto"/>
          </w:divBdr>
        </w:div>
        <w:div w:id="349642861">
          <w:marLeft w:val="480"/>
          <w:marRight w:val="0"/>
          <w:marTop w:val="0"/>
          <w:marBottom w:val="0"/>
          <w:divBdr>
            <w:top w:val="none" w:sz="0" w:space="0" w:color="auto"/>
            <w:left w:val="none" w:sz="0" w:space="0" w:color="auto"/>
            <w:bottom w:val="none" w:sz="0" w:space="0" w:color="auto"/>
            <w:right w:val="none" w:sz="0" w:space="0" w:color="auto"/>
          </w:divBdr>
        </w:div>
        <w:div w:id="157040067">
          <w:marLeft w:val="480"/>
          <w:marRight w:val="0"/>
          <w:marTop w:val="0"/>
          <w:marBottom w:val="0"/>
          <w:divBdr>
            <w:top w:val="none" w:sz="0" w:space="0" w:color="auto"/>
            <w:left w:val="none" w:sz="0" w:space="0" w:color="auto"/>
            <w:bottom w:val="none" w:sz="0" w:space="0" w:color="auto"/>
            <w:right w:val="none" w:sz="0" w:space="0" w:color="auto"/>
          </w:divBdr>
        </w:div>
      </w:divsChild>
    </w:div>
    <w:div w:id="2035687191">
      <w:bodyDiv w:val="1"/>
      <w:marLeft w:val="0"/>
      <w:marRight w:val="0"/>
      <w:marTop w:val="0"/>
      <w:marBottom w:val="0"/>
      <w:divBdr>
        <w:top w:val="none" w:sz="0" w:space="0" w:color="auto"/>
        <w:left w:val="none" w:sz="0" w:space="0" w:color="auto"/>
        <w:bottom w:val="none" w:sz="0" w:space="0" w:color="auto"/>
        <w:right w:val="none" w:sz="0" w:space="0" w:color="auto"/>
      </w:divBdr>
    </w:div>
    <w:div w:id="2035886552">
      <w:bodyDiv w:val="1"/>
      <w:marLeft w:val="0"/>
      <w:marRight w:val="0"/>
      <w:marTop w:val="0"/>
      <w:marBottom w:val="0"/>
      <w:divBdr>
        <w:top w:val="none" w:sz="0" w:space="0" w:color="auto"/>
        <w:left w:val="none" w:sz="0" w:space="0" w:color="auto"/>
        <w:bottom w:val="none" w:sz="0" w:space="0" w:color="auto"/>
        <w:right w:val="none" w:sz="0" w:space="0" w:color="auto"/>
      </w:divBdr>
    </w:div>
    <w:div w:id="2036732419">
      <w:bodyDiv w:val="1"/>
      <w:marLeft w:val="0"/>
      <w:marRight w:val="0"/>
      <w:marTop w:val="0"/>
      <w:marBottom w:val="0"/>
      <w:divBdr>
        <w:top w:val="none" w:sz="0" w:space="0" w:color="auto"/>
        <w:left w:val="none" w:sz="0" w:space="0" w:color="auto"/>
        <w:bottom w:val="none" w:sz="0" w:space="0" w:color="auto"/>
        <w:right w:val="none" w:sz="0" w:space="0" w:color="auto"/>
      </w:divBdr>
    </w:div>
    <w:div w:id="2036996370">
      <w:bodyDiv w:val="1"/>
      <w:marLeft w:val="0"/>
      <w:marRight w:val="0"/>
      <w:marTop w:val="0"/>
      <w:marBottom w:val="0"/>
      <w:divBdr>
        <w:top w:val="none" w:sz="0" w:space="0" w:color="auto"/>
        <w:left w:val="none" w:sz="0" w:space="0" w:color="auto"/>
        <w:bottom w:val="none" w:sz="0" w:space="0" w:color="auto"/>
        <w:right w:val="none" w:sz="0" w:space="0" w:color="auto"/>
      </w:divBdr>
    </w:div>
    <w:div w:id="2037853246">
      <w:bodyDiv w:val="1"/>
      <w:marLeft w:val="0"/>
      <w:marRight w:val="0"/>
      <w:marTop w:val="0"/>
      <w:marBottom w:val="0"/>
      <w:divBdr>
        <w:top w:val="none" w:sz="0" w:space="0" w:color="auto"/>
        <w:left w:val="none" w:sz="0" w:space="0" w:color="auto"/>
        <w:bottom w:val="none" w:sz="0" w:space="0" w:color="auto"/>
        <w:right w:val="none" w:sz="0" w:space="0" w:color="auto"/>
      </w:divBdr>
    </w:div>
    <w:div w:id="2040544192">
      <w:bodyDiv w:val="1"/>
      <w:marLeft w:val="0"/>
      <w:marRight w:val="0"/>
      <w:marTop w:val="0"/>
      <w:marBottom w:val="0"/>
      <w:divBdr>
        <w:top w:val="none" w:sz="0" w:space="0" w:color="auto"/>
        <w:left w:val="none" w:sz="0" w:space="0" w:color="auto"/>
        <w:bottom w:val="none" w:sz="0" w:space="0" w:color="auto"/>
        <w:right w:val="none" w:sz="0" w:space="0" w:color="auto"/>
      </w:divBdr>
    </w:div>
    <w:div w:id="2041278749">
      <w:bodyDiv w:val="1"/>
      <w:marLeft w:val="0"/>
      <w:marRight w:val="0"/>
      <w:marTop w:val="0"/>
      <w:marBottom w:val="0"/>
      <w:divBdr>
        <w:top w:val="none" w:sz="0" w:space="0" w:color="auto"/>
        <w:left w:val="none" w:sz="0" w:space="0" w:color="auto"/>
        <w:bottom w:val="none" w:sz="0" w:space="0" w:color="auto"/>
        <w:right w:val="none" w:sz="0" w:space="0" w:color="auto"/>
      </w:divBdr>
    </w:div>
    <w:div w:id="2042045701">
      <w:bodyDiv w:val="1"/>
      <w:marLeft w:val="0"/>
      <w:marRight w:val="0"/>
      <w:marTop w:val="0"/>
      <w:marBottom w:val="0"/>
      <w:divBdr>
        <w:top w:val="none" w:sz="0" w:space="0" w:color="auto"/>
        <w:left w:val="none" w:sz="0" w:space="0" w:color="auto"/>
        <w:bottom w:val="none" w:sz="0" w:space="0" w:color="auto"/>
        <w:right w:val="none" w:sz="0" w:space="0" w:color="auto"/>
      </w:divBdr>
    </w:div>
    <w:div w:id="2043440321">
      <w:bodyDiv w:val="1"/>
      <w:marLeft w:val="0"/>
      <w:marRight w:val="0"/>
      <w:marTop w:val="0"/>
      <w:marBottom w:val="0"/>
      <w:divBdr>
        <w:top w:val="none" w:sz="0" w:space="0" w:color="auto"/>
        <w:left w:val="none" w:sz="0" w:space="0" w:color="auto"/>
        <w:bottom w:val="none" w:sz="0" w:space="0" w:color="auto"/>
        <w:right w:val="none" w:sz="0" w:space="0" w:color="auto"/>
      </w:divBdr>
    </w:div>
    <w:div w:id="2045444741">
      <w:bodyDiv w:val="1"/>
      <w:marLeft w:val="0"/>
      <w:marRight w:val="0"/>
      <w:marTop w:val="0"/>
      <w:marBottom w:val="0"/>
      <w:divBdr>
        <w:top w:val="none" w:sz="0" w:space="0" w:color="auto"/>
        <w:left w:val="none" w:sz="0" w:space="0" w:color="auto"/>
        <w:bottom w:val="none" w:sz="0" w:space="0" w:color="auto"/>
        <w:right w:val="none" w:sz="0" w:space="0" w:color="auto"/>
      </w:divBdr>
    </w:div>
    <w:div w:id="2045445572">
      <w:bodyDiv w:val="1"/>
      <w:marLeft w:val="0"/>
      <w:marRight w:val="0"/>
      <w:marTop w:val="0"/>
      <w:marBottom w:val="0"/>
      <w:divBdr>
        <w:top w:val="none" w:sz="0" w:space="0" w:color="auto"/>
        <w:left w:val="none" w:sz="0" w:space="0" w:color="auto"/>
        <w:bottom w:val="none" w:sz="0" w:space="0" w:color="auto"/>
        <w:right w:val="none" w:sz="0" w:space="0" w:color="auto"/>
      </w:divBdr>
    </w:div>
    <w:div w:id="2047751393">
      <w:bodyDiv w:val="1"/>
      <w:marLeft w:val="0"/>
      <w:marRight w:val="0"/>
      <w:marTop w:val="0"/>
      <w:marBottom w:val="0"/>
      <w:divBdr>
        <w:top w:val="none" w:sz="0" w:space="0" w:color="auto"/>
        <w:left w:val="none" w:sz="0" w:space="0" w:color="auto"/>
        <w:bottom w:val="none" w:sz="0" w:space="0" w:color="auto"/>
        <w:right w:val="none" w:sz="0" w:space="0" w:color="auto"/>
      </w:divBdr>
    </w:div>
    <w:div w:id="2048330985">
      <w:bodyDiv w:val="1"/>
      <w:marLeft w:val="0"/>
      <w:marRight w:val="0"/>
      <w:marTop w:val="0"/>
      <w:marBottom w:val="0"/>
      <w:divBdr>
        <w:top w:val="none" w:sz="0" w:space="0" w:color="auto"/>
        <w:left w:val="none" w:sz="0" w:space="0" w:color="auto"/>
        <w:bottom w:val="none" w:sz="0" w:space="0" w:color="auto"/>
        <w:right w:val="none" w:sz="0" w:space="0" w:color="auto"/>
      </w:divBdr>
    </w:div>
    <w:div w:id="2048486192">
      <w:bodyDiv w:val="1"/>
      <w:marLeft w:val="0"/>
      <w:marRight w:val="0"/>
      <w:marTop w:val="0"/>
      <w:marBottom w:val="0"/>
      <w:divBdr>
        <w:top w:val="none" w:sz="0" w:space="0" w:color="auto"/>
        <w:left w:val="none" w:sz="0" w:space="0" w:color="auto"/>
        <w:bottom w:val="none" w:sz="0" w:space="0" w:color="auto"/>
        <w:right w:val="none" w:sz="0" w:space="0" w:color="auto"/>
      </w:divBdr>
    </w:div>
    <w:div w:id="2051105957">
      <w:bodyDiv w:val="1"/>
      <w:marLeft w:val="0"/>
      <w:marRight w:val="0"/>
      <w:marTop w:val="0"/>
      <w:marBottom w:val="0"/>
      <w:divBdr>
        <w:top w:val="none" w:sz="0" w:space="0" w:color="auto"/>
        <w:left w:val="none" w:sz="0" w:space="0" w:color="auto"/>
        <w:bottom w:val="none" w:sz="0" w:space="0" w:color="auto"/>
        <w:right w:val="none" w:sz="0" w:space="0" w:color="auto"/>
      </w:divBdr>
    </w:div>
    <w:div w:id="2054692455">
      <w:bodyDiv w:val="1"/>
      <w:marLeft w:val="0"/>
      <w:marRight w:val="0"/>
      <w:marTop w:val="0"/>
      <w:marBottom w:val="0"/>
      <w:divBdr>
        <w:top w:val="none" w:sz="0" w:space="0" w:color="auto"/>
        <w:left w:val="none" w:sz="0" w:space="0" w:color="auto"/>
        <w:bottom w:val="none" w:sz="0" w:space="0" w:color="auto"/>
        <w:right w:val="none" w:sz="0" w:space="0" w:color="auto"/>
      </w:divBdr>
    </w:div>
    <w:div w:id="2054964705">
      <w:bodyDiv w:val="1"/>
      <w:marLeft w:val="0"/>
      <w:marRight w:val="0"/>
      <w:marTop w:val="0"/>
      <w:marBottom w:val="0"/>
      <w:divBdr>
        <w:top w:val="none" w:sz="0" w:space="0" w:color="auto"/>
        <w:left w:val="none" w:sz="0" w:space="0" w:color="auto"/>
        <w:bottom w:val="none" w:sz="0" w:space="0" w:color="auto"/>
        <w:right w:val="none" w:sz="0" w:space="0" w:color="auto"/>
      </w:divBdr>
    </w:div>
    <w:div w:id="2055615959">
      <w:bodyDiv w:val="1"/>
      <w:marLeft w:val="0"/>
      <w:marRight w:val="0"/>
      <w:marTop w:val="0"/>
      <w:marBottom w:val="0"/>
      <w:divBdr>
        <w:top w:val="none" w:sz="0" w:space="0" w:color="auto"/>
        <w:left w:val="none" w:sz="0" w:space="0" w:color="auto"/>
        <w:bottom w:val="none" w:sz="0" w:space="0" w:color="auto"/>
        <w:right w:val="none" w:sz="0" w:space="0" w:color="auto"/>
      </w:divBdr>
      <w:divsChild>
        <w:div w:id="1169560526">
          <w:marLeft w:val="480"/>
          <w:marRight w:val="0"/>
          <w:marTop w:val="0"/>
          <w:marBottom w:val="0"/>
          <w:divBdr>
            <w:top w:val="none" w:sz="0" w:space="0" w:color="auto"/>
            <w:left w:val="none" w:sz="0" w:space="0" w:color="auto"/>
            <w:bottom w:val="none" w:sz="0" w:space="0" w:color="auto"/>
            <w:right w:val="none" w:sz="0" w:space="0" w:color="auto"/>
          </w:divBdr>
        </w:div>
        <w:div w:id="1412772443">
          <w:marLeft w:val="480"/>
          <w:marRight w:val="0"/>
          <w:marTop w:val="0"/>
          <w:marBottom w:val="0"/>
          <w:divBdr>
            <w:top w:val="none" w:sz="0" w:space="0" w:color="auto"/>
            <w:left w:val="none" w:sz="0" w:space="0" w:color="auto"/>
            <w:bottom w:val="none" w:sz="0" w:space="0" w:color="auto"/>
            <w:right w:val="none" w:sz="0" w:space="0" w:color="auto"/>
          </w:divBdr>
        </w:div>
        <w:div w:id="1448501056">
          <w:marLeft w:val="480"/>
          <w:marRight w:val="0"/>
          <w:marTop w:val="0"/>
          <w:marBottom w:val="0"/>
          <w:divBdr>
            <w:top w:val="none" w:sz="0" w:space="0" w:color="auto"/>
            <w:left w:val="none" w:sz="0" w:space="0" w:color="auto"/>
            <w:bottom w:val="none" w:sz="0" w:space="0" w:color="auto"/>
            <w:right w:val="none" w:sz="0" w:space="0" w:color="auto"/>
          </w:divBdr>
        </w:div>
        <w:div w:id="858079677">
          <w:marLeft w:val="480"/>
          <w:marRight w:val="0"/>
          <w:marTop w:val="0"/>
          <w:marBottom w:val="0"/>
          <w:divBdr>
            <w:top w:val="none" w:sz="0" w:space="0" w:color="auto"/>
            <w:left w:val="none" w:sz="0" w:space="0" w:color="auto"/>
            <w:bottom w:val="none" w:sz="0" w:space="0" w:color="auto"/>
            <w:right w:val="none" w:sz="0" w:space="0" w:color="auto"/>
          </w:divBdr>
        </w:div>
        <w:div w:id="67966970">
          <w:marLeft w:val="480"/>
          <w:marRight w:val="0"/>
          <w:marTop w:val="0"/>
          <w:marBottom w:val="0"/>
          <w:divBdr>
            <w:top w:val="none" w:sz="0" w:space="0" w:color="auto"/>
            <w:left w:val="none" w:sz="0" w:space="0" w:color="auto"/>
            <w:bottom w:val="none" w:sz="0" w:space="0" w:color="auto"/>
            <w:right w:val="none" w:sz="0" w:space="0" w:color="auto"/>
          </w:divBdr>
        </w:div>
        <w:div w:id="1543978081">
          <w:marLeft w:val="480"/>
          <w:marRight w:val="0"/>
          <w:marTop w:val="0"/>
          <w:marBottom w:val="0"/>
          <w:divBdr>
            <w:top w:val="none" w:sz="0" w:space="0" w:color="auto"/>
            <w:left w:val="none" w:sz="0" w:space="0" w:color="auto"/>
            <w:bottom w:val="none" w:sz="0" w:space="0" w:color="auto"/>
            <w:right w:val="none" w:sz="0" w:space="0" w:color="auto"/>
          </w:divBdr>
        </w:div>
        <w:div w:id="1976982936">
          <w:marLeft w:val="480"/>
          <w:marRight w:val="0"/>
          <w:marTop w:val="0"/>
          <w:marBottom w:val="0"/>
          <w:divBdr>
            <w:top w:val="none" w:sz="0" w:space="0" w:color="auto"/>
            <w:left w:val="none" w:sz="0" w:space="0" w:color="auto"/>
            <w:bottom w:val="none" w:sz="0" w:space="0" w:color="auto"/>
            <w:right w:val="none" w:sz="0" w:space="0" w:color="auto"/>
          </w:divBdr>
        </w:div>
        <w:div w:id="837814231">
          <w:marLeft w:val="480"/>
          <w:marRight w:val="0"/>
          <w:marTop w:val="0"/>
          <w:marBottom w:val="0"/>
          <w:divBdr>
            <w:top w:val="none" w:sz="0" w:space="0" w:color="auto"/>
            <w:left w:val="none" w:sz="0" w:space="0" w:color="auto"/>
            <w:bottom w:val="none" w:sz="0" w:space="0" w:color="auto"/>
            <w:right w:val="none" w:sz="0" w:space="0" w:color="auto"/>
          </w:divBdr>
        </w:div>
        <w:div w:id="1426608537">
          <w:marLeft w:val="480"/>
          <w:marRight w:val="0"/>
          <w:marTop w:val="0"/>
          <w:marBottom w:val="0"/>
          <w:divBdr>
            <w:top w:val="none" w:sz="0" w:space="0" w:color="auto"/>
            <w:left w:val="none" w:sz="0" w:space="0" w:color="auto"/>
            <w:bottom w:val="none" w:sz="0" w:space="0" w:color="auto"/>
            <w:right w:val="none" w:sz="0" w:space="0" w:color="auto"/>
          </w:divBdr>
        </w:div>
        <w:div w:id="1960256296">
          <w:marLeft w:val="480"/>
          <w:marRight w:val="0"/>
          <w:marTop w:val="0"/>
          <w:marBottom w:val="0"/>
          <w:divBdr>
            <w:top w:val="none" w:sz="0" w:space="0" w:color="auto"/>
            <w:left w:val="none" w:sz="0" w:space="0" w:color="auto"/>
            <w:bottom w:val="none" w:sz="0" w:space="0" w:color="auto"/>
            <w:right w:val="none" w:sz="0" w:space="0" w:color="auto"/>
          </w:divBdr>
        </w:div>
        <w:div w:id="1197693525">
          <w:marLeft w:val="480"/>
          <w:marRight w:val="0"/>
          <w:marTop w:val="0"/>
          <w:marBottom w:val="0"/>
          <w:divBdr>
            <w:top w:val="none" w:sz="0" w:space="0" w:color="auto"/>
            <w:left w:val="none" w:sz="0" w:space="0" w:color="auto"/>
            <w:bottom w:val="none" w:sz="0" w:space="0" w:color="auto"/>
            <w:right w:val="none" w:sz="0" w:space="0" w:color="auto"/>
          </w:divBdr>
        </w:div>
        <w:div w:id="476093">
          <w:marLeft w:val="480"/>
          <w:marRight w:val="0"/>
          <w:marTop w:val="0"/>
          <w:marBottom w:val="0"/>
          <w:divBdr>
            <w:top w:val="none" w:sz="0" w:space="0" w:color="auto"/>
            <w:left w:val="none" w:sz="0" w:space="0" w:color="auto"/>
            <w:bottom w:val="none" w:sz="0" w:space="0" w:color="auto"/>
            <w:right w:val="none" w:sz="0" w:space="0" w:color="auto"/>
          </w:divBdr>
        </w:div>
        <w:div w:id="1149396264">
          <w:marLeft w:val="480"/>
          <w:marRight w:val="0"/>
          <w:marTop w:val="0"/>
          <w:marBottom w:val="0"/>
          <w:divBdr>
            <w:top w:val="none" w:sz="0" w:space="0" w:color="auto"/>
            <w:left w:val="none" w:sz="0" w:space="0" w:color="auto"/>
            <w:bottom w:val="none" w:sz="0" w:space="0" w:color="auto"/>
            <w:right w:val="none" w:sz="0" w:space="0" w:color="auto"/>
          </w:divBdr>
        </w:div>
        <w:div w:id="1385451120">
          <w:marLeft w:val="480"/>
          <w:marRight w:val="0"/>
          <w:marTop w:val="0"/>
          <w:marBottom w:val="0"/>
          <w:divBdr>
            <w:top w:val="none" w:sz="0" w:space="0" w:color="auto"/>
            <w:left w:val="none" w:sz="0" w:space="0" w:color="auto"/>
            <w:bottom w:val="none" w:sz="0" w:space="0" w:color="auto"/>
            <w:right w:val="none" w:sz="0" w:space="0" w:color="auto"/>
          </w:divBdr>
        </w:div>
        <w:div w:id="851603921">
          <w:marLeft w:val="480"/>
          <w:marRight w:val="0"/>
          <w:marTop w:val="0"/>
          <w:marBottom w:val="0"/>
          <w:divBdr>
            <w:top w:val="none" w:sz="0" w:space="0" w:color="auto"/>
            <w:left w:val="none" w:sz="0" w:space="0" w:color="auto"/>
            <w:bottom w:val="none" w:sz="0" w:space="0" w:color="auto"/>
            <w:right w:val="none" w:sz="0" w:space="0" w:color="auto"/>
          </w:divBdr>
        </w:div>
        <w:div w:id="242446686">
          <w:marLeft w:val="480"/>
          <w:marRight w:val="0"/>
          <w:marTop w:val="0"/>
          <w:marBottom w:val="0"/>
          <w:divBdr>
            <w:top w:val="none" w:sz="0" w:space="0" w:color="auto"/>
            <w:left w:val="none" w:sz="0" w:space="0" w:color="auto"/>
            <w:bottom w:val="none" w:sz="0" w:space="0" w:color="auto"/>
            <w:right w:val="none" w:sz="0" w:space="0" w:color="auto"/>
          </w:divBdr>
        </w:div>
        <w:div w:id="1022589461">
          <w:marLeft w:val="480"/>
          <w:marRight w:val="0"/>
          <w:marTop w:val="0"/>
          <w:marBottom w:val="0"/>
          <w:divBdr>
            <w:top w:val="none" w:sz="0" w:space="0" w:color="auto"/>
            <w:left w:val="none" w:sz="0" w:space="0" w:color="auto"/>
            <w:bottom w:val="none" w:sz="0" w:space="0" w:color="auto"/>
            <w:right w:val="none" w:sz="0" w:space="0" w:color="auto"/>
          </w:divBdr>
        </w:div>
        <w:div w:id="778910708">
          <w:marLeft w:val="480"/>
          <w:marRight w:val="0"/>
          <w:marTop w:val="0"/>
          <w:marBottom w:val="0"/>
          <w:divBdr>
            <w:top w:val="none" w:sz="0" w:space="0" w:color="auto"/>
            <w:left w:val="none" w:sz="0" w:space="0" w:color="auto"/>
            <w:bottom w:val="none" w:sz="0" w:space="0" w:color="auto"/>
            <w:right w:val="none" w:sz="0" w:space="0" w:color="auto"/>
          </w:divBdr>
        </w:div>
        <w:div w:id="470445065">
          <w:marLeft w:val="480"/>
          <w:marRight w:val="0"/>
          <w:marTop w:val="0"/>
          <w:marBottom w:val="0"/>
          <w:divBdr>
            <w:top w:val="none" w:sz="0" w:space="0" w:color="auto"/>
            <w:left w:val="none" w:sz="0" w:space="0" w:color="auto"/>
            <w:bottom w:val="none" w:sz="0" w:space="0" w:color="auto"/>
            <w:right w:val="none" w:sz="0" w:space="0" w:color="auto"/>
          </w:divBdr>
        </w:div>
        <w:div w:id="867915682">
          <w:marLeft w:val="480"/>
          <w:marRight w:val="0"/>
          <w:marTop w:val="0"/>
          <w:marBottom w:val="0"/>
          <w:divBdr>
            <w:top w:val="none" w:sz="0" w:space="0" w:color="auto"/>
            <w:left w:val="none" w:sz="0" w:space="0" w:color="auto"/>
            <w:bottom w:val="none" w:sz="0" w:space="0" w:color="auto"/>
            <w:right w:val="none" w:sz="0" w:space="0" w:color="auto"/>
          </w:divBdr>
        </w:div>
        <w:div w:id="2127770350">
          <w:marLeft w:val="480"/>
          <w:marRight w:val="0"/>
          <w:marTop w:val="0"/>
          <w:marBottom w:val="0"/>
          <w:divBdr>
            <w:top w:val="none" w:sz="0" w:space="0" w:color="auto"/>
            <w:left w:val="none" w:sz="0" w:space="0" w:color="auto"/>
            <w:bottom w:val="none" w:sz="0" w:space="0" w:color="auto"/>
            <w:right w:val="none" w:sz="0" w:space="0" w:color="auto"/>
          </w:divBdr>
        </w:div>
        <w:div w:id="2027443274">
          <w:marLeft w:val="480"/>
          <w:marRight w:val="0"/>
          <w:marTop w:val="0"/>
          <w:marBottom w:val="0"/>
          <w:divBdr>
            <w:top w:val="none" w:sz="0" w:space="0" w:color="auto"/>
            <w:left w:val="none" w:sz="0" w:space="0" w:color="auto"/>
            <w:bottom w:val="none" w:sz="0" w:space="0" w:color="auto"/>
            <w:right w:val="none" w:sz="0" w:space="0" w:color="auto"/>
          </w:divBdr>
        </w:div>
        <w:div w:id="876546034">
          <w:marLeft w:val="480"/>
          <w:marRight w:val="0"/>
          <w:marTop w:val="0"/>
          <w:marBottom w:val="0"/>
          <w:divBdr>
            <w:top w:val="none" w:sz="0" w:space="0" w:color="auto"/>
            <w:left w:val="none" w:sz="0" w:space="0" w:color="auto"/>
            <w:bottom w:val="none" w:sz="0" w:space="0" w:color="auto"/>
            <w:right w:val="none" w:sz="0" w:space="0" w:color="auto"/>
          </w:divBdr>
        </w:div>
        <w:div w:id="1560706591">
          <w:marLeft w:val="480"/>
          <w:marRight w:val="0"/>
          <w:marTop w:val="0"/>
          <w:marBottom w:val="0"/>
          <w:divBdr>
            <w:top w:val="none" w:sz="0" w:space="0" w:color="auto"/>
            <w:left w:val="none" w:sz="0" w:space="0" w:color="auto"/>
            <w:bottom w:val="none" w:sz="0" w:space="0" w:color="auto"/>
            <w:right w:val="none" w:sz="0" w:space="0" w:color="auto"/>
          </w:divBdr>
        </w:div>
        <w:div w:id="588973806">
          <w:marLeft w:val="480"/>
          <w:marRight w:val="0"/>
          <w:marTop w:val="0"/>
          <w:marBottom w:val="0"/>
          <w:divBdr>
            <w:top w:val="none" w:sz="0" w:space="0" w:color="auto"/>
            <w:left w:val="none" w:sz="0" w:space="0" w:color="auto"/>
            <w:bottom w:val="none" w:sz="0" w:space="0" w:color="auto"/>
            <w:right w:val="none" w:sz="0" w:space="0" w:color="auto"/>
          </w:divBdr>
        </w:div>
        <w:div w:id="1586526577">
          <w:marLeft w:val="480"/>
          <w:marRight w:val="0"/>
          <w:marTop w:val="0"/>
          <w:marBottom w:val="0"/>
          <w:divBdr>
            <w:top w:val="none" w:sz="0" w:space="0" w:color="auto"/>
            <w:left w:val="none" w:sz="0" w:space="0" w:color="auto"/>
            <w:bottom w:val="none" w:sz="0" w:space="0" w:color="auto"/>
            <w:right w:val="none" w:sz="0" w:space="0" w:color="auto"/>
          </w:divBdr>
        </w:div>
        <w:div w:id="388767929">
          <w:marLeft w:val="480"/>
          <w:marRight w:val="0"/>
          <w:marTop w:val="0"/>
          <w:marBottom w:val="0"/>
          <w:divBdr>
            <w:top w:val="none" w:sz="0" w:space="0" w:color="auto"/>
            <w:left w:val="none" w:sz="0" w:space="0" w:color="auto"/>
            <w:bottom w:val="none" w:sz="0" w:space="0" w:color="auto"/>
            <w:right w:val="none" w:sz="0" w:space="0" w:color="auto"/>
          </w:divBdr>
        </w:div>
        <w:div w:id="1991593023">
          <w:marLeft w:val="480"/>
          <w:marRight w:val="0"/>
          <w:marTop w:val="0"/>
          <w:marBottom w:val="0"/>
          <w:divBdr>
            <w:top w:val="none" w:sz="0" w:space="0" w:color="auto"/>
            <w:left w:val="none" w:sz="0" w:space="0" w:color="auto"/>
            <w:bottom w:val="none" w:sz="0" w:space="0" w:color="auto"/>
            <w:right w:val="none" w:sz="0" w:space="0" w:color="auto"/>
          </w:divBdr>
        </w:div>
        <w:div w:id="492651038">
          <w:marLeft w:val="480"/>
          <w:marRight w:val="0"/>
          <w:marTop w:val="0"/>
          <w:marBottom w:val="0"/>
          <w:divBdr>
            <w:top w:val="none" w:sz="0" w:space="0" w:color="auto"/>
            <w:left w:val="none" w:sz="0" w:space="0" w:color="auto"/>
            <w:bottom w:val="none" w:sz="0" w:space="0" w:color="auto"/>
            <w:right w:val="none" w:sz="0" w:space="0" w:color="auto"/>
          </w:divBdr>
        </w:div>
        <w:div w:id="366836064">
          <w:marLeft w:val="480"/>
          <w:marRight w:val="0"/>
          <w:marTop w:val="0"/>
          <w:marBottom w:val="0"/>
          <w:divBdr>
            <w:top w:val="none" w:sz="0" w:space="0" w:color="auto"/>
            <w:left w:val="none" w:sz="0" w:space="0" w:color="auto"/>
            <w:bottom w:val="none" w:sz="0" w:space="0" w:color="auto"/>
            <w:right w:val="none" w:sz="0" w:space="0" w:color="auto"/>
          </w:divBdr>
        </w:div>
        <w:div w:id="88700319">
          <w:marLeft w:val="480"/>
          <w:marRight w:val="0"/>
          <w:marTop w:val="0"/>
          <w:marBottom w:val="0"/>
          <w:divBdr>
            <w:top w:val="none" w:sz="0" w:space="0" w:color="auto"/>
            <w:left w:val="none" w:sz="0" w:space="0" w:color="auto"/>
            <w:bottom w:val="none" w:sz="0" w:space="0" w:color="auto"/>
            <w:right w:val="none" w:sz="0" w:space="0" w:color="auto"/>
          </w:divBdr>
        </w:div>
        <w:div w:id="1913268558">
          <w:marLeft w:val="480"/>
          <w:marRight w:val="0"/>
          <w:marTop w:val="0"/>
          <w:marBottom w:val="0"/>
          <w:divBdr>
            <w:top w:val="none" w:sz="0" w:space="0" w:color="auto"/>
            <w:left w:val="none" w:sz="0" w:space="0" w:color="auto"/>
            <w:bottom w:val="none" w:sz="0" w:space="0" w:color="auto"/>
            <w:right w:val="none" w:sz="0" w:space="0" w:color="auto"/>
          </w:divBdr>
        </w:div>
        <w:div w:id="826484442">
          <w:marLeft w:val="480"/>
          <w:marRight w:val="0"/>
          <w:marTop w:val="0"/>
          <w:marBottom w:val="0"/>
          <w:divBdr>
            <w:top w:val="none" w:sz="0" w:space="0" w:color="auto"/>
            <w:left w:val="none" w:sz="0" w:space="0" w:color="auto"/>
            <w:bottom w:val="none" w:sz="0" w:space="0" w:color="auto"/>
            <w:right w:val="none" w:sz="0" w:space="0" w:color="auto"/>
          </w:divBdr>
        </w:div>
        <w:div w:id="423109536">
          <w:marLeft w:val="480"/>
          <w:marRight w:val="0"/>
          <w:marTop w:val="0"/>
          <w:marBottom w:val="0"/>
          <w:divBdr>
            <w:top w:val="none" w:sz="0" w:space="0" w:color="auto"/>
            <w:left w:val="none" w:sz="0" w:space="0" w:color="auto"/>
            <w:bottom w:val="none" w:sz="0" w:space="0" w:color="auto"/>
            <w:right w:val="none" w:sz="0" w:space="0" w:color="auto"/>
          </w:divBdr>
        </w:div>
        <w:div w:id="1268731568">
          <w:marLeft w:val="480"/>
          <w:marRight w:val="0"/>
          <w:marTop w:val="0"/>
          <w:marBottom w:val="0"/>
          <w:divBdr>
            <w:top w:val="none" w:sz="0" w:space="0" w:color="auto"/>
            <w:left w:val="none" w:sz="0" w:space="0" w:color="auto"/>
            <w:bottom w:val="none" w:sz="0" w:space="0" w:color="auto"/>
            <w:right w:val="none" w:sz="0" w:space="0" w:color="auto"/>
          </w:divBdr>
        </w:div>
        <w:div w:id="1503618379">
          <w:marLeft w:val="480"/>
          <w:marRight w:val="0"/>
          <w:marTop w:val="0"/>
          <w:marBottom w:val="0"/>
          <w:divBdr>
            <w:top w:val="none" w:sz="0" w:space="0" w:color="auto"/>
            <w:left w:val="none" w:sz="0" w:space="0" w:color="auto"/>
            <w:bottom w:val="none" w:sz="0" w:space="0" w:color="auto"/>
            <w:right w:val="none" w:sz="0" w:space="0" w:color="auto"/>
          </w:divBdr>
        </w:div>
        <w:div w:id="417795811">
          <w:marLeft w:val="480"/>
          <w:marRight w:val="0"/>
          <w:marTop w:val="0"/>
          <w:marBottom w:val="0"/>
          <w:divBdr>
            <w:top w:val="none" w:sz="0" w:space="0" w:color="auto"/>
            <w:left w:val="none" w:sz="0" w:space="0" w:color="auto"/>
            <w:bottom w:val="none" w:sz="0" w:space="0" w:color="auto"/>
            <w:right w:val="none" w:sz="0" w:space="0" w:color="auto"/>
          </w:divBdr>
        </w:div>
        <w:div w:id="521742975">
          <w:marLeft w:val="480"/>
          <w:marRight w:val="0"/>
          <w:marTop w:val="0"/>
          <w:marBottom w:val="0"/>
          <w:divBdr>
            <w:top w:val="none" w:sz="0" w:space="0" w:color="auto"/>
            <w:left w:val="none" w:sz="0" w:space="0" w:color="auto"/>
            <w:bottom w:val="none" w:sz="0" w:space="0" w:color="auto"/>
            <w:right w:val="none" w:sz="0" w:space="0" w:color="auto"/>
          </w:divBdr>
        </w:div>
        <w:div w:id="1535923828">
          <w:marLeft w:val="480"/>
          <w:marRight w:val="0"/>
          <w:marTop w:val="0"/>
          <w:marBottom w:val="0"/>
          <w:divBdr>
            <w:top w:val="none" w:sz="0" w:space="0" w:color="auto"/>
            <w:left w:val="none" w:sz="0" w:space="0" w:color="auto"/>
            <w:bottom w:val="none" w:sz="0" w:space="0" w:color="auto"/>
            <w:right w:val="none" w:sz="0" w:space="0" w:color="auto"/>
          </w:divBdr>
        </w:div>
        <w:div w:id="1083337219">
          <w:marLeft w:val="480"/>
          <w:marRight w:val="0"/>
          <w:marTop w:val="0"/>
          <w:marBottom w:val="0"/>
          <w:divBdr>
            <w:top w:val="none" w:sz="0" w:space="0" w:color="auto"/>
            <w:left w:val="none" w:sz="0" w:space="0" w:color="auto"/>
            <w:bottom w:val="none" w:sz="0" w:space="0" w:color="auto"/>
            <w:right w:val="none" w:sz="0" w:space="0" w:color="auto"/>
          </w:divBdr>
        </w:div>
        <w:div w:id="657659564">
          <w:marLeft w:val="480"/>
          <w:marRight w:val="0"/>
          <w:marTop w:val="0"/>
          <w:marBottom w:val="0"/>
          <w:divBdr>
            <w:top w:val="none" w:sz="0" w:space="0" w:color="auto"/>
            <w:left w:val="none" w:sz="0" w:space="0" w:color="auto"/>
            <w:bottom w:val="none" w:sz="0" w:space="0" w:color="auto"/>
            <w:right w:val="none" w:sz="0" w:space="0" w:color="auto"/>
          </w:divBdr>
        </w:div>
        <w:div w:id="1331642730">
          <w:marLeft w:val="480"/>
          <w:marRight w:val="0"/>
          <w:marTop w:val="0"/>
          <w:marBottom w:val="0"/>
          <w:divBdr>
            <w:top w:val="none" w:sz="0" w:space="0" w:color="auto"/>
            <w:left w:val="none" w:sz="0" w:space="0" w:color="auto"/>
            <w:bottom w:val="none" w:sz="0" w:space="0" w:color="auto"/>
            <w:right w:val="none" w:sz="0" w:space="0" w:color="auto"/>
          </w:divBdr>
        </w:div>
        <w:div w:id="164788119">
          <w:marLeft w:val="480"/>
          <w:marRight w:val="0"/>
          <w:marTop w:val="0"/>
          <w:marBottom w:val="0"/>
          <w:divBdr>
            <w:top w:val="none" w:sz="0" w:space="0" w:color="auto"/>
            <w:left w:val="none" w:sz="0" w:space="0" w:color="auto"/>
            <w:bottom w:val="none" w:sz="0" w:space="0" w:color="auto"/>
            <w:right w:val="none" w:sz="0" w:space="0" w:color="auto"/>
          </w:divBdr>
        </w:div>
        <w:div w:id="2057192695">
          <w:marLeft w:val="480"/>
          <w:marRight w:val="0"/>
          <w:marTop w:val="0"/>
          <w:marBottom w:val="0"/>
          <w:divBdr>
            <w:top w:val="none" w:sz="0" w:space="0" w:color="auto"/>
            <w:left w:val="none" w:sz="0" w:space="0" w:color="auto"/>
            <w:bottom w:val="none" w:sz="0" w:space="0" w:color="auto"/>
            <w:right w:val="none" w:sz="0" w:space="0" w:color="auto"/>
          </w:divBdr>
        </w:div>
        <w:div w:id="1230968871">
          <w:marLeft w:val="480"/>
          <w:marRight w:val="0"/>
          <w:marTop w:val="0"/>
          <w:marBottom w:val="0"/>
          <w:divBdr>
            <w:top w:val="none" w:sz="0" w:space="0" w:color="auto"/>
            <w:left w:val="none" w:sz="0" w:space="0" w:color="auto"/>
            <w:bottom w:val="none" w:sz="0" w:space="0" w:color="auto"/>
            <w:right w:val="none" w:sz="0" w:space="0" w:color="auto"/>
          </w:divBdr>
        </w:div>
        <w:div w:id="470634813">
          <w:marLeft w:val="480"/>
          <w:marRight w:val="0"/>
          <w:marTop w:val="0"/>
          <w:marBottom w:val="0"/>
          <w:divBdr>
            <w:top w:val="none" w:sz="0" w:space="0" w:color="auto"/>
            <w:left w:val="none" w:sz="0" w:space="0" w:color="auto"/>
            <w:bottom w:val="none" w:sz="0" w:space="0" w:color="auto"/>
            <w:right w:val="none" w:sz="0" w:space="0" w:color="auto"/>
          </w:divBdr>
        </w:div>
        <w:div w:id="804154452">
          <w:marLeft w:val="480"/>
          <w:marRight w:val="0"/>
          <w:marTop w:val="0"/>
          <w:marBottom w:val="0"/>
          <w:divBdr>
            <w:top w:val="none" w:sz="0" w:space="0" w:color="auto"/>
            <w:left w:val="none" w:sz="0" w:space="0" w:color="auto"/>
            <w:bottom w:val="none" w:sz="0" w:space="0" w:color="auto"/>
            <w:right w:val="none" w:sz="0" w:space="0" w:color="auto"/>
          </w:divBdr>
        </w:div>
        <w:div w:id="220799703">
          <w:marLeft w:val="480"/>
          <w:marRight w:val="0"/>
          <w:marTop w:val="0"/>
          <w:marBottom w:val="0"/>
          <w:divBdr>
            <w:top w:val="none" w:sz="0" w:space="0" w:color="auto"/>
            <w:left w:val="none" w:sz="0" w:space="0" w:color="auto"/>
            <w:bottom w:val="none" w:sz="0" w:space="0" w:color="auto"/>
            <w:right w:val="none" w:sz="0" w:space="0" w:color="auto"/>
          </w:divBdr>
        </w:div>
        <w:div w:id="679164158">
          <w:marLeft w:val="480"/>
          <w:marRight w:val="0"/>
          <w:marTop w:val="0"/>
          <w:marBottom w:val="0"/>
          <w:divBdr>
            <w:top w:val="none" w:sz="0" w:space="0" w:color="auto"/>
            <w:left w:val="none" w:sz="0" w:space="0" w:color="auto"/>
            <w:bottom w:val="none" w:sz="0" w:space="0" w:color="auto"/>
            <w:right w:val="none" w:sz="0" w:space="0" w:color="auto"/>
          </w:divBdr>
        </w:div>
        <w:div w:id="48040839">
          <w:marLeft w:val="480"/>
          <w:marRight w:val="0"/>
          <w:marTop w:val="0"/>
          <w:marBottom w:val="0"/>
          <w:divBdr>
            <w:top w:val="none" w:sz="0" w:space="0" w:color="auto"/>
            <w:left w:val="none" w:sz="0" w:space="0" w:color="auto"/>
            <w:bottom w:val="none" w:sz="0" w:space="0" w:color="auto"/>
            <w:right w:val="none" w:sz="0" w:space="0" w:color="auto"/>
          </w:divBdr>
        </w:div>
        <w:div w:id="1470634269">
          <w:marLeft w:val="480"/>
          <w:marRight w:val="0"/>
          <w:marTop w:val="0"/>
          <w:marBottom w:val="0"/>
          <w:divBdr>
            <w:top w:val="none" w:sz="0" w:space="0" w:color="auto"/>
            <w:left w:val="none" w:sz="0" w:space="0" w:color="auto"/>
            <w:bottom w:val="none" w:sz="0" w:space="0" w:color="auto"/>
            <w:right w:val="none" w:sz="0" w:space="0" w:color="auto"/>
          </w:divBdr>
        </w:div>
        <w:div w:id="2062318521">
          <w:marLeft w:val="480"/>
          <w:marRight w:val="0"/>
          <w:marTop w:val="0"/>
          <w:marBottom w:val="0"/>
          <w:divBdr>
            <w:top w:val="none" w:sz="0" w:space="0" w:color="auto"/>
            <w:left w:val="none" w:sz="0" w:space="0" w:color="auto"/>
            <w:bottom w:val="none" w:sz="0" w:space="0" w:color="auto"/>
            <w:right w:val="none" w:sz="0" w:space="0" w:color="auto"/>
          </w:divBdr>
        </w:div>
        <w:div w:id="661347341">
          <w:marLeft w:val="480"/>
          <w:marRight w:val="0"/>
          <w:marTop w:val="0"/>
          <w:marBottom w:val="0"/>
          <w:divBdr>
            <w:top w:val="none" w:sz="0" w:space="0" w:color="auto"/>
            <w:left w:val="none" w:sz="0" w:space="0" w:color="auto"/>
            <w:bottom w:val="none" w:sz="0" w:space="0" w:color="auto"/>
            <w:right w:val="none" w:sz="0" w:space="0" w:color="auto"/>
          </w:divBdr>
        </w:div>
        <w:div w:id="2032565786">
          <w:marLeft w:val="480"/>
          <w:marRight w:val="0"/>
          <w:marTop w:val="0"/>
          <w:marBottom w:val="0"/>
          <w:divBdr>
            <w:top w:val="none" w:sz="0" w:space="0" w:color="auto"/>
            <w:left w:val="none" w:sz="0" w:space="0" w:color="auto"/>
            <w:bottom w:val="none" w:sz="0" w:space="0" w:color="auto"/>
            <w:right w:val="none" w:sz="0" w:space="0" w:color="auto"/>
          </w:divBdr>
        </w:div>
        <w:div w:id="1624534088">
          <w:marLeft w:val="480"/>
          <w:marRight w:val="0"/>
          <w:marTop w:val="0"/>
          <w:marBottom w:val="0"/>
          <w:divBdr>
            <w:top w:val="none" w:sz="0" w:space="0" w:color="auto"/>
            <w:left w:val="none" w:sz="0" w:space="0" w:color="auto"/>
            <w:bottom w:val="none" w:sz="0" w:space="0" w:color="auto"/>
            <w:right w:val="none" w:sz="0" w:space="0" w:color="auto"/>
          </w:divBdr>
        </w:div>
        <w:div w:id="518128305">
          <w:marLeft w:val="480"/>
          <w:marRight w:val="0"/>
          <w:marTop w:val="0"/>
          <w:marBottom w:val="0"/>
          <w:divBdr>
            <w:top w:val="none" w:sz="0" w:space="0" w:color="auto"/>
            <w:left w:val="none" w:sz="0" w:space="0" w:color="auto"/>
            <w:bottom w:val="none" w:sz="0" w:space="0" w:color="auto"/>
            <w:right w:val="none" w:sz="0" w:space="0" w:color="auto"/>
          </w:divBdr>
        </w:div>
        <w:div w:id="1118258849">
          <w:marLeft w:val="480"/>
          <w:marRight w:val="0"/>
          <w:marTop w:val="0"/>
          <w:marBottom w:val="0"/>
          <w:divBdr>
            <w:top w:val="none" w:sz="0" w:space="0" w:color="auto"/>
            <w:left w:val="none" w:sz="0" w:space="0" w:color="auto"/>
            <w:bottom w:val="none" w:sz="0" w:space="0" w:color="auto"/>
            <w:right w:val="none" w:sz="0" w:space="0" w:color="auto"/>
          </w:divBdr>
        </w:div>
        <w:div w:id="874342307">
          <w:marLeft w:val="480"/>
          <w:marRight w:val="0"/>
          <w:marTop w:val="0"/>
          <w:marBottom w:val="0"/>
          <w:divBdr>
            <w:top w:val="none" w:sz="0" w:space="0" w:color="auto"/>
            <w:left w:val="none" w:sz="0" w:space="0" w:color="auto"/>
            <w:bottom w:val="none" w:sz="0" w:space="0" w:color="auto"/>
            <w:right w:val="none" w:sz="0" w:space="0" w:color="auto"/>
          </w:divBdr>
        </w:div>
        <w:div w:id="2011906983">
          <w:marLeft w:val="480"/>
          <w:marRight w:val="0"/>
          <w:marTop w:val="0"/>
          <w:marBottom w:val="0"/>
          <w:divBdr>
            <w:top w:val="none" w:sz="0" w:space="0" w:color="auto"/>
            <w:left w:val="none" w:sz="0" w:space="0" w:color="auto"/>
            <w:bottom w:val="none" w:sz="0" w:space="0" w:color="auto"/>
            <w:right w:val="none" w:sz="0" w:space="0" w:color="auto"/>
          </w:divBdr>
        </w:div>
        <w:div w:id="1872523629">
          <w:marLeft w:val="480"/>
          <w:marRight w:val="0"/>
          <w:marTop w:val="0"/>
          <w:marBottom w:val="0"/>
          <w:divBdr>
            <w:top w:val="none" w:sz="0" w:space="0" w:color="auto"/>
            <w:left w:val="none" w:sz="0" w:space="0" w:color="auto"/>
            <w:bottom w:val="none" w:sz="0" w:space="0" w:color="auto"/>
            <w:right w:val="none" w:sz="0" w:space="0" w:color="auto"/>
          </w:divBdr>
        </w:div>
        <w:div w:id="7293849">
          <w:marLeft w:val="480"/>
          <w:marRight w:val="0"/>
          <w:marTop w:val="0"/>
          <w:marBottom w:val="0"/>
          <w:divBdr>
            <w:top w:val="none" w:sz="0" w:space="0" w:color="auto"/>
            <w:left w:val="none" w:sz="0" w:space="0" w:color="auto"/>
            <w:bottom w:val="none" w:sz="0" w:space="0" w:color="auto"/>
            <w:right w:val="none" w:sz="0" w:space="0" w:color="auto"/>
          </w:divBdr>
        </w:div>
        <w:div w:id="1097939945">
          <w:marLeft w:val="480"/>
          <w:marRight w:val="0"/>
          <w:marTop w:val="0"/>
          <w:marBottom w:val="0"/>
          <w:divBdr>
            <w:top w:val="none" w:sz="0" w:space="0" w:color="auto"/>
            <w:left w:val="none" w:sz="0" w:space="0" w:color="auto"/>
            <w:bottom w:val="none" w:sz="0" w:space="0" w:color="auto"/>
            <w:right w:val="none" w:sz="0" w:space="0" w:color="auto"/>
          </w:divBdr>
        </w:div>
        <w:div w:id="1989287483">
          <w:marLeft w:val="480"/>
          <w:marRight w:val="0"/>
          <w:marTop w:val="0"/>
          <w:marBottom w:val="0"/>
          <w:divBdr>
            <w:top w:val="none" w:sz="0" w:space="0" w:color="auto"/>
            <w:left w:val="none" w:sz="0" w:space="0" w:color="auto"/>
            <w:bottom w:val="none" w:sz="0" w:space="0" w:color="auto"/>
            <w:right w:val="none" w:sz="0" w:space="0" w:color="auto"/>
          </w:divBdr>
        </w:div>
        <w:div w:id="1368291181">
          <w:marLeft w:val="480"/>
          <w:marRight w:val="0"/>
          <w:marTop w:val="0"/>
          <w:marBottom w:val="0"/>
          <w:divBdr>
            <w:top w:val="none" w:sz="0" w:space="0" w:color="auto"/>
            <w:left w:val="none" w:sz="0" w:space="0" w:color="auto"/>
            <w:bottom w:val="none" w:sz="0" w:space="0" w:color="auto"/>
            <w:right w:val="none" w:sz="0" w:space="0" w:color="auto"/>
          </w:divBdr>
        </w:div>
        <w:div w:id="885684164">
          <w:marLeft w:val="480"/>
          <w:marRight w:val="0"/>
          <w:marTop w:val="0"/>
          <w:marBottom w:val="0"/>
          <w:divBdr>
            <w:top w:val="none" w:sz="0" w:space="0" w:color="auto"/>
            <w:left w:val="none" w:sz="0" w:space="0" w:color="auto"/>
            <w:bottom w:val="none" w:sz="0" w:space="0" w:color="auto"/>
            <w:right w:val="none" w:sz="0" w:space="0" w:color="auto"/>
          </w:divBdr>
        </w:div>
        <w:div w:id="1359770471">
          <w:marLeft w:val="480"/>
          <w:marRight w:val="0"/>
          <w:marTop w:val="0"/>
          <w:marBottom w:val="0"/>
          <w:divBdr>
            <w:top w:val="none" w:sz="0" w:space="0" w:color="auto"/>
            <w:left w:val="none" w:sz="0" w:space="0" w:color="auto"/>
            <w:bottom w:val="none" w:sz="0" w:space="0" w:color="auto"/>
            <w:right w:val="none" w:sz="0" w:space="0" w:color="auto"/>
          </w:divBdr>
        </w:div>
        <w:div w:id="1454859614">
          <w:marLeft w:val="480"/>
          <w:marRight w:val="0"/>
          <w:marTop w:val="0"/>
          <w:marBottom w:val="0"/>
          <w:divBdr>
            <w:top w:val="none" w:sz="0" w:space="0" w:color="auto"/>
            <w:left w:val="none" w:sz="0" w:space="0" w:color="auto"/>
            <w:bottom w:val="none" w:sz="0" w:space="0" w:color="auto"/>
            <w:right w:val="none" w:sz="0" w:space="0" w:color="auto"/>
          </w:divBdr>
        </w:div>
        <w:div w:id="1836916517">
          <w:marLeft w:val="480"/>
          <w:marRight w:val="0"/>
          <w:marTop w:val="0"/>
          <w:marBottom w:val="0"/>
          <w:divBdr>
            <w:top w:val="none" w:sz="0" w:space="0" w:color="auto"/>
            <w:left w:val="none" w:sz="0" w:space="0" w:color="auto"/>
            <w:bottom w:val="none" w:sz="0" w:space="0" w:color="auto"/>
            <w:right w:val="none" w:sz="0" w:space="0" w:color="auto"/>
          </w:divBdr>
        </w:div>
        <w:div w:id="1747993191">
          <w:marLeft w:val="480"/>
          <w:marRight w:val="0"/>
          <w:marTop w:val="0"/>
          <w:marBottom w:val="0"/>
          <w:divBdr>
            <w:top w:val="none" w:sz="0" w:space="0" w:color="auto"/>
            <w:left w:val="none" w:sz="0" w:space="0" w:color="auto"/>
            <w:bottom w:val="none" w:sz="0" w:space="0" w:color="auto"/>
            <w:right w:val="none" w:sz="0" w:space="0" w:color="auto"/>
          </w:divBdr>
        </w:div>
        <w:div w:id="254902024">
          <w:marLeft w:val="480"/>
          <w:marRight w:val="0"/>
          <w:marTop w:val="0"/>
          <w:marBottom w:val="0"/>
          <w:divBdr>
            <w:top w:val="none" w:sz="0" w:space="0" w:color="auto"/>
            <w:left w:val="none" w:sz="0" w:space="0" w:color="auto"/>
            <w:bottom w:val="none" w:sz="0" w:space="0" w:color="auto"/>
            <w:right w:val="none" w:sz="0" w:space="0" w:color="auto"/>
          </w:divBdr>
        </w:div>
        <w:div w:id="148444959">
          <w:marLeft w:val="480"/>
          <w:marRight w:val="0"/>
          <w:marTop w:val="0"/>
          <w:marBottom w:val="0"/>
          <w:divBdr>
            <w:top w:val="none" w:sz="0" w:space="0" w:color="auto"/>
            <w:left w:val="none" w:sz="0" w:space="0" w:color="auto"/>
            <w:bottom w:val="none" w:sz="0" w:space="0" w:color="auto"/>
            <w:right w:val="none" w:sz="0" w:space="0" w:color="auto"/>
          </w:divBdr>
        </w:div>
        <w:div w:id="130175202">
          <w:marLeft w:val="480"/>
          <w:marRight w:val="0"/>
          <w:marTop w:val="0"/>
          <w:marBottom w:val="0"/>
          <w:divBdr>
            <w:top w:val="none" w:sz="0" w:space="0" w:color="auto"/>
            <w:left w:val="none" w:sz="0" w:space="0" w:color="auto"/>
            <w:bottom w:val="none" w:sz="0" w:space="0" w:color="auto"/>
            <w:right w:val="none" w:sz="0" w:space="0" w:color="auto"/>
          </w:divBdr>
        </w:div>
        <w:div w:id="2123765086">
          <w:marLeft w:val="480"/>
          <w:marRight w:val="0"/>
          <w:marTop w:val="0"/>
          <w:marBottom w:val="0"/>
          <w:divBdr>
            <w:top w:val="none" w:sz="0" w:space="0" w:color="auto"/>
            <w:left w:val="none" w:sz="0" w:space="0" w:color="auto"/>
            <w:bottom w:val="none" w:sz="0" w:space="0" w:color="auto"/>
            <w:right w:val="none" w:sz="0" w:space="0" w:color="auto"/>
          </w:divBdr>
        </w:div>
        <w:div w:id="1027415505">
          <w:marLeft w:val="480"/>
          <w:marRight w:val="0"/>
          <w:marTop w:val="0"/>
          <w:marBottom w:val="0"/>
          <w:divBdr>
            <w:top w:val="none" w:sz="0" w:space="0" w:color="auto"/>
            <w:left w:val="none" w:sz="0" w:space="0" w:color="auto"/>
            <w:bottom w:val="none" w:sz="0" w:space="0" w:color="auto"/>
            <w:right w:val="none" w:sz="0" w:space="0" w:color="auto"/>
          </w:divBdr>
        </w:div>
        <w:div w:id="2070612219">
          <w:marLeft w:val="480"/>
          <w:marRight w:val="0"/>
          <w:marTop w:val="0"/>
          <w:marBottom w:val="0"/>
          <w:divBdr>
            <w:top w:val="none" w:sz="0" w:space="0" w:color="auto"/>
            <w:left w:val="none" w:sz="0" w:space="0" w:color="auto"/>
            <w:bottom w:val="none" w:sz="0" w:space="0" w:color="auto"/>
            <w:right w:val="none" w:sz="0" w:space="0" w:color="auto"/>
          </w:divBdr>
        </w:div>
        <w:div w:id="456678991">
          <w:marLeft w:val="480"/>
          <w:marRight w:val="0"/>
          <w:marTop w:val="0"/>
          <w:marBottom w:val="0"/>
          <w:divBdr>
            <w:top w:val="none" w:sz="0" w:space="0" w:color="auto"/>
            <w:left w:val="none" w:sz="0" w:space="0" w:color="auto"/>
            <w:bottom w:val="none" w:sz="0" w:space="0" w:color="auto"/>
            <w:right w:val="none" w:sz="0" w:space="0" w:color="auto"/>
          </w:divBdr>
        </w:div>
        <w:div w:id="768355864">
          <w:marLeft w:val="480"/>
          <w:marRight w:val="0"/>
          <w:marTop w:val="0"/>
          <w:marBottom w:val="0"/>
          <w:divBdr>
            <w:top w:val="none" w:sz="0" w:space="0" w:color="auto"/>
            <w:left w:val="none" w:sz="0" w:space="0" w:color="auto"/>
            <w:bottom w:val="none" w:sz="0" w:space="0" w:color="auto"/>
            <w:right w:val="none" w:sz="0" w:space="0" w:color="auto"/>
          </w:divBdr>
        </w:div>
        <w:div w:id="1484008330">
          <w:marLeft w:val="480"/>
          <w:marRight w:val="0"/>
          <w:marTop w:val="0"/>
          <w:marBottom w:val="0"/>
          <w:divBdr>
            <w:top w:val="none" w:sz="0" w:space="0" w:color="auto"/>
            <w:left w:val="none" w:sz="0" w:space="0" w:color="auto"/>
            <w:bottom w:val="none" w:sz="0" w:space="0" w:color="auto"/>
            <w:right w:val="none" w:sz="0" w:space="0" w:color="auto"/>
          </w:divBdr>
        </w:div>
        <w:div w:id="1429276279">
          <w:marLeft w:val="480"/>
          <w:marRight w:val="0"/>
          <w:marTop w:val="0"/>
          <w:marBottom w:val="0"/>
          <w:divBdr>
            <w:top w:val="none" w:sz="0" w:space="0" w:color="auto"/>
            <w:left w:val="none" w:sz="0" w:space="0" w:color="auto"/>
            <w:bottom w:val="none" w:sz="0" w:space="0" w:color="auto"/>
            <w:right w:val="none" w:sz="0" w:space="0" w:color="auto"/>
          </w:divBdr>
        </w:div>
        <w:div w:id="427579290">
          <w:marLeft w:val="480"/>
          <w:marRight w:val="0"/>
          <w:marTop w:val="0"/>
          <w:marBottom w:val="0"/>
          <w:divBdr>
            <w:top w:val="none" w:sz="0" w:space="0" w:color="auto"/>
            <w:left w:val="none" w:sz="0" w:space="0" w:color="auto"/>
            <w:bottom w:val="none" w:sz="0" w:space="0" w:color="auto"/>
            <w:right w:val="none" w:sz="0" w:space="0" w:color="auto"/>
          </w:divBdr>
        </w:div>
        <w:div w:id="1114401825">
          <w:marLeft w:val="480"/>
          <w:marRight w:val="0"/>
          <w:marTop w:val="0"/>
          <w:marBottom w:val="0"/>
          <w:divBdr>
            <w:top w:val="none" w:sz="0" w:space="0" w:color="auto"/>
            <w:left w:val="none" w:sz="0" w:space="0" w:color="auto"/>
            <w:bottom w:val="none" w:sz="0" w:space="0" w:color="auto"/>
            <w:right w:val="none" w:sz="0" w:space="0" w:color="auto"/>
          </w:divBdr>
        </w:div>
        <w:div w:id="1724208358">
          <w:marLeft w:val="480"/>
          <w:marRight w:val="0"/>
          <w:marTop w:val="0"/>
          <w:marBottom w:val="0"/>
          <w:divBdr>
            <w:top w:val="none" w:sz="0" w:space="0" w:color="auto"/>
            <w:left w:val="none" w:sz="0" w:space="0" w:color="auto"/>
            <w:bottom w:val="none" w:sz="0" w:space="0" w:color="auto"/>
            <w:right w:val="none" w:sz="0" w:space="0" w:color="auto"/>
          </w:divBdr>
        </w:div>
        <w:div w:id="598370660">
          <w:marLeft w:val="480"/>
          <w:marRight w:val="0"/>
          <w:marTop w:val="0"/>
          <w:marBottom w:val="0"/>
          <w:divBdr>
            <w:top w:val="none" w:sz="0" w:space="0" w:color="auto"/>
            <w:left w:val="none" w:sz="0" w:space="0" w:color="auto"/>
            <w:bottom w:val="none" w:sz="0" w:space="0" w:color="auto"/>
            <w:right w:val="none" w:sz="0" w:space="0" w:color="auto"/>
          </w:divBdr>
        </w:div>
        <w:div w:id="1273321820">
          <w:marLeft w:val="480"/>
          <w:marRight w:val="0"/>
          <w:marTop w:val="0"/>
          <w:marBottom w:val="0"/>
          <w:divBdr>
            <w:top w:val="none" w:sz="0" w:space="0" w:color="auto"/>
            <w:left w:val="none" w:sz="0" w:space="0" w:color="auto"/>
            <w:bottom w:val="none" w:sz="0" w:space="0" w:color="auto"/>
            <w:right w:val="none" w:sz="0" w:space="0" w:color="auto"/>
          </w:divBdr>
        </w:div>
        <w:div w:id="809518557">
          <w:marLeft w:val="480"/>
          <w:marRight w:val="0"/>
          <w:marTop w:val="0"/>
          <w:marBottom w:val="0"/>
          <w:divBdr>
            <w:top w:val="none" w:sz="0" w:space="0" w:color="auto"/>
            <w:left w:val="none" w:sz="0" w:space="0" w:color="auto"/>
            <w:bottom w:val="none" w:sz="0" w:space="0" w:color="auto"/>
            <w:right w:val="none" w:sz="0" w:space="0" w:color="auto"/>
          </w:divBdr>
        </w:div>
        <w:div w:id="1062295314">
          <w:marLeft w:val="480"/>
          <w:marRight w:val="0"/>
          <w:marTop w:val="0"/>
          <w:marBottom w:val="0"/>
          <w:divBdr>
            <w:top w:val="none" w:sz="0" w:space="0" w:color="auto"/>
            <w:left w:val="none" w:sz="0" w:space="0" w:color="auto"/>
            <w:bottom w:val="none" w:sz="0" w:space="0" w:color="auto"/>
            <w:right w:val="none" w:sz="0" w:space="0" w:color="auto"/>
          </w:divBdr>
        </w:div>
        <w:div w:id="2146849110">
          <w:marLeft w:val="480"/>
          <w:marRight w:val="0"/>
          <w:marTop w:val="0"/>
          <w:marBottom w:val="0"/>
          <w:divBdr>
            <w:top w:val="none" w:sz="0" w:space="0" w:color="auto"/>
            <w:left w:val="none" w:sz="0" w:space="0" w:color="auto"/>
            <w:bottom w:val="none" w:sz="0" w:space="0" w:color="auto"/>
            <w:right w:val="none" w:sz="0" w:space="0" w:color="auto"/>
          </w:divBdr>
        </w:div>
        <w:div w:id="1595437121">
          <w:marLeft w:val="480"/>
          <w:marRight w:val="0"/>
          <w:marTop w:val="0"/>
          <w:marBottom w:val="0"/>
          <w:divBdr>
            <w:top w:val="none" w:sz="0" w:space="0" w:color="auto"/>
            <w:left w:val="none" w:sz="0" w:space="0" w:color="auto"/>
            <w:bottom w:val="none" w:sz="0" w:space="0" w:color="auto"/>
            <w:right w:val="none" w:sz="0" w:space="0" w:color="auto"/>
          </w:divBdr>
        </w:div>
        <w:div w:id="183977484">
          <w:marLeft w:val="480"/>
          <w:marRight w:val="0"/>
          <w:marTop w:val="0"/>
          <w:marBottom w:val="0"/>
          <w:divBdr>
            <w:top w:val="none" w:sz="0" w:space="0" w:color="auto"/>
            <w:left w:val="none" w:sz="0" w:space="0" w:color="auto"/>
            <w:bottom w:val="none" w:sz="0" w:space="0" w:color="auto"/>
            <w:right w:val="none" w:sz="0" w:space="0" w:color="auto"/>
          </w:divBdr>
        </w:div>
        <w:div w:id="1603418410">
          <w:marLeft w:val="480"/>
          <w:marRight w:val="0"/>
          <w:marTop w:val="0"/>
          <w:marBottom w:val="0"/>
          <w:divBdr>
            <w:top w:val="none" w:sz="0" w:space="0" w:color="auto"/>
            <w:left w:val="none" w:sz="0" w:space="0" w:color="auto"/>
            <w:bottom w:val="none" w:sz="0" w:space="0" w:color="auto"/>
            <w:right w:val="none" w:sz="0" w:space="0" w:color="auto"/>
          </w:divBdr>
        </w:div>
        <w:div w:id="658458708">
          <w:marLeft w:val="480"/>
          <w:marRight w:val="0"/>
          <w:marTop w:val="0"/>
          <w:marBottom w:val="0"/>
          <w:divBdr>
            <w:top w:val="none" w:sz="0" w:space="0" w:color="auto"/>
            <w:left w:val="none" w:sz="0" w:space="0" w:color="auto"/>
            <w:bottom w:val="none" w:sz="0" w:space="0" w:color="auto"/>
            <w:right w:val="none" w:sz="0" w:space="0" w:color="auto"/>
          </w:divBdr>
        </w:div>
        <w:div w:id="1865434673">
          <w:marLeft w:val="480"/>
          <w:marRight w:val="0"/>
          <w:marTop w:val="0"/>
          <w:marBottom w:val="0"/>
          <w:divBdr>
            <w:top w:val="none" w:sz="0" w:space="0" w:color="auto"/>
            <w:left w:val="none" w:sz="0" w:space="0" w:color="auto"/>
            <w:bottom w:val="none" w:sz="0" w:space="0" w:color="auto"/>
            <w:right w:val="none" w:sz="0" w:space="0" w:color="auto"/>
          </w:divBdr>
        </w:div>
        <w:div w:id="1375469611">
          <w:marLeft w:val="480"/>
          <w:marRight w:val="0"/>
          <w:marTop w:val="0"/>
          <w:marBottom w:val="0"/>
          <w:divBdr>
            <w:top w:val="none" w:sz="0" w:space="0" w:color="auto"/>
            <w:left w:val="none" w:sz="0" w:space="0" w:color="auto"/>
            <w:bottom w:val="none" w:sz="0" w:space="0" w:color="auto"/>
            <w:right w:val="none" w:sz="0" w:space="0" w:color="auto"/>
          </w:divBdr>
        </w:div>
        <w:div w:id="1803957863">
          <w:marLeft w:val="480"/>
          <w:marRight w:val="0"/>
          <w:marTop w:val="0"/>
          <w:marBottom w:val="0"/>
          <w:divBdr>
            <w:top w:val="none" w:sz="0" w:space="0" w:color="auto"/>
            <w:left w:val="none" w:sz="0" w:space="0" w:color="auto"/>
            <w:bottom w:val="none" w:sz="0" w:space="0" w:color="auto"/>
            <w:right w:val="none" w:sz="0" w:space="0" w:color="auto"/>
          </w:divBdr>
        </w:div>
        <w:div w:id="758906903">
          <w:marLeft w:val="480"/>
          <w:marRight w:val="0"/>
          <w:marTop w:val="0"/>
          <w:marBottom w:val="0"/>
          <w:divBdr>
            <w:top w:val="none" w:sz="0" w:space="0" w:color="auto"/>
            <w:left w:val="none" w:sz="0" w:space="0" w:color="auto"/>
            <w:bottom w:val="none" w:sz="0" w:space="0" w:color="auto"/>
            <w:right w:val="none" w:sz="0" w:space="0" w:color="auto"/>
          </w:divBdr>
        </w:div>
      </w:divsChild>
    </w:div>
    <w:div w:id="2056199726">
      <w:bodyDiv w:val="1"/>
      <w:marLeft w:val="0"/>
      <w:marRight w:val="0"/>
      <w:marTop w:val="0"/>
      <w:marBottom w:val="0"/>
      <w:divBdr>
        <w:top w:val="none" w:sz="0" w:space="0" w:color="auto"/>
        <w:left w:val="none" w:sz="0" w:space="0" w:color="auto"/>
        <w:bottom w:val="none" w:sz="0" w:space="0" w:color="auto"/>
        <w:right w:val="none" w:sz="0" w:space="0" w:color="auto"/>
      </w:divBdr>
    </w:div>
    <w:div w:id="2058234849">
      <w:bodyDiv w:val="1"/>
      <w:marLeft w:val="0"/>
      <w:marRight w:val="0"/>
      <w:marTop w:val="0"/>
      <w:marBottom w:val="0"/>
      <w:divBdr>
        <w:top w:val="none" w:sz="0" w:space="0" w:color="auto"/>
        <w:left w:val="none" w:sz="0" w:space="0" w:color="auto"/>
        <w:bottom w:val="none" w:sz="0" w:space="0" w:color="auto"/>
        <w:right w:val="none" w:sz="0" w:space="0" w:color="auto"/>
      </w:divBdr>
    </w:div>
    <w:div w:id="2058509153">
      <w:bodyDiv w:val="1"/>
      <w:marLeft w:val="0"/>
      <w:marRight w:val="0"/>
      <w:marTop w:val="0"/>
      <w:marBottom w:val="0"/>
      <w:divBdr>
        <w:top w:val="none" w:sz="0" w:space="0" w:color="auto"/>
        <w:left w:val="none" w:sz="0" w:space="0" w:color="auto"/>
        <w:bottom w:val="none" w:sz="0" w:space="0" w:color="auto"/>
        <w:right w:val="none" w:sz="0" w:space="0" w:color="auto"/>
      </w:divBdr>
    </w:div>
    <w:div w:id="2059621217">
      <w:bodyDiv w:val="1"/>
      <w:marLeft w:val="0"/>
      <w:marRight w:val="0"/>
      <w:marTop w:val="0"/>
      <w:marBottom w:val="0"/>
      <w:divBdr>
        <w:top w:val="none" w:sz="0" w:space="0" w:color="auto"/>
        <w:left w:val="none" w:sz="0" w:space="0" w:color="auto"/>
        <w:bottom w:val="none" w:sz="0" w:space="0" w:color="auto"/>
        <w:right w:val="none" w:sz="0" w:space="0" w:color="auto"/>
      </w:divBdr>
    </w:div>
    <w:div w:id="2065137027">
      <w:bodyDiv w:val="1"/>
      <w:marLeft w:val="0"/>
      <w:marRight w:val="0"/>
      <w:marTop w:val="0"/>
      <w:marBottom w:val="0"/>
      <w:divBdr>
        <w:top w:val="none" w:sz="0" w:space="0" w:color="auto"/>
        <w:left w:val="none" w:sz="0" w:space="0" w:color="auto"/>
        <w:bottom w:val="none" w:sz="0" w:space="0" w:color="auto"/>
        <w:right w:val="none" w:sz="0" w:space="0" w:color="auto"/>
      </w:divBdr>
    </w:div>
    <w:div w:id="2066948543">
      <w:bodyDiv w:val="1"/>
      <w:marLeft w:val="0"/>
      <w:marRight w:val="0"/>
      <w:marTop w:val="0"/>
      <w:marBottom w:val="0"/>
      <w:divBdr>
        <w:top w:val="none" w:sz="0" w:space="0" w:color="auto"/>
        <w:left w:val="none" w:sz="0" w:space="0" w:color="auto"/>
        <w:bottom w:val="none" w:sz="0" w:space="0" w:color="auto"/>
        <w:right w:val="none" w:sz="0" w:space="0" w:color="auto"/>
      </w:divBdr>
    </w:div>
    <w:div w:id="2067754786">
      <w:bodyDiv w:val="1"/>
      <w:marLeft w:val="0"/>
      <w:marRight w:val="0"/>
      <w:marTop w:val="0"/>
      <w:marBottom w:val="0"/>
      <w:divBdr>
        <w:top w:val="none" w:sz="0" w:space="0" w:color="auto"/>
        <w:left w:val="none" w:sz="0" w:space="0" w:color="auto"/>
        <w:bottom w:val="none" w:sz="0" w:space="0" w:color="auto"/>
        <w:right w:val="none" w:sz="0" w:space="0" w:color="auto"/>
      </w:divBdr>
    </w:div>
    <w:div w:id="2068530949">
      <w:bodyDiv w:val="1"/>
      <w:marLeft w:val="0"/>
      <w:marRight w:val="0"/>
      <w:marTop w:val="0"/>
      <w:marBottom w:val="0"/>
      <w:divBdr>
        <w:top w:val="none" w:sz="0" w:space="0" w:color="auto"/>
        <w:left w:val="none" w:sz="0" w:space="0" w:color="auto"/>
        <w:bottom w:val="none" w:sz="0" w:space="0" w:color="auto"/>
        <w:right w:val="none" w:sz="0" w:space="0" w:color="auto"/>
      </w:divBdr>
    </w:div>
    <w:div w:id="2071269014">
      <w:bodyDiv w:val="1"/>
      <w:marLeft w:val="0"/>
      <w:marRight w:val="0"/>
      <w:marTop w:val="0"/>
      <w:marBottom w:val="0"/>
      <w:divBdr>
        <w:top w:val="none" w:sz="0" w:space="0" w:color="auto"/>
        <w:left w:val="none" w:sz="0" w:space="0" w:color="auto"/>
        <w:bottom w:val="none" w:sz="0" w:space="0" w:color="auto"/>
        <w:right w:val="none" w:sz="0" w:space="0" w:color="auto"/>
      </w:divBdr>
    </w:div>
    <w:div w:id="2072842907">
      <w:bodyDiv w:val="1"/>
      <w:marLeft w:val="0"/>
      <w:marRight w:val="0"/>
      <w:marTop w:val="0"/>
      <w:marBottom w:val="0"/>
      <w:divBdr>
        <w:top w:val="none" w:sz="0" w:space="0" w:color="auto"/>
        <w:left w:val="none" w:sz="0" w:space="0" w:color="auto"/>
        <w:bottom w:val="none" w:sz="0" w:space="0" w:color="auto"/>
        <w:right w:val="none" w:sz="0" w:space="0" w:color="auto"/>
      </w:divBdr>
    </w:div>
    <w:div w:id="2075471309">
      <w:bodyDiv w:val="1"/>
      <w:marLeft w:val="0"/>
      <w:marRight w:val="0"/>
      <w:marTop w:val="0"/>
      <w:marBottom w:val="0"/>
      <w:divBdr>
        <w:top w:val="none" w:sz="0" w:space="0" w:color="auto"/>
        <w:left w:val="none" w:sz="0" w:space="0" w:color="auto"/>
        <w:bottom w:val="none" w:sz="0" w:space="0" w:color="auto"/>
        <w:right w:val="none" w:sz="0" w:space="0" w:color="auto"/>
      </w:divBdr>
    </w:div>
    <w:div w:id="2075927305">
      <w:bodyDiv w:val="1"/>
      <w:marLeft w:val="0"/>
      <w:marRight w:val="0"/>
      <w:marTop w:val="0"/>
      <w:marBottom w:val="0"/>
      <w:divBdr>
        <w:top w:val="none" w:sz="0" w:space="0" w:color="auto"/>
        <w:left w:val="none" w:sz="0" w:space="0" w:color="auto"/>
        <w:bottom w:val="none" w:sz="0" w:space="0" w:color="auto"/>
        <w:right w:val="none" w:sz="0" w:space="0" w:color="auto"/>
      </w:divBdr>
    </w:div>
    <w:div w:id="2076005432">
      <w:bodyDiv w:val="1"/>
      <w:marLeft w:val="0"/>
      <w:marRight w:val="0"/>
      <w:marTop w:val="0"/>
      <w:marBottom w:val="0"/>
      <w:divBdr>
        <w:top w:val="none" w:sz="0" w:space="0" w:color="auto"/>
        <w:left w:val="none" w:sz="0" w:space="0" w:color="auto"/>
        <w:bottom w:val="none" w:sz="0" w:space="0" w:color="auto"/>
        <w:right w:val="none" w:sz="0" w:space="0" w:color="auto"/>
      </w:divBdr>
    </w:div>
    <w:div w:id="2076005890">
      <w:bodyDiv w:val="1"/>
      <w:marLeft w:val="0"/>
      <w:marRight w:val="0"/>
      <w:marTop w:val="0"/>
      <w:marBottom w:val="0"/>
      <w:divBdr>
        <w:top w:val="none" w:sz="0" w:space="0" w:color="auto"/>
        <w:left w:val="none" w:sz="0" w:space="0" w:color="auto"/>
        <w:bottom w:val="none" w:sz="0" w:space="0" w:color="auto"/>
        <w:right w:val="none" w:sz="0" w:space="0" w:color="auto"/>
      </w:divBdr>
    </w:div>
    <w:div w:id="2076393746">
      <w:bodyDiv w:val="1"/>
      <w:marLeft w:val="0"/>
      <w:marRight w:val="0"/>
      <w:marTop w:val="0"/>
      <w:marBottom w:val="0"/>
      <w:divBdr>
        <w:top w:val="none" w:sz="0" w:space="0" w:color="auto"/>
        <w:left w:val="none" w:sz="0" w:space="0" w:color="auto"/>
        <w:bottom w:val="none" w:sz="0" w:space="0" w:color="auto"/>
        <w:right w:val="none" w:sz="0" w:space="0" w:color="auto"/>
      </w:divBdr>
    </w:div>
    <w:div w:id="2076850067">
      <w:bodyDiv w:val="1"/>
      <w:marLeft w:val="0"/>
      <w:marRight w:val="0"/>
      <w:marTop w:val="0"/>
      <w:marBottom w:val="0"/>
      <w:divBdr>
        <w:top w:val="none" w:sz="0" w:space="0" w:color="auto"/>
        <w:left w:val="none" w:sz="0" w:space="0" w:color="auto"/>
        <w:bottom w:val="none" w:sz="0" w:space="0" w:color="auto"/>
        <w:right w:val="none" w:sz="0" w:space="0" w:color="auto"/>
      </w:divBdr>
    </w:div>
    <w:div w:id="2078552593">
      <w:bodyDiv w:val="1"/>
      <w:marLeft w:val="0"/>
      <w:marRight w:val="0"/>
      <w:marTop w:val="0"/>
      <w:marBottom w:val="0"/>
      <w:divBdr>
        <w:top w:val="none" w:sz="0" w:space="0" w:color="auto"/>
        <w:left w:val="none" w:sz="0" w:space="0" w:color="auto"/>
        <w:bottom w:val="none" w:sz="0" w:space="0" w:color="auto"/>
        <w:right w:val="none" w:sz="0" w:space="0" w:color="auto"/>
      </w:divBdr>
    </w:div>
    <w:div w:id="2079741680">
      <w:bodyDiv w:val="1"/>
      <w:marLeft w:val="0"/>
      <w:marRight w:val="0"/>
      <w:marTop w:val="0"/>
      <w:marBottom w:val="0"/>
      <w:divBdr>
        <w:top w:val="none" w:sz="0" w:space="0" w:color="auto"/>
        <w:left w:val="none" w:sz="0" w:space="0" w:color="auto"/>
        <w:bottom w:val="none" w:sz="0" w:space="0" w:color="auto"/>
        <w:right w:val="none" w:sz="0" w:space="0" w:color="auto"/>
      </w:divBdr>
    </w:div>
    <w:div w:id="2082218158">
      <w:bodyDiv w:val="1"/>
      <w:marLeft w:val="0"/>
      <w:marRight w:val="0"/>
      <w:marTop w:val="0"/>
      <w:marBottom w:val="0"/>
      <w:divBdr>
        <w:top w:val="none" w:sz="0" w:space="0" w:color="auto"/>
        <w:left w:val="none" w:sz="0" w:space="0" w:color="auto"/>
        <w:bottom w:val="none" w:sz="0" w:space="0" w:color="auto"/>
        <w:right w:val="none" w:sz="0" w:space="0" w:color="auto"/>
      </w:divBdr>
    </w:div>
    <w:div w:id="2082288634">
      <w:bodyDiv w:val="1"/>
      <w:marLeft w:val="0"/>
      <w:marRight w:val="0"/>
      <w:marTop w:val="0"/>
      <w:marBottom w:val="0"/>
      <w:divBdr>
        <w:top w:val="none" w:sz="0" w:space="0" w:color="auto"/>
        <w:left w:val="none" w:sz="0" w:space="0" w:color="auto"/>
        <w:bottom w:val="none" w:sz="0" w:space="0" w:color="auto"/>
        <w:right w:val="none" w:sz="0" w:space="0" w:color="auto"/>
      </w:divBdr>
    </w:div>
    <w:div w:id="2084059562">
      <w:bodyDiv w:val="1"/>
      <w:marLeft w:val="0"/>
      <w:marRight w:val="0"/>
      <w:marTop w:val="0"/>
      <w:marBottom w:val="0"/>
      <w:divBdr>
        <w:top w:val="none" w:sz="0" w:space="0" w:color="auto"/>
        <w:left w:val="none" w:sz="0" w:space="0" w:color="auto"/>
        <w:bottom w:val="none" w:sz="0" w:space="0" w:color="auto"/>
        <w:right w:val="none" w:sz="0" w:space="0" w:color="auto"/>
      </w:divBdr>
    </w:div>
    <w:div w:id="2085101075">
      <w:bodyDiv w:val="1"/>
      <w:marLeft w:val="0"/>
      <w:marRight w:val="0"/>
      <w:marTop w:val="0"/>
      <w:marBottom w:val="0"/>
      <w:divBdr>
        <w:top w:val="none" w:sz="0" w:space="0" w:color="auto"/>
        <w:left w:val="none" w:sz="0" w:space="0" w:color="auto"/>
        <w:bottom w:val="none" w:sz="0" w:space="0" w:color="auto"/>
        <w:right w:val="none" w:sz="0" w:space="0" w:color="auto"/>
      </w:divBdr>
    </w:div>
    <w:div w:id="2085446045">
      <w:bodyDiv w:val="1"/>
      <w:marLeft w:val="0"/>
      <w:marRight w:val="0"/>
      <w:marTop w:val="0"/>
      <w:marBottom w:val="0"/>
      <w:divBdr>
        <w:top w:val="none" w:sz="0" w:space="0" w:color="auto"/>
        <w:left w:val="none" w:sz="0" w:space="0" w:color="auto"/>
        <w:bottom w:val="none" w:sz="0" w:space="0" w:color="auto"/>
        <w:right w:val="none" w:sz="0" w:space="0" w:color="auto"/>
      </w:divBdr>
    </w:div>
    <w:div w:id="2087340556">
      <w:bodyDiv w:val="1"/>
      <w:marLeft w:val="0"/>
      <w:marRight w:val="0"/>
      <w:marTop w:val="0"/>
      <w:marBottom w:val="0"/>
      <w:divBdr>
        <w:top w:val="none" w:sz="0" w:space="0" w:color="auto"/>
        <w:left w:val="none" w:sz="0" w:space="0" w:color="auto"/>
        <w:bottom w:val="none" w:sz="0" w:space="0" w:color="auto"/>
        <w:right w:val="none" w:sz="0" w:space="0" w:color="auto"/>
      </w:divBdr>
    </w:div>
    <w:div w:id="2087607571">
      <w:bodyDiv w:val="1"/>
      <w:marLeft w:val="0"/>
      <w:marRight w:val="0"/>
      <w:marTop w:val="0"/>
      <w:marBottom w:val="0"/>
      <w:divBdr>
        <w:top w:val="none" w:sz="0" w:space="0" w:color="auto"/>
        <w:left w:val="none" w:sz="0" w:space="0" w:color="auto"/>
        <w:bottom w:val="none" w:sz="0" w:space="0" w:color="auto"/>
        <w:right w:val="none" w:sz="0" w:space="0" w:color="auto"/>
      </w:divBdr>
    </w:div>
    <w:div w:id="2094546865">
      <w:bodyDiv w:val="1"/>
      <w:marLeft w:val="0"/>
      <w:marRight w:val="0"/>
      <w:marTop w:val="0"/>
      <w:marBottom w:val="0"/>
      <w:divBdr>
        <w:top w:val="none" w:sz="0" w:space="0" w:color="auto"/>
        <w:left w:val="none" w:sz="0" w:space="0" w:color="auto"/>
        <w:bottom w:val="none" w:sz="0" w:space="0" w:color="auto"/>
        <w:right w:val="none" w:sz="0" w:space="0" w:color="auto"/>
      </w:divBdr>
    </w:div>
    <w:div w:id="2094889909">
      <w:bodyDiv w:val="1"/>
      <w:marLeft w:val="0"/>
      <w:marRight w:val="0"/>
      <w:marTop w:val="0"/>
      <w:marBottom w:val="0"/>
      <w:divBdr>
        <w:top w:val="none" w:sz="0" w:space="0" w:color="auto"/>
        <w:left w:val="none" w:sz="0" w:space="0" w:color="auto"/>
        <w:bottom w:val="none" w:sz="0" w:space="0" w:color="auto"/>
        <w:right w:val="none" w:sz="0" w:space="0" w:color="auto"/>
      </w:divBdr>
    </w:div>
    <w:div w:id="2095927920">
      <w:bodyDiv w:val="1"/>
      <w:marLeft w:val="0"/>
      <w:marRight w:val="0"/>
      <w:marTop w:val="0"/>
      <w:marBottom w:val="0"/>
      <w:divBdr>
        <w:top w:val="none" w:sz="0" w:space="0" w:color="auto"/>
        <w:left w:val="none" w:sz="0" w:space="0" w:color="auto"/>
        <w:bottom w:val="none" w:sz="0" w:space="0" w:color="auto"/>
        <w:right w:val="none" w:sz="0" w:space="0" w:color="auto"/>
      </w:divBdr>
    </w:div>
    <w:div w:id="2097483193">
      <w:bodyDiv w:val="1"/>
      <w:marLeft w:val="0"/>
      <w:marRight w:val="0"/>
      <w:marTop w:val="0"/>
      <w:marBottom w:val="0"/>
      <w:divBdr>
        <w:top w:val="none" w:sz="0" w:space="0" w:color="auto"/>
        <w:left w:val="none" w:sz="0" w:space="0" w:color="auto"/>
        <w:bottom w:val="none" w:sz="0" w:space="0" w:color="auto"/>
        <w:right w:val="none" w:sz="0" w:space="0" w:color="auto"/>
      </w:divBdr>
    </w:div>
    <w:div w:id="2099978279">
      <w:bodyDiv w:val="1"/>
      <w:marLeft w:val="0"/>
      <w:marRight w:val="0"/>
      <w:marTop w:val="0"/>
      <w:marBottom w:val="0"/>
      <w:divBdr>
        <w:top w:val="none" w:sz="0" w:space="0" w:color="auto"/>
        <w:left w:val="none" w:sz="0" w:space="0" w:color="auto"/>
        <w:bottom w:val="none" w:sz="0" w:space="0" w:color="auto"/>
        <w:right w:val="none" w:sz="0" w:space="0" w:color="auto"/>
      </w:divBdr>
    </w:div>
    <w:div w:id="2102025669">
      <w:bodyDiv w:val="1"/>
      <w:marLeft w:val="0"/>
      <w:marRight w:val="0"/>
      <w:marTop w:val="0"/>
      <w:marBottom w:val="0"/>
      <w:divBdr>
        <w:top w:val="none" w:sz="0" w:space="0" w:color="auto"/>
        <w:left w:val="none" w:sz="0" w:space="0" w:color="auto"/>
        <w:bottom w:val="none" w:sz="0" w:space="0" w:color="auto"/>
        <w:right w:val="none" w:sz="0" w:space="0" w:color="auto"/>
      </w:divBdr>
    </w:div>
    <w:div w:id="2105032884">
      <w:bodyDiv w:val="1"/>
      <w:marLeft w:val="0"/>
      <w:marRight w:val="0"/>
      <w:marTop w:val="0"/>
      <w:marBottom w:val="0"/>
      <w:divBdr>
        <w:top w:val="none" w:sz="0" w:space="0" w:color="auto"/>
        <w:left w:val="none" w:sz="0" w:space="0" w:color="auto"/>
        <w:bottom w:val="none" w:sz="0" w:space="0" w:color="auto"/>
        <w:right w:val="none" w:sz="0" w:space="0" w:color="auto"/>
      </w:divBdr>
    </w:div>
    <w:div w:id="2106608750">
      <w:bodyDiv w:val="1"/>
      <w:marLeft w:val="0"/>
      <w:marRight w:val="0"/>
      <w:marTop w:val="0"/>
      <w:marBottom w:val="0"/>
      <w:divBdr>
        <w:top w:val="none" w:sz="0" w:space="0" w:color="auto"/>
        <w:left w:val="none" w:sz="0" w:space="0" w:color="auto"/>
        <w:bottom w:val="none" w:sz="0" w:space="0" w:color="auto"/>
        <w:right w:val="none" w:sz="0" w:space="0" w:color="auto"/>
      </w:divBdr>
    </w:div>
    <w:div w:id="2106655109">
      <w:bodyDiv w:val="1"/>
      <w:marLeft w:val="0"/>
      <w:marRight w:val="0"/>
      <w:marTop w:val="0"/>
      <w:marBottom w:val="0"/>
      <w:divBdr>
        <w:top w:val="none" w:sz="0" w:space="0" w:color="auto"/>
        <w:left w:val="none" w:sz="0" w:space="0" w:color="auto"/>
        <w:bottom w:val="none" w:sz="0" w:space="0" w:color="auto"/>
        <w:right w:val="none" w:sz="0" w:space="0" w:color="auto"/>
      </w:divBdr>
    </w:div>
    <w:div w:id="2107724741">
      <w:bodyDiv w:val="1"/>
      <w:marLeft w:val="0"/>
      <w:marRight w:val="0"/>
      <w:marTop w:val="0"/>
      <w:marBottom w:val="0"/>
      <w:divBdr>
        <w:top w:val="none" w:sz="0" w:space="0" w:color="auto"/>
        <w:left w:val="none" w:sz="0" w:space="0" w:color="auto"/>
        <w:bottom w:val="none" w:sz="0" w:space="0" w:color="auto"/>
        <w:right w:val="none" w:sz="0" w:space="0" w:color="auto"/>
      </w:divBdr>
    </w:div>
    <w:div w:id="2112042336">
      <w:bodyDiv w:val="1"/>
      <w:marLeft w:val="0"/>
      <w:marRight w:val="0"/>
      <w:marTop w:val="0"/>
      <w:marBottom w:val="0"/>
      <w:divBdr>
        <w:top w:val="none" w:sz="0" w:space="0" w:color="auto"/>
        <w:left w:val="none" w:sz="0" w:space="0" w:color="auto"/>
        <w:bottom w:val="none" w:sz="0" w:space="0" w:color="auto"/>
        <w:right w:val="none" w:sz="0" w:space="0" w:color="auto"/>
      </w:divBdr>
    </w:div>
    <w:div w:id="2112703968">
      <w:bodyDiv w:val="1"/>
      <w:marLeft w:val="0"/>
      <w:marRight w:val="0"/>
      <w:marTop w:val="0"/>
      <w:marBottom w:val="0"/>
      <w:divBdr>
        <w:top w:val="none" w:sz="0" w:space="0" w:color="auto"/>
        <w:left w:val="none" w:sz="0" w:space="0" w:color="auto"/>
        <w:bottom w:val="none" w:sz="0" w:space="0" w:color="auto"/>
        <w:right w:val="none" w:sz="0" w:space="0" w:color="auto"/>
      </w:divBdr>
    </w:div>
    <w:div w:id="2112705285">
      <w:bodyDiv w:val="1"/>
      <w:marLeft w:val="0"/>
      <w:marRight w:val="0"/>
      <w:marTop w:val="0"/>
      <w:marBottom w:val="0"/>
      <w:divBdr>
        <w:top w:val="none" w:sz="0" w:space="0" w:color="auto"/>
        <w:left w:val="none" w:sz="0" w:space="0" w:color="auto"/>
        <w:bottom w:val="none" w:sz="0" w:space="0" w:color="auto"/>
        <w:right w:val="none" w:sz="0" w:space="0" w:color="auto"/>
      </w:divBdr>
    </w:div>
    <w:div w:id="2113163225">
      <w:bodyDiv w:val="1"/>
      <w:marLeft w:val="0"/>
      <w:marRight w:val="0"/>
      <w:marTop w:val="0"/>
      <w:marBottom w:val="0"/>
      <w:divBdr>
        <w:top w:val="none" w:sz="0" w:space="0" w:color="auto"/>
        <w:left w:val="none" w:sz="0" w:space="0" w:color="auto"/>
        <w:bottom w:val="none" w:sz="0" w:space="0" w:color="auto"/>
        <w:right w:val="none" w:sz="0" w:space="0" w:color="auto"/>
      </w:divBdr>
    </w:div>
    <w:div w:id="2115250334">
      <w:bodyDiv w:val="1"/>
      <w:marLeft w:val="0"/>
      <w:marRight w:val="0"/>
      <w:marTop w:val="0"/>
      <w:marBottom w:val="0"/>
      <w:divBdr>
        <w:top w:val="none" w:sz="0" w:space="0" w:color="auto"/>
        <w:left w:val="none" w:sz="0" w:space="0" w:color="auto"/>
        <w:bottom w:val="none" w:sz="0" w:space="0" w:color="auto"/>
        <w:right w:val="none" w:sz="0" w:space="0" w:color="auto"/>
      </w:divBdr>
    </w:div>
    <w:div w:id="2117020844">
      <w:bodyDiv w:val="1"/>
      <w:marLeft w:val="0"/>
      <w:marRight w:val="0"/>
      <w:marTop w:val="0"/>
      <w:marBottom w:val="0"/>
      <w:divBdr>
        <w:top w:val="none" w:sz="0" w:space="0" w:color="auto"/>
        <w:left w:val="none" w:sz="0" w:space="0" w:color="auto"/>
        <w:bottom w:val="none" w:sz="0" w:space="0" w:color="auto"/>
        <w:right w:val="none" w:sz="0" w:space="0" w:color="auto"/>
      </w:divBdr>
    </w:div>
    <w:div w:id="2118791349">
      <w:bodyDiv w:val="1"/>
      <w:marLeft w:val="0"/>
      <w:marRight w:val="0"/>
      <w:marTop w:val="0"/>
      <w:marBottom w:val="0"/>
      <w:divBdr>
        <w:top w:val="none" w:sz="0" w:space="0" w:color="auto"/>
        <w:left w:val="none" w:sz="0" w:space="0" w:color="auto"/>
        <w:bottom w:val="none" w:sz="0" w:space="0" w:color="auto"/>
        <w:right w:val="none" w:sz="0" w:space="0" w:color="auto"/>
      </w:divBdr>
    </w:div>
    <w:div w:id="2119597661">
      <w:bodyDiv w:val="1"/>
      <w:marLeft w:val="0"/>
      <w:marRight w:val="0"/>
      <w:marTop w:val="0"/>
      <w:marBottom w:val="0"/>
      <w:divBdr>
        <w:top w:val="none" w:sz="0" w:space="0" w:color="auto"/>
        <w:left w:val="none" w:sz="0" w:space="0" w:color="auto"/>
        <w:bottom w:val="none" w:sz="0" w:space="0" w:color="auto"/>
        <w:right w:val="none" w:sz="0" w:space="0" w:color="auto"/>
      </w:divBdr>
    </w:div>
    <w:div w:id="2126346371">
      <w:bodyDiv w:val="1"/>
      <w:marLeft w:val="0"/>
      <w:marRight w:val="0"/>
      <w:marTop w:val="0"/>
      <w:marBottom w:val="0"/>
      <w:divBdr>
        <w:top w:val="none" w:sz="0" w:space="0" w:color="auto"/>
        <w:left w:val="none" w:sz="0" w:space="0" w:color="auto"/>
        <w:bottom w:val="none" w:sz="0" w:space="0" w:color="auto"/>
        <w:right w:val="none" w:sz="0" w:space="0" w:color="auto"/>
      </w:divBdr>
    </w:div>
    <w:div w:id="2126462478">
      <w:bodyDiv w:val="1"/>
      <w:marLeft w:val="0"/>
      <w:marRight w:val="0"/>
      <w:marTop w:val="0"/>
      <w:marBottom w:val="0"/>
      <w:divBdr>
        <w:top w:val="none" w:sz="0" w:space="0" w:color="auto"/>
        <w:left w:val="none" w:sz="0" w:space="0" w:color="auto"/>
        <w:bottom w:val="none" w:sz="0" w:space="0" w:color="auto"/>
        <w:right w:val="none" w:sz="0" w:space="0" w:color="auto"/>
      </w:divBdr>
    </w:div>
    <w:div w:id="2128304308">
      <w:bodyDiv w:val="1"/>
      <w:marLeft w:val="0"/>
      <w:marRight w:val="0"/>
      <w:marTop w:val="0"/>
      <w:marBottom w:val="0"/>
      <w:divBdr>
        <w:top w:val="none" w:sz="0" w:space="0" w:color="auto"/>
        <w:left w:val="none" w:sz="0" w:space="0" w:color="auto"/>
        <w:bottom w:val="none" w:sz="0" w:space="0" w:color="auto"/>
        <w:right w:val="none" w:sz="0" w:space="0" w:color="auto"/>
      </w:divBdr>
    </w:div>
    <w:div w:id="2129813698">
      <w:bodyDiv w:val="1"/>
      <w:marLeft w:val="0"/>
      <w:marRight w:val="0"/>
      <w:marTop w:val="0"/>
      <w:marBottom w:val="0"/>
      <w:divBdr>
        <w:top w:val="none" w:sz="0" w:space="0" w:color="auto"/>
        <w:left w:val="none" w:sz="0" w:space="0" w:color="auto"/>
        <w:bottom w:val="none" w:sz="0" w:space="0" w:color="auto"/>
        <w:right w:val="none" w:sz="0" w:space="0" w:color="auto"/>
      </w:divBdr>
    </w:div>
    <w:div w:id="2130933957">
      <w:bodyDiv w:val="1"/>
      <w:marLeft w:val="0"/>
      <w:marRight w:val="0"/>
      <w:marTop w:val="0"/>
      <w:marBottom w:val="0"/>
      <w:divBdr>
        <w:top w:val="none" w:sz="0" w:space="0" w:color="auto"/>
        <w:left w:val="none" w:sz="0" w:space="0" w:color="auto"/>
        <w:bottom w:val="none" w:sz="0" w:space="0" w:color="auto"/>
        <w:right w:val="none" w:sz="0" w:space="0" w:color="auto"/>
      </w:divBdr>
    </w:div>
    <w:div w:id="2131001238">
      <w:bodyDiv w:val="1"/>
      <w:marLeft w:val="0"/>
      <w:marRight w:val="0"/>
      <w:marTop w:val="0"/>
      <w:marBottom w:val="0"/>
      <w:divBdr>
        <w:top w:val="none" w:sz="0" w:space="0" w:color="auto"/>
        <w:left w:val="none" w:sz="0" w:space="0" w:color="auto"/>
        <w:bottom w:val="none" w:sz="0" w:space="0" w:color="auto"/>
        <w:right w:val="none" w:sz="0" w:space="0" w:color="auto"/>
      </w:divBdr>
    </w:div>
    <w:div w:id="2132745167">
      <w:bodyDiv w:val="1"/>
      <w:marLeft w:val="0"/>
      <w:marRight w:val="0"/>
      <w:marTop w:val="0"/>
      <w:marBottom w:val="0"/>
      <w:divBdr>
        <w:top w:val="none" w:sz="0" w:space="0" w:color="auto"/>
        <w:left w:val="none" w:sz="0" w:space="0" w:color="auto"/>
        <w:bottom w:val="none" w:sz="0" w:space="0" w:color="auto"/>
        <w:right w:val="none" w:sz="0" w:space="0" w:color="auto"/>
      </w:divBdr>
    </w:div>
    <w:div w:id="2132746567">
      <w:bodyDiv w:val="1"/>
      <w:marLeft w:val="0"/>
      <w:marRight w:val="0"/>
      <w:marTop w:val="0"/>
      <w:marBottom w:val="0"/>
      <w:divBdr>
        <w:top w:val="none" w:sz="0" w:space="0" w:color="auto"/>
        <w:left w:val="none" w:sz="0" w:space="0" w:color="auto"/>
        <w:bottom w:val="none" w:sz="0" w:space="0" w:color="auto"/>
        <w:right w:val="none" w:sz="0" w:space="0" w:color="auto"/>
      </w:divBdr>
    </w:div>
    <w:div w:id="2132892714">
      <w:bodyDiv w:val="1"/>
      <w:marLeft w:val="0"/>
      <w:marRight w:val="0"/>
      <w:marTop w:val="0"/>
      <w:marBottom w:val="0"/>
      <w:divBdr>
        <w:top w:val="none" w:sz="0" w:space="0" w:color="auto"/>
        <w:left w:val="none" w:sz="0" w:space="0" w:color="auto"/>
        <w:bottom w:val="none" w:sz="0" w:space="0" w:color="auto"/>
        <w:right w:val="none" w:sz="0" w:space="0" w:color="auto"/>
      </w:divBdr>
    </w:div>
    <w:div w:id="2133473063">
      <w:bodyDiv w:val="1"/>
      <w:marLeft w:val="0"/>
      <w:marRight w:val="0"/>
      <w:marTop w:val="0"/>
      <w:marBottom w:val="0"/>
      <w:divBdr>
        <w:top w:val="none" w:sz="0" w:space="0" w:color="auto"/>
        <w:left w:val="none" w:sz="0" w:space="0" w:color="auto"/>
        <w:bottom w:val="none" w:sz="0" w:space="0" w:color="auto"/>
        <w:right w:val="none" w:sz="0" w:space="0" w:color="auto"/>
      </w:divBdr>
    </w:div>
    <w:div w:id="2133665752">
      <w:bodyDiv w:val="1"/>
      <w:marLeft w:val="0"/>
      <w:marRight w:val="0"/>
      <w:marTop w:val="0"/>
      <w:marBottom w:val="0"/>
      <w:divBdr>
        <w:top w:val="none" w:sz="0" w:space="0" w:color="auto"/>
        <w:left w:val="none" w:sz="0" w:space="0" w:color="auto"/>
        <w:bottom w:val="none" w:sz="0" w:space="0" w:color="auto"/>
        <w:right w:val="none" w:sz="0" w:space="0" w:color="auto"/>
      </w:divBdr>
    </w:div>
    <w:div w:id="2133742851">
      <w:bodyDiv w:val="1"/>
      <w:marLeft w:val="0"/>
      <w:marRight w:val="0"/>
      <w:marTop w:val="0"/>
      <w:marBottom w:val="0"/>
      <w:divBdr>
        <w:top w:val="none" w:sz="0" w:space="0" w:color="auto"/>
        <w:left w:val="none" w:sz="0" w:space="0" w:color="auto"/>
        <w:bottom w:val="none" w:sz="0" w:space="0" w:color="auto"/>
        <w:right w:val="none" w:sz="0" w:space="0" w:color="auto"/>
      </w:divBdr>
    </w:div>
    <w:div w:id="2133789946">
      <w:bodyDiv w:val="1"/>
      <w:marLeft w:val="0"/>
      <w:marRight w:val="0"/>
      <w:marTop w:val="0"/>
      <w:marBottom w:val="0"/>
      <w:divBdr>
        <w:top w:val="none" w:sz="0" w:space="0" w:color="auto"/>
        <w:left w:val="none" w:sz="0" w:space="0" w:color="auto"/>
        <w:bottom w:val="none" w:sz="0" w:space="0" w:color="auto"/>
        <w:right w:val="none" w:sz="0" w:space="0" w:color="auto"/>
      </w:divBdr>
    </w:div>
    <w:div w:id="2134009983">
      <w:bodyDiv w:val="1"/>
      <w:marLeft w:val="0"/>
      <w:marRight w:val="0"/>
      <w:marTop w:val="0"/>
      <w:marBottom w:val="0"/>
      <w:divBdr>
        <w:top w:val="none" w:sz="0" w:space="0" w:color="auto"/>
        <w:left w:val="none" w:sz="0" w:space="0" w:color="auto"/>
        <w:bottom w:val="none" w:sz="0" w:space="0" w:color="auto"/>
        <w:right w:val="none" w:sz="0" w:space="0" w:color="auto"/>
      </w:divBdr>
    </w:div>
    <w:div w:id="2134515481">
      <w:bodyDiv w:val="1"/>
      <w:marLeft w:val="0"/>
      <w:marRight w:val="0"/>
      <w:marTop w:val="0"/>
      <w:marBottom w:val="0"/>
      <w:divBdr>
        <w:top w:val="none" w:sz="0" w:space="0" w:color="auto"/>
        <w:left w:val="none" w:sz="0" w:space="0" w:color="auto"/>
        <w:bottom w:val="none" w:sz="0" w:space="0" w:color="auto"/>
        <w:right w:val="none" w:sz="0" w:space="0" w:color="auto"/>
      </w:divBdr>
    </w:div>
    <w:div w:id="2135713922">
      <w:bodyDiv w:val="1"/>
      <w:marLeft w:val="0"/>
      <w:marRight w:val="0"/>
      <w:marTop w:val="0"/>
      <w:marBottom w:val="0"/>
      <w:divBdr>
        <w:top w:val="none" w:sz="0" w:space="0" w:color="auto"/>
        <w:left w:val="none" w:sz="0" w:space="0" w:color="auto"/>
        <w:bottom w:val="none" w:sz="0" w:space="0" w:color="auto"/>
        <w:right w:val="none" w:sz="0" w:space="0" w:color="auto"/>
      </w:divBdr>
    </w:div>
    <w:div w:id="2141414273">
      <w:bodyDiv w:val="1"/>
      <w:marLeft w:val="0"/>
      <w:marRight w:val="0"/>
      <w:marTop w:val="0"/>
      <w:marBottom w:val="0"/>
      <w:divBdr>
        <w:top w:val="none" w:sz="0" w:space="0" w:color="auto"/>
        <w:left w:val="none" w:sz="0" w:space="0" w:color="auto"/>
        <w:bottom w:val="none" w:sz="0" w:space="0" w:color="auto"/>
        <w:right w:val="none" w:sz="0" w:space="0" w:color="auto"/>
      </w:divBdr>
    </w:div>
    <w:div w:id="2142457664">
      <w:bodyDiv w:val="1"/>
      <w:marLeft w:val="0"/>
      <w:marRight w:val="0"/>
      <w:marTop w:val="0"/>
      <w:marBottom w:val="0"/>
      <w:divBdr>
        <w:top w:val="none" w:sz="0" w:space="0" w:color="auto"/>
        <w:left w:val="none" w:sz="0" w:space="0" w:color="auto"/>
        <w:bottom w:val="none" w:sz="0" w:space="0" w:color="auto"/>
        <w:right w:val="none" w:sz="0" w:space="0" w:color="auto"/>
      </w:divBdr>
      <w:divsChild>
        <w:div w:id="1410300139">
          <w:marLeft w:val="480"/>
          <w:marRight w:val="0"/>
          <w:marTop w:val="0"/>
          <w:marBottom w:val="0"/>
          <w:divBdr>
            <w:top w:val="none" w:sz="0" w:space="0" w:color="auto"/>
            <w:left w:val="none" w:sz="0" w:space="0" w:color="auto"/>
            <w:bottom w:val="none" w:sz="0" w:space="0" w:color="auto"/>
            <w:right w:val="none" w:sz="0" w:space="0" w:color="auto"/>
          </w:divBdr>
        </w:div>
        <w:div w:id="1894734767">
          <w:marLeft w:val="480"/>
          <w:marRight w:val="0"/>
          <w:marTop w:val="0"/>
          <w:marBottom w:val="0"/>
          <w:divBdr>
            <w:top w:val="none" w:sz="0" w:space="0" w:color="auto"/>
            <w:left w:val="none" w:sz="0" w:space="0" w:color="auto"/>
            <w:bottom w:val="none" w:sz="0" w:space="0" w:color="auto"/>
            <w:right w:val="none" w:sz="0" w:space="0" w:color="auto"/>
          </w:divBdr>
        </w:div>
        <w:div w:id="1917745962">
          <w:marLeft w:val="480"/>
          <w:marRight w:val="0"/>
          <w:marTop w:val="0"/>
          <w:marBottom w:val="0"/>
          <w:divBdr>
            <w:top w:val="none" w:sz="0" w:space="0" w:color="auto"/>
            <w:left w:val="none" w:sz="0" w:space="0" w:color="auto"/>
            <w:bottom w:val="none" w:sz="0" w:space="0" w:color="auto"/>
            <w:right w:val="none" w:sz="0" w:space="0" w:color="auto"/>
          </w:divBdr>
        </w:div>
        <w:div w:id="797070253">
          <w:marLeft w:val="480"/>
          <w:marRight w:val="0"/>
          <w:marTop w:val="0"/>
          <w:marBottom w:val="0"/>
          <w:divBdr>
            <w:top w:val="none" w:sz="0" w:space="0" w:color="auto"/>
            <w:left w:val="none" w:sz="0" w:space="0" w:color="auto"/>
            <w:bottom w:val="none" w:sz="0" w:space="0" w:color="auto"/>
            <w:right w:val="none" w:sz="0" w:space="0" w:color="auto"/>
          </w:divBdr>
        </w:div>
        <w:div w:id="1079600668">
          <w:marLeft w:val="480"/>
          <w:marRight w:val="0"/>
          <w:marTop w:val="0"/>
          <w:marBottom w:val="0"/>
          <w:divBdr>
            <w:top w:val="none" w:sz="0" w:space="0" w:color="auto"/>
            <w:left w:val="none" w:sz="0" w:space="0" w:color="auto"/>
            <w:bottom w:val="none" w:sz="0" w:space="0" w:color="auto"/>
            <w:right w:val="none" w:sz="0" w:space="0" w:color="auto"/>
          </w:divBdr>
        </w:div>
        <w:div w:id="1752123851">
          <w:marLeft w:val="480"/>
          <w:marRight w:val="0"/>
          <w:marTop w:val="0"/>
          <w:marBottom w:val="0"/>
          <w:divBdr>
            <w:top w:val="none" w:sz="0" w:space="0" w:color="auto"/>
            <w:left w:val="none" w:sz="0" w:space="0" w:color="auto"/>
            <w:bottom w:val="none" w:sz="0" w:space="0" w:color="auto"/>
            <w:right w:val="none" w:sz="0" w:space="0" w:color="auto"/>
          </w:divBdr>
        </w:div>
        <w:div w:id="258102870">
          <w:marLeft w:val="480"/>
          <w:marRight w:val="0"/>
          <w:marTop w:val="0"/>
          <w:marBottom w:val="0"/>
          <w:divBdr>
            <w:top w:val="none" w:sz="0" w:space="0" w:color="auto"/>
            <w:left w:val="none" w:sz="0" w:space="0" w:color="auto"/>
            <w:bottom w:val="none" w:sz="0" w:space="0" w:color="auto"/>
            <w:right w:val="none" w:sz="0" w:space="0" w:color="auto"/>
          </w:divBdr>
        </w:div>
        <w:div w:id="1438528639">
          <w:marLeft w:val="480"/>
          <w:marRight w:val="0"/>
          <w:marTop w:val="0"/>
          <w:marBottom w:val="0"/>
          <w:divBdr>
            <w:top w:val="none" w:sz="0" w:space="0" w:color="auto"/>
            <w:left w:val="none" w:sz="0" w:space="0" w:color="auto"/>
            <w:bottom w:val="none" w:sz="0" w:space="0" w:color="auto"/>
            <w:right w:val="none" w:sz="0" w:space="0" w:color="auto"/>
          </w:divBdr>
        </w:div>
        <w:div w:id="297534173">
          <w:marLeft w:val="480"/>
          <w:marRight w:val="0"/>
          <w:marTop w:val="0"/>
          <w:marBottom w:val="0"/>
          <w:divBdr>
            <w:top w:val="none" w:sz="0" w:space="0" w:color="auto"/>
            <w:left w:val="none" w:sz="0" w:space="0" w:color="auto"/>
            <w:bottom w:val="none" w:sz="0" w:space="0" w:color="auto"/>
            <w:right w:val="none" w:sz="0" w:space="0" w:color="auto"/>
          </w:divBdr>
        </w:div>
        <w:div w:id="1868981945">
          <w:marLeft w:val="480"/>
          <w:marRight w:val="0"/>
          <w:marTop w:val="0"/>
          <w:marBottom w:val="0"/>
          <w:divBdr>
            <w:top w:val="none" w:sz="0" w:space="0" w:color="auto"/>
            <w:left w:val="none" w:sz="0" w:space="0" w:color="auto"/>
            <w:bottom w:val="none" w:sz="0" w:space="0" w:color="auto"/>
            <w:right w:val="none" w:sz="0" w:space="0" w:color="auto"/>
          </w:divBdr>
        </w:div>
        <w:div w:id="1744183137">
          <w:marLeft w:val="480"/>
          <w:marRight w:val="0"/>
          <w:marTop w:val="0"/>
          <w:marBottom w:val="0"/>
          <w:divBdr>
            <w:top w:val="none" w:sz="0" w:space="0" w:color="auto"/>
            <w:left w:val="none" w:sz="0" w:space="0" w:color="auto"/>
            <w:bottom w:val="none" w:sz="0" w:space="0" w:color="auto"/>
            <w:right w:val="none" w:sz="0" w:space="0" w:color="auto"/>
          </w:divBdr>
        </w:div>
        <w:div w:id="1869291747">
          <w:marLeft w:val="480"/>
          <w:marRight w:val="0"/>
          <w:marTop w:val="0"/>
          <w:marBottom w:val="0"/>
          <w:divBdr>
            <w:top w:val="none" w:sz="0" w:space="0" w:color="auto"/>
            <w:left w:val="none" w:sz="0" w:space="0" w:color="auto"/>
            <w:bottom w:val="none" w:sz="0" w:space="0" w:color="auto"/>
            <w:right w:val="none" w:sz="0" w:space="0" w:color="auto"/>
          </w:divBdr>
        </w:div>
        <w:div w:id="1019623709">
          <w:marLeft w:val="480"/>
          <w:marRight w:val="0"/>
          <w:marTop w:val="0"/>
          <w:marBottom w:val="0"/>
          <w:divBdr>
            <w:top w:val="none" w:sz="0" w:space="0" w:color="auto"/>
            <w:left w:val="none" w:sz="0" w:space="0" w:color="auto"/>
            <w:bottom w:val="none" w:sz="0" w:space="0" w:color="auto"/>
            <w:right w:val="none" w:sz="0" w:space="0" w:color="auto"/>
          </w:divBdr>
        </w:div>
        <w:div w:id="710493765">
          <w:marLeft w:val="480"/>
          <w:marRight w:val="0"/>
          <w:marTop w:val="0"/>
          <w:marBottom w:val="0"/>
          <w:divBdr>
            <w:top w:val="none" w:sz="0" w:space="0" w:color="auto"/>
            <w:left w:val="none" w:sz="0" w:space="0" w:color="auto"/>
            <w:bottom w:val="none" w:sz="0" w:space="0" w:color="auto"/>
            <w:right w:val="none" w:sz="0" w:space="0" w:color="auto"/>
          </w:divBdr>
        </w:div>
        <w:div w:id="1348213554">
          <w:marLeft w:val="480"/>
          <w:marRight w:val="0"/>
          <w:marTop w:val="0"/>
          <w:marBottom w:val="0"/>
          <w:divBdr>
            <w:top w:val="none" w:sz="0" w:space="0" w:color="auto"/>
            <w:left w:val="none" w:sz="0" w:space="0" w:color="auto"/>
            <w:bottom w:val="none" w:sz="0" w:space="0" w:color="auto"/>
            <w:right w:val="none" w:sz="0" w:space="0" w:color="auto"/>
          </w:divBdr>
        </w:div>
        <w:div w:id="1449664175">
          <w:marLeft w:val="480"/>
          <w:marRight w:val="0"/>
          <w:marTop w:val="0"/>
          <w:marBottom w:val="0"/>
          <w:divBdr>
            <w:top w:val="none" w:sz="0" w:space="0" w:color="auto"/>
            <w:left w:val="none" w:sz="0" w:space="0" w:color="auto"/>
            <w:bottom w:val="none" w:sz="0" w:space="0" w:color="auto"/>
            <w:right w:val="none" w:sz="0" w:space="0" w:color="auto"/>
          </w:divBdr>
        </w:div>
        <w:div w:id="998145854">
          <w:marLeft w:val="480"/>
          <w:marRight w:val="0"/>
          <w:marTop w:val="0"/>
          <w:marBottom w:val="0"/>
          <w:divBdr>
            <w:top w:val="none" w:sz="0" w:space="0" w:color="auto"/>
            <w:left w:val="none" w:sz="0" w:space="0" w:color="auto"/>
            <w:bottom w:val="none" w:sz="0" w:space="0" w:color="auto"/>
            <w:right w:val="none" w:sz="0" w:space="0" w:color="auto"/>
          </w:divBdr>
        </w:div>
        <w:div w:id="187763867">
          <w:marLeft w:val="480"/>
          <w:marRight w:val="0"/>
          <w:marTop w:val="0"/>
          <w:marBottom w:val="0"/>
          <w:divBdr>
            <w:top w:val="none" w:sz="0" w:space="0" w:color="auto"/>
            <w:left w:val="none" w:sz="0" w:space="0" w:color="auto"/>
            <w:bottom w:val="none" w:sz="0" w:space="0" w:color="auto"/>
            <w:right w:val="none" w:sz="0" w:space="0" w:color="auto"/>
          </w:divBdr>
        </w:div>
        <w:div w:id="340738645">
          <w:marLeft w:val="480"/>
          <w:marRight w:val="0"/>
          <w:marTop w:val="0"/>
          <w:marBottom w:val="0"/>
          <w:divBdr>
            <w:top w:val="none" w:sz="0" w:space="0" w:color="auto"/>
            <w:left w:val="none" w:sz="0" w:space="0" w:color="auto"/>
            <w:bottom w:val="none" w:sz="0" w:space="0" w:color="auto"/>
            <w:right w:val="none" w:sz="0" w:space="0" w:color="auto"/>
          </w:divBdr>
        </w:div>
        <w:div w:id="1148596050">
          <w:marLeft w:val="480"/>
          <w:marRight w:val="0"/>
          <w:marTop w:val="0"/>
          <w:marBottom w:val="0"/>
          <w:divBdr>
            <w:top w:val="none" w:sz="0" w:space="0" w:color="auto"/>
            <w:left w:val="none" w:sz="0" w:space="0" w:color="auto"/>
            <w:bottom w:val="none" w:sz="0" w:space="0" w:color="auto"/>
            <w:right w:val="none" w:sz="0" w:space="0" w:color="auto"/>
          </w:divBdr>
        </w:div>
        <w:div w:id="1847748655">
          <w:marLeft w:val="480"/>
          <w:marRight w:val="0"/>
          <w:marTop w:val="0"/>
          <w:marBottom w:val="0"/>
          <w:divBdr>
            <w:top w:val="none" w:sz="0" w:space="0" w:color="auto"/>
            <w:left w:val="none" w:sz="0" w:space="0" w:color="auto"/>
            <w:bottom w:val="none" w:sz="0" w:space="0" w:color="auto"/>
            <w:right w:val="none" w:sz="0" w:space="0" w:color="auto"/>
          </w:divBdr>
        </w:div>
        <w:div w:id="190261138">
          <w:marLeft w:val="480"/>
          <w:marRight w:val="0"/>
          <w:marTop w:val="0"/>
          <w:marBottom w:val="0"/>
          <w:divBdr>
            <w:top w:val="none" w:sz="0" w:space="0" w:color="auto"/>
            <w:left w:val="none" w:sz="0" w:space="0" w:color="auto"/>
            <w:bottom w:val="none" w:sz="0" w:space="0" w:color="auto"/>
            <w:right w:val="none" w:sz="0" w:space="0" w:color="auto"/>
          </w:divBdr>
        </w:div>
        <w:div w:id="795951153">
          <w:marLeft w:val="480"/>
          <w:marRight w:val="0"/>
          <w:marTop w:val="0"/>
          <w:marBottom w:val="0"/>
          <w:divBdr>
            <w:top w:val="none" w:sz="0" w:space="0" w:color="auto"/>
            <w:left w:val="none" w:sz="0" w:space="0" w:color="auto"/>
            <w:bottom w:val="none" w:sz="0" w:space="0" w:color="auto"/>
            <w:right w:val="none" w:sz="0" w:space="0" w:color="auto"/>
          </w:divBdr>
        </w:div>
        <w:div w:id="921448757">
          <w:marLeft w:val="480"/>
          <w:marRight w:val="0"/>
          <w:marTop w:val="0"/>
          <w:marBottom w:val="0"/>
          <w:divBdr>
            <w:top w:val="none" w:sz="0" w:space="0" w:color="auto"/>
            <w:left w:val="none" w:sz="0" w:space="0" w:color="auto"/>
            <w:bottom w:val="none" w:sz="0" w:space="0" w:color="auto"/>
            <w:right w:val="none" w:sz="0" w:space="0" w:color="auto"/>
          </w:divBdr>
        </w:div>
        <w:div w:id="1457748202">
          <w:marLeft w:val="480"/>
          <w:marRight w:val="0"/>
          <w:marTop w:val="0"/>
          <w:marBottom w:val="0"/>
          <w:divBdr>
            <w:top w:val="none" w:sz="0" w:space="0" w:color="auto"/>
            <w:left w:val="none" w:sz="0" w:space="0" w:color="auto"/>
            <w:bottom w:val="none" w:sz="0" w:space="0" w:color="auto"/>
            <w:right w:val="none" w:sz="0" w:space="0" w:color="auto"/>
          </w:divBdr>
        </w:div>
        <w:div w:id="1477257854">
          <w:marLeft w:val="480"/>
          <w:marRight w:val="0"/>
          <w:marTop w:val="0"/>
          <w:marBottom w:val="0"/>
          <w:divBdr>
            <w:top w:val="none" w:sz="0" w:space="0" w:color="auto"/>
            <w:left w:val="none" w:sz="0" w:space="0" w:color="auto"/>
            <w:bottom w:val="none" w:sz="0" w:space="0" w:color="auto"/>
            <w:right w:val="none" w:sz="0" w:space="0" w:color="auto"/>
          </w:divBdr>
        </w:div>
        <w:div w:id="936325430">
          <w:marLeft w:val="480"/>
          <w:marRight w:val="0"/>
          <w:marTop w:val="0"/>
          <w:marBottom w:val="0"/>
          <w:divBdr>
            <w:top w:val="none" w:sz="0" w:space="0" w:color="auto"/>
            <w:left w:val="none" w:sz="0" w:space="0" w:color="auto"/>
            <w:bottom w:val="none" w:sz="0" w:space="0" w:color="auto"/>
            <w:right w:val="none" w:sz="0" w:space="0" w:color="auto"/>
          </w:divBdr>
        </w:div>
        <w:div w:id="82844798">
          <w:marLeft w:val="480"/>
          <w:marRight w:val="0"/>
          <w:marTop w:val="0"/>
          <w:marBottom w:val="0"/>
          <w:divBdr>
            <w:top w:val="none" w:sz="0" w:space="0" w:color="auto"/>
            <w:left w:val="none" w:sz="0" w:space="0" w:color="auto"/>
            <w:bottom w:val="none" w:sz="0" w:space="0" w:color="auto"/>
            <w:right w:val="none" w:sz="0" w:space="0" w:color="auto"/>
          </w:divBdr>
        </w:div>
        <w:div w:id="439688202">
          <w:marLeft w:val="480"/>
          <w:marRight w:val="0"/>
          <w:marTop w:val="0"/>
          <w:marBottom w:val="0"/>
          <w:divBdr>
            <w:top w:val="none" w:sz="0" w:space="0" w:color="auto"/>
            <w:left w:val="none" w:sz="0" w:space="0" w:color="auto"/>
            <w:bottom w:val="none" w:sz="0" w:space="0" w:color="auto"/>
            <w:right w:val="none" w:sz="0" w:space="0" w:color="auto"/>
          </w:divBdr>
        </w:div>
        <w:div w:id="1233782301">
          <w:marLeft w:val="480"/>
          <w:marRight w:val="0"/>
          <w:marTop w:val="0"/>
          <w:marBottom w:val="0"/>
          <w:divBdr>
            <w:top w:val="none" w:sz="0" w:space="0" w:color="auto"/>
            <w:left w:val="none" w:sz="0" w:space="0" w:color="auto"/>
            <w:bottom w:val="none" w:sz="0" w:space="0" w:color="auto"/>
            <w:right w:val="none" w:sz="0" w:space="0" w:color="auto"/>
          </w:divBdr>
        </w:div>
        <w:div w:id="93088186">
          <w:marLeft w:val="480"/>
          <w:marRight w:val="0"/>
          <w:marTop w:val="0"/>
          <w:marBottom w:val="0"/>
          <w:divBdr>
            <w:top w:val="none" w:sz="0" w:space="0" w:color="auto"/>
            <w:left w:val="none" w:sz="0" w:space="0" w:color="auto"/>
            <w:bottom w:val="none" w:sz="0" w:space="0" w:color="auto"/>
            <w:right w:val="none" w:sz="0" w:space="0" w:color="auto"/>
          </w:divBdr>
        </w:div>
        <w:div w:id="727143099">
          <w:marLeft w:val="480"/>
          <w:marRight w:val="0"/>
          <w:marTop w:val="0"/>
          <w:marBottom w:val="0"/>
          <w:divBdr>
            <w:top w:val="none" w:sz="0" w:space="0" w:color="auto"/>
            <w:left w:val="none" w:sz="0" w:space="0" w:color="auto"/>
            <w:bottom w:val="none" w:sz="0" w:space="0" w:color="auto"/>
            <w:right w:val="none" w:sz="0" w:space="0" w:color="auto"/>
          </w:divBdr>
        </w:div>
        <w:div w:id="2003190554">
          <w:marLeft w:val="480"/>
          <w:marRight w:val="0"/>
          <w:marTop w:val="0"/>
          <w:marBottom w:val="0"/>
          <w:divBdr>
            <w:top w:val="none" w:sz="0" w:space="0" w:color="auto"/>
            <w:left w:val="none" w:sz="0" w:space="0" w:color="auto"/>
            <w:bottom w:val="none" w:sz="0" w:space="0" w:color="auto"/>
            <w:right w:val="none" w:sz="0" w:space="0" w:color="auto"/>
          </w:divBdr>
        </w:div>
        <w:div w:id="1406951311">
          <w:marLeft w:val="480"/>
          <w:marRight w:val="0"/>
          <w:marTop w:val="0"/>
          <w:marBottom w:val="0"/>
          <w:divBdr>
            <w:top w:val="none" w:sz="0" w:space="0" w:color="auto"/>
            <w:left w:val="none" w:sz="0" w:space="0" w:color="auto"/>
            <w:bottom w:val="none" w:sz="0" w:space="0" w:color="auto"/>
            <w:right w:val="none" w:sz="0" w:space="0" w:color="auto"/>
          </w:divBdr>
        </w:div>
        <w:div w:id="570384580">
          <w:marLeft w:val="480"/>
          <w:marRight w:val="0"/>
          <w:marTop w:val="0"/>
          <w:marBottom w:val="0"/>
          <w:divBdr>
            <w:top w:val="none" w:sz="0" w:space="0" w:color="auto"/>
            <w:left w:val="none" w:sz="0" w:space="0" w:color="auto"/>
            <w:bottom w:val="none" w:sz="0" w:space="0" w:color="auto"/>
            <w:right w:val="none" w:sz="0" w:space="0" w:color="auto"/>
          </w:divBdr>
        </w:div>
        <w:div w:id="1655645781">
          <w:marLeft w:val="480"/>
          <w:marRight w:val="0"/>
          <w:marTop w:val="0"/>
          <w:marBottom w:val="0"/>
          <w:divBdr>
            <w:top w:val="none" w:sz="0" w:space="0" w:color="auto"/>
            <w:left w:val="none" w:sz="0" w:space="0" w:color="auto"/>
            <w:bottom w:val="none" w:sz="0" w:space="0" w:color="auto"/>
            <w:right w:val="none" w:sz="0" w:space="0" w:color="auto"/>
          </w:divBdr>
        </w:div>
        <w:div w:id="416710150">
          <w:marLeft w:val="480"/>
          <w:marRight w:val="0"/>
          <w:marTop w:val="0"/>
          <w:marBottom w:val="0"/>
          <w:divBdr>
            <w:top w:val="none" w:sz="0" w:space="0" w:color="auto"/>
            <w:left w:val="none" w:sz="0" w:space="0" w:color="auto"/>
            <w:bottom w:val="none" w:sz="0" w:space="0" w:color="auto"/>
            <w:right w:val="none" w:sz="0" w:space="0" w:color="auto"/>
          </w:divBdr>
        </w:div>
        <w:div w:id="1204055039">
          <w:marLeft w:val="480"/>
          <w:marRight w:val="0"/>
          <w:marTop w:val="0"/>
          <w:marBottom w:val="0"/>
          <w:divBdr>
            <w:top w:val="none" w:sz="0" w:space="0" w:color="auto"/>
            <w:left w:val="none" w:sz="0" w:space="0" w:color="auto"/>
            <w:bottom w:val="none" w:sz="0" w:space="0" w:color="auto"/>
            <w:right w:val="none" w:sz="0" w:space="0" w:color="auto"/>
          </w:divBdr>
        </w:div>
        <w:div w:id="918950340">
          <w:marLeft w:val="480"/>
          <w:marRight w:val="0"/>
          <w:marTop w:val="0"/>
          <w:marBottom w:val="0"/>
          <w:divBdr>
            <w:top w:val="none" w:sz="0" w:space="0" w:color="auto"/>
            <w:left w:val="none" w:sz="0" w:space="0" w:color="auto"/>
            <w:bottom w:val="none" w:sz="0" w:space="0" w:color="auto"/>
            <w:right w:val="none" w:sz="0" w:space="0" w:color="auto"/>
          </w:divBdr>
        </w:div>
        <w:div w:id="254628488">
          <w:marLeft w:val="480"/>
          <w:marRight w:val="0"/>
          <w:marTop w:val="0"/>
          <w:marBottom w:val="0"/>
          <w:divBdr>
            <w:top w:val="none" w:sz="0" w:space="0" w:color="auto"/>
            <w:left w:val="none" w:sz="0" w:space="0" w:color="auto"/>
            <w:bottom w:val="none" w:sz="0" w:space="0" w:color="auto"/>
            <w:right w:val="none" w:sz="0" w:space="0" w:color="auto"/>
          </w:divBdr>
        </w:div>
        <w:div w:id="1180192338">
          <w:marLeft w:val="480"/>
          <w:marRight w:val="0"/>
          <w:marTop w:val="0"/>
          <w:marBottom w:val="0"/>
          <w:divBdr>
            <w:top w:val="none" w:sz="0" w:space="0" w:color="auto"/>
            <w:left w:val="none" w:sz="0" w:space="0" w:color="auto"/>
            <w:bottom w:val="none" w:sz="0" w:space="0" w:color="auto"/>
            <w:right w:val="none" w:sz="0" w:space="0" w:color="auto"/>
          </w:divBdr>
        </w:div>
        <w:div w:id="1040786727">
          <w:marLeft w:val="480"/>
          <w:marRight w:val="0"/>
          <w:marTop w:val="0"/>
          <w:marBottom w:val="0"/>
          <w:divBdr>
            <w:top w:val="none" w:sz="0" w:space="0" w:color="auto"/>
            <w:left w:val="none" w:sz="0" w:space="0" w:color="auto"/>
            <w:bottom w:val="none" w:sz="0" w:space="0" w:color="auto"/>
            <w:right w:val="none" w:sz="0" w:space="0" w:color="auto"/>
          </w:divBdr>
        </w:div>
        <w:div w:id="1647009025">
          <w:marLeft w:val="480"/>
          <w:marRight w:val="0"/>
          <w:marTop w:val="0"/>
          <w:marBottom w:val="0"/>
          <w:divBdr>
            <w:top w:val="none" w:sz="0" w:space="0" w:color="auto"/>
            <w:left w:val="none" w:sz="0" w:space="0" w:color="auto"/>
            <w:bottom w:val="none" w:sz="0" w:space="0" w:color="auto"/>
            <w:right w:val="none" w:sz="0" w:space="0" w:color="auto"/>
          </w:divBdr>
        </w:div>
        <w:div w:id="297609884">
          <w:marLeft w:val="480"/>
          <w:marRight w:val="0"/>
          <w:marTop w:val="0"/>
          <w:marBottom w:val="0"/>
          <w:divBdr>
            <w:top w:val="none" w:sz="0" w:space="0" w:color="auto"/>
            <w:left w:val="none" w:sz="0" w:space="0" w:color="auto"/>
            <w:bottom w:val="none" w:sz="0" w:space="0" w:color="auto"/>
            <w:right w:val="none" w:sz="0" w:space="0" w:color="auto"/>
          </w:divBdr>
        </w:div>
        <w:div w:id="1216548335">
          <w:marLeft w:val="480"/>
          <w:marRight w:val="0"/>
          <w:marTop w:val="0"/>
          <w:marBottom w:val="0"/>
          <w:divBdr>
            <w:top w:val="none" w:sz="0" w:space="0" w:color="auto"/>
            <w:left w:val="none" w:sz="0" w:space="0" w:color="auto"/>
            <w:bottom w:val="none" w:sz="0" w:space="0" w:color="auto"/>
            <w:right w:val="none" w:sz="0" w:space="0" w:color="auto"/>
          </w:divBdr>
        </w:div>
        <w:div w:id="574243414">
          <w:marLeft w:val="480"/>
          <w:marRight w:val="0"/>
          <w:marTop w:val="0"/>
          <w:marBottom w:val="0"/>
          <w:divBdr>
            <w:top w:val="none" w:sz="0" w:space="0" w:color="auto"/>
            <w:left w:val="none" w:sz="0" w:space="0" w:color="auto"/>
            <w:bottom w:val="none" w:sz="0" w:space="0" w:color="auto"/>
            <w:right w:val="none" w:sz="0" w:space="0" w:color="auto"/>
          </w:divBdr>
        </w:div>
        <w:div w:id="1820730969">
          <w:marLeft w:val="480"/>
          <w:marRight w:val="0"/>
          <w:marTop w:val="0"/>
          <w:marBottom w:val="0"/>
          <w:divBdr>
            <w:top w:val="none" w:sz="0" w:space="0" w:color="auto"/>
            <w:left w:val="none" w:sz="0" w:space="0" w:color="auto"/>
            <w:bottom w:val="none" w:sz="0" w:space="0" w:color="auto"/>
            <w:right w:val="none" w:sz="0" w:space="0" w:color="auto"/>
          </w:divBdr>
        </w:div>
        <w:div w:id="1240017778">
          <w:marLeft w:val="480"/>
          <w:marRight w:val="0"/>
          <w:marTop w:val="0"/>
          <w:marBottom w:val="0"/>
          <w:divBdr>
            <w:top w:val="none" w:sz="0" w:space="0" w:color="auto"/>
            <w:left w:val="none" w:sz="0" w:space="0" w:color="auto"/>
            <w:bottom w:val="none" w:sz="0" w:space="0" w:color="auto"/>
            <w:right w:val="none" w:sz="0" w:space="0" w:color="auto"/>
          </w:divBdr>
        </w:div>
        <w:div w:id="1385981540">
          <w:marLeft w:val="480"/>
          <w:marRight w:val="0"/>
          <w:marTop w:val="0"/>
          <w:marBottom w:val="0"/>
          <w:divBdr>
            <w:top w:val="none" w:sz="0" w:space="0" w:color="auto"/>
            <w:left w:val="none" w:sz="0" w:space="0" w:color="auto"/>
            <w:bottom w:val="none" w:sz="0" w:space="0" w:color="auto"/>
            <w:right w:val="none" w:sz="0" w:space="0" w:color="auto"/>
          </w:divBdr>
        </w:div>
        <w:div w:id="605774590">
          <w:marLeft w:val="480"/>
          <w:marRight w:val="0"/>
          <w:marTop w:val="0"/>
          <w:marBottom w:val="0"/>
          <w:divBdr>
            <w:top w:val="none" w:sz="0" w:space="0" w:color="auto"/>
            <w:left w:val="none" w:sz="0" w:space="0" w:color="auto"/>
            <w:bottom w:val="none" w:sz="0" w:space="0" w:color="auto"/>
            <w:right w:val="none" w:sz="0" w:space="0" w:color="auto"/>
          </w:divBdr>
        </w:div>
        <w:div w:id="1472987874">
          <w:marLeft w:val="480"/>
          <w:marRight w:val="0"/>
          <w:marTop w:val="0"/>
          <w:marBottom w:val="0"/>
          <w:divBdr>
            <w:top w:val="none" w:sz="0" w:space="0" w:color="auto"/>
            <w:left w:val="none" w:sz="0" w:space="0" w:color="auto"/>
            <w:bottom w:val="none" w:sz="0" w:space="0" w:color="auto"/>
            <w:right w:val="none" w:sz="0" w:space="0" w:color="auto"/>
          </w:divBdr>
        </w:div>
        <w:div w:id="529343731">
          <w:marLeft w:val="480"/>
          <w:marRight w:val="0"/>
          <w:marTop w:val="0"/>
          <w:marBottom w:val="0"/>
          <w:divBdr>
            <w:top w:val="none" w:sz="0" w:space="0" w:color="auto"/>
            <w:left w:val="none" w:sz="0" w:space="0" w:color="auto"/>
            <w:bottom w:val="none" w:sz="0" w:space="0" w:color="auto"/>
            <w:right w:val="none" w:sz="0" w:space="0" w:color="auto"/>
          </w:divBdr>
        </w:div>
        <w:div w:id="78912718">
          <w:marLeft w:val="480"/>
          <w:marRight w:val="0"/>
          <w:marTop w:val="0"/>
          <w:marBottom w:val="0"/>
          <w:divBdr>
            <w:top w:val="none" w:sz="0" w:space="0" w:color="auto"/>
            <w:left w:val="none" w:sz="0" w:space="0" w:color="auto"/>
            <w:bottom w:val="none" w:sz="0" w:space="0" w:color="auto"/>
            <w:right w:val="none" w:sz="0" w:space="0" w:color="auto"/>
          </w:divBdr>
        </w:div>
        <w:div w:id="524288187">
          <w:marLeft w:val="480"/>
          <w:marRight w:val="0"/>
          <w:marTop w:val="0"/>
          <w:marBottom w:val="0"/>
          <w:divBdr>
            <w:top w:val="none" w:sz="0" w:space="0" w:color="auto"/>
            <w:left w:val="none" w:sz="0" w:space="0" w:color="auto"/>
            <w:bottom w:val="none" w:sz="0" w:space="0" w:color="auto"/>
            <w:right w:val="none" w:sz="0" w:space="0" w:color="auto"/>
          </w:divBdr>
        </w:div>
        <w:div w:id="31926556">
          <w:marLeft w:val="480"/>
          <w:marRight w:val="0"/>
          <w:marTop w:val="0"/>
          <w:marBottom w:val="0"/>
          <w:divBdr>
            <w:top w:val="none" w:sz="0" w:space="0" w:color="auto"/>
            <w:left w:val="none" w:sz="0" w:space="0" w:color="auto"/>
            <w:bottom w:val="none" w:sz="0" w:space="0" w:color="auto"/>
            <w:right w:val="none" w:sz="0" w:space="0" w:color="auto"/>
          </w:divBdr>
        </w:div>
        <w:div w:id="759837029">
          <w:marLeft w:val="480"/>
          <w:marRight w:val="0"/>
          <w:marTop w:val="0"/>
          <w:marBottom w:val="0"/>
          <w:divBdr>
            <w:top w:val="none" w:sz="0" w:space="0" w:color="auto"/>
            <w:left w:val="none" w:sz="0" w:space="0" w:color="auto"/>
            <w:bottom w:val="none" w:sz="0" w:space="0" w:color="auto"/>
            <w:right w:val="none" w:sz="0" w:space="0" w:color="auto"/>
          </w:divBdr>
        </w:div>
        <w:div w:id="284584401">
          <w:marLeft w:val="480"/>
          <w:marRight w:val="0"/>
          <w:marTop w:val="0"/>
          <w:marBottom w:val="0"/>
          <w:divBdr>
            <w:top w:val="none" w:sz="0" w:space="0" w:color="auto"/>
            <w:left w:val="none" w:sz="0" w:space="0" w:color="auto"/>
            <w:bottom w:val="none" w:sz="0" w:space="0" w:color="auto"/>
            <w:right w:val="none" w:sz="0" w:space="0" w:color="auto"/>
          </w:divBdr>
        </w:div>
        <w:div w:id="229656200">
          <w:marLeft w:val="480"/>
          <w:marRight w:val="0"/>
          <w:marTop w:val="0"/>
          <w:marBottom w:val="0"/>
          <w:divBdr>
            <w:top w:val="none" w:sz="0" w:space="0" w:color="auto"/>
            <w:left w:val="none" w:sz="0" w:space="0" w:color="auto"/>
            <w:bottom w:val="none" w:sz="0" w:space="0" w:color="auto"/>
            <w:right w:val="none" w:sz="0" w:space="0" w:color="auto"/>
          </w:divBdr>
        </w:div>
        <w:div w:id="1614900801">
          <w:marLeft w:val="480"/>
          <w:marRight w:val="0"/>
          <w:marTop w:val="0"/>
          <w:marBottom w:val="0"/>
          <w:divBdr>
            <w:top w:val="none" w:sz="0" w:space="0" w:color="auto"/>
            <w:left w:val="none" w:sz="0" w:space="0" w:color="auto"/>
            <w:bottom w:val="none" w:sz="0" w:space="0" w:color="auto"/>
            <w:right w:val="none" w:sz="0" w:space="0" w:color="auto"/>
          </w:divBdr>
        </w:div>
        <w:div w:id="1481582605">
          <w:marLeft w:val="480"/>
          <w:marRight w:val="0"/>
          <w:marTop w:val="0"/>
          <w:marBottom w:val="0"/>
          <w:divBdr>
            <w:top w:val="none" w:sz="0" w:space="0" w:color="auto"/>
            <w:left w:val="none" w:sz="0" w:space="0" w:color="auto"/>
            <w:bottom w:val="none" w:sz="0" w:space="0" w:color="auto"/>
            <w:right w:val="none" w:sz="0" w:space="0" w:color="auto"/>
          </w:divBdr>
        </w:div>
        <w:div w:id="254410774">
          <w:marLeft w:val="480"/>
          <w:marRight w:val="0"/>
          <w:marTop w:val="0"/>
          <w:marBottom w:val="0"/>
          <w:divBdr>
            <w:top w:val="none" w:sz="0" w:space="0" w:color="auto"/>
            <w:left w:val="none" w:sz="0" w:space="0" w:color="auto"/>
            <w:bottom w:val="none" w:sz="0" w:space="0" w:color="auto"/>
            <w:right w:val="none" w:sz="0" w:space="0" w:color="auto"/>
          </w:divBdr>
        </w:div>
        <w:div w:id="1649750027">
          <w:marLeft w:val="480"/>
          <w:marRight w:val="0"/>
          <w:marTop w:val="0"/>
          <w:marBottom w:val="0"/>
          <w:divBdr>
            <w:top w:val="none" w:sz="0" w:space="0" w:color="auto"/>
            <w:left w:val="none" w:sz="0" w:space="0" w:color="auto"/>
            <w:bottom w:val="none" w:sz="0" w:space="0" w:color="auto"/>
            <w:right w:val="none" w:sz="0" w:space="0" w:color="auto"/>
          </w:divBdr>
        </w:div>
        <w:div w:id="657922406">
          <w:marLeft w:val="480"/>
          <w:marRight w:val="0"/>
          <w:marTop w:val="0"/>
          <w:marBottom w:val="0"/>
          <w:divBdr>
            <w:top w:val="none" w:sz="0" w:space="0" w:color="auto"/>
            <w:left w:val="none" w:sz="0" w:space="0" w:color="auto"/>
            <w:bottom w:val="none" w:sz="0" w:space="0" w:color="auto"/>
            <w:right w:val="none" w:sz="0" w:space="0" w:color="auto"/>
          </w:divBdr>
        </w:div>
        <w:div w:id="1617829496">
          <w:marLeft w:val="480"/>
          <w:marRight w:val="0"/>
          <w:marTop w:val="0"/>
          <w:marBottom w:val="0"/>
          <w:divBdr>
            <w:top w:val="none" w:sz="0" w:space="0" w:color="auto"/>
            <w:left w:val="none" w:sz="0" w:space="0" w:color="auto"/>
            <w:bottom w:val="none" w:sz="0" w:space="0" w:color="auto"/>
            <w:right w:val="none" w:sz="0" w:space="0" w:color="auto"/>
          </w:divBdr>
        </w:div>
        <w:div w:id="2139448363">
          <w:marLeft w:val="480"/>
          <w:marRight w:val="0"/>
          <w:marTop w:val="0"/>
          <w:marBottom w:val="0"/>
          <w:divBdr>
            <w:top w:val="none" w:sz="0" w:space="0" w:color="auto"/>
            <w:left w:val="none" w:sz="0" w:space="0" w:color="auto"/>
            <w:bottom w:val="none" w:sz="0" w:space="0" w:color="auto"/>
            <w:right w:val="none" w:sz="0" w:space="0" w:color="auto"/>
          </w:divBdr>
        </w:div>
        <w:div w:id="2036734128">
          <w:marLeft w:val="480"/>
          <w:marRight w:val="0"/>
          <w:marTop w:val="0"/>
          <w:marBottom w:val="0"/>
          <w:divBdr>
            <w:top w:val="none" w:sz="0" w:space="0" w:color="auto"/>
            <w:left w:val="none" w:sz="0" w:space="0" w:color="auto"/>
            <w:bottom w:val="none" w:sz="0" w:space="0" w:color="auto"/>
            <w:right w:val="none" w:sz="0" w:space="0" w:color="auto"/>
          </w:divBdr>
        </w:div>
        <w:div w:id="663557722">
          <w:marLeft w:val="480"/>
          <w:marRight w:val="0"/>
          <w:marTop w:val="0"/>
          <w:marBottom w:val="0"/>
          <w:divBdr>
            <w:top w:val="none" w:sz="0" w:space="0" w:color="auto"/>
            <w:left w:val="none" w:sz="0" w:space="0" w:color="auto"/>
            <w:bottom w:val="none" w:sz="0" w:space="0" w:color="auto"/>
            <w:right w:val="none" w:sz="0" w:space="0" w:color="auto"/>
          </w:divBdr>
        </w:div>
        <w:div w:id="2003242659">
          <w:marLeft w:val="480"/>
          <w:marRight w:val="0"/>
          <w:marTop w:val="0"/>
          <w:marBottom w:val="0"/>
          <w:divBdr>
            <w:top w:val="none" w:sz="0" w:space="0" w:color="auto"/>
            <w:left w:val="none" w:sz="0" w:space="0" w:color="auto"/>
            <w:bottom w:val="none" w:sz="0" w:space="0" w:color="auto"/>
            <w:right w:val="none" w:sz="0" w:space="0" w:color="auto"/>
          </w:divBdr>
        </w:div>
        <w:div w:id="252016218">
          <w:marLeft w:val="480"/>
          <w:marRight w:val="0"/>
          <w:marTop w:val="0"/>
          <w:marBottom w:val="0"/>
          <w:divBdr>
            <w:top w:val="none" w:sz="0" w:space="0" w:color="auto"/>
            <w:left w:val="none" w:sz="0" w:space="0" w:color="auto"/>
            <w:bottom w:val="none" w:sz="0" w:space="0" w:color="auto"/>
            <w:right w:val="none" w:sz="0" w:space="0" w:color="auto"/>
          </w:divBdr>
        </w:div>
        <w:div w:id="375668172">
          <w:marLeft w:val="480"/>
          <w:marRight w:val="0"/>
          <w:marTop w:val="0"/>
          <w:marBottom w:val="0"/>
          <w:divBdr>
            <w:top w:val="none" w:sz="0" w:space="0" w:color="auto"/>
            <w:left w:val="none" w:sz="0" w:space="0" w:color="auto"/>
            <w:bottom w:val="none" w:sz="0" w:space="0" w:color="auto"/>
            <w:right w:val="none" w:sz="0" w:space="0" w:color="auto"/>
          </w:divBdr>
        </w:div>
        <w:div w:id="1382359299">
          <w:marLeft w:val="480"/>
          <w:marRight w:val="0"/>
          <w:marTop w:val="0"/>
          <w:marBottom w:val="0"/>
          <w:divBdr>
            <w:top w:val="none" w:sz="0" w:space="0" w:color="auto"/>
            <w:left w:val="none" w:sz="0" w:space="0" w:color="auto"/>
            <w:bottom w:val="none" w:sz="0" w:space="0" w:color="auto"/>
            <w:right w:val="none" w:sz="0" w:space="0" w:color="auto"/>
          </w:divBdr>
        </w:div>
        <w:div w:id="621063">
          <w:marLeft w:val="480"/>
          <w:marRight w:val="0"/>
          <w:marTop w:val="0"/>
          <w:marBottom w:val="0"/>
          <w:divBdr>
            <w:top w:val="none" w:sz="0" w:space="0" w:color="auto"/>
            <w:left w:val="none" w:sz="0" w:space="0" w:color="auto"/>
            <w:bottom w:val="none" w:sz="0" w:space="0" w:color="auto"/>
            <w:right w:val="none" w:sz="0" w:space="0" w:color="auto"/>
          </w:divBdr>
        </w:div>
        <w:div w:id="205141343">
          <w:marLeft w:val="480"/>
          <w:marRight w:val="0"/>
          <w:marTop w:val="0"/>
          <w:marBottom w:val="0"/>
          <w:divBdr>
            <w:top w:val="none" w:sz="0" w:space="0" w:color="auto"/>
            <w:left w:val="none" w:sz="0" w:space="0" w:color="auto"/>
            <w:bottom w:val="none" w:sz="0" w:space="0" w:color="auto"/>
            <w:right w:val="none" w:sz="0" w:space="0" w:color="auto"/>
          </w:divBdr>
        </w:div>
        <w:div w:id="378558613">
          <w:marLeft w:val="480"/>
          <w:marRight w:val="0"/>
          <w:marTop w:val="0"/>
          <w:marBottom w:val="0"/>
          <w:divBdr>
            <w:top w:val="none" w:sz="0" w:space="0" w:color="auto"/>
            <w:left w:val="none" w:sz="0" w:space="0" w:color="auto"/>
            <w:bottom w:val="none" w:sz="0" w:space="0" w:color="auto"/>
            <w:right w:val="none" w:sz="0" w:space="0" w:color="auto"/>
          </w:divBdr>
        </w:div>
        <w:div w:id="1732994961">
          <w:marLeft w:val="480"/>
          <w:marRight w:val="0"/>
          <w:marTop w:val="0"/>
          <w:marBottom w:val="0"/>
          <w:divBdr>
            <w:top w:val="none" w:sz="0" w:space="0" w:color="auto"/>
            <w:left w:val="none" w:sz="0" w:space="0" w:color="auto"/>
            <w:bottom w:val="none" w:sz="0" w:space="0" w:color="auto"/>
            <w:right w:val="none" w:sz="0" w:space="0" w:color="auto"/>
          </w:divBdr>
        </w:div>
        <w:div w:id="1280407112">
          <w:marLeft w:val="480"/>
          <w:marRight w:val="0"/>
          <w:marTop w:val="0"/>
          <w:marBottom w:val="0"/>
          <w:divBdr>
            <w:top w:val="none" w:sz="0" w:space="0" w:color="auto"/>
            <w:left w:val="none" w:sz="0" w:space="0" w:color="auto"/>
            <w:bottom w:val="none" w:sz="0" w:space="0" w:color="auto"/>
            <w:right w:val="none" w:sz="0" w:space="0" w:color="auto"/>
          </w:divBdr>
        </w:div>
        <w:div w:id="1422724770">
          <w:marLeft w:val="480"/>
          <w:marRight w:val="0"/>
          <w:marTop w:val="0"/>
          <w:marBottom w:val="0"/>
          <w:divBdr>
            <w:top w:val="none" w:sz="0" w:space="0" w:color="auto"/>
            <w:left w:val="none" w:sz="0" w:space="0" w:color="auto"/>
            <w:bottom w:val="none" w:sz="0" w:space="0" w:color="auto"/>
            <w:right w:val="none" w:sz="0" w:space="0" w:color="auto"/>
          </w:divBdr>
        </w:div>
        <w:div w:id="1448886373">
          <w:marLeft w:val="480"/>
          <w:marRight w:val="0"/>
          <w:marTop w:val="0"/>
          <w:marBottom w:val="0"/>
          <w:divBdr>
            <w:top w:val="none" w:sz="0" w:space="0" w:color="auto"/>
            <w:left w:val="none" w:sz="0" w:space="0" w:color="auto"/>
            <w:bottom w:val="none" w:sz="0" w:space="0" w:color="auto"/>
            <w:right w:val="none" w:sz="0" w:space="0" w:color="auto"/>
          </w:divBdr>
        </w:div>
        <w:div w:id="2118208844">
          <w:marLeft w:val="480"/>
          <w:marRight w:val="0"/>
          <w:marTop w:val="0"/>
          <w:marBottom w:val="0"/>
          <w:divBdr>
            <w:top w:val="none" w:sz="0" w:space="0" w:color="auto"/>
            <w:left w:val="none" w:sz="0" w:space="0" w:color="auto"/>
            <w:bottom w:val="none" w:sz="0" w:space="0" w:color="auto"/>
            <w:right w:val="none" w:sz="0" w:space="0" w:color="auto"/>
          </w:divBdr>
        </w:div>
        <w:div w:id="1868791704">
          <w:marLeft w:val="480"/>
          <w:marRight w:val="0"/>
          <w:marTop w:val="0"/>
          <w:marBottom w:val="0"/>
          <w:divBdr>
            <w:top w:val="none" w:sz="0" w:space="0" w:color="auto"/>
            <w:left w:val="none" w:sz="0" w:space="0" w:color="auto"/>
            <w:bottom w:val="none" w:sz="0" w:space="0" w:color="auto"/>
            <w:right w:val="none" w:sz="0" w:space="0" w:color="auto"/>
          </w:divBdr>
        </w:div>
        <w:div w:id="468397676">
          <w:marLeft w:val="480"/>
          <w:marRight w:val="0"/>
          <w:marTop w:val="0"/>
          <w:marBottom w:val="0"/>
          <w:divBdr>
            <w:top w:val="none" w:sz="0" w:space="0" w:color="auto"/>
            <w:left w:val="none" w:sz="0" w:space="0" w:color="auto"/>
            <w:bottom w:val="none" w:sz="0" w:space="0" w:color="auto"/>
            <w:right w:val="none" w:sz="0" w:space="0" w:color="auto"/>
          </w:divBdr>
        </w:div>
        <w:div w:id="138302218">
          <w:marLeft w:val="480"/>
          <w:marRight w:val="0"/>
          <w:marTop w:val="0"/>
          <w:marBottom w:val="0"/>
          <w:divBdr>
            <w:top w:val="none" w:sz="0" w:space="0" w:color="auto"/>
            <w:left w:val="none" w:sz="0" w:space="0" w:color="auto"/>
            <w:bottom w:val="none" w:sz="0" w:space="0" w:color="auto"/>
            <w:right w:val="none" w:sz="0" w:space="0" w:color="auto"/>
          </w:divBdr>
        </w:div>
        <w:div w:id="1191727298">
          <w:marLeft w:val="480"/>
          <w:marRight w:val="0"/>
          <w:marTop w:val="0"/>
          <w:marBottom w:val="0"/>
          <w:divBdr>
            <w:top w:val="none" w:sz="0" w:space="0" w:color="auto"/>
            <w:left w:val="none" w:sz="0" w:space="0" w:color="auto"/>
            <w:bottom w:val="none" w:sz="0" w:space="0" w:color="auto"/>
            <w:right w:val="none" w:sz="0" w:space="0" w:color="auto"/>
          </w:divBdr>
        </w:div>
        <w:div w:id="1411734150">
          <w:marLeft w:val="480"/>
          <w:marRight w:val="0"/>
          <w:marTop w:val="0"/>
          <w:marBottom w:val="0"/>
          <w:divBdr>
            <w:top w:val="none" w:sz="0" w:space="0" w:color="auto"/>
            <w:left w:val="none" w:sz="0" w:space="0" w:color="auto"/>
            <w:bottom w:val="none" w:sz="0" w:space="0" w:color="auto"/>
            <w:right w:val="none" w:sz="0" w:space="0" w:color="auto"/>
          </w:divBdr>
        </w:div>
        <w:div w:id="1680809264">
          <w:marLeft w:val="480"/>
          <w:marRight w:val="0"/>
          <w:marTop w:val="0"/>
          <w:marBottom w:val="0"/>
          <w:divBdr>
            <w:top w:val="none" w:sz="0" w:space="0" w:color="auto"/>
            <w:left w:val="none" w:sz="0" w:space="0" w:color="auto"/>
            <w:bottom w:val="none" w:sz="0" w:space="0" w:color="auto"/>
            <w:right w:val="none" w:sz="0" w:space="0" w:color="auto"/>
          </w:divBdr>
        </w:div>
        <w:div w:id="1424762662">
          <w:marLeft w:val="480"/>
          <w:marRight w:val="0"/>
          <w:marTop w:val="0"/>
          <w:marBottom w:val="0"/>
          <w:divBdr>
            <w:top w:val="none" w:sz="0" w:space="0" w:color="auto"/>
            <w:left w:val="none" w:sz="0" w:space="0" w:color="auto"/>
            <w:bottom w:val="none" w:sz="0" w:space="0" w:color="auto"/>
            <w:right w:val="none" w:sz="0" w:space="0" w:color="auto"/>
          </w:divBdr>
        </w:div>
        <w:div w:id="1754163517">
          <w:marLeft w:val="480"/>
          <w:marRight w:val="0"/>
          <w:marTop w:val="0"/>
          <w:marBottom w:val="0"/>
          <w:divBdr>
            <w:top w:val="none" w:sz="0" w:space="0" w:color="auto"/>
            <w:left w:val="none" w:sz="0" w:space="0" w:color="auto"/>
            <w:bottom w:val="none" w:sz="0" w:space="0" w:color="auto"/>
            <w:right w:val="none" w:sz="0" w:space="0" w:color="auto"/>
          </w:divBdr>
        </w:div>
        <w:div w:id="1613633803">
          <w:marLeft w:val="480"/>
          <w:marRight w:val="0"/>
          <w:marTop w:val="0"/>
          <w:marBottom w:val="0"/>
          <w:divBdr>
            <w:top w:val="none" w:sz="0" w:space="0" w:color="auto"/>
            <w:left w:val="none" w:sz="0" w:space="0" w:color="auto"/>
            <w:bottom w:val="none" w:sz="0" w:space="0" w:color="auto"/>
            <w:right w:val="none" w:sz="0" w:space="0" w:color="auto"/>
          </w:divBdr>
        </w:div>
        <w:div w:id="1049722666">
          <w:marLeft w:val="480"/>
          <w:marRight w:val="0"/>
          <w:marTop w:val="0"/>
          <w:marBottom w:val="0"/>
          <w:divBdr>
            <w:top w:val="none" w:sz="0" w:space="0" w:color="auto"/>
            <w:left w:val="none" w:sz="0" w:space="0" w:color="auto"/>
            <w:bottom w:val="none" w:sz="0" w:space="0" w:color="auto"/>
            <w:right w:val="none" w:sz="0" w:space="0" w:color="auto"/>
          </w:divBdr>
        </w:div>
        <w:div w:id="703987838">
          <w:marLeft w:val="480"/>
          <w:marRight w:val="0"/>
          <w:marTop w:val="0"/>
          <w:marBottom w:val="0"/>
          <w:divBdr>
            <w:top w:val="none" w:sz="0" w:space="0" w:color="auto"/>
            <w:left w:val="none" w:sz="0" w:space="0" w:color="auto"/>
            <w:bottom w:val="none" w:sz="0" w:space="0" w:color="auto"/>
            <w:right w:val="none" w:sz="0" w:space="0" w:color="auto"/>
          </w:divBdr>
        </w:div>
        <w:div w:id="1492866845">
          <w:marLeft w:val="480"/>
          <w:marRight w:val="0"/>
          <w:marTop w:val="0"/>
          <w:marBottom w:val="0"/>
          <w:divBdr>
            <w:top w:val="none" w:sz="0" w:space="0" w:color="auto"/>
            <w:left w:val="none" w:sz="0" w:space="0" w:color="auto"/>
            <w:bottom w:val="none" w:sz="0" w:space="0" w:color="auto"/>
            <w:right w:val="none" w:sz="0" w:space="0" w:color="auto"/>
          </w:divBdr>
        </w:div>
        <w:div w:id="65614348">
          <w:marLeft w:val="480"/>
          <w:marRight w:val="0"/>
          <w:marTop w:val="0"/>
          <w:marBottom w:val="0"/>
          <w:divBdr>
            <w:top w:val="none" w:sz="0" w:space="0" w:color="auto"/>
            <w:left w:val="none" w:sz="0" w:space="0" w:color="auto"/>
            <w:bottom w:val="none" w:sz="0" w:space="0" w:color="auto"/>
            <w:right w:val="none" w:sz="0" w:space="0" w:color="auto"/>
          </w:divBdr>
        </w:div>
        <w:div w:id="860193">
          <w:marLeft w:val="480"/>
          <w:marRight w:val="0"/>
          <w:marTop w:val="0"/>
          <w:marBottom w:val="0"/>
          <w:divBdr>
            <w:top w:val="none" w:sz="0" w:space="0" w:color="auto"/>
            <w:left w:val="none" w:sz="0" w:space="0" w:color="auto"/>
            <w:bottom w:val="none" w:sz="0" w:space="0" w:color="auto"/>
            <w:right w:val="none" w:sz="0" w:space="0" w:color="auto"/>
          </w:divBdr>
        </w:div>
        <w:div w:id="504787408">
          <w:marLeft w:val="480"/>
          <w:marRight w:val="0"/>
          <w:marTop w:val="0"/>
          <w:marBottom w:val="0"/>
          <w:divBdr>
            <w:top w:val="none" w:sz="0" w:space="0" w:color="auto"/>
            <w:left w:val="none" w:sz="0" w:space="0" w:color="auto"/>
            <w:bottom w:val="none" w:sz="0" w:space="0" w:color="auto"/>
            <w:right w:val="none" w:sz="0" w:space="0" w:color="auto"/>
          </w:divBdr>
        </w:div>
        <w:div w:id="1642077025">
          <w:marLeft w:val="480"/>
          <w:marRight w:val="0"/>
          <w:marTop w:val="0"/>
          <w:marBottom w:val="0"/>
          <w:divBdr>
            <w:top w:val="none" w:sz="0" w:space="0" w:color="auto"/>
            <w:left w:val="none" w:sz="0" w:space="0" w:color="auto"/>
            <w:bottom w:val="none" w:sz="0" w:space="0" w:color="auto"/>
            <w:right w:val="none" w:sz="0" w:space="0" w:color="auto"/>
          </w:divBdr>
        </w:div>
        <w:div w:id="1938558890">
          <w:marLeft w:val="480"/>
          <w:marRight w:val="0"/>
          <w:marTop w:val="0"/>
          <w:marBottom w:val="0"/>
          <w:divBdr>
            <w:top w:val="none" w:sz="0" w:space="0" w:color="auto"/>
            <w:left w:val="none" w:sz="0" w:space="0" w:color="auto"/>
            <w:bottom w:val="none" w:sz="0" w:space="0" w:color="auto"/>
            <w:right w:val="none" w:sz="0" w:space="0" w:color="auto"/>
          </w:divBdr>
        </w:div>
      </w:divsChild>
    </w:div>
    <w:div w:id="2142578861">
      <w:bodyDiv w:val="1"/>
      <w:marLeft w:val="0"/>
      <w:marRight w:val="0"/>
      <w:marTop w:val="0"/>
      <w:marBottom w:val="0"/>
      <w:divBdr>
        <w:top w:val="none" w:sz="0" w:space="0" w:color="auto"/>
        <w:left w:val="none" w:sz="0" w:space="0" w:color="auto"/>
        <w:bottom w:val="none" w:sz="0" w:space="0" w:color="auto"/>
        <w:right w:val="none" w:sz="0" w:space="0" w:color="auto"/>
      </w:divBdr>
      <w:divsChild>
        <w:div w:id="518010025">
          <w:marLeft w:val="480"/>
          <w:marRight w:val="0"/>
          <w:marTop w:val="0"/>
          <w:marBottom w:val="0"/>
          <w:divBdr>
            <w:top w:val="none" w:sz="0" w:space="0" w:color="auto"/>
            <w:left w:val="none" w:sz="0" w:space="0" w:color="auto"/>
            <w:bottom w:val="none" w:sz="0" w:space="0" w:color="auto"/>
            <w:right w:val="none" w:sz="0" w:space="0" w:color="auto"/>
          </w:divBdr>
        </w:div>
        <w:div w:id="1111166176">
          <w:marLeft w:val="480"/>
          <w:marRight w:val="0"/>
          <w:marTop w:val="0"/>
          <w:marBottom w:val="0"/>
          <w:divBdr>
            <w:top w:val="none" w:sz="0" w:space="0" w:color="auto"/>
            <w:left w:val="none" w:sz="0" w:space="0" w:color="auto"/>
            <w:bottom w:val="none" w:sz="0" w:space="0" w:color="auto"/>
            <w:right w:val="none" w:sz="0" w:space="0" w:color="auto"/>
          </w:divBdr>
        </w:div>
        <w:div w:id="149176726">
          <w:marLeft w:val="480"/>
          <w:marRight w:val="0"/>
          <w:marTop w:val="0"/>
          <w:marBottom w:val="0"/>
          <w:divBdr>
            <w:top w:val="none" w:sz="0" w:space="0" w:color="auto"/>
            <w:left w:val="none" w:sz="0" w:space="0" w:color="auto"/>
            <w:bottom w:val="none" w:sz="0" w:space="0" w:color="auto"/>
            <w:right w:val="none" w:sz="0" w:space="0" w:color="auto"/>
          </w:divBdr>
        </w:div>
        <w:div w:id="1062098281">
          <w:marLeft w:val="480"/>
          <w:marRight w:val="0"/>
          <w:marTop w:val="0"/>
          <w:marBottom w:val="0"/>
          <w:divBdr>
            <w:top w:val="none" w:sz="0" w:space="0" w:color="auto"/>
            <w:left w:val="none" w:sz="0" w:space="0" w:color="auto"/>
            <w:bottom w:val="none" w:sz="0" w:space="0" w:color="auto"/>
            <w:right w:val="none" w:sz="0" w:space="0" w:color="auto"/>
          </w:divBdr>
        </w:div>
        <w:div w:id="801534929">
          <w:marLeft w:val="480"/>
          <w:marRight w:val="0"/>
          <w:marTop w:val="0"/>
          <w:marBottom w:val="0"/>
          <w:divBdr>
            <w:top w:val="none" w:sz="0" w:space="0" w:color="auto"/>
            <w:left w:val="none" w:sz="0" w:space="0" w:color="auto"/>
            <w:bottom w:val="none" w:sz="0" w:space="0" w:color="auto"/>
            <w:right w:val="none" w:sz="0" w:space="0" w:color="auto"/>
          </w:divBdr>
        </w:div>
        <w:div w:id="998383315">
          <w:marLeft w:val="480"/>
          <w:marRight w:val="0"/>
          <w:marTop w:val="0"/>
          <w:marBottom w:val="0"/>
          <w:divBdr>
            <w:top w:val="none" w:sz="0" w:space="0" w:color="auto"/>
            <w:left w:val="none" w:sz="0" w:space="0" w:color="auto"/>
            <w:bottom w:val="none" w:sz="0" w:space="0" w:color="auto"/>
            <w:right w:val="none" w:sz="0" w:space="0" w:color="auto"/>
          </w:divBdr>
        </w:div>
        <w:div w:id="528564433">
          <w:marLeft w:val="480"/>
          <w:marRight w:val="0"/>
          <w:marTop w:val="0"/>
          <w:marBottom w:val="0"/>
          <w:divBdr>
            <w:top w:val="none" w:sz="0" w:space="0" w:color="auto"/>
            <w:left w:val="none" w:sz="0" w:space="0" w:color="auto"/>
            <w:bottom w:val="none" w:sz="0" w:space="0" w:color="auto"/>
            <w:right w:val="none" w:sz="0" w:space="0" w:color="auto"/>
          </w:divBdr>
        </w:div>
        <w:div w:id="1004355671">
          <w:marLeft w:val="480"/>
          <w:marRight w:val="0"/>
          <w:marTop w:val="0"/>
          <w:marBottom w:val="0"/>
          <w:divBdr>
            <w:top w:val="none" w:sz="0" w:space="0" w:color="auto"/>
            <w:left w:val="none" w:sz="0" w:space="0" w:color="auto"/>
            <w:bottom w:val="none" w:sz="0" w:space="0" w:color="auto"/>
            <w:right w:val="none" w:sz="0" w:space="0" w:color="auto"/>
          </w:divBdr>
        </w:div>
        <w:div w:id="1617784779">
          <w:marLeft w:val="480"/>
          <w:marRight w:val="0"/>
          <w:marTop w:val="0"/>
          <w:marBottom w:val="0"/>
          <w:divBdr>
            <w:top w:val="none" w:sz="0" w:space="0" w:color="auto"/>
            <w:left w:val="none" w:sz="0" w:space="0" w:color="auto"/>
            <w:bottom w:val="none" w:sz="0" w:space="0" w:color="auto"/>
            <w:right w:val="none" w:sz="0" w:space="0" w:color="auto"/>
          </w:divBdr>
        </w:div>
        <w:div w:id="1724988134">
          <w:marLeft w:val="480"/>
          <w:marRight w:val="0"/>
          <w:marTop w:val="0"/>
          <w:marBottom w:val="0"/>
          <w:divBdr>
            <w:top w:val="none" w:sz="0" w:space="0" w:color="auto"/>
            <w:left w:val="none" w:sz="0" w:space="0" w:color="auto"/>
            <w:bottom w:val="none" w:sz="0" w:space="0" w:color="auto"/>
            <w:right w:val="none" w:sz="0" w:space="0" w:color="auto"/>
          </w:divBdr>
        </w:div>
        <w:div w:id="369690780">
          <w:marLeft w:val="480"/>
          <w:marRight w:val="0"/>
          <w:marTop w:val="0"/>
          <w:marBottom w:val="0"/>
          <w:divBdr>
            <w:top w:val="none" w:sz="0" w:space="0" w:color="auto"/>
            <w:left w:val="none" w:sz="0" w:space="0" w:color="auto"/>
            <w:bottom w:val="none" w:sz="0" w:space="0" w:color="auto"/>
            <w:right w:val="none" w:sz="0" w:space="0" w:color="auto"/>
          </w:divBdr>
        </w:div>
        <w:div w:id="1478449441">
          <w:marLeft w:val="480"/>
          <w:marRight w:val="0"/>
          <w:marTop w:val="0"/>
          <w:marBottom w:val="0"/>
          <w:divBdr>
            <w:top w:val="none" w:sz="0" w:space="0" w:color="auto"/>
            <w:left w:val="none" w:sz="0" w:space="0" w:color="auto"/>
            <w:bottom w:val="none" w:sz="0" w:space="0" w:color="auto"/>
            <w:right w:val="none" w:sz="0" w:space="0" w:color="auto"/>
          </w:divBdr>
        </w:div>
        <w:div w:id="1784762992">
          <w:marLeft w:val="480"/>
          <w:marRight w:val="0"/>
          <w:marTop w:val="0"/>
          <w:marBottom w:val="0"/>
          <w:divBdr>
            <w:top w:val="none" w:sz="0" w:space="0" w:color="auto"/>
            <w:left w:val="none" w:sz="0" w:space="0" w:color="auto"/>
            <w:bottom w:val="none" w:sz="0" w:space="0" w:color="auto"/>
            <w:right w:val="none" w:sz="0" w:space="0" w:color="auto"/>
          </w:divBdr>
        </w:div>
        <w:div w:id="929236994">
          <w:marLeft w:val="480"/>
          <w:marRight w:val="0"/>
          <w:marTop w:val="0"/>
          <w:marBottom w:val="0"/>
          <w:divBdr>
            <w:top w:val="none" w:sz="0" w:space="0" w:color="auto"/>
            <w:left w:val="none" w:sz="0" w:space="0" w:color="auto"/>
            <w:bottom w:val="none" w:sz="0" w:space="0" w:color="auto"/>
            <w:right w:val="none" w:sz="0" w:space="0" w:color="auto"/>
          </w:divBdr>
        </w:div>
        <w:div w:id="1029532619">
          <w:marLeft w:val="480"/>
          <w:marRight w:val="0"/>
          <w:marTop w:val="0"/>
          <w:marBottom w:val="0"/>
          <w:divBdr>
            <w:top w:val="none" w:sz="0" w:space="0" w:color="auto"/>
            <w:left w:val="none" w:sz="0" w:space="0" w:color="auto"/>
            <w:bottom w:val="none" w:sz="0" w:space="0" w:color="auto"/>
            <w:right w:val="none" w:sz="0" w:space="0" w:color="auto"/>
          </w:divBdr>
        </w:div>
        <w:div w:id="2069641781">
          <w:marLeft w:val="480"/>
          <w:marRight w:val="0"/>
          <w:marTop w:val="0"/>
          <w:marBottom w:val="0"/>
          <w:divBdr>
            <w:top w:val="none" w:sz="0" w:space="0" w:color="auto"/>
            <w:left w:val="none" w:sz="0" w:space="0" w:color="auto"/>
            <w:bottom w:val="none" w:sz="0" w:space="0" w:color="auto"/>
            <w:right w:val="none" w:sz="0" w:space="0" w:color="auto"/>
          </w:divBdr>
        </w:div>
        <w:div w:id="669916914">
          <w:marLeft w:val="480"/>
          <w:marRight w:val="0"/>
          <w:marTop w:val="0"/>
          <w:marBottom w:val="0"/>
          <w:divBdr>
            <w:top w:val="none" w:sz="0" w:space="0" w:color="auto"/>
            <w:left w:val="none" w:sz="0" w:space="0" w:color="auto"/>
            <w:bottom w:val="none" w:sz="0" w:space="0" w:color="auto"/>
            <w:right w:val="none" w:sz="0" w:space="0" w:color="auto"/>
          </w:divBdr>
        </w:div>
        <w:div w:id="1267234400">
          <w:marLeft w:val="480"/>
          <w:marRight w:val="0"/>
          <w:marTop w:val="0"/>
          <w:marBottom w:val="0"/>
          <w:divBdr>
            <w:top w:val="none" w:sz="0" w:space="0" w:color="auto"/>
            <w:left w:val="none" w:sz="0" w:space="0" w:color="auto"/>
            <w:bottom w:val="none" w:sz="0" w:space="0" w:color="auto"/>
            <w:right w:val="none" w:sz="0" w:space="0" w:color="auto"/>
          </w:divBdr>
        </w:div>
        <w:div w:id="2065987547">
          <w:marLeft w:val="480"/>
          <w:marRight w:val="0"/>
          <w:marTop w:val="0"/>
          <w:marBottom w:val="0"/>
          <w:divBdr>
            <w:top w:val="none" w:sz="0" w:space="0" w:color="auto"/>
            <w:left w:val="none" w:sz="0" w:space="0" w:color="auto"/>
            <w:bottom w:val="none" w:sz="0" w:space="0" w:color="auto"/>
            <w:right w:val="none" w:sz="0" w:space="0" w:color="auto"/>
          </w:divBdr>
        </w:div>
        <w:div w:id="1251738230">
          <w:marLeft w:val="480"/>
          <w:marRight w:val="0"/>
          <w:marTop w:val="0"/>
          <w:marBottom w:val="0"/>
          <w:divBdr>
            <w:top w:val="none" w:sz="0" w:space="0" w:color="auto"/>
            <w:left w:val="none" w:sz="0" w:space="0" w:color="auto"/>
            <w:bottom w:val="none" w:sz="0" w:space="0" w:color="auto"/>
            <w:right w:val="none" w:sz="0" w:space="0" w:color="auto"/>
          </w:divBdr>
        </w:div>
        <w:div w:id="1596858541">
          <w:marLeft w:val="480"/>
          <w:marRight w:val="0"/>
          <w:marTop w:val="0"/>
          <w:marBottom w:val="0"/>
          <w:divBdr>
            <w:top w:val="none" w:sz="0" w:space="0" w:color="auto"/>
            <w:left w:val="none" w:sz="0" w:space="0" w:color="auto"/>
            <w:bottom w:val="none" w:sz="0" w:space="0" w:color="auto"/>
            <w:right w:val="none" w:sz="0" w:space="0" w:color="auto"/>
          </w:divBdr>
        </w:div>
        <w:div w:id="269121603">
          <w:marLeft w:val="480"/>
          <w:marRight w:val="0"/>
          <w:marTop w:val="0"/>
          <w:marBottom w:val="0"/>
          <w:divBdr>
            <w:top w:val="none" w:sz="0" w:space="0" w:color="auto"/>
            <w:left w:val="none" w:sz="0" w:space="0" w:color="auto"/>
            <w:bottom w:val="none" w:sz="0" w:space="0" w:color="auto"/>
            <w:right w:val="none" w:sz="0" w:space="0" w:color="auto"/>
          </w:divBdr>
        </w:div>
        <w:div w:id="1597060461">
          <w:marLeft w:val="480"/>
          <w:marRight w:val="0"/>
          <w:marTop w:val="0"/>
          <w:marBottom w:val="0"/>
          <w:divBdr>
            <w:top w:val="none" w:sz="0" w:space="0" w:color="auto"/>
            <w:left w:val="none" w:sz="0" w:space="0" w:color="auto"/>
            <w:bottom w:val="none" w:sz="0" w:space="0" w:color="auto"/>
            <w:right w:val="none" w:sz="0" w:space="0" w:color="auto"/>
          </w:divBdr>
        </w:div>
        <w:div w:id="810710374">
          <w:marLeft w:val="480"/>
          <w:marRight w:val="0"/>
          <w:marTop w:val="0"/>
          <w:marBottom w:val="0"/>
          <w:divBdr>
            <w:top w:val="none" w:sz="0" w:space="0" w:color="auto"/>
            <w:left w:val="none" w:sz="0" w:space="0" w:color="auto"/>
            <w:bottom w:val="none" w:sz="0" w:space="0" w:color="auto"/>
            <w:right w:val="none" w:sz="0" w:space="0" w:color="auto"/>
          </w:divBdr>
        </w:div>
        <w:div w:id="1928805210">
          <w:marLeft w:val="480"/>
          <w:marRight w:val="0"/>
          <w:marTop w:val="0"/>
          <w:marBottom w:val="0"/>
          <w:divBdr>
            <w:top w:val="none" w:sz="0" w:space="0" w:color="auto"/>
            <w:left w:val="none" w:sz="0" w:space="0" w:color="auto"/>
            <w:bottom w:val="none" w:sz="0" w:space="0" w:color="auto"/>
            <w:right w:val="none" w:sz="0" w:space="0" w:color="auto"/>
          </w:divBdr>
        </w:div>
        <w:div w:id="2023702748">
          <w:marLeft w:val="480"/>
          <w:marRight w:val="0"/>
          <w:marTop w:val="0"/>
          <w:marBottom w:val="0"/>
          <w:divBdr>
            <w:top w:val="none" w:sz="0" w:space="0" w:color="auto"/>
            <w:left w:val="none" w:sz="0" w:space="0" w:color="auto"/>
            <w:bottom w:val="none" w:sz="0" w:space="0" w:color="auto"/>
            <w:right w:val="none" w:sz="0" w:space="0" w:color="auto"/>
          </w:divBdr>
        </w:div>
        <w:div w:id="1199199077">
          <w:marLeft w:val="480"/>
          <w:marRight w:val="0"/>
          <w:marTop w:val="0"/>
          <w:marBottom w:val="0"/>
          <w:divBdr>
            <w:top w:val="none" w:sz="0" w:space="0" w:color="auto"/>
            <w:left w:val="none" w:sz="0" w:space="0" w:color="auto"/>
            <w:bottom w:val="none" w:sz="0" w:space="0" w:color="auto"/>
            <w:right w:val="none" w:sz="0" w:space="0" w:color="auto"/>
          </w:divBdr>
        </w:div>
        <w:div w:id="2044937854">
          <w:marLeft w:val="480"/>
          <w:marRight w:val="0"/>
          <w:marTop w:val="0"/>
          <w:marBottom w:val="0"/>
          <w:divBdr>
            <w:top w:val="none" w:sz="0" w:space="0" w:color="auto"/>
            <w:left w:val="none" w:sz="0" w:space="0" w:color="auto"/>
            <w:bottom w:val="none" w:sz="0" w:space="0" w:color="auto"/>
            <w:right w:val="none" w:sz="0" w:space="0" w:color="auto"/>
          </w:divBdr>
        </w:div>
        <w:div w:id="1986348363">
          <w:marLeft w:val="480"/>
          <w:marRight w:val="0"/>
          <w:marTop w:val="0"/>
          <w:marBottom w:val="0"/>
          <w:divBdr>
            <w:top w:val="none" w:sz="0" w:space="0" w:color="auto"/>
            <w:left w:val="none" w:sz="0" w:space="0" w:color="auto"/>
            <w:bottom w:val="none" w:sz="0" w:space="0" w:color="auto"/>
            <w:right w:val="none" w:sz="0" w:space="0" w:color="auto"/>
          </w:divBdr>
        </w:div>
        <w:div w:id="1666979992">
          <w:marLeft w:val="480"/>
          <w:marRight w:val="0"/>
          <w:marTop w:val="0"/>
          <w:marBottom w:val="0"/>
          <w:divBdr>
            <w:top w:val="none" w:sz="0" w:space="0" w:color="auto"/>
            <w:left w:val="none" w:sz="0" w:space="0" w:color="auto"/>
            <w:bottom w:val="none" w:sz="0" w:space="0" w:color="auto"/>
            <w:right w:val="none" w:sz="0" w:space="0" w:color="auto"/>
          </w:divBdr>
        </w:div>
        <w:div w:id="39060768">
          <w:marLeft w:val="480"/>
          <w:marRight w:val="0"/>
          <w:marTop w:val="0"/>
          <w:marBottom w:val="0"/>
          <w:divBdr>
            <w:top w:val="none" w:sz="0" w:space="0" w:color="auto"/>
            <w:left w:val="none" w:sz="0" w:space="0" w:color="auto"/>
            <w:bottom w:val="none" w:sz="0" w:space="0" w:color="auto"/>
            <w:right w:val="none" w:sz="0" w:space="0" w:color="auto"/>
          </w:divBdr>
        </w:div>
        <w:div w:id="829951248">
          <w:marLeft w:val="480"/>
          <w:marRight w:val="0"/>
          <w:marTop w:val="0"/>
          <w:marBottom w:val="0"/>
          <w:divBdr>
            <w:top w:val="none" w:sz="0" w:space="0" w:color="auto"/>
            <w:left w:val="none" w:sz="0" w:space="0" w:color="auto"/>
            <w:bottom w:val="none" w:sz="0" w:space="0" w:color="auto"/>
            <w:right w:val="none" w:sz="0" w:space="0" w:color="auto"/>
          </w:divBdr>
        </w:div>
        <w:div w:id="935871286">
          <w:marLeft w:val="480"/>
          <w:marRight w:val="0"/>
          <w:marTop w:val="0"/>
          <w:marBottom w:val="0"/>
          <w:divBdr>
            <w:top w:val="none" w:sz="0" w:space="0" w:color="auto"/>
            <w:left w:val="none" w:sz="0" w:space="0" w:color="auto"/>
            <w:bottom w:val="none" w:sz="0" w:space="0" w:color="auto"/>
            <w:right w:val="none" w:sz="0" w:space="0" w:color="auto"/>
          </w:divBdr>
        </w:div>
        <w:div w:id="495993844">
          <w:marLeft w:val="480"/>
          <w:marRight w:val="0"/>
          <w:marTop w:val="0"/>
          <w:marBottom w:val="0"/>
          <w:divBdr>
            <w:top w:val="none" w:sz="0" w:space="0" w:color="auto"/>
            <w:left w:val="none" w:sz="0" w:space="0" w:color="auto"/>
            <w:bottom w:val="none" w:sz="0" w:space="0" w:color="auto"/>
            <w:right w:val="none" w:sz="0" w:space="0" w:color="auto"/>
          </w:divBdr>
        </w:div>
        <w:div w:id="2013871803">
          <w:marLeft w:val="480"/>
          <w:marRight w:val="0"/>
          <w:marTop w:val="0"/>
          <w:marBottom w:val="0"/>
          <w:divBdr>
            <w:top w:val="none" w:sz="0" w:space="0" w:color="auto"/>
            <w:left w:val="none" w:sz="0" w:space="0" w:color="auto"/>
            <w:bottom w:val="none" w:sz="0" w:space="0" w:color="auto"/>
            <w:right w:val="none" w:sz="0" w:space="0" w:color="auto"/>
          </w:divBdr>
        </w:div>
        <w:div w:id="483551633">
          <w:marLeft w:val="480"/>
          <w:marRight w:val="0"/>
          <w:marTop w:val="0"/>
          <w:marBottom w:val="0"/>
          <w:divBdr>
            <w:top w:val="none" w:sz="0" w:space="0" w:color="auto"/>
            <w:left w:val="none" w:sz="0" w:space="0" w:color="auto"/>
            <w:bottom w:val="none" w:sz="0" w:space="0" w:color="auto"/>
            <w:right w:val="none" w:sz="0" w:space="0" w:color="auto"/>
          </w:divBdr>
        </w:div>
        <w:div w:id="74280922">
          <w:marLeft w:val="480"/>
          <w:marRight w:val="0"/>
          <w:marTop w:val="0"/>
          <w:marBottom w:val="0"/>
          <w:divBdr>
            <w:top w:val="none" w:sz="0" w:space="0" w:color="auto"/>
            <w:left w:val="none" w:sz="0" w:space="0" w:color="auto"/>
            <w:bottom w:val="none" w:sz="0" w:space="0" w:color="auto"/>
            <w:right w:val="none" w:sz="0" w:space="0" w:color="auto"/>
          </w:divBdr>
        </w:div>
        <w:div w:id="881986160">
          <w:marLeft w:val="480"/>
          <w:marRight w:val="0"/>
          <w:marTop w:val="0"/>
          <w:marBottom w:val="0"/>
          <w:divBdr>
            <w:top w:val="none" w:sz="0" w:space="0" w:color="auto"/>
            <w:left w:val="none" w:sz="0" w:space="0" w:color="auto"/>
            <w:bottom w:val="none" w:sz="0" w:space="0" w:color="auto"/>
            <w:right w:val="none" w:sz="0" w:space="0" w:color="auto"/>
          </w:divBdr>
        </w:div>
        <w:div w:id="1838693340">
          <w:marLeft w:val="480"/>
          <w:marRight w:val="0"/>
          <w:marTop w:val="0"/>
          <w:marBottom w:val="0"/>
          <w:divBdr>
            <w:top w:val="none" w:sz="0" w:space="0" w:color="auto"/>
            <w:left w:val="none" w:sz="0" w:space="0" w:color="auto"/>
            <w:bottom w:val="none" w:sz="0" w:space="0" w:color="auto"/>
            <w:right w:val="none" w:sz="0" w:space="0" w:color="auto"/>
          </w:divBdr>
        </w:div>
        <w:div w:id="167596155">
          <w:marLeft w:val="480"/>
          <w:marRight w:val="0"/>
          <w:marTop w:val="0"/>
          <w:marBottom w:val="0"/>
          <w:divBdr>
            <w:top w:val="none" w:sz="0" w:space="0" w:color="auto"/>
            <w:left w:val="none" w:sz="0" w:space="0" w:color="auto"/>
            <w:bottom w:val="none" w:sz="0" w:space="0" w:color="auto"/>
            <w:right w:val="none" w:sz="0" w:space="0" w:color="auto"/>
          </w:divBdr>
        </w:div>
        <w:div w:id="642273148">
          <w:marLeft w:val="480"/>
          <w:marRight w:val="0"/>
          <w:marTop w:val="0"/>
          <w:marBottom w:val="0"/>
          <w:divBdr>
            <w:top w:val="none" w:sz="0" w:space="0" w:color="auto"/>
            <w:left w:val="none" w:sz="0" w:space="0" w:color="auto"/>
            <w:bottom w:val="none" w:sz="0" w:space="0" w:color="auto"/>
            <w:right w:val="none" w:sz="0" w:space="0" w:color="auto"/>
          </w:divBdr>
        </w:div>
        <w:div w:id="1626308570">
          <w:marLeft w:val="480"/>
          <w:marRight w:val="0"/>
          <w:marTop w:val="0"/>
          <w:marBottom w:val="0"/>
          <w:divBdr>
            <w:top w:val="none" w:sz="0" w:space="0" w:color="auto"/>
            <w:left w:val="none" w:sz="0" w:space="0" w:color="auto"/>
            <w:bottom w:val="none" w:sz="0" w:space="0" w:color="auto"/>
            <w:right w:val="none" w:sz="0" w:space="0" w:color="auto"/>
          </w:divBdr>
        </w:div>
        <w:div w:id="85343610">
          <w:marLeft w:val="480"/>
          <w:marRight w:val="0"/>
          <w:marTop w:val="0"/>
          <w:marBottom w:val="0"/>
          <w:divBdr>
            <w:top w:val="none" w:sz="0" w:space="0" w:color="auto"/>
            <w:left w:val="none" w:sz="0" w:space="0" w:color="auto"/>
            <w:bottom w:val="none" w:sz="0" w:space="0" w:color="auto"/>
            <w:right w:val="none" w:sz="0" w:space="0" w:color="auto"/>
          </w:divBdr>
        </w:div>
        <w:div w:id="336275427">
          <w:marLeft w:val="480"/>
          <w:marRight w:val="0"/>
          <w:marTop w:val="0"/>
          <w:marBottom w:val="0"/>
          <w:divBdr>
            <w:top w:val="none" w:sz="0" w:space="0" w:color="auto"/>
            <w:left w:val="none" w:sz="0" w:space="0" w:color="auto"/>
            <w:bottom w:val="none" w:sz="0" w:space="0" w:color="auto"/>
            <w:right w:val="none" w:sz="0" w:space="0" w:color="auto"/>
          </w:divBdr>
        </w:div>
        <w:div w:id="809711513">
          <w:marLeft w:val="480"/>
          <w:marRight w:val="0"/>
          <w:marTop w:val="0"/>
          <w:marBottom w:val="0"/>
          <w:divBdr>
            <w:top w:val="none" w:sz="0" w:space="0" w:color="auto"/>
            <w:left w:val="none" w:sz="0" w:space="0" w:color="auto"/>
            <w:bottom w:val="none" w:sz="0" w:space="0" w:color="auto"/>
            <w:right w:val="none" w:sz="0" w:space="0" w:color="auto"/>
          </w:divBdr>
        </w:div>
        <w:div w:id="294795815">
          <w:marLeft w:val="480"/>
          <w:marRight w:val="0"/>
          <w:marTop w:val="0"/>
          <w:marBottom w:val="0"/>
          <w:divBdr>
            <w:top w:val="none" w:sz="0" w:space="0" w:color="auto"/>
            <w:left w:val="none" w:sz="0" w:space="0" w:color="auto"/>
            <w:bottom w:val="none" w:sz="0" w:space="0" w:color="auto"/>
            <w:right w:val="none" w:sz="0" w:space="0" w:color="auto"/>
          </w:divBdr>
        </w:div>
        <w:div w:id="164059416">
          <w:marLeft w:val="480"/>
          <w:marRight w:val="0"/>
          <w:marTop w:val="0"/>
          <w:marBottom w:val="0"/>
          <w:divBdr>
            <w:top w:val="none" w:sz="0" w:space="0" w:color="auto"/>
            <w:left w:val="none" w:sz="0" w:space="0" w:color="auto"/>
            <w:bottom w:val="none" w:sz="0" w:space="0" w:color="auto"/>
            <w:right w:val="none" w:sz="0" w:space="0" w:color="auto"/>
          </w:divBdr>
        </w:div>
        <w:div w:id="152256924">
          <w:marLeft w:val="480"/>
          <w:marRight w:val="0"/>
          <w:marTop w:val="0"/>
          <w:marBottom w:val="0"/>
          <w:divBdr>
            <w:top w:val="none" w:sz="0" w:space="0" w:color="auto"/>
            <w:left w:val="none" w:sz="0" w:space="0" w:color="auto"/>
            <w:bottom w:val="none" w:sz="0" w:space="0" w:color="auto"/>
            <w:right w:val="none" w:sz="0" w:space="0" w:color="auto"/>
          </w:divBdr>
        </w:div>
        <w:div w:id="235092178">
          <w:marLeft w:val="480"/>
          <w:marRight w:val="0"/>
          <w:marTop w:val="0"/>
          <w:marBottom w:val="0"/>
          <w:divBdr>
            <w:top w:val="none" w:sz="0" w:space="0" w:color="auto"/>
            <w:left w:val="none" w:sz="0" w:space="0" w:color="auto"/>
            <w:bottom w:val="none" w:sz="0" w:space="0" w:color="auto"/>
            <w:right w:val="none" w:sz="0" w:space="0" w:color="auto"/>
          </w:divBdr>
        </w:div>
        <w:div w:id="1953054639">
          <w:marLeft w:val="480"/>
          <w:marRight w:val="0"/>
          <w:marTop w:val="0"/>
          <w:marBottom w:val="0"/>
          <w:divBdr>
            <w:top w:val="none" w:sz="0" w:space="0" w:color="auto"/>
            <w:left w:val="none" w:sz="0" w:space="0" w:color="auto"/>
            <w:bottom w:val="none" w:sz="0" w:space="0" w:color="auto"/>
            <w:right w:val="none" w:sz="0" w:space="0" w:color="auto"/>
          </w:divBdr>
        </w:div>
        <w:div w:id="1187671376">
          <w:marLeft w:val="480"/>
          <w:marRight w:val="0"/>
          <w:marTop w:val="0"/>
          <w:marBottom w:val="0"/>
          <w:divBdr>
            <w:top w:val="none" w:sz="0" w:space="0" w:color="auto"/>
            <w:left w:val="none" w:sz="0" w:space="0" w:color="auto"/>
            <w:bottom w:val="none" w:sz="0" w:space="0" w:color="auto"/>
            <w:right w:val="none" w:sz="0" w:space="0" w:color="auto"/>
          </w:divBdr>
        </w:div>
        <w:div w:id="926771451">
          <w:marLeft w:val="480"/>
          <w:marRight w:val="0"/>
          <w:marTop w:val="0"/>
          <w:marBottom w:val="0"/>
          <w:divBdr>
            <w:top w:val="none" w:sz="0" w:space="0" w:color="auto"/>
            <w:left w:val="none" w:sz="0" w:space="0" w:color="auto"/>
            <w:bottom w:val="none" w:sz="0" w:space="0" w:color="auto"/>
            <w:right w:val="none" w:sz="0" w:space="0" w:color="auto"/>
          </w:divBdr>
        </w:div>
        <w:div w:id="99376523">
          <w:marLeft w:val="480"/>
          <w:marRight w:val="0"/>
          <w:marTop w:val="0"/>
          <w:marBottom w:val="0"/>
          <w:divBdr>
            <w:top w:val="none" w:sz="0" w:space="0" w:color="auto"/>
            <w:left w:val="none" w:sz="0" w:space="0" w:color="auto"/>
            <w:bottom w:val="none" w:sz="0" w:space="0" w:color="auto"/>
            <w:right w:val="none" w:sz="0" w:space="0" w:color="auto"/>
          </w:divBdr>
        </w:div>
        <w:div w:id="819811445">
          <w:marLeft w:val="480"/>
          <w:marRight w:val="0"/>
          <w:marTop w:val="0"/>
          <w:marBottom w:val="0"/>
          <w:divBdr>
            <w:top w:val="none" w:sz="0" w:space="0" w:color="auto"/>
            <w:left w:val="none" w:sz="0" w:space="0" w:color="auto"/>
            <w:bottom w:val="none" w:sz="0" w:space="0" w:color="auto"/>
            <w:right w:val="none" w:sz="0" w:space="0" w:color="auto"/>
          </w:divBdr>
        </w:div>
        <w:div w:id="1037201427">
          <w:marLeft w:val="480"/>
          <w:marRight w:val="0"/>
          <w:marTop w:val="0"/>
          <w:marBottom w:val="0"/>
          <w:divBdr>
            <w:top w:val="none" w:sz="0" w:space="0" w:color="auto"/>
            <w:left w:val="none" w:sz="0" w:space="0" w:color="auto"/>
            <w:bottom w:val="none" w:sz="0" w:space="0" w:color="auto"/>
            <w:right w:val="none" w:sz="0" w:space="0" w:color="auto"/>
          </w:divBdr>
        </w:div>
        <w:div w:id="1077437979">
          <w:marLeft w:val="480"/>
          <w:marRight w:val="0"/>
          <w:marTop w:val="0"/>
          <w:marBottom w:val="0"/>
          <w:divBdr>
            <w:top w:val="none" w:sz="0" w:space="0" w:color="auto"/>
            <w:left w:val="none" w:sz="0" w:space="0" w:color="auto"/>
            <w:bottom w:val="none" w:sz="0" w:space="0" w:color="auto"/>
            <w:right w:val="none" w:sz="0" w:space="0" w:color="auto"/>
          </w:divBdr>
        </w:div>
        <w:div w:id="850872418">
          <w:marLeft w:val="480"/>
          <w:marRight w:val="0"/>
          <w:marTop w:val="0"/>
          <w:marBottom w:val="0"/>
          <w:divBdr>
            <w:top w:val="none" w:sz="0" w:space="0" w:color="auto"/>
            <w:left w:val="none" w:sz="0" w:space="0" w:color="auto"/>
            <w:bottom w:val="none" w:sz="0" w:space="0" w:color="auto"/>
            <w:right w:val="none" w:sz="0" w:space="0" w:color="auto"/>
          </w:divBdr>
        </w:div>
        <w:div w:id="2104449136">
          <w:marLeft w:val="480"/>
          <w:marRight w:val="0"/>
          <w:marTop w:val="0"/>
          <w:marBottom w:val="0"/>
          <w:divBdr>
            <w:top w:val="none" w:sz="0" w:space="0" w:color="auto"/>
            <w:left w:val="none" w:sz="0" w:space="0" w:color="auto"/>
            <w:bottom w:val="none" w:sz="0" w:space="0" w:color="auto"/>
            <w:right w:val="none" w:sz="0" w:space="0" w:color="auto"/>
          </w:divBdr>
        </w:div>
        <w:div w:id="1853375207">
          <w:marLeft w:val="480"/>
          <w:marRight w:val="0"/>
          <w:marTop w:val="0"/>
          <w:marBottom w:val="0"/>
          <w:divBdr>
            <w:top w:val="none" w:sz="0" w:space="0" w:color="auto"/>
            <w:left w:val="none" w:sz="0" w:space="0" w:color="auto"/>
            <w:bottom w:val="none" w:sz="0" w:space="0" w:color="auto"/>
            <w:right w:val="none" w:sz="0" w:space="0" w:color="auto"/>
          </w:divBdr>
        </w:div>
        <w:div w:id="548954235">
          <w:marLeft w:val="480"/>
          <w:marRight w:val="0"/>
          <w:marTop w:val="0"/>
          <w:marBottom w:val="0"/>
          <w:divBdr>
            <w:top w:val="none" w:sz="0" w:space="0" w:color="auto"/>
            <w:left w:val="none" w:sz="0" w:space="0" w:color="auto"/>
            <w:bottom w:val="none" w:sz="0" w:space="0" w:color="auto"/>
            <w:right w:val="none" w:sz="0" w:space="0" w:color="auto"/>
          </w:divBdr>
        </w:div>
        <w:div w:id="29771104">
          <w:marLeft w:val="480"/>
          <w:marRight w:val="0"/>
          <w:marTop w:val="0"/>
          <w:marBottom w:val="0"/>
          <w:divBdr>
            <w:top w:val="none" w:sz="0" w:space="0" w:color="auto"/>
            <w:left w:val="none" w:sz="0" w:space="0" w:color="auto"/>
            <w:bottom w:val="none" w:sz="0" w:space="0" w:color="auto"/>
            <w:right w:val="none" w:sz="0" w:space="0" w:color="auto"/>
          </w:divBdr>
        </w:div>
        <w:div w:id="305278716">
          <w:marLeft w:val="480"/>
          <w:marRight w:val="0"/>
          <w:marTop w:val="0"/>
          <w:marBottom w:val="0"/>
          <w:divBdr>
            <w:top w:val="none" w:sz="0" w:space="0" w:color="auto"/>
            <w:left w:val="none" w:sz="0" w:space="0" w:color="auto"/>
            <w:bottom w:val="none" w:sz="0" w:space="0" w:color="auto"/>
            <w:right w:val="none" w:sz="0" w:space="0" w:color="auto"/>
          </w:divBdr>
        </w:div>
        <w:div w:id="355278187">
          <w:marLeft w:val="480"/>
          <w:marRight w:val="0"/>
          <w:marTop w:val="0"/>
          <w:marBottom w:val="0"/>
          <w:divBdr>
            <w:top w:val="none" w:sz="0" w:space="0" w:color="auto"/>
            <w:left w:val="none" w:sz="0" w:space="0" w:color="auto"/>
            <w:bottom w:val="none" w:sz="0" w:space="0" w:color="auto"/>
            <w:right w:val="none" w:sz="0" w:space="0" w:color="auto"/>
          </w:divBdr>
        </w:div>
        <w:div w:id="731152333">
          <w:marLeft w:val="480"/>
          <w:marRight w:val="0"/>
          <w:marTop w:val="0"/>
          <w:marBottom w:val="0"/>
          <w:divBdr>
            <w:top w:val="none" w:sz="0" w:space="0" w:color="auto"/>
            <w:left w:val="none" w:sz="0" w:space="0" w:color="auto"/>
            <w:bottom w:val="none" w:sz="0" w:space="0" w:color="auto"/>
            <w:right w:val="none" w:sz="0" w:space="0" w:color="auto"/>
          </w:divBdr>
        </w:div>
        <w:div w:id="99183654">
          <w:marLeft w:val="480"/>
          <w:marRight w:val="0"/>
          <w:marTop w:val="0"/>
          <w:marBottom w:val="0"/>
          <w:divBdr>
            <w:top w:val="none" w:sz="0" w:space="0" w:color="auto"/>
            <w:left w:val="none" w:sz="0" w:space="0" w:color="auto"/>
            <w:bottom w:val="none" w:sz="0" w:space="0" w:color="auto"/>
            <w:right w:val="none" w:sz="0" w:space="0" w:color="auto"/>
          </w:divBdr>
        </w:div>
        <w:div w:id="680818666">
          <w:marLeft w:val="480"/>
          <w:marRight w:val="0"/>
          <w:marTop w:val="0"/>
          <w:marBottom w:val="0"/>
          <w:divBdr>
            <w:top w:val="none" w:sz="0" w:space="0" w:color="auto"/>
            <w:left w:val="none" w:sz="0" w:space="0" w:color="auto"/>
            <w:bottom w:val="none" w:sz="0" w:space="0" w:color="auto"/>
            <w:right w:val="none" w:sz="0" w:space="0" w:color="auto"/>
          </w:divBdr>
        </w:div>
        <w:div w:id="13654151">
          <w:marLeft w:val="480"/>
          <w:marRight w:val="0"/>
          <w:marTop w:val="0"/>
          <w:marBottom w:val="0"/>
          <w:divBdr>
            <w:top w:val="none" w:sz="0" w:space="0" w:color="auto"/>
            <w:left w:val="none" w:sz="0" w:space="0" w:color="auto"/>
            <w:bottom w:val="none" w:sz="0" w:space="0" w:color="auto"/>
            <w:right w:val="none" w:sz="0" w:space="0" w:color="auto"/>
          </w:divBdr>
        </w:div>
        <w:div w:id="1596746978">
          <w:marLeft w:val="480"/>
          <w:marRight w:val="0"/>
          <w:marTop w:val="0"/>
          <w:marBottom w:val="0"/>
          <w:divBdr>
            <w:top w:val="none" w:sz="0" w:space="0" w:color="auto"/>
            <w:left w:val="none" w:sz="0" w:space="0" w:color="auto"/>
            <w:bottom w:val="none" w:sz="0" w:space="0" w:color="auto"/>
            <w:right w:val="none" w:sz="0" w:space="0" w:color="auto"/>
          </w:divBdr>
        </w:div>
        <w:div w:id="1383020078">
          <w:marLeft w:val="480"/>
          <w:marRight w:val="0"/>
          <w:marTop w:val="0"/>
          <w:marBottom w:val="0"/>
          <w:divBdr>
            <w:top w:val="none" w:sz="0" w:space="0" w:color="auto"/>
            <w:left w:val="none" w:sz="0" w:space="0" w:color="auto"/>
            <w:bottom w:val="none" w:sz="0" w:space="0" w:color="auto"/>
            <w:right w:val="none" w:sz="0" w:space="0" w:color="auto"/>
          </w:divBdr>
        </w:div>
        <w:div w:id="625739908">
          <w:marLeft w:val="480"/>
          <w:marRight w:val="0"/>
          <w:marTop w:val="0"/>
          <w:marBottom w:val="0"/>
          <w:divBdr>
            <w:top w:val="none" w:sz="0" w:space="0" w:color="auto"/>
            <w:left w:val="none" w:sz="0" w:space="0" w:color="auto"/>
            <w:bottom w:val="none" w:sz="0" w:space="0" w:color="auto"/>
            <w:right w:val="none" w:sz="0" w:space="0" w:color="auto"/>
          </w:divBdr>
        </w:div>
        <w:div w:id="1209803927">
          <w:marLeft w:val="480"/>
          <w:marRight w:val="0"/>
          <w:marTop w:val="0"/>
          <w:marBottom w:val="0"/>
          <w:divBdr>
            <w:top w:val="none" w:sz="0" w:space="0" w:color="auto"/>
            <w:left w:val="none" w:sz="0" w:space="0" w:color="auto"/>
            <w:bottom w:val="none" w:sz="0" w:space="0" w:color="auto"/>
            <w:right w:val="none" w:sz="0" w:space="0" w:color="auto"/>
          </w:divBdr>
        </w:div>
        <w:div w:id="1385175290">
          <w:marLeft w:val="480"/>
          <w:marRight w:val="0"/>
          <w:marTop w:val="0"/>
          <w:marBottom w:val="0"/>
          <w:divBdr>
            <w:top w:val="none" w:sz="0" w:space="0" w:color="auto"/>
            <w:left w:val="none" w:sz="0" w:space="0" w:color="auto"/>
            <w:bottom w:val="none" w:sz="0" w:space="0" w:color="auto"/>
            <w:right w:val="none" w:sz="0" w:space="0" w:color="auto"/>
          </w:divBdr>
        </w:div>
        <w:div w:id="1167744931">
          <w:marLeft w:val="480"/>
          <w:marRight w:val="0"/>
          <w:marTop w:val="0"/>
          <w:marBottom w:val="0"/>
          <w:divBdr>
            <w:top w:val="none" w:sz="0" w:space="0" w:color="auto"/>
            <w:left w:val="none" w:sz="0" w:space="0" w:color="auto"/>
            <w:bottom w:val="none" w:sz="0" w:space="0" w:color="auto"/>
            <w:right w:val="none" w:sz="0" w:space="0" w:color="auto"/>
          </w:divBdr>
        </w:div>
        <w:div w:id="77796159">
          <w:marLeft w:val="480"/>
          <w:marRight w:val="0"/>
          <w:marTop w:val="0"/>
          <w:marBottom w:val="0"/>
          <w:divBdr>
            <w:top w:val="none" w:sz="0" w:space="0" w:color="auto"/>
            <w:left w:val="none" w:sz="0" w:space="0" w:color="auto"/>
            <w:bottom w:val="none" w:sz="0" w:space="0" w:color="auto"/>
            <w:right w:val="none" w:sz="0" w:space="0" w:color="auto"/>
          </w:divBdr>
        </w:div>
        <w:div w:id="1585919400">
          <w:marLeft w:val="480"/>
          <w:marRight w:val="0"/>
          <w:marTop w:val="0"/>
          <w:marBottom w:val="0"/>
          <w:divBdr>
            <w:top w:val="none" w:sz="0" w:space="0" w:color="auto"/>
            <w:left w:val="none" w:sz="0" w:space="0" w:color="auto"/>
            <w:bottom w:val="none" w:sz="0" w:space="0" w:color="auto"/>
            <w:right w:val="none" w:sz="0" w:space="0" w:color="auto"/>
          </w:divBdr>
        </w:div>
        <w:div w:id="135412484">
          <w:marLeft w:val="480"/>
          <w:marRight w:val="0"/>
          <w:marTop w:val="0"/>
          <w:marBottom w:val="0"/>
          <w:divBdr>
            <w:top w:val="none" w:sz="0" w:space="0" w:color="auto"/>
            <w:left w:val="none" w:sz="0" w:space="0" w:color="auto"/>
            <w:bottom w:val="none" w:sz="0" w:space="0" w:color="auto"/>
            <w:right w:val="none" w:sz="0" w:space="0" w:color="auto"/>
          </w:divBdr>
        </w:div>
        <w:div w:id="451830109">
          <w:marLeft w:val="480"/>
          <w:marRight w:val="0"/>
          <w:marTop w:val="0"/>
          <w:marBottom w:val="0"/>
          <w:divBdr>
            <w:top w:val="none" w:sz="0" w:space="0" w:color="auto"/>
            <w:left w:val="none" w:sz="0" w:space="0" w:color="auto"/>
            <w:bottom w:val="none" w:sz="0" w:space="0" w:color="auto"/>
            <w:right w:val="none" w:sz="0" w:space="0" w:color="auto"/>
          </w:divBdr>
        </w:div>
        <w:div w:id="1472014512">
          <w:marLeft w:val="480"/>
          <w:marRight w:val="0"/>
          <w:marTop w:val="0"/>
          <w:marBottom w:val="0"/>
          <w:divBdr>
            <w:top w:val="none" w:sz="0" w:space="0" w:color="auto"/>
            <w:left w:val="none" w:sz="0" w:space="0" w:color="auto"/>
            <w:bottom w:val="none" w:sz="0" w:space="0" w:color="auto"/>
            <w:right w:val="none" w:sz="0" w:space="0" w:color="auto"/>
          </w:divBdr>
        </w:div>
        <w:div w:id="1890145708">
          <w:marLeft w:val="480"/>
          <w:marRight w:val="0"/>
          <w:marTop w:val="0"/>
          <w:marBottom w:val="0"/>
          <w:divBdr>
            <w:top w:val="none" w:sz="0" w:space="0" w:color="auto"/>
            <w:left w:val="none" w:sz="0" w:space="0" w:color="auto"/>
            <w:bottom w:val="none" w:sz="0" w:space="0" w:color="auto"/>
            <w:right w:val="none" w:sz="0" w:space="0" w:color="auto"/>
          </w:divBdr>
        </w:div>
        <w:div w:id="1195536766">
          <w:marLeft w:val="480"/>
          <w:marRight w:val="0"/>
          <w:marTop w:val="0"/>
          <w:marBottom w:val="0"/>
          <w:divBdr>
            <w:top w:val="none" w:sz="0" w:space="0" w:color="auto"/>
            <w:left w:val="none" w:sz="0" w:space="0" w:color="auto"/>
            <w:bottom w:val="none" w:sz="0" w:space="0" w:color="auto"/>
            <w:right w:val="none" w:sz="0" w:space="0" w:color="auto"/>
          </w:divBdr>
        </w:div>
        <w:div w:id="395788941">
          <w:marLeft w:val="480"/>
          <w:marRight w:val="0"/>
          <w:marTop w:val="0"/>
          <w:marBottom w:val="0"/>
          <w:divBdr>
            <w:top w:val="none" w:sz="0" w:space="0" w:color="auto"/>
            <w:left w:val="none" w:sz="0" w:space="0" w:color="auto"/>
            <w:bottom w:val="none" w:sz="0" w:space="0" w:color="auto"/>
            <w:right w:val="none" w:sz="0" w:space="0" w:color="auto"/>
          </w:divBdr>
        </w:div>
        <w:div w:id="1066299835">
          <w:marLeft w:val="480"/>
          <w:marRight w:val="0"/>
          <w:marTop w:val="0"/>
          <w:marBottom w:val="0"/>
          <w:divBdr>
            <w:top w:val="none" w:sz="0" w:space="0" w:color="auto"/>
            <w:left w:val="none" w:sz="0" w:space="0" w:color="auto"/>
            <w:bottom w:val="none" w:sz="0" w:space="0" w:color="auto"/>
            <w:right w:val="none" w:sz="0" w:space="0" w:color="auto"/>
          </w:divBdr>
        </w:div>
        <w:div w:id="1279264393">
          <w:marLeft w:val="480"/>
          <w:marRight w:val="0"/>
          <w:marTop w:val="0"/>
          <w:marBottom w:val="0"/>
          <w:divBdr>
            <w:top w:val="none" w:sz="0" w:space="0" w:color="auto"/>
            <w:left w:val="none" w:sz="0" w:space="0" w:color="auto"/>
            <w:bottom w:val="none" w:sz="0" w:space="0" w:color="auto"/>
            <w:right w:val="none" w:sz="0" w:space="0" w:color="auto"/>
          </w:divBdr>
        </w:div>
        <w:div w:id="1321232332">
          <w:marLeft w:val="480"/>
          <w:marRight w:val="0"/>
          <w:marTop w:val="0"/>
          <w:marBottom w:val="0"/>
          <w:divBdr>
            <w:top w:val="none" w:sz="0" w:space="0" w:color="auto"/>
            <w:left w:val="none" w:sz="0" w:space="0" w:color="auto"/>
            <w:bottom w:val="none" w:sz="0" w:space="0" w:color="auto"/>
            <w:right w:val="none" w:sz="0" w:space="0" w:color="auto"/>
          </w:divBdr>
        </w:div>
        <w:div w:id="927229337">
          <w:marLeft w:val="480"/>
          <w:marRight w:val="0"/>
          <w:marTop w:val="0"/>
          <w:marBottom w:val="0"/>
          <w:divBdr>
            <w:top w:val="none" w:sz="0" w:space="0" w:color="auto"/>
            <w:left w:val="none" w:sz="0" w:space="0" w:color="auto"/>
            <w:bottom w:val="none" w:sz="0" w:space="0" w:color="auto"/>
            <w:right w:val="none" w:sz="0" w:space="0" w:color="auto"/>
          </w:divBdr>
        </w:div>
        <w:div w:id="1288313552">
          <w:marLeft w:val="480"/>
          <w:marRight w:val="0"/>
          <w:marTop w:val="0"/>
          <w:marBottom w:val="0"/>
          <w:divBdr>
            <w:top w:val="none" w:sz="0" w:space="0" w:color="auto"/>
            <w:left w:val="none" w:sz="0" w:space="0" w:color="auto"/>
            <w:bottom w:val="none" w:sz="0" w:space="0" w:color="auto"/>
            <w:right w:val="none" w:sz="0" w:space="0" w:color="auto"/>
          </w:divBdr>
        </w:div>
        <w:div w:id="1007750106">
          <w:marLeft w:val="480"/>
          <w:marRight w:val="0"/>
          <w:marTop w:val="0"/>
          <w:marBottom w:val="0"/>
          <w:divBdr>
            <w:top w:val="none" w:sz="0" w:space="0" w:color="auto"/>
            <w:left w:val="none" w:sz="0" w:space="0" w:color="auto"/>
            <w:bottom w:val="none" w:sz="0" w:space="0" w:color="auto"/>
            <w:right w:val="none" w:sz="0" w:space="0" w:color="auto"/>
          </w:divBdr>
        </w:div>
        <w:div w:id="904411249">
          <w:marLeft w:val="480"/>
          <w:marRight w:val="0"/>
          <w:marTop w:val="0"/>
          <w:marBottom w:val="0"/>
          <w:divBdr>
            <w:top w:val="none" w:sz="0" w:space="0" w:color="auto"/>
            <w:left w:val="none" w:sz="0" w:space="0" w:color="auto"/>
            <w:bottom w:val="none" w:sz="0" w:space="0" w:color="auto"/>
            <w:right w:val="none" w:sz="0" w:space="0" w:color="auto"/>
          </w:divBdr>
        </w:div>
        <w:div w:id="1733846852">
          <w:marLeft w:val="480"/>
          <w:marRight w:val="0"/>
          <w:marTop w:val="0"/>
          <w:marBottom w:val="0"/>
          <w:divBdr>
            <w:top w:val="none" w:sz="0" w:space="0" w:color="auto"/>
            <w:left w:val="none" w:sz="0" w:space="0" w:color="auto"/>
            <w:bottom w:val="none" w:sz="0" w:space="0" w:color="auto"/>
            <w:right w:val="none" w:sz="0" w:space="0" w:color="auto"/>
          </w:divBdr>
        </w:div>
        <w:div w:id="1231690626">
          <w:marLeft w:val="480"/>
          <w:marRight w:val="0"/>
          <w:marTop w:val="0"/>
          <w:marBottom w:val="0"/>
          <w:divBdr>
            <w:top w:val="none" w:sz="0" w:space="0" w:color="auto"/>
            <w:left w:val="none" w:sz="0" w:space="0" w:color="auto"/>
            <w:bottom w:val="none" w:sz="0" w:space="0" w:color="auto"/>
            <w:right w:val="none" w:sz="0" w:space="0" w:color="auto"/>
          </w:divBdr>
        </w:div>
        <w:div w:id="1400396217">
          <w:marLeft w:val="480"/>
          <w:marRight w:val="0"/>
          <w:marTop w:val="0"/>
          <w:marBottom w:val="0"/>
          <w:divBdr>
            <w:top w:val="none" w:sz="0" w:space="0" w:color="auto"/>
            <w:left w:val="none" w:sz="0" w:space="0" w:color="auto"/>
            <w:bottom w:val="none" w:sz="0" w:space="0" w:color="auto"/>
            <w:right w:val="none" w:sz="0" w:space="0" w:color="auto"/>
          </w:divBdr>
        </w:div>
        <w:div w:id="716128410">
          <w:marLeft w:val="480"/>
          <w:marRight w:val="0"/>
          <w:marTop w:val="0"/>
          <w:marBottom w:val="0"/>
          <w:divBdr>
            <w:top w:val="none" w:sz="0" w:space="0" w:color="auto"/>
            <w:left w:val="none" w:sz="0" w:space="0" w:color="auto"/>
            <w:bottom w:val="none" w:sz="0" w:space="0" w:color="auto"/>
            <w:right w:val="none" w:sz="0" w:space="0" w:color="auto"/>
          </w:divBdr>
        </w:div>
        <w:div w:id="2094468344">
          <w:marLeft w:val="480"/>
          <w:marRight w:val="0"/>
          <w:marTop w:val="0"/>
          <w:marBottom w:val="0"/>
          <w:divBdr>
            <w:top w:val="none" w:sz="0" w:space="0" w:color="auto"/>
            <w:left w:val="none" w:sz="0" w:space="0" w:color="auto"/>
            <w:bottom w:val="none" w:sz="0" w:space="0" w:color="auto"/>
            <w:right w:val="none" w:sz="0" w:space="0" w:color="auto"/>
          </w:divBdr>
        </w:div>
        <w:div w:id="555626381">
          <w:marLeft w:val="480"/>
          <w:marRight w:val="0"/>
          <w:marTop w:val="0"/>
          <w:marBottom w:val="0"/>
          <w:divBdr>
            <w:top w:val="none" w:sz="0" w:space="0" w:color="auto"/>
            <w:left w:val="none" w:sz="0" w:space="0" w:color="auto"/>
            <w:bottom w:val="none" w:sz="0" w:space="0" w:color="auto"/>
            <w:right w:val="none" w:sz="0" w:space="0" w:color="auto"/>
          </w:divBdr>
        </w:div>
        <w:div w:id="1064833492">
          <w:marLeft w:val="480"/>
          <w:marRight w:val="0"/>
          <w:marTop w:val="0"/>
          <w:marBottom w:val="0"/>
          <w:divBdr>
            <w:top w:val="none" w:sz="0" w:space="0" w:color="auto"/>
            <w:left w:val="none" w:sz="0" w:space="0" w:color="auto"/>
            <w:bottom w:val="none" w:sz="0" w:space="0" w:color="auto"/>
            <w:right w:val="none" w:sz="0" w:space="0" w:color="auto"/>
          </w:divBdr>
        </w:div>
      </w:divsChild>
    </w:div>
    <w:div w:id="2143765853">
      <w:bodyDiv w:val="1"/>
      <w:marLeft w:val="0"/>
      <w:marRight w:val="0"/>
      <w:marTop w:val="0"/>
      <w:marBottom w:val="0"/>
      <w:divBdr>
        <w:top w:val="none" w:sz="0" w:space="0" w:color="auto"/>
        <w:left w:val="none" w:sz="0" w:space="0" w:color="auto"/>
        <w:bottom w:val="none" w:sz="0" w:space="0" w:color="auto"/>
        <w:right w:val="none" w:sz="0" w:space="0" w:color="auto"/>
      </w:divBdr>
    </w:div>
    <w:div w:id="2144734552">
      <w:bodyDiv w:val="1"/>
      <w:marLeft w:val="0"/>
      <w:marRight w:val="0"/>
      <w:marTop w:val="0"/>
      <w:marBottom w:val="0"/>
      <w:divBdr>
        <w:top w:val="none" w:sz="0" w:space="0" w:color="auto"/>
        <w:left w:val="none" w:sz="0" w:space="0" w:color="auto"/>
        <w:bottom w:val="none" w:sz="0" w:space="0" w:color="auto"/>
        <w:right w:val="none" w:sz="0" w:space="0" w:color="auto"/>
      </w:divBdr>
    </w:div>
    <w:div w:id="2144804157">
      <w:bodyDiv w:val="1"/>
      <w:marLeft w:val="0"/>
      <w:marRight w:val="0"/>
      <w:marTop w:val="0"/>
      <w:marBottom w:val="0"/>
      <w:divBdr>
        <w:top w:val="none" w:sz="0" w:space="0" w:color="auto"/>
        <w:left w:val="none" w:sz="0" w:space="0" w:color="auto"/>
        <w:bottom w:val="none" w:sz="0" w:space="0" w:color="auto"/>
        <w:right w:val="none" w:sz="0" w:space="0" w:color="auto"/>
      </w:divBdr>
    </w:div>
    <w:div w:id="2144883798">
      <w:bodyDiv w:val="1"/>
      <w:marLeft w:val="0"/>
      <w:marRight w:val="0"/>
      <w:marTop w:val="0"/>
      <w:marBottom w:val="0"/>
      <w:divBdr>
        <w:top w:val="none" w:sz="0" w:space="0" w:color="auto"/>
        <w:left w:val="none" w:sz="0" w:space="0" w:color="auto"/>
        <w:bottom w:val="none" w:sz="0" w:space="0" w:color="auto"/>
        <w:right w:val="none" w:sz="0" w:space="0" w:color="auto"/>
      </w:divBdr>
    </w:div>
    <w:div w:id="21472362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footer" Target="footer2.xml"/><Relationship Id="rId18" Type="http://schemas.openxmlformats.org/officeDocument/2006/relationships/footer" Target="footer3.xml"/><Relationship Id="rId3" Type="http://schemas.openxmlformats.org/officeDocument/2006/relationships/styles" Target="styles.xml"/><Relationship Id="rId21" Type="http://schemas.microsoft.com/office/2011/relationships/people" Target="people.xml"/><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image" Target="media/image4.png"/><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5" Type="http://schemas.openxmlformats.org/officeDocument/2006/relationships/webSettings" Target="webSettings.xml"/><Relationship Id="rId15" Type="http://schemas.openxmlformats.org/officeDocument/2006/relationships/image" Target="media/image2.png"/><Relationship Id="rId10" Type="http://schemas.microsoft.com/office/2016/09/relationships/commentsIds" Target="commentsIds.xml"/><Relationship Id="rId19" Type="http://schemas.openxmlformats.org/officeDocument/2006/relationships/footer" Target="footer4.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1.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395ED3F5-187D-3B46-8F35-10018019A37B}">
  <we:reference id="wa104382081" version="1.55.1.0" store="en-US" storeType="OMEX"/>
  <we:alternateReferences>
    <we:reference id="wa104382081" version="1.55.1.0" store="" storeType="OMEX"/>
  </we:alternateReferences>
  <we:properties>
    <we:property name="MENDELEY_CITATIONS" value="[{&quot;citationID&quot;:&quot;MENDELEY_CITATION_59b8e226-251a-4423-bb8a-642ab321d335&quot;,&quot;properties&quot;:{&quot;noteIndex&quot;:0},&quot;isEdited&quot;:false,&quot;manualOverride&quot;:{&quot;citeprocText&quot;:&quot;(Braghiere et al., 2022; Davies-Barnard et al., 2020; Shi et al., 2016)&quot;,&quot;isManuallyOverridden&quot;:false,&quot;manualOverrideText&quot;:&quot;&quot;},&quot;citationTag&quot;:&quot;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&quot;,&quot;citationItems&quot;:[{&quot;id&quot;:&quot;48a8882f-bf27-34ca-96bf-204051ce0277&quot;,&quot;itemData&quot;:{&quot;DOI&quot;:&quot;10.1029/2022MS003204&quot;,&quot;ISSN&quot;:&quot;1942-2466&quot;,&quot;author&quot;:[{&quot;dropping-particle&quot;:&quot;&quot;,&quot;family&quot;:&quot;Braghiere&quot;,&quot;given&quot;:&quot;Renato K&quot;,&quot;non-dropping-particle&quot;:&quot;&quot;,&quot;parse-names&quot;:false,&quot;suffix&quot;:&quot;&quot;},{&quot;dropping-particle&quot;:&quot;&quot;,&quot;family&quot;:&quot;Fisher&quot;,&quot;given&quot;:&quot;J. B.&quot;,&quot;non-dropping-particle&quot;:&quot;&quot;,&quot;parse-names&quot;:false,&quot;suffix&quot;:&quot;&quot;},{&quot;dropping-particle&quot;:&quot;&quot;,&quot;family&quot;:&quot;Allen&quot;,&quot;given&quot;:&quot;Kara&quot;,&quot;non-dropping-particle&quot;:&quot;&quot;,&quot;parse-names&quot;:false,&quot;suffix&quot;:&quot;&quot;},{&quot;dropping-particle&quot;:&quot;&quot;,&quot;family&quot;:&quot;Brzostek&quot;,&quot;given&quot;:&quot;E.&quot;,&quot;non-dropping-particle&quot;:&quot;&quot;,&quot;parse-names&quot;:false,&quot;suffix&quot;:&quot;&quot;},{&quot;dropping-particle&quot;:&quot;&quot;,&quot;family&quot;:&quot;Shi&quot;,&quot;given&quot;:&quot;Mingjie&quot;,&quot;non-dropping-particle&quot;:&quot;&quot;,&quot;parse-names&quot;:false,&quot;suffix&quot;:&quot;&quot;},{&quot;dropping-particle&quot;:&quot;&quot;,&quot;family&quot;:&quot;Yang&quot;,&quot;given&quot;:&quot;X&quot;,&quot;non-dropping-particle&quot;:&quot;&quot;,&quot;parse-names&quot;:false,&quot;suffix&quot;:&quot;&quot;},{&quot;dropping-particle&quot;:&quot;&quot;,&quot;family&quot;:&quot;Ricciuto&quot;,&quot;given&quot;:&quot;Daniel M&quot;,&quot;non-dropping-particle&quot;:&quot;&quot;,&quot;parse-names&quot;:false,&quot;suffix&quot;:&quot;&quot;},{&quot;dropping-particle&quot;:&quot;&quot;,&quot;family&quot;:&quot;Fisher&quot;,&quot;given&quot;:&quot;Rosie A&quot;,&quot;non-dropping-particle&quot;:&quot;&quot;,&quot;parse-names&quot;:false,&quot;suffix&quot;:&quot;&quot;},{&quot;dropping-particle&quot;:&quot;&quot;,&quot;family&quot;:&quot;Zhu&quot;,&quot;given&quot;:&quot;Q&quot;,&quot;non-dropping-particle&quot;:&quot;&quot;,&quot;parse-names&quot;:false,&quot;suffix&quot;:&quot;&quot;},{&quot;dropping-particle&quot;:&quot;&quot;,&quot;family&quot;:&quot;Phillips&quot;,&quot;given&quot;:&quot;Richard P&quot;,&quot;non-dropping-particle&quot;:&quot;&quot;,&quot;parse-names&quot;:false,&quot;suffix&quot;:&quot;&quot;}],&quot;container-title&quot;:&quot;Journal of Advances in Modeling Earth Systems&quot;,&quot;id&quot;:&quot;48a8882f-bf27-34ca-96bf-204051ce0277&quot;,&quot;issue&quot;:&quot;8&quot;,&quot;issued&quot;:{&quot;date-parts&quot;:[[&quot;2022&quot;,&quot;8&quot;,&quot;20&quot;]]},&quot;page&quot;:&quot;1-23&quot;,&quot;title&quot;:&quot;Modeling Global Carbon Costs of Plant Nitrogen and Phosphorus Acquisition&quot;,&quot;type&quot;:&quot;article-journal&quot;,&quot;volume&quot;:&quot;14&quot;,&quot;container-title-short&quot;:&quot;J Adv Model Earth Syst&quot;},&quot;uris&quot;:[&quot;http://www.mendeley.com/documents/?uuid=5a1837ff-3b1b-4b09-836f-dcc5343b6ad9&quot;],&quot;isTemporary&quot;:false,&quot;legacyDesktopId&quot;:&quot;5a1837ff-3b1b-4b09-836f-dcc5343b6ad9&quot;},{&quot;id&quot;:&quot;b73b9544-0925-37c7-ba16-7929d0e7a7a8&quot;,&quot;itemData&quot;:{&quot;DOI&quot;:&quot;10.1111/gcb.13131&quot;,&quot;ISSN&quot;:&quot;13652486&quot;,&quot;PMID&quot;:&quot;26473512&quot;,&quot;abstract&quot;:&quot;Plants typically expend a significant portion of their available carbon (C) on nutrient acquisition - C that could otherwise support growth. However, given that most global terrestrial biosphere models (TBMs) do not include the C cost of nutrient acquisition, these models fail to represent current and future constraints to the land C sink. Here, we integrated a plant productivity-optimized nutrient acquisition model - the Fixation and Uptake of Nitrogen Model - into one of the most widely used TBMs, the Community Land Model. Global plant nitrogen (N) uptake is dynamically simulated in the coupled model based on the C costs of N acquisition from mycorrhizal roots, nonmycorrhizal roots, N-fixing microbes, and retranslocation (from senescing leaves). We find that at the global scale, plants spend 2.4 Pg C yr-1 to acquire 1.0 Pg N yr-1, and that the C cost of N acquisition leads to a downregulation of global net primary production (NPP) by 13%. Mycorrhizal uptake represented the dominant pathway by which N is acquired, accounting for ~66% of the N uptake by plants. Notably, roots associating with arbuscular mycorrhizal (AM) fungi - generally considered for their role in phosphorus (P) acquisition - are estimated to be the primary source of global plant N uptake owing to the dominance of AM-associated plants in mid- and low-latitude biomes. Overall, our coupled model improves the representations of NPP downregulation globally and generates spatially explicit patterns of belowground C allocation, soil N uptake, and N retranslocation at the global scale. Such model improvements are critical for predicting how plant responses to altered N availability (owing to N deposition, rising atmospheric CO2, and warming temperatures) may impact the land C sink.&quot;,&quot;author&quot;:[{&quot;dropping-particle&quot;:&quot;&quot;,&quot;family&quot;:&quot;Shi&quot;,&quot;given&quot;:&quot;Mingjie&quot;,&quot;non-dropping-particle&quot;:&quot;&quot;,&quot;parse-names&quot;:false,&quot;suffix&quot;:&quot;&quot;},{&quot;dropping-particle&quot;:&quot;&quot;,&quot;family&quot;:&quot;Fisher&quot;,&quot;given&quot;:&quot;Joshua B&quot;,&quot;non-dropping-particle&quot;:&quot;&quot;,&quot;parse-names&quot;:false,&quot;suffix&quot;:&quot;&quot;},{&quot;dropping-particle&quot;:&quot;&quot;,&quot;family&quot;:&quot;Brzostek&quot;,&quot;given&quot;:&quot;Edward R&quot;,&quot;non-dropping-particle&quot;:&quot;&quot;,&quot;parse-names&quot;:false,&quot;suffix&quot;:&quot;&quot;},{&quot;dropping-particle&quot;:&quot;&quot;,&quot;family&quot;:&quot;Phillips&quot;,&quot;given&quot;:&quot;Richard P&quot;,&quot;non-dropping-particle&quot;:&quot;&quot;,&quot;parse-names&quot;:false,&quot;suffix&quot;:&quot;&quot;}],&quot;container-title&quot;:&quot;Global Change Biology&quot;,&quot;id&quot;:&quot;b73b9544-0925-37c7-ba16-7929d0e7a7a8&quot;,&quot;issue&quot;:&quot;3&quot;,&quot;issued&quot;:{&quot;date-parts&quot;:[[&quot;2016&quot;]]},&quot;page&quot;:&quot;1299-1314&quot;,&quot;title&quot;:&quot;Carbon cost of plant nitrogen acquisition: Global carbon cycle impact from an improved plant nitrogen cycle in the Community Land Model&quot;,&quot;type&quot;:&quot;article-journal&quot;,&quot;volume&quot;:&quot;22&quot;,&quot;container-title-short&quot;:&quot;Glob Chang Biol&quot;},&quot;uris&quot;:[&quot;http://www.mendeley.com/documents/?uuid=e87a9d14-0e7f-4e93-9627-1c4b0e119bb4&quot;],&quot;isTemporary&quot;:false,&quot;legacyDesktopId&quot;:&quot;e87a9d14-0e7f-4e93-9627-1c4b0e119bb4&quot;},{&quot;id&quot;:&quot;57930a92-01e3-354d-a4e3-c3c37f74a3c0&quot;,&quot;itemData&quot;:{&quot;DOI&quot;:&quot;10.5194/bg-17-5129-2020&quot;,&quot;ISSN&quot;:&quot;1726-4189&quot;,&quot;abstract&quot;:&quot;The nitrogen cycle and its effect on carbon uptake in the terrestrial biosphere is a recent progression in earth system models. As with any new component of a model, it is important to understand the behaviour, strengths, and limitations of the various process representations. Here we assess and compare five land surface models with nitro- gen cycles that are used as the terrestrial components of some of the earth system models in CMIP6. The land sur- face models were run offline with a common spin-up and forcing protocol. We use a historical control simulation and two perturbations to assess the model nitrogen-related per- formances: a simulation with atmospheric carbon dioxide increased by 200 ppm and one with nitrogen deposition in- creased by 50 kgN ha−1 yr−1. There is generally greater vari- ability in productivity response between models to increased nitrogen than to carbon dioxide. Across the five models the response to carbon dioxide globally was 5 % to 20 % and the response to nitrogen was 2 % to 24 %. The models are not evenly distributed within the ensemble range, with two of the models having low productivity response to nitrogen and another one with low response to elevated atmospheric car- bon dioxide, compared to the other models. In all five mod- els individual grid cells tend to exhibit bimodality, with ei- ther a strong response to increased nitrogen or atmospheric carbon dioxide but rarely to both to an equal extent. How- ever, this local effect does not scale to either the regional or global level. The global and tropical responses are gen- erally more accurately modelled than boreal, tundra, or other high-latitude areas compared to observations. These results are due to divergent choices in the representation of key nitrogen cycle processes. They show the need for more obser- vational studies to enhance understanding of nitrogen cycle processes, especially nitrogen-use efficiency and biological nitrogen fixation.&quot;,&quot;author&quot;:[{&quot;dropping-particle&quot;:&quot;&quot;,&quot;family&quot;:&quot;Davies-Barnard&quot;,&quot;given&quot;:&quot;Taraka&quot;,&quot;non-dropping-particle&quot;:&quot;&quot;,&quot;parse-names&quot;:false,&quot;suffix&quot;:&quot;&quot;},{&quot;dropping-particle&quot;:&quot;&quot;,&quot;family&quot;:&quot;Meyerholt&quot;,&quot;given&quot;:&quot;Johannes&quot;,&quot;non-dropping-particle&quot;:&quot;&quot;,&quot;parse-names&quot;:false,&quot;suffix&quot;:&quot;&quot;},{&quot;dropping-particle&quot;:&quot;&quot;,&quot;family&quot;:&quot;Zaehle&quot;,&quot;given&quot;:&quot;Sönke&quot;,&quot;non-dropping-particle&quot;:&quot;&quot;,&quot;parse-names&quot;:false,&quot;suffix&quot;:&quot;&quot;},{&quot;dropping-particle&quot;:&quot;&quot;,&quot;family&quot;:&quot;Friedlingstein&quot;,&quot;given&quot;:&quot;Pierre&quot;,&quot;non-dropping-particle&quot;:&quot;&quot;,&quot;parse-names&quot;:false,&quot;suffix&quot;:&quot;&quot;},{&quot;dropping-particle&quot;:&quot;&quot;,&quot;family&quot;:&quot;Brovkin&quot;,&quot;given&quot;:&quot;Victor&quot;,&quot;non-dropping-particle&quot;:&quot;&quot;,&quot;parse-names&quot;:false,&quot;suffix&quot;:&quot;&quot;},{&quot;dropping-particle&quot;:&quot;&quot;,&quot;family&quot;:&quot;Fan&quot;,&quot;given&quot;:&quot;Yuanchao&quot;,&quot;non-dropping-particle&quot;:&quot;&quot;,&quot;parse-names&quot;:false,&quot;suffix&quot;:&quot;&quot;},{&quot;dropping-particle&quot;:&quot;&quot;,&quot;family&quot;:&quot;Fisher&quot;,&quot;given&quot;:&quot;Rosie A&quot;,&quot;non-dropping-particle&quot;:&quot;&quot;,&quot;parse-names&quot;:false,&quot;suffix&quot;:&quot;&quot;},{&quot;dropping-particle&quot;:&quot;&quot;,&quot;family&quot;:&quot;Jones&quot;,&quot;given&quot;:&quot;Chris D&quot;,&quot;non-dropping-particle&quot;:&quot;&quot;,&quot;parse-names&quot;:false,&quot;suffix&quot;:&quot;&quot;},{&quot;dropping-particle&quot;:&quot;&quot;,&quot;family&quot;:&quot;Lee&quot;,&quot;given&quot;:&quot;Hanna&quot;,&quot;non-dropping-particle&quot;:&quot;&quot;,&quot;parse-names&quot;:false,&quot;suffix&quot;:&quot;&quot;},{&quot;dropping-particle&quot;:&quot;&quot;,&quot;family&quot;:&quot;Peano&quot;,&quot;given&quot;:&quot;Daniele&quot;,&quot;non-dropping-particle&quot;:&quot;&quot;,&quot;parse-names&quot;:false,&quot;suffix&quot;:&quot;&quot;},{&quot;dropping-particle&quot;:&quot;&quot;,&quot;family&quot;:&quot;Smith&quot;,&quot;given&quot;:&quot;Benjamin&quot;,&quot;non-dropping-particle&quot;:&quot;&quot;,&quot;parse-names&quot;:false,&quot;suffix&quot;:&quot;&quot;},{&quot;dropping-particle&quot;:&quot;&quot;,&quot;family&quot;:&quot;Wårlind&quot;,&quot;given&quot;:&quot;David&quot;,&quot;non-dropping-particle&quot;:&quot;&quot;,&quot;parse-names&quot;:false,&quot;suffix&quot;:&quot;&quot;},{&quot;dropping-particle&quot;:&quot;&quot;,&quot;family&quot;:&quot;Wiltshire&quot;,&quot;given&quot;:&quot;Andy J&quot;,&quot;non-dropping-particle&quot;:&quot;&quot;,&quot;parse-names&quot;:false,&quot;suffix&quot;:&quot;&quot;}],&quot;container-title&quot;:&quot;Biogeosciences&quot;,&quot;id&quot;:&quot;57930a92-01e3-354d-a4e3-c3c37f74a3c0&quot;,&quot;issue&quot;:&quot;20&quot;,&quot;issued&quot;:{&quot;date-parts&quot;:[[&quot;2020&quot;,&quot;10&quot;,&quot;23&quot;]]},&quot;page&quot;:&quot;5129-5148&quot;,&quot;title&quot;:&quot;Nitrogen cycling in CMIP6 land surface models: progress and limitations&quot;,&quot;type&quot;:&quot;article-journal&quot;,&quot;volume&quot;:&quot;17&quot;,&quot;container-title-short&quot;:&quot;&quot;},&quot;uris&quot;:[&quot;http://www.mendeley.com/documents/?uuid=43d491c9-cd44-49f7-b593-8d040e1f230f&quot;],&quot;isTemporary&quot;:false,&quot;legacyDesktopId&quot;:&quot;43d491c9-cd44-49f7-b593-8d040e1f230f&quot;}]},{&quot;citationID&quot;:&quot;MENDELEY_CITATION_15c78296-254a-4d3f-ad18-bb992371c1cf&quot;,&quot;properties&quot;:{&quot;noteIndex&quot;:0},&quot;isEdited&quot;:false,&quot;manualOverride&quot;:{&quot;citeprocText&quot;:&quot;(Hungate et al., 2003; Oreskes et al., 1994; Prentice et al., 2015)&quot;,&quot;isManuallyOverridden&quot;:false,&quot;manualOverrideText&quot;:&quot;&quot;},&quot;citationTag&quot;:&quot;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&quot;,&quot;citationItems&quot;:[{&quot;id&quot;:&quot;b80e1827-db9e-3fba-b4f3-0dc1e8086d3b&quot;,&quot;itemData&quot;:{&quot;author&quot;:[{&quot;dropping-particle&quot;:&quot;&quot;,&quot;family&quot;:&quot;Oreskes&quot;,&quot;given&quot;:&quot;Naomi&quot;,&quot;non-dropping-particle&quot;:&quot;&quot;,&quot;parse-names&quot;:false,&quot;suffix&quot;:&quot;&quot;},{&quot;dropping-particle&quot;:&quot;&quot;,&quot;family&quot;:&quot;Shrader-Frechette&quot;,&quot;given&quot;:&quot;Kristin&quot;,&quot;non-dropping-particle&quot;:&quot;&quot;,&quot;parse-names&quot;:false,&quot;suffix&quot;:&quot;&quot;},{&quot;dropping-particle&quot;:&quot;&quot;,&quot;family&quot;:&quot;Belitz&quot;,&quot;given&quot;:&quot;Kenneth&quot;,&quot;non-dropping-particle&quot;:&quot;&quot;,&quot;parse-names&quot;:false,&quot;suffix&quot;:&quot;&quot;}],&quot;container-title&quot;:&quot;Science&quot;,&quot;id&quot;:&quot;b80e1827-db9e-3fba-b4f3-0dc1e8086d3b&quot;,&quot;issue&quot;:&quot;5147&quot;,&quot;issued&quot;:{&quot;date-parts&quot;:[[&quot;1994&quot;]]},&quot;page&quot;:&quot;641-646&quot;,&quot;title&quot;:&quot;Verification, validation, and confirmation of numerical models in the Earth sciences&quot;,&quot;type&quot;:&quot;article-journal&quot;,&quot;volume&quot;:&quot;263&quot;,&quot;container-title-short&quot;:&quot;Science (1979)&quot;},&quot;uris&quot;:[&quot;http://www.mendeley.com/documents/?uuid=530c7891-debc-430a-985c-fd6877ad0617&quot;],&quot;isTemporary&quot;:false,&quot;legacyDesktopId&quot;:&quot;530c7891-debc-430a-985c-fd6877ad0617&quot;},{&quot;id&quot;:&quot;0a9a4688-bf1d-32c0-91cc-233918ee49e4&quot;,&quot;itemData&quot;:{&quot;DOI&quot;:&quot;10.1126/science.1091390&quot;,&quot;ISSN&quot;:&quot;0036-8075&quot;,&quot;abstract&quot;:&quot;To develop low-energy architecture, designers need knowledge about passive cooling techniques and shading devices. This paper focuses on the impact of management strategies for external mobile shadings and cooling by natural ventilation. Various control rules are simulated for both techniques. Resulting energy demand and comfort conditions are discussed. For shadings, strategies based on both internal temperature and solar irradiation set points are shown to be more efficient than strategies based on solar irradiation or internal temperature alone. For natural ventilation, strategies limiting the flow rate when outside temperature exceeds internal temperature are found to have no major impact on comfort conditions for the Belgian weather. A flow rate limitation when external temperature drops is found to be efficient to save energy. Objectives of this paper are to show that management choices have a real impact on energy and comfort criteria and to help designers to choose the adequate management rules for their projects. © 2005 Elsevier Ltd. All rights reserved.&quot;,&quot;author&quot;:[{&quot;dropping-particle&quot;:&quot;&quot;,&quot;family&quot;:&quot;Hungate&quot;,&quot;given&quot;:&quot;Bruce A&quot;,&quot;non-dropping-particle&quot;:&quot;&quot;,&quot;parse-names&quot;:false,&quot;suffix&quot;:&quot;&quot;},{&quot;dropping-particle&quot;:&quot;&quot;,&quot;family&quot;:&quot;Dukes&quot;,&quot;given&quot;:&quot;Jeffrey S&quot;,&quot;non-dropping-particle&quot;:&quot;&quot;,&quot;parse-names&quot;:false,&quot;suffix&quot;:&quot;&quot;},{&quot;dropping-particle&quot;:&quot;&quot;,&quot;family&quot;:&quot;Shaw&quot;,&quot;given&quot;:&quot;M Rebecca&quot;,&quot;non-dropping-particle&quot;:&quot;&quot;,&quot;parse-names&quot;:false,&quot;suffix&quot;:&quot;&quot;},{&quot;dropping-particle&quot;:&quot;&quot;,&quot;family&quot;:&quot;Luo&quot;,&quot;given&quot;:&quot;Yiqi&quot;,&quot;non-dropping-particle&quot;:&quot;&quot;,&quot;parse-names&quot;:false,&quot;suffix&quot;:&quot;&quot;},{&quot;dropping-particle&quot;:&quot;&quot;,&quot;family&quot;:&quot;Field&quot;,&quot;given&quot;:&quot;Christopher B&quot;,&quot;non-dropping-particle&quot;:&quot;&quot;,&quot;parse-names&quot;:false,&quot;suffix&quot;:&quot;&quot;}],&quot;container-title&quot;:&quot;Science&quot;,&quot;id&quot;:&quot;0a9a4688-bf1d-32c0-91cc-233918ee49e4&quot;,&quot;issue&quot;:&quot;5650&quot;,&quot;issued&quot;:{&quot;date-parts&quot;:[[&quot;2003&quot;,&quot;11&quot;,&quot;28&quot;]]},&quot;note&quot;:&quot;Models that incorporate nutrient cycling predict much less CO2 sequestration (i.e. uptake via photosynthesis) than models that lack these feedbacks. \n\nTherefore, models that do not include nutrient feedbacks tend to overestimate carbon uptake under CO2, and may not be as realistic as those that include nutrient cycling&quot;,&quot;page&quot;:&quot;1512-1513&quot;,&quot;title&quot;:&quot;Nitrogen and climate change&quot;,&quot;type&quot;:&quot;article-journal&quot;,&quot;volume&quot;:&quot;302&quot;,&quot;container-title-short&quot;:&quot;Science (1979)&quot;},&quot;uris&quot;:[&quot;http://www.mendeley.com/documents/?uuid=27d5f9a2-ef0f-4622-8624-6b2e99d109bc&quot;],&quot;isTemporary&quot;:false,&quot;legacyDesktopId&quot;:&quot;27d5f9a2-ef0f-4622-8624-6b2e99d109bc&quot;},{&quot;id&quot;:&quot;6f85a41e-e346-3117-8eb5-39e7fe5a2f27&quot;,&quot;itemData&quot;:{&quot;DOI&quot;:&quot;10.5194/acp-15-5987-2015&quot;,&quot;ISSN&quot;:&quot;16807324&quot;,&quot;abstract&quot;:&quot;Land surface models (LSMs) are increasingly called upon to represent not only the exchanges of energy, water and momentum across the land-atmosphere interface (their original purpose in climate models), but also how ecosystems and water resources respond to climate and atmospheric environment, and how these responses in turn influence land-atmosphere fluxes of carbon dioxide (CO2), trace gases and other species that affect the composition and chemistry of the atmosphere. However, the LSMs embedded in state-of-the-art climate models differ in how they represent fundamental aspects of the hydrological and carbon cycles, resulting in large inter-model differences and sometimes faulty predictions. These \&quot;third-generation\&quot; LSMs respect the close coupling of the carbon and water cycles through plants, but otherwise tend to be under-constrained, and have not taken full advantage of robust hydrological parameterizations that were independently developed in offline models. Benchmarking, combining multiple sources of atmospheric, biospheric and hydrological data, should be a required component of LSM development, but this field has been relatively poorly supported and intermittently pursued. Moreover, benchmarking alone is not sufficient to ensure that models improve. Increasing complexity may increase realism but decrease reliability and robustness, by increasing the number of poorly known model parameters. In contrast, simplifying the representation of complex processes by stochastic parameterization (the representation of unresolved processes by statistical distributions of values) has been shown to improve model reliability and realism in both atmospheric and land-surface modelling contexts. We provide examples for important processes in hydrology (the generation of runoff and flow routing in heterogeneous catchments) and biology (carbon uptake by species-diverse ecosystems). We propose that the way forward for next-generation complex LSMs will include: (a) representations of biological and hydrological processes based on the implementation of multiple internal constraints; (b) systematic application of benchmarking and data assimilation techniques to optimize parameter values and thereby test the structural adequacy of models; and (c) stochastic parameterization of unresolved variability, applied in both the hydrological and the biological domains.&quot;,&quot;author&quot;:[{&quot;dropping-particle&quot;:&quot;&quot;,&quot;family&quot;:&quot;Prentice&quot;,&quot;given&quot;:&quot;I Colin&quot;,&quot;non-dropping-particle&quot;:&quot;&quot;,&quot;parse-names&quot;:false,&quot;suffix&quot;:&quot;&quot;},{&quot;dropping-particle&quot;:&quot;&quot;,&quot;family&quot;:&quot;Liang&quot;,&quot;given&quot;:&quot;Xu&quot;,&quot;non-dropping-particle&quot;:&quot;&quot;,&quot;parse-names&quot;:false,&quot;suffix&quot;:&quot;&quot;},{&quot;dropping-particle&quot;:&quot;&quot;,&quot;family&quot;:&quot;Medlyn&quot;,&quot;given&quot;:&quot;Belinda E&quot;,&quot;non-dropping-particle&quot;:&quot;&quot;,&quot;parse-names&quot;:false,&quot;suffix&quot;:&quot;&quot;},{&quot;dropping-particle&quot;:&quot;&quot;,&quot;family&quot;:&quot;Wang&quot;,&quot;given&quot;:&quot;Ying-Ping&quot;,&quot;non-dropping-particle&quot;:&quot;&quot;,&quot;parse-names&quot;:false,&quot;suffix&quot;:&quot;&quot;}],&quot;container-title&quot;:&quot;Atmospheric Chemistry and Physics&quot;,&quot;id&quot;:&quot;6f85a41e-e346-3117-8eb5-39e7fe5a2f27&quot;,&quot;issued&quot;:{&quot;date-parts&quot;:[[&quot;2015&quot;]]},&quot;page&quot;:&quot;5987-6005&quot;,&quot;title&quot;:&quot;Reliable, robust and realistic: The three R's of next-generation land-surface modelling&quot;,&quot;type&quot;:&quot;article-journal&quot;,&quot;volume&quot;:&quot;15&quot;,&quot;container-title-short&quot;:&quot;Atmos Chem Phys&quot;},&quot;uris&quot;:[&quot;http://www.mendeley.com/documents/?uuid=4c863f36-0f41-4a37-8b69-328cc4526cd9&quot;],&quot;isTemporary&quot;:false,&quot;legacyDesktopId&quot;:&quot;4c863f36-0f41-4a37-8b69-328cc4526cd9&quot;}]},{&quot;properties&quot;:{&quot;noteIndex&quot;:0},&quot;citationID&quot;:&quot;MENDELEY_CITATION_53fd15ab-3a16-45e9-adbb-2020c26736d4&quot;,&quot;isEdited&quot;:false,&quot;manualOverride&quot;:{&quot;isManuallyOverridden&quot;:false,&quot;manualOverrideText&quot;:&quot;&quot;,&quot;citeprocText&quot;:&quot;(Ziehn et al., 2011)&quot;},&quot;citationTag&quot;:&quot;MENDELEY_CITATION_v3_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&quot;,&quot;citationItems&quot;:[{&quot;id&quot;:&quot;e69681ac-df1c-3650-8b48-e7ba3d2b56df&quot;,&quot;isTemporary&quot;:false,&quot;itemData&quot;:{&quot;type&quot;:&quot;article-journal&quot;,&quot;id&quot;:&quot;e69681ac-df1c-3650-8b48-e7ba3d2b56df&quot;,&quot;title&quot;:&quot;Improving the predictability of global CO&lt;sub&gt;2&lt;/sub&gt; assimilation rates under climate change&quot;,&quot;author&quot;:[{&quot;family&quot;:&quot;Ziehn&quot;,&quot;given&quot;:&quot;T&quot;,&quot;parse-names&quot;:false,&quot;dropping-particle&quot;:&quot;&quot;,&quot;non-dropping-particle&quot;:&quot;&quot;},{&quot;family&quot;:&quot;Kattge&quot;,&quot;given&quot;:&quot;Jens&quot;,&quot;parse-names&quot;:false,&quot;dropping-particle&quot;:&quot;&quot;,&quot;non-dropping-particle&quot;:&quot;&quot;},{&quot;family&quot;:&quot;Knorr&quot;,&quot;given&quot;:&quot;Wolfgang&quot;,&quot;parse-names&quot;:false,&quot;dropping-particle&quot;:&quot;&quot;,&quot;non-dropping-particle&quot;:&quot;&quot;},{&quot;family&quot;:&quot;Scholze&quot;,&quot;given&quot;:&quot;M&quot;,&quot;parse-names&quot;:false,&quot;dropping-particle&quot;:&quot;&quot;,&quot;non-dropping-particle&quot;:&quot;&quot;}],&quot;container-title&quot;:&quot;Geophysical Research Letters&quot;,&quot;container-title-short&quot;:&quot;Geophys Res Lett&quot;,&quot;DOI&quot;:&quot;10.1029/2011GL047182&quot;,&quot;ISSN&quot;:&quot;00948276&quot;,&quot;URL&quot;:&quot;http://doi.wiley.com/10.1029/2011GL047182&quot;,&quot;issued&quot;:{&quot;date-parts&quot;:[[2011,5]]},&quot;page&quot;:&quot;L10404&quot;,&quot;abstract&quot;:&quot;Feedbacks between the terrestrial carbon cycle and the atmosphere have the potential to greatly modify expected rates of future climate change. This makes it all the more urgent to exploit all existing data for the purpose of accurate modelling of the underlying processes. Here we use a Bayesian random sampling method to constrain parameters of the Farquhar model of leaf photosynthesis and a model of leaf respiration against a comprehensive set of plant trait data at the leaf level. The resulting probability density function (PDF) of model parameters is contrasted with a PDF derived using a conventional “expert knowledge” approach. When running the Biosphere Energy Transfer Hydrology (BETHY) scheme with a 1000‐ member sub‐sample of each of the two PDFs for present climate and a climate scenario, we find that the use of plant trait data is able to reduce the uncertainty range of simulated net leaf assimilation (NLA) by more than a factor of two. Most of the remaining variability is caused by only four parameters, associated with the acclimation of photosynthesis to plant growth temperature and to how leaf stomata react to atmospheric CO 2 concentration. We suggest that this method should be used extensively to parameterize Earth system models, given that data bases on plant traits are increasingly being made available to the modelling community.&quot;,&quot;issue&quot;:&quot;10&quot;,&quot;volume&quot;:&quot;38&quot;}}]},{&quot;citationID&quot;:&quot;MENDELEY_CITATION_fb57a3c6-612f-4a40-a38c-0ff2ab35931a&quot;,&quot;properties&quot;:{&quot;noteIndex&quot;:0},&quot;isEdited&quot;:false,&quot;manualOverride&quot;:{&quot;isManuallyOverridden&quot;:false,&quot;manualOverrideText&quot;:&quot;&quot;,&quot;citeprocText&quot;:&quot;(Y. Luo et al., 2004; N. G. Smith &amp;#38; Dukes, 2013)&quot;},&quot;citationTag&quot;:&quot;MENDELEY_CITATION_v3_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&quot;,&quot;citationItems&quot;:[{&quot;id&quot;:&quot;874e4f8a-0d1f-3d3a-b037-061376e10c18&quot;,&quot;isTemporary&quot;:false,&quot;itemData&quot;:{&quot;type&quot;:&quot;article-journal&quot;,&quot;id&quot;:&quot;874e4f8a-0d1f-3d3a-b037-061376e10c18&quot;,&quot;title&quot;:&quot;Progressive nitrogen limitation of ecosystem responses to rising atmospheric carbon dioxide&quot;,&quot;author&quot;:[{&quot;family&quot;:&quot;Luo&quot;,&quot;given&quot;:&quot;Yiqi&quot;,&quot;parse-names&quot;:false,&quot;dropping-particle&quot;:&quot;&quot;,&quot;non-dropping-particle&quot;:&quot;&quot;},{&quot;family&quot;:&quot;Currie&quot;,&quot;given&quot;:&quot;William S&quot;,&quot;parse-names&quot;:false,&quot;dropping-particle&quot;:&quot;&quot;,&quot;non-dropping-particle&quot;:&quot;&quot;},{&quot;family&quot;:&quot;Dukes&quot;,&quot;given&quot;:&quot;Jeffrey S&quot;,&quot;parse-names&quot;:false,&quot;dropping-particle&quot;:&quot;&quot;,&quot;non-dropping-particle&quot;:&quot;&quot;},{&quot;family&quot;:&quot;Finzi&quot;,&quot;given&quot;:&quot;Adrien C&quot;,&quot;parse-names&quot;:false,&quot;dropping-particle&quot;:&quot;&quot;,&quot;non-dropping-particle&quot;:&quot;&quot;},{&quot;family&quot;:&quot;Hartwig&quot;,&quot;given&quot;:&quot;Ueli A&quot;,&quot;parse-names&quot;:false,&quot;dropping-particle&quot;:&quot;&quot;,&quot;non-dropping-particle&quot;:&quot;&quot;},{&quot;family&quot;:&quot;Hungate&quot;,&quot;given&quot;:&quot;Bruce A&quot;,&quot;parse-names&quot;:false,&quot;dropping-particle&quot;:&quot;&quot;,&quot;non-dropping-particle&quot;:&quot;&quot;},{&quot;family&quot;:&quot;McMurtrie&quot;,&quot;given&quot;:&quot;Ross E&quot;,&quot;parse-names&quot;:false,&quot;dropping-particle&quot;:&quot;&quot;,&quot;non-dropping-particle&quot;:&quot;&quot;},{&quot;family&quot;:&quot;Oren&quot;,&quot;given&quot;:&quot;Ram&quot;,&quot;parse-names&quot;:false,&quot;dropping-particle&quot;:&quot;&quot;,&quot;non-dropping-particle&quot;:&quot;&quot;},{&quot;family&quot;:&quot;Parton&quot;,&quot;given&quot;:&quot;William J&quot;,&quot;parse-names&quot;:false,&quot;dropping-particle&quot;:&quot;&quot;,&quot;non-dropping-particle&quot;:&quot;&quot;},{&quot;family&quot;:&quot;Pataki&quot;,&quot;given&quot;:&quot;Diane E&quot;,&quot;parse-names&quot;:false,&quot;dropping-particle&quot;:&quot;&quot;,&quot;non-dropping-particle&quot;:&quot;&quot;},{&quot;family&quot;:&quot;Shaw&quot;,&quot;given&quot;:&quot;Rebecca M&quot;,&quot;parse-names&quot;:false,&quot;dropping-particle&quot;:&quot;&quot;,&quot;non-dropping-particle&quot;:&quot;&quot;},{&quot;family&quot;:&quot;Zak&quot;,&quot;given&quot;:&quot;Donald R&quot;,&quot;parse-names&quot;:false,&quot;dropping-particle&quot;:&quot;&quot;,&quot;non-dropping-particle&quot;:&quot;&quot;},{&quot;family&quot;:&quot;Field&quot;,&quot;given&quot;:&quot;Christopher B&quot;,&quot;parse-names&quot;:false,&quot;dropping-particle&quot;:&quot;&quot;,&quot;non-dropping-particle&quot;:&quot;&quot;}],&quot;container-title&quot;:&quot;BioScience&quot;,&quot;container-title-short&quot;:&quot;Bioscience&quot;,&quot;DOI&quot;:&quot;10.1641/0006-3568(2004)054[0731:PNLOER]2.0.CO;2&quot;,&quot;issued&quot;:{&quot;date-parts&quot;:[[2004]]},&quot;page&quot;:&quot;731-739&quot;,&quot;issue&quot;:&quot;8&quot;,&quot;volume&quot;:&quot;54&quot;}},{&quot;id&quot;:&quot;2a483789-c87f-30a8-a948-df4a5b0a53a7&quot;,&quot;itemData&quot;:{&quot;type&quot;:&quot;article-journal&quot;,&quot;id&quot;:&quot;2a483789-c87f-30a8-a948-df4a5b0a53a7&quot;,&quot;title&quot;:&quot;Plant respiration and photosynthesis in global-scale models: incorporating acclimation to temperature and CO 2&quot;,&quot;author&quot;:[{&quot;family&quot;:&quot;Smith&quot;,&quot;given&quot;:&quot;Nicholas G&quot;,&quot;parse-names&quot;:false,&quot;dropping-particle&quot;:&quot;&quot;,&quot;non-dropping-particle&quot;:&quot;&quot;},{&quot;family&quot;:&quot;Dukes&quot;,&quot;given&quot;:&quot;Jeffrey S&quot;,&quot;parse-names&quot;:false,&quot;dropping-particle&quot;:&quot;&quot;,&quot;non-dropping-particle&quot;:&quot;&quot;}],&quot;container-title&quot;:&quot;Global Change Biology&quot;,&quot;container-title-short&quot;:&quot;Glob Chang Biol&quot;,&quot;DOI&quot;:&quot;10.1111/j.1365-2486.2012.02797.x&quot;,&quot;ISSN&quot;:&quot;13541013&quot;,&quot;URL&quot;:&quot;https://onlinelibrary.wiley.com/doi/10.1111/j.1365-2486.2012.02797.x&quot;,&quot;issued&quot;:{&quot;date-parts&quot;:[[2013,1]]},&quot;page&quot;:&quot;45-63&quot;,&quot;issue&quot;:&quot;1&quot;,&quot;volume&quot;:&quot;19&quot;},&quot;isTemporary&quot;:false}]},{&quot;citationID&quot;:&quot;MENDELEY_CITATION_9898a945-17f5-4feb-9a45-b78cbea7279d&quot;,&quot;properties&quot;:{&quot;noteIndex&quot;:0},&quot;isEdited&quot;:false,&quot;manualOverride&quot;:{&quot;isManuallyOverridden&quot;:false,&quot;citeprocText&quot;:&quot;(Wieder et al., 2015)&quot;,&quot;manualOverrideText&quot;:&quot;&quot;},&quot;citationTag&quot;:&quot;MENDELEY_CITATION_v3_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&quot;,&quot;citationItems&quot;:[{&quot;id&quot;:&quot;e82f3f41-f2cc-3389-9e30-10670683071a&quot;,&quot;itemData&quot;:{&quot;type&quot;:&quot;article-journal&quot;,&quot;id&quot;:&quot;e82f3f41-f2cc-3389-9e30-10670683071a&quot;,&quot;title&quot;:&quot;Future productivity and carbon storage limited by terrestrial nutrient availability&quot;,&quot;author&quot;:[{&quot;family&quot;:&quot;Wieder&quot;,&quot;given&quot;:&quot;William R&quot;,&quot;parse-names&quot;:false,&quot;dropping-particle&quot;:&quot;&quot;,&quot;non-dropping-particle&quot;:&quot;&quot;},{&quot;family&quot;:&quot;Cleveland&quot;,&quot;given&quot;:&quot;Cory C&quot;,&quot;parse-names&quot;:false,&quot;dropping-particle&quot;:&quot;&quot;,&quot;non-dropping-particle&quot;:&quot;&quot;},{&quot;family&quot;:&quot;Smith&quot;,&quot;given&quot;:&quot;W Kolby&quot;,&quot;parse-names&quot;:false,&quot;dropping-particle&quot;:&quot;&quot;,&quot;non-dropping-particle&quot;:&quot;&quot;},{&quot;family&quot;:&quot;Todd-Brown&quot;,&quot;given&quot;:&quot;Katherine&quot;,&quot;parse-names&quot;:false,&quot;dropping-particle&quot;:&quot;&quot;,&quot;non-dropping-particle&quot;:&quot;&quot;}],&quot;container-title&quot;:&quot;Nature Geoscience&quot;,&quot;container-title-short&quot;:&quot;Nat Geosci&quot;,&quot;DOI&quot;:&quot;10.1038/ngeo2413&quot;,&quot;ISSN&quot;:&quot;1752-0894&quot;,&quot;URL&quot;:&quot;http://www.nature.com/articles/ngeo2413&quot;,&quot;issued&quot;:{&quot;date-parts&quot;:[[2015,6,20]]},&quot;page&quot;:&quot;441-444&quot;,&quot;issue&quot;:&quot;6&quot;,&quot;volume&quot;:&quot;8&quot;},&quot;isTemporary&quot;:false}]},{&quot;citationID&quot;:&quot;MENDELEY_CITATION_99d43edb-4fab-4759-8c60-0ae4ef6abcfc&quot;,&quot;properties&quot;:{&quot;noteIndex&quot;:0},&quot;isEdited&quot;:false,&quot;manualOverride&quot;:{&quot;citeprocText&quot;:&quot;(Arora et al., 2020; Davies-Barnard et al., 2022; Terrer et al., 2018)&quot;,&quot;isManuallyOverridden&quot;:false,&quot;manualOverrideText&quot;:&quot;&quot;},&quot;citationTag&quot;:&quot;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&quot;,&quot;citationItems&quot;:[{&quot;id&quot;:&quot;c6b4fb23-1556-3a8d-8ff1-da7cd0727900&quot;,&quot;itemData&quot;:{&quot;type&quot;:&quot;article-journal&quot;,&quot;id&quot;:&quot;c6b4fb23-1556-3a8d-8ff1-da7cd0727900&quot;,&quot;title&quot;:&quot;Carbon-concentration and carbon-climate feedbacks in CMIP6 models and their comparison to CMIP5 models&quot;,&quot;author&quot;:[{&quot;family&quot;:&quot;Arora&quot;,&quot;given&quot;:&quot;Vivek K&quot;,&quot;parse-names&quot;:false,&quot;dropping-particle&quot;:&quot;&quot;,&quot;non-dropping-particle&quot;:&quot;&quot;},{&quot;family&quot;:&quot;Katavouta&quot;,&quot;given&quot;:&quot;Anna&quot;,&quot;parse-names&quot;:false,&quot;dropping-particle&quot;:&quot;&quot;,&quot;non-dropping-particle&quot;:&quot;&quot;},{&quot;family&quot;:&quot;Williams&quot;,&quot;given&quot;:&quot;Richard G&quot;,&quot;parse-names&quot;:false,&quot;dropping-particle&quot;:&quot;&quot;,&quot;non-dropping-particle&quot;:&quot;&quot;},{&quot;family&quot;:&quot;Jones&quot;,&quot;given&quot;:&quot;Chris D&quot;,&quot;parse-names&quot;:false,&quot;dropping-particle&quot;:&quot;&quot;,&quot;non-dropping-particle&quot;:&quot;&quot;},{&quot;family&quot;:&quot;Brovkin&quot;,&quot;given&quot;:&quot;Victor&quot;,&quot;parse-names&quot;:false,&quot;dropping-particle&quot;:&quot;&quot;,&quot;non-dropping-particle&quot;:&quot;&quot;},{&quot;family&quot;:&quot;Friedlingstein&quot;,&quot;given&quot;:&quot;Pierre&quot;,&quot;parse-names&quot;:false,&quot;dropping-particle&quot;:&quot;&quot;,&quot;non-dropping-particle&quot;:&quot;&quot;},{&quot;family&quot;:&quot;Schwinger&quot;,&quot;given&quot;:&quot;Jörg&quot;,&quot;parse-names&quot;:false,&quot;dropping-particle&quot;:&quot;&quot;,&quot;non-dropping-particle&quot;:&quot;&quot;},{&quot;family&quot;:&quot;Bopp&quot;,&quot;given&quot;:&quot;Laurent&quot;,&quot;parse-names&quot;:false,&quot;dropping-particle&quot;:&quot;&quot;,&quot;non-dropping-particle&quot;:&quot;&quot;},{&quot;family&quot;:&quot;Boucher&quot;,&quot;given&quot;:&quot;Olivier&quot;,&quot;parse-names&quot;:false,&quot;dropping-particle&quot;:&quot;&quot;,&quot;non-dropping-particle&quot;:&quot;&quot;},{&quot;family&quot;:&quot;Cadule&quot;,&quot;given&quot;:&quot;Patricia&quot;,&quot;parse-names&quot;:false,&quot;dropping-particle&quot;:&quot;&quot;,&quot;non-dropping-particle&quot;:&quot;&quot;},{&quot;family&quot;:&quot;Chamberlain&quot;,&quot;given&quot;:&quot;Matthew A&quot;,&quot;parse-names&quot;:false,&quot;dropping-particle&quot;:&quot;&quot;,&quot;non-dropping-particle&quot;:&quot;&quot;},{&quot;family&quot;:&quot;Christian&quot;,&quot;given&quot;:&quot;James R&quot;,&quot;parse-names&quot;:false,&quot;dropping-particle&quot;:&quot;&quot;,&quot;non-dropping-particle&quot;:&quot;&quot;},{&quot;family&quot;:&quot;Delire&quot;,&quot;given&quot;:&quot;Christine&quot;,&quot;parse-names&quot;:false,&quot;dropping-particle&quot;:&quot;&quot;,&quot;non-dropping-particle&quot;:&quot;&quot;},{&quot;family&quot;:&quot;Fisher&quot;,&quot;given&quot;:&quot;Rosie A&quot;,&quot;parse-names&quot;:false,&quot;dropping-particle&quot;:&quot;&quot;,&quot;non-dropping-particle&quot;:&quot;&quot;},{&quot;family&quot;:&quot;Hajima&quot;,&quot;given&quot;:&quot;Tomohiro&quot;,&quot;parse-names&quot;:false,&quot;dropping-particle&quot;:&quot;&quot;,&quot;non-dropping-particle&quot;:&quot;&quot;},{&quot;family&quot;:&quot;Ilyina&quot;,&quot;given&quot;:&quot;Tatiana&quot;,&quot;parse-names&quot;:false,&quot;dropping-particle&quot;:&quot;&quot;,&quot;non-dropping-particle&quot;:&quot;&quot;},{&quot;family&quot;:&quot;Joetzjer&quot;,&quot;given&quot;:&quot;Emilie&quot;,&quot;parse-names&quot;:false,&quot;dropping-particle&quot;:&quot;&quot;,&quot;non-dropping-particle&quot;:&quot;&quot;},{&quot;family&quot;:&quot;Kawamiya&quot;,&quot;given&quot;:&quot;Michio&quot;,&quot;parse-names&quot;:false,&quot;dropping-particle&quot;:&quot;&quot;,&quot;non-dropping-particle&quot;:&quot;&quot;},{&quot;family&quot;:&quot;Koven&quot;,&quot;given&quot;:&quot;Charles D&quot;,&quot;parse-names&quot;:false,&quot;dropping-particle&quot;:&quot;&quot;,&quot;non-dropping-particle&quot;:&quot;&quot;},{&quot;family&quot;:&quot;Krasting&quot;,&quot;given&quot;:&quot;John P&quot;,&quot;parse-names&quot;:false,&quot;dropping-particle&quot;:&quot;&quot;,&quot;non-dropping-particle&quot;:&quot;&quot;},{&quot;family&quot;:&quot;Law&quot;,&quot;given&quot;:&quot;Rachel M&quot;,&quot;parse-names&quot;:false,&quot;dropping-particle&quot;:&quot;&quot;,&quot;non-dropping-particle&quot;:&quot;&quot;},{&quot;family&quot;:&quot;Lawrence&quot;,&quot;given&quot;:&quot;David M&quot;,&quot;parse-names&quot;:false,&quot;dropping-particle&quot;:&quot;&quot;,&quot;non-dropping-particle&quot;:&quot;&quot;},{&quot;family&quot;:&quot;Lenton&quot;,&quot;given&quot;:&quot;Andrew&quot;,&quot;parse-names&quot;:false,&quot;dropping-particle&quot;:&quot;&quot;,&quot;non-dropping-particle&quot;:&quot;&quot;},{&quot;family&quot;:&quot;Lindsay&quot;,&quot;given&quot;:&quot;Keith&quot;,&quot;parse-names&quot;:false,&quot;dropping-particle&quot;:&quot;&quot;,&quot;non-dropping-particle&quot;:&quot;&quot;},{&quot;family&quot;:&quot;Pongratz&quot;,&quot;given&quot;:&quot;Julia&quot;,&quot;parse-names&quot;:false,&quot;dropping-particle&quot;:&quot;&quot;,&quot;non-dropping-particle&quot;:&quot;&quot;},{&quot;family&quot;:&quot;Raddatz&quot;,&quot;given&quot;:&quot;Thomas&quot;,&quot;parse-names&quot;:false,&quot;dropping-particle&quot;:&quot;&quot;,&quot;non-dropping-particle&quot;:&quot;&quot;},{&quot;family&quot;:&quot;Séférian&quot;,&quot;given&quot;:&quot;Roland&quot;,&quot;parse-names&quot;:false,&quot;dropping-particle&quot;:&quot;&quot;,&quot;non-dropping-particle&quot;:&quot;&quot;},{&quot;family&quot;:&quot;Tachiiri&quot;,&quot;given&quot;:&quot;Kaoru&quot;,&quot;parse-names&quot;:false,&quot;dropping-particle&quot;:&quot;&quot;,&quot;non-dropping-particle&quot;:&quot;&quot;},{&quot;family&quot;:&quot;Tjiputra&quot;,&quot;given&quot;:&quot;Jerry F&quot;,&quot;parse-names&quot;:false,&quot;dropping-particle&quot;:&quot;&quot;,&quot;non-dropping-particle&quot;:&quot;&quot;},{&quot;family&quot;:&quot;Wiltshire&quot;,&quot;given&quot;:&quot;Andy&quot;,&quot;parse-names&quot;:false,&quot;dropping-particle&quot;:&quot;&quot;,&quot;non-dropping-particle&quot;:&quot;&quot;},{&quot;family&quot;:&quot;Wu&quot;,&quot;given&quot;:&quot;Tongwen&quot;,&quot;parse-names&quot;:false,&quot;dropping-particle&quot;:&quot;&quot;,&quot;non-dropping-particle&quot;:&quot;&quot;},{&quot;family&quot;:&quot;Ziehn&quot;,&quot;given&quot;:&quot;Tilo&quot;,&quot;parse-names&quot;:false,&quot;dropping-particle&quot;:&quot;&quot;,&quot;non-dropping-particle&quot;:&quot;&quot;}],&quot;container-title&quot;:&quot;Biogeosciences&quot;,&quot;DOI&quot;:&quot;10.5194/bg-17-4173-2020&quot;,&quot;ISSN&quot;:&quot;17264189&quot;,&quot;issued&quot;:{&quot;date-parts&quot;:[[2020]]},&quot;page&quot;:&quot;4173-4222&quot;,&quot;abstract&quot;:&quot;Results from the fully and biogeochemically coupled simulations in which CO2 increases at a rate of 1%yr-1 (1pctCO2) from its preindustrial value are analyzed to quantify the magnitude of carbon-concentration and carbon-climate feedback parameters which measure the response of ocean and terrestrial carbon pools to changes in atmospheric CO2 concentration and the resulting change in global climate, respectively. The results are based on 11 comprehensive Earth system models from the most recent uncertain over land than over ocean as has been seen in existing studies. These values and their spread from 11 CMIP6 models have not changed significantly compared to CMIP5 models. The absolute values of feedback parameters are lower for land with models that include a representation of nitrogen cycle. The transient climate response to cumulative emissions (TCRE) from the 11 CMIP6 models considered here is 1.77±0.37 ° C EgC-1 and is similar to that found in CMIP5 models (1.63±0.48 °C EgC-1) but with somewhat reduced model spread. The expressions for feedback parameters based on the fully and biogeochemically coupled configurations of the 1pctCO2 simulation are simplified when the small temperature change in the biogeochemically coupled simulation is ignored. Decomposition of the terms of these simplified expressions for the feedback parameters is used to gain insight into the reasons for differing responses among ocean and land carbon cycle models.&quot;,&quot;issue&quot;:&quot;16&quot;,&quot;volume&quot;:&quot;17&quot;,&quot;container-title-short&quot;:&quot;&quot;},&quot;isTemporary&quot;:false},{&quot;id&quot;:&quot;65ad75e1-34b1-3949-a2b9-87f75f1f5ece&quot;,&quot;itemData&quot;:{&quot;type&quot;:&quot;article-journal&quot;,&quot;id&quot;:&quot;65ad75e1-34b1-3949-a2b9-87f75f1f5ece&quot;,&quot;title&quot;:&quot;Assessment of the impacts of biological nitrogen fixation structural uncertainty in CMIP6 earth system models&quot;,&quot;author&quot;:[{&quot;family&quot;:&quot;Davies-Barnard&quot;,&quot;given&quot;:&quot;Taraka&quot;,&quot;parse-names&quot;:false,&quot;dropping-particle&quot;:&quot;&quot;,&quot;non-dropping-particle&quot;:&quot;&quot;},{&quot;family&quot;:&quot;Zaehle&quot;,&quot;given&quot;:&quot;Sönke&quot;,&quot;parse-names&quot;:false,&quot;dropping-particle&quot;:&quot;&quot;,&quot;non-dropping-particle&quot;:&quot;&quot;},{&quot;family&quot;:&quot;Friedlingstein&quot;,&quot;given&quot;:&quot;Pierre&quot;,&quot;parse-names&quot;:false,&quot;dropping-particle&quot;:&quot;&quot;,&quot;non-dropping-particle&quot;:&quot;&quot;}],&quot;container-title&quot;:&quot;Biogeosciences&quot;,&quot;DOI&quot;:&quot;10.5194/bg-19-3491-2022&quot;,&quot;ISSN&quot;:&quot;17264189&quot;,&quot;issued&quot;:{&quot;date-parts&quot;:[[2022]]},&quot;page&quot;:&quot;3491-3503&quot;,&quot;abstract&quot;:&quot;Biological nitrogen fixation is the main source of new nitrogen into natural terrestrial ecosystems and consequently in the nitrogen cycle in many earth system models. Representation of biological nitrogen fixation varies, and because of the tight coupling between the carbon and nitrogen cycles, previous studies have shown that this affects projected changes in net primary productivity. Here we present the first assessment of the performance of biological nitrogen fixation in models contributing to CMIP6 compared to observed and observation-constrained estimates of biological nitrogen fixation. We find that 9 out of 10 models represent global total biological nitrogen fixation within the uncertainty in recent global estimates. However, 6 out of 10 models overestimate the amount of fixation in the tropics and therefore the extent of the latitudinal gradient in the global distribution. For the SSP3-7.0 scenario of future climate change, models project increases in fixation over the 21st century of up to 80%. However, while the historical range of biological nitrogen fixation amongst models is large (up to 140kgNha-1yr-1 at the grid cell level and 43-208TgNyr-1 globally) this does not have explanatory power for variations within the model ensemble of net primary productivity or the coupled nitrogen-carbon cycle. Models with shared structures can have significant variations in both biological nitrogen fixation and other parts of the nitrogen cycle without differing in their net primary productivity. This points to systematic challenges in the representation of carbon-nitrogen model structures and the severe limitations of models using net primary productivity or evapotranspiration to project the biological nitrogen fixation response to elevated atmospheric carbon dioxide or other environmental changes.&quot;,&quot;issue&quot;:&quot;14&quot;,&quot;volume&quot;:&quot;19&quot;,&quot;container-title-short&quot;:&quot;&quot;},&quot;isTemporary&quot;:false},{&quot;id&quot;:&quot;f95d5c92-b281-33e3-b6e9-2530699e55f4&quot;,&quot;itemData&quot;:{&quot;type&quot;:&quot;article-journal&quot;,&quot;id&quot;:&quot;f95d5c92-b281-33e3-b6e9-2530699e55f4&quot;,&quot;title&quot;:&quot;Ecosystem responses to elevated CO&lt;sub&gt;2&lt;/sub&gt; governed by plant–soil interactions and the cost of nitrogen acquisition&quot;,&quot;author&quot;:[{&quot;family&quot;:&quot;Terrer&quot;,&quot;given&quot;:&quot;César&quot;,&quot;parse-names&quot;:false,&quot;dropping-particle&quot;:&quot;&quot;,&quot;non-dropping-particle&quot;:&quot;&quot;},{&quot;family&quot;:&quot;Vicca&quot;,&quot;given&quot;:&quot;Sara&quot;,&quot;parse-names&quot;:false,&quot;dropping-particle&quot;:&quot;&quot;,&quot;non-dropping-particle&quot;:&quot;&quot;},{&quot;family&quot;:&quot;Stocker&quot;,&quot;given&quot;:&quot;Benjamin D.&quot;,&quot;parse-names&quot;:false,&quot;dropping-particle&quot;:&quot;&quot;,&quot;non-dropping-particle&quot;:&quot;&quot;},{&quot;family&quot;:&quot;Hungate&quot;,&quot;given&quot;:&quot;Bruce A&quot;,&quot;parse-names&quot;:false,&quot;dropping-particle&quot;:&quot;&quot;,&quot;non-dropping-particle&quot;:&quot;&quot;},{&quot;family&quot;:&quot;Phillips&quot;,&quot;given&quot;:&quot;Richard P&quot;,&quot;parse-names&quot;:false,&quot;dropping-particle&quot;:&quot;&quot;,&quot;non-dropping-particle&quot;:&quot;&quot;},{&quot;family&quot;:&quot;Reich&quot;,&quot;given&quot;:&quot;Peter B&quot;,&quot;parse-names&quot;:false,&quot;dropping-particle&quot;:&quot;&quot;,&quot;non-dropping-particle&quot;:&quot;&quot;},{&quot;family&quot;:&quot;Finzi&quot;,&quot;given&quot;:&quot;Adrien C&quot;,&quot;parse-names&quot;:false,&quot;dropping-particle&quot;:&quot;&quot;,&quot;non-dropping-particle&quot;:&quot;&quot;},{&quot;family&quot;:&quot;Prentice&quot;,&quot;given&quot;:&quot;I Colin&quot;,&quot;parse-names&quot;:false,&quot;dropping-particle&quot;:&quot;&quot;,&quot;non-dropping-particle&quot;:&quot;&quot;}],&quot;container-title&quot;:&quot;New Phytologist&quot;,&quot;DOI&quot;:&quot;10.1111/nph.14872&quot;,&quot;ISBN&quot;:&quot;7476820487&quot;,&quot;ISSN&quot;:&quot;0028-646X&quot;,&quot;URL&quot;:&quot;https://onlinelibrary.wiley.com/doi/10.1111/nph.14872&quot;,&quot;issued&quot;:{&quot;date-parts&quot;:[[2018,1,6]]},&quot;page&quot;:&quot;507-522&quot;,&quot;abstract&quot;:&quo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quot;,&quot;issue&quot;:&quot;2&quot;,&quot;volume&quot;:&quot;217&quot;,&quot;container-title-short&quot;:&quot;&quot;},&quot;isTemporary&quot;:false}]},{&quot;citationID&quot;:&quot;MENDELEY_CITATION_25292968-46d2-444f-a5e6-aadbb52f2b47&quot;,&quot;properties&quot;:{&quot;noteIndex&quot;:0},&quot;isEdited&quot;:false,&quot;manualOverride&quot;:{&quot;citeprocText&quot;:&quot;(Davies-Barnard et al., 2020; Friedlingstein et al., 2014; Meyerholt et al., 2020; Wieder et al., 2015; Zaehle et al., 2014)&quot;,&quot;isManuallyOverridden&quot;:false,&quot;manualOverrideText&quot;:&quot;&quot;},&quot;citationTag&quot;:&quot;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&quot;,&quot;citationItems&quot;:[{&quot;id&quot;:&quot;40d51e77-e1bb-3ef2-8c1d-bc161d2d6c11&quot;,&quot;itemData&quot;:{&quot;DOI&quot;:&quot;10.1175/JCLI-D-12-00579.1&quot;,&quot;ISSN&quot;:&quot;08948755&quot;,&quot;abstract&quot;:&quot;In the context of phase 5 of the Coupled Model Intercomparison Project, most climate simulations use prescribed atmospheric CO2 concentration and therefore do not interactively include the effect of carbon cycle feedbacks. However, the representative concentration pathway 8.5 (RCP8.5) scenario has additionally been run by earth system models with prescribed CO2 emissions. This paper analyzes the climate projections of 11 earth system models (ESMs) that performed both emission-driven and concentration-driven RCP8.5 simulations.When forced by RCP8.5 CO2 emissions, models simulate a large spread in atmospheric CO2; the simulated 2100 concentrations range between 795 and 1145 ppm. Seven out of the 11 ESMs simulate a larger CO2 (on average by 44 ppm, 985 ± 97ppm by 2100) and hence higher radiative forcing (by 0.25Wm-2) when driven by CO2 emissions than for the concentration-driven scenarios (941 ppm). However, most of these models already overestimate the present-day CO2, with the present-day biases reasonably well correlated with future atmospheric concentrations' departure from the prescribed concentration. The uncertainty in CO2 projections is mainly attributable to uncertainties in the response of the land carbon cycle. As a result of simulated higher CO2 concentrations than in the concentration-driven simulations, temperature projections are generally higher when ESMs are driven with CO2 emissions. Global surface temperature change by 2100 (relative to present day) increased by 3.9° ± 0.9°C for the emission-driven simulations compared to 3.7° ± 0.7°C in the concentration-driven simulations. Although the lower ends are comparable in both sets of simulations, the highest climate projections are significantly warmer in the emission-driven simulations because of stronger carbon cycle feedbacks. © 2014 American Meteorological Society.&quot;,&quot;author&quot;:[{&quot;dropping-particle&quot;:&quot;&quot;,&quot;family&quot;:&quot;Friedlingstein&quot;,&quot;given&quot;:&quot;Pierre&quot;,&quot;non-dropping-particle&quot;:&quot;&quot;,&quot;parse-names&quot;:false,&quot;suffix&quot;:&quot;&quot;},{&quot;dropping-particle&quot;:&quot;&quot;,&quot;family&quot;:&quot;Meinshausen&quot;,&quot;given&quot;:&quot;Malte&quot;,&quot;non-dropping-particle&quot;:&quot;&quot;,&quot;parse-names&quot;:false,&quot;suffix&quot;:&quot;&quot;},{&quot;dropping-particle&quot;:&quot;&quot;,&quot;family&quot;:&quot;Arora&quot;,&quot;given&quot;:&quot;Vivek K&quot;,&quot;non-dropping-particle&quot;:&quot;&quot;,&quot;parse-names&quot;:false,&quot;suffix&quot;:&quot;&quot;},{&quot;dropping-particle&quot;:&quot;&quot;,&quot;family&quot;:&quot;Jones&quot;,&quot;given&quot;:&quot;Chris D&quot;,&quot;non-dropping-particle&quot;:&quot;&quot;,&quot;parse-names&quot;:false,&quot;suffix&quot;:&quot;&quot;},{&quot;dropping-particle&quot;:&quot;&quot;,&quot;family&quot;:&quot;Anav&quot;,&quot;given&quot;:&quot;Alessandro&quot;,&quot;non-dropping-particle&quot;:&quot;&quot;,&quot;parse-names&quot;:false,&quot;suffix&quot;:&quot;&quot;},{&quot;dropping-particle&quot;:&quot;&quot;,&quot;family&quot;:&quot;Liddicoat&quot;,&quot;given&quot;:&quot;Spencer K&quot;,&quot;non-dropping-particle&quot;:&quot;&quot;,&quot;parse-names&quot;:false,&quot;suffix&quot;:&quot;&quot;},{&quot;dropping-particle&quot;:&quot;&quot;,&quot;family&quot;:&quot;Knutti&quot;,&quot;given&quot;:&quot;Reto&quot;,&quot;non-dropping-particle&quot;:&quot;&quot;,&quot;parse-names&quot;:false,&quot;suffix&quot;:&quot;&quot;}],&quot;container-title&quot;:&quot;Journal of Climate&quot;,&quot;id&quot;:&quot;40d51e77-e1bb-3ef2-8c1d-bc161d2d6c11&quot;,&quot;issue&quot;:&quot;2&quot;,&quot;issued&quot;:{&quot;date-parts&quot;:[[&quot;2014&quot;]]},&quot;page&quot;:&quot;511-526&quot;,&quot;title&quot;:&quot;Uncertainties in CMIP5 climate projections due to carbon cycle feedbacks&quot;,&quot;type&quot;:&quot;article-journal&quot;,&quot;volume&quot;:&quot;27&quot;,&quot;container-title-short&quot;:&quot;J Clim&quot;},&quot;uris&quot;:[&quot;http://www.mendeley.com/documents/?uuid=f76674cd-7d72-4223-b90c-11753b09878b&quot;],&quot;isTemporary&quot;:false,&quot;legacyDesktopId&quot;:&quot;f76674cd-7d72-4223-b90c-11753b09878b&quot;},{&quot;id&quot;:&quot;3766c92a-23b1-391c-b098-d7a9dbfbe9db&quot;,&quot;itemData&quot;:{&quot;DOI&quot;:&quot;10.1111/gcb.15114&quot;,&quot;ISSN&quot;:&quot;13652486&quot;,&quot;PMID&quot;:&quot;32285534&quot;,&quot;abstract&quot;:&quot;The magnitude of the nitrogen (N) limitation of terrestrial carbon (C) storage over the 21st century is highly uncertain because of the complex interactions between the terrestrial C and N cycles. We use an ensemble approach to quantify and attribute process-level uncertainty in C-cycle projections by analysing a 30-member ensemble representing published alternative representations of key N cycle processes (stoichiometry, biological nitrogen fixation (BNF) and ecosystem N losses) within the framework of one terrestrial biosphere model. Despite large differences in the simulated present-day N cycle, primarily affecting simulated productivity north of 40°N, ensemble members generally conform with global C-cycle benchmarks for present-day conditions. Ensemble projections for two representative concentration pathways (RCP 2.6 and RCP 8.5) show that the increase in land C storage due to CO2 fertilization is reduced by 24 ± 15% due to N constraints, whereas terrestrial C losses associated with climate change are attenuated by 19 ± 20%. As a result, N cycling reduces projected land C uptake for the years 2006–2099 by 19% (37% decrease to 3% increase) for RCP 2.6, and by 21% (40% decrease to 9% increase) for RCP 8.5. Most of the ensemble spread results from uncertainty in temperate and boreal forests, and is dominated by uncertainty in BNF (10% decrease to 50% increase for RCP 2.6, 5% decrease to 100% increase for RCP 8.5). However, choices about the flexibility of ecosystem C:N ratios and processes controlling ecosystem N losses regionally also play important roles. The findings of this study demonstrate clearly the need for an ensemble approach to quantify likely future terrestrial C–N cycle trajectories. Present-day C-cycle observations only weakly constrain the future ensemble spread, highlighting the need for better observational constraints on large-scale N cycling, and N cycle process responses to global change.&quot;,&quot;author&quot;:[{&quot;dropping-particle&quot;:&quot;&quot;,&quot;family&quot;:&quot;Meyerholt&quot;,&quot;given&quot;:&quot;Johannes&quot;,&quot;non-dropping-particle&quot;:&quot;&quot;,&quot;parse-names&quot;:false,&quot;suffix&quot;:&quot;&quot;},{&quot;dropping-particle&quot;:&quot;&quot;,&quot;family&quot;:&quot;Sickel&quot;,&quot;given&quot;:&quot;Kerstin&quot;,&quot;non-dropping-particle&quot;:&quot;&quot;,&quot;parse-names&quot;:false,&quot;suffix&quot;:&quot;&quot;},{&quot;dropping-particle&quot;:&quot;&quot;,&quot;family&quot;:&quot;Zaehle&quot;,&quot;given&quot;:&quot;Sönke&quot;,&quot;non-dropping-particle&quot;:&quot;&quot;,&quot;parse-names&quot;:false,&quot;suffix&quot;:&quot;&quot;}],&quot;container-title&quot;:&quot;Global Change Biology&quot;,&quot;id&quot;:&quot;3766c92a-23b1-391c-b098-d7a9dbfbe9db&quot;,&quot;issue&quot;:&quot;7&quot;,&quot;issued&quot;:{&quot;date-parts&quot;:[[&quot;2020&quot;]]},&quot;page&quot;:&quot;3978-3996&quot;,&quot;title&quot;:&quot;Ensemble projections elucidate effects of uncertainty in terrestrial nitrogen limitation on future carbon uptake&quot;,&quot;type&quot;:&quot;article-journal&quot;,&quot;volume&quot;:&quot;26&quot;,&quot;container-title-short&quot;:&quot;Glob Chang Biol&quot;},&quot;uris&quot;:[&quot;http://www.mendeley.com/documents/?uuid=df8140ee-2475-4e79-9ce3-d6b0b9bbb5ba&quot;],&quot;isTemporary&quot;:false,&quot;legacyDesktopId&quot;:&quot;df8140ee-2475-4e79-9ce3-d6b0b9bbb5ba&quot;},{&quot;id&quot;:&quot;64b0ed6c-1cb1-3be1-8b35-ab8deea3e97e&quot;,&quot;itemData&quot;:{&quot;DOI&quot;:&quot;10.1111/nph.12697&quot;,&quot;ISSN&quot;:&quot;14698137&quot;,&quot;PMID&quot;:&quot;24467623&quot;,&quot;abstract&quot;:&quot;We analysed the responses of 11 ecosystem models to elevated atmospheric [CO2] (eCO2) at two temperate forest ecosystems (Duke and Oak Ridge National Laboratory (ORNL) Free-Air CO2 Enrichment (FACE) experiments) to test alternative representations of carbon (C)-nitrogen (N) cycle processes. We decomposed the model responses into component processes affecting the response to eCO2 and confronted these with observations from the FACE experiments. Most of the models reproduced the observed initial enhancement of net primary production (NPP) at both sites, but none was able to simulate both the sustained 10-yr enhancement at Duke and the declining response at ORNL: models generally showed signs of progressive N limitation as a result of lower than observed plant N uptake. Nonetheless, many models showed qualitative agreement with observed component processes. The results suggest that improved representation of above-ground-below-ground interactions and better constraints on plant stoichiometry are important for a predictive understanding of eCO2 effects. Improved accuracy of soil organic matter inventories is pivotal to reduce uncertainty in the observed C-N budgets. The two FACE experiments are insufficient to fully constrain terrestrial responses to eCO2, given the complexity of factors leading to the observed diverging trends, and the consequential inability of the models to explain these trends. Nevertheless, the ecosystem models were able to capture important features of the experiments, lending some support to their projections. © 2014 New Phytologist Trust.&quot;,&quot;author&quot;:[{&quot;dropping-particle&quot;:&quot;&quot;,&quot;family&quot;:&quot;Zaehle&quot;,&quot;given&quot;:&quot;Sönke&quot;,&quot;non-dropping-particle&quot;:&quot;&quot;,&quot;parse-names&quot;:false,&quot;suffix&quot;:&quot;&quot;},{&quot;dropping-particle&quot;:&quot;&quot;,&quot;family&quot;:&quot;Medlyn&quot;,&quot;given&quot;:&quot;Belinda E.&quot;,&quot;non-dropping-particle&quot;:&quot;&quot;,&quot;parse-names&quot;:false,&quot;suffix&quot;:&quot;&quot;},{&quot;dropping-particle&quot;:&quot;&quot;,&quot;family&quot;:&quot;Kauwe&quot;,&quot;given&quot;:&quot;Martin G.&quot;,&quot;non-dropping-particle&quot;:&quot;De&quot;,&quot;parse-names&quot;:false,&quot;suffix&quot;:&quot;&quot;},{&quot;dropping-particle&quot;:&quot;&quot;,&quot;family&quot;:&quot;Walker&quot;,&quot;given&quot;:&quot;Anthony P.&quot;,&quot;non-dropping-particle&quot;:&quot;&quot;,&quot;parse-names&quot;:false,&quot;suffix&quot;:&quot;&quot;},{&quot;dropping-particle&quot;:&quot;&quot;,&quot;family&quot;:&quot;Dietze&quot;,&quot;given&quot;:&quot;Michael C.&quot;,&quot;non-dropping-particle&quot;:&quot;&quot;,&quot;parse-names&quot;:false,&quot;suffix&quot;:&quot;&quot;},{&quot;dropping-particle&quot;:&quot;&quot;,&quot;family&quot;:&quot;Hickler&quot;,&quot;given&quot;:&quot;Thomas&quot;,&quot;non-dropping-particle&quot;:&quot;&quot;,&quot;parse-names&quot;:false,&quot;suffix&quot;:&quot;&quot;},{&quot;dropping-particle&quot;:&quot;&quot;,&quot;family&quot;:&quot;Luo&quot;,&quot;given&quot;:&quot;Yiqi&quot;,&quot;non-dropping-particle&quot;:&quot;&quot;,&quot;parse-names&quot;:false,&quot;suffix&quot;:&quot;&quot;},{&quot;dropping-particle&quot;:&quot;&quot;,&quot;family&quot;:&quot;Wang&quot;,&quot;given&quot;:&quot;Ying Ping&quot;,&quot;non-dropping-particle&quot;:&quot;&quot;,&quot;parse-names&quot;:false,&quot;suffix&quot;:&quot;&quot;},{&quot;dropping-particle&quot;:&quot;&quot;,&quot;family&quot;:&quot;El-Masri&quot;,&quot;given&quot;:&quot;Bassil&quot;,&quot;non-dropping-particle&quot;:&quot;&quot;,&quot;parse-names&quot;:false,&quot;suffix&quot;:&quot;&quot;},{&quot;dropping-particle&quot;:&quot;&quot;,&quot;family&quot;:&quot;Thornton&quot;,&quot;given&quot;:&quot;Peter&quot;,&quot;non-dropping-particle&quot;:&quot;&quot;,&quot;parse-names&quot;:false,&quot;suffix&quot;:&quot;&quot;},{&quot;dropping-particle&quot;:&quot;&quot;,&quot;family&quot;:&quot;Jain&quot;,&quot;given&quot;:&quot;Atul&quot;,&quot;non-dropping-particle&quot;:&quot;&quot;,&quot;parse-names&quot;:false,&quot;suffix&quot;:&quot;&quot;},{&quot;dropping-particle&quot;:&quot;&quot;,&quot;family&quot;:&quot;Wang&quot;,&quot;given&quot;:&quot;Shusen&quot;,&quot;non-dropping-particle&quot;:&quot;&quot;,&quot;parse-names&quot;:false,&quot;suffix&quot;:&quot;&quot;},{&quot;dropping-particle&quot;:&quot;&quot;,&quot;family&quot;:&quot;Warlind&quot;,&quot;given&quot;:&quot;David&quot;,&quot;non-dropping-particle&quot;:&quot;&quot;,&quot;parse-names&quot;:false,&quot;suffix&quot;:&quot;&quot;},{&quot;dropping-particle&quot;:&quot;&quot;,&quot;family&quot;:&quot;Weng&quot;,&quot;given&quot;:&quot;Ensheng&quot;,&quot;non-dropping-particle&quot;:&quot;&quot;,&quot;parse-names&quot;:false,&quot;suffix&quot;:&quot;&quot;},{&quot;dropping-particle&quot;:&quot;&quot;,&quot;family&quot;:&quot;Parton&quot;,&quot;given&quot;:&quot;William&quot;,&quot;non-dropping-particle&quot;:&quot;&quot;,&quot;parse-names&quot;:false,&quot;suffix&quot;:&quot;&quot;},{&quot;dropping-particle&quot;:&quot;&quot;,&quot;family&quot;:&quot;Iversen&quot;,&quot;given&quot;:&quot;Colleen M.&quot;,&quot;non-dropping-particle&quot;:&quot;&quot;,&quot;parse-names&quot;:false,&quot;suffix&quot;:&quot;&quot;},{&quot;dropping-particle&quot;:&quot;&quot;,&quot;family&quot;:&quot;Gallet-Budynek&quot;,&quot;given&quot;:&quot;Anne&quot;,&quot;non-dropping-particle&quot;:&quot;&quot;,&quot;parse-names&quot;:false,&quot;suffix&quot;:&quot;&quot;},{&quot;dropping-particle&quot;:&quot;&quot;,&quot;family&quot;:&quot;Mccarthy&quot;,&quot;given&quot;:&quot;Heather&quot;,&quot;non-dropping-particle&quot;:&quot;&quot;,&quot;parse-names&quot;:false,&quot;suffix&quot;:&quot;&quot;},{&quot;dropping-particle&quot;:&quot;&quot;,&quot;family&quot;:&quot;Finzi&quot;,&quot;given&quot;:&quot;Adrien&quot;,&quot;non-dropping-particle&quot;:&quot;&quot;,&quot;parse-names&quot;:false,&quot;suffix&quot;:&quot;&quot;},{&quot;dropping-particle&quot;:&quot;&quot;,&quot;family&quot;:&quot;Hanson&quot;,&quot;given&quot;:&quot;Paul J.&quot;,&quot;non-dropping-particle&quot;:&quot;&quot;,&quot;parse-names&quot;:false,&quot;suffix&quot;:&quot;&quot;},{&quot;dropping-particle&quot;:&quot;&quot;,&quot;family&quot;:&quot;Prentice&quot;,&quot;given&quot;:&quot;I. Colin&quot;,&quot;non-dropping-particle&quot;:&quot;&quot;,&quot;parse-names&quot;:false,&quot;suffix&quot;:&quot;&quot;},{&quot;dropping-particle&quot;:&quot;&quot;,&quot;family&quot;:&quot;Oren&quot;,&quot;given&quot;:&quot;Ram&quot;,&quot;non-dropping-particle&quot;:&quot;&quot;,&quot;parse-names&quot;:false,&quot;suffix&quot;:&quot;&quot;},{&quot;dropping-particle&quot;:&quot;&quot;,&quot;family&quot;:&quot;Norby&quot;,&quot;given&quot;:&quot;Richard J.&quot;,&quot;non-dropping-particle&quot;:&quot;&quot;,&quot;parse-names&quot;:false,&quot;suffix&quot;:&quot;&quot;}],&quot;container-title&quot;:&quot;New Phytologist&quot;,&quot;id&quot;:&quot;64b0ed6c-1cb1-3be1-8b35-ab8deea3e97e&quot;,&quot;issue&quot;:&quot;3&quot;,&quot;issued&quot;:{&quot;date-parts&quot;:[[&quot;2014&quot;]]},&quot;page&quot;:&quot;803-822&quot;,&quot;title&quot;:&quot;Evaluation of 11 terrestrial carbon-nitrogen cycle models against observations from two temperate Free-Air CO2 Enrichment studies&quot;,&quot;type&quot;:&quot;article-journal&quot;,&quot;volume&quot;:&quot;202&quot;,&quot;container-title-short&quot;:&quot;&quot;},&quot;uris&quot;:[&quot;http://www.mendeley.com/documents/?uuid=3a84039c-ba4b-4f6e-8b9b-24f79a08c38f&quot;],&quot;isTemporary&quot;:false,&quot;legacyDesktopId&quot;:&quot;3a84039c-ba4b-4f6e-8b9b-24f79a08c38f&quot;},{&quot;id&quot;:&quot;e82f3f41-f2cc-3389-9e30-10670683071a&quot;,&quot;itemData&quot;:{&quot;type&quot;:&quot;article-journal&quot;,&quot;id&quot;:&quot;e82f3f41-f2cc-3389-9e30-10670683071a&quot;,&quot;title&quot;:&quot;Future productivity and carbon storage limited by terrestrial nutrient availability&quot;,&quot;author&quot;:[{&quot;family&quot;:&quot;Wieder&quot;,&quot;given&quot;:&quot;William R&quot;,&quot;parse-names&quot;:false,&quot;dropping-particle&quot;:&quot;&quot;,&quot;non-dropping-particle&quot;:&quot;&quot;},{&quot;family&quot;:&quot;Cleveland&quot;,&quot;given&quot;:&quot;Cory C&quot;,&quot;parse-names&quot;:false,&quot;dropping-particle&quot;:&quot;&quot;,&quot;non-dropping-particle&quot;:&quot;&quot;},{&quot;family&quot;:&quot;Smith&quot;,&quot;given&quot;:&quot;W Kolby&quot;,&quot;parse-names&quot;:false,&quot;dropping-particle&quot;:&quot;&quot;,&quot;non-dropping-particle&quot;:&quot;&quot;},{&quot;family&quot;:&quot;Todd-Brown&quot;,&quot;given&quot;:&quot;Katherine&quot;,&quot;parse-names&quot;:false,&quot;dropping-particle&quot;:&quot;&quot;,&quot;non-dropping-particle&quot;:&quot;&quot;}],&quot;container-title&quot;:&quot;Nature Geoscience&quot;,&quot;container-title-short&quot;:&quot;Nat Geosci&quot;,&quot;DOI&quot;:&quot;10.1038/ngeo2413&quot;,&quot;ISSN&quot;:&quot;1752-0894&quot;,&quot;URL&quot;:&quot;http://www.nature.com/articles/ngeo2413&quot;,&quot;issued&quot;:{&quot;date-parts&quot;:[[2015,6,20]]},&quot;page&quot;:&quot;441-444&quot;,&quot;issue&quot;:&quot;6&quot;,&quot;volume&quot;:&quot;8&quot;},&quot;isTemporary&quot;:false},{&quot;id&quot;:&quot;57930a92-01e3-354d-a4e3-c3c37f74a3c0&quot;,&quot;itemData&quot;:{&quot;type&quot;:&quot;article-journal&quot;,&quot;id&quot;:&quot;57930a92-01e3-354d-a4e3-c3c37f74a3c0&quot;,&quot;title&quot;:&quot;Nitrogen cycling in CMIP6 land surface models: progress and limitations&quot;,&quot;author&quot;:[{&quot;family&quot;:&quot;Davies-Barnard&quot;,&quot;given&quot;:&quot;Taraka&quot;,&quot;parse-names&quot;:false,&quot;dropping-particle&quot;:&quot;&quot;,&quot;non-dropping-particle&quot;:&quot;&quot;},{&quot;family&quot;:&quot;Meyerholt&quot;,&quot;given&quot;:&quot;Johannes&quot;,&quot;parse-names&quot;:false,&quot;dropping-particle&quot;:&quot;&quot;,&quot;non-dropping-particle&quot;:&quot;&quot;},{&quot;family&quot;:&quot;Zaehle&quot;,&quot;given&quot;:&quot;Sönke&quot;,&quot;parse-names&quot;:false,&quot;dropping-particle&quot;:&quot;&quot;,&quot;non-dropping-particle&quot;:&quot;&quot;},{&quot;family&quot;:&quot;Friedlingstein&quot;,&quot;given&quot;:&quot;Pierre&quot;,&quot;parse-names&quot;:false,&quot;dropping-particle&quot;:&quot;&quot;,&quot;non-dropping-particle&quot;:&quot;&quot;},{&quot;family&quot;:&quot;Brovkin&quot;,&quot;given&quot;:&quot;Victor&quot;,&quot;parse-names&quot;:false,&quot;dropping-particle&quot;:&quot;&quot;,&quot;non-dropping-particle&quot;:&quot;&quot;},{&quot;family&quot;:&quot;Fan&quot;,&quot;given&quot;:&quot;Yuanchao&quot;,&quot;parse-names&quot;:false,&quot;dropping-particle&quot;:&quot;&quot;,&quot;non-dropping-particle&quot;:&quot;&quot;},{&quot;family&quot;:&quot;Fisher&quot;,&quot;given&quot;:&quot;Rosie A&quot;,&quot;parse-names&quot;:false,&quot;dropping-particle&quot;:&quot;&quot;,&quot;non-dropping-particle&quot;:&quot;&quot;},{&quot;family&quot;:&quot;Jones&quot;,&quot;given&quot;:&quot;Chris D&quot;,&quot;parse-names&quot;:false,&quot;dropping-particle&quot;:&quot;&quot;,&quot;non-dropping-particle&quot;:&quot;&quot;},{&quot;family&quot;:&quot;Lee&quot;,&quot;given&quot;:&quot;Hanna&quot;,&quot;parse-names&quot;:false,&quot;dropping-particle&quot;:&quot;&quot;,&quot;non-dropping-particle&quot;:&quot;&quot;},{&quot;family&quot;:&quot;Peano&quot;,&quot;given&quot;:&quot;Daniele&quot;,&quot;parse-names&quot;:false,&quot;dropping-particle&quot;:&quot;&quot;,&quot;non-dropping-particle&quot;:&quot;&quot;},{&quot;family&quot;:&quot;Smith&quot;,&quot;given&quot;:&quot;Benjamin&quot;,&quot;parse-names&quot;:false,&quot;dropping-particle&quot;:&quot;&quot;,&quot;non-dropping-particle&quot;:&quot;&quot;},{&quot;family&quot;:&quot;Wårlind&quot;,&quot;given&quot;:&quot;David&quot;,&quot;parse-names&quot;:false,&quot;dropping-particle&quot;:&quot;&quot;,&quot;non-dropping-particle&quot;:&quot;&quot;},{&quot;family&quot;:&quot;Wiltshire&quot;,&quot;given&quot;:&quot;Andy J&quot;,&quot;parse-names&quot;:false,&quot;dropping-particle&quot;:&quot;&quot;,&quot;non-dropping-particle&quot;:&quot;&quot;}],&quot;container-title&quot;:&quot;Biogeosciences&quot;,&quot;DOI&quot;:&quot;10.5194/bg-17-5129-2020&quot;,&quot;ISSN&quot;:&quot;1726-4189&quot;,&quot;URL&quot;:&quot;https://bg.copernicus.org/articles/17/5129/2020/&quot;,&quot;issued&quot;:{&quot;date-parts&quot;:[[2020,10,23]]},&quot;page&quot;:&quot;5129-5148&quot;,&quot;abstract&quot;:&quot;The nitrogen cycle and its effect on carbon uptake in the terrestrial biosphere is a recent progression in earth system models. As with any new component of a model, it is important to understand the behaviour, strengths, and limitations of the various process representations. Here we assess and compare five land surface models with nitro- gen cycles that are used as the terrestrial components of some of the earth system models in CMIP6. The land sur- face models were run offline with a common spin-up and forcing protocol. We use a historical control simulation and two perturbations to assess the model nitrogen-related per- formances: a simulation with atmospheric carbon dioxide increased by 200 ppm and one with nitrogen deposition in- creased by 50 kgN ha−1 yr−1. There is generally greater vari- ability in productivity response between models to increased nitrogen than to carbon dioxide. Across the five models the response to carbon dioxide globally was 5 % to 20 % and the response to nitrogen was 2 % to 24 %. The models are not evenly distributed within the ensemble range, with two of the models having low productivity response to nitrogen and another one with low response to elevated atmospheric car- bon dioxide, compared to the other models. In all five mod- els individual grid cells tend to exhibit bimodality, with ei- ther a strong response to increased nitrogen or atmospheric carbon dioxide but rarely to both to an equal extent. How- ever, this local effect does not scale to either the regional or global level. The global and tropical responses are gen- erally more accurately modelled than boreal, tundra, or other high-latitude areas compared to observations. These results are due to divergent choices in the representation of key nitrogen cycle processes. They show the need for more obser- vational studies to enhance understanding of nitrogen cycle processes, especially nitrogen-use efficiency and biological nitrogen fixation.&quot;,&quot;issue&quot;:&quot;20&quot;,&quot;volume&quot;:&quot;17&quot;,&quot;container-title-short&quot;:&quot;&quot;},&quot;isTemporary&quot;:false}]},{&quot;citationID&quot;:&quot;MENDELEY_CITATION_f86b082a-4370-4bae-8bad-66fb384eb1ed&quot;,&quot;properties&quot;:{&quot;noteIndex&quot;:0},&quot;isEdited&quot;:false,&quot;manualOverride&quot;:{&quot;isManuallyOverridden&quot;:false,&quot;citeprocText&quot;:&quot;(Ainsworth &amp;#38; Long, 2005; Ainsworth &amp;#38; Rogers, 2007; Curtis, 1996; Drake et al., 1997; Poorter et al., 2022)&quot;,&quot;manualOverrideText&quot;:&quot;&quot;},&quot;citationTag&quot;:&quot;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&quot;,&quot;citationItems&quot;:[{&quot;id&quot;:&quot;751f1d81-7990-3c47-b2bf-f7d81195f900&quot;,&quot;itemData&quot;:{&quot;type&quot;:&quot;article-journal&quot;,&quot;id&quot;:&quot;751f1d81-7990-3c47-b2bf-f7d81195f900&quot;,&quot;title&quot;:&quot;What have we learned from 15 years of free-air CO&lt;sub&gt;2&lt;/sub&gt; enrichment (FACE)? A meta-analytic review of the responses of photosynthesis, canopy properties and plant production to rising CO&lt;sub&gt;2&lt;/sub&gt;&quot;,&quot;author&quot;:[{&quot;family&quot;:&quot;Ainsworth&quot;,&quot;given&quot;:&quot;Elizabeth A&quot;,&quot;parse-names&quot;:false,&quot;dropping-particle&quot;:&quot;&quot;,&quot;non-dropping-particle&quot;:&quot;&quot;},{&quot;family&quot;:&quot;Long&quot;,&quot;given&quot;:&quot;Stephen P&quot;,&quot;parse-names&quot;:false,&quot;dropping-particle&quot;:&quot;&quot;,&quot;non-dropping-particle&quot;:&quot;&quot;}],&quot;container-title&quot;:&quot;New Phytologist&quot;,&quot;DOI&quot;:&quot;10.1111/j.1469-8137.2004.01224.x&quot;,&quot;ISSN&quot;:&quot;0028646X&quot;,&quot;PMID&quot;:&quot;15720649&quot;,&quot;issued&quot;:{&quot;date-parts&quot;:[[2005]]},&quot;page&quot;:&quot;351-372&quot;,&quot;abstract&quot;:&quot;Free-air CO2 enrichment (FACE) experiments allow study of the effects of elevated [CO2] on plants and ecosystems grown under natural conditions without enclosure. Data from 120 primary, peer-reviewed articles describing physiology and production in the 12 large-scale FACE experiments (475-600 ppm) were collected and summarized using meta-analytic techniques. The results confirm some results from previous chamber experiments: light-saturated carbon uptake, diurnal C assimilation, growth and above-ground production increased, while specific leaf area and stomatal conductance decreased in elevated [CO2]. There were differences in FACE. Trees were more responsive than herbaceous species to elevated [CO2]. Grain crop yields increased far less than anticipated from prior enclosure studies. The broad direction of change in photosynthesis and production in elevated [CO2] may be similar in FACE and enclosure studies, but there are major quantitative differences: trees were more responsive than other functional types; C4 species showed little response; and the reduction in plant nitrogen was small and largely accounted for by decreased Rubisco. The results from this review may provide the most plausible estimates of how plants in their native environments and field-grown crops will respond to rising atmospheric [CO2]; but even with FACE there are limitations, which are also discussed. © New Phytologist (2004).&quot;,&quot;issue&quot;:&quot;2&quot;,&quot;volume&quot;:&quot;165&quot;,&quot;container-title-short&quot;:&quot;&quot;},&quot;isTemporary&quot;:false},{&quot;id&quot;:&quot;cfcf3f23-b050-39b6-9781-8c335ae1b127&quot;,&quot;itemData&quot;:{&quot;type&quot;:&quot;article-journal&quot;,&quot;id&quot;:&quot;cfcf3f23-b050-39b6-9781-8c335ae1b127&quot;,&quot;title&quot;:&quot;A meta-analysis of responses of C&lt;sub&gt;3&lt;/sub&gt; plants to atmospheric CO&lt;sub&gt;2&lt;/sub&gt;: dose–response curves for 85 traits ranging from the molecular to the whole-plant level&quot;,&quot;author&quot;:[{&quot;family&quot;:&quot;Poorter&quot;,&quot;given&quot;:&quot;Hendrik&quot;,&quot;parse-names&quot;:false,&quot;dropping-particle&quot;:&quot;&quot;,&quot;non-dropping-particle&quot;:&quot;&quot;},{&quot;family&quot;:&quot;Knopf&quot;,&quot;given&quot;:&quot;Oliver&quot;,&quot;parse-names&quot;:false,&quot;dropping-particle&quot;:&quot;&quot;,&quot;non-dropping-particle&quot;:&quot;&quot;},{&quot;family&quot;:&quot;Wright&quot;,&quot;given&quot;:&quot;Ian J&quot;,&quot;parse-names&quot;:false,&quot;dropping-particle&quot;:&quot;&quot;,&quot;non-dropping-particle&quot;:&quot;&quot;},{&quot;family&quot;:&quot;Temme&quot;,&quot;given&quot;:&quot;Andries A&quot;,&quot;parse-names&quot;:false,&quot;dropping-particle&quot;:&quot;&quot;,&quot;non-dropping-particle&quot;:&quot;&quot;},{&quot;family&quot;:&quot;Hogewoning&quot;,&quot;given&quot;:&quot;Sander W&quot;,&quot;parse-names&quot;:false,&quot;dropping-particle&quot;:&quot;&quot;,&quot;non-dropping-particle&quot;:&quot;&quot;},{&quot;family&quot;:&quot;Graf&quot;,&quot;given&quot;:&quot;Alexander&quot;,&quot;parse-names&quot;:false,&quot;dropping-particle&quot;:&quot;&quot;,&quot;non-dropping-particle&quot;:&quot;&quot;},{&quot;family&quot;:&quot;Cernusak&quot;,&quot;given&quot;:&quot;Lucas A&quot;,&quot;parse-names&quot;:false,&quot;dropping-particle&quot;:&quot;&quot;,&quot;non-dropping-particle&quot;:&quot;&quot;},{&quot;family&quot;:&quot;Pons&quot;,&quot;given&quot;:&quot;Thijs L&quot;,&quot;parse-names&quot;:false,&quot;dropping-particle&quot;:&quot;&quot;,&quot;non-dropping-particle&quot;:&quot;&quot;}],&quot;container-title&quot;:&quot;New Phytologist&quot;,&quot;DOI&quot;:&quot;10.1111/nph.17802&quot;,&quot;ISSN&quot;:&quot;14698137&quot;,&quot;PMID&quot;:&quot;34657301&quot;,&quot;issued&quot;:{&quot;date-parts&quot;:[[2022]]},&quot;page&quot;:&quot;1560-1596&quot;,&quot;abstract&quot;:&quo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quot;,&quot;issue&quot;:&quot;4&quot;,&quot;volume&quot;:&quot;233&quot;,&quot;container-title-short&quot;:&quot;&quot;},&quot;isTemporary&quot;:false},{&quot;id&quot;:&quot;96d66a39-5bee-3581-8ac5-0bd0e43bf755&quot;,&quot;itemData&quot;:{&quot;type&quot;:&quot;article-journal&quot;,&quot;id&quot;:&quot;96d66a39-5bee-3581-8ac5-0bd0e43bf755&quot;,&quot;title&quot;:&quot;The response of photosynthesis and stomatal conductance to rising [CO&lt;sub&gt;2&lt;/sub&gt;]: mechanisms and environmental interactions&quot;,&quot;author&quot;:[{&quot;family&quot;:&quot;Ainsworth&quot;,&quot;given&quot;:&quot;Elizabeth A&quot;,&quot;parse-names&quot;:false,&quot;dropping-particle&quot;:&quot;&quot;,&quot;non-dropping-particle&quot;:&quot;&quot;},{&quot;family&quot;:&quot;Rogers&quot;,&quot;given&quot;:&quot;Alistair&quot;,&quot;parse-names&quot;:false,&quot;dropping-particle&quot;:&quot;&quot;,&quot;non-dropping-particle&quot;:&quot;&quot;}],&quot;container-title&quot;:&quot;Plant, Cell &amp; Environment&quot;,&quot;container-title-short&quot;:&quot;Plant Cell Environ&quot;,&quot;DOI&quot;:&quot;10.1111/j.1365-3040.2007.01641.x&quot;,&quot;ISSN&quot;:&quot;01407791&quot;,&quot;URL&quot;:&quot;http://doi.wiley.com/10.1111/j.1365-3040.2007.01641.x&quot;,&quot;issued&quot;:{&quot;date-parts&quot;:[[2007,3]]},&quot;page&quot;:&quot;258-270&quot;,&quot;abstract&quot;:&quot;This review summarizes current understanding of the mechanisms that underlie the response of photosynthesis and stomatal conductance to elevated carbon dioxide con- centration ([CO2 ]), and examines how downstream pro- cesses and environmental constraints modulate these two fundamental responses. The results from free-air CO2 enrichment (FACE) experiments were summarized via meta-analysis to quantify the mean responses of stomatal and photosynthetic parameters to elevated [CO2 ]. Eleva- tion of [CO2] in FACE experiments reduced stomatal con- ductance by 22%, yet, this reduction was not associated with a similar change in stomatal density. Elevated [CO2 ] stimulated light-saturated photosynthesis (Asat)inC3 plants grown in FACE by an average of 31%. However, the magnitude of the increase in Asat varied with functional group and environment. Functional groups with ribulose- 1,5-bisphosphate carboxylase/oxygenase (Rubisco)-limited photosynthesis at elevated [CO2 ] had greater potential for increases in Asat than those where photosynthesis became ribulose-1,5-bisphosphate (RubP)-limited at elevated [CO2 ]. Both nitrogen supply and sink capacity modulated the response of photosynthesis to elevated [CO2 ] through their impact on the acclimation of carboxylation capacity. Increased understanding of the molecular and biochemical mechanisms by which plants respond to elevated [CO2 ], and the feedback of environmental factors upon them, will improve our ability to predict ecosystem responses to rising [CO2 ] and increase our potential to adapt crops and managed ecosystems to future atmospheric [CO2].&quot;,&quot;issue&quot;:&quot;3&quot;,&quot;volume&quot;:&quot;30&quot;},&quot;isTemporary&quot;:false},{&quot;id&quot;:&quot;40c3c8f9-3f51-3534-9181-1bc7d76f0d1f&quot;,&quot;itemData&quot;:{&quot;type&quot;:&quot;article-journal&quot;,&quot;id&quot;:&quot;40c3c8f9-3f51-3534-9181-1bc7d76f0d1f&quot;,&quot;title&quot;:&quot;A meta-analysis of leaf gas exchange and nitrogen in trees grown under elevated carbon dioxide&quot;,&quot;author&quot;:[{&quot;family&quot;:&quot;Curtis&quot;,&quot;given&quot;:&quot;Peter S&quot;,&quot;parse-names&quot;:false,&quot;dropping-particle&quot;:&quot;&quot;,&quot;non-dropping-particle&quot;:&quot;&quot;}],&quot;container-title&quot;:&quot;Plant, Cell and Environment&quot;,&quot;DOI&quot;:&quot;10.1111/j.1365-3040.1996.tb00234.x&quot;,&quot;ISSN&quot;:&quot;0140-7791&quot;,&quot;URL&quot;:&quot;https://onlinelibrary.wiley.com/doi/10.1111/j.1365-3040.1996.tb00234.x&quot;,&quot;issued&quot;:{&quot;date-parts&quot;:[[1996,2]]},&quot;page&quot;:&quot;127-137&quot;,&quot;issue&quot;:&quot;2&quot;,&quot;volume&quot;:&quot;19&quot;,&quot;container-title-short&quot;:&quot;Plant Cell Environ&quot;},&quot;isTemporary&quot;:false},{&quot;id&quot;:&quot;7df79420-a448-3d34-aa58-11f9b873f420&quot;,&quot;itemData&quot;:{&quot;type&quot;:&quot;article-journal&quot;,&quot;id&quot;:&quot;7df79420-a448-3d34-aa58-11f9b873f420&quot;,&quot;title&quot;:&quot;More efficient plants: A Consequence of Rising Atmospheric CO2?&quot;,&quot;author&quot;:[{&quot;family&quot;:&quot;Drake&quot;,&quot;given&quot;:&quot;Bert G&quot;,&quot;parse-names&quot;:false,&quot;dropping-particle&quot;:&quot;&quot;,&quot;non-dropping-particle&quot;:&quot;&quot;},{&quot;family&quot;:&quot;Gonzàlez-Meler&quot;,&quot;given&quot;:&quot;Miquel A&quot;,&quot;parse-names&quot;:false,&quot;dropping-particle&quot;:&quot;&quot;,&quot;non-dropping-particle&quot;:&quot;&quot;},{&quot;family&quot;:&quot;Long&quot;,&quot;given&quot;:&quot;Steve P&quot;,&quot;parse-names&quot;:false,&quot;dropping-particle&quot;:&quot;&quot;,&quot;non-dropping-particle&quot;:&quot;&quot;}],&quot;container-title&quot;:&quot;Annual Review of Plant Biology&quot;,&quot;container-title-short&quot;:&quot;Annu Rev Plant Biol&quot;,&quot;DOI&quot;:&quot;10.1146/annurev.arplant.48.1.609&quot;,&quot;ISSN&quot;:&quot;15435008&quot;,&quot;PMID&quot;:&quot;15012276&quot;,&quot;issued&quot;:{&quot;date-parts&quot;:[[1997]]},&quot;page&quot;:&quot;609-639&quot;,&quot;abstract&quot;:&quot;The primary effect of the response of plants to rising atmospheric CO2 (Ca) is to increase resource use efficiency. Elevated Ca reduces stomatal conductance and transpiration and improves water use efficiency, and at the same time it stimulates higher rates of photosynthesis and increases light-use efficiency. Acclimation of photosynthesis during long-term exposure to elevated Ca reduces key enzymes of the photosynthetic carbon reduction cycle, and this increases nutrient use efficiency. Improved soil-water balance, increased carbon uptake in the shade, greater carbon to nitrogen ratio, and reduced nutrient quality for insect and animal grazers are all possibilities that have been observed in field studies of the effects of elevated Ca. These effects have major consequences for agriculture and native ecosystems in a world of rising atmospheric Ca and climate change.&quot;,&quot;volume&quot;:&quot;48&quot;},&quot;isTemporary&quot;:false}]},{&quot;citationID&quot;:&quot;MENDELEY_CITATION_971c8671-14ab-4a45-bc7c-1f100fb128eb&quot;,&quot;properties&quot;:{&quot;noteIndex&quot;:0},&quot;isEdited&quot;:false,&quot;manualOverride&quot;:{&quot;isManuallyOverridden&quot;:false,&quot;citeprocText&quot;:&quot;(Ainsworth et al., 2002; Ainsworth &amp;#38; Rogers, 2007; Poorter et al., 2022)&quot;,&quot;manualOverrideText&quot;:&quot;&quot;},&quot;citationTag&quot;:&quot;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&quot;,&quot;citationItems&quot;:[{&quot;id&quot;:&quot;38821a02-4929-335d-9e86-30f5ad5c6bfe&quot;,&quot;itemData&quot;:{&quot;type&quot;:&quot;article-journal&quot;,&quot;id&quot;:&quot;38821a02-4929-335d-9e86-30f5ad5c6bfe&quot;,&quot;title&quot;:&quot;A meta-analysis of elevated [CO&lt;sub&gt;2&lt;/sub&gt;] effects on soybean (&lt;i&gt;Glycine max&lt;/i&gt;) physiology, growth and yield&quot;,&quot;author&quot;:[{&quot;family&quot;:&quot;Ainsworth&quot;,&quot;given&quot;:&quot;Elizabeth A&quot;,&quot;parse-names&quot;:false,&quot;dropping-particle&quot;:&quot;&quot;,&quot;non-dropping-particle&quot;:&quot;&quot;},{&quot;family&quot;:&quot;Davey&quot;,&quot;given&quot;:&quot;Phillip A&quot;,&quot;parse-names&quot;:false,&quot;dropping-particle&quot;:&quot;&quot;,&quot;non-dropping-particle&quot;:&quot;&quot;},{&quot;family&quot;:&quot;Bernacchi&quot;,&quot;given&quot;:&quot;Carl J&quot;,&quot;parse-names&quot;:false,&quot;dropping-particle&quot;:&quot;&quot;,&quot;non-dropping-particle&quot;:&quot;&quot;},{&quot;family&quot;:&quot;Dermody&quot;,&quot;given&quot;:&quot;Orla C&quot;,&quot;parse-names&quot;:false,&quot;dropping-particle&quot;:&quot;&quot;,&quot;non-dropping-particle&quot;:&quot;&quot;},{&quot;family&quot;:&quot;Heaton&quot;,&quot;given&quot;:&quot;Emily A&quot;,&quot;parse-names&quot;:false,&quot;dropping-particle&quot;:&quot;&quot;,&quot;non-dropping-particle&quot;:&quot;&quot;},{&quot;family&quot;:&quot;Moore&quot;,&quot;given&quot;:&quot;David J&quot;,&quot;parse-names&quot;:false,&quot;dropping-particle&quot;:&quot;&quot;,&quot;non-dropping-particle&quot;:&quot;&quot;},{&quot;family&quot;:&quot;Morgan&quot;,&quot;given&quot;:&quot;Patrick B&quot;,&quot;parse-names&quot;:false,&quot;dropping-particle&quot;:&quot;&quot;,&quot;non-dropping-particle&quot;:&quot;&quot;},{&quot;family&quot;:&quot;Naidu&quot;,&quot;given&quot;:&quot;Shawna L&quot;,&quot;parse-names&quot;:false,&quot;dropping-particle&quot;:&quot;&quot;,&quot;non-dropping-particle&quot;:&quot;&quot;},{&quot;family&quot;:&quot;Ra&quot;,&quot;given&quot;:&quot;Hyung Shim Yoo&quot;,&quot;parse-names&quot;:false,&quot;dropping-particle&quot;:&quot;&quot;,&quot;non-dropping-particle&quot;:&quot;&quot;},{&quot;family&quot;:&quot;Zhu&quot;,&quot;given&quot;:&quot;Xin Guang&quot;,&quot;parse-names&quot;:false,&quot;dropping-particle&quot;:&quot;&quot;,&quot;non-dropping-particle&quot;:&quot;&quot;},{&quot;family&quot;:&quot;Curtis&quot;,&quot;given&quot;:&quot;Peter S&quot;,&quot;parse-names&quot;:false,&quot;dropping-particle&quot;:&quot;&quot;,&quot;non-dropping-particle&quot;:&quot;&quot;},{&quot;family&quot;:&quot;Long&quot;,&quot;given&quot;:&quot;Stephen P&quot;,&quot;parse-names&quot;:false,&quot;dropping-particle&quot;:&quot;&quot;,&quot;non-dropping-particle&quot;:&quot;&quot;}],&quot;container-title&quot;:&quot;Global Change Biology&quot;,&quot;container-title-short&quot;:&quot;Glob Chang Biol&quot;,&quot;DOI&quot;:&quot;10.1046/j.1365-2486.2002.00498.x&quot;,&quot;ISSN&quot;:&quot;13541013&quot;,&quot;issued&quot;:{&quot;date-parts&quot;:[[2002]]},&quot;page&quot;:&quot;695-709&quot;,&quot;abstract&quot;:&quot;The effects of elevated [CO2] on 25 variables describing soybean physiology, growth and yield are reviewed using meta-analytic techniques. This is the first meta-analysis to our knowledge performed on a single crop species and summarizes the effects of 111 studies. These primary studies include numerous soybean growth forms, various stress and experimental treatments, and a range of elevated [CO2] levels (from 450 to 1250 p.p.m.), with a mean of 689 p.p.m. across all studies. Stimulation of soybean leaf CO2 assimilation rate with growth at elevated [CO2] was 39%, despite a 40% decrease in stomatal conductance and a 11% decrease in Rubisco activity. Increased leaf CO2 uptake combined with an 18% stimulation in leaf area to provide a 59% increase in canopy photosynthetic rate. The increase in total dry weight was lower at 37%, and seed yield still lower at 24%. This shows that even in an agronomic species selected for maximum investment in seed, several plant level feedbacks prevent additional investment in reproduction, such that yield fails to reflect fully the increase in whole plant carbon uptake. Large soil containers (&gt; 9 L) have been considered adequate for assessing plant responses to elevated [CO2]. However, in open-top chamber experiments, soybeans grown in large pots showed a significant threefold smaller stimulation in yield than soybeans grown in the ground. This suggests that conclusions about plant yield based on pot studies, even when using very large containers, are a poor reflection of performance in the absence of any physical restriction on root growth. This review supports a number of current paradigms of plant responses to elevated [CO2]. Namely, stimulation of photosynthesis is greater in plants that fix N and have additional carbohydrate sinks in nodules. This supports the notion that photosynthetic capacity decreases when plants are N-limited, but not when plants have adequate N and sink strength. The root: shoot ratio did not change with growth at elevated [CO2], sustaining the charge that biomass allocation is unaffected by growth at elevated [CO2] when plant size and ontogeny are considered.&quot;,&quot;issue&quot;:&quot;8&quot;,&quot;volume&quot;:&quot;8&quot;},&quot;isTemporary&quot;:false},{&quot;id&quot;:&quot;96d66a39-5bee-3581-8ac5-0bd0e43bf755&quot;,&quot;itemData&quot;:{&quot;type&quot;:&quot;article-journal&quot;,&quot;id&quot;:&quot;96d66a39-5bee-3581-8ac5-0bd0e43bf755&quot;,&quot;title&quot;:&quot;The response of photosynthesis and stomatal conductance to rising [CO&lt;sub&gt;2&lt;/sub&gt;]: mechanisms and environmental interactions&quot;,&quot;author&quot;:[{&quot;family&quot;:&quot;Ainsworth&quot;,&quot;given&quot;:&quot;Elizabeth A&quot;,&quot;parse-names&quot;:false,&quot;dropping-particle&quot;:&quot;&quot;,&quot;non-dropping-particle&quot;:&quot;&quot;},{&quot;family&quot;:&quot;Rogers&quot;,&quot;given&quot;:&quot;Alistair&quot;,&quot;parse-names&quot;:false,&quot;dropping-particle&quot;:&quot;&quot;,&quot;non-dropping-particle&quot;:&quot;&quot;}],&quot;container-title&quot;:&quot;Plant, Cell &amp; Environment&quot;,&quot;container-title-short&quot;:&quot;Plant Cell Environ&quot;,&quot;DOI&quot;:&quot;10.1111/j.1365-3040.2007.01641.x&quot;,&quot;ISSN&quot;:&quot;01407791&quot;,&quot;URL&quot;:&quot;http://doi.wiley.com/10.1111/j.1365-3040.2007.01641.x&quot;,&quot;issued&quot;:{&quot;date-parts&quot;:[[2007,3]]},&quot;page&quot;:&quot;258-270&quot;,&quot;abstract&quot;:&quot;This review summarizes current understanding of the mechanisms that underlie the response of photosynthesis and stomatal conductance to elevated carbon dioxide con- centration ([CO2 ]), and examines how downstream pro- cesses and environmental constraints modulate these two fundamental responses. The results from free-air CO2 enrichment (FACE) experiments were summarized via meta-analysis to quantify the mean responses of stomatal and photosynthetic parameters to elevated [CO2 ]. Eleva- tion of [CO2] in FACE experiments reduced stomatal con- ductance by 22%, yet, this reduction was not associated with a similar change in stomatal density. Elevated [CO2 ] stimulated light-saturated photosynthesis (Asat)inC3 plants grown in FACE by an average of 31%. However, the magnitude of the increase in Asat varied with functional group and environment. Functional groups with ribulose- 1,5-bisphosphate carboxylase/oxygenase (Rubisco)-limited photosynthesis at elevated [CO2 ] had greater potential for increases in Asat than those where photosynthesis became ribulose-1,5-bisphosphate (RubP)-limited at elevated [CO2 ]. Both nitrogen supply and sink capacity modulated the response of photosynthesis to elevated [CO2 ] through their impact on the acclimation of carboxylation capacity. Increased understanding of the molecular and biochemical mechanisms by which plants respond to elevated [CO2 ], and the feedback of environmental factors upon them, will improve our ability to predict ecosystem responses to rising [CO2 ] and increase our potential to adapt crops and managed ecosystems to future atmospheric [CO2].&quot;,&quot;issue&quot;:&quot;3&quot;,&quot;volume&quot;:&quot;30&quot;},&quot;isTemporary&quot;:false},{&quot;id&quot;:&quot;cfcf3f23-b050-39b6-9781-8c335ae1b127&quot;,&quot;itemData&quot;:{&quot;type&quot;:&quot;article-journal&quot;,&quot;id&quot;:&quot;cfcf3f23-b050-39b6-9781-8c335ae1b127&quot;,&quot;title&quot;:&quot;A meta-analysis of responses of C&lt;sub&gt;3&lt;/sub&gt; plants to atmospheric CO&lt;sub&gt;2&lt;/sub&gt;: dose–response curves for 85 traits ranging from the molecular to the whole-plant level&quot;,&quot;author&quot;:[{&quot;family&quot;:&quot;Poorter&quot;,&quot;given&quot;:&quot;Hendrik&quot;,&quot;parse-names&quot;:false,&quot;dropping-particle&quot;:&quot;&quot;,&quot;non-dropping-particle&quot;:&quot;&quot;},{&quot;family&quot;:&quot;Knopf&quot;,&quot;given&quot;:&quot;Oliver&quot;,&quot;parse-names&quot;:false,&quot;dropping-particle&quot;:&quot;&quot;,&quot;non-dropping-particle&quot;:&quot;&quot;},{&quot;family&quot;:&quot;Wright&quot;,&quot;given&quot;:&quot;Ian J&quot;,&quot;parse-names&quot;:false,&quot;dropping-particle&quot;:&quot;&quot;,&quot;non-dropping-particle&quot;:&quot;&quot;},{&quot;family&quot;:&quot;Temme&quot;,&quot;given&quot;:&quot;Andries A&quot;,&quot;parse-names&quot;:false,&quot;dropping-particle&quot;:&quot;&quot;,&quot;non-dropping-particle&quot;:&quot;&quot;},{&quot;family&quot;:&quot;Hogewoning&quot;,&quot;given&quot;:&quot;Sander W&quot;,&quot;parse-names&quot;:false,&quot;dropping-particle&quot;:&quot;&quot;,&quot;non-dropping-particle&quot;:&quot;&quot;},{&quot;family&quot;:&quot;Graf&quot;,&quot;given&quot;:&quot;Alexander&quot;,&quot;parse-names&quot;:false,&quot;dropping-particle&quot;:&quot;&quot;,&quot;non-dropping-particle&quot;:&quot;&quot;},{&quot;family&quot;:&quot;Cernusak&quot;,&quot;given&quot;:&quot;Lucas A&quot;,&quot;parse-names&quot;:false,&quot;dropping-particle&quot;:&quot;&quot;,&quot;non-dropping-particle&quot;:&quot;&quot;},{&quot;family&quot;:&quot;Pons&quot;,&quot;given&quot;:&quot;Thijs L&quot;,&quot;parse-names&quot;:false,&quot;dropping-particle&quot;:&quot;&quot;,&quot;non-dropping-particle&quot;:&quot;&quot;}],&quot;container-title&quot;:&quot;New Phytologist&quot;,&quot;DOI&quot;:&quot;10.1111/nph.17802&quot;,&quot;ISSN&quot;:&quot;14698137&quot;,&quot;PMID&quot;:&quot;34657301&quot;,&quot;issued&quot;:{&quot;date-parts&quot;:[[2022]]},&quot;page&quot;:&quot;1560-1596&quot;,&quot;abstract&quot;:&quo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quot;,&quot;issue&quot;:&quot;4&quot;,&quot;volume&quot;:&quot;233&quot;,&quot;container-title-short&quot;:&quot;&quot;},&quot;isTemporary&quot;:false}]},{&quot;citationID&quot;:&quot;MENDELEY_CITATION_1e378d65-e60d-442c-85a3-5a984f718981&quot;,&quot;properties&quot;:{&quot;noteIndex&quot;:0},&quot;isEdited&quot;:false,&quot;manualOverride&quot;:{&quot;citeprocText&quot;:&quot;(Fay et al., 2015; LeBauer &amp;#38; Treseder, 2008; Vitousek &amp;#38; Howarth, 1991)&quot;,&quot;isManuallyOverridden&quot;:false,&quot;manualOverrideText&quot;:&quot;&quot;},&quot;citationTag&quot;:&quot;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&quot;,&quot;citationItems&quot;:[{&quot;id&quot;:&quot;7b89654f-e7a0-3430-b2fe-09ee8aa0d3e6&quot;,&quot;itemData&quot;:{&quot;DOI&quot;:&quot;10.1890/06-2057.1&quot;,&quot;abstract&quot;:&quot;Our meta-analysis of 126 nitrogen addition experiments evaluated nitrogen (N) limitation of net primary production (NPP) in terrestrial ecosystems. We tested the hypothesis that N limitation is widespread among biomes and influenced by geography and climate. We used the response ratio (R ffi ANPPN/ANPPctrl) of aboveground plant growth in fertilized to control plots and found that most ecosystems are nitrogen limited with an average 29% growth response to nitrogen (i.e., R ¼ 1.29). The response ratio was significant within temperate forests (R ¼ 1.19), tropical forests (R ¼ 1.60), temperate grasslands (R ¼ 1.53), tropical grasslands (R ¼ 1.26), wetlands (R ¼ 1.16), and tundra (R ¼ 1.35), but not deserts. Eight tropical forest studies had been conducted on very young volcanic soils in Hawaii, and this subgroup was strongly N limited (R ¼ 2.13), which resulted in a negative correlation between forest R and latitude. The degree of N limitation in the remainder of the tropical forest studies (R ¼ 1.20) was comparable to that of temperate forests, and when the young Hawaiian subgroup was excluded, forest R did not vary with latitude. Grassland response increased with latitude, but was independent of temperature and precipitation. These results suggest that the global N and C cycles interact strongly and that geography can mediate ecosystem response to N within certain biome types.&quot;,&quot;author&quot;:[{&quot;dropping-particle&quot;:&quot;&quot;,&quot;family&quot;:&quot;LeBauer&quot;,&quot;given&quot;:&quot;David S&quot;,&quot;non-dropping-particle&quot;:&quot;&quot;,&quot;parse-names&quot;:false,&quot;suffix&quot;:&quot;&quot;},{&quot;dropping-particle&quot;:&quot;&quot;,&quot;family&quot;:&quot;Treseder&quot;,&quot;given&quot;:&quot;Kathleen&quot;,&quot;non-dropping-particle&quot;:&quot;&quot;,&quot;parse-names&quot;:false,&quot;suffix&quot;:&quot;&quot;}],&quot;container-title&quot;:&quot;Ecology&quot;,&quot;id&quot;:&quot;7b89654f-e7a0-3430-b2fe-09ee8aa0d3e6&quot;,&quot;issue&quot;:&quot;2&quot;,&quot;issued&quot;:{&quot;date-parts&quot;:[[&quot;2008&quot;]]},&quot;page&quot;:&quot;371-379&quot;,&quot;title&quot;:&quot;Nitrogen limitation of net primary productivity&quot;,&quot;type&quot;:&quot;article-journal&quot;,&quot;volume&quot;:&quot;89&quot;,&quot;container-title-short&quot;:&quot;Ecology&quot;},&quot;uris&quot;:[&quot;http://www.mendeley.com/documents/?uuid=9a0f3748-3fb9-483a-aeb3-fcaab5fa4acc&quot;],&quot;isTemporary&quot;:false,&quot;legacyDesktopId&quot;:&quot;9a0f3748-3fb9-483a-aeb3-fcaab5fa4acc&quot;},{&quot;id&quot;:&quot;1b948814-5a44-3916-9e4b-c5df4be63139&quot;,&quot;itemData&quot;:{&quot;DOI&quot;:&quot;10.1038/nplants.2015.80&quot;,&quot;ISSN&quot;:&quot;2055-0278&quot;,&quot;author&quot;:[{&quot;dropping-particle&quot;:&quot;&quot;,&quot;family&quot;:&quot;Fay&quot;,&quot;given&quot;:&quot;Philip A&quot;,&quot;non-dropping-particle&quot;:&quot;&quot;,&quot;parse-names&quot;:false,&quot;suffix&quot;:&quot;&quot;},{&quot;dropping-particle&quot;:&quot;&quot;,&quot;family&quot;:&quot;Prober&quot;,&quot;given&quot;:&quot;Suzanne M&quot;,&quot;non-dropping-particle&quot;:&quot;&quot;,&quot;parse-names&quot;:false,&quot;suffix&quot;:&quot;&quot;},{&quot;dropping-particle&quot;:&quot;&quot;,&quot;family&quot;:&quot;Harpole&quot;,&quot;given&quot;:&quot;W Stanley&quot;,&quot;non-dropping-particle&quot;:&quot;&quot;,&quot;parse-names&quot;:false,&quot;suffix&quot;:&quot;&quot;},{&quot;dropping-particle&quot;:&quot;&quot;,&quot;family&quot;:&quot;Knops&quot;,&quot;given&quot;:&quot;Johannes M H&quot;,&quot;non-dropping-particle&quot;:&quot;&quot;,&quot;parse-names&quot;:false,&quot;suffix&quot;:&quot;&quot;},{&quot;dropping-particle&quot;:&quot;&quot;,&quot;family&quot;:&quot;Bakker&quot;,&quot;given&quot;:&quot;Jonathan D&quot;,&quot;non-dropping-particle&quot;:&quot;&quot;,&quot;parse-names&quot;:false,&quot;suffix&quot;:&quot;&quot;},{&quot;dropping-particle&quot;:&quot;&quot;,&quot;family&quot;:&quot;Borer&quot;,&quot;given&quot;:&quot;Elizabeth T&quot;,&quot;non-dropping-particle&quot;:&quot;&quot;,&quot;parse-names&quot;:false,&quot;suffix&quot;:&quot;&quot;},{&quot;dropping-particle&quot;:&quot;&quot;,&quot;family&quot;:&quot;Lind&quot;,&quot;given&quot;:&quot;Eric M&quot;,&quot;non-dropping-particle&quot;:&quot;&quot;,&quot;parse-names&quot;:false,&quot;suffix&quot;:&quot;&quot;},{&quot;dropping-particle&quot;:&quot;&quot;,&quot;family&quot;:&quot;MacDougall&quot;,&quot;given&quot;:&quot;Andrew S&quot;,&quot;non-dropping-particle&quot;:&quot;&quot;,&quot;parse-names&quot;:false,&quot;suffix&quot;:&quot;&quot;},{&quot;dropping-particle&quot;:&quot;&quot;,&quot;family&quot;:&quot;Seabloom&quot;,&quot;given&quot;:&quot;Eric W&quot;,&quot;non-dropping-particle&quot;:&quot;&quot;,&quot;parse-names&quot;:false,&quot;suffix&quot;:&quot;&quot;},{&quot;dropping-particle&quot;:&quot;&quot;,&quot;family&quot;:&quot;Wragg&quot;,&quot;given&quot;:&quot;Peter D&quot;,&quot;non-dropping-particle&quot;:&quot;&quot;,&quot;parse-names&quot;:false,&quot;suffix&quot;:&quot;&quot;},{&quot;dropping-particle&quot;:&quot;&quot;,&quot;family&quot;:&quot;Adler&quot;,&quot;given&quot;:&quot;Peter B&quot;,&quot;non-dropping-particle&quot;:&quot;&quot;,&quot;parse-names&quot;:false,&quot;suffix&quot;:&quot;&quot;},{&quot;dropping-particle&quot;:&quot;&quot;,&quot;family&quot;:&quot;Blumenthal&quot;,&quot;given&quot;:&quot;Dana M&quot;,&quot;non-dropping-particle&quot;:&quot;&quot;,&quot;parse-names&quot;:false,&quot;suffix&quot;:&quot;&quot;},{&quot;dropping-particle&quot;:&quot;&quot;,&quot;family&quot;:&quot;Buckley&quot;,&quot;given&quot;:&quot;Yvonne M&quot;,&quot;non-dropping-particle&quot;:&quot;&quot;,&quot;parse-names&quot;:false,&quot;suffix&quot;:&quot;&quot;},{&quot;dropping-particle&quot;:&quot;&quot;,&quot;family&quot;:&quot;Chu&quot;,&quot;given&quot;:&quot;Chengjin&quot;,&quot;non-dropping-particle&quot;:&quot;&quot;,&quot;parse-names&quot;:false,&quot;suffix&quot;:&quot;&quot;},{&quot;dropping-particle&quot;:&quot;&quot;,&quot;family&quot;:&quot;Cleland&quot;,&quot;given&quot;:&quot;Elsa E&quot;,&quot;non-dropping-particle&quot;:&quot;&quot;,&quot;parse-names&quot;:false,&quot;suffix&quot;:&quot;&quot;},{&quot;dropping-particle&quot;:&quot;&quot;,&quot;family&quot;:&quot;Collins&quot;,&quot;given&quot;:&quot;Scott L&quot;,&quot;non-dropping-particle&quot;:&quot;&quot;,&quot;parse-names&quot;:false,&quot;suffix&quot;:&quot;&quot;},{&quot;dropping-particle&quot;:&quot;&quot;,&quot;family&quot;:&quot;Davies&quot;,&quot;given&quot;:&quot;Kendi F&quot;,&quot;non-dropping-particle&quot;:&quot;&quot;,&quot;parse-names&quot;:false,&quot;suffix&quot;:&quot;&quot;},{&quot;dropping-particle&quot;:&quot;&quot;,&quot;family&quot;:&quot;Du&quot;,&quot;given&quot;:&quot;Guozhen&quot;,&quot;non-dropping-particle&quot;:&quot;&quot;,&quot;parse-names&quot;:false,&quot;suffix&quot;:&quot;&quot;},{&quot;dropping-particle&quot;:&quot;&quot;,&quot;family&quot;:&quot;Feng&quot;,&quot;given&quot;:&quot;Xiaohui&quot;,&quot;non-dropping-particle&quot;:&quot;&quot;,&quot;parse-names&quot;:false,&quot;suffix&quot;:&quot;&quot;},{&quot;dropping-particle&quot;:&quot;&quot;,&quot;family&quot;:&quot;Firn&quot;,&quot;given&quot;:&quot;Jennifer&quot;,&quot;non-dropping-particle&quot;:&quot;&quot;,&quot;parse-names&quot;:false,&quot;suffix&quot;:&quot;&quot;},{&quot;dropping-particle&quot;:&quot;&quot;,&quot;family&quot;:&quot;Gruner&quot;,&quot;given&quot;:&quot;Daniel S&quot;,&quot;non-dropping-particle&quot;:&quot;&quot;,&quot;parse-names&quot;:false,&quot;suffix&quot;:&quot;&quot;},{&quot;dropping-particle&quot;:&quot;&quot;,&quot;family&quot;:&quot;Hagenah&quot;,&quot;given&quot;:&quot;Nicole&quot;,&quot;non-dropping-particle&quot;:&quot;&quot;,&quot;parse-names&quot;:false,&quot;suffix&quot;:&quot;&quot;},{&quot;dropping-particle&quot;:&quot;&quot;,&quot;family&quot;:&quot;Hautier&quot;,&quot;given&quot;:&quot;Yann&quot;,&quot;non-dropping-particle&quot;:&quot;&quot;,&quot;parse-names&quot;:false,&quot;suffix&quot;:&quot;&quot;},{&quot;dropping-particle&quot;:&quot;&quot;,&quot;family&quot;:&quot;Heckman&quot;,&quot;given&quot;:&quot;Robert W&quot;,&quot;non-dropping-particle&quot;:&quot;&quot;,&quot;parse-names&quot;:false,&quot;suffix&quot;:&quot;&quot;},{&quot;dropping-particle&quot;:&quot;&quot;,&quot;family&quot;:&quot;Jin&quot;,&quot;given&quot;:&quot;Virginia L&quot;,&quot;non-dropping-particle&quot;:&quot;&quot;,&quot;parse-names&quot;:false,&quot;suffix&quot;:&quot;&quot;},{&quot;dropping-particle&quot;:&quot;&quot;,&quot;family&quot;:&quot;Kirkman&quot;,&quot;given&quot;:&quot;Kevin P&quot;,&quot;non-dropping-particle&quot;:&quot;&quot;,&quot;parse-names&quot;:false,&quot;suffix&quot;:&quot;&quot;},{&quot;dropping-particle&quot;:&quot;&quot;,&quot;family&quot;:&quot;Klein&quot;,&quot;given&quot;:&quot;Julia A&quot;,&quot;non-dropping-particle&quot;:&quot;&quot;,&quot;parse-names&quot;:false,&quot;suffix&quot;:&quot;&quot;},{&quot;dropping-particle&quot;:&quot;&quot;,&quot;family&quot;:&quot;Ladwig&quot;,&quot;given&quot;:&quot;Laura M&quot;,&quot;non-dropping-particle&quot;:&quot;&quot;,&quot;parse-names&quot;:false,&quot;suffix&quot;:&quot;&quot;},{&quot;dropping-particle&quot;:&quot;&quot;,&quot;family&quot;:&quot;Li&quot;,&quot;given&quot;:&quot;Qi&quot;,&quot;non-dropping-particle&quot;:&quot;&quot;,&quot;parse-names&quot;:false,&quot;suffix&quot;:&quot;&quot;},{&quot;dropping-particle&quot;:&quot;&quot;,&quot;family&quot;:&quot;McCulley&quot;,&quot;given&quot;:&quot;Rebecca L&quot;,&quot;non-dropping-particle&quot;:&quot;&quot;,&quot;parse-names&quot;:false,&quot;suffix&quot;:&quot;&quot;},{&quot;dropping-particle&quot;:&quot;&quot;,&quot;family&quot;:&quot;Melbourne&quot;,&quot;given&quot;:&quot;Brett A&quot;,&quot;non-dropping-particle&quot;:&quot;&quot;,&quot;parse-names&quot;:false,&quot;suffix&quot;:&quot;&quot;},{&quot;dropping-particle&quot;:&quot;&quot;,&quot;family&quot;:&quot;Mitchell&quot;,&quot;given&quot;:&quot;Charles E&quot;,&quot;non-dropping-particle&quot;:&quot;&quot;,&quot;parse-names&quot;:false,&quot;suffix&quot;:&quot;&quot;},{&quot;dropping-particle&quot;:&quot;&quot;,&quot;family&quot;:&quot;Moore&quot;,&quot;given&quot;:&quot;Joslin L&quot;,&quot;non-dropping-particle&quot;:&quot;&quot;,&quot;parse-names&quot;:false,&quot;suffix&quot;:&quot;&quot;},{&quot;dropping-particle&quot;:&quot;&quot;,&quot;family&quot;:&quot;Morgan&quot;,&quot;given&quot;:&quot;John W&quot;,&quot;non-dropping-particle&quot;:&quot;&quot;,&quot;parse-names&quot;:false,&quot;suffix&quot;:&quot;&quot;},{&quot;dropping-particle&quot;:&quot;&quot;,&quot;family&quot;:&quot;Risch&quot;,&quot;given&quot;:&quot;Anita C&quot;,&quot;non-dropping-particle&quot;:&quot;&quot;,&quot;parse-names&quot;:false,&quot;suffix&quot;:&quot;&quot;},{&quot;dropping-particle&quot;:&quot;&quot;,&quot;family&quot;:&quot;Schütz&quot;,&quot;given&quot;:&quot;Martin&quot;,&quot;non-dropping-particle&quot;:&quot;&quot;,&quot;parse-names&quot;:false,&quot;suffix&quot;:&quot;&quot;},{&quot;dropping-particle&quot;:&quot;&quot;,&quot;family&quot;:&quot;Stevens&quot;,&quot;given&quot;:&quot;Carly J&quot;,&quot;non-dropping-particle&quot;:&quot;&quot;,&quot;parse-names&quot;:false,&quot;suffix&quot;:&quot;&quot;},{&quot;dropping-particle&quot;:&quot;&quot;,&quot;family&quot;:&quot;Wedin&quot;,&quot;given&quot;:&quot;David A&quot;,&quot;non-dropping-particle&quot;:&quot;&quot;,&quot;parse-names&quot;:false,&quot;suffix&quot;:&quot;&quot;},{&quot;dropping-particle&quot;:&quot;&quot;,&quot;family&quot;:&quot;Yang&quot;,&quot;given&quot;:&quot;Louie H&quot;,&quot;non-dropping-particle&quot;:&quot;&quot;,&quot;parse-names&quot;:false,&quot;suffix&quot;:&quot;&quot;}],&quot;container-title&quot;:&quot;Nature Plants&quot;,&quot;id&quot;:&quot;1b948814-5a44-3916-9e4b-c5df4be63139&quot;,&quot;issue&quot;:&quot;7&quot;,&quot;issued&quot;:{&quot;date-parts&quot;:[[&quot;2015&quot;,&quot;7&quot;,&quot;6&quot;]]},&quot;page&quot;:&quot;15080&quot;,&quot;title&quot;:&quot;Grassland productivity limited by multiple nutrients&quot;,&quot;type&quot;:&quot;article-journal&quot;,&quot;volume&quot;:&quot;1&quot;,&quot;container-title-short&quot;:&quot;Nat Plants&quot;},&quot;uris&quot;:[&quot;http://www.mendeley.com/documents/?uuid=a62c0db7-4b0d-43d0-870c-34311e8a7ebe&quot;],&quot;isTemporary&quot;:false,&quot;legacyDesktopId&quot;:&quot;a62c0db7-4b0d-43d0-870c-34311e8a7ebe&quot;},{&quot;id&quot;:&quot;ba476d29-c5e5-31c2-99d9-3b6f3e080aea&quot;,&quot;itemData&quot;:{&quot;DOI&quot;:&quot;10.1007/BF00002772&quot;,&quot;ISSN&quot;:&quot;01682563&quot;,&quot;abstract&quot;:&quot;The widespread occurrence of nitrogen limitation to net primary production in terrestrial and marine ecosystems is something of a puzzle; it would seem that nitrogen fixers should have a substantial competitive advantage wherever nitrogen is limiting, and that their activity in turn should reverse limitation. Nevertheless, there is substantial evidence that nitrogen limits net primary production much of the time in most terrestrial biomes and many marine ecosystems. We examine both how the biogeochemistry of the nitrogen cycle could cause limitation to develop, and how nitrogen limitation could persist as a consequence of processes that prevent or reduce nitrogen fixation. Biogeochemical mechansism that favor nitrogen limitation include: the substantial mobility of nitrogen across ecosystem boundaries, which favors nitogen limitation in the \&quot;source\&quot; ecosystem - especially where denitrification is important in sediments and soils, or in terrestrial ecosystems where fire is frequent; differences in the biochemistry of nitrogen as opposed to phosphorus (with detrital N mostly carbon-bonded and detrital P mostly ester-bonded), which favor the development of nitrogen limitation where decomposition is slow, and allow the development of a positive feedback from nitrogen limitation to producers, to reduced decomposition of their detritus, and on to reduced nitrogen availability; and other more specialized, but perhaps no less important, processes. A number of mechanisms could keep nitrogen fixation from reversing nitrogen limitation. These include: energetic constraints on the colonization or activity of nitrogen fixers; limitation of nitrogen fixers or fixation by another nutrient (phosphorus, molybdenum, or iron) - which would then represent the ultimate factor limiting net primary production; other physical and ecological mechanisms. The possible importance of these and other processes is discussed for a wide range of terrestrial, freshwater, and marine ecosystems. © 1991 Kluwer Academic Publishers.&quot;,&quot;author&quot;:[{&quot;dropping-particle&quot;:&quot;&quot;,&quot;family&quot;:&quot;Vitousek&quot;,&quot;given&quot;:&quot;Peter M.&quot;,&quot;non-dropping-particle&quot;:&quot;&quot;,&quot;parse-names&quot;:false,&quot;suffix&quot;:&quot;&quot;},{&quot;dropping-particle&quot;:&quot;&quot;,&quot;family&quot;:&quot;Howarth&quot;,&quot;given&quot;:&quot;Robert W.&quot;,&quot;non-dropping-particle&quot;:&quot;&quot;,&quot;parse-names&quot;:false,&quot;suffix&quot;:&quot;&quot;}],&quot;container-title&quot;:&quot;Biogeochemistry&quot;,&quot;id&quot;:&quot;ba476d29-c5e5-31c2-99d9-3b6f3e080aea&quot;,&quot;issue&quot;:&quot;2&quot;,&quot;issued&quot;:{&quot;date-parts&quot;:[[&quot;1991&quot;]]},&quot;page&quot;:&quot;87-115&quot;,&quot;title&quot;:&quot;Nitrogen limitation on land and in the sea: How can it occur?&quot;,&quot;type&quot;:&quot;article-journal&quot;,&quot;volume&quot;:&quot;13&quot;,&quot;container-title-short&quot;:&quot;Biogeochemistry&quot;},&quot;uris&quot;:[&quot;http://www.mendeley.com/documents/?uuid=debbac24-92fe-4ea8-9712-e6d5e8f0cb8a&quot;],&quot;isTemporary&quot;:false,&quot;legacyDesktopId&quot;:&quot;debbac24-92fe-4ea8-9712-e6d5e8f0cb8a&quot;}]},{&quot;citationID&quot;:&quot;MENDELEY_CITATION_e09d87df-f899-476d-8ffc-849243a39092&quot;,&quot;properties&quot;:{&quot;noteIndex&quot;:0},&quot;isEdited&quot;:false,&quot;manualOverride&quot;:{&quot;citeprocText&quot;:&quot;(Evans, 1989; Evans &amp;#38; Seemann, 1989; Field &amp;#38; Mooney, 1986; Firn et al., 2019; X. Liang et al., 2020; Walker et al., 2014)&quot;,&quot;isManuallyOverridden&quot;:false,&quot;manualOverrideText&quot;:&quot;&quot;},&quot;citationTag&quot;:&quot;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&quot;,&quot;citationItems&quot;:[{&quot;id&quot;:&quot;c6eb0ed5-0ab0-38a6-8800-c6d2b49098b0&quot;,&quot;itemData&quot;:{&quot;DOI&quot;:&quot;10.1038/s41559-018-0790-1&quot;,&quot;ISSN&quot;:&quot;2397-334X&quot;,&quot;author&quot;:[{&quot;dropping-particle&quot;:&quot;&quot;,&quot;family&quot;:&quot;Firn&quot;,&quot;given&quot;:&quot;Jennifer&quot;,&quot;non-dropping-particle&quot;:&quot;&quot;,&quot;parse-names&quot;:false,&quot;suffix&quot;:&quot;&quot;},{&quot;dropping-particle&quot;:&quot;&quot;,&quot;family&quot;:&quot;McGree&quot;,&quot;given&quot;:&quot;James M&quot;,&quot;non-dropping-particle&quot;:&quot;&quot;,&quot;parse-names&quot;:false,&quot;suffix&quot;:&quot;&quot;},{&quot;dropping-particle&quot;:&quot;&quot;,&quot;family&quot;:&quot;Harvey&quot;,&quot;given&quot;:&quot;Eric&quot;,&quot;non-dropping-particle&quot;:&quot;&quot;,&quot;parse-names&quot;:false,&quot;suffix&quot;:&quot;&quot;},{&quot;dropping-particle&quot;:&quot;&quot;,&quot;family&quot;:&quot;Flores-Moreno&quot;,&quot;given&quot;:&quot;Habacuc&quot;,&quot;non-dropping-particle&quot;:&quot;&quot;,&quot;parse-names&quot;:false,&quot;suffix&quot;:&quot;&quot;},{&quot;dropping-particle&quot;:&quot;&quot;,&quot;family&quot;:&quot;Schütz&quot;,&quot;given&quot;:&quot;Martin&quot;,&quot;non-dropping-particle&quot;:&quot;&quot;,&quot;parse-names&quot;:false,&quot;suffix&quot;:&quot;&quot;},{&quot;dropping-particle&quot;:&quot;&quot;,&quot;family&quot;:&quot;Buckley&quot;,&quot;given&quot;:&quot;Yvonne M&quot;,&quot;non-dropping-particle&quot;:&quot;&quot;,&quot;parse-names&quot;:false,&quot;suffix&quot;:&quot;&quot;},{&quot;dropping-particle&quot;:&quot;&quot;,&quot;family&quot;:&quot;Borer&quot;,&quot;given&quot;:&quot;Elizabeth T&quot;,&quot;non-dropping-particle&quot;:&quot;&quot;,&quot;parse-names&quot;:false,&quot;suffix&quot;:&quot;&quot;},{&quot;dropping-particle&quot;:&quot;&quot;,&quot;family&quot;:&quot;Seabloom&quot;,&quot;given&quot;:&quot;Eric W&quot;,&quot;non-dropping-particle&quot;:&quot;&quot;,&quot;parse-names&quot;:false,&quot;suffix&quot;:&quot;&quot;},{&quot;dropping-particle&quot;:&quot;&quot;,&quot;family&quot;:&quot;Pierre&quot;,&quot;given&quot;:&quot;Kimberly J.&quot;,&quot;non-dropping-particle&quot;:&quot;La&quot;,&quot;parse-names&quot;:false,&quot;suffix&quot;:&quot;&quot;},{&quot;dropping-particle&quot;:&quot;&quot;,&quot;family&quot;:&quot;MacDougall&quot;,&quot;given&quot;:&quot;Andrew M.&quot;,&quot;non-dropping-particle&quot;:&quot;&quot;,&quot;parse-names&quot;:false,&quot;suffix&quot;:&quot;&quot;},{&quot;dropping-particle&quot;:&quot;&quot;,&quot;family&quot;:&quot;Prober&quot;,&quot;given&quot;:&quot;Suzanne M&quot;,&quot;non-dropping-particle&quot;:&quot;&quot;,&quot;parse-names&quot;:false,&quot;suffix&quot;:&quot;&quot;},{&quot;dropping-particle&quot;:&quot;&quot;,&quot;family&quot;:&quot;Stevens&quot;,&quot;given&quot;:&quot;Carly J&quot;,&quot;non-dropping-particle&quot;:&quot;&quot;,&quot;parse-names&quot;:false,&quot;suffix&quot;:&quot;&quot;},{&quot;dropping-particle&quot;:&quot;&quot;,&quot;family&quot;:&quot;Sullivan&quot;,&quot;given&quot;:&quot;Lauren L&quot;,&quot;non-dropping-particle&quot;:&quot;&quot;,&quot;parse-names&quot;:false,&quot;suffix&quot;:&quot;&quot;},{&quot;dropping-particle&quot;:&quot;&quot;,&quot;family&quot;:&quot;Porter&quot;,&quot;given&quot;:&quot;Erica&quot;,&quot;non-dropping-particle&quot;:&quot;&quot;,&quot;parse-names&quot;:false,&quot;suffix&quot;:&quot;&quot;},{&quot;dropping-particle&quot;:&quot;&quot;,&quot;family&quot;:&quot;Ladouceur&quot;,&quot;given&quot;:&quot;Emma&quot;,&quot;non-dropping-particle&quot;:&quot;&quot;,&quot;parse-names&quot;:false,&quot;suffix&quot;:&quot;&quot;},{&quot;dropping-particle&quot;:&quot;&quot;,&quot;family&quot;:&quot;Allen&quot;,&quot;given&quot;:&quot;Charlotte&quot;,&quot;non-dropping-particle&quot;:&quot;&quot;,&quot;parse-names&quot;:false,&quot;suffix&quot;:&quot;&quot;},{&quot;dropping-particle&quot;:&quot;&quot;,&quot;family&quot;:&quot;Moromizato&quot;,&quot;given&quot;:&quot;Karine H&quot;,&quot;non-dropping-particle&quot;:&quot;&quot;,&quot;parse-names&quot;:false,&quot;suffix&quot;:&quot;&quot;},{&quot;dropping-particle&quot;:&quot;&quot;,&quot;family&quot;:&quot;Morgan&quot;,&quot;given&quot;:&quot;John W&quot;,&quot;non-dropping-particle&quot;:&quot;&quot;,&quot;parse-names&quot;:false,&quot;suffix&quot;:&quot;&quot;},{&quot;dropping-particle&quot;:&quot;&quot;,&quot;family&quot;:&quot;Harpole&quot;,&quot;given&quot;:&quot;W Stanley&quot;,&quot;non-dropping-particle&quot;:&quot;&quot;,&quot;parse-names&quot;:false,&quot;suffix&quot;:&quot;&quot;},{&quot;dropping-particle&quot;:&quot;&quot;,&quot;family&quot;:&quot;Hautier&quot;,&quot;given&quot;:&quot;Yann&quot;,&quot;non-dropping-particle&quot;:&quot;&quot;,&quot;parse-names&quot;:false,&quot;suffix&quot;:&quot;&quot;},{&quot;dropping-particle&quot;:&quot;&quot;,&quot;family&quot;:&quot;Eisenhauer&quot;,&quot;given&quot;:&quot;Nico&quot;,&quot;non-dropping-particle&quot;:&quot;&quot;,&quot;parse-names&quot;:false,&quot;suffix&quot;:&quot;&quot;},{&quot;dropping-particle&quot;:&quot;&quot;,&quot;family&quot;:&quot;Wright&quot;,&quot;given&quot;:&quot;Justin P&quot;,&quot;non-dropping-particle&quot;:&quot;&quot;,&quot;parse-names&quot;:false,&quot;suffix&quot;:&quot;&quot;},{&quot;dropping-particle&quot;:&quot;&quot;,&quot;family&quot;:&quot;Adler&quot;,&quot;given&quot;:&quot;Peter B&quot;,&quot;non-dropping-particle&quot;:&quot;&quot;,&quot;parse-names&quot;:false,&quot;suffix&quot;:&quot;&quot;},{&quot;dropping-particle&quot;:&quot;&quot;,&quot;family&quot;:&quot;Arnillas&quot;,&quot;given&quot;:&quot;Carlos Alberto&quot;,&quot;non-dropping-particle&quot;:&quot;&quot;,&quot;parse-names&quot;:false,&quot;suffix&quot;:&quot;&quot;},{&quot;dropping-particle&quot;:&quot;&quot;,&quot;family&quot;:&quot;Bakker&quot;,&quot;given&quot;:&quot;Jonathan D.&quot;,&quot;non-dropping-particle&quot;:&quot;&quot;,&quot;parse-names&quot;:false,&quot;suffix&quot;:&quot;&quot;},{&quot;dropping-particle&quot;:&quot;&quot;,&quot;family&quot;:&quot;Biederman&quot;,&quot;given&quot;:&quot;Lori&quot;,&quot;non-dropping-particle&quot;:&quot;&quot;,&quot;parse-names&quot;:false,&quot;suffix&quot;:&quot;&quot;},{&quot;dropping-particle&quot;:&quot;&quot;,&quot;family&quot;:&quot;Broadbent&quot;,&quot;given&quot;:&quot;Arthur A. D.&quot;,&quot;non-dropping-particle&quot;:&quot;&quot;,&quot;parse-names&quot;:false,&quot;suffix&quot;:&quot;&quot;},{&quot;dropping-particle&quot;:&quot;&quot;,&quot;family&quot;:&quot;Brown&quot;,&quot;given&quot;:&quot;Cynthia S&quot;,&quot;non-dropping-particle&quot;:&quot;&quot;,&quot;parse-names&quot;:false,&quot;suffix&quot;:&quot;&quot;},{&quot;dropping-particle&quot;:&quot;&quot;,&quot;family&quot;:&quot;Bugalho&quot;,&quot;given&quot;:&quot;Miguel N&quot;,&quot;non-dropping-particle&quot;:&quot;&quot;,&quot;parse-names&quot;:false,&quot;suffix&quot;:&quot;&quot;},{&quot;dropping-particle&quot;:&quot;&quot;,&quot;family&quot;:&quot;Caldeira&quot;,&quot;given&quot;:&quot;Maria C&quot;,&quot;non-dropping-particle&quot;:&quot;&quot;,&quot;parse-names&quot;:false,&quot;suffix&quot;:&quot;&quot;},{&quot;dropping-particle&quot;:&quot;&quot;,&quot;family&quot;:&quot;Cleland&quot;,&quot;given&quot;:&quot;Elsa E&quot;,&quot;non-dropping-particle&quot;:&quot;&quot;,&quot;parse-names&quot;:false,&quot;suffix&quot;:&quot;&quot;},{&quot;dropping-particle&quot;:&quot;&quot;,&quot;family&quot;:&quot;Ebeling&quot;,&quot;given&quot;:&quot;Anne&quot;,&quot;non-dropping-particle&quot;:&quot;&quot;,&quot;parse-names&quot;:false,&quot;suffix&quot;:&quot;&quot;},{&quot;dropping-particle&quot;:&quot;&quot;,&quot;family&quot;:&quot;Fay&quot;,&quot;given&quot;:&quot;Philip A&quot;,&quot;non-dropping-particle&quot;:&quot;&quot;,&quot;parse-names&quot;:false,&quot;suffix&quot;:&quot;&quot;},{&quot;dropping-particle&quot;:&quot;&quot;,&quot;family&quot;:&quot;Hagenah&quot;,&quot;given&quot;:&quot;Nicole&quot;,&quot;non-dropping-particle&quot;:&quot;&quot;,&quot;parse-names&quot;:false,&quot;suffix&quot;:&quot;&quot;},{&quot;dropping-particle&quot;:&quot;&quot;,&quot;family&quot;:&quot;Kleinhesselink&quot;,&quot;given&quot;:&quot;Andrew R&quot;,&quot;non-dropping-particle&quot;:&quot;&quot;,&quot;parse-names&quot;:false,&quot;suffix&quot;:&quot;&quot;},{&quot;dropping-particle&quot;:&quot;&quot;,&quot;family&quot;:&quot;Mitchell&quot;,&quot;given&quot;:&quot;Rachel&quot;,&quot;non-dropping-particle&quot;:&quot;&quot;,&quot;parse-names&quot;:false,&quot;suffix&quot;:&quot;&quot;},{&quot;dropping-particle&quot;:&quot;&quot;,&quot;family&quot;:&quot;Moore&quot;,&quot;given&quot;:&quot;Joslin L&quot;,&quot;non-dropping-particle&quot;:&quot;&quot;,&quot;parse-names&quot;:false,&quot;suffix&quot;:&quot;&quot;},{&quot;dropping-particle&quot;:&quot;&quot;,&quot;family&quot;:&quot;Nogueira&quot;,&quot;given&quot;:&quot;Carla&quot;,&quot;non-dropping-particle&quot;:&quot;&quot;,&quot;parse-names&quot;:false,&quot;suffix&quot;:&quot;&quot;},{&quot;dropping-particle&quot;:&quot;&quot;,&quot;family&quot;:&quot;Peri&quot;,&quot;given&quot;:&quot;Pablo Luis&quot;,&quot;non-dropping-particle&quot;:&quot;&quot;,&quot;parse-names&quot;:false,&quot;suffix&quot;:&quot;&quot;},{&quot;dropping-particle&quot;:&quot;&quot;,&quot;family&quot;:&quot;Roscher&quot;,&quot;given&quot;:&quot;Christiane&quot;,&quot;non-dropping-particle&quot;:&quot;&quot;,&quot;parse-names&quot;:false,&quot;suffix&quot;:&quot;&quot;},{&quot;dropping-particle&quot;:&quot;&quot;,&quot;family&quot;:&quot;Smith&quot;,&quot;given&quot;:&quot;Melinda D&quot;,&quot;non-dropping-particle&quot;:&quot;&quot;,&quot;parse-names&quot;:false,&quot;suffix&quot;:&quot;&quot;},{&quot;dropping-particle&quot;:&quot;&quot;,&quot;family&quot;:&quot;Wragg&quot;,&quot;given&quot;:&quot;Peter D&quot;,&quot;non-dropping-particle&quot;:&quot;&quot;,&quot;parse-names&quot;:false,&quot;suffix&quot;:&quot;&quot;},{&quot;dropping-particle&quot;:&quot;&quot;,&quot;family&quot;:&quot;Risch&quot;,&quot;given&quot;:&quot;Anita C&quot;,&quot;non-dropping-particle&quot;:&quot;&quot;,&quot;parse-names&quot;:false,&quot;suffix&quot;:&quot;&quot;}],&quot;container-title&quot;:&quot;Nature Ecology &amp; Evolution&quot;,&quot;id&quot;:&quot;c6eb0ed5-0ab0-38a6-8800-c6d2b49098b0&quot;,&quot;issue&quot;:&quot;3&quot;,&quot;issued&quot;:{&quot;date-parts&quot;:[[&quot;2019&quot;,&quot;2&quot;,&quot;4&quot;]]},&quot;page&quot;:&quot;400-406&quot;,&quot;title&quot;:&quot;Leaf nutrients, not specific leaf area, are consistent indicators of elevated nutrient inputs&quot;,&quot;type&quot;:&quot;article-journal&quot;,&quot;volume&quot;:&quot;3&quot;,&quot;container-title-short&quot;:&quot;Nat Ecol Evol&quot;},&quot;uris&quot;:[&quot;http://www.mendeley.com/documents/?uuid=29e0b7b4-20c1-463b-af0e-323fc7be437b&quot;],&quot;isTemporary&quot;:false,&quot;legacyDesktopId&quot;:&quot;29e0b7b4-20c1-463b-af0e-323fc7be437b&quot;},{&quot;id&quot;:&quot;c3e0823d-e853-3f32-8ea9-ca1f30e2286a&quot;,&quot;itemData&quot;:{&quot;DOI&quot;:&quot;10.1111/gcb.15071&quot;,&quot;ISSN&quot;:&quot;1354-1013&quot;,&quot;abstract&quot;:&quot;A mechanistic understanding of plant photosynthetic response is needed to reliably predict changes in terrestrial carbon (C) gain under conditions of chronically elevated atmospheric nitrogen (N) deposition. Here, using 2,683 observations from 240 jour- 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quot;,&quot;author&quot;:[{&quot;dropping-particle&quot;:&quot;&quot;,&quot;family&quot;:&quot;Liang&quot;,&quot;given&quot;:&quot;Xingyun&quot;,&quot;non-dropping-particle&quot;:&quot;&quot;,&quot;parse-names&quot;:false,&quot;suffix&quot;:&quot;&quot;},{&quot;dropping-particle&quot;:&quot;&quot;,&quot;family&quot;:&quot;Zhang&quot;,&quot;given&quot;:&quot;Tong&quot;,&quot;non-dropping-particle&quot;:&quot;&quot;,&quot;parse-names&quot;:false,&quot;suffix&quot;:&quot;&quot;},{&quot;dropping-particle&quot;:&quot;&quot;,&quot;family&quot;:&quot;Lu&quot;,&quot;given&quot;:&quot;Xiankai&quot;,&quot;non-dropping-particle&quot;:&quot;&quot;,&quot;parse-names&quot;:false,&quot;suffix&quot;:&quot;&quot;},{&quot;dropping-particle&quot;:&quot;&quot;,&quot;family&quot;:&quot;Ellsworth&quot;,&quot;given&quot;:&quot;David S&quot;,&quot;non-dropping-particle&quot;:&quot;&quot;,&quot;parse-names&quot;:false,&quot;suffix&quot;:&quot;&quot;},{&quot;dropping-particle&quot;:&quot;&quot;,&quot;family&quot;:&quot;BassiriRad&quot;,&quot;given&quot;:&quot;Hormoz&quot;,&quot;non-dropping-particle&quot;:&quot;&quot;,&quot;parse-names&quot;:false,&quot;suffix&quot;:&quot;&quot;},{&quot;dropping-particle&quot;:&quot;&quot;,&quot;family&quot;:&quot;You&quot;,&quot;given&quot;:&quot;Chengming&quot;,&quot;non-dropping-particle&quot;:&quot;&quot;,&quot;parse-names&quot;:false,&quot;suffix&quot;:&quot;&quot;},{&quot;dropping-particle&quot;:&quot;&quot;,&quot;family&quot;:&quot;Wang&quot;,&quot;given&quot;:&quot;Dong&quot;,&quot;non-dropping-particle&quot;:&quot;&quot;,&quot;parse-names&quot;:false,&quot;suffix&quot;:&quot;&quot;},{&quot;dropping-particle&quot;:&quot;&quot;,&quot;family&quot;:&quot;He&quot;,&quot;given&quot;:&quot;Pengcheng&quot;,&quot;non-dropping-particle&quot;:&quot;&quot;,&quot;parse-names&quot;:false,&quot;suffix&quot;:&quot;&quot;},{&quot;dropping-particle&quot;:&quot;&quot;,&quot;family&quot;:&quot;Deng&quot;,&quot;given&quot;:&quot;Qi&quot;,&quot;non-dropping-particle&quot;:&quot;&quot;,&quot;parse-names&quot;:false,&quot;suffix&quot;:&quot;&quot;},{&quot;dropping-particle&quot;:&quot;&quot;,&quot;family&quot;:&quot;Liu&quot;,&quot;given&quot;:&quot;Hui&quot;,&quot;non-dropping-particle&quot;:&quot;&quot;,&quot;parse-names&quot;:false,&quot;suffix&quot;:&quot;&quot;},{&quot;dropping-particle&quot;:&quot;&quot;,&quot;family&quot;:&quot;Mo&quot;,&quot;given&quot;:&quot;Jiangming&quot;,&quot;non-dropping-particle&quot;:&quot;&quot;,&quot;parse-names&quot;:false,&quot;suffix&quot;:&quot;&quot;},{&quot;dropping-particle&quot;:&quot;&quot;,&quot;family&quot;:&quot;Ye&quot;,&quot;given&quot;:&quot;Qing&quot;,&quot;non-dropping-particle&quot;:&quot;&quot;,&quot;parse-names&quot;:false,&quot;suffix&quot;:&quot;&quot;}],&quot;container-title&quot;:&quot;Global Change Biology&quot;,&quot;id&quot;:&quot;c3e0823d-e853-3f32-8ea9-ca1f30e2286a&quot;,&quot;issue&quot;:&quot;6&quot;,&quot;issued&quot;:{&quot;date-parts&quot;:[[&quot;2020&quot;,&quot;6&quot;,&quot;8&quot;]]},&quot;page&quot;:&quot;3585-3600&quot;,&quot;title&quot;:&quot;Global response patterns of plant photosynthesis to nitrogen addition: A meta‐analysis&quot;,&quot;type&quot;:&quot;article-journal&quot;,&quot;volume&quot;:&quot;26&quot;,&quot;container-title-short&quot;:&quot;Glob Chang Biol&quot;},&quot;uris&quot;:[&quot;http://www.mendeley.com/documents/?uuid=c936a49f-196c-406d-ac18-be1d835be620&quot;],&quot;isTemporary&quot;:false,&quot;legacyDesktopId&quot;:&quot;c936a49f-196c-406d-ac18-be1d835be620&quot;},{&quot;id&quot;:&quot;a86647d7-0892-3f58-808e-6d34c5db65a2&quot;,&quot;itemData&quot;:{&quot;DOI&quot;:&quot;10.1002/ece3.1173&quot;,&quot;ISSN&quot;:&quot;20457758&quot;,&quot;author&quot;:[{&quot;dropping-particle&quot;:&quot;&quot;,&quot;family&quot;:&quot;Walker&quot;,&quot;given&quot;:&quot;Anthony P&quot;,&quot;non-dropping-particle&quot;:&quot;&quot;,&quot;parse-names&quot;:false,&quot;suffix&quot;:&quot;&quot;},{&quot;dropping-particle&quot;:&quot;&quot;,&quot;family&quot;:&quot;Beckerman&quot;,&quot;given&quot;:&quot;Andrew P&quot;,&quot;non-dropping-particle&quot;:&quot;&quot;,&quot;parse-names&quot;:false,&quot;suffix&quot;:&quot;&quot;},{&quot;dropping-particle&quot;:&quot;&quot;,&quot;family&quot;:&quot;Gu&quot;,&quot;given&quot;:&quot;Lianhong&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Cernusak&quot;,&quot;given&quot;:&quot;Lucas A&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Scales&quot;,&quot;given&quot;:&quot;Joanna C&quot;,&quot;non-dropping-particle&quot;:&quot;&quot;,&quot;parse-names&quot;:false,&quot;suffix&quot;:&quot;&quot;},{&quot;dropping-particle&quot;:&quot;&quot;,&quot;family&quot;:&quot;Wohlfahrt&quot;,&quot;given&quot;:&quot;Georg&quot;,&quot;non-dropping-particle&quot;:&quot;&quot;,&quot;parse-names&quot;:false,&quot;suffix&quot;:&quot;&quot;},{&quot;dropping-particle&quot;:&quot;&quot;,&quot;family&quot;:&quot;Wullschleger&quot;,&quot;given&quot;:&quot;Stan D&quot;,&quot;non-dropping-particle&quot;:&quot;&quot;,&quot;parse-names&quot;:false,&quot;suffix&quot;:&quot;&quot;},{&quot;dropping-particle&quot;:&quot;&quot;,&quot;family&quot;:&quot;Woodward&quot;,&quot;given&quot;:&quot;F. Ian&quot;,&quot;non-dropping-particle&quot;:&quot;&quot;,&quot;parse-names&quot;:false,&quot;suffix&quot;:&quot;&quot;}],&quot;container-title&quot;:&quot;Ecology and Evolution&quot;,&quot;id&quot;:&quot;a86647d7-0892-3f58-808e-6d34c5db65a2&quot;,&quot;issue&quot;:&quot;16&quot;,&quot;issued&quot;:{&quot;date-parts&quot;:[[&quot;2014&quot;,&quot;8&quot;]]},&quot;page&quot;:&quot;3218-3235&quot;,&quot;title&quot;:&quot;The relationship of leaf photosynthetic traits - Vcmax and Jmax - to leaf nitrogen, leaf phosphorus, and specific leaf area: a meta-analysis and modeling study&quot;,&quot;type&quot;:&quot;article-journal&quot;,&quot;volume&quot;:&quot;4&quot;,&quot;container-title-short&quot;:&quot;Ecol Evol&quot;},&quot;uris&quot;:[&quot;http://www.mendeley.com/documents/?uuid=f2d11739-e7fe-4603-a9bb-fc59ddb6a65c&quot;],&quot;isTemporary&quot;:false,&quot;legacyDesktopId&quot;:&quot;f2d11739-e7fe-4603-a9bb-fc59ddb6a65c&quot;},{&quot;id&quot;:&quot;f5f31922-7892-398f-b841-e746b41bed4b&quot;,&quot;itemData&quot;:{&quot;DOI&quot;:&quot;10.1007/BF00377192&quot;,&quot;ISSN&quot;:&quot;0029-8549&quot;,&quot;author&quot;:[{&quot;dropping-particle&quot;:&quot;&quot;,&quot;family&quot;:&quot;Evans&quot;,&quot;given&quot;:&quot;John R&quot;,&quot;non-dropping-particle&quot;:&quot;&quot;,&quot;parse-names&quot;:false,&quot;suffix&quot;:&quot;&quot;}],&quot;container-title&quot;:&quot;Oecologia&quot;,&quot;id&quot;:&quot;f5f31922-7892-398f-b841-e746b41bed4b&quot;,&quot;issue&quot;:&quot;1&quot;,&quot;issued&quot;:{&quot;date-parts&quot;:[[&quot;1989&quot;,&quot;1&quot;]]},&quot;page&quot;:&quot;9-19&quot;,&quot;title&quot;:&quot;Photosynthesis and nitrogen relationships in leaves of C3 plants&quot;,&quot;type&quot;:&quot;article-journal&quot;,&quot;volume&quot;:&quot;78&quot;,&quot;container-title-short&quot;:&quot;Oecologia&quot;},&quot;uris&quot;:[&quot;http://www.mendeley.com/documents/?uuid=20ca2eec-0707-46d9-b95a-10c6371d8aab&quot;],&quot;isTemporary&quot;:false,&quot;legacyDesktopId&quot;:&quot;20ca2eec-0707-46d9-b95a-10c6371d8aab&quot;},{&quot;id&quot;:&quot;1604c459-613c-3f19-8b36-f91ac6a34e16&quot;,&quot;itemData&quot;:{&quot;author&quot;:[{&quot;dropping-particle&quot;:&quot;&quot;,&quot;family&quot;:&quot;Evans&quot;,&quot;given&quot;:&quot;John R&quot;,&quot;non-dropping-particle&quot;:&quot;&quot;,&quot;parse-names&quot;:false,&quot;suffix&quot;:&quot;&quot;},{&quot;dropping-particle&quot;:&quot;&quot;,&quot;family&quot;:&quot;Seemann&quot;,&quot;given&quot;:&quot;Jeffrey R&quot;,&quot;non-dropping-particle&quot;:&quot;&quot;,&quot;parse-names&quot;:false,&quot;suffix&quot;:&quot;&quot;}],&quot;container-title&quot;:&quot;Photosynthesis&quot;,&quot;id&quot;:&quot;1604c459-613c-3f19-8b36-f91ac6a34e16&quot;,&quot;issued&quot;:{&quot;date-parts&quot;:[[&quot;1989&quot;]]},&quot;page&quot;:&quot;183-205&quot;,&quot;title&quot;:&quot;The allocation of protein nitrogen in the photosynthetic apparatus: costs, consequences, and control&quot;,&quot;type&quot;:&quot;article-journal&quot;,&quot;volume&quot;:&quot;8&quot;,&quot;container-title-short&quot;:&quot;&quot;},&quot;uris&quot;:[&quot;http://www.mendeley.com/documents/?uuid=b85d6cb6-b3cb-471b-9b1b-d018e804566a&quot;],&quot;isTemporary&quot;:false,&quot;legacyDesktopId&quot;:&quot;b85d6cb6-b3cb-471b-9b1b-d018e804566a&quot;},{&quot;id&quot;:&quot;2d9ac86a-6e45-3859-92c1-3df447465794&quot;,&quot;itemData&quot;:{&quot;author&quot;:[{&quot;dropping-particle&quot;:&quot;&quot;,&quot;family&quot;:&quot;Field&quot;,&quot;given&quot;:&quot;Christopher B&quot;,&quot;non-dropping-particle&quot;:&quot;&quot;,&quot;parse-names&quot;:false,&quot;suffix&quot;:&quot;&quot;},{&quot;dropping-particle&quot;:&quot;&quot;,&quot;family&quot;:&quot;Mooney&quot;,&quot;given&quot;:&quot;Harold A&quot;,&quot;non-dropping-particle&quot;:&quot;&quot;,&quot;parse-names&quot;:false,&quot;suffix&quot;:&quot;&quot;}],&quot;container-title&quot;:&quot;On the Economy of Plant Form and Function&quot;,&quot;editor&quot;:[{&quot;dropping-particle&quot;:&quot;&quot;,&quot;family&quot;:&quot;Givnish&quot;,&quot;given&quot;:&quot;Thomas J&quot;,&quot;non-dropping-particle&quot;:&quot;&quot;,&quot;parse-names&quot;:false,&quot;suffix&quot;:&quot;&quot;}],&quot;id&quot;:&quot;2d9ac86a-6e45-3859-92c1-3df447465794&quot;,&quot;issued&quot;:{&quot;date-parts&quot;:[[&quot;1986&quot;]]},&quot;page&quot;:&quot;25-55&quot;,&quot;publisher&quot;:&quot;Cambridge University Press&quot;,&quot;publisher-place&quot;:&quot;Cambridge&quot;,&quot;title&quot;:&quot;The photosynthesis-nitrogen relationship in wild plants&quot;,&quot;type&quot;:&quot;chapter&quot;,&quot;container-title-short&quot;:&quot;&quot;},&quot;uris&quot;:[&quot;http://www.mendeley.com/documents/?uuid=2875bd6d-174c-40cd-9bcf-a7be722bf21a&quot;],&quot;isTemporary&quot;:false,&quot;legacyDesktopId&quot;:&quot;2875bd6d-174c-40cd-9bcf-a7be722bf21a&quot;}]},{&quot;citationID&quot;:&quot;MENDELEY_CITATION_4f683e57-97f0-4edc-8e24-592e4d1770a6&quot;,&quot;properties&quot;:{&quot;noteIndex&quot;:0},&quot;isEdited&quot;:false,&quot;manualOverride&quot;:{&quot;citeprocText&quot;:&quot;(Y. Luo et al., 2004)&quot;,&quot;isManuallyOverridden&quot;:false,&quot;manualOverrideText&quot;:&quot;&quot;},&quot;citationTag&quot;:&quot;MENDELEY_CITATION_v3_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&quot;,&quot;citationItems&quot;:[{&quot;id&quot;:&quot;874e4f8a-0d1f-3d3a-b037-061376e10c18&quot;,&quot;itemData&quot;:{&quot;DOI&quot;:&quot;10.1641/0006-3568(2004)054[0731:PNLOER]2.0.CO;2&quot;,&quot;author&quot;:[{&quot;dropping-particle&quot;:&quot;&quot;,&quot;family&quot;:&quot;Luo&quot;,&quot;given&quot;:&quot;Yiqi&quot;,&quot;non-dropping-particle&quot;:&quot;&quot;,&quot;parse-names&quot;:false,&quot;suffix&quot;:&quot;&quot;},{&quot;dropping-particle&quot;:&quot;&quot;,&quot;family&quot;:&quot;Currie&quot;,&quot;given&quot;:&quot;William S&quot;,&quot;non-dropping-particle&quot;:&quot;&quot;,&quot;parse-names&quot;:false,&quot;suffix&quot;:&quot;&quot;},{&quot;dropping-particle&quot;:&quot;&quot;,&quot;family&quot;:&quot;Dukes&quot;,&quot;given&quot;:&quot;Jeffrey S&quot;,&quot;non-dropping-particle&quot;:&quot;&quot;,&quot;parse-names&quot;:false,&quot;suffix&quot;:&quot;&quot;},{&quot;dropping-particle&quot;:&quot;&quot;,&quot;family&quot;:&quot;Finzi&quot;,&quot;given&quot;:&quot;Adrien C&quot;,&quot;non-dropping-particle&quot;:&quot;&quot;,&quot;parse-names&quot;:false,&quot;suffix&quot;:&quot;&quot;},{&quot;dropping-particle&quot;:&quot;&quot;,&quot;family&quot;:&quot;Hartwig&quot;,&quot;given&quot;:&quot;Ueli A&quot;,&quot;non-dropping-particle&quot;:&quot;&quot;,&quot;parse-names&quot;:false,&quot;suffix&quot;:&quot;&quot;},{&quot;dropping-particle&quot;:&quot;&quot;,&quot;family&quot;:&quot;Hungate&quot;,&quot;given&quot;:&quot;Bruce A&quot;,&quot;non-dropping-particle&quot;:&quot;&quot;,&quot;parse-names&quot;:false,&quot;suffix&quot;:&quot;&quot;},{&quot;dropping-particle&quot;:&quot;&quot;,&quot;family&quot;:&quot;McMurtrie&quot;,&quot;given&quot;:&quot;Ross E&quot;,&quot;non-dropping-particle&quot;:&quot;&quot;,&quot;parse-names&quot;:false,&quot;suffix&quot;:&quot;&quot;},{&quot;dropping-particle&quot;:&quot;&quot;,&quot;family&quot;:&quot;Oren&quot;,&quot;given&quot;:&quot;Ram&quot;,&quot;non-dropping-particle&quot;:&quot;&quot;,&quot;parse-names&quot;:false,&quot;suffix&quot;:&quot;&quot;},{&quot;dropping-particle&quot;:&quot;&quot;,&quot;family&quot;:&quot;Parton&quot;,&quot;given&quot;:&quot;William J&quot;,&quot;non-dropping-particle&quot;:&quot;&quot;,&quot;parse-names&quot;:false,&quot;suffix&quot;:&quot;&quot;},{&quot;dropping-particle&quot;:&quot;&quot;,&quot;family&quot;:&quot;Pataki&quot;,&quot;given&quot;:&quot;Diane E&quot;,&quot;non-dropping-particle&quot;:&quot;&quot;,&quot;parse-names&quot;:false,&quot;suffix&quot;:&quot;&quot;},{&quot;dropping-particle&quot;:&quot;&quot;,&quot;family&quot;:&quot;Shaw&quot;,&quot;given&quot;:&quot;Rebecca M&quot;,&quot;non-dropping-particle&quot;:&quot;&quot;,&quot;parse-names&quot;:false,&quot;suffix&quot;:&quot;&quot;},{&quot;dropping-particle&quot;:&quot;&quot;,&quot;family&quot;:&quot;Zak&quot;,&quot;given&quot;:&quot;Donald R&quot;,&quot;non-dropping-particle&quot;:&quot;&quot;,&quot;parse-names&quot;:false,&quot;suffix&quot;:&quot;&quot;},{&quot;dropping-particle&quot;:&quot;&quot;,&quot;family&quot;:&quot;Field&quot;,&quot;given&quot;:&quot;Christopher B&quot;,&quot;non-dropping-particle&quot;:&quot;&quot;,&quot;parse-names&quot;:false,&quot;suffix&quot;:&quot;&quot;}],&quot;container-title&quot;:&quot;BioScience&quot;,&quot;id&quot;:&quot;874e4f8a-0d1f-3d3a-b037-061376e10c18&quot;,&quot;issue&quot;:&quot;8&quot;,&quot;issued&quot;:{&quot;date-parts&quot;:[[&quot;2004&quot;]]},&quot;page&quot;:&quot;731-739&quot;,&quot;title&quot;:&quot;Progressive nitrogen limitation of ecosystem responses to rising atmospheric carbon dioxide&quot;,&quot;type&quot;:&quot;article-journal&quot;,&quot;volume&quot;:&quot;54&quot;,&quot;container-title-short&quot;:&quot;Bioscience&quot;},&quot;uris&quot;:[&quot;http://www.mendeley.com/documents/?uuid=c6cedc9b-b071-48cb-ba7f-d0fe6b794b16&quot;],&quot;isTemporary&quot;:false,&quot;legacyDesktopId&quot;:&quot;c6cedc9b-b071-48cb-ba7f-d0fe6b794b16&quot;}]},{&quot;citationID&quot;:&quot;MENDELEY_CITATION_37b21a4b-5c6e-484c-8266-e5fefc94cbe7&quot;,&quot;properties&quot;:{&quot;noteIndex&quot;:0},&quot;isEdited&quot;:false,&quot;manualOverride&quot;:{&quot;citeprocText&quot;:&quot;(Evans, 1989; Evans &amp;#38; Seemann, 1989; Field &amp;#38; Mooney, 1986; Firn et al., 2019; X. Liang et al., 2020; Walker et al., 2014)&quot;,&quot;isManuallyOverridden&quot;:false,&quot;manualOverrideText&quot;:&quot;&quot;},&quot;citationTag&quot;:&quot;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&quot;,&quot;citationItems&quot;:[{&quot;id&quot;:&quot;c6eb0ed5-0ab0-38a6-8800-c6d2b49098b0&quot;,&quot;itemData&quot;:{&quot;DOI&quot;:&quot;10.1038/s41559-018-0790-1&quot;,&quot;ISSN&quot;:&quot;2397-334X&quot;,&quot;author&quot;:[{&quot;dropping-particle&quot;:&quot;&quot;,&quot;family&quot;:&quot;Firn&quot;,&quot;given&quot;:&quot;Jennifer&quot;,&quot;non-dropping-particle&quot;:&quot;&quot;,&quot;parse-names&quot;:false,&quot;suffix&quot;:&quot;&quot;},{&quot;dropping-particle&quot;:&quot;&quot;,&quot;family&quot;:&quot;McGree&quot;,&quot;given&quot;:&quot;James M&quot;,&quot;non-dropping-particle&quot;:&quot;&quot;,&quot;parse-names&quot;:false,&quot;suffix&quot;:&quot;&quot;},{&quot;dropping-particle&quot;:&quot;&quot;,&quot;family&quot;:&quot;Harvey&quot;,&quot;given&quot;:&quot;Eric&quot;,&quot;non-dropping-particle&quot;:&quot;&quot;,&quot;parse-names&quot;:false,&quot;suffix&quot;:&quot;&quot;},{&quot;dropping-particle&quot;:&quot;&quot;,&quot;family&quot;:&quot;Flores-Moreno&quot;,&quot;given&quot;:&quot;Habacuc&quot;,&quot;non-dropping-particle&quot;:&quot;&quot;,&quot;parse-names&quot;:false,&quot;suffix&quot;:&quot;&quot;},{&quot;dropping-particle&quot;:&quot;&quot;,&quot;family&quot;:&quot;Schütz&quot;,&quot;given&quot;:&quot;Martin&quot;,&quot;non-dropping-particle&quot;:&quot;&quot;,&quot;parse-names&quot;:false,&quot;suffix&quot;:&quot;&quot;},{&quot;dropping-particle&quot;:&quot;&quot;,&quot;family&quot;:&quot;Buckley&quot;,&quot;given&quot;:&quot;Yvonne M&quot;,&quot;non-dropping-particle&quot;:&quot;&quot;,&quot;parse-names&quot;:false,&quot;suffix&quot;:&quot;&quot;},{&quot;dropping-particle&quot;:&quot;&quot;,&quot;family&quot;:&quot;Borer&quot;,&quot;given&quot;:&quot;Elizabeth T&quot;,&quot;non-dropping-particle&quot;:&quot;&quot;,&quot;parse-names&quot;:false,&quot;suffix&quot;:&quot;&quot;},{&quot;dropping-particle&quot;:&quot;&quot;,&quot;family&quot;:&quot;Seabloom&quot;,&quot;given&quot;:&quot;Eric W&quot;,&quot;non-dropping-particle&quot;:&quot;&quot;,&quot;parse-names&quot;:false,&quot;suffix&quot;:&quot;&quot;},{&quot;dropping-particle&quot;:&quot;&quot;,&quot;family&quot;:&quot;Pierre&quot;,&quot;given&quot;:&quot;Kimberly J.&quot;,&quot;non-dropping-particle&quot;:&quot;La&quot;,&quot;parse-names&quot;:false,&quot;suffix&quot;:&quot;&quot;},{&quot;dropping-particle&quot;:&quot;&quot;,&quot;family&quot;:&quot;MacDougall&quot;,&quot;given&quot;:&quot;Andrew M.&quot;,&quot;non-dropping-particle&quot;:&quot;&quot;,&quot;parse-names&quot;:false,&quot;suffix&quot;:&quot;&quot;},{&quot;dropping-particle&quot;:&quot;&quot;,&quot;family&quot;:&quot;Prober&quot;,&quot;given&quot;:&quot;Suzanne M&quot;,&quot;non-dropping-particle&quot;:&quot;&quot;,&quot;parse-names&quot;:false,&quot;suffix&quot;:&quot;&quot;},{&quot;dropping-particle&quot;:&quot;&quot;,&quot;family&quot;:&quot;Stevens&quot;,&quot;given&quot;:&quot;Carly J&quot;,&quot;non-dropping-particle&quot;:&quot;&quot;,&quot;parse-names&quot;:false,&quot;suffix&quot;:&quot;&quot;},{&quot;dropping-particle&quot;:&quot;&quot;,&quot;family&quot;:&quot;Sullivan&quot;,&quot;given&quot;:&quot;Lauren L&quot;,&quot;non-dropping-particle&quot;:&quot;&quot;,&quot;parse-names&quot;:false,&quot;suffix&quot;:&quot;&quot;},{&quot;dropping-particle&quot;:&quot;&quot;,&quot;family&quot;:&quot;Porter&quot;,&quot;given&quot;:&quot;Erica&quot;,&quot;non-dropping-particle&quot;:&quot;&quot;,&quot;parse-names&quot;:false,&quot;suffix&quot;:&quot;&quot;},{&quot;dropping-particle&quot;:&quot;&quot;,&quot;family&quot;:&quot;Ladouceur&quot;,&quot;given&quot;:&quot;Emma&quot;,&quot;non-dropping-particle&quot;:&quot;&quot;,&quot;parse-names&quot;:false,&quot;suffix&quot;:&quot;&quot;},{&quot;dropping-particle&quot;:&quot;&quot;,&quot;family&quot;:&quot;Allen&quot;,&quot;given&quot;:&quot;Charlotte&quot;,&quot;non-dropping-particle&quot;:&quot;&quot;,&quot;parse-names&quot;:false,&quot;suffix&quot;:&quot;&quot;},{&quot;dropping-particle&quot;:&quot;&quot;,&quot;family&quot;:&quot;Moromizato&quot;,&quot;given&quot;:&quot;Karine H&quot;,&quot;non-dropping-particle&quot;:&quot;&quot;,&quot;parse-names&quot;:false,&quot;suffix&quot;:&quot;&quot;},{&quot;dropping-particle&quot;:&quot;&quot;,&quot;family&quot;:&quot;Morgan&quot;,&quot;given&quot;:&quot;John W&quot;,&quot;non-dropping-particle&quot;:&quot;&quot;,&quot;parse-names&quot;:false,&quot;suffix&quot;:&quot;&quot;},{&quot;dropping-particle&quot;:&quot;&quot;,&quot;family&quot;:&quot;Harpole&quot;,&quot;given&quot;:&quot;W Stanley&quot;,&quot;non-dropping-particle&quot;:&quot;&quot;,&quot;parse-names&quot;:false,&quot;suffix&quot;:&quot;&quot;},{&quot;dropping-particle&quot;:&quot;&quot;,&quot;family&quot;:&quot;Hautier&quot;,&quot;given&quot;:&quot;Yann&quot;,&quot;non-dropping-particle&quot;:&quot;&quot;,&quot;parse-names&quot;:false,&quot;suffix&quot;:&quot;&quot;},{&quot;dropping-particle&quot;:&quot;&quot;,&quot;family&quot;:&quot;Eisenhauer&quot;,&quot;given&quot;:&quot;Nico&quot;,&quot;non-dropping-particle&quot;:&quot;&quot;,&quot;parse-names&quot;:false,&quot;suffix&quot;:&quot;&quot;},{&quot;dropping-particle&quot;:&quot;&quot;,&quot;family&quot;:&quot;Wright&quot;,&quot;given&quot;:&quot;Justin P&quot;,&quot;non-dropping-particle&quot;:&quot;&quot;,&quot;parse-names&quot;:false,&quot;suffix&quot;:&quot;&quot;},{&quot;dropping-particle&quot;:&quot;&quot;,&quot;family&quot;:&quot;Adler&quot;,&quot;given&quot;:&quot;Peter B&quot;,&quot;non-dropping-particle&quot;:&quot;&quot;,&quot;parse-names&quot;:false,&quot;suffix&quot;:&quot;&quot;},{&quot;dropping-particle&quot;:&quot;&quot;,&quot;family&quot;:&quot;Arnillas&quot;,&quot;given&quot;:&quot;Carlos Alberto&quot;,&quot;non-dropping-particle&quot;:&quot;&quot;,&quot;parse-names&quot;:false,&quot;suffix&quot;:&quot;&quot;},{&quot;dropping-particle&quot;:&quot;&quot;,&quot;family&quot;:&quot;Bakker&quot;,&quot;given&quot;:&quot;Jonathan D.&quot;,&quot;non-dropping-particle&quot;:&quot;&quot;,&quot;parse-names&quot;:false,&quot;suffix&quot;:&quot;&quot;},{&quot;dropping-particle&quot;:&quot;&quot;,&quot;family&quot;:&quot;Biederman&quot;,&quot;given&quot;:&quot;Lori&quot;,&quot;non-dropping-particle&quot;:&quot;&quot;,&quot;parse-names&quot;:false,&quot;suffix&quot;:&quot;&quot;},{&quot;dropping-particle&quot;:&quot;&quot;,&quot;family&quot;:&quot;Broadbent&quot;,&quot;given&quot;:&quot;Arthur A. D.&quot;,&quot;non-dropping-particle&quot;:&quot;&quot;,&quot;parse-names&quot;:false,&quot;suffix&quot;:&quot;&quot;},{&quot;dropping-particle&quot;:&quot;&quot;,&quot;family&quot;:&quot;Brown&quot;,&quot;given&quot;:&quot;Cynthia S&quot;,&quot;non-dropping-particle&quot;:&quot;&quot;,&quot;parse-names&quot;:false,&quot;suffix&quot;:&quot;&quot;},{&quot;dropping-particle&quot;:&quot;&quot;,&quot;family&quot;:&quot;Bugalho&quot;,&quot;given&quot;:&quot;Miguel N&quot;,&quot;non-dropping-particle&quot;:&quot;&quot;,&quot;parse-names&quot;:false,&quot;suffix&quot;:&quot;&quot;},{&quot;dropping-particle&quot;:&quot;&quot;,&quot;family&quot;:&quot;Caldeira&quot;,&quot;given&quot;:&quot;Maria C&quot;,&quot;non-dropping-particle&quot;:&quot;&quot;,&quot;parse-names&quot;:false,&quot;suffix&quot;:&quot;&quot;},{&quot;dropping-particle&quot;:&quot;&quot;,&quot;family&quot;:&quot;Cleland&quot;,&quot;given&quot;:&quot;Elsa E&quot;,&quot;non-dropping-particle&quot;:&quot;&quot;,&quot;parse-names&quot;:false,&quot;suffix&quot;:&quot;&quot;},{&quot;dropping-particle&quot;:&quot;&quot;,&quot;family&quot;:&quot;Ebeling&quot;,&quot;given&quot;:&quot;Anne&quot;,&quot;non-dropping-particle&quot;:&quot;&quot;,&quot;parse-names&quot;:false,&quot;suffix&quot;:&quot;&quot;},{&quot;dropping-particle&quot;:&quot;&quot;,&quot;family&quot;:&quot;Fay&quot;,&quot;given&quot;:&quot;Philip A&quot;,&quot;non-dropping-particle&quot;:&quot;&quot;,&quot;parse-names&quot;:false,&quot;suffix&quot;:&quot;&quot;},{&quot;dropping-particle&quot;:&quot;&quot;,&quot;family&quot;:&quot;Hagenah&quot;,&quot;given&quot;:&quot;Nicole&quot;,&quot;non-dropping-particle&quot;:&quot;&quot;,&quot;parse-names&quot;:false,&quot;suffix&quot;:&quot;&quot;},{&quot;dropping-particle&quot;:&quot;&quot;,&quot;family&quot;:&quot;Kleinhesselink&quot;,&quot;given&quot;:&quot;Andrew R&quot;,&quot;non-dropping-particle&quot;:&quot;&quot;,&quot;parse-names&quot;:false,&quot;suffix&quot;:&quot;&quot;},{&quot;dropping-particle&quot;:&quot;&quot;,&quot;family&quot;:&quot;Mitchell&quot;,&quot;given&quot;:&quot;Rachel&quot;,&quot;non-dropping-particle&quot;:&quot;&quot;,&quot;parse-names&quot;:false,&quot;suffix&quot;:&quot;&quot;},{&quot;dropping-particle&quot;:&quot;&quot;,&quot;family&quot;:&quot;Moore&quot;,&quot;given&quot;:&quot;Joslin L&quot;,&quot;non-dropping-particle&quot;:&quot;&quot;,&quot;parse-names&quot;:false,&quot;suffix&quot;:&quot;&quot;},{&quot;dropping-particle&quot;:&quot;&quot;,&quot;family&quot;:&quot;Nogueira&quot;,&quot;given&quot;:&quot;Carla&quot;,&quot;non-dropping-particle&quot;:&quot;&quot;,&quot;parse-names&quot;:false,&quot;suffix&quot;:&quot;&quot;},{&quot;dropping-particle&quot;:&quot;&quot;,&quot;family&quot;:&quot;Peri&quot;,&quot;given&quot;:&quot;Pablo Luis&quot;,&quot;non-dropping-particle&quot;:&quot;&quot;,&quot;parse-names&quot;:false,&quot;suffix&quot;:&quot;&quot;},{&quot;dropping-particle&quot;:&quot;&quot;,&quot;family&quot;:&quot;Roscher&quot;,&quot;given&quot;:&quot;Christiane&quot;,&quot;non-dropping-particle&quot;:&quot;&quot;,&quot;parse-names&quot;:false,&quot;suffix&quot;:&quot;&quot;},{&quot;dropping-particle&quot;:&quot;&quot;,&quot;family&quot;:&quot;Smith&quot;,&quot;given&quot;:&quot;Melinda D&quot;,&quot;non-dropping-particle&quot;:&quot;&quot;,&quot;parse-names&quot;:false,&quot;suffix&quot;:&quot;&quot;},{&quot;dropping-particle&quot;:&quot;&quot;,&quot;family&quot;:&quot;Wragg&quot;,&quot;given&quot;:&quot;Peter D&quot;,&quot;non-dropping-particle&quot;:&quot;&quot;,&quot;parse-names&quot;:false,&quot;suffix&quot;:&quot;&quot;},{&quot;dropping-particle&quot;:&quot;&quot;,&quot;family&quot;:&quot;Risch&quot;,&quot;given&quot;:&quot;Anita C&quot;,&quot;non-dropping-particle&quot;:&quot;&quot;,&quot;parse-names&quot;:false,&quot;suffix&quot;:&quot;&quot;}],&quot;container-title&quot;:&quot;Nature Ecology &amp; Evolution&quot;,&quot;id&quot;:&quot;c6eb0ed5-0ab0-38a6-8800-c6d2b49098b0&quot;,&quot;issue&quot;:&quot;3&quot;,&quot;issued&quot;:{&quot;date-parts&quot;:[[&quot;2019&quot;,&quot;2&quot;,&quot;4&quot;]]},&quot;page&quot;:&quot;400-406&quot;,&quot;title&quot;:&quot;Leaf nutrients, not specific leaf area, are consistent indicators of elevated nutrient inputs&quot;,&quot;type&quot;:&quot;article-journal&quot;,&quot;volume&quot;:&quot;3&quot;,&quot;container-title-short&quot;:&quot;Nat Ecol Evol&quot;},&quot;uris&quot;:[&quot;http://www.mendeley.com/documents/?uuid=29e0b7b4-20c1-463b-af0e-323fc7be437b&quot;],&quot;isTemporary&quot;:false,&quot;legacyDesktopId&quot;:&quot;29e0b7b4-20c1-463b-af0e-323fc7be437b&quot;},{&quot;id&quot;:&quot;c3e0823d-e853-3f32-8ea9-ca1f30e2286a&quot;,&quot;itemData&quot;:{&quot;DOI&quot;:&quot;10.1111/gcb.15071&quot;,&quot;ISSN&quot;:&quot;1354-1013&quot;,&quot;abstract&quot;:&quot;A mechanistic understanding of plant photosynthetic response is needed to reliably predict changes in terrestrial carbon (C) gain under conditions of chronically elevated atmospheric nitrogen (N) deposition. Here, using 2,683 observations from 240 jour- 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quot;,&quot;author&quot;:[{&quot;dropping-particle&quot;:&quot;&quot;,&quot;family&quot;:&quot;Liang&quot;,&quot;given&quot;:&quot;Xingyun&quot;,&quot;non-dropping-particle&quot;:&quot;&quot;,&quot;parse-names&quot;:false,&quot;suffix&quot;:&quot;&quot;},{&quot;dropping-particle&quot;:&quot;&quot;,&quot;family&quot;:&quot;Zhang&quot;,&quot;given&quot;:&quot;Tong&quot;,&quot;non-dropping-particle&quot;:&quot;&quot;,&quot;parse-names&quot;:false,&quot;suffix&quot;:&quot;&quot;},{&quot;dropping-particle&quot;:&quot;&quot;,&quot;family&quot;:&quot;Lu&quot;,&quot;given&quot;:&quot;Xiankai&quot;,&quot;non-dropping-particle&quot;:&quot;&quot;,&quot;parse-names&quot;:false,&quot;suffix&quot;:&quot;&quot;},{&quot;dropping-particle&quot;:&quot;&quot;,&quot;family&quot;:&quot;Ellsworth&quot;,&quot;given&quot;:&quot;David S&quot;,&quot;non-dropping-particle&quot;:&quot;&quot;,&quot;parse-names&quot;:false,&quot;suffix&quot;:&quot;&quot;},{&quot;dropping-particle&quot;:&quot;&quot;,&quot;family&quot;:&quot;BassiriRad&quot;,&quot;given&quot;:&quot;Hormoz&quot;,&quot;non-dropping-particle&quot;:&quot;&quot;,&quot;parse-names&quot;:false,&quot;suffix&quot;:&quot;&quot;},{&quot;dropping-particle&quot;:&quot;&quot;,&quot;family&quot;:&quot;You&quot;,&quot;given&quot;:&quot;Chengming&quot;,&quot;non-dropping-particle&quot;:&quot;&quot;,&quot;parse-names&quot;:false,&quot;suffix&quot;:&quot;&quot;},{&quot;dropping-particle&quot;:&quot;&quot;,&quot;family&quot;:&quot;Wang&quot;,&quot;given&quot;:&quot;Dong&quot;,&quot;non-dropping-particle&quot;:&quot;&quot;,&quot;parse-names&quot;:false,&quot;suffix&quot;:&quot;&quot;},{&quot;dropping-particle&quot;:&quot;&quot;,&quot;family&quot;:&quot;He&quot;,&quot;given&quot;:&quot;Pengcheng&quot;,&quot;non-dropping-particle&quot;:&quot;&quot;,&quot;parse-names&quot;:false,&quot;suffix&quot;:&quot;&quot;},{&quot;dropping-particle&quot;:&quot;&quot;,&quot;family&quot;:&quot;Deng&quot;,&quot;given&quot;:&quot;Qi&quot;,&quot;non-dropping-particle&quot;:&quot;&quot;,&quot;parse-names&quot;:false,&quot;suffix&quot;:&quot;&quot;},{&quot;dropping-particle&quot;:&quot;&quot;,&quot;family&quot;:&quot;Liu&quot;,&quot;given&quot;:&quot;Hui&quot;,&quot;non-dropping-particle&quot;:&quot;&quot;,&quot;parse-names&quot;:false,&quot;suffix&quot;:&quot;&quot;},{&quot;dropping-particle&quot;:&quot;&quot;,&quot;family&quot;:&quot;Mo&quot;,&quot;given&quot;:&quot;Jiangming&quot;,&quot;non-dropping-particle&quot;:&quot;&quot;,&quot;parse-names&quot;:false,&quot;suffix&quot;:&quot;&quot;},{&quot;dropping-particle&quot;:&quot;&quot;,&quot;family&quot;:&quot;Ye&quot;,&quot;given&quot;:&quot;Qing&quot;,&quot;non-dropping-particle&quot;:&quot;&quot;,&quot;parse-names&quot;:false,&quot;suffix&quot;:&quot;&quot;}],&quot;container-title&quot;:&quot;Global Change Biology&quot;,&quot;id&quot;:&quot;c3e0823d-e853-3f32-8ea9-ca1f30e2286a&quot;,&quot;issue&quot;:&quot;6&quot;,&quot;issued&quot;:{&quot;date-parts&quot;:[[&quot;2020&quot;,&quot;6&quot;,&quot;8&quot;]]},&quot;page&quot;:&quot;3585-3600&quot;,&quot;title&quot;:&quot;Global response patterns of plant photosynthesis to nitrogen addition: A meta‐analysis&quot;,&quot;type&quot;:&quot;article-journal&quot;,&quot;volume&quot;:&quot;26&quot;,&quot;container-title-short&quot;:&quot;Glob Chang Biol&quot;},&quot;uris&quot;:[&quot;http://www.mendeley.com/documents/?uuid=c936a49f-196c-406d-ac18-be1d835be620&quot;],&quot;isTemporary&quot;:false,&quot;legacyDesktopId&quot;:&quot;c936a49f-196c-406d-ac18-be1d835be620&quot;},{&quot;id&quot;:&quot;a86647d7-0892-3f58-808e-6d34c5db65a2&quot;,&quot;itemData&quot;:{&quot;DOI&quot;:&quot;10.1002/ece3.1173&quot;,&quot;ISSN&quot;:&quot;20457758&quot;,&quot;author&quot;:[{&quot;dropping-particle&quot;:&quot;&quot;,&quot;family&quot;:&quot;Walker&quot;,&quot;given&quot;:&quot;Anthony P&quot;,&quot;non-dropping-particle&quot;:&quot;&quot;,&quot;parse-names&quot;:false,&quot;suffix&quot;:&quot;&quot;},{&quot;dropping-particle&quot;:&quot;&quot;,&quot;family&quot;:&quot;Beckerman&quot;,&quot;given&quot;:&quot;Andrew P&quot;,&quot;non-dropping-particle&quot;:&quot;&quot;,&quot;parse-names&quot;:false,&quot;suffix&quot;:&quot;&quot;},{&quot;dropping-particle&quot;:&quot;&quot;,&quot;family&quot;:&quot;Gu&quot;,&quot;given&quot;:&quot;Lianhong&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Cernusak&quot;,&quot;given&quot;:&quot;Lucas A&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Scales&quot;,&quot;given&quot;:&quot;Joanna C&quot;,&quot;non-dropping-particle&quot;:&quot;&quot;,&quot;parse-names&quot;:false,&quot;suffix&quot;:&quot;&quot;},{&quot;dropping-particle&quot;:&quot;&quot;,&quot;family&quot;:&quot;Wohlfahrt&quot;,&quot;given&quot;:&quot;Georg&quot;,&quot;non-dropping-particle&quot;:&quot;&quot;,&quot;parse-names&quot;:false,&quot;suffix&quot;:&quot;&quot;},{&quot;dropping-particle&quot;:&quot;&quot;,&quot;family&quot;:&quot;Wullschleger&quot;,&quot;given&quot;:&quot;Stan D&quot;,&quot;non-dropping-particle&quot;:&quot;&quot;,&quot;parse-names&quot;:false,&quot;suffix&quot;:&quot;&quot;},{&quot;dropping-particle&quot;:&quot;&quot;,&quot;family&quot;:&quot;Woodward&quot;,&quot;given&quot;:&quot;F. Ian&quot;,&quot;non-dropping-particle&quot;:&quot;&quot;,&quot;parse-names&quot;:false,&quot;suffix&quot;:&quot;&quot;}],&quot;container-title&quot;:&quot;Ecology and Evolution&quot;,&quot;id&quot;:&quot;a86647d7-0892-3f58-808e-6d34c5db65a2&quot;,&quot;issue&quot;:&quot;16&quot;,&quot;issued&quot;:{&quot;date-parts&quot;:[[&quot;2014&quot;,&quot;8&quot;]]},&quot;page&quot;:&quot;3218-3235&quot;,&quot;title&quot;:&quot;The relationship of leaf photosynthetic traits - Vcmax and Jmax - to leaf nitrogen, leaf phosphorus, and specific leaf area: a meta-analysis and modeling study&quot;,&quot;type&quot;:&quot;article-journal&quot;,&quot;volume&quot;:&quot;4&quot;,&quot;container-title-short&quot;:&quot;Ecol Evol&quot;},&quot;uris&quot;:[&quot;http://www.mendeley.com/documents/?uuid=f2d11739-e7fe-4603-a9bb-fc59ddb6a65c&quot;],&quot;isTemporary&quot;:false,&quot;legacyDesktopId&quot;:&quot;f2d11739-e7fe-4603-a9bb-fc59ddb6a65c&quot;},{&quot;id&quot;:&quot;f5f31922-7892-398f-b841-e746b41bed4b&quot;,&quot;itemData&quot;:{&quot;DOI&quot;:&quot;10.1007/BF00377192&quot;,&quot;ISSN&quot;:&quot;0029-8549&quot;,&quot;author&quot;:[{&quot;dropping-particle&quot;:&quot;&quot;,&quot;family&quot;:&quot;Evans&quot;,&quot;given&quot;:&quot;John R&quot;,&quot;non-dropping-particle&quot;:&quot;&quot;,&quot;parse-names&quot;:false,&quot;suffix&quot;:&quot;&quot;}],&quot;container-title&quot;:&quot;Oecologia&quot;,&quot;id&quot;:&quot;f5f31922-7892-398f-b841-e746b41bed4b&quot;,&quot;issue&quot;:&quot;1&quot;,&quot;issued&quot;:{&quot;date-parts&quot;:[[&quot;1989&quot;,&quot;1&quot;]]},&quot;page&quot;:&quot;9-19&quot;,&quot;title&quot;:&quot;Photosynthesis and nitrogen relationships in leaves of C3 plants&quot;,&quot;type&quot;:&quot;article-journal&quot;,&quot;volume&quot;:&quot;78&quot;,&quot;container-title-short&quot;:&quot;Oecologia&quot;},&quot;uris&quot;:[&quot;http://www.mendeley.com/documents/?uuid=20ca2eec-0707-46d9-b95a-10c6371d8aab&quot;],&quot;isTemporary&quot;:false,&quot;legacyDesktopId&quot;:&quot;20ca2eec-0707-46d9-b95a-10c6371d8aab&quot;},{&quot;id&quot;:&quot;1604c459-613c-3f19-8b36-f91ac6a34e16&quot;,&quot;itemData&quot;:{&quot;author&quot;:[{&quot;dropping-particle&quot;:&quot;&quot;,&quot;family&quot;:&quot;Evans&quot;,&quot;given&quot;:&quot;John R&quot;,&quot;non-dropping-particle&quot;:&quot;&quot;,&quot;parse-names&quot;:false,&quot;suffix&quot;:&quot;&quot;},{&quot;dropping-particle&quot;:&quot;&quot;,&quot;family&quot;:&quot;Seemann&quot;,&quot;given&quot;:&quot;Jeffrey R&quot;,&quot;non-dropping-particle&quot;:&quot;&quot;,&quot;parse-names&quot;:false,&quot;suffix&quot;:&quot;&quot;}],&quot;container-title&quot;:&quot;Photosynthesis&quot;,&quot;id&quot;:&quot;1604c459-613c-3f19-8b36-f91ac6a34e16&quot;,&quot;issued&quot;:{&quot;date-parts&quot;:[[&quot;1989&quot;]]},&quot;page&quot;:&quot;183-205&quot;,&quot;title&quot;:&quot;The allocation of protein nitrogen in the photosynthetic apparatus: costs, consequences, and control&quot;,&quot;type&quot;:&quot;article-journal&quot;,&quot;volume&quot;:&quot;8&quot;,&quot;container-title-short&quot;:&quot;&quot;},&quot;uris&quot;:[&quot;http://www.mendeley.com/documents/?uuid=b85d6cb6-b3cb-471b-9b1b-d018e804566a&quot;],&quot;isTemporary&quot;:false,&quot;legacyDesktopId&quot;:&quot;b85d6cb6-b3cb-471b-9b1b-d018e804566a&quot;},{&quot;id&quot;:&quot;2d9ac86a-6e45-3859-92c1-3df447465794&quot;,&quot;itemData&quot;:{&quot;author&quot;:[{&quot;dropping-particle&quot;:&quot;&quot;,&quot;family&quot;:&quot;Field&quot;,&quot;given&quot;:&quot;Christopher B&quot;,&quot;non-dropping-particle&quot;:&quot;&quot;,&quot;parse-names&quot;:false,&quot;suffix&quot;:&quot;&quot;},{&quot;dropping-particle&quot;:&quot;&quot;,&quot;family&quot;:&quot;Mooney&quot;,&quot;given&quot;:&quot;Harold A&quot;,&quot;non-dropping-particle&quot;:&quot;&quot;,&quot;parse-names&quot;:false,&quot;suffix&quot;:&quot;&quot;}],&quot;container-title&quot;:&quot;On the Economy of Plant Form and Function&quot;,&quot;editor&quot;:[{&quot;dropping-particle&quot;:&quot;&quot;,&quot;family&quot;:&quot;Givnish&quot;,&quot;given&quot;:&quot;Thomas J&quot;,&quot;non-dropping-particle&quot;:&quot;&quot;,&quot;parse-names&quot;:false,&quot;suffix&quot;:&quot;&quot;}],&quot;id&quot;:&quot;2d9ac86a-6e45-3859-92c1-3df447465794&quot;,&quot;issued&quot;:{&quot;date-parts&quot;:[[&quot;1986&quot;]]},&quot;page&quot;:&quot;25-55&quot;,&quot;publisher&quot;:&quot;Cambridge University Press&quot;,&quot;publisher-place&quot;:&quot;Cambridge&quot;,&quot;title&quot;:&quot;The photosynthesis-nitrogen relationship in wild plants&quot;,&quot;type&quot;:&quot;chapter&quot;,&quot;container-title-short&quot;:&quot;&quot;},&quot;uris&quot;:[&quot;http://www.mendeley.com/documents/?uuid=2875bd6d-174c-40cd-9bcf-a7be722bf21a&quot;],&quot;isTemporary&quot;:false,&quot;legacyDesktopId&quot;:&quot;2875bd6d-174c-40cd-9bcf-a7be722bf21a&quot;}]},{&quot;citationID&quot;:&quot;MENDELEY_CITATION_e57286fd-8578-4562-bceb-36deb0137227&quot;,&quot;properties&quot;:{&quot;noteIndex&quot;:0},&quot;isEdited&quot;:false,&quot;manualOverride&quot;:{&quot;citeprocText&quot;:&quot;(Norby et al., 2010; Reich et al., 2006)&quot;,&quot;isManuallyOverridden&quot;:false,&quot;manualOverrideText&quot;:&quot;&quot;},&quot;citationTag&quot;:&quot;MENDELEY_CITATION_v3_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&quot;,&quot;citationItems&quot;:[{&quot;id&quot;:&quot;c816ee26-8c58-3b41-9849-5821086f8fb9&quot;,&quot;itemData&quot;:{&quot;type&quot;:&quot;article-journal&quot;,&quot;id&quot;:&quot;c816ee26-8c58-3b41-9849-5821086f8fb9&quot;,&quot;title&quot;:&quot;CO2 enhancement of forest productivity constrained by limited nitrogen availability&quot;,&quot;author&quot;:[{&quot;family&quot;:&quot;Norby&quot;,&quot;given&quot;:&quot;Richard J&quot;,&quot;parse-names&quot;:false,&quot;dropping-particle&quot;:&quot;&quot;,&quot;non-dropping-particle&quot;:&quot;&quot;},{&quot;family&quot;:&quot;Warren&quot;,&quot;given&quot;:&quot;Jeffrey M&quot;,&quot;parse-names&quot;:false,&quot;dropping-particle&quot;:&quot;&quot;,&quot;non-dropping-particle&quot;:&quot;&quot;},{&quot;family&quot;:&quot;Iversen&quot;,&quot;given&quot;:&quot;Colleen M&quot;,&quot;parse-names&quot;:false,&quot;dropping-particle&quot;:&quot;&quot;,&quot;non-dropping-particle&quot;:&quot;&quot;},{&quot;family&quot;:&quot;Medlyn&quot;,&quot;given&quot;:&quot;Belinda E&quot;,&quot;parse-names&quot;:false,&quot;dropping-particle&quot;:&quot;&quot;,&quot;non-dropping-particle&quot;:&quot;&quot;},{&quot;family&quot;:&quot;McMurtrie&quot;,&quot;given&quot;:&quot;Ross E&quot;,&quot;parse-names&quot;:false,&quot;dropping-particle&quot;:&quot;&quot;,&quot;non-dropping-particle&quot;:&quot;&quot;}],&quot;container-title&quot;:&quot;Proceedings of the National Academy of Sciences&quot;,&quot;issued&quot;:{&quot;date-parts&quot;:[[2010]]},&quot;page&quot;:&quot;19368-19373&quot;,&quot;issue&quot;:&quot;45&quot;,&quot;volume&quot;:&quot;107&quot;,&quot;container-title-short&quot;:&quot;&quot;},&quot;uris&quot;:[&quot;http://www.mendeley.com/documents/?uuid=e767abd0-6adf-454f-b204-7f6ea57b1637&quot;],&quot;isTemporary&quot;:false,&quot;legacyDesktopId&quot;:&quot;e767abd0-6adf-454f-b204-7f6ea57b1637&quot;},{&quot;id&quot;:&quot;fdce334e-b8e0-3234-95b0-1858823f7399&quot;,&quot;itemData&quot;:{&quot;DOI&quot;:&quot;10.1038/nature04486&quot;,&quot;ISSN&quot;:&quot;0028-0836&quot;,&quot;author&quot;:[{&quot;dropping-particle&quot;:&quot;&quot;,&quot;family&quot;:&quot;Reich&quot;,&quot;given&quot;:&quot;Peter B&quot;,&quot;non-dropping-particle&quot;:&quot;&quot;,&quot;parse-names&quot;:false,&quot;suffix&quot;:&quot;&quot;},{&quot;dropping-particle&quot;:&quot;&quot;,&quot;family&quot;:&quot;Hobbie&quot;,&quot;given&quot;:&quot;Sarah E&quot;,&quot;non-dropping-particle&quot;:&quot;&quot;,&quot;parse-names&quot;:false,&quot;suffix&quot;:&quot;&quot;},{&quot;dropping-particle&quot;:&quot;&quot;,&quot;family&quot;:&quot;Lee&quot;,&quot;given&quot;:&quot;Tali&quot;,&quot;non-dropping-particle&quot;:&quot;&quot;,&quot;parse-names&quot;:false,&quot;suffix&quot;:&quot;&quot;},{&quot;dropping-particle&quot;:&quot;&quot;,&quot;family&quot;:&quot;Ellsworth&quot;,&quot;given&quot;:&quot;David S&quot;,&quot;non-dropping-particle&quot;:&quot;&quot;,&quot;parse-names&quot;:false,&quot;suffix&quot;:&quot;&quot;},{&quot;dropping-particle&quot;:&quot;&quot;,&quot;family&quot;:&quot;West&quot;,&quot;given&quot;:&quot;Jason B&quot;,&quot;non-dropping-particle&quot;:&quot;&quot;,&quot;parse-names&quot;:false,&quot;suffix&quot;:&quot;&quot;},{&quot;dropping-particle&quot;:&quot;&quot;,&quot;family&quot;:&quot;Tilman&quot;,&quot;given&quot;:&quot;David&quot;,&quot;non-dropping-particle&quot;:&quot;&quot;,&quot;parse-names&quot;:false,&quot;suffix&quot;:&quot;&quot;},{&quot;dropping-particle&quot;:&quot;&quot;,&quot;family&quot;:&quot;Knops&quot;,&quot;given&quot;:&quot;Johannes M H&quot;,&quot;non-dropping-particle&quot;:&quot;&quot;,&quot;parse-names&quot;:false,&quot;suffix&quot;:&quot;&quot;},{&quot;dropping-particle&quot;:&quot;&quot;,&quot;family&quot;:&quot;Naeem&quot;,&quot;given&quot;:&quot;Shahid&quot;,&quot;non-dropping-particle&quot;:&quot;&quot;,&quot;parse-names&quot;:false,&quot;suffix&quot;:&quot;&quot;},{&quot;dropping-particle&quot;:&quot;&quot;,&quot;family&quot;:&quot;Trost&quot;,&quot;given&quot;:&quot;Jared&quot;,&quot;non-dropping-particle&quot;:&quot;&quot;,&quot;parse-names&quot;:false,&quot;suffix&quot;:&quot;&quot;}],&quot;container-title&quot;:&quot;Nature&quot;,&quot;id&quot;:&quot;fdce334e-b8e0-3234-95b0-1858823f7399&quot;,&quot;issue&quot;:&quot;7086&quot;,&quot;issued&quot;:{&quot;date-parts&quot;:[[&quot;2006&quot;,&quot;4&quot;]]},&quot;page&quot;:&quot;922-925&quot;,&quot;title&quot;:&quot;Nitrogen limitation constrains sustainability of ecosystem response to CO&lt;sub&gt;2&lt;/sub&gt;&quot;,&quot;type&quot;:&quot;article-journal&quot;,&quot;volume&quot;:&quot;440&quot;,&quot;container-title-short&quot;:&quot;Nature&quot;},&quot;uris&quot;:[&quot;http://www.mendeley.com/documents/?uuid=f1e00189-b323-4902-bcbb-4f8d334cb8f6&quot;],&quot;isTemporary&quot;:false,&quot;legacyDesktopId&quot;:&quot;f1e00189-b323-4902-bcbb-4f8d334cb8f6&quot;}]},{&quot;citationID&quot;:&quot;MENDELEY_CITATION_acb68c47-1f09-4549-b7b3-4affbb4a843f&quot;,&quot;properties&quot;:{&quot;noteIndex&quot;:0},&quot;isEdited&quot;:false,&quot;manualOverride&quot;:{&quot;citeprocText&quot;:&quot;(Finzi et al., 2006; J. Liang et al., 2016; Moore et al., 2006)&quot;,&quot;isManuallyOverridden&quot;:false,&quot;manualOverrideText&quot;:&quot;&quot;},&quot;citationTag&quot;:&quot;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&quot;,&quot;citationItems&quot;:[{&quot;id&quot;:&quot;11d31702-d07a-3639-9b94-77cdd43af3a6&quot;,&quot;itemData&quot;:{&quot;DOI&quot;:&quot;10.1890/04-1748&quot;,&quot;ISSN&quot;:&quot;00129658&quot;,&quot;PMID&quot;:&quot;16634293&quot;,&quot;abstract&quot;:&quot;A hypothesis for progressive nitrogen limitation (PNL) proposes that net primary production (NPP) will decline through time in ecosystems subjected to a step-function increase in atmospheric CO2. The primary mechanism driving this response is a rapid rate of N immobilization by plants and microbes under elevated CO2 that depletes soils of N, causing slower rates of N mineralization. Under this hypothesis, there is little long-term stimulation of NPP by elevated CO2 in the absence of exogenous inputs of N. We tested this hypothesis using data on the pools and fluxes of C and N in tree biomass, microbes, and soils from 1997 through 2002 collected at the Duke Forest free-air CO2 enrichment (FACE) experiment. Elevated CO2 stimulated NPP by 18-24% during the first six years of this experiment. Consistent with the hypothesis for PNL, significantly more N was immobilized in tree biomass and in the O horizon under elevated CO2. In contrast to the PNL hypothesis, microbial-N immobilization did not increase under elevated CO2, and although the rate of net N mineralization declined through time, the decline was not significantly more rapid under elevated CO 2. Ecosystem C-to-N ratios widened more rapidly under elevated CO2 than ambient CO2 indicating a more rapid rate of C fixation per unit of N, a processes that could delay PNL in this ecosystem. Mass balance calculations demonstrated a large accrual of ecosystem N capital. Is PNL occurring in this ecosystem and will NPP decline to levels under ambient CO2? The answer depends on the relative strength of tree biomass and O-horizon N immobilization vs. widening C-to-N ratios and ecosystem-N accrual as processes that drive and delay PNL, respectively. Only direct observations through time will definitively answer this question. © 2006 by the Ecological Society of America.&quot;,&quot;author&quot;:[{&quot;dropping-particle&quot;:&quot;&quot;,&quot;family&quot;:&quot;Finzi&quot;,&quot;given&quot;:&quot;Adrien C&quot;,&quot;non-dropping-particle&quot;:&quot;&quot;,&quot;parse-names&quot;:false,&quot;suffix&quot;:&quot;&quot;},{&quot;dropping-particle&quot;:&quot;&quot;,&quot;family&quot;:&quot;Moore&quot;,&quot;given&quot;:&quot;David J P&quot;,&quot;non-dropping-particle&quot;:&quot;&quot;,&quot;parse-names&quot;:false,&quot;suffix&quot;:&quot;&quot;},{&quot;dropping-particle&quot;:&quot;&quot;,&quot;family&quot;:&quot;DeLucia&quot;,&quot;given&quot;:&quot;Evan H&quot;,&quot;non-dropping-particle&quot;:&quot;&quot;,&quot;parse-names&quot;:false,&quot;suffix&quot;:&quot;&quot;},{&quot;dropping-particle&quot;:&quot;&quot;,&quot;family&quot;:&quot;Lichter&quot;,&quot;given&quot;:&quot;John&quot;,&quot;non-dropping-particle&quot;:&quot;&quot;,&quot;parse-names&quot;:false,&quot;suffix&quot;:&quot;&quot;},{&quot;dropping-particle&quot;:&quot;&quot;,&quot;family&quot;:&quot;Hofmockel&quot;,&quot;given&quot;:&quot;Kirsten S&quot;,&quot;non-dropping-particle&quot;:&quot;&quot;,&quot;parse-names&quot;:false,&quot;suffix&quot;:&quot;&quot;},{&quot;dropping-particle&quot;:&quot;&quot;,&quot;family&quot;:&quot;Jackson&quot;,&quot;given&quot;:&quot;Robert B&quot;,&quot;non-dropping-particle&quot;:&quot;&quot;,&quot;parse-names&quot;:false,&quot;suffix&quot;:&quot;&quot;},{&quot;dropping-particle&quot;:&quot;&quot;,&quot;family&quot;:&quot;Kim&quot;,&quot;given&quot;:&quot;Hyun Seok&quot;,&quot;non-dropping-particle&quot;:&quot;&quot;,&quot;parse-names&quot;:false,&quot;suffix&quot;:&quot;&quot;},{&quot;dropping-particle&quot;:&quot;&quot;,&quot;family&quot;:&quot;Matamala&quot;,&quot;given&quot;:&quot;Roser&quot;,&quot;non-dropping-particle&quot;:&quot;&quot;,&quot;parse-names&quot;:false,&quot;suffix&quot;:&quot;&quot;},{&quot;dropping-particle&quot;:&quot;&quot;,&quot;family&quot;:&quot;McCarthy&quot;,&quot;given&quot;:&quot;Heather R.&quot;,&quot;non-dropping-particle&quot;:&quot;&quot;,&quot;parse-names&quot;:false,&quot;suffix&quot;:&quot;&quot;},{&quot;dropping-particle&quot;:&quot;&quot;,&quot;family&quot;:&quot;Oren&quot;,&quot;given&quot;:&quot;Ram&quot;,&quot;non-dropping-particle&quot;:&quot;&quot;,&quot;parse-names&quot;:false,&quot;suffix&quot;:&quot;&quot;},{&quot;dropping-particle&quot;:&quot;&quot;,&quot;family&quot;:&quot;Pippen&quot;,&quot;given&quot;:&quot;Jeffrey S.&quot;,&quot;non-dropping-particle&quot;:&quot;&quot;,&quot;parse-names&quot;:false,&quot;suffix&quot;:&quot;&quot;},{&quot;dropping-particle&quot;:&quot;&quot;,&quot;family&quot;:&quot;Schlesinger&quot;,&quot;given&quot;:&quot;William H.&quot;,&quot;non-dropping-particle&quot;:&quot;&quot;,&quot;parse-names&quot;:false,&quot;suffix&quot;:&quot;&quot;}],&quot;container-title&quot;:&quot;Ecology&quot;,&quot;id&quot;:&quot;11d31702-d07a-3639-9b94-77cdd43af3a6&quot;,&quot;issue&quot;:&quot;1&quot;,&quot;issued&quot;:{&quot;date-parts&quot;:[[&quot;2006&quot;]]},&quot;page&quot;:&quot;15-25&quot;,&quot;title&quot;:&quot;Progressive nitrogen limitation of ecosystem processes under elevated CO2 in a warm-temperate forest&quot;,&quot;type&quot;:&quot;article-journal&quot;,&quot;volume&quot;:&quot;87&quot;,&quot;container-title-short&quot;:&quot;Ecology&quot;},&quot;uris&quot;:[&quot;http://www.mendeley.com/documents/?uuid=0bdb055c-bf3c-41a4-8fe7-000b4057b72b&quot;],&quot;isTemporary&quot;:false,&quot;legacyDesktopId&quot;:&quot;0bdb055c-bf3c-41a4-8fe7-000b4057b72b&quot;},{&quot;id&quot;:&quot;0d6f22a4-2e87-3347-942a-7ee74d4d9fbd&quot;,&quot;itemData&quot;:{&quot;DOI&quot;:&quot;10.1111/j.1365-2486.2006.01189.x&quot;,&quot;ISSN&quot;:&quot;13541013&quot;,&quot;abstract&quot;:&quot;Rising CO2 is predicted to increase forest productivity, although the duration of the response and how it might be altered by variation in rainfall, temperature and other environmental variables are not well understood. We measured the basal area of rapidly growing Pinus taeda trees exposed to free-air CO2 enrichment for 8 years and used these measurements to estimate monthly and annual growth. We used these measurements in a statistical model to estimate the start and end of growth in each year. Elevated CO2 increased the basal area increment (BAI) of trees by 13-27%. In most years, exposure to elevated CO2 increased the growth rate but not the duration of the active growth period. With the exception of 1 year following an extreme drought and a severe ice storm, BAI was positively correlated with the amount of rainfall during the active growth period. The interannual variation in the relative enhancement of BAI caused by elevated CO2 was strongly related to temperature and rainfall, and was greatest in years with high vapor pressure deficit. There was no evidence of a systematic reduction in the stimulation of growth during the first 8 years of this experiment, suggesting that the hypothesized limitation of the CO2 response caused by nitrogen availability has yet to occur. © 2006 Blackwell Publishing Ltd.&quot;,&quot;author&quot;:[{&quot;dropping-particle&quot;:&quot;&quot;,&quot;family&quot;:&quot;Moore&quot;,&quot;given&quot;:&quot;David J.P.&quot;,&quot;non-dropping-particle&quot;:&quot;&quot;,&quot;parse-names&quot;:false,&quot;suffix&quot;:&quot;&quot;},{&quot;dropping-particle&quot;:&quot;&quot;,&quot;family&quot;:&quot;Aref&quot;,&quot;given&quot;:&quot;Susanne&quot;,&quot;non-dropping-particle&quot;:&quot;&quot;,&quot;parse-names&quot;:false,&quot;suffix&quot;:&quot;&quot;},{&quot;dropping-particle&quot;:&quot;&quot;,&quot;family&quot;:&quot;Ho&quot;,&quot;given&quot;:&quot;Ringo M.&quot;,&quot;non-dropping-particle&quot;:&quot;&quot;,&quot;parse-names&quot;:false,&quot;suffix&quot;:&quot;&quot;},{&quot;dropping-particle&quot;:&quot;&quot;,&quot;family&quot;:&quot;Pippen&quot;,&quot;given&quot;:&quot;Jeffrey S.&quot;,&quot;non-dropping-particle&quot;:&quot;&quot;,&quot;parse-names&quot;:false,&quot;suffix&quot;:&quot;&quot;},{&quot;dropping-particle&quot;:&quot;&quot;,&quot;family&quot;:&quot;Hamilton&quot;,&quot;given&quot;:&quot;Jason G.&quot;,&quot;non-dropping-particle&quot;:&quot;&quot;,&quot;parse-names&quot;:false,&quot;suffix&quot;:&quot;&quot;},{&quot;dropping-particle&quot;:&quot;&quot;,&quot;family&quot;:&quot;Lucia&quot;,&quot;given&quot;:&quot;Evan H.&quot;,&quot;non-dropping-particle&quot;:&quot;De&quot;,&quot;parse-names&quot;:false,&quot;suffix&quot;:&quot;&quot;}],&quot;container-title&quot;:&quot;Global Change Biology&quot;,&quot;id&quot;:&quot;0d6f22a4-2e87-3347-942a-7ee74d4d9fbd&quot;,&quot;issue&quot;:&quot;8&quot;,&quot;issued&quot;:{&quot;date-parts&quot;:[[&quot;2006&quot;]]},&quot;page&quot;:&quot;1367-1377&quot;,&quot;title&quot;:&quot;Annual basal area increment and growth duration of Pinus taeda in response to eight years of free-air carbon dioxide enrichment&quot;,&quot;type&quot;:&quot;article-journal&quot;,&quot;volume&quot;:&quot;12&quot;,&quot;container-title-short&quot;:&quot;Glob Chang Biol&quot;},&quot;uris&quot;:[&quot;http://www.mendeley.com/documents/?uuid=a66b316d-0857-41f7-849a-59bd64d04443&quot;],&quot;isTemporary&quot;:false,&quot;legacyDesktopId&quot;:&quot;a66b316d-0857-41f7-849a-59bd64d04443&quot;},{&quot;id&quot;:&quot;c057e422-7356-3b9f-b63c-0908524fa7ca&quot;,&quot;itemData&quot;:{&quot;DOI&quot;:&quot;10.5194/bg-13-2689-2016&quot;,&quot;ISSN&quot;:&quot;1726-4189&quot;,&quot;abstract&quot;:&quot;Abstract. The nitrogen (N) cycle has the potential to regulate climate change through its influence on carbon (C) sequestration. Although extensive research has explored whether or not progressive N limitation (PNL) occurs under CO2 enrichment, a comprehensive assessment of the processes that regulate PNL is still lacking. Here, we quantitatively synthesized the responses of all major processes and pools in the terrestrial N cycle with meta-analysis of CO2 experimental data available in the literature. The results showed that CO2 enrichment significantly increased N sequestration in the plant and litter pools but not in the soil pool, partially supporting one of the basic assumptions in the PNL hypothesis that elevated CO2 results in more N sequestered in organic pools. However, CO2 enrichment significantly increased the N influx via biological N fixation and the loss via N2O emission, but decreased the N efflux via leaching. In addition, no general diminished CO2 fertilization effect on plant growth was observed over time up to the longest experiment of 13 years. Overall, our analyses suggest that the extra N supply by the increased biological N fixation and decreased leaching may potentially alleviate PNL under elevated CO2 conditions in spite of the increases in plant N sequestration and N2O emission. Moreover, our syntheses indicate that CO2 enrichment increases soil ammonium (NH4+) to nitrate (NO3−) ratio. The changed NH4+/NO3− ratio and subsequent biological processes may result in changes in soil microenvironments, above-belowground community structures and associated interactions, which could potentially affect the terrestrial biogeochemical cycles. In addition, our data synthesis suggests that more long-term studies, especially in regions other than temperate ones, are needed for comprehensive assessments of the PNL hypothesis.&quot;,&quot;author&quot;:[{&quot;dropping-particle&quot;:&quot;&quot;,&quot;family&quot;:&quot;Liang&quot;,&quot;given&quot;:&quot;Junyi&quot;,&quot;non-dropping-particle&quot;:&quot;&quot;,&quot;parse-names&quot;:false,&quot;suffix&quot;:&quot;&quot;},{&quot;dropping-particle&quot;:&quot;&quot;,&quot;family&quot;:&quot;Qi&quot;,&quot;given&quot;:&quot;Xuan&quot;,&quot;non-dropping-particle&quot;:&quot;&quot;,&quot;parse-names&quot;:false,&quot;suffix&quot;:&quot;&quot;},{&quot;dropping-particle&quot;:&quot;&quot;,&quot;family&quot;:&quot;Souza&quot;,&quot;given&quot;:&quot;Lara&quot;,&quot;non-dropping-particle&quot;:&quot;&quot;,&quot;parse-names&quot;:false,&quot;suffix&quot;:&quot;&quot;},{&quot;dropping-particle&quot;:&quot;&quot;,&quot;family&quot;:&quot;Luo&quot;,&quot;given&quot;:&quot;Yiqi&quot;,&quot;non-dropping-particle&quot;:&quot;&quot;,&quot;parse-names&quot;:false,&quot;suffix&quot;:&quot;&quot;}],&quot;container-title&quot;:&quot;Biogeosciences&quot;,&quot;id&quot;:&quot;c057e422-7356-3b9f-b63c-0908524fa7ca&quot;,&quot;issue&quot;:&quot;9&quot;,&quot;issued&quot;:{&quot;date-parts&quot;:[[&quot;2016&quot;,&quot;5&quot;,&quot;10&quot;]]},&quot;page&quot;:&quot;2689-2699&quot;,&quot;title&quot;:&quot;Processes regulating progressive nitrogen limitation under elevated carbon dioxide: a meta-analysis&quot;,&quot;type&quot;:&quot;article-journal&quot;,&quot;volume&quot;:&quot;13&quot;,&quot;container-title-short&quot;:&quot;&quot;},&quot;uris&quot;:[&quot;http://www.mendeley.com/documents/?uuid=b127ab7f-b9b9-4286-9cf4-af8ca945ee96&quot;],&quot;isTemporary&quot;:false,&quot;legacyDesktopId&quot;:&quot;b127ab7f-b9b9-4286-9cf4-af8ca945ee96&quot;}]},{&quot;citationID&quot;:&quot;MENDELEY_CITATION_055513f5-6b9d-47ab-adcb-95d4937ae24f&quot;,&quot;properties&quot;:{&quot;noteIndex&quot;:0},&quot;isEdited&quot;:false,&quot;manualOverride&quot;:{&quot;citeprocText&quot;:&quot;(Dong et al., 2017, 2020; Dong, Prentice, et al., 2022; Paillassa et al., 2020; Peng et al., 2021; Querejeta et al., 2022; N. G. Smith et al., 2019; N. G. Smith &amp;#38; Keenan, 2020; Westerband et al., 2023)&quot;,&quot;isManuallyOverridden&quot;:false,&quot;manualOverrideText&quot;:&quot;&quot;},&quot;citationTag&quot;:&quot;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&quot;,&quot;citationItems&quot;:[{&quot;id&quot;:&quot;80cb8924-fe1a-3e46-8fad-2da78e098fe2&quot;,&quot;itemData&quot;:{&quot;DOI&quot;:&quot;10.1038/s42003-021-01985-7&quot;,&quot;ISBN&quot;:&quot;4200302101&quot;,&quot;ISSN&quot;:&quot;2399-3642&quot;,&quot;PMID&quot;:&quot;33846550&quot;,&quot;abstract&quot;:&quot;There is huge uncertainty about how global exchanges of carbon between the atmosphere and land will respond to continuing environmental change. A better representation of photosynthetic capacity is required for Earth System models to simulate carbon assimilation reliably. Here we use a global leaf-trait dataset to test whether photosynthetic capacity is quantitatively predictable from climate, based on optimality principles; and to explore how this prediction is modified by soil properties, including indices of nitrogen and phosphorus availability, measured in situ. The maximum rate of carboxylation standardized to 25 °C ( V cmax25 ) was found to be proportional to growing-season irradiance, and to increase—as predicted—towards both colder and drier climates. Individual species’ departures from predicted V cmax25 covaried with area-based leaf nitrogen ( N area ) but community-mean V cmax25 was unrelated to N area , which in turn was unrelated to the soil C:N ratio. In contrast, leaves with low area-based phosphorus ( P area ) had low V cmax25 (both between and within communities), and P area increased with total soil P. These findings do not support the assumption, adopted in some ecosystem and Earth System models, that leaf-level photosynthetic capacity depends on soil N supply. They do, however, support a previously-noted relationship between photosynthesis and soil P supply.&quot;,&quot;author&quot;:[{&quot;dropping-particle&quot;:&quot;&quot;,&quot;family&quot;:&quot;Peng&quot;,&quot;given&quot;:&quot;Yunke&quot;,&quot;non-dropping-particle&quot;:&quot;&quot;,&quot;parse-names&quot;:false,&quot;suffix&quot;:&quot;&quot;},{&quot;dropping-particle&quot;:&quot;&quot;,&quot;family&quot;:&quot;Bloomfield&quot;,&quot;given&quot;:&quot;Keith J&quot;,&quot;non-dropping-particle&quot;:&quot;&quot;,&quot;parse-names&quot;:false,&quot;suffix&quot;:&quot;&quot;},{&quot;dropping-particle&quot;:&quot;&quot;,&quot;family&quot;:&quot;Cernusak&quot;,&quot;given&quot;:&quot;Lucas A&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Prentice&quot;,&quot;given&quot;:&quot;Iain Colin&quot;,&quot;non-dropping-particle&quot;:&quot;&quot;,&quot;parse-names&quot;:false,&quot;suffix&quot;:&quot;&quot;}],&quot;container-title&quot;:&quot;Communications Biology&quot;,&quot;id&quot;:&quot;80cb8924-fe1a-3e46-8fad-2da78e098fe2&quot;,&quot;issue&quot;:&quot;1&quot;,&quot;issued&quot;:{&quot;date-parts&quot;:[[&quot;2021&quot;,&quot;12&quot;,&quot;12&quot;]]},&quot;page&quot;:&quot;462&quot;,&quot;title&quot;:&quot;Global climate and nutrient controls of photosynthetic capacity&quot;,&quot;type&quot;:&quot;article-journal&quot;,&quot;volume&quot;:&quot;4&quot;,&quot;container-title-short&quot;:&quot;Commun Biol&quot;},&quot;uris&quot;:[&quot;http://www.mendeley.com/documents/?uuid=3ef8e4be-d782-4101-b3db-1a91b9992fc1&quot;],&quot;isTemporary&quot;:false,&quot;legacyDesktopId&quot;:&quot;3ef8e4be-d782-4101-b3db-1a91b9992fc1&quot;},{&quot;id&quot;:&quot;8dc841ee-319c-3b8a-a191-efb47ad04e9c&quot;,&quot;itemData&quot;:{&quot;DOI&quot;:&quot;10.5194/bg-14-481-2017&quot;,&quot;ISSN&quot;:&quot;1726-4189&quot;,&quot;abstract&quot;:&quo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quot;,&quot;author&quot;:[{&quot;dropping-particle&quot;:&quot;&quot;,&quot;family&quot;:&quot;Dong&quot;,&quot;given&quot;:&quot;Ning&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Evans&quot;,&quot;given&quot;:&quot;Bradley J&quot;,&quot;non-dropping-particle&quot;:&quot;&quot;,&quot;parse-names&quot;:false,&quot;suffix&quot;:&quot;&quot;},{&quot;dropping-particle&quot;:&quot;&quot;,&quot;family&quot;:&quot;Caddy-Retalic&quot;,&quot;given&quot;:&quot;Stefan&quot;,&quot;non-dropping-particle&quot;:&quot;&quot;,&quot;parse-names&quot;:false,&quot;suffix&quot;:&quot;&quot;},{&quot;dropping-particle&quot;:&quot;&quot;,&quot;family&quot;:&quot;Lowe&quot;,&quot;given&quot;:&quot;Andrew J&quot;,&quot;non-dropping-particle&quot;:&quot;&quot;,&quot;parse-names&quot;:false,&quot;suffix&quot;:&quot;&quot;},{&quot;dropping-particle&quot;:&quot;&quot;,&quot;family&quot;:&quot;Wright&quot;,&quot;given&quot;:&quot;Ian J&quot;,&quot;non-dropping-particle&quot;:&quot;&quot;,&quot;parse-names&quot;:false,&quot;suffix&quot;:&quot;&quot;}],&quot;container-title&quot;:&quot;Biogeosciences&quot;,&quot;id&quot;:&quot;8dc841ee-319c-3b8a-a191-efb47ad04e9c&quot;,&quot;issue&quot;:&quot;2&quot;,&quot;issued&quot;:{&quot;date-parts&quot;:[[&quot;2017&quot;,&quot;1&quot;,&quot;30&quot;]]},&quot;page&quot;:&quot;481-495&quot;,&quot;title&quot;:&quot;Leaf nitrogen from first principles: field evidence for adaptive variation with climate&quot;,&quot;type&quot;:&quot;article-journal&quot;,&quot;volume&quot;:&quot;14&quot;,&quot;container-title-short&quot;:&quot;&quot;},&quot;uris&quot;:[&quot;http://www.mendeley.com/documents/?uuid=d26886a5-de26-4a8d-afa2-a17d2a28ee6e&quot;],&quot;isTemporary&quot;:false,&quot;legacyDesktopId&quot;:&quot;d26886a5-de26-4a8d-afa2-a17d2a28ee6e&quot;},{&quot;id&quot;:&quot;23286a76-8391-3369-bbcc-285cba985c08&quot;,&quot;itemData&quot;:{&quot;DOI&quot;:&quot;10.1111/nph.16558&quot;,&quot;ISSN&quot;:&quot;0028-646X&quot;,&quot;author&quot;:[{&quot;dropping-particle&quot;:&quot;&quot;,&quot;family&quot;:&quot;Dong&quot;,&quot;given&quot;:&quot;Ning&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Evans&quot;,&quot;given&quot;:&quot;Bradley J&quot;,&quot;non-dropping-particle&quot;:&quot;&quot;,&quot;parse-names&quot;:false,&quot;suffix&quot;:&quot;&quot;},{&quot;dropping-particle&quot;:&quot;&quot;,&quot;family&quot;:&quot;Togashi&quot;,&quot;given&quot;:&quot;Henrique F&quot;,&quot;non-dropping-particle&quot;:&quot;&quot;,&quot;parse-names&quot;:false,&quot;suffix&quot;:&quot;&quot;},{&quot;dropping-particle&quot;:&quot;&quot;,&quot;family&quot;:&quot;Caddy-Retalic&quot;,&quot;given&quot;:&quot;Stefan&quot;,&quot;non-dropping-particle&quot;:&quot;&quot;,&quot;parse-names&quot;:false,&quot;suffix&quot;:&quot;&quot;},{&quot;dropping-particle&quot;:&quot;&quot;,&quot;family&quot;:&quot;McInerney&quot;,&quot;given&quot;:&quot;Francesca A&quot;,&quot;non-dropping-particle&quot;:&quot;&quot;,&quot;parse-names&quot;:false,&quot;suffix&quot;:&quot;&quot;},{&quot;dropping-particle&quot;:&quot;&quot;,&quot;family&quot;:&quot;Sparrow&quot;,&quot;given&quot;:&quot;Ben&quot;,&quot;non-dropping-particle&quot;:&quot;&quot;,&quot;parse-names&quot;:false,&quot;suffix&quot;:&quot;&quot;},{&quot;dropping-particle&quot;:&quot;&quot;,&quot;family&quot;:&quot;Leitch&quot;,&quot;given&quot;:&quot;Emrys&quot;,&quot;non-dropping-particle&quot;:&quot;&quot;,&quot;parse-names&quot;:false,&quot;suffix&quot;:&quot;&quot;},{&quot;dropping-particle&quot;:&quot;&quot;,&quot;family&quot;:&quot;Lowe&quot;,&quot;given&quot;:&quot;Andrew J&quot;,&quot;non-dropping-particle&quot;:&quot;&quot;,&quot;parse-names&quot;:false,&quot;suffix&quot;:&quot;&quot;}],&quot;container-title&quot;:&quot;New Phytologist&quot;,&quot;id&quot;:&quot;23286a76-8391-3369-bbcc-285cba985c08&quot;,&quot;issue&quot;:&quot;1&quot;,&quot;issued&quot;:{&quot;date-parts&quot;:[[&quot;2020&quot;,&quot;10&quot;,&quot;24&quot;]]},&quot;page&quot;:&quot;82-94&quot;,&quot;title&quot;:&quot;Components of leaf‐trait variation along environmental gradients&quot;,&quot;type&quot;:&quot;article-journal&quot;,&quot;volume&quot;:&quot;228&quot;,&quot;container-title-short&quot;:&quot;&quot;},&quot;uris&quot;:[&quot;http://www.mendeley.com/documents/?uuid=665ee559-637a-4c3e-ab28-1c199c696d00&quot;],&quot;isTemporary&quot;:false,&quot;legacyDesktopId&quot;:&quot;665ee559-637a-4c3e-ab28-1c199c696d00&quot;},{&quot;id&quot;:&quot;f12ce9b9-ebda-3414-bcb8-f3c936099a90&quot;,&quot;itemData&quot;:{&quot;DOI&quot;:&quot;10.1111/1365-2745.13967&quot;,&quot;ISSN&quot;:&quot;0022-0477&quot;,&quot;abstract&quot;:&quo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quot;,&quot;author&quot;:[{&quot;dropping-particle&quot;:&quot;&quot;,&quot;family&quot;:&quot;Dong&quot;,&quot;given&quot;:&quot;Ning&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Atkin&quot;,&quot;given&quot;:&quot;Owen K&quot;,&quot;non-dropping-particle&quot;:&quot;&quot;,&quot;parse-names&quot;:false,&quot;suffix&quot;:&quot;&quot;},{&quot;dropping-particle&quot;:&quot;&quot;,&quot;family&quot;:&quot;Bloomfield&quot;,&quot;given&quot;:&quot;Keith J&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Gleason&quot;,&quot;given&quot;:&quot;Sean M&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Onoda&quot;,&quot;given&quot;:&quot;Yusuke&quot;,&quot;non-dropping-particle&quot;:&quot;&quot;,&quot;parse-names&quot;:false,&quot;suffix&quot;:&quot;&quot;},{&quot;dropping-particle&quot;:&quot;&quot;,&quot;family&quot;:&quot;Poorter&quot;,&quot;given&quot;:&quot;Hendrik&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cology&quot;,&quot;id&quot;:&quot;f12ce9b9-ebda-3414-bcb8-f3c936099a90&quot;,&quot;issue&quot;:&quot;11&quot;,&quot;issued&quot;:{&quot;date-parts&quot;:[[&quot;2022&quot;,&quot;11&quot;]]},&quot;page&quot;:&quot;2585-2602&quot;,&quot;title&quot;:&quot;Leaf nitrogen from the perspective of optimal plant function&quot;,&quot;type&quot;:&quot;article-journal&quot;,&quot;volume&quot;:&quot;110&quot;,&quot;container-title-short&quot;:&quot;&quot;},&quot;uris&quot;:[&quot;http://www.mendeley.com/documents/?uuid=50267697-cf85-48a3-8479-7edfcd508a88&quot;],&quot;isTemporary&quot;:false,&quot;legacyDesktopId&quot;:&quot;50267697-cf85-48a3-8479-7edfcd508a88&quot;},{&quot;id&quot;:&quot;a682e987-1248-31db-8cf9-297b792f788b&quot;,&quot;itemData&quot;:{&quot;DOI&quot;:&quot;10.1111/ele.13210&quot;,&quot;ISSN&quot;:&quot;1461-023X&quot;,&quot;abstract&quot;:&quo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quot;,&quot;author&quot;:[{&quot;dropping-particle&quot;:&quot;&quot;,&quot;family&quot;:&quot;Smith&quot;,&quot;given&quot;:&quot;Nicholas G&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Prentice&quot;,&quot;given&quot;:&quot;I C&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Crous&quot;,&quot;given&quot;:&quot;Kristine Y&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Guerrieri&quot;,&quot;given&quot;:&quot;Rossella&quot;,&quot;non-dropping-particle&quot;:&quot;&quot;,&quot;parse-names&quot;:false,&quot;suffix&quot;:&quot;&quot;},{&quot;dropping-particle&quot;:&quot;&quot;,&quot;family&quot;:&quot;Ishida&quot;,&quot;given&quot;:&quot;FY oko&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Kruger&quot;,&quot;given&quot;:&quot;Eric L&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Rogers&quot;,&quot;given&quot;:&quot;Alistair&quot;,&quot;non-dropping-particle&quot;:&quot;&quot;,&quot;parse-names&quot;:false,&quot;suffix&quot;:&quot;&quot;},{&quot;dropping-particle&quot;:&quot;&quot;,&quot;family&quot;:&quot;Serbin&quot;,&quot;given&quot;:&quot;Shawn P&quot;,&quot;non-dropping-particle&quot;:&quot;&quot;,&quot;parse-names&quot;:false,&quot;suffix&quot;:&quot;&quot;},{&quot;dropping-particle&quot;:&quot;&quot;,&quot;family&quot;:&quot;Tarvainen&quot;,&quot;given&quot;:&quot;Lasse&quot;,&quot;non-dropping-particle&quot;:&quot;&quot;,&quot;parse-names&quot;:false,&quot;suffix&quot;:&quot;&quot;},{&quot;dropping-particle&quot;:&quot;&quot;,&quot;family&quot;:&quot;Togashi&quot;,&quot;given&quot;:&quot;Henrique F&quot;,&quot;non-dropping-particle&quot;:&quot;&quot;,&quot;parse-names&quot;:false,&quot;suffix&quot;:&quot;&quot;},{&quot;dropping-particle&quot;:&quot;&quot;,&quot;family&quot;:&quot;Townsend&quot;,&quot;given&quot;:&quot;Philip A&quot;,&quot;non-dropping-particle&quot;:&quot;&quot;,&quot;parse-names&quot;:false,&quot;suffix&quot;:&quot;&quot;},{&quot;dropping-particle&quot;:&quot;&quot;,&quot;family&quot;:&quot;Wang&quot;,&quot;given&quot;:&quot;Meng&quot;,&quot;non-dropping-particle&quot;:&quot;&quot;,&quot;parse-names&quot;:false,&quot;suffix&quot;:&quot;&quot;},{&quot;dropping-particle&quot;:&quot;&quot;,&quot;family&quot;:&quot;Weerasinghe&quot;,&quot;given&quot;:&quot;Lasantha K&quot;,&quot;non-dropping-particle&quot;:&quot;&quot;,&quot;parse-names&quot;:false,&quot;suffix&quot;:&quot;&quot;},{&quot;dropping-particle&quot;:&quot;&quot;,&quot;family&quot;:&quot;Zhou&quot;,&quot;given&quot;:&quot;Shuang-Xi&quot;,&quot;non-dropping-particle&quot;:&quot;&quot;,&quot;parse-names&quot;:false,&quot;suffix&quot;:&quot;&quot;}],&quot;container-title&quot;:&quot;Ecology Letters&quot;,&quot;editor&quot;:[{&quot;dropping-particle&quot;:&quot;&quot;,&quot;family&quot;:&quot;Niu&quot;,&quot;given&quot;:&quot;Shuli&quot;,&quot;non-dropping-particle&quot;:&quot;&quot;,&quot;parse-names&quot;:false,&quot;suffix&quot;:&quot;&quot;}],&quot;id&quot;:&quot;a682e987-1248-31db-8cf9-297b792f788b&quot;,&quot;issue&quot;:&quot;3&quot;,&quot;issued&quot;:{&quot;date-parts&quot;:[[&quot;2019&quot;,&quot;3&quot;,&quot;4&quot;]]},&quot;page&quot;:&quot;506-517&quot;,&quot;title&quot;:&quot;Global photosynthetic capacity is optimized to the environment&quot;,&quot;type&quot;:&quot;article-journal&quot;,&quot;volume&quot;:&quot;22&quot;,&quot;container-title-short&quot;:&quot;Ecol Lett&quot;},&quot;uris&quot;:[&quot;http://www.mendeley.com/documents/?uuid=de810a7b-b01e-4be3-a228-03946531e91d&quot;],&quot;isTemporary&quot;:false,&quot;legacyDesktopId&quot;:&quot;de810a7b-b01e-4be3-a228-03946531e91d&quot;},{&quot;id&quot;:&quot;e18aa1a1-e57a-348d-a55d-c6b894c8e3a6&quot;,&quot;itemData&quot;:{&quot;DOI&quot;:&quot;10.1111/gcb.16501&quot;,&quot;ISBN&quot;:&quot;1410706516&quot;,&quot;ISSN&quot;:&quot;1354-1013&quot;,&quot;PMID&quot;:&quot;25669675&quot;,&quot;author&quot;:[{&quot;dropping-particle&quot;:&quot;&quot;,&quot;family&quot;:&quot;Westerband&quot;,&quot;given&quot;:&quot;Andrea C.&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Paillassa&quot;,&quot;given&quot;:&quot;Jennifer&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Atkin&quot;,&quot;given&quot;:&quot;Owen K.&quot;,&quot;non-dropping-particle&quot;:&quot;&quot;,&quot;parse-names&quot;:false,&quot;suffix&quot;:&quot;&quot;},{&quot;dropping-particle&quot;:&quot;&quot;,&quot;family&quot;:&quot;Bloomfield&quot;,&quot;given&quot;:&quot;Keith J.&quot;,&quot;non-dropping-particle&quot;:&quot;&quot;,&quot;parse-names&quot;:false,&quot;suffix&quot;:&quot;&quot;},{&quot;dropping-particle&quot;:&quot;&quot;,&quot;family&quot;:&quot;Cernusak&quot;,&quot;given&quot;:&quot;Lucas A.&quot;,&quot;non-dropping-particle&quot;:&quot;&quot;,&quot;parse-names&quot;:false,&quot;suffix&quot;:&quot;&quot;},{&quot;dropping-particle&quot;:&quot;&quot;,&quot;family&quot;:&quot;Dong&quot;,&quot;given&quot;:&quot;Ning&quot;,&quot;non-dropping-particle&quot;:&quot;&quot;,&quot;parse-names&quot;:false,&quot;suffix&quot;:&quot;&quot;},{&quot;dropping-particle&quot;:&quot;&quot;,&quot;family&quot;:&quot;Gleason&quot;,&quot;given&quot;:&quot;Sean M.&quot;,&quot;non-dropping-particle&quot;:&quot;&quot;,&quot;parse-names&quot;:false,&quot;suffix&quot;:&quot;&quot;},{&quot;dropping-particle&quot;:&quot;&quot;,&quot;family&quot;:&quot;Guilherme Pereira&quot;,&quot;given&quot;:&quot;Caio&quot;,&quot;non-dropping-particle&quot;:&quot;&quot;,&quot;parse-names&quot;:false,&quot;suffix&quot;:&quot;&quot;},{&quot;dropping-particle&quot;:&quot;&quot;,&quot;family&quot;:&quot;Lambers&quot;,&quot;given&quot;:&quot;Hans&quot;,&quot;non-dropping-particle&quot;:&quot;&quot;,&quot;parse-names&quot;:false,&quot;suffix&quot;:&quot;&quot;},{&quot;dropping-particle&quot;:&quot;&quot;,&quot;family&quot;:&quot;Leishman&quot;,&quot;given&quot;:&quot;Michelle R.&quot;,&quot;non-dropping-particle&quot;:&quot;&quot;,&quot;parse-names&quot;:false,&quot;suffix&quot;:&quot;&quot;},{&quot;dropping-particle&quot;:&quot;&quot;,&quot;family&quot;:&quot;Malhi&quot;,&quot;given&quot;:&quot;Yadvinder&quot;,&quot;non-dropping-particle&quot;:&quot;&quot;,&quot;parse-names&quot;:false,&quot;suffix&quot;:&quot;&quot;},{&quot;dropping-particle&quot;:&quot;&quot;,&quot;family&quot;:&quot;Nolan&quot;,&quot;given&quot;:&quot;Rachael H.&quot;,&quot;non-dropping-particle&quot;:&quot;&quot;,&quot;parse-names&quot;:false,&quot;suffix&quot;:&quot;&quot;}],&quot;container-title&quot;:&quot;Global Change Biology&quot;,&quot;id&quot;:&quot;e18aa1a1-e57a-348d-a55d-c6b894c8e3a6&quot;,&quot;issue&quot;:&quot;3&quot;,&quot;issued&quot;:{&quot;date-parts&quot;:[[&quot;2023&quot;,&quot;2&quot;,&quot;16&quot;]]},&quot;page&quot;:&quot;856-873&quot;,&quot;title&quot;:&quot;Coordination of photosynthetic traits across soil and climate gradients&quot;,&quot;type&quot;:&quot;article-journal&quot;,&quot;volume&quot;:&quot;29&quot;,&quot;container-title-short&quot;:&quot;Glob Chang Biol&quot;},&quot;uris&quot;:[&quot;http://www.mendeley.com/documents/?uuid=21ffc03c-3e82-40b0-846f-1638da6585e7&quot;],&quot;isTemporary&quot;:false,&quot;legacyDesktopId&quot;:&quot;21ffc03c-3e82-40b0-846f-1638da6585e7&quot;},{&quot;id&quot;:&quot;270b9838-0a91-32c5-b4e4-1ad87171b1ba&quot;,&quot;itemData&quot;:{&quot;DOI&quot;:&quot;10.1111/nph.16702&quot;,&quot;ISSN&quot;:&quot;0028-646X&quot;,&quot;abstract&quot;:&quo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quot;,&quot;author&quot;:[{&quot;dropping-particle&quot;:&quot;&quot;,&quot;family&quot;:&quot;Paillassa&quot;,&quot;given&quot;:&quot;Jennifer&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Prentice&quot;,&quot;given&quot;:&quot;I Colin&quot;,&quot;non-dropping-particle&quot;:&quot;&quot;,&quot;parse-names&quot;:false,&quot;suffix&quot;:&quot;&quot;},{&quot;dropping-particle&quot;:&quot;&quot;,&quot;family&quot;:&quot;Pepin&quot;,&quot;given&quot;:&quot;Steeve&quot;,&quot;non-dropping-particle&quot;:&quot;&quot;,&quot;parse-names&quot;:false,&quot;suffix&quot;:&quot;&quot;},{&quot;dropping-particle&quot;:&quot;&quot;,&quot;family&quot;:&quot;Smith&quot;,&quot;given&quot;:&quot;Nicholas G&quot;,&quot;non-dropping-particle&quot;:&quot;&quot;,&quot;parse-names&quot;:false,&quot;suffix&quot;:&quot;&quot;},{&quot;dropping-particle&quot;:&quot;&quot;,&quot;family&quot;:&quot;Ethier&quot;,&quot;given&quot;:&quot;Gilbert&quot;,&quot;non-dropping-particle&quot;:&quot;&quot;,&quot;parse-names&quot;:false,&quot;suffix&quot;:&quot;&quot;},{&quot;dropping-particle&quot;:&quot;&quot;,&quot;family&quot;:&quot;Westerband&quot;,&quot;given&quot;:&quot;Andrea C&quot;,&quot;non-dropping-particle&quot;:&quot;&quot;,&quot;parse-names&quot;:false,&quot;suffix&quot;:&quot;&quot;},{&quot;dropping-particle&quot;:&quot;&quot;,&quot;family&quot;:&quot;Lamarque&quot;,&quot;given&quot;:&quot;Laurent J&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Cornwell&quot;,&quot;given&quot;:&quot;William K&quot;,&quot;non-dropping-particle&quot;:&quot;&quot;,&quot;parse-names&quot;:false,&quot;suffix&quot;:&quot;&quot;},{&quot;dropping-particle&quot;:&quot;&quot;,&quot;family&quot;:&quot;Maire&quot;,&quot;given&quot;:&quot;Vincent&quot;,&quot;non-dropping-particle&quot;:&quot;&quot;,&quot;parse-names&quot;:false,&quot;suffix&quot;:&quot;&quot;}],&quot;container-title&quot;:&quot;New Phytologist&quot;,&quot;id&quot;:&quot;270b9838-0a91-32c5-b4e4-1ad87171b1ba&quot;,&quot;issue&quot;:&quot;1&quot;,&quot;issued&quot;:{&quot;date-parts&quot;:[[&quot;2020&quot;,&quot;10&quot;,&quot;9&quot;]]},&quot;page&quot;:&quot;121-135&quot;,&quot;title&quot;:&quot;When and where soil is important to modify the carbon and water economy of leaves&quot;,&quot;type&quot;:&quot;article-journal&quot;,&quot;volume&quot;:&quot;228&quot;,&quot;container-title-short&quot;:&quot;&quot;},&quot;uris&quot;:[&quot;http://www.mendeley.com/documents/?uuid=7a979be5-4341-4431-bd38-7ceeeada2df2&quot;],&quot;isTemporary&quot;:false,&quot;legacyDesktopId&quot;:&quot;7a979be5-4341-4431-bd38-7ceeeada2df2&quot;},{&quot;id&quot;:&quot;39ce325b-9f4d-30e0-932c-6a3f7fbe4180&quot;,&quot;itemData&quot;:{&quot;DOI&quot;:&quot;10.1111/nph.18254&quot;,&quot;ISSN&quot;:&quot;0028-646X&quot;,&quot;abstract&quot;:&quot;The least-cost economic theory of photosynthesis shows that water and nitrogen are mutually substitutable resources to achieve a given carbon gain. However, vegetation in the Sahel has to cope with the dual challenge imposed by drought and nutrient-poor soils. We addressed how variation in leaf nitrogen per area (Narea) modulates leaf oxygen and carbon isotopic composition (δ18O, δ13C), as proxies of stomatal conductance and water-use efficiency, across 34 Sahelian woody species. Dryland species exhibited diverging leaf δ18O and δ13C values, indicating large interspecific variation in time-integrated stomatal conductance and water-use efficiency. Structural equation modeling revealed that leaf Narea is a pivotal trait linked to multiple water-use traits. Leaf Narea was positively linked to both δ18O and δ13C, suggesting higher carboxylation capacity and tighter stomatal regulation of transpiration in N-rich species, which allows them to achieve higher water-use efficiency and more conservative water use. These adaptations represent a key physiological advantage of N-rich species, such as legumes, that could contribute to their dominance across many dryland regions. This is the first report of a robust mechanistic link between leaf Narea and δ18O in dryland vegetation that is consistent with core principles of plant physiology.&quot;,&quot;author&quot;:[{&quot;dropping-particle&quot;:&quot;&quot;,&quot;family&quot;:&quot;Querejeta&quot;,&quot;given&quot;:&quot;José Ignacio&quot;,&quot;non-dropping-particle&quot;:&quot;&quot;,&quot;parse-names&quot;:false,&quot;suffix&quot;:&quot;&quot;},{&quot;dropping-particle&quot;:&quot;&quot;,&quot;family&quot;:&quot;Prieto&quot;,&quot;given&quot;:&quot;Iván&quot;,&quot;non-dropping-particle&quot;:&quot;&quot;,&quot;parse-names&quot;:false,&quot;suffix&quot;:&quot;&quot;},{&quot;dropping-particle&quot;:&quot;&quot;,&quot;family&quot;:&quot;Armas&quot;,&quot;given&quot;:&quot;Cristina&quot;,&quot;non-dropping-particle&quot;:&quot;&quot;,&quot;parse-names&quot;:false,&quot;suffix&quot;:&quot;&quot;},{&quot;dropping-particle&quot;:&quot;&quot;,&quot;family&quot;:&quot;Casanoves&quot;,&quot;given&quot;:&quot;Fernando&quot;,&quot;non-dropping-particle&quot;:&quot;&quot;,&quot;parse-names&quot;:false,&quot;suffix&quot;:&quot;&quot;},{&quot;dropping-particle&quot;:&quot;&quot;,&quot;family&quot;:&quot;Diémé&quot;,&quot;given&quot;:&quot;Joseph S.&quot;,&quot;non-dropping-particle&quot;:&quot;&quot;,&quot;parse-names&quot;:false,&quot;suffix&quot;:&quot;&quot;},{&quot;dropping-particle&quot;:&quot;&quot;,&quot;family&quot;:&quot;Diouf&quot;,&quot;given&quot;:&quot;Mayecor&quot;,&quot;non-dropping-particle&quot;:&quot;&quot;,&quot;parse-names&quot;:false,&quot;suffix&quot;:&quot;&quot;},{&quot;dropping-particle&quot;:&quot;&quot;,&quot;family&quot;:&quot;Yossi&quot;,&quot;given&quot;:&quot;Harouna&quot;,&quot;non-dropping-particle&quot;:&quot;&quot;,&quot;parse-names&quot;:false,&quot;suffix&quot;:&quot;&quot;},{&quot;dropping-particle&quot;:&quot;&quot;,&quot;family&quot;:&quot;Kaya&quot;,&quot;given&quot;:&quot;Bocary&quot;,&quot;non-dropping-particle&quot;:&quot;&quot;,&quot;parse-names&quot;:false,&quot;suffix&quot;:&quot;&quot;},{&quot;dropping-particle&quot;:&quot;&quot;,&quot;family&quot;:&quot;Pugnaire&quot;,&quot;given&quot;:&quot;Francisco I.&quot;,&quot;non-dropping-particle&quot;:&quot;&quot;,&quot;parse-names&quot;:false,&quot;suffix&quot;:&quot;&quot;},{&quot;dropping-particle&quot;:&quot;&quot;,&quot;family&quot;:&quot;Rusch&quot;,&quot;given&quot;:&quot;Graciela M.&quot;,&quot;non-dropping-particle&quot;:&quot;&quot;,&quot;parse-names&quot;:false,&quot;suffix&quot;:&quot;&quot;}],&quot;container-title&quot;:&quot;New Phytologist&quot;,&quot;id&quot;:&quot;39ce325b-9f4d-30e0-932c-6a3f7fbe4180&quot;,&quot;issue&quot;:&quot;4&quot;,&quot;issued&quot;:{&quot;date-parts&quot;:[[&quot;2022&quot;,&quot;8&quot;,&quot;21&quot;]]},&quot;page&quot;:&quot;1351-1364&quot;,&quot;title&quot;:&quot;Higher leaf nitrogen content is linked to tighter stomatal regulation of transpiration and more efficient water use across dryland trees&quot;,&quot;type&quot;:&quot;article-journal&quot;,&quot;volume&quot;:&quot;235&quot;,&quot;container-title-short&quot;:&quot;&quot;},&quot;uris&quot;:[&quot;http://www.mendeley.com/documents/?uuid=6c52b46a-4bb6-4058-885d-47c6fd2b9341&quot;],&quot;isTemporary&quot;:false,&quot;legacyDesktopId&quot;:&quot;6c52b46a-4bb6-4058-885d-47c6fd2b9341&quot;},{&quot;id&quot;:&quot;710beda3-e928-37ca-8ac0-4828186f88b1&quot;,&quot;itemData&quot;:{&quot;DOI&quot;:&quot;10.1111/gcb.15212&quot;,&quot;ISSN&quot;:&quot;1354-1013&quot;,&quot;abstract&quot;:&quo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quot;,&quot;author&quot;:[{&quot;dropping-particle&quot;:&quot;&quot;,&quot;family&quot;:&quot;Smith&quot;,&quot;given&quot;:&quot;Nicholas G&quot;,&quot;non-dropping-particle&quot;:&quot;&quot;,&quot;parse-names&quot;:false,&quot;suffix&quot;:&quot;&quot;},{&quot;dropping-particle&quot;:&quot;&quot;,&quot;family&quot;:&quot;Keenan&quot;,&quot;given&quot;:&quot;Trevor F&quot;,&quot;non-dropping-particle&quot;:&quot;&quot;,&quot;parse-names&quot;:false,&quot;suffix&quot;:&quot;&quot;}],&quot;container-title&quot;:&quot;Global Change Biology&quot;,&quot;id&quot;:&quot;710beda3-e928-37ca-8ac0-4828186f88b1&quot;,&quot;issue&quot;:&quot;9&quot;,&quot;issued&quot;:{&quot;date-parts&quot;:[[&quot;2020&quot;,&quot;9&quot;,&quot;3&quot;]]},&quot;page&quot;:&quot;5202-5216&quot;,&quot;title&quot;:&quot;Mechanisms underlying leaf photosynthetic acclimation to warming and elevated CO2 as inferred from least‐cost optimality theory&quot;,&quot;type&quot;:&quot;article-journal&quot;,&quot;volume&quot;:&quot;26&quot;,&quot;container-title-short&quot;:&quot;Glob Chang Biol&quot;},&quot;uris&quot;:[&quot;http://www.mendeley.com/documents/?uuid=bbe0947b-b3f9-4a9e-999f-3f077c3079d4&quot;],&quot;isTemporary&quot;:false,&quot;legacyDesktopId&quot;:&quot;bbe0947b-b3f9-4a9e-999f-3f077c3079d4&quot;}]},{&quot;citationID&quot;:&quot;MENDELEY_CITATION_34b27ad8-70d2-4015-a813-1e9c34da6a41&quot;,&quot;properties&quot;:{&quot;noteIndex&quot;:0},&quot;isEdited&quot;:false,&quot;manualOverride&quot;:{&quot;citeprocText&quot;:&quot;(Dong, Wright, et al., 2022)&quot;,&quot;isManuallyOverridden&quot;:false,&quot;manualOverrideText&quot;:&quot;&quot;},&quot;citationTag&quot;:&quot;MENDELEY_CITATION_v3_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&quot;,&quot;citationItems&quot;:[{&quot;id&quot;:&quot;85431fe3-7965-33c2-903d-7f7fc3f12432&quot;,&quot;itemData&quot;:{&quot;DOI&quot;:&quot;10.1111/nph.18076&quot;,&quot;ISSN&quot;:&quot;0028-646X&quot;,&quot;abstract&quot;:&quot;Nitrogen (N) limitation has been considered as a constraint on terrestrial carbon uptake in response to rising CO 2 and climate change. By extension, it has been suggested that declining carboxylation capacity (V cmax) and leaf N content in enhanced-CO 2 experiments and satellite records signify increasing N limitation of primary production. We predicted V cmax using the coordination hypothesis, and estimated changes in leaf-level photosynthetic N for 1982-2016 assuming proportionality with leaf-level V cmax at 25˚C. Whole-canopy photosynthetic N was derived using satellite-based leaf area index (LAI) data and an empirical extinction coefficient for V cmax , and converted to annual N demand using estimated leaf turnover times. The predicted spatial pattern of V cmax shares key features with an independent reconstruction from remotely-sensed leaf chlorophyll content. Predicted leaf photosynthetic N declined by 0.27 % yr-1 , while observed leaf (total) N declined by 0.2-0.25 % yr-1. Predicted global canopy N (and N demand) declined from 1996 onwards, despite increasing LAI. Leaf-level responses to rising CO 2 , and to a lesser extent temperature, may have reduced the canopy requirement for N by more than rising LAI has increased it. This finding provides an alternative explanation for declining leaf N that does not depend on increasing N limitation.&quot;,&quot;author&quot;:[{&quot;dropping-particle&quot;:&quot;&quot;,&quot;family&quot;:&quot;Dong&quot;,&quot;given&quot;:&quot;Ning&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Chen&quot;,&quot;given&quot;:&quot;Jing M&quot;,&quot;non-dropping-particle&quot;:&quot;&quot;,&quot;parse-names&quot;:false,&quot;suffix&quot;:&quot;&quot;},{&quot;dropping-particle&quot;:&quot;&quot;,&quot;family&quot;:&quot;Luo&quot;,&quot;given&quot;:&quot;Xiangzhong&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Smith&quot;,&quot;given&quot;:&quot;Nicholas G&quot;,&quot;non-dropping-particle&quot;:&quot;&quot;,&quot;parse-names&quot;:false,&quot;suffix&quot;:&quot;&quot;},{&quot;dropping-particle&quot;:&quot;&quot;,&quot;family&quot;:&quot;Prentice&quot;,&quot;given&quot;:&quot;Iain Colin&quot;,&quot;non-dropping-particle&quot;:&quot;&quot;,&quot;parse-names&quot;:false,&quot;suffix&quot;:&quot;&quot;}],&quot;container-title&quot;:&quot;New Phytologist&quot;,&quot;id&quot;:&quot;85431fe3-7965-33c2-903d-7f7fc3f12432&quot;,&quot;issue&quot;:&quot;5&quot;,&quot;issued&quot;:{&quot;date-parts&quot;:[[&quot;2022&quot;,&quot;9&quot;,&quot;22&quot;]]},&quot;page&quot;:&quot;1692-1700&quot;,&quot;title&quot;:&quot;Rising CO 2 and warming reduce global canopy demand for nitrogen&quot;,&quot;type&quot;:&quot;article-journal&quot;,&quot;volume&quot;:&quot;235&quot;,&quot;container-title-short&quot;:&quot;&quot;},&quot;uris&quot;:[&quot;http://www.mendeley.com/documents/?uuid=8f26b717-0c63-4a11-b766-e27b90eb396f&quot;],&quot;isTemporary&quot;:false,&quot;legacyDesktopId&quot;:&quot;8f26b717-0c63-4a11-b766-e27b90eb396f&quot;}]},{&quot;citationID&quot;:&quot;MENDELEY_CITATION_2f9407ee-1774-4d22-9297-07db28815a3c&quot;,&quot;properties&quot;:{&quot;noteIndex&quot;:0},&quot;isEdited&quot;:false,&quot;manualOverride&quot;:{&quot;citeprocText&quot;:&quot;(Drake et al., 1997; Prentice et al., 2014; N. G. Smith et al., 2019; Wright et al., 2003)&quot;,&quot;isManuallyOverridden&quot;:false,&quot;manualOverrideText&quot;:&quot;&quot;},&quot;citationTag&quot;:&quot;MENDELEY_CITATION_v3_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&quot;,&quot;citationItems&quot;:[{&quot;id&quot;:&quot;a682e987-1248-31db-8cf9-297b792f788b&quot;,&quot;itemData&quot;:{&quot;DOI&quot;:&quot;10.1111/ele.13210&quot;,&quot;ISSN&quot;:&quot;1461-023X&quot;,&quot;abstract&quot;:&quo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quot;,&quot;author&quot;:[{&quot;dropping-particle&quot;:&quot;&quot;,&quot;family&quot;:&quot;Smith&quot;,&quot;given&quot;:&quot;Nicholas G&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Prentice&quot;,&quot;given&quot;:&quot;I C&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Crous&quot;,&quot;given&quot;:&quot;Kristine Y&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Guerrieri&quot;,&quot;given&quot;:&quot;Rossella&quot;,&quot;non-dropping-particle&quot;:&quot;&quot;,&quot;parse-names&quot;:false,&quot;suffix&quot;:&quot;&quot;},{&quot;dropping-particle&quot;:&quot;&quot;,&quot;family&quot;:&quot;Ishida&quot;,&quot;given&quot;:&quot;FY oko&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Kruger&quot;,&quot;given&quot;:&quot;Eric L&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Rogers&quot;,&quot;given&quot;:&quot;Alistair&quot;,&quot;non-dropping-particle&quot;:&quot;&quot;,&quot;parse-names&quot;:false,&quot;suffix&quot;:&quot;&quot;},{&quot;dropping-particle&quot;:&quot;&quot;,&quot;family&quot;:&quot;Serbin&quot;,&quot;given&quot;:&quot;Shawn P&quot;,&quot;non-dropping-particle&quot;:&quot;&quot;,&quot;parse-names&quot;:false,&quot;suffix&quot;:&quot;&quot;},{&quot;dropping-particle&quot;:&quot;&quot;,&quot;family&quot;:&quot;Tarvainen&quot;,&quot;given&quot;:&quot;Lasse&quot;,&quot;non-dropping-particle&quot;:&quot;&quot;,&quot;parse-names&quot;:false,&quot;suffix&quot;:&quot;&quot;},{&quot;dropping-particle&quot;:&quot;&quot;,&quot;family&quot;:&quot;Togashi&quot;,&quot;given&quot;:&quot;Henrique F&quot;,&quot;non-dropping-particle&quot;:&quot;&quot;,&quot;parse-names&quot;:false,&quot;suffix&quot;:&quot;&quot;},{&quot;dropping-particle&quot;:&quot;&quot;,&quot;family&quot;:&quot;Townsend&quot;,&quot;given&quot;:&quot;Philip A&quot;,&quot;non-dropping-particle&quot;:&quot;&quot;,&quot;parse-names&quot;:false,&quot;suffix&quot;:&quot;&quot;},{&quot;dropping-particle&quot;:&quot;&quot;,&quot;family&quot;:&quot;Wang&quot;,&quot;given&quot;:&quot;Meng&quot;,&quot;non-dropping-particle&quot;:&quot;&quot;,&quot;parse-names&quot;:false,&quot;suffix&quot;:&quot;&quot;},{&quot;dropping-particle&quot;:&quot;&quot;,&quot;family&quot;:&quot;Weerasinghe&quot;,&quot;given&quot;:&quot;Lasantha K&quot;,&quot;non-dropping-particle&quot;:&quot;&quot;,&quot;parse-names&quot;:false,&quot;suffix&quot;:&quot;&quot;},{&quot;dropping-particle&quot;:&quot;&quot;,&quot;family&quot;:&quot;Zhou&quot;,&quot;given&quot;:&quot;Shuang-Xi&quot;,&quot;non-dropping-particle&quot;:&quot;&quot;,&quot;parse-names&quot;:false,&quot;suffix&quot;:&quot;&quot;}],&quot;container-title&quot;:&quot;Ecology Letters&quot;,&quot;editor&quot;:[{&quot;dropping-particle&quot;:&quot;&quot;,&quot;family&quot;:&quot;Niu&quot;,&quot;given&quot;:&quot;Shuli&quot;,&quot;non-dropping-particle&quot;:&quot;&quot;,&quot;parse-names&quot;:false,&quot;suffix&quot;:&quot;&quot;}],&quot;id&quot;:&quot;a682e987-1248-31db-8cf9-297b792f788b&quot;,&quot;issue&quot;:&quot;3&quot;,&quot;issued&quot;:{&quot;date-parts&quot;:[[&quot;2019&quot;,&quot;3&quot;,&quot;4&quot;]]},&quot;page&quot;:&quot;506-517&quot;,&quot;title&quot;:&quot;Global photosynthetic capacity is optimized to the environment&quot;,&quot;type&quot;:&quot;article-journal&quot;,&quot;volume&quot;:&quot;22&quot;,&quot;container-title-short&quot;:&quot;Ecol Lett&quot;},&quot;uris&quot;:[&quot;http://www.mendeley.com/documents/?uuid=de810a7b-b01e-4be3-a228-03946531e91d&quot;],&quot;isTemporary&quot;:false,&quot;legacyDesktopId&quot;:&quot;de810a7b-b01e-4be3-a228-03946531e91d&quot;},{&quot;id&quot;:&quot;539e617e-b32c-374d-ab22-81decc176141&quot;,&quot;itemData&quot;:{&quot;DOI&quot;:&quot;10.1111/ele.12211&quot;,&quot;ISSN&quot;:&quot;1461023X&quot;,&quot;abstract&quot;:&quo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quot;,&quot;author&quot;:[{&quot;dropping-particle&quot;:&quot;&quot;,&quot;family&quot;:&quot;Prentice&quot;,&quot;given&quot;:&quot;I Colin&quot;,&quot;non-dropping-particle&quot;:&quot;&quot;,&quot;parse-names&quot;:false,&quot;suffix&quot;:&quot;&quot;},{&quot;dropping-particle&quot;:&quot;&quot;,&quot;family&quot;:&quot;Dong&quot;,&quot;given&quot;:&quot;Ning&quot;,&quot;non-dropping-particle&quot;:&quot;&quot;,&quot;parse-names&quot;:false,&quot;suffix&quot;:&quot;&quot;},{&quot;dropping-particle&quot;:&quot;&quot;,&quot;family&quot;:&quot;Gleason&quot;,&quot;given&quot;:&quot;Sean M&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Wright&quot;,&quot;given&quot;:&quot;Ian J&quot;,&quot;non-dropping-particle&quot;:&quot;&quot;,&quot;parse-names&quot;:false,&quot;suffix&quot;:&quot;&quot;}],&quot;container-title&quot;:&quot;Ecology Letters&quot;,&quot;id&quot;:&quot;539e617e-b32c-374d-ab22-81decc176141&quot;,&quot;issue&quot;:&quot;1&quot;,&quot;issued&quot;:{&quot;date-parts&quot;:[[&quot;2014&quot;,&quot;1&quot;]]},&quot;page&quot;:&quot;82-91&quot;,&quot;title&quot;:&quot;Balancing the costs of carbon gain and water transport: testing a new theoretical framework for plant functional ecology&quot;,&quot;type&quot;:&quot;article-journal&quot;,&quot;volume&quot;:&quot;17&quot;,&quot;container-title-short&quot;:&quot;Ecol Lett&quot;},&quot;uris&quot;:[&quot;http://www.mendeley.com/documents/?uuid=e847e008-126f-46c3-a215-d3160662c7ab&quot;],&quot;isTemporary&quot;:false,&quot;legacyDesktopId&quot;:&quot;e847e008-126f-46c3-a215-d3160662c7ab&quot;},{&quot;id&quot;:&quot;c51f1c0e-1596-3ff6-a233-d2bf57d4879c&quot;,&quot;itemData&quot;:{&quot;DOI&quot;:&quot;0003-0147/2003/16101-010387&quot;,&quot;author&quot;:[{&quot;dropping-particle&quot;:&quot;&quot;,&quot;family&quot;:&quot;Wright&quot;,&quot;given&quot;:&quot;Ian J&quot;,&quot;non-dropping-particle&quot;:&quot;&quot;,&quot;parse-names&quot;:false,&quot;suffix&quot;:&quot;&quot;},{&quot;dropping-particle&quot;:&quot;&quot;,&quot;family&quot;:&quot;Reich&quot;,&quot;given&quot;:&quot;Peter B&quot;,&quot;non-dropping-particle&quot;:&quot;&quot;,&quot;parse-names&quot;:false,&quot;suffix&quot;:&quot;&quot;},{&quot;dropping-particle&quot;:&quot;&quot;,&quot;family&quot;:&quot;Westoby&quot;,&quot;given&quot;:&quot;Mark&quot;,&quot;non-dropping-particle&quot;:&quot;&quot;,&quot;parse-names&quot;:false,&quot;suffix&quot;:&quot;&quot;}],&quot;container-title&quot;:&quot;The American Naturalist&quot;,&quot;id&quot;:&quot;c51f1c0e-1596-3ff6-a233-d2bf57d4879c&quot;,&quot;issue&quot;:&quot;1&quot;,&quot;issued&quot;:{&quot;date-parts&quot;:[[&quot;2003&quot;]]},&quot;page&quot;:&quot;98-111&quot;,&quot;title&quot;:&quot;Least-cost input mixtures of water and nitrogen for photosynthesis&quot;,&quot;type&quot;:&quot;article-journal&quot;,&quot;volume&quot;:&quot;161&quot;,&quot;container-title-short&quot;:&quot;Am Nat&quot;},&quot;uris&quot;:[&quot;http://www.mendeley.com/documents/?uuid=e792122e-1fd1-4c1a-9d09-7bd7a13fee68&quot;],&quot;isTemporary&quot;:false,&quot;legacyDesktopId&quot;:&quot;e792122e-1fd1-4c1a-9d09-7bd7a13fee68&quot;},{&quot;id&quot;:&quot;7df79420-a448-3d34-aa58-11f9b873f420&quot;,&quot;itemData&quot;:{&quot;DOI&quot;:&quot;10.1146/annurev.arplant.48.1.609&quot;,&quot;ISSN&quot;:&quot;15435008&quot;,&quot;PMID&quot;:&quot;15012276&quot;,&quot;abstract&quot;:&quot;The primary effect of the response of plants to rising atmospheric CO2 (Ca) is to increase resource use efficiency. Elevated Ca reduces stomatal conductance and transpiration and improves water use efficiency, and at the same time it stimulates higher rates of photosynthesis and increases light-use efficiency. Acclimation of photosynthesis during long-term exposure to elevated Ca reduces key enzymes of the photosynthetic carbon reduction cycle, and this increases nutrient use efficiency. Improved soil-water balance, increased carbon uptake in the shade, greater carbon to nitrogen ratio, and reduced nutrient quality for insect and animal grazers are all possibilities that have been observed in field studies of the effects of elevated Ca. These effects have major consequences for agriculture and native ecosystems in a world of rising atmospheric Ca and climate change.&quot;,&quot;author&quot;:[{&quot;dropping-particle&quot;:&quot;&quot;,&quot;family&quot;:&quot;Drake&quot;,&quot;given&quot;:&quot;Bert G&quot;,&quot;non-dropping-particle&quot;:&quot;&quot;,&quot;parse-names&quot;:false,&quot;suffix&quot;:&quot;&quot;},{&quot;dropping-particle&quot;:&quot;&quot;,&quot;family&quot;:&quot;Gonzàlez-Meler&quot;,&quot;given&quot;:&quot;Miquel A&quot;,&quot;non-dropping-particle&quot;:&quot;&quot;,&quot;parse-names&quot;:false,&quot;suffix&quot;:&quot;&quot;},{&quot;dropping-particle&quot;:&quot;&quot;,&quot;family&quot;:&quot;Long&quot;,&quot;given&quot;:&quot;Steve P&quot;,&quot;non-dropping-particle&quot;:&quot;&quot;,&quot;parse-names&quot;:false,&quot;suffix&quot;:&quot;&quot;}],&quot;container-title&quot;:&quot;Annual Review of Plant Biology&quot;,&quot;id&quot;:&quot;7df79420-a448-3d34-aa58-11f9b873f420&quot;,&quot;issued&quot;:{&quot;date-parts&quot;:[[&quot;1997&quot;]]},&quot;page&quot;:&quot;609-639&quot;,&quot;title&quot;:&quot;More efficient plants: A Consequence of Rising Atmospheric CO2?&quot;,&quot;type&quot;:&quot;article-journal&quot;,&quot;volume&quot;:&quot;48&quot;,&quot;container-title-short&quot;:&quot;Annu Rev Plant Biol&quot;},&quot;uris&quot;:[&quot;http://www.mendeley.com/documents/?uuid=757851cb-6769-4e6d-9343-b421d776e208&quot;],&quot;isTemporary&quot;:false,&quot;legacyDesktopId&quot;:&quot;757851cb-6769-4e6d-9343-b421d776e208&quot;}]},{&quot;citationID&quot;:&quot;MENDELEY_CITATION_c54f84fe-a550-476b-ab61-4898d1861633&quot;,&quot;properties&quot;:{&quot;noteIndex&quot;:0},&quot;isEdited&quot;:false,&quot;manualOverride&quot;:{&quot;citeprocText&quot;:&quot;(Chen et al., 1993; Maire et al., 2012)&quot;,&quot;isManuallyOverridden&quot;:false,&quot;manualOverrideText&quot;:&quot;&quot;},&quot;citationTag&quot;:&quot;MENDELEY_CITATION_v3_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&quot;,&quot;citationItems&quot;:[{&quot;id&quot;:&quot;cdf027a3-12ce-342e-aec7-4037918df60b&quot;,&quot;itemData&quot;:{&quot;DOI&quot;:&quot;10.1371/journal.pone.0038345&quot;,&quot;ISSN&quot;:&quot;1932-6203&quot;,&quot;author&quot;:[{&quot;dropping-particle&quot;:&quot;&quot;,&quot;family&quot;:&quot;Maire&quot;,&quot;given&quot;:&quot;Vincent&quot;,&quot;non-dropping-particle&quot;:&quot;&quot;,&quot;parse-names&quot;:false,&quot;suffix&quot;:&quot;&quot;},{&quot;dropping-particle&quot;:&quot;&quot;,&quot;family&quot;:&quot;Martre&quot;,&quot;given&quot;:&quot;Pierre&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Gastal&quot;,&quot;given&quot;:&quot;François&quot;,&quot;non-dropping-particle&quot;:&quot;&quot;,&quot;parse-names&quot;:false,&quot;suffix&quot;:&quot;&quot;},{&quot;dropping-particle&quot;:&quot;&quot;,&quot;family&quot;:&quot;Esser&quot;,&quot;given&quot;:&quot;Gerd&quot;,&quot;non-dropping-particle&quot;:&quot;&quot;,&quot;parse-names&quot;:false,&quot;suffix&quot;:&quot;&quot;},{&quot;dropping-particle&quot;:&quot;&quot;,&quot;family&quot;:&quot;Fontaine&quot;,&quot;given&quot;:&quot;Sébastien&quot;,&quot;non-dropping-particle&quot;:&quot;&quot;,&quot;parse-names&quot;:false,&quot;suffix&quot;:&quot;&quot;},{&quot;dropping-particle&quot;:&quot;&quot;,&quot;family&quot;:&quot;Soussana&quot;,&quot;given&quot;:&quot;Jean-François&quot;,&quot;non-dropping-particle&quot;:&quot;&quot;,&quot;parse-names&quot;:false,&quot;suffix&quot;:&quot;&quot;}],&quot;container-title&quot;:&quot;PLoS ONE&quot;,&quot;editor&quot;:[{&quot;dropping-particle&quot;:&quot;&quot;,&quot;family&quot;:&quot;Bond-Lamberty&quot;,&quot;given&quot;:&quot;Ben&quot;,&quot;non-dropping-particle&quot;:&quot;&quot;,&quot;parse-names&quot;:false,&quot;suffix&quot;:&quot;&quot;}],&quot;id&quot;:&quot;cdf027a3-12ce-342e-aec7-4037918df60b&quot;,&quot;issue&quot;:&quot;6&quot;,&quot;issued&quot;:{&quot;date-parts&quot;:[[&quot;2012&quot;,&quot;6&quot;,&quot;7&quot;]]},&quot;page&quot;:&quot;e38345&quot;,&quot;title&quot;:&quot;The coordination of leaf photosynthesis links C and N fluxes in C&lt;sub&gt;3&lt;/sub&gt; plant species&quot;,&quot;type&quot;:&quot;article-journal&quot;,&quot;volume&quot;:&quot;7&quot;,&quot;container-title-short&quot;:&quot;PLoS One&quot;},&quot;uris&quot;:[&quot;http://www.mendeley.com/documents/?uuid=f8d279b4-20c1-439f-93ab-06c92864d12b&quot;],&quot;isTemporary&quot;:false,&quot;legacyDesktopId&quot;:&quot;f8d279b4-20c1-439f-93ab-06c92864d12b&quot;},{&quot;id&quot;:&quot;b8d84ae6-be24-3d0c-ab6e-cfd713c896db&quot;,&quot;itemData&quot;:{&quot;DOI&quot;:&quot;10.1007/BF00321192&quot;,&quot;ISSN&quot;:&quot;0029-8549&quot;,&quot;abstract&quot;:&quot;It has long been observed that leaf nitrogen concentrations decline with depth in closed canopies in a number of plant communities. This phenomenon is gen- erally believed to be related to a changing radiation environment and it has been suggested by some re- searchers that plants allocate nitrogen in order to optimize total whole canopy photosynthesis. Although optimiza- tion theory has been successfully utilized to describe a variety of physiological and ecological phenomena, it has some shortcomings that are subject to criticism (e.g., time constraints, oversimplifications, lack of insights, etc.). In this paper we present an alternative to the optimization theory of plant canopy nitrogen distribution, which we term coordination theory. We hypothesize that plants allocate nitrogen to maintain a balance between two processes, each of which is dependent on leaf nitrogen content and each of which potentially limits photosyn- thesis. These two processes are defined as Wo the Rubisco- limited rate of carboxylation, and Wj, the electron trans- port-limited rate of carboxylation. We suggest that plants allocate nitrogen differentially to leaves in different canopy layers in such a way that W c and Wj remain roughly balanced. In this scheme, the driving force for the allo- cation of nitrogen within a canopy is the difference be- tween the leaf nitrogen content that is required to bring Wc and Wj into balance and the current nitrogen content. We show that the daily carbon assimilation of a canopy with a nitrogen distribution resulting from this internal co- ordination of Wc and Wj is very similar to that obtained using optimization theory.&quot;,&quot;author&quot;:[{&quot;dropping-particle&quot;:&quot;&quot;,&quot;family&quot;:&quot;Chen&quot;,&quot;given&quot;:&quot;Jia-Lin&quot;,&quot;non-dropping-particle&quot;:&quot;&quot;,&quot;parse-names&quot;:false,&quot;suffix&quot;:&quot;&quot;},{&quot;dropping-particle&quot;:&quot;&quot;,&quot;family&quot;:&quot;Reynolds&quot;,&quot;given&quot;:&quot;James F&quot;,&quot;non-dropping-particle&quot;:&quot;&quot;,&quot;parse-names&quot;:false,&quot;suffix&quot;:&quot;&quot;},{&quot;dropping-particle&quot;:&quot;&quot;,&quot;family&quot;:&quot;Harley&quot;,&quot;given&quot;:&quot;Peter C&quot;,&quot;non-dropping-particle&quot;:&quot;&quot;,&quot;parse-names&quot;:false,&quot;suffix&quot;:&quot;&quot;},{&quot;dropping-particle&quot;:&quot;&quot;,&quot;family&quot;:&quot;Tenhunen&quot;,&quot;given&quot;:&quot;John D&quot;,&quot;non-dropping-particle&quot;:&quot;&quot;,&quot;parse-names&quot;:false,&quot;suffix&quot;:&quot;&quot;}],&quot;container-title&quot;:&quot;Oecologia&quot;,&quot;id&quot;:&quot;b8d84ae6-be24-3d0c-ab6e-cfd713c896db&quot;,&quot;issue&quot;:&quot;1&quot;,&quot;issued&quot;:{&quot;date-parts&quot;:[[&quot;1993&quot;,&quot;2&quot;]]},&quot;page&quot;:&quot;63-69&quot;,&quot;title&quot;:&quot;Coordination theory of leaf nitrogen distribution in a canopy&quot;,&quot;type&quot;:&quot;article-journal&quot;,&quot;volume&quot;:&quot;93&quot;,&quot;container-title-short&quot;:&quot;Oecologia&quot;},&quot;uris&quot;:[&quot;http://www.mendeley.com/documents/?uuid=e942722a-5ac7-456c-982c-b73a3c56e025&quot;],&quot;isTemporary&quot;:false,&quot;legacyDesktopId&quot;:&quot;e942722a-5ac7-456c-982c-b73a3c56e025&quot;}]},{&quot;citationID&quot;:&quot;MENDELEY_CITATION_d28457a2-b9bb-4d9c-a77c-4843112b7adb&quot;,&quot;properties&quot;:{&quot;noteIndex&quot;:0},&quot;isEdited&quot;:false,&quot;manualOverride&quot;:{&quot;citeprocText&quot;:&quot;(Evans, 1989; Evans &amp;#38; Clarke, 2019)&quot;,&quot;isManuallyOverridden&quot;:false,&quot;manualOverrideText&quot;:&quot;&quot;},&quot;citationTag&quot;:&quot;MENDELEY_CITATION_v3_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&quot;,&quot;citationItems&quot;:[{&quot;id&quot;:&quot;f5f31922-7892-398f-b841-e746b41bed4b&quot;,&quot;itemData&quot;:{&quot;DOI&quot;:&quot;10.1007/BF00377192&quot;,&quot;ISSN&quot;:&quot;0029-8549&quot;,&quot;author&quot;:[{&quot;dropping-particle&quot;:&quot;&quot;,&quot;family&quot;:&quot;Evans&quot;,&quot;given&quot;:&quot;John R&quot;,&quot;non-dropping-particle&quot;:&quot;&quot;,&quot;parse-names&quot;:false,&quot;suffix&quot;:&quot;&quot;}],&quot;container-title&quot;:&quot;Oecologia&quot;,&quot;id&quot;:&quot;f5f31922-7892-398f-b841-e746b41bed4b&quot;,&quot;issue&quot;:&quot;1&quot;,&quot;issued&quot;:{&quot;date-parts&quot;:[[&quot;1989&quot;,&quot;1&quot;]]},&quot;page&quot;:&quot;9-19&quot;,&quot;title&quot;:&quot;Photosynthesis and nitrogen relationships in leaves of C3 plants&quot;,&quot;type&quot;:&quot;article-journal&quot;,&quot;volume&quot;:&quot;78&quot;,&quot;container-title-short&quot;:&quot;Oecologia&quot;},&quot;uris&quot;:[&quot;http://www.mendeley.com/documents/?uuid=20ca2eec-0707-46d9-b95a-10c6371d8aab&quot;],&quot;isTemporary&quot;:false,&quot;legacyDesktopId&quot;:&quot;20ca2eec-0707-46d9-b95a-10c6371d8aab&quot;},{&quot;id&quot;:&quot;b2a26c11-91ce-37d7-b190-1ed689a16b1d&quot;,&quot;itemData&quot;:{&quot;DOI&quot;:&quot;10.1093/jxb/ery366&quot;,&quot;ISSN&quot;:&quot;14602431&quot;,&quot;PMID&quot;:&quot;30357381&quot;,&quot;abstract&quot;:&quot;Global food security depends on three main cereal crops (wheat, rice and maize) achieving and maintaining high yields, as well as increasing their future yields. Fundamental to the production of this biomass is photosynthesis. The process of photosynthesis involves a large number of proteins that together account for the majority of the nitrogen in leaves. As large amounts of nitrogen are removed in the harvested grain, this needs to be replaced either from synthetic fertilizer or biological nitrogen fixation. Knowledge about photosynthetic properties of leaves in natural ecosystems is also important, particularly when we consider the potential impacts of climate change. While the relationship between nitrogen and photosynthetic capacity of a leaf differs between species, leaf nitrogen content provides a useful way to incorporate photosynthesis into models of ecosystems and the terrestrial biosphere. This review provides a generalized nitrogen budget for a C3 leaf cell and discusses the potential for improving photosynthesis from a nitrogen perspective.&quot;,&quot;author&quot;:[{&quot;dropping-particle&quot;:&quot;&quot;,&quot;family&quot;:&quot;Evans&quot;,&quot;given&quot;:&quot;John R&quot;,&quot;non-dropping-particle&quot;:&quot;&quot;,&quot;parse-names&quot;:false,&quot;suffix&quot;:&quot;&quot;},{&quot;dropping-particle&quot;:&quot;&quot;,&quot;family&quot;:&quot;Clarke&quot;,&quot;given&quot;:&quot;Victoria C&quot;,&quot;non-dropping-particle&quot;:&quot;&quot;,&quot;parse-names&quot;:false,&quot;suffix&quot;:&quot;&quot;}],&quot;container-title&quot;:&quot;Journal of Experimental Botany&quot;,&quot;id&quot;:&quot;b2a26c11-91ce-37d7-b190-1ed689a16b1d&quot;,&quot;issue&quot;:&quot;1&quot;,&quot;issued&quot;:{&quot;date-parts&quot;:[[&quot;2019&quot;]]},&quot;page&quot;:&quot;7-15&quot;,&quot;title&quot;:&quot;The nitrogen cost of photosynthesis&quot;,&quot;type&quot;:&quot;article-journal&quot;,&quot;volume&quot;:&quot;70&quot;,&quot;container-title-short&quot;:&quot;J Exp Bot&quot;},&quot;uris&quot;:[&quot;http://www.mendeley.com/documents/?uuid=11d45483-6de6-4870-9de2-02a297b3cacf&quot;],&quot;isTemporary&quot;:false,&quot;legacyDesktopId&quot;:&quot;11d45483-6de6-4870-9de2-02a297b3cacf&quot;}]},{&quot;citationID&quot;:&quot;MENDELEY_CITATION_64595756-327b-41d4-a35d-53e40e4c2b02&quot;,&quot;properties&quot;:{&quot;noteIndex&quot;:0},&quot;isEdited&quot;:false,&quot;manualOverride&quot;:{&quot;isManuallyOverridden&quot;:false,&quot;citeprocText&quot;:&quot;(Dong, Wright, et al., 2022; N. G. Smith &amp;#38; Keenan, 2020)&quot;,&quot;manualOverrideText&quot;:&quot;&quot;},&quot;citationTag&quot;:&quot;MENDELEY_CITATION_v3_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&quot;,&quot;citationItems&quot;:[{&quot;id&quot;:&quot;710beda3-e928-37ca-8ac0-4828186f88b1&quot;,&quot;itemData&quot;:{&quot;type&quot;:&quot;article-journal&quot;,&quot;id&quot;:&quot;710beda3-e928-37ca-8ac0-4828186f88b1&quot;,&quot;title&quot;:&quot;Mechanisms underlying leaf photosynthetic acclimation to warming and elevated CO&lt;sub&gt;2&lt;/sub&gt; as inferred from least‐cost optimality theory&quot;,&quot;author&quot;:[{&quot;family&quot;:&quot;Smith&quot;,&quot;given&quot;:&quot;Nicholas G&quot;,&quot;parse-names&quot;:false,&quot;dropping-particle&quot;:&quot;&quot;,&quot;non-dropping-particle&quot;:&quot;&quot;},{&quot;family&quot;:&quot;Keenan&quot;,&quot;given&quot;:&quot;Trevor F&quot;,&quot;parse-names&quot;:false,&quot;dropping-particle&quot;:&quot;&quot;,&quot;non-dropping-particle&quot;:&quot;&quot;}],&quot;container-title&quot;:&quot;Global Change Biology&quot;,&quot;container-title-short&quot;:&quot;Glob Chang Biol&quot;,&quot;DOI&quot;:&quot;10.1111/gcb.15212&quot;,&quot;ISSN&quot;:&quot;1354-1013&quot;,&quot;URL&quot;:&quot;https://onlinelibrary.wiley.com/doi/10.1111/gcb.15212&quot;,&quot;issued&quot;:{&quot;date-parts&quot;:[[2020,9,3]]},&quot;page&quot;:&quot;5202-5216&quot;,&quot;abstract&quot;:&quo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quot;,&quot;issue&quot;:&quot;9&quot;,&quot;volume&quot;:&quot;26&quot;},&quot;isTemporary&quot;:false},{&quot;id&quot;:&quot;85431fe3-7965-33c2-903d-7f7fc3f12432&quot;,&quot;itemData&quot;:{&quot;type&quot;:&quot;article-journal&quot;,&quot;id&quot;:&quot;85431fe3-7965-33c2-903d-7f7fc3f12432&quot;,&quot;title&quot;:&quot;Rising CO&lt;sub&gt;2&lt;/sub&gt; and warming reduce global canopy demand for nitrogen&quot;,&quot;author&quot;:[{&quot;family&quot;:&quot;Dong&quot;,&quot;given&quot;:&quot;Ning&quot;,&quot;parse-names&quot;:false,&quot;dropping-particle&quot;:&quot;&quot;,&quot;non-dropping-particle&quot;:&quot;&quot;},{&quot;family&quot;:&quot;Wright&quot;,&quot;given&quot;:&quot;Ian J&quot;,&quot;parse-names&quot;:false,&quot;dropping-particle&quot;:&quot;&quot;,&quot;non-dropping-particle&quot;:&quot;&quot;},{&quot;family&quot;:&quot;Chen&quot;,&quot;given&quot;:&quot;Jing M&quot;,&quot;parse-names&quot;:false,&quot;dropping-particle&quot;:&quot;&quot;,&quot;non-dropping-particle&quot;:&quot;&quot;},{&quot;family&quot;:&quot;Luo&quot;,&quot;given&quot;:&quot;Xiangzhong&quot;,&quot;parse-names&quot;:false,&quot;dropping-particle&quot;:&quot;&quot;,&quot;non-dropping-particle&quot;:&quot;&quot;},{&quot;family&quot;:&quot;Wang&quot;,&quot;given&quot;:&quot;Han&quot;,&quot;parse-names&quot;:false,&quot;dropping-particle&quot;:&quot;&quot;,&quot;non-dropping-particle&quot;:&quot;&quot;},{&quot;family&quot;:&quot;Keenan&quot;,&quot;given&quot;:&quot;Trevor F&quot;,&quot;parse-names&quot;:false,&quot;dropping-particle&quot;:&quot;&quot;,&quot;non-dropping-particle&quot;:&quot;&quot;},{&quot;family&quot;:&quot;Smith&quot;,&quot;given&quot;:&quot;Nicholas G&quot;,&quot;parse-names&quot;:false,&quot;dropping-particle&quot;:&quot;&quot;,&quot;non-dropping-particle&quot;:&quot;&quot;},{&quot;family&quot;:&quot;Prentice&quot;,&quot;given&quot;:&quot;Iain Colin&quot;,&quot;parse-names&quot;:false,&quot;dropping-particle&quot;:&quot;&quot;,&quot;non-dropping-particle&quot;:&quot;&quot;}],&quot;container-title&quot;:&quot;New Phytologist&quot;,&quot;DOI&quot;:&quot;10.1111/nph.18076&quot;,&quot;ISSN&quot;:&quot;0028-646X&quot;,&quot;URL&quot;:&quot;https://onlinelibrary.wiley.com/doi/10.1111/nph.18076&quot;,&quot;issued&quot;:{&quot;date-parts&quot;:[[2022,9,22]]},&quot;page&quot;:&quot;1692-1700&quot;,&quot;abstract&quot;:&quot;Nitrogen (N) limitation has been considered as a constraint on terrestrial carbon uptake in response to rising CO 2 and climate change. By extension, it has been suggested that declining carboxylation capacity (V cmax) and leaf N content in enhanced-CO 2 experiments and satellite records signify increasing N limitation of primary production. We predicted V cmax using the coordination hypothesis, and estimated changes in leaf-level photosynthetic N for 1982-2016 assuming proportionality with leaf-level V cmax at 25˚C. Whole-canopy photosynthetic N was derived using satellite-based leaf area index (LAI) data and an empirical extinction coefficient for V cmax , and converted to annual N demand using estimated leaf turnover times. The predicted spatial pattern of V cmax shares key features with an independent reconstruction from remotely-sensed leaf chlorophyll content. Predicted leaf photosynthetic N declined by 0.27 % yr-1 , while observed leaf (total) N declined by 0.2-0.25 % yr-1. Predicted global canopy N (and N demand) declined from 1996 onwards, despite increasing LAI. Leaf-level responses to rising CO 2 , and to a lesser extent temperature, may have reduced the canopy requirement for N by more than rising LAI has increased it. This finding provides an alternative explanation for declining leaf N that does not depend on increasing N limitation.&quot;,&quot;issue&quot;:&quot;5&quot;,&quot;volume&quot;:&quot;235&quot;,&quot;container-title-short&quot;:&quot;&quot;},&quot;isTemporary&quot;:false}]},{&quot;citationID&quot;:&quot;MENDELEY_CITATION_ff39fafa-6eda-48ae-8fb5-e8f19320db7d&quot;,&quot;properties&quot;:{&quot;noteIndex&quot;:0},&quot;isEdited&quot;:false,&quot;manualOverride&quot;:{&quot;citeprocText&quot;:&quot;(Barber, 1962)&quot;,&quot;isManuallyOverridden&quot;:false,&quot;manualOverrideText&quot;:&quot;&quot;},&quot;citationTag&quot;:&quot;MENDELEY_CITATION_v3_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&quot;,&quot;citationItems&quot;:[{&quot;id&quot;:&quot;1a23f227-184b-3e91-967a-f745018384bc&quot;,&quot;itemData&quot;:{&quot;author&quot;:[{&quot;dropping-particle&quot;:&quot;&quot;,&quot;family&quot;:&quot;Barber&quot;,&quot;given&quot;:&quot;Stanley A&quot;,&quot;non-dropping-particle&quot;:&quot;&quot;,&quot;parse-names&quot;:false,&quot;suffix&quot;:&quot;&quot;}],&quot;container-title&quot;:&quot;Soil Science&quot;,&quot;id&quot;:&quot;1a23f227-184b-3e91-967a-f745018384bc&quot;,&quot;issue&quot;:&quot;1&quot;,&quot;issued&quot;:{&quot;date-parts&quot;:[[&quot;1962&quot;]]},&quot;page&quot;:&quot;39-49&quot;,&quot;title&quot;:&quot;A diffusion and mass-flow concept of soil nutrient availability&quot;,&quot;type&quot;:&quot;article-journal&quot;,&quot;volume&quot;:&quot;93&quot;,&quot;container-title-short&quot;:&quot;Soil Sci&quot;},&quot;uris&quot;:[&quot;http://www.mendeley.com/documents/?uuid=2b8b2e7b-43ff-48ef-8d35-cfedb99403c0&quot;],&quot;isTemporary&quot;:false,&quot;legacyDesktopId&quot;:&quot;2b8b2e7b-43ff-48ef-8d35-cfedb99403c0&quot;}]},{&quot;citationID&quot;:&quot;MENDELEY_CITATION_7fce0540-078d-452f-a089-33250253d5d4&quot;,&quot;properties&quot;:{&quot;noteIndex&quot;:0},&quot;isEdited&quot;:false,&quot;manualOverride&quot;:{&quot;citeprocText&quot;:&quot;(Marschner &amp;#38; Dell, 1994; S. E. Smith &amp;#38; Read, 2008; Udvardi &amp;#38; Poole, 2013; Vance &amp;#38; Heichel, 1991)&quot;,&quot;isManuallyOverridden&quot;:false,&quot;manualOverrideText&quot;:&quot;&quot;},&quot;citationTag&quot;:&quot;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&quot;,&quot;citationItems&quot;:[{&quot;id&quot;:&quot;6cb5f364-e613-3e63-a9c5-c6469512ec42&quot;,&quot;itemData&quot;:{&quot;DOI&quot;:&quot;10.1146/annurev.arplant.42.1.373&quot;,&quot;ISSN&quot;:&quot;10402519&quot;,&quot;author&quot;:[{&quot;dropping-particle&quot;:&quot;&quot;,&quot;family&quot;:&quot;Vance&quot;,&quot;given&quot;:&quot;C P&quot;,&quot;non-dropping-particle&quot;:&quot;&quot;,&quot;parse-names&quot;:false,&quot;suffix&quot;:&quot;&quot;},{&quot;dropping-particle&quot;:&quot;&quot;,&quot;family&quot;:&quot;Heichel&quot;,&quot;given&quot;:&quot;G H&quot;,&quot;non-dropping-particle&quot;:&quot;&quot;,&quot;parse-names&quot;:false,&quot;suffix&quot;:&quot;&quot;}],&quot;container-title&quot;:&quot;Annual Review of Plant Physiology and Plant Molecular Biology&quot;,&quot;id&quot;:&quot;6cb5f364-e613-3e63-a9c5-c6469512ec42&quot;,&quot;issue&quot;:&quot;1&quot;,&quot;issued&quot;:{&quot;date-parts&quot;:[[&quot;1991&quot;]]},&quot;page&quot;:&quot;373-392&quot;,&quot;title&quot;:&quot;Carbon in N2 fixation: Limitation or exquisite adaptation&quot;,&quot;type&quot;:&quot;article-journal&quot;,&quot;volume&quot;:&quot;42&quot;,&quot;container-title-short&quot;:&quot;Annu Rev Plant Physiol Plant Mol Biol&quot;},&quot;uris&quot;:[&quot;http://www.mendeley.com/documents/?uuid=36558238-2378-4a2c-8e53-61020c7abe7e&quot;],&quot;isTemporary&quot;:false,&quot;legacyDesktopId&quot;:&quot;36558238-2378-4a2c-8e53-61020c7abe7e&quot;},{&quot;id&quot;:&quot;d8417a04-eef8-3852-885a-f36c68abe058&quot;,&quot;itemData&quot;:{&quot;DOI&quot;:&quot;10.1007/BF00000098&quot;,&quot;ISSN&quot;:&quot;0032079X&quot;,&quot;abstract&quot;:&quot;The role of mycorrhizal fungi in acquisition of mineral nutrients by host plants is examined for three groups of mycorrhizas. These are; the ectomycorrhizas (ECM), the ericoid mycorrhizas (EM), and the vesicular-arbuscular mycorrhizas (VAM). Mycorrhizal infection may affect the mineral nutrition of the host plant directly by enhancing plant growth through nutrient acquisition by the fungus, or indirectly by modifying transpiration rates and the composition of rhizosphere microflora. A capacity for the external hyphae to take up and deliver nutrients to the plant has been demonstrated for the following nutrients and mycorrhizas; P (VAM, EM, ECM), NH4+ (VAM, EM, ECM), NO3- (ECM), K (VAM, ECM), Ca (VAM, EM), SO42- (VAM), Cu (VAM), Zn (VAM) and Fe (EM). In experimental chambers, the external hyphae of VAM can deliver up to 80% of plant P, 25% of plant N, 10% of plant K, 25% of plant Zn and 60% of plant Cu. Knowledge of the role of mycorrhiza in the uptake of nutrients other than P and N is limited because definitive studies are few, especially for the ECM. Although further quantification is required, it is feasible that the external hyphae may provide a significant delivery system for N, K, Cu and Zn in addition to P in many soils. Proposals that ECM and VAM fungi contribute substantially to the Mg, B and Fe nutrition of the host plant have not been substantiated. ECM and EM fungi produce ectoenzymes which provide host plants with the potential to access organic N and P forms that are normally unavailable to VAM fungi or to non mycorrhizal roots. The relative contribution of these nutrient sources requires quantification in the field. Further basic research, including the quantification of nutrient uptake and transport by fungal hyphae in soil and regulation at the fungal-plant interface, is essential to support the selection and utilization of mycorrhizal fungi on a commercial scale. © 1993 Kluwer Academic Publishers.&quot;,&quot;author&quot;:[{&quot;dropping-particle&quot;:&quot;&quot;,&quot;family&quot;:&quot;Marschner&quot;,&quot;given&quot;:&quot;Horst&quot;,&quot;non-dropping-particle&quot;:&quot;&quot;,&quot;parse-names&quot;:false,&quot;suffix&quot;:&quot;&quot;},{&quot;dropping-particle&quot;:&quot;&quot;,&quot;family&quot;:&quot;Dell&quot;,&quot;given&quot;:&quot;B&quot;,&quot;non-dropping-particle&quot;:&quot;&quot;,&quot;parse-names&quot;:false,&quot;suffix&quot;:&quot;&quot;}],&quot;container-title&quot;:&quot;Plant and Soil&quot;,&quot;id&quot;:&quot;d8417a04-eef8-3852-885a-f36c68abe058&quot;,&quot;issue&quot;:&quot;1&quot;,&quot;issued&quot;:{&quot;date-parts&quot;:[[&quot;1994&quot;]]},&quot;page&quot;:&quot;89-102&quot;,&quot;title&quot;:&quot;Nutrient uptake in mycorrhizal symbiosis&quot;,&quot;type&quot;:&quot;article-journal&quot;,&quot;volume&quot;:&quot;159&quot;,&quot;container-title-short&quot;:&quot;Plant Soil&quot;},&quot;uris&quot;:[&quot;http://www.mendeley.com/documents/?uuid=dff89f71-2a39-4c7a-866e-2a3c8ad22d5f&quot;],&quot;isTemporary&quot;:false,&quot;legacyDesktopId&quot;:&quot;dff89f71-2a39-4c7a-866e-2a3c8ad22d5f&quot;},{&quot;id&quot;:&quot;dbda95f4-ad12-3793-8b8c-fb76706a2675&quot;,&quot;itemData&quot;:{&quot;author&quot;:[{&quot;dropping-particle&quot;:&quot;&quot;,&quot;family&quot;:&quot;Smith&quot;,&quot;given&quot;:&quot;Sally E&quot;,&quot;non-dropping-particle&quot;:&quot;&quot;,&quot;parse-names&quot;:false,&quot;suffix&quot;:&quot;&quot;},{&quot;dropping-particle&quot;:&quot;&quot;,&quot;family&quot;:&quot;Read&quot;,&quot;given&quot;:&quot;David J&quot;,&quot;non-dropping-particle&quot;:&quot;&quot;,&quot;parse-names&quot;:false,&quot;suffix&quot;:&quot;&quot;}],&quot;id&quot;:&quot;dbda95f4-ad12-3793-8b8c-fb76706a2675&quot;,&quot;issued&quot;:{&quot;date-parts&quot;:[[&quot;2008&quot;]]},&quot;title&quot;:&quot;Mycorrhizal Symbiosis&quot;,&quot;type&quot;:&quot;book&quot;,&quot;container-title-short&quot;:&quot;&quot;},&quot;uris&quot;:[&quot;http://www.mendeley.com/documents/?uuid=7de52699-7fb0-461b-b0db-02c8da38a432&quot;],&quot;isTemporary&quot;:false,&quot;legacyDesktopId&quot;:&quot;7de52699-7fb0-461b-b0db-02c8da38a432&quot;},{&quot;id&quot;:&quot;9a547c06-7b8b-36dc-ae5a-6c0a938ddf10&quot;,&quot;itemData&quot;:{&quot;DOI&quot;:&quot;10.1146/annurev-arplant-050312-120235&quot;,&quot;ISSN&quot;:&quot;15435008&quot;,&quot;PMID&quot;:&quot;23451778&quot;,&quot;abstract&quot;:&quot;Symbiotic nitrogen fixation by rhizobia in legume root nodules injects approximately 40 million tonnes of nitrogen into agricultural systems each year. In exchange for reduced nitrogen from the bacteria, the plant provides rhizobia with reduced carbon and all the essential nutrients required for bacterial metabolism. Symbiotic nitrogen fixation requires exquisite integration of plant and bacterial metabolism. Central to this integration are transporters of both the plant and the rhizobia, which transfer elements and compounds across various plant membranes and the two bacterial membranes. Here we review current knowledge of legume and rhizobial transport and metabolism as they relate to symbiotic nitrogen fixation. Although all legume-rhizobia symbioses have many metabolic features in common, there are also interesting differences between them, which show that evolution has solved metabolic problems in different ways to achieve effective symbiosis in different systems. © Copyright ©2013 by Annual Reviews. All rights reserved.&quot;,&quot;author&quot;:[{&quot;dropping-particle&quot;:&quot;&quot;,&quot;family&quot;:&quot;Udvardi&quot;,&quot;given&quot;:&quot;Michael&quot;,&quot;non-dropping-particle&quot;:&quot;&quot;,&quot;parse-names&quot;:false,&quot;suffix&quot;:&quot;&quot;},{&quot;dropping-particle&quot;:&quot;&quot;,&quot;family&quot;:&quot;Poole&quot;,&quot;given&quot;:&quot;Philip S&quot;,&quot;non-dropping-particle&quot;:&quot;&quot;,&quot;parse-names&quot;:false,&quot;suffix&quot;:&quot;&quot;}],&quot;container-title&quot;:&quot;Annual Review of Plant Biology&quot;,&quot;id&quot;:&quot;9a547c06-7b8b-36dc-ae5a-6c0a938ddf10&quot;,&quot;issued&quot;:{&quot;date-parts&quot;:[[&quot;2013&quot;]]},&quot;page&quot;:&quot;781-805&quot;,&quot;title&quot;:&quot;Transport and metabolism in legume-rhizobia symbioses&quot;,&quot;type&quot;:&quot;article-journal&quot;,&quot;volume&quot;:&quot;64&quot;,&quot;container-title-short&quot;:&quot;Annu Rev Plant Biol&quot;},&quot;uris&quot;:[&quot;http://www.mendeley.com/documents/?uuid=57ffd0b8-bd14-4c07-8d99-a513aed36ee6&quot;],&quot;isTemporary&quot;:false,&quot;legacyDesktopId&quot;:&quot;57ffd0b8-bd14-4c07-8d99-a513aed36ee6&quot;}]},{&quot;citationID&quot;:&quot;MENDELEY_CITATION_f5d42c6b-0b23-4f61-aeea-22cbf2502c44&quot;,&quot;properties&quot;:{&quot;noteIndex&quot;:0},&quot;isEdited&quot;:false,&quot;manualOverride&quot;:{&quot;citeprocText&quot;:&quot;(Phillips et al., 2011; Wen et al., 2022)&quot;,&quot;isManuallyOverridden&quot;:false,&quot;manualOverrideText&quot;:&quot;&quot;},&quot;citationTag&quot;:&quot;MENDELEY_CITATION_v3_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&quot;,&quot;citationItems&quot;:[{&quot;id&quot;:&quot;798efa51-9a6b-335f-957a-d25d2fd1cacf&quot;,&quot;itemData&quot;:{&quot;DOI&quot;:&quot;10.1111/j.1461-0248.2010.01570.x&quot;,&quot;ISSN&quot;:&quot;1461023X&quot;,&quot;abstract&quot;:&quot;Ecology Letters (2011) 14: 187-194 The degree to which rising atmospheric CO2 will be offset by carbon (C) sequestration in forests depends in part on the capacity of trees and soil microbes to make physiological adjustments that can alleviate resource limitation. Here, we show for the first time that mature trees exposed to CO2 enrichment increase the release of soluble C from roots to soil, and that such increases are coupled to the accelerated turnover of nitrogen (N) pools in the rhizosphere. Over the course of 3years, we measured in situ rates of root exudation from 420 intact loblolly pine (Pinus taeda L.) roots. Trees fumigated with elevated CO2 (200 p.p.m.v. over background) increased exudation rates (μgCcm-1rooth-1) by 55% during the primary growing season, leading to a 50% annual increase in dissolved organic inputs to fumigated forest soils. These increases in root-derived C were positively correlated with microbial release of extracellular enzymes involved in breakdown of organic N (R2=0.66; P=0.006) in the rhizosphere, indicating that exudation stimulated microbial activity and accelerated the rate of soil organic matter (SOM) turnover. In support of this conclusion, trees exposed to both elevated CO2 and N fertilization did not increase exudation rates and had reduced enzyme activities in the rhizosphere. Collectively, our results provide field-based empirical support suggesting that sustained growth responses of forests to elevated CO2 in low fertility soils are maintained by enhanced rates of microbial activity and N cycling fuelled by inputs of root-derived C. To the extent that increases in exudation also stimulate SOM decomposition, such changes may prevent soil C accumulation in forest ecosystems. © 2010 Blackwell Publishing Ltd/CNRS.&quot;,&quot;author&quot;:[{&quot;dropping-particle&quot;:&quot;&quot;,&quot;family&quot;:&quot;Phillips&quot;,&quot;given&quot;:&quot;Richard P&quot;,&quot;non-dropping-particle&quot;:&quot;&quot;,&quot;parse-names&quot;:false,&quot;suffix&quot;:&quot;&quot;},{&quot;dropping-particle&quot;:&quot;&quot;,&quot;family&quot;:&quot;Finzi&quot;,&quot;given&quot;:&quot;Adrien C&quot;,&quot;non-dropping-particle&quot;:&quot;&quot;,&quot;parse-names&quot;:false,&quot;suffix&quot;:&quot;&quot;},{&quot;dropping-particle&quot;:&quot;&quot;,&quot;family&quot;:&quot;Bernhardt&quot;,&quot;given&quot;:&quot;Emily S&quot;,&quot;non-dropping-particle&quot;:&quot;&quot;,&quot;parse-names&quot;:false,&quot;suffix&quot;:&quot;&quot;}],&quot;container-title&quot;:&quot;Ecology Letters&quot;,&quot;id&quot;:&quot;798efa51-9a6b-335f-957a-d25d2fd1cacf&quot;,&quot;issue&quot;:&quot;2&quot;,&quot;issued&quot;:{&quot;date-parts&quot;:[[&quot;2011&quot;,&quot;2&quot;]]},&quot;page&quot;:&quot;187-194&quot;,&quot;title&quot;:&quot;Enhanced root exudation induces microbial feedbacks to N cycling in a pine forest under long-term CO2 fumigation&quot;,&quot;type&quot;:&quot;article-journal&quot;,&quot;volume&quot;:&quot;14&quot;,&quot;container-title-short&quot;:&quot;Ecol Lett&quot;},&quot;uris&quot;:[&quot;http://www.mendeley.com/documents/?uuid=883f7f1a-27ac-4ba0-9eff-04c3a1e4ef3b&quot;],&quot;isTemporary&quot;:false,&quot;legacyDesktopId&quot;:&quot;883f7f1a-27ac-4ba0-9eff-04c3a1e4ef3b&quot;},{&quot;id&quot;:&quot;b3069ae8-1cd4-355b-aa1b-6c3d7524dfea&quot;,&quot;itemData&quot;:{&quot;DOI&quot;:&quot;10.1111/nph.17854&quot;,&quot;ISSN&quot;:&quot;14698137&quot;,&quot;PMID&quot;:&quot;34761404&quot;,&quot;abstract&quot;:&quot;The concept of a root economics space (RES) is increasingly adopted to explore root trait variation and belowground resource-acquisition strategies. Much progress has been made on interactions of root morphology and mycorrhizal symbioses. However, root exudation, with a significant carbon (C) cost (c. 5–21% of total photosynthetically fixed C) to enhance resource acquisition, remains a missing link in this RES. Here, we argue that incorporating root exudation into the structure of RES is key to a holistic understanding of soil nutrient acquisition. We highlight the different functional roles of root exudates in soil phosphorus (P) and nitrogen (N) acquisition. Thereafter, we synthesize emerging evidence that illustrates how root exudation interacts with root morphology and mycorrhizal symbioses at the level of species and individual plant and argue contrasting patterns in species evolved in P-impoverished vs N-limited environments. Finally, we propose a new conceptual framework, integrating three groups of root functional traits to better capture the complexity of belowground resource-acquisition strategies. Such a deeper understanding of the integrated and dynamic interactions of root morphology, root exudation, and mycorrhizal symbioses will provide valuable insights into the mechanisms underlying species coexistence and how to explore belowground interactions for sustainable managed systems.&quot;,&quot;author&quot;:[{&quot;dropping-particle&quot;:&quot;&quot;,&quot;family&quot;:&quot;Wen&quot;,&quot;given&quot;:&quot;Zhihui&quot;,&quot;non-dropping-particle&quot;:&quot;&quot;,&quot;parse-names&quot;:false,&quot;suffix&quot;:&quot;&quot;},{&quot;dropping-particle&quot;:&quot;&quot;,&quot;family&quot;:&quot;White&quot;,&quot;given&quot;:&quot;Philip J.&quot;,&quot;non-dropping-particle&quot;:&quot;&quot;,&quot;parse-names&quot;:false,&quot;suffix&quot;:&quot;&quot;},{&quot;dropping-particle&quot;:&quot;&quot;,&quot;family&quot;:&quot;Shen&quot;,&quot;given&quot;:&quot;Jianbo&quot;,&quot;non-dropping-particle&quot;:&quot;&quot;,&quot;parse-names&quot;:false,&quot;suffix&quot;:&quot;&quot;},{&quot;dropping-particle&quot;:&quot;&quot;,&quot;family&quot;:&quot;Lambers&quot;,&quot;given&quot;:&quot;Hans&quot;,&quot;non-dropping-particle&quot;:&quot;&quot;,&quot;parse-names&quot;:false,&quot;suffix&quot;:&quot;&quot;}],&quot;container-title&quot;:&quot;New Phytologist&quot;,&quot;id&quot;:&quot;b3069ae8-1cd4-355b-aa1b-6c3d7524dfea&quot;,&quot;issue&quot;:&quot;4&quot;,&quot;issued&quot;:{&quot;date-parts&quot;:[[&quot;2022&quot;]]},&quot;page&quot;:&quot;1620-1635&quot;,&quot;title&quot;:&quot;Linking root exudation to belowground economic traits for resource acquisition&quot;,&quot;type&quot;:&quot;article-journal&quot;,&quot;volume&quot;:&quot;233&quot;,&quot;container-title-short&quot;:&quot;&quot;},&quot;uris&quot;:[&quot;http://www.mendeley.com/documents/?uuid=44933fd6-77ca-43c4-9bd5-32fd612d06ef&quot;],&quot;isTemporary&quot;:false,&quot;legacyDesktopId&quot;:&quot;44933fd6-77ca-43c4-9bd5-32fd612d06ef&quot;}]},{&quot;citationID&quot;:&quot;MENDELEY_CITATION_69a4c6af-5874-4833-9f3d-0941776ceb0f&quot;,&quot;properties&quot;:{&quot;noteIndex&quot;:0},&quot;isEdited&quot;:false,&quot;manualOverride&quot;:{&quot;citeprocText&quot;:&quot;(Allen et al., 2020; Brzostek et al., 2014; Lu et al., 2022; Perkowski et al., 2021; Terrer et al., 2016, 2018)&quot;,&quot;isManuallyOverridden&quot;:false,&quot;manualOverrideText&quot;:&quot;&quot;},&quot;citationTag&quot;:&quot;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&quot;,&quot;citationItems&quot;:[{&quot;id&quot;:&quot;65db5a72-d104-3933-9e7f-bddd8586da38&quot;,&quot;itemData&quot;:{&quot;DOI&quot;:&quot;10.1002/2014JG002660.Received&quot;,&quot;abstract&quot;:&quot;Accurate projections of the future land carbon (C) sink by terrestrial biosphere models depend on how nutrient constraints on net primary production are represented. While nutrient limitation is nearly universal, current models do not have a C cost for plant nutrient acquisition. Also missing are symbiotic mycorrhizal fungi, which can consume up to 20% of net primary production and supply up to 50% of a plant’s nitrogen (N) uptake. Here we integrate simultaneous uptake and mycorrhizae into a cutting-edge plant N model—Fixation and Uptake of Nitrogen (FUN)—that can be coupled into terrestrial biosphere models. The C cost of N acquisition varies as a function of mycorrhizal type, with plants that support arbuscular mycorrhizae benefiting when N is relatively abundant and plants that support ectomycorrhizae benefiting when N is strongly limiting. Across six temperate forested sites (representing arbuscular mycorrhizal- and ectomycorrhizal-dominated stands and 176 site years), includingmultipath resistance improved the partitioning of N uptake between aboveground and belowground sources. Integrating mycorrhizae led to further improvements in predictions of N uptake from soil (R2 =0.69 increased to R2 =0.96) and from senescing leaves (R2 = 0.29 increased to R2 = 0.73) relative to the original model. On average, 5% and 9% of net primary production in arbuscular mycorrhizal- and ectomycorrhizal-dominated forests, respectively, was needed to support mycorrhizal-mediated acquisition of N. To the extent that resource constraints to net primary production are governed by similar trade-offs across all terrestrial ecosystems, integrating these improvements to FUN into terrestrial biosphere models should enhance predictions of the future land C sink.&quot;,&quot;author&quot;:[{&quot;dropping-particle&quot;:&quot;&quot;,&quot;family&quot;:&quot;Brzostek&quot;,&quot;given&quot;:&quot;Edward R&quot;,&quot;non-dropping-particle&quot;:&quot;&quot;,&quot;parse-names&quot;:false,&quot;suffix&quot;:&quot;&quot;},{&quot;dropping-particle&quot;:&quot;&quot;,&quot;family&quot;:&quot;Fisher&quot;,&quot;given&quot;:&quot;Joshua B&quot;,&quot;non-dropping-particle&quot;:&quot;&quot;,&quot;parse-names&quot;:false,&quot;suffix&quot;:&quot;&quot;},{&quot;dropping-particle&quot;:&quot;&quot;,&quot;family&quot;:&quot;Phillips&quot;,&quot;given&quot;:&quot;Richard P&quot;,&quot;non-dropping-particle&quot;:&quot;&quot;,&quot;parse-names&quot;:false,&quot;suffix&quot;:&quot;&quot;}],&quot;container-title&quot;:&quot;Journal of Geophysical Research: Biogeosciences&quot;,&quot;id&quot;:&quot;65db5a72-d104-3933-9e7f-bddd8586da38&quot;,&quot;issued&quot;:{&quot;date-parts&quot;:[[&quot;2014&quot;]]},&quot;page&quot;:&quot;1684-1697&quot;,&quot;title&quot;:&quot;Modeling the carbon cost of plant nitrogen acquisition: Mycorrhizal trade-offs and multipath resistance uptake improve predictions of retranslocation&quot;,&quot;type&quot;:&quot;article-journal&quot;,&quot;volume&quot;:&quot;119&quot;,&quot;container-title-short&quot;:&quot;J Geophys Res Biogeosci&quot;},&quot;uris&quot;:[&quot;http://www.mendeley.com/documents/?uuid=d402da8e-476e-48bc-8d9c-7c76f7aa03a4&quot;],&quot;isTemporary&quot;:false,&quot;legacyDesktopId&quot;:&quot;d402da8e-476e-48bc-8d9c-7c76f7aa03a4&quot;},{&quot;id&quot;:&quot;f95d5c92-b281-33e3-b6e9-2530699e55f4&quot;,&quot;itemData&quot;:{&quot;DOI&quot;:&quot;10.1111/nph.14872&quot;,&quot;ISBN&quot;:&quot;7476820487&quot;,&quot;ISSN&quot;:&quot;0028-646X&quot;,&quot;abstract&quot;:&quo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quot;,&quot;author&quot;:[{&quot;dropping-particle&quot;:&quot;&quot;,&quot;family&quot;:&quot;Terrer&quot;,&quot;given&quot;:&quot;César&quot;,&quot;non-dropping-particle&quot;:&quot;&quot;,&quot;parse-names&quot;:false,&quot;suffix&quot;:&quot;&quot;},{&quot;dropping-particle&quot;:&quot;&quot;,&quot;family&quot;:&quot;Vicca&quot;,&quot;given&quot;:&quot;Sara&quot;,&quot;non-dropping-particle&quot;:&quot;&quot;,&quot;parse-names&quot;:false,&quot;suffix&quot;:&quot;&quot;},{&quot;dropping-particle&quot;:&quot;&quot;,&quot;family&quot;:&quot;Stocker&quot;,&quot;given&quot;:&quot;Benjamin D.&quot;,&quot;non-dropping-particle&quot;:&quot;&quot;,&quot;parse-names&quot;:false,&quot;suffix&quot;:&quot;&quot;},{&quot;dropping-particle&quot;:&quot;&quot;,&quot;family&quot;:&quot;Hungate&quot;,&quot;given&quot;:&quot;Bruce A&quot;,&quot;non-dropping-particle&quot;:&quot;&quot;,&quot;parse-names&quot;:false,&quot;suffix&quot;:&quot;&quot;},{&quot;dropping-particle&quot;:&quot;&quot;,&quot;family&quot;:&quot;Phillips&quot;,&quot;given&quot;:&quot;Richard P&quot;,&quot;non-dropping-particle&quot;:&quot;&quot;,&quot;parse-names&quot;:false,&quot;suffix&quot;:&quot;&quot;},{&quot;dropping-particle&quot;:&quot;&quot;,&quot;family&quot;:&quot;Reich&quot;,&quot;given&quot;:&quot;Peter B&quot;,&quot;non-dropping-particle&quot;:&quot;&quot;,&quot;parse-names&quot;:false,&quot;suffix&quot;:&quot;&quot;},{&quot;dropping-particle&quot;:&quot;&quot;,&quot;family&quot;:&quot;Finzi&quot;,&quot;given&quot;:&quot;Adrien C&quot;,&quot;non-dropping-particle&quot;:&quot;&quot;,&quot;parse-names&quot;:false,&quot;suffix&quot;:&quot;&quot;},{&quot;dropping-particle&quot;:&quot;&quot;,&quot;family&quot;:&quot;Prentice&quot;,&quot;given&quot;:&quot;I Colin&quot;,&quot;non-dropping-particle&quot;:&quot;&quot;,&quot;parse-names&quot;:false,&quot;suffix&quot;:&quot;&quot;}],&quot;container-title&quot;:&quot;New Phytologist&quot;,&quot;id&quot;:&quot;f95d5c92-b281-33e3-b6e9-2530699e55f4&quot;,&quot;issue&quot;:&quot;2&quot;,&quot;issued&quot;:{&quot;date-parts&quot;:[[&quot;2018&quot;,&quot;1&quot;,&quot;6&quot;]]},&quot;page&quot;:&quot;507-522&quot;,&quot;title&quot;:&quot;Ecosystem responses to elevated &lt;scp&gt;CO&lt;/scp&gt; &lt;sub&gt;2&lt;/sub&gt; governed by plant–soil interactions and the cost of nitrogen acquisition&quot;,&quot;type&quot;:&quot;article-journal&quot;,&quot;volume&quot;:&quot;217&quot;,&quot;container-title-short&quot;:&quot;&quot;},&quot;uris&quot;:[&quot;http://www.mendeley.com/documents/?uuid=f5a032e4-11bd-468b-88f1-a7a4ce482036&quot;],&quot;isTemporary&quot;:false,&quot;legacyDesktopId&quot;:&quot;f5a032e4-11bd-468b-88f1-a7a4ce482036&quot;},{&quot;id&quot;:&quot;69c6c445-8290-3b1a-824d-26776163d7aa&quot;,&quot;itemData&quot;:{&quot;DOI&quot;:&quot;10.3389/ffgc.2020.00043&quot;,&quot;ISSN&quot;:&quot;2624893X&quot;,&quot;abstract&quot;:&quot;Nutrient limitation is a key source of uncertainty in predicting terrestrial carbon (C) uptake. Models have begun to include nitrogen (N) dynamics; however, phosphorus (P), which can also limit or colimit net primary production in many ecosystems, is currently absent in most models. To meet this challenge, we integrated P dynamics into a cutting-edge plant nutrient uptake model (Fixation and Uptake of Nitrogen: FUN 2.0) that mechanistically tracks the C cost of N uptake from soil based on the cost of allocating C to leaf resorption and root/root-microbial uptake and the availability of N in soil. We incorporated the direct C cost of P uptake, as well as an N cost of synthesizing phosphatase enzymes to extract P from soil, into a new model formulation (FUN 3.0). We confronted and validated FUN 3.0 against empirical estimates of canopy, root, and soil P pools from 45 temperate forest plots in Indiana, USA, and 18 tropical dry forest plots located in Guanacaste, Costa Rica, that vary in P availability and distribution of arbuscular mycorrhizal and ectomycorrhizal associated trees. FUN 3.0 was able to accurately predict N and P retranslocation across the temperate and tropical forest sites (slopes of 0.95 and 0.92 for P and N retranslocation, respectively). Carbon costs for acquiring P were three times higher in tropical forest sites compared to temperate forest sites, driving overall higher C costs in tropical sites. In addition, the N costs for acquiring P in tropical forest sites lead to a substantial increase in N fixation to support phosphatase enzyme production. Sensitivity analyses showed that tropical sites appeared to be severely P limited, while the temperate sites showed evidence for co-limitation by N and P. Collectively, FUN 3.0 provides a novel framework for predicting coupled N and P limitation that earth system models can leverage to enhance predictions of ecosystem response to global change.&quot;,&quot;author&quot;:[{&quot;dropping-particle&quot;:&quot;&quot;,&quot;family&quot;:&quot;Allen&quot;,&quot;given&quot;:&quot;Kara&quot;,&quot;non-dropping-particle&quot;:&quot;&quot;,&quot;parse-names&quot;:false,&quot;suffix&quot;:&quot;&quot;},{&quot;dropping-particle&quot;:&quot;&quot;,&quot;family&quot;:&quot;Fisher&quot;,&quot;given&quot;:&quot;Joshua B&quot;,&quot;non-dropping-particle&quot;:&quot;&quot;,&quot;parse-names&quot;:false,&quot;suffix&quot;:&quot;&quot;},{&quot;dropping-particle&quot;:&quot;&quot;,&quot;family&quot;:&quot;Phillips&quot;,&quot;given&quot;:&quot;Richard P&quot;,&quot;non-dropping-particle&quot;:&quot;&quot;,&quot;parse-names&quot;:false,&quot;suffix&quot;:&quot;&quot;},{&quot;dropping-particle&quot;:&quot;&quot;,&quot;family&quot;:&quot;Powers&quot;,&quot;given&quot;:&quot;Jennifer S&quot;,&quot;non-dropping-particle&quot;:&quot;&quot;,&quot;parse-names&quot;:false,&quot;suffix&quot;:&quot;&quot;},{&quot;dropping-particle&quot;:&quot;&quot;,&quot;family&quot;:&quot;Brzostek&quot;,&quot;given&quot;:&quot;Edward R&quot;,&quot;non-dropping-particle&quot;:&quot;&quot;,&quot;parse-names&quot;:false,&quot;suffix&quot;:&quot;&quot;}],&quot;container-title&quot;:&quot;Frontiers in Forests and Global Change&quot;,&quot;id&quot;:&quot;69c6c445-8290-3b1a-824d-26776163d7aa&quot;,&quot;issue&quot;:&quot;May&quot;,&quot;issued&quot;:{&quot;date-parts&quot;:[[&quot;2020&quot;]]},&quot;page&quot;:&quot;1-12&quot;,&quot;title&quot;:&quot;Modeling the carbon cost of plant nitrogen and phosphorus uptake across temperate and tropical forests&quot;,&quot;type&quot;:&quot;article-journal&quot;,&quot;volume&quot;:&quot;3&quot;,&quot;container-title-short&quot;:&quot;&quot;},&quot;uris&quot;:[&quot;http://www.mendeley.com/documents/?uuid=480420f1-268a-43c9-915f-67afb003b56a&quot;],&quot;isTemporary&quot;:false,&quot;legacyDesktopId&quot;:&quot;480420f1-268a-43c9-915f-67afb003b56a&quot;},{&quot;id&quot;:&quot;b6b8087d-ef77-3335-8d6d-32d38d5e74d3&quot;,&quot;itemData&quot;:{&quot;DOI&quot;:&quot;10.1093/jxb/erab253&quot;,&quot;ISSN&quot;:&quot;0022-0957&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author&quot;:[{&quot;dropping-particle&quot;:&quot;&quot;,&quot;family&quot;:&quot;Perkowski&quot;,&quot;given&quot;:&quot;Evan A&quot;,&quot;non-dropping-particle&quot;:&quot;&quot;,&quot;parse-names&quot;:false,&quot;suffix&quot;:&quot;&quot;},{&quot;dropping-particle&quot;:&quot;&quot;,&quot;family&quot;:&quot;Waring&quot;,&quot;given&quot;:&quot;Elizabeth F&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xperimental Botany&quot;,&quot;editor&quot;:[{&quot;dropping-particle&quot;:&quot;&quot;,&quot;family&quot;:&quot;Rogers&quot;,&quot;given&quot;:&quot;Alistair&quot;,&quot;non-dropping-particle&quot;:&quot;&quot;,&quot;parse-names&quot;:false,&quot;suffix&quot;:&quot;&quot;}],&quot;id&quot;:&quot;b6b8087d-ef77-3335-8d6d-32d38d5e74d3&quot;,&quot;issue&quot;:&quot;15&quot;,&quot;issued&quot;:{&quot;date-parts&quot;:[[&quot;2021&quot;,&quot;7&quot;,&quot;28&quot;]]},&quot;page&quot;:&quot;5766-5776&quot;,&quot;title&quot;:&quot;Root mass carbon costs to acquire nitrogen are determined by nitrogen and light availability in two species with different nitrogen acquisition strategies&quot;,&quot;type&quot;:&quot;article-journal&quot;,&quot;volume&quot;:&quot;72&quot;,&quot;container-title-short&quot;:&quot;J Exp Bot&quot;},&quot;uris&quot;:[&quot;http://www.mendeley.com/documents/?uuid=233b0f00-9a30-4c3a-a2bb-5e67ae9c0e5f&quot;],&quot;isTemporary&quot;:false,&quot;legacyDesktopId&quot;:&quot;233b0f00-9a30-4c3a-a2bb-5e67ae9c0e5f&quot;},{&quot;id&quot;:&quot;bf7c425e-3fe3-37e0-b98a-9ba6c153b2f3&quot;,&quot;itemData&quot;:{&quot;DOI&quot;:&quot;10.3389/fpls.2022.927435&quot;,&quot;abstract&quot;:&quot;Photosynthetically derived carbon (C) is allocated belowground, allowing plants to obtain nutrients. However, less is known about the amount of nutrients acquired relative to the C allocated belowground, which is referred to as C efficiency for nutrient acquisition (CENA). Here, we examined how C efficiency for nitrogen (N) and phosphorus (P) acquisition varied between ryegrass ( Lolium perenne ) and clover ( Trifolium repens ) with and without P fertilization. A continuous 13 C-labeling method was applied to track belowground C allocation. Both species allocated nearly half of belowground C to rhizosphere respiration (49%), followed by root biomass (37%), and rhizodeposition (14%). With regard to N and P, CENA was higher for clover than for ryegrass, which remained higher after accounting for relatively low C costs associated with biological N 2 fixation. Phosphorus fertilization increased the C efficiency for P acquisition but decreased the C efficiency for N acquisition. A higher CENA for N and P in clover may be attributed to the greater rhizosphere priming on soil organic matter decomposition. Increased P availability with P fertilization could induce lower C allocation for P uptake but exacerbate soil N limitation, thereby making N uptake less C efficient. Overall, our study revealed that species-specific belowground C allocation and nutrient uptake efficiency depend on which nutrient is limited.&quot;,&quot;author&quot;:[{&quot;dropping-particle&quot;:&quot;&quot;,&quot;family&quot;:&quot;Lu&quot;,&quot;given&quot;:&quot;Jiayu&quot;,&quot;non-dropping-particle&quot;:&quot;&quot;,&quot;parse-names&quot;:false,&quot;suffix&quot;:&quot;&quot;},{&quot;dropping-particle&quot;:&quot;&quot;,&quot;family&quot;:&quot;Yang&quot;,&quot;given&quot;:&quot;Jinfeng&quot;,&quot;non-dropping-particle&quot;:&quot;&quot;,&quot;parse-names&quot;:false,&quot;suffix&quot;:&quot;&quot;},{&quot;dropping-particle&quot;:&quot;&quot;,&quot;family&quot;:&quot;Keitel&quot;,&quot;given&quot;:&quot;Claudia&quot;,&quot;non-dropping-particle&quot;:&quot;&quot;,&quot;parse-names&quot;:false,&quot;suffix&quot;:&quot;&quot;},{&quot;dropping-particle&quot;:&quot;&quot;,&quot;family&quot;:&quot;Yin&quot;,&quot;given&quot;:&quot;Liming&quot;,&quot;non-dropping-particle&quot;:&quot;&quot;,&quot;parse-names&quot;:false,&quot;suffix&quot;:&quot;&quot;},{&quot;dropping-particle&quot;:&quot;&quot;,&quot;family&quot;:&quot;Wang&quot;,&quot;given&quot;:&quot;Peng&quot;,&quot;non-dropping-particle&quot;:&quot;&quot;,&quot;parse-names&quot;:false,&quot;suffix&quot;:&quot;&quot;},{&quot;dropping-particle&quot;:&quot;&quot;,&quot;family&quot;:&quot;Cheng&quot;,&quot;given&quot;:&quot;Weixin&quot;,&quot;non-dropping-particle&quot;:&quot;&quot;,&quot;parse-names&quot;:false,&quot;suffix&quot;:&quot;&quot;},{&quot;dropping-particle&quot;:&quot;&quot;,&quot;family&quot;:&quot;Dijkstra&quot;,&quot;given&quot;:&quot;Feike A&quot;,&quot;non-dropping-particle&quot;:&quot;&quot;,&quot;parse-names&quot;:false,&quot;suffix&quot;:&quot;&quot;}],&quot;container-title&quot;:&quot;Frontiers in Plant Science&quot;,&quot;id&quot;:&quot;bf7c425e-3fe3-37e0-b98a-9ba6c153b2f3&quot;,&quot;issue&quot;:&quot;June&quot;,&quot;issued&quot;:{&quot;date-parts&quot;:[[&quot;2022&quot;]]},&quot;page&quot;:&quot;1-9&quot;,&quot;title&quot;:&quot;Belowground Carbon Efficiency for Nitrogen and Phosphorus Acquisition Varies Between Lolium perenne and Trifolium repens and Depends on Phosphorus Fertilization&quot;,&quot;type&quot;:&quot;article-journal&quot;,&quot;volume&quot;:&quot;13&quot;,&quot;container-title-short&quot;:&quot;Front Plant Sci&quot;},&quot;uris&quot;:[&quot;http://www.mendeley.com/documents/?uuid=dfc9e40d-3479-48b7-8b2e-9c95537b5843&quot;],&quot;isTemporary&quot;:false,&quot;legacyDesktopId&quot;:&quot;dfc9e40d-3479-48b7-8b2e-9c95537b5843&quot;},{&quot;id&quot;:&quot;d0a767b2-7f1b-3850-9cc7-c0385114c5de&quot;,&quot;itemData&quot;:{&quot;DOI&quot;:&quot;10.1126/science.aaf4610&quot;,&quot;ISSN&quot;:&quot;0036-8075&quot;,&quot;abstract&quot;:&quot;Plants buffer increasing atmospheric carbon dioxide (CO 2 ) concentrations through enhanced growth, but the question whether nitrogen availability constrains the magnitude of this ecosystem service remains unresolved. Synthesizing experiments from around the world, we show that CO 2 fertilization is best explained by a simple interaction between nitrogen availability and mycorrhizal association. Plant species that associate with ectomycorrhizal fungi show a strong biomass increase (30 ± 3%, P &lt; 0.001) in response to elevated CO 2 regardless of nitrogen availability, whereas low nitrogen availability limits CO 2 fertilization (0 ± 5%, P = 0.946) in plants that associate with arbuscular mycorrhizal fungi. The incorporation of mycorrhizae in global carbon cycle models is feasible, and crucial if we are to accurately project ecosystem responses and feedbacks to climate change.&quot;,&quot;author&quot;:[{&quot;dropping-particle&quot;:&quot;&quot;,&quot;family&quot;:&quot;Terrer&quot;,&quot;given&quot;:&quot;César&quot;,&quot;non-dropping-particle&quot;:&quot;&quot;,&quot;parse-names&quot;:false,&quot;suffix&quot;:&quot;&quot;},{&quot;dropping-particle&quot;:&quot;&quot;,&quot;family&quot;:&quot;Vicca&quot;,&quot;given&quot;:&quot;Sara&quot;,&quot;non-dropping-particle&quot;:&quot;&quot;,&quot;parse-names&quot;:false,&quot;suffix&quot;:&quot;&quot;},{&quot;dropping-particle&quot;:&quot;&quot;,&quot;family&quot;:&quot;Hungate&quot;,&quot;given&quot;:&quot;Bruce A&quot;,&quot;non-dropping-particle&quot;:&quot;&quot;,&quot;parse-names&quot;:false,&quot;suffix&quot;:&quot;&quot;},{&quot;dropping-particle&quot;:&quot;&quot;,&quot;family&quot;:&quot;Phillips&quot;,&quot;given&quot;:&quot;Richard P&quot;,&quot;non-dropping-particle&quot;:&quot;&quot;,&quot;parse-names&quot;:false,&quot;suffix&quot;:&quot;&quot;},{&quot;dropping-particle&quot;:&quot;&quot;,&quot;family&quot;:&quot;Prentice&quot;,&quot;given&quot;:&quot;I Colin&quot;,&quot;non-dropping-particle&quot;:&quot;&quot;,&quot;parse-names&quot;:false,&quot;suffix&quot;:&quot;&quot;}],&quot;container-title&quot;:&quot;Science&quot;,&quot;id&quot;:&quot;d0a767b2-7f1b-3850-9cc7-c0385114c5de&quot;,&quot;issue&quot;:&quot;6294&quot;,&quot;issued&quot;:{&quot;date-parts&quot;:[[&quot;2016&quot;,&quot;7&quot;,&quot;1&quot;]]},&quot;page&quot;:&quot;72-74&quot;,&quot;title&quot;:&quot;Mycorrhizal association as a primary control of the CO2 fertilization effect&quot;,&quot;type&quot;:&quot;article-journal&quot;,&quot;volume&quot;:&quot;353&quot;,&quot;container-title-short&quot;:&quot;Science (1979)&quot;},&quot;uris&quot;:[&quot;http://www.mendeley.com/documents/?uuid=e1738a48-9551-40a3-a598-8ed20c8cac64&quot;],&quot;isTemporary&quot;:false,&quot;legacyDesktopId&quot;:&quot;e1738a48-9551-40a3-a598-8ed20c8cac64&quot;}]},{&quot;citationID&quot;:&quot;MENDELEY_CITATION_908431e5-f912-46b3-8350-c0d73c7e23b4&quot;,&quot;properties&quot;:{&quot;noteIndex&quot;:0},&quot;isEdited&quot;:false,&quot;manualOverride&quot;:{&quot;isManuallyOverridden&quot;:true,&quot;citeprocText&quot;:&quot;(N. G. Smith &amp;#38; Keenan, 2020; Terrer et al., 2016, 2018)&quot;,&quot;manualOverrideText&quot;:&quot;N. G. Smith &amp; Keenan, 2020; Terrer et al., 2016, 2018)&quot;},&quot;citationTag&quot;:&quot;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&quot;,&quot;citationItems&quot;:[{&quot;id&quot;:&quot;d0a767b2-7f1b-3850-9cc7-c0385114c5de&quot;,&quot;itemData&quot;:{&quot;type&quot;:&quot;article-journal&quot;,&quot;id&quot;:&quot;d0a767b2-7f1b-3850-9cc7-c0385114c5de&quot;,&quot;title&quot;:&quot;Mycorrhizal association as a primary control of the CO2 fertilization effect&quot;,&quot;author&quot;:[{&quot;family&quot;:&quot;Terrer&quot;,&quot;given&quot;:&quot;César&quot;,&quot;parse-names&quot;:false,&quot;dropping-particle&quot;:&quot;&quot;,&quot;non-dropping-particle&quot;:&quot;&quot;},{&quot;family&quot;:&quot;Vicca&quot;,&quot;given&quot;:&quot;Sara&quot;,&quot;parse-names&quot;:false,&quot;dropping-particle&quot;:&quot;&quot;,&quot;non-dropping-particle&quot;:&quot;&quot;},{&quot;family&quot;:&quot;Hungate&quot;,&quot;given&quot;:&quot;Bruce A&quot;,&quot;parse-names&quot;:false,&quot;dropping-particle&quot;:&quot;&quot;,&quot;non-dropping-particle&quot;:&quot;&quot;},{&quot;family&quot;:&quot;Phillips&quot;,&quot;given&quot;:&quot;Richard P&quot;,&quot;parse-names&quot;:false,&quot;dropping-particle&quot;:&quot;&quot;,&quot;non-dropping-particle&quot;:&quot;&quot;},{&quot;family&quot;:&quot;Prentice&quot;,&quot;given&quot;:&quot;I Colin&quot;,&quot;parse-names&quot;:false,&quot;dropping-particle&quot;:&quot;&quot;,&quot;non-dropping-particle&quot;:&quot;&quot;}],&quot;container-title&quot;:&quot;Science&quot;,&quot;container-title-short&quot;:&quot;Science (1979)&quot;,&quot;DOI&quot;:&quot;10.1126/science.aaf4610&quot;,&quot;ISSN&quot;:&quot;0036-8075&quot;,&quot;URL&quot;:&quot;https://www.sciencemag.org/lookup/doi/10.1126/science.aaf4610&quot;,&quot;issued&quot;:{&quot;date-parts&quot;:[[2016,7,1]]},&quot;page&quot;:&quot;72-74&quot;,&quot;abstract&quot;:&quot;Plants buffer increasing atmospheric carbon dioxide (CO 2 ) concentrations through enhanced growth, but the question whether nitrogen availability constrains the magnitude of this ecosystem service remains unresolved. Synthesizing experiments from around the world, we show that CO 2 fertilization is best explained by a simple interaction between nitrogen availability and mycorrhizal association. Plant species that associate with ectomycorrhizal fungi show a strong biomass increase (30 ± 3%, P &lt; 0.001) in response to elevated CO 2 regardless of nitrogen availability, whereas low nitrogen availability limits CO 2 fertilization (0 ± 5%, P = 0.946) in plants that associate with arbuscular mycorrhizal fungi. The incorporation of mycorrhizae in global carbon cycle models is feasible, and crucial if we are to accurately project ecosystem responses and feedbacks to climate change.&quot;,&quot;issue&quot;:&quot;6294&quot;,&quot;volume&quot;:&quot;353&quot;},&quot;isTemporary&quot;:false},{&quot;id&quot;:&quot;f95d5c92-b281-33e3-b6e9-2530699e55f4&quot;,&quot;itemData&quot;:{&quot;type&quot;:&quot;article-journal&quot;,&quot;id&quot;:&quot;f95d5c92-b281-33e3-b6e9-2530699e55f4&quot;,&quot;title&quot;:&quot;Ecosystem responses to elevated CO&lt;sub&gt;2&lt;/sub&gt; governed by plant–soil interactions and the cost of nitrogen acquisition&quot;,&quot;author&quot;:[{&quot;family&quot;:&quot;Terrer&quot;,&quot;given&quot;:&quot;César&quot;,&quot;parse-names&quot;:false,&quot;dropping-particle&quot;:&quot;&quot;,&quot;non-dropping-particle&quot;:&quot;&quot;},{&quot;family&quot;:&quot;Vicca&quot;,&quot;given&quot;:&quot;Sara&quot;,&quot;parse-names&quot;:false,&quot;dropping-particle&quot;:&quot;&quot;,&quot;non-dropping-particle&quot;:&quot;&quot;},{&quot;family&quot;:&quot;Stocker&quot;,&quot;given&quot;:&quot;Benjamin D.&quot;,&quot;parse-names&quot;:false,&quot;dropping-particle&quot;:&quot;&quot;,&quot;non-dropping-particle&quot;:&quot;&quot;},{&quot;family&quot;:&quot;Hungate&quot;,&quot;given&quot;:&quot;Bruce A&quot;,&quot;parse-names&quot;:false,&quot;dropping-particle&quot;:&quot;&quot;,&quot;non-dropping-particle&quot;:&quot;&quot;},{&quot;family&quot;:&quot;Phillips&quot;,&quot;given&quot;:&quot;Richard P&quot;,&quot;parse-names&quot;:false,&quot;dropping-particle&quot;:&quot;&quot;,&quot;non-dropping-particle&quot;:&quot;&quot;},{&quot;family&quot;:&quot;Reich&quot;,&quot;given&quot;:&quot;Peter B&quot;,&quot;parse-names&quot;:false,&quot;dropping-particle&quot;:&quot;&quot;,&quot;non-dropping-particle&quot;:&quot;&quot;},{&quot;family&quot;:&quot;Finzi&quot;,&quot;given&quot;:&quot;Adrien C&quot;,&quot;parse-names&quot;:false,&quot;dropping-particle&quot;:&quot;&quot;,&quot;non-dropping-particle&quot;:&quot;&quot;},{&quot;family&quot;:&quot;Prentice&quot;,&quot;given&quot;:&quot;I Colin&quot;,&quot;parse-names&quot;:false,&quot;dropping-particle&quot;:&quot;&quot;,&quot;non-dropping-particle&quot;:&quot;&quot;}],&quot;container-title&quot;:&quot;New Phytologist&quot;,&quot;DOI&quot;:&quot;10.1111/nph.14872&quot;,&quot;ISBN&quot;:&quot;7476820487&quot;,&quot;ISSN&quot;:&quot;0028-646X&quot;,&quot;URL&quot;:&quot;https://onlinelibrary.wiley.com/doi/10.1111/nph.14872&quot;,&quot;issued&quot;:{&quot;date-parts&quot;:[[2018,1,6]]},&quot;page&quot;:&quot;507-522&quot;,&quot;abstract&quot;:&quo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quot;,&quot;issue&quot;:&quot;2&quot;,&quot;volume&quot;:&quot;217&quot;,&quot;container-title-short&quot;:&quot;&quot;},&quot;isTemporary&quot;:false},{&quot;id&quot;:&quot;710beda3-e928-37ca-8ac0-4828186f88b1&quot;,&quot;itemData&quot;:{&quot;type&quot;:&quot;article-journal&quot;,&quot;id&quot;:&quot;710beda3-e928-37ca-8ac0-4828186f88b1&quot;,&quot;title&quot;:&quot;Mechanisms underlying leaf photosynthetic acclimation to warming and elevated CO&lt;sub&gt;2&lt;/sub&gt; as inferred from least‐cost optimality theory&quot;,&quot;author&quot;:[{&quot;family&quot;:&quot;Smith&quot;,&quot;given&quot;:&quot;Nicholas G&quot;,&quot;parse-names&quot;:false,&quot;dropping-particle&quot;:&quot;&quot;,&quot;non-dropping-particle&quot;:&quot;&quot;},{&quot;family&quot;:&quot;Keenan&quot;,&quot;given&quot;:&quot;Trevor F&quot;,&quot;parse-names&quot;:false,&quot;dropping-particle&quot;:&quot;&quot;,&quot;non-dropping-particle&quot;:&quot;&quot;}],&quot;container-title&quot;:&quot;Global Change Biology&quot;,&quot;container-title-short&quot;:&quot;Glob Chang Biol&quot;,&quot;DOI&quot;:&quot;10.1111/gcb.15212&quot;,&quot;ISSN&quot;:&quot;1354-1013&quot;,&quot;URL&quot;:&quot;https://onlinelibrary.wiley.com/doi/10.1111/gcb.15212&quot;,&quot;issued&quot;:{&quot;date-parts&quot;:[[2020,9,3]]},&quot;page&quot;:&quot;5202-5216&quot;,&quot;abstract&quot;:&quo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quot;,&quot;issue&quot;:&quot;9&quot;,&quot;volume&quot;:&quot;26&quot;},&quot;isTemporary&quot;:false}]},{&quot;citationID&quot;:&quot;MENDELEY_CITATION_ee1281a8-fded-46d5-b441-d19767600b21&quot;,&quot;properties&quot;:{&quot;noteIndex&quot;:0},&quot;isEdited&quot;:false,&quot;manualOverride&quot;:{&quot;citeprocText&quot;:&quot;(Hoagland &amp;#38; Arnon, 1950)&quot;,&quot;isManuallyOverridden&quot;:false,&quot;manualOverrideText&quot;:&quot;&quot;},&quot;citationTag&quot;:&quot;MENDELEY_CITATION_v3_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&quot;,&quot;citationItems&quot;:[{&quot;id&quot;:&quot;aa20faed-246e-32f7-b27c-3103c1ab19fb&quot;,&quot;itemData&quot;:{&quot;abstract&quot;:&quot;This is a revised edition of a popular account issued in 1938 H.A., 10: 28 based on the investigations of the two authors. Since then, experience in the U.S.A. and elsewhere has failed, in the authors' opinion, to support the early exaggerated claims for the value of the technique. Their experience leads to the conclusion that for its successful operation a knowledge of plant physiology is essential, that its commercial application is only likely to be successful under limited conditions and expert supervision, and that its results are rarely superior to those of soil culture. If, despite this, the would-be \&quot;nutriculturist\&quot; persists, he will find much to encourage and enlighten him on pp. 23-32, which contain directions on type of container, nature of bed, aeration of root system, planting procedures, the management of solutions, selection and preparation of solution, and the use of nutrient solutions for demonstrating mineral deficiencies.&quot;,&quot;author&quot;:[{&quot;dropping-particle&quot;:&quot;&quot;,&quot;family&quot;:&quot;Hoagland&quot;,&quot;given&quot;:&quot;Dennis R&quot;,&quot;non-dropping-particle&quot;:&quot;&quot;,&quot;parse-names&quot;:false,&quot;suffix&quot;:&quot;&quot;},{&quot;dropping-particle&quot;:&quot;&quot;,&quot;family&quot;:&quot;Arnon&quot;,&quot;given&quot;:&quot;Daniel I&quot;,&quot;non-dropping-particle&quot;:&quot;&quot;,&quot;parse-names&quot;:false,&quot;suffix&quot;:&quot;&quot;}],&quot;container-title&quot;:&quot;California Agricultural Experiment Station: 347&quot;,&quot;id&quot;:&quot;aa20faed-246e-32f7-b27c-3103c1ab19fb&quot;,&quot;issue&quot;:&quot;2&quot;,&quot;issued&quot;:{&quot;date-parts&quot;:[[&quot;1950&quot;]]},&quot;page&quot;:&quot;1-32&quot;,&quot;publisher&quot;:&quot;California Agricultural Experiment Station: 347&quot;,&quot;title&quot;:&quot;The water-culture method for growing plants without soil&quot;,&quot;type&quot;:&quot;article-journal&quot;,&quot;volume&quot;:&quot;347&quot;,&quot;container-title-short&quot;:&quot;&quot;},&quot;uris&quot;:[&quot;http://www.mendeley.com/documents/?uuid=dd11fb6a-bf0e-4621-ae2a-1fd2345a784e&quot;],&quot;isTemporary&quot;:false,&quot;legacyDesktopId&quot;:&quot;dd11fb6a-bf0e-4621-ae2a-1fd2345a784e&quot;}]},{&quot;citationID&quot;:&quot;MENDELEY_CITATION_dcf4a886-6fca-4ad6-ae46-b61494856f64&quot;,&quot;properties&quot;:{&quot;noteIndex&quot;:0},&quot;isEdited&quot;:false,&quot;manualOverride&quot;:{&quot;citeprocText&quot;:&quot;(Saathoff &amp;#38; Welles, 2021)&quot;,&quot;isManuallyOverridden&quot;:false,&quot;manualOverrideText&quot;:&quot;&quot;},&quot;citationTag&quot;:&quot;MENDELEY_CITATION_v3_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&quot;,&quot;citationItems&quot;:[{&quot;id&quot;:&quot;da518767-9817-36f6-a9b3-fee0f5ca9c93&quot;,&quot;itemData&quot;:{&quot;DOI&quot;:&quot;10.1111/pce.14178&quot;,&quot;ISSN&quot;:&quot;13653040&quot;,&quot;PMID&quot;:&quot;34480484&quot;,&quot;abstract&quot;:&quot;Leaf level gas exchange is a widely used technique that provides real-time measurement of leaf physiological properties, including CO2 assimilation (A), stomatal conductance to water vapour (gsw) and intercellular CO2 (Ci). Modern open-path gas exchange systems offer greater portability than the laboratory-built systems of the past and take advantage of high-precision infrared gas analyzers and optimized system design. However, the basic measurement paradigm has long required steady-state conditions for accurate measurement. For CO2 response curves, this requirement has meant that each point on the curve needs 1–3 min and a full response curve generally requires 20–35 min to obtain a sufficient number of points to estimate parameters such as the maximum velocity of carboxylation (Vc,max) and the maximum rate of electron transport (Jmax). For survey measurements, the steady-state requirement has meant that accurate measurement of assimilation has required about 1–2 min. However, steady-state conditions are not a strict prerequisite for accurate gas exchange measurements. Here, we present a new method, termed dynamic assimilation, that is based on first principles and allows for more rapid gas exchange measurements, helping to make the technique more useful for high throughput applications.&quot;,&quot;author&quot;:[{&quot;dropping-particle&quot;:&quot;&quot;,&quot;family&quot;:&quot;Saathoff&quot;,&quot;given&quot;:&quot;Aaron J&quot;,&quot;non-dropping-particle&quot;:&quot;&quot;,&quot;parse-names&quot;:false,&quot;suffix&quot;:&quot;&quot;},{&quot;dropping-particle&quot;:&quot;&quot;,&quot;family&quot;:&quot;Welles&quot;,&quot;given&quot;:&quot;Jon&quot;,&quot;non-dropping-particle&quot;:&quot;&quot;,&quot;parse-names&quot;:false,&quot;suffix&quot;:&quot;&quot;}],&quot;container-title&quot;:&quot;Plant Cell and Environment&quot;,&quot;id&quot;:&quot;da518767-9817-36f6-a9b3-fee0f5ca9c93&quot;,&quot;issue&quot;:&quot;11&quot;,&quot;issued&quot;:{&quot;date-parts&quot;:[[&quot;2021&quot;]]},&quot;page&quot;:&quot;3509-3523&quot;,&quot;title&quot;:&quot;Gas exchange measurements in the unsteady state&quot;,&quot;type&quot;:&quot;article-journal&quot;,&quot;volume&quot;:&quot;44&quot;,&quot;container-title-short&quot;:&quot;Plant Cell Environ&quot;},&quot;uris&quot;:[&quot;http://www.mendeley.com/documents/?uuid=88ce8065-50ae-4222-8e55-41bb21c02e03&quot;],&quot;isTemporary&quot;:false,&quot;legacyDesktopId&quot;:&quot;88ce8065-50ae-4222-8e55-41bb21c02e03&quot;}]},{&quot;citationID&quot;:&quot;MENDELEY_CITATION_b000243c-2141-43d3-810a-9d4e656b7067&quot;,&quot;properties&quot;:{&quot;noteIndex&quot;:0},&quot;isEdited&quot;:false,&quot;manualOverride&quot;:{&quot;citeprocText&quot;:&quot;(Katabuchi, 2015)&quot;,&quot;isManuallyOverridden&quot;:false,&quot;manualOverrideText&quot;:&quot;&quot;},&quot;citationTag&quot;:&quot;MENDELEY_CITATION_v3_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&quot;,&quot;citationItems&quot;:[{&quot;id&quot;:&quot;81796e45-79b0-3b46-a70b-31879049d81b&quot;,&quot;itemData&quot;:{&quot;author&quot;:[{&quot;dropping-particle&quot;:&quot;&quot;,&quot;family&quot;:&quot;Katabuchi&quot;,&quot;given&quot;:&quot;Masatoshi&quot;,&quot;non-dropping-particle&quot;:&quot;&quot;,&quot;parse-names&quot;:false,&quot;suffix&quot;:&quot;&quot;}],&quot;container-title&quot;:&quot;Ecological Research&quot;,&quot;id&quot;:&quot;81796e45-79b0-3b46-a70b-31879049d81b&quot;,&quot;issue&quot;:&quot;6&quot;,&quot;issued&quot;:{&quot;date-parts&quot;:[[&quot;2015&quot;]]},&quot;page&quot;:&quot;1073-1077&quot;,&quot;title&quot;:&quot;LeafArea: An R package for rapid digital analysis of leaf area&quot;,&quot;type&quot;:&quot;article-journal&quot;,&quot;volume&quot;:&quot;30&quot;,&quot;container-title-short&quot;:&quot;Ecol Res&quot;},&quot;uris&quot;:[&quot;http://www.mendeley.com/documents/?uuid=d5bcbc72-e9c0-4ada-8acf-dfeff07e88d7&quot;],&quot;isTemporary&quot;:false,&quot;legacyDesktopId&quot;:&quot;d5bcbc72-e9c0-4ada-8acf-dfeff07e88d7&quot;}]},{&quot;citationID&quot;:&quot;MENDELEY_CITATION_24fa873c-d766-4b33-b649-bd0d51f0c46a&quot;,&quot;properties&quot;:{&quot;noteIndex&quot;:0},&quot;isEdited&quot;:false,&quot;manualOverride&quot;:{&quot;citeprocText&quot;:&quot;(Schneider et al., 2012)&quot;,&quot;isManuallyOverridden&quot;:false,&quot;manualOverrideText&quot;:&quot;&quot;},&quot;citationTag&quot;:&quot;MENDELEY_CITATION_v3_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&quot;,&quot;citationItems&quot;:[{&quot;id&quot;:&quot;aed0db61-c86c-3168-8c60-f0a94ffa695c&quot;,&quot;itemData&quot;:{&quot;DOI&quot;:&quot;10.1038/nmeth.2089&quot;,&quot;ISSN&quot;:&quot;1548-7105&quot;,&quot;PMID&quot;:&quot;22930834&quot;,&quot;abstract&quot;:&quot;For the past 25 years NIH Image and ImageJ software have been pioneers as open tools for the analysis of scientific images. We discuss the origins, challenges and solutions of these two programs, and how their history can serve to advise and inform other software projects.&quot;,&quot;author&quot;:[{&quot;dropping-particle&quot;:&quot;&quot;,&quot;family&quot;:&quot;Schneider&quot;,&quot;given&quot;:&quot;Caroline A&quot;,&quot;non-dropping-particle&quot;:&quot;&quot;,&quot;parse-names&quot;:false,&quot;suffix&quot;:&quot;&quot;},{&quot;dropping-particle&quot;:&quot;&quot;,&quot;family&quot;:&quot;Rasband&quot;,&quot;given&quot;:&quot;Wayne S&quot;,&quot;non-dropping-particle&quot;:&quot;&quot;,&quot;parse-names&quot;:false,&quot;suffix&quot;:&quot;&quot;},{&quot;dropping-particle&quot;:&quot;&quot;,&quot;family&quot;:&quot;Eliceiri&quot;,&quot;given&quot;:&quot;Kevin W&quot;,&quot;non-dropping-particle&quot;:&quot;&quot;,&quot;parse-names&quot;:false,&quot;suffix&quot;:&quot;&quot;}],&quot;container-title&quot;:&quot;Nature methods&quot;,&quot;id&quot;:&quot;aed0db61-c86c-3168-8c60-f0a94ffa695c&quot;,&quot;issue&quot;:&quot;7&quot;,&quot;issued&quot;:{&quot;date-parts&quot;:[[&quot;2012&quot;,&quot;7&quot;]]},&quot;page&quot;:&quot;671-675&quot;,&quot;title&quot;:&quot;NIH Image to ImageJ: 25 years of image analysis.&quot;,&quot;type&quot;:&quot;article-journal&quot;,&quot;volume&quot;:&quot;9&quot;,&quot;container-title-short&quot;:&quot;Nat Methods&quot;},&quot;uris&quot;:[&quot;http://www.mendeley.com/documents/?uuid=6b914044-468b-40c6-8046-c87ca4f654ed&quot;],&quot;isTemporary&quot;:false,&quot;legacyDesktopId&quot;:&quot;6b914044-468b-40c6-8046-c87ca4f654ed&quot;}]},{&quot;citationID&quot;:&quot;MENDELEY_CITATION_4e25bf48-cef3-4a7c-b674-ca45dfec245d&quot;,&quot;properties&quot;:{&quot;noteIndex&quot;:0},&quot;isEdited&quot;:false,&quot;manualOverride&quot;:{&quot;isManuallyOverridden&quot;:true,&quot;citeprocText&quot;:&quot;(Farquhar et al., 1989)&quot;,&quot;manualOverrideText&quot;:&quot;Farquhar et al. (1989)&quot;},&quot;citationTag&quot;:&quot;MENDELEY_CITATION_v3_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&quot;,&quot;citationItems&quot;:[{&quot;id&quot;:&quot;8ba0ac21-68d3-3707-b035-0d24e1421f3e&quot;,&quot;itemData&quot;:{&quot;type&quot;:&quot;article-journal&quot;,&quot;id&quot;:&quot;8ba0ac21-68d3-3707-b035-0d24e1421f3e&quot;,&quot;title&quot;:&quot;Carbon Isotope Discrimination and Photosynthesis&quot;,&quot;author&quot;:[{&quot;family&quot;:&quot;Farquhar&quot;,&quot;given&quot;:&quot;Graham D&quot;,&quot;parse-names&quot;:false,&quot;dropping-particle&quot;:&quot;&quot;,&quot;non-dropping-particle&quot;:&quot;&quot;},{&quot;family&quot;:&quot;Ehleringer&quot;,&quot;given&quot;:&quot;J R&quot;,&quot;parse-names&quot;:false,&quot;dropping-particle&quot;:&quot;&quot;,&quot;non-dropping-particle&quot;:&quot;&quot;},{&quot;family&quot;:&quot;Hubick&quot;,&quot;given&quot;:&quot;K T&quot;,&quot;parse-names&quot;:false,&quot;dropping-particle&quot;:&quot;&quot;,&quot;non-dropping-particle&quot;:&quot;&quot;}],&quot;container-title&quot;:&quot;Annual Review of Plant Physiology and Plant Molecular Biology&quot;,&quot;container-title-short&quot;:&quot;Annu Rev Plant Physiol Plant Mol Biol&quot;,&quot;DOI&quot;:&quot;10.1146/annurev.pp.40.060189.002443&quot;,&quot;ISSN&quot;:&quot;1040-2519&quot;,&quot;URL&quot;:&quot;https://www.annualreviews.org/doi/10.1146/annurev.pp.40.060189.002443&quot;,&quot;issued&quot;:{&quot;date-parts&quot;:[[1989,6]]},&quot;page&quot;:&quot;503-537&quot;,&quot;issue&quot;:&quot;1&quot;,&quot;volume&quot;:&quot;40&quot;},&quot;isTemporary&quot;:false}]},{&quot;citationID&quot;:&quot;MENDELEY_CITATION_846074f2-66b4-4df7-9966-1855bfea1275&quot;,&quot;properties&quot;:{&quot;noteIndex&quot;:0},&quot;isEdited&quot;:false,&quot;manualOverride&quot;:{&quot;citeprocText&quot;:&quot;(Farquhar et al., 1989)&quot;,&quot;isManuallyOverridden&quot;:false,&quot;manualOverrideText&quot;:&quot;&quot;},&quot;citationTag&quot;:&quot;MENDELEY_CITATION_v3_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&quot;,&quot;citationItems&quot;:[{&quot;id&quot;:&quot;8ba0ac21-68d3-3707-b035-0d24e1421f3e&quot;,&quot;itemData&quot;:{&quot;DOI&quot;:&quot;10.1146/annurev.pp.40.060189.002443&quot;,&quot;ISSN&quot;:&quot;1040-2519&quot;,&quot;author&quot;:[{&quot;dropping-particle&quot;:&quot;&quot;,&quot;family&quot;:&quot;Farquhar&quot;,&quot;given&quot;:&quot;Graham D&quot;,&quot;non-dropping-particle&quot;:&quot;&quot;,&quot;parse-names&quot;:false,&quot;suffix&quot;:&quot;&quot;},{&quot;dropping-particle&quot;:&quot;&quot;,&quot;family&quot;:&quot;Ehleringer&quot;,&quot;given&quot;:&quot;J R&quot;,&quot;non-dropping-particle&quot;:&quot;&quot;,&quot;parse-names&quot;:false,&quot;suffix&quot;:&quot;&quot;},{&quot;dropping-particle&quot;:&quot;&quot;,&quot;family&quot;:&quot;Hubick&quot;,&quot;given&quot;:&quot;K T&quot;,&quot;non-dropping-particle&quot;:&quot;&quot;,&quot;parse-names&quot;:false,&quot;suffix&quot;:&quot;&quot;}],&quot;container-title&quot;:&quot;Annual Review of Plant Physiology and Plant Molecular Biology&quot;,&quot;id&quot;:&quot;8ba0ac21-68d3-3707-b035-0d24e1421f3e&quot;,&quot;issue&quot;:&quot;1&quot;,&quot;issued&quot;:{&quot;date-parts&quot;:[[&quot;1989&quot;,&quot;6&quot;]]},&quot;page&quot;:&quot;503-537&quot;,&quot;title&quot;:&quot;Carbon Isotope Discrimination and Photosynthesis&quot;,&quot;type&quot;:&quot;article-journal&quot;,&quot;volume&quot;:&quot;40&quot;,&quot;container-title-short&quot;:&quot;Annu Rev Plant Physiol Plant Mol Biol&quot;},&quot;uris&quot;:[&quot;http://www.mendeley.com/documents/?uuid=481f9f8f-b219-4f4b-8bb9-6e25cbdb428a&quot;],&quot;isTemporary&quot;:false,&quot;legacyDesktopId&quot;:&quot;481f9f8f-b219-4f4b-8bb9-6e25cbdb428a&quot;}]},{&quot;citationID&quot;:&quot;MENDELEY_CITATION_4184f020-988d-4fda-9031-9a6373433bda&quot;,&quot;properties&quot;:{&quot;noteIndex&quot;:0},&quot;isEdited&quot;:false,&quot;manualOverride&quot;:{&quot;citeprocText&quot;:&quot;(Katabuchi, 2015)&quot;,&quot;isManuallyOverridden&quot;:false,&quot;manualOverrideText&quot;:&quot;&quot;},&quot;citationTag&quot;:&quot;MENDELEY_CITATION_v3_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&quot;,&quot;citationItems&quot;:[{&quot;id&quot;:&quot;81796e45-79b0-3b46-a70b-31879049d81b&quot;,&quot;itemData&quot;:{&quot;author&quot;:[{&quot;dropping-particle&quot;:&quot;&quot;,&quot;family&quot;:&quot;Katabuchi&quot;,&quot;given&quot;:&quot;Masatoshi&quot;,&quot;non-dropping-particle&quot;:&quot;&quot;,&quot;parse-names&quot;:false,&quot;suffix&quot;:&quot;&quot;}],&quot;container-title&quot;:&quot;Ecological Research&quot;,&quot;id&quot;:&quot;81796e45-79b0-3b46-a70b-31879049d81b&quot;,&quot;issue&quot;:&quot;6&quot;,&quot;issued&quot;:{&quot;date-parts&quot;:[[&quot;2015&quot;]]},&quot;page&quot;:&quot;1073-1077&quot;,&quot;title&quot;:&quot;LeafArea: An R package for rapid digital analysis of leaf area&quot;,&quot;type&quot;:&quot;article-journal&quot;,&quot;volume&quot;:&quot;30&quot;,&quot;container-title-short&quot;:&quot;Ecol Res&quot;},&quot;uris&quot;:[&quot;http://www.mendeley.com/documents/?uuid=d5bcbc72-e9c0-4ada-8acf-dfeff07e88d7&quot;],&quot;isTemporary&quot;:false,&quot;legacyDesktopId&quot;:&quot;d5bcbc72-e9c0-4ada-8acf-dfeff07e88d7&quot;}]},{&quot;citationID&quot;:&quot;MENDELEY_CITATION_a93b6354-e612-4c24-8188-13ad7d9386e0&quot;,&quot;properties&quot;:{&quot;noteIndex&quot;:0},&quot;isEdited&quot;:false,&quot;manualOverride&quot;:{&quot;citeprocText&quot;:&quot;(Barnes et al., 1992)&quot;,&quot;isManuallyOverridden&quot;:false,&quot;manualOverrideText&quot;:&quot;&quot;},&quot;citationTag&quot;:&quot;MENDELEY_CITATION_v3_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&quot;,&quot;citationItems&quot;:[{&quot;id&quot;:&quot;b671ca48-0020-3165-b053-0f0ba6334f10&quot;,&quot;itemData&quot;:{&quot;DOI&quot;:&quot;10.1016/0098-8472(92)90034-Y&quot;,&quot;ISSN&quot;:&quot;00988472&quot;,&quot;abstract&quot;:&quot;The use of I)MS() t~)r the extraction and determination of chlorophylls a and b in lichens and higher plants was re- evaluated. Because of differences between the absorption spectra of pure chlorophylls a and b in DMSO and 80°~, acetone, tbrmulae to calculate the individual concentrations of chlorophyll a, chlorophyll b and total (a + b) chlorophyll in pigment extracts were redetermined for specific use with DMSO. In lichens, the problem of chlorophyll degradation resulting from the presence of acidic lichen substances was specifically addressed. Repeated washing of thalli with carbonate- saturated 100°~, acetone followed by extraction in DMSO containing PVP~ minimized the conversion of chlorophylls to phaeophytin during extraction of chlorophylls from lichens tbr which the content of lichen substances was characterized. In lichens containing significant quantities of acidic compounds, the modified DMSO assay proved superior to 80°o acetone tbr the extraction and determination of chlorophyll a and b concentrations. In a range of higher plants, determinations of chlorophyll a and b concentrations were virtually identical when the modified DMSO assay was compared with the traditional method of chlorophyll extraction using 80~ acetone. Moreover, DMSO extracts could be cold-stored for up to 7 days with no significant loss of chlorophylls a or b, or changes in the a/b ratio. Potential eco-physiological applications of the modified DMSO assay, which eliminates the necessity for grinding plant material and centrithging plant extracts, are discussed.&quot;,&quot;author&quot;:[{&quot;dropping-particle&quot;:&quot;&quot;,&quot;family&quot;:&quot;Barnes&quot;,&quot;given&quot;:&quot;J D&quot;,&quot;non-dropping-particle&quot;:&quot;&quot;,&quot;parse-names&quot;:false,&quot;suffix&quot;:&quot;&quot;},{&quot;dropping-particle&quot;:&quot;&quot;,&quot;family&quot;:&quot;Balaguer&quot;,&quot;given&quot;:&quot;L&quot;,&quot;non-dropping-particle&quot;:&quot;&quot;,&quot;parse-names&quot;:false,&quot;suffix&quot;:&quot;&quot;},{&quot;dropping-particle&quot;:&quot;&quot;,&quot;family&quot;:&quot;Manrique&quot;,&quot;given&quot;:&quot;E&quot;,&quot;non-dropping-particle&quot;:&quot;&quot;,&quot;parse-names&quot;:false,&quot;suffix&quot;:&quot;&quot;},{&quot;dropping-particle&quot;:&quot;&quot;,&quot;family&quot;:&quot;Elvira&quot;,&quot;given&quot;:&quot;S&quot;,&quot;non-dropping-particle&quot;:&quot;&quot;,&quot;parse-names&quot;:false,&quot;suffix&quot;:&quot;&quot;},{&quot;dropping-particle&quot;:&quot;&quot;,&quot;family&quot;:&quot;Davison&quot;,&quot;given&quot;:&quot;A W&quot;,&quot;non-dropping-particle&quot;:&quot;&quot;,&quot;parse-names&quot;:false,&quot;suffix&quot;:&quot;&quot;}],&quot;container-title&quot;:&quot;Environmental and Experimental Botany&quot;,&quot;id&quot;:&quot;b671ca48-0020-3165-b053-0f0ba6334f10&quot;,&quot;issue&quot;:&quot;2&quot;,&quot;issued&quot;:{&quot;date-parts&quot;:[[&quot;1992&quot;,&quot;4&quot;]]},&quot;page&quot;:&quot;85-100&quot;,&quot;title&quot;:&quot;A reappraisal of the use of DMSO for the extraction and determination of chlorophylls a and b in lichens and higher plants&quot;,&quot;type&quot;:&quot;article-journal&quot;,&quot;volume&quot;:&quot;32&quot;,&quot;container-title-short&quot;:&quot;Environ Exp Bot&quot;},&quot;uris&quot;:[&quot;http://www.mendeley.com/documents/?uuid=cc365352-4cab-4e5d-8c1d-9e34c4712d86&quot;,&quot;http://www.mendeley.com/documents/?uuid=96794b01-4b98-43f6-9a8e-dcd02b62296b&quot;],&quot;isTemporary&quot;:false,&quot;legacyDesktopId&quot;:&quot;cc365352-4cab-4e5d-8c1d-9e34c4712d86&quot;}]},{&quot;citationID&quot;:&quot;MENDELEY_CITATION_3a8790fe-5533-4c88-b498-dda6daa9ee3e&quot;,&quot;properties&quot;:{&quot;noteIndex&quot;:0},&quot;isEdited&quot;:false,&quot;manualOverride&quot;:{&quot;isManuallyOverridden&quot;:true,&quot;citeprocText&quot;:&quot;(Wellburn, 1994)&quot;,&quot;manualOverrideText&quot;:&quot;Wellburn (1994)&quot;},&quot;citationTag&quot;:&quot;MENDELEY_CITATION_v3_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&quot;,&quot;citationItems&quot;:[{&quot;id&quot;:&quot;8860ad28-9e47-3221-b953-98fcc907d7e8&quot;,&quot;itemData&quot;:{&quot;type&quot;:&quot;article-journal&quot;,&quot;id&quot;:&quot;8860ad28-9e47-3221-b953-98fcc907d7e8&quot;,&quot;title&quot;:&quot;The spectral determination of chlorophylls a and b, as well as total carotenoids, using various solvents with spectrophotometers of different resolution&quot;,&quot;author&quot;:[{&quot;family&quot;:&quot;Wellburn&quot;,&quot;given&quot;:&quot;Alan R&quot;,&quot;parse-names&quot;:false,&quot;dropping-particle&quot;:&quot;&quot;,&quot;non-dropping-particle&quot;:&quot;&quot;}],&quot;container-title&quot;:&quot;Journal of Plant Physiology&quot;,&quot;container-title-short&quot;:&quot;J Plant Physiol&quot;,&quot;DOI&quot;:&quot;10.1016/S0176-1617(11)81192-2&quot;,&quot;ISSN&quot;:&quot;01761617&quot;,&quot;URL&quot;:&quot;https://linkinghub.elsevier.com/retrieve/pii/S0176161711811922&quot;,&quot;issued&quot;:{&quot;date-parts&quot;:[[1994,9]]},&quot;page&quot;:&quot;307-313&quot;,&quot;issue&quot;:&quot;3&quot;,&quot;volume&quot;:&quot;144&quot;},&quot;isTemporary&quot;:false}]},{&quot;citationID&quot;:&quot;MENDELEY_CITATION_2791f563-b811-4a52-9dac-887a59221757&quot;,&quot;properties&quot;:{&quot;noteIndex&quot;:0},&quot;isEdited&quot;:false,&quot;manualOverride&quot;:{&quot;citeprocText&quot;:&quot;(Duursma, 2015)&quot;,&quot;isManuallyOverridden&quot;:false,&quot;manualOverrideText&quot;:&quot;&quot;},&quot;citationTag&quot;:&quot;MENDELEY_CITATION_v3_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&quot;,&quot;citationItems&quot;:[{&quot;id&quot;:&quot;3cda0ffd-99a7-3f86-88bb-dcba6c1b8ed9&quot;,&quot;itemData&quot;:{&quot;DOI&quot;:&quot;10.1371/journal.pone.0143346&quot;,&quot;ISSN&quot;:&quot;1932-6203&quot;,&quot;abstract&quot;:&quot;Modelling &amp; Analysis of Leaf Gas Exchange Data&quot;,&quot;author&quot;:[{&quot;dropping-particle&quot;:&quot;&quot;,&quot;family&quot;:&quot;Duursma&quot;,&quot;given&quot;:&quot;Remko A.&quot;,&quot;non-dropping-particle&quot;:&quot;&quot;,&quot;parse-names&quot;:false,&quot;suffix&quot;:&quot;&quot;}],&quot;container-title&quot;:&quot;PLOS ONE&quot;,&quot;editor&quot;:[{&quot;dropping-particle&quot;:&quot;&quot;,&quot;family&quot;:&quot;Struik&quot;,&quot;given&quot;:&quot;Paul C.&quot;,&quot;non-dropping-particle&quot;:&quot;&quot;,&quot;parse-names&quot;:false,&quot;suffix&quot;:&quot;&quot;}],&quot;id&quot;:&quot;3cda0ffd-99a7-3f86-88bb-dcba6c1b8ed9&quot;,&quot;issue&quot;:&quot;11&quot;,&quot;issued&quot;:{&quot;date-parts&quot;:[[&quot;2015&quot;,&quot;11&quot;,&quot;18&quot;]]},&quot;page&quot;:&quot;e0143346&quot;,&quot;title&quot;:&quot;Plantecophys - An R Package for Analysing and Modelling Leaf Gas Exchange Data&quot;,&quot;type&quot;:&quot;article-journal&quot;,&quot;volume&quot;:&quot;10&quot;,&quot;container-title-short&quot;:&quot;PLoS One&quot;},&quot;uris&quot;:[&quot;http://www.mendeley.com/documents/?uuid=5e0def6e-f6ab-4728-ace7-bf1db97e423e&quot;],&quot;isTemporary&quot;:false,&quot;legacyDesktopId&quot;:&quot;5e0def6e-f6ab-4728-ace7-bf1db97e423e&quot;}]},{&quot;citationID&quot;:&quot;MENDELEY_CITATION_561d45e1-c0a2-4fcc-a59c-9503b9640488&quot;,&quot;properties&quot;:{&quot;noteIndex&quot;:0},&quot;isEdited&quot;:false,&quot;manualOverride&quot;:{&quot;citeprocText&quot;:&quot;(Farquhar et al., 1980)&quot;,&quot;isManuallyOverridden&quot;:true,&quot;manualOverrideText&quot;:&quot;Farquhar et al. (1980)&quot;},&quot;citationTag&quot;:&quot;MENDELEY_CITATION_v3_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&quot;,&quot;citationItems&quot;:[{&quot;id&quot;:&quot;444ea012-20af-3dd0-b746-ca031a2eb902&quot;,&quot;itemData&quot;:{&quot;DOI&quot;:&quot;10.1007/BF00386231&quot;,&quot;ISSN&quot;:&quot;0032-0935&quot;,&quot;author&quot;:[{&quot;dropping-particle&quot;:&quot;&quot;,&quot;family&quot;:&quot;Farquhar&quot;,&quot;given&quot;:&quot;Graham D&quot;,&quot;non-dropping-particle&quot;:&quot;&quot;,&quot;parse-names&quot;:false,&quot;suffix&quot;:&quot;&quot;},{&quot;dropping-particle&quot;:&quot;&quot;,&quot;family&quot;:&quot;Caemmerer&quot;,&quot;given&quot;:&quot;Susanne&quot;,&quot;non-dropping-particle&quot;:&quot;von&quot;,&quot;parse-names&quot;:false,&quot;suffix&quot;:&quot;&quot;},{&quot;dropping-particle&quot;:&quot;&quot;,&quot;family&quot;:&quot;Berry&quot;,&quot;given&quot;:&quot;Joe A&quot;,&quot;non-dropping-particle&quot;:&quot;&quot;,&quot;parse-names&quot;:false,&quot;suffix&quot;:&quot;&quot;}],&quot;container-title&quot;:&quot;Planta&quot;,&quot;id&quot;:&quot;444ea012-20af-3dd0-b746-ca031a2eb902&quot;,&quot;issue&quot;:&quot;1&quot;,&quot;issued&quot;:{&quot;date-parts&quot;:[[&quot;1980&quot;,&quot;6&quot;]]},&quot;page&quot;:&quot;78-90&quot;,&quot;title&quot;:&quot;A biochemical model of photosynthetic CO2 assimilation in leaves of C3 species&quot;,&quot;type&quot;:&quot;article-journal&quot;,&quot;volume&quot;:&quot;149&quot;,&quot;container-title-short&quot;:&quot;Planta&quot;},&quot;uris&quot;:[&quot;http://www.mendeley.com/documents/?uuid=2717909d-c70a-4937-a66c-ae5cfba2cde5&quot;],&quot;isTemporary&quot;:false,&quot;legacyDesktopId&quot;:&quot;2717909d-c70a-4937-a66c-ae5cfba2cde5&quot;}]},{&quot;citationID&quot;:&quot;MENDELEY_CITATION_d1f427fb-8b42-4fd2-955d-baf857814779&quot;,&quot;properties&quot;:{&quot;noteIndex&quot;:0},&quot;isEdited&quot;:false,&quot;manualOverride&quot;:{&quot;citeprocText&quot;:&quot;(Niinemets &amp;#38; Tenhunen, 1997)&quot;,&quot;isManuallyOverridden&quot;:true,&quot;manualOverrideText&quot;:&quot;Niinemets &amp; Tenhunen (1997)&quot;},&quot;citationTag&quot;:&quot;MENDELEY_CITATION_v3_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&quot;,&quot;citationItems&quot;:[{&quot;id&quot;:&quot;f6d6e900-1c1a-3f30-a82a-d425d9aeeacf&quot;,&quot;itemData&quot;:{&quot;DOI&quot;:&quot;10.1046/j.1365-3040.1997.d01-133.x&quot;,&quot;ISSN&quot;:&quot;0140-7791&quot;,&quot;author&quot;:[{&quot;dropping-particle&quot;:&quot;&quot;,&quot;family&quot;:&quot;Niinemets&quot;,&quot;given&quot;:&quot;Ülo&quot;,&quot;non-dropping-particle&quot;:&quot;&quot;,&quot;parse-names&quot;:false,&quot;suffix&quot;:&quot;&quot;},{&quot;dropping-particle&quot;:&quot;&quot;,&quot;family&quot;:&quot;Tenhunen&quot;,&quot;given&quot;:&quot;John D&quot;,&quot;non-dropping-particle&quot;:&quot;&quot;,&quot;parse-names&quot;:false,&quot;suffix&quot;:&quot;&quot;}],&quot;container-title&quot;:&quot;Plant, Cell and Environment&quot;,&quot;id&quot;:&quot;f6d6e900-1c1a-3f30-a82a-d425d9aeeacf&quot;,&quot;issue&quot;:&quot;7&quot;,&quot;issued&quot;:{&quot;date-parts&quot;:[[&quot;1997&quot;,&quot;7&quot;]]},&quot;page&quot;:&quot;845-866&quot;,&quot;title&quot;:&quot;A model separating leaf structural and physiological effects on carbon gain along light gradients for the shade-tolerant species &lt;i&gt;Acer saccharum&lt;/i&gt;&quot;,&quot;type&quot;:&quot;article-journal&quot;,&quot;volume&quot;:&quot;20&quot;,&quot;container-title-short&quot;:&quot;Plant Cell Environ&quot;},&quot;uris&quot;:[&quot;http://www.mendeley.com/documents/?uuid=e3206271-a3c8-4293-8c26-fb0e0cdb93fe&quot;],&quot;isTemporary&quot;:false,&quot;legacyDesktopId&quot;:&quot;e3206271-a3c8-4293-8c26-fb0e0cdb93fe&quot;}]},{&quot;citationID&quot;:&quot;MENDELEY_CITATION_d1cd355c-1b20-4742-b3d4-1538032b38a3&quot;,&quot;properties&quot;:{&quot;noteIndex&quot;:0},&quot;isEdited&quot;:false,&quot;manualOverride&quot;:{&quot;citeprocText&quot;:&quot;(Evans &amp;#38; Seemann, 1989; Niinemets &amp;#38; Tenhunen, 1997)&quot;,&quot;isManuallyOverridden&quot;:false,&quot;manualOverrideText&quot;:&quot;&quot;},&quot;citationTag&quot;:&quot;MENDELEY_CITATION_v3_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&quot;,&quot;citationItems&quot;:[{&quot;id&quot;:&quot;1604c459-613c-3f19-8b36-f91ac6a34e16&quot;,&quot;itemData&quot;:{&quot;author&quot;:[{&quot;dropping-particle&quot;:&quot;&quot;,&quot;family&quot;:&quot;Evans&quot;,&quot;given&quot;:&quot;John R&quot;,&quot;non-dropping-particle&quot;:&quot;&quot;,&quot;parse-names&quot;:false,&quot;suffix&quot;:&quot;&quot;},{&quot;dropping-particle&quot;:&quot;&quot;,&quot;family&quot;:&quot;Seemann&quot;,&quot;given&quot;:&quot;Jeffrey R&quot;,&quot;non-dropping-particle&quot;:&quot;&quot;,&quot;parse-names&quot;:false,&quot;suffix&quot;:&quot;&quot;}],&quot;container-title&quot;:&quot;Photosynthesis&quot;,&quot;id&quot;:&quot;1604c459-613c-3f19-8b36-f91ac6a34e16&quot;,&quot;issued&quot;:{&quot;date-parts&quot;:[[&quot;1989&quot;]]},&quot;page&quot;:&quot;183-205&quot;,&quot;title&quot;:&quot;The allocation of protein nitrogen in the photosynthetic apparatus: costs, consequences, and control&quot;,&quot;type&quot;:&quot;article-journal&quot;,&quot;volume&quot;:&quot;8&quot;,&quot;container-title-short&quot;:&quot;&quot;},&quot;uris&quot;:[&quot;http://www.mendeley.com/documents/?uuid=b85d6cb6-b3cb-471b-9b1b-d018e804566a&quot;],&quot;isTemporary&quot;:false,&quot;legacyDesktopId&quot;:&quot;b85d6cb6-b3cb-471b-9b1b-d018e804566a&quot;},{&quot;id&quot;:&quot;f6d6e900-1c1a-3f30-a82a-d425d9aeeacf&quot;,&quot;itemData&quot;:{&quot;DOI&quot;:&quot;10.1046/j.1365-3040.1997.d01-133.x&quot;,&quot;ISSN&quot;:&quot;0140-7791&quot;,&quot;author&quot;:[{&quot;dropping-particle&quot;:&quot;&quot;,&quot;family&quot;:&quot;Niinemets&quot;,&quot;given&quot;:&quot;Ülo&quot;,&quot;non-dropping-particle&quot;:&quot;&quot;,&quot;parse-names&quot;:false,&quot;suffix&quot;:&quot;&quot;},{&quot;dropping-particle&quot;:&quot;&quot;,&quot;family&quot;:&quot;Tenhunen&quot;,&quot;given&quot;:&quot;John D&quot;,&quot;non-dropping-particle&quot;:&quot;&quot;,&quot;parse-names&quot;:false,&quot;suffix&quot;:&quot;&quot;}],&quot;container-title&quot;:&quot;Plant, Cell and Environment&quot;,&quot;id&quot;:&quot;f6d6e900-1c1a-3f30-a82a-d425d9aeeacf&quot;,&quot;issue&quot;:&quot;7&quot;,&quot;issued&quot;:{&quot;date-parts&quot;:[[&quot;1997&quot;,&quot;7&quot;]]},&quot;page&quot;:&quot;845-866&quot;,&quot;title&quot;:&quot;A model separating leaf structural and physiological effects on carbon gain along light gradients for the shade-tolerant species &lt;i&gt;Acer saccharum&lt;/i&gt;&quot;,&quot;type&quot;:&quot;article-journal&quot;,&quot;volume&quot;:&quot;20&quot;,&quot;container-title-short&quot;:&quot;Plant Cell Environ&quot;},&quot;uris&quot;:[&quot;http://www.mendeley.com/documents/?uuid=e3206271-a3c8-4293-8c26-fb0e0cdb93fe&quot;],&quot;isTemporary&quot;:false,&quot;legacyDesktopId&quot;:&quot;e3206271-a3c8-4293-8c26-fb0e0cdb93fe&quot;}]},{&quot;citationID&quot;:&quot;MENDELEY_CITATION_6b2ddd64-b7e3-47cf-95de-256b6d1a4861&quot;,&quot;properties&quot;:{&quot;noteIndex&quot;:0},&quot;isEdited&quot;:false,&quot;manualOverride&quot;:{&quot;citeprocText&quot;:&quot;(Onoda et al., 2017)&quot;,&quot;isManuallyOverridden&quot;:true,&quot;manualOverrideText&quot;:&quot;Onoda et al. (2017)&quot;},&quot;citationTag&quot;:&quot;MENDELEY_CITATION_v3_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&quot;,&quot;citationItems&quot;:[{&quot;id&quot;:&quot;a6156870-98f8-32f1-b8d7-a989c615e798&quot;,&quot;itemData&quot;:{&quot;DOI&quot;:&quot;10.1111/nph.14496&quot;,&quot;ISSN&quot;:&quot;0028-646X&quot;,&quot;author&quot;:[{&quot;dropping-particle&quot;:&quot;&quot;,&quot;family&quot;:&quot;Onoda&quot;,&quot;given&quot;:&quot;Yusuke&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Evans&quot;,&quot;given&quot;:&quot;John R&quot;,&quot;non-dropping-particle&quot;:&quot;&quot;,&quot;parse-names&quot;:false,&quot;suffix&quot;:&quot;&quot;},{&quot;dropping-particle&quot;:&quot;&quot;,&quot;family&quot;:&quot;Hikosaka&quot;,&quot;given&quot;:&quot;Kouki&quot;,&quot;non-dropping-particle&quot;:&quot;&quot;,&quot;parse-names&quot;:false,&quot;suffix&quot;:&quot;&quot;},{&quot;dropping-particle&quot;:&quot;&quot;,&quot;family&quot;:&quot;Kitajima&quot;,&quot;given&quot;:&quot;Kaoru&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Poorter&quot;,&quot;given&quot;:&quot;Hendrik&quot;,&quot;non-dropping-particle&quot;:&quot;&quot;,&quot;parse-names&quot;:false,&quot;suffix&quot;:&quot;&quot;},{&quot;dropping-particle&quot;:&quot;&quot;,&quot;family&quot;:&quot;Tosens&quot;,&quot;given&quot;:&quot;Tiina&quot;,&quot;non-dropping-particle&quot;:&quot;&quot;,&quot;parse-names&quot;:false,&quot;suffix&quot;:&quot;&quot;},{&quot;dropping-particle&quot;:&quot;&quot;,&quot;family&quot;:&quot;Westoby&quot;,&quot;given&quot;:&quot;Mark&quot;,&quot;non-dropping-particle&quot;:&quot;&quot;,&quot;parse-names&quot;:false,&quot;suffix&quot;:&quot;&quot;}],&quot;container-title&quot;:&quot;New Phytologist&quot;,&quot;id&quot;:&quot;a6156870-98f8-32f1-b8d7-a989c615e798&quot;,&quot;issue&quot;:&quot;4&quot;,&quot;issued&quot;:{&quot;date-parts&quot;:[[&quot;2017&quot;,&quot;6&quot;,&quot;10&quot;]]},&quot;page&quot;:&quot;1447-1463&quot;,&quot;title&quot;:&quot;Physiological and structural tradeoffs underlying the leaf economics spectrum&quot;,&quot;type&quot;:&quot;article-journal&quot;,&quot;volume&quot;:&quot;214&quot;,&quot;container-title-short&quot;:&quot;&quot;},&quot;uris&quot;:[&quot;http://www.mendeley.com/documents/?uuid=ff5cdcf7-65e9-4303-a5a8-917b0ce34f57&quot;],&quot;isTemporary&quot;:false,&quot;legacyDesktopId&quot;:&quot;ff5cdcf7-65e9-4303-a5a8-917b0ce34f57&quot;}]},{&quot;citationID&quot;:&quot;MENDELEY_CITATION_2d6f942d-329e-4d04-8438-8b52c258c6f8&quot;,&quot;properties&quot;:{&quot;noteIndex&quot;:0},&quot;isEdited&quot;:false,&quot;manualOverride&quot;:{&quot;citeprocText&quot;:&quot;(Perkowski et al., 2021)&quot;,&quot;isManuallyOverridden&quot;:true,&quot;manualOverrideText&quot;:&quot;Perkowski et al. (2021)&quot;},&quot;citationTag&quot;:&quot;MENDELEY_CITATION_v3_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&quot;,&quot;citationItems&quot;:[{&quot;id&quot;:&quot;b6b8087d-ef77-3335-8d6d-32d38d5e74d3&quot;,&quot;itemData&quot;:{&quot;DOI&quot;:&quot;10.1093/jxb/erab253&quot;,&quot;ISSN&quot;:&quot;0022-0957&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author&quot;:[{&quot;dropping-particle&quot;:&quot;&quot;,&quot;family&quot;:&quot;Perkowski&quot;,&quot;given&quot;:&quot;Evan A&quot;,&quot;non-dropping-particle&quot;:&quot;&quot;,&quot;parse-names&quot;:false,&quot;suffix&quot;:&quot;&quot;},{&quot;dropping-particle&quot;:&quot;&quot;,&quot;family&quot;:&quot;Waring&quot;,&quot;given&quot;:&quot;Elizabeth F&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xperimental Botany&quot;,&quot;editor&quot;:[{&quot;dropping-particle&quot;:&quot;&quot;,&quot;family&quot;:&quot;Rogers&quot;,&quot;given&quot;:&quot;Alistair&quot;,&quot;non-dropping-particle&quot;:&quot;&quot;,&quot;parse-names&quot;:false,&quot;suffix&quot;:&quot;&quot;}],&quot;id&quot;:&quot;b6b8087d-ef77-3335-8d6d-32d38d5e74d3&quot;,&quot;issue&quot;:&quot;15&quot;,&quot;issued&quot;:{&quot;date-parts&quot;:[[&quot;2021&quot;,&quot;7&quot;,&quot;28&quot;]]},&quot;page&quot;:&quot;5766-5776&quot;,&quot;title&quot;:&quot;Root mass carbon costs to acquire nitrogen are determined by nitrogen and light availability in two species with different nitrogen acquisition strategies&quot;,&quot;type&quot;:&quot;article-journal&quot;,&quot;volume&quot;:&quot;72&quot;,&quot;container-title-short&quot;:&quot;J Exp Bot&quot;},&quot;uris&quot;:[&quot;http://www.mendeley.com/documents/?uuid=233b0f00-9a30-4c3a-a2bb-5e67ae9c0e5f&quot;],&quot;isTemporary&quot;:false,&quot;legacyDesktopId&quot;:&quot;233b0f00-9a30-4c3a-a2bb-5e67ae9c0e5f&quot;}]},{&quot;citationID&quot;:&quot;MENDELEY_CITATION_e4467ccc-86c8-413a-940e-5ebfc95131a2&quot;,&quot;properties&quot;:{&quot;noteIndex&quot;:0},&quot;isEdited&quot;:false,&quot;manualOverride&quot;:{&quot;citeprocText&quot;:&quot;(Perkowski et al., 2021)&quot;,&quot;isManuallyOverridden&quot;:true,&quot;manualOverrideText&quot;:&quot;Perkowski et al. (2021)&quot;},&quot;citationTag&quot;:&quot;MENDELEY_CITATION_v3_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&quot;,&quot;citationItems&quot;:[{&quot;id&quot;:&quot;b6b8087d-ef77-3335-8d6d-32d38d5e74d3&quot;,&quot;itemData&quot;:{&quot;DOI&quot;:&quot;10.1093/jxb/erab253&quot;,&quot;ISSN&quot;:&quot;0022-0957&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author&quot;:[{&quot;dropping-particle&quot;:&quot;&quot;,&quot;family&quot;:&quot;Perkowski&quot;,&quot;given&quot;:&quot;Evan A&quot;,&quot;non-dropping-particle&quot;:&quot;&quot;,&quot;parse-names&quot;:false,&quot;suffix&quot;:&quot;&quot;},{&quot;dropping-particle&quot;:&quot;&quot;,&quot;family&quot;:&quot;Waring&quot;,&quot;given&quot;:&quot;Elizabeth F&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xperimental Botany&quot;,&quot;editor&quot;:[{&quot;dropping-particle&quot;:&quot;&quot;,&quot;family&quot;:&quot;Rogers&quot;,&quot;given&quot;:&quot;Alistair&quot;,&quot;non-dropping-particle&quot;:&quot;&quot;,&quot;parse-names&quot;:false,&quot;suffix&quot;:&quot;&quot;}],&quot;id&quot;:&quot;b6b8087d-ef77-3335-8d6d-32d38d5e74d3&quot;,&quot;issue&quot;:&quot;15&quot;,&quot;issued&quot;:{&quot;date-parts&quot;:[[&quot;2021&quot;,&quot;7&quot;,&quot;28&quot;]]},&quot;page&quot;:&quot;5766-5776&quot;,&quot;title&quot;:&quot;Root mass carbon costs to acquire nitrogen are determined by nitrogen and light availability in two species with different nitrogen acquisition strategies&quot;,&quot;type&quot;:&quot;article-journal&quot;,&quot;volume&quot;:&quot;72&quot;,&quot;container-title-short&quot;:&quot;J Exp Bot&quot;},&quot;uris&quot;:[&quot;http://www.mendeley.com/documents/?uuid=233b0f00-9a30-4c3a-a2bb-5e67ae9c0e5f&quot;],&quot;isTemporary&quot;:false,&quot;legacyDesktopId&quot;:&quot;233b0f00-9a30-4c3a-a2bb-5e67ae9c0e5f&quot;}]},{&quot;citationID&quot;:&quot;MENDELEY_CITATION_f65e8794-cb68-4e3d-9fc7-3b6e33b2d094&quot;,&quot;properties&quot;:{&quot;noteIndex&quot;:0},&quot;isEdited&quot;:false,&quot;manualOverride&quot;:{&quot;citeprocText&quot;:&quot;(Dovrat et al., 2018, 2020; Perkowski et al., 2021)&quot;,&quot;isManuallyOverridden&quot;:false,&quot;manualOverrideText&quot;:&quot;&quot;},&quot;citationTag&quot;:&quot;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&quot;,&quot;citationItems&quot;:[{&quot;id&quot;:&quot;3027728a-cf04-3108-b1db-3c03379253df&quot;,&quot;itemData&quot;:{&quot;DOI&quot;:&quot;10.1111/1365-2745.12940&quot;,&quot;ISSN&quot;:&quot;00220477&quot;,&quot;abstract&quot;:&quot;1. The importance of symbiotic dinitrogen (N2) fixation in shaping the coupled nitro- gen–carbon cycle is now known for most humid terrestrial ecosystems. However, whether N2 fixation can play a key role in the nitrogen and carbon budget of water-limited and seasonally dry ecosystems remains a mystery. 2. The maintenance of metabolically and physiologically costly symbiotic fixation in water-limited environments is highly complex. These costs are particularly high dur- ing the first developmental season, when allocation to deep rooting and drought re- sistance mechanisms is essential for seedling survival of prolonged seasonal drought. 3. We, therefore, evaluated how drought-adapted legume species change their alloca- tion to symbiotic nitrogen fixation as a function of soil nitrogen availability. We tested this on seedlings of a suite of four common Mediterranean legume shrubs with a strong seasonal behaviour, which we grew under controlled nitrogen and phospho- rus availabilities. We asked: (1) Do species differ in their investment and regulation of nitrogen fixation? (2) Is fixation regulated via plant allocation to nodules, fixation rate or both? and (3) Does phosphorus availability limit symbiotic nitrogen fixation? 4. All Mediterranean perennial legumes in the experiment established and grew, nodu- lated, and fixed nitrogen, even under severe nitrogen limitation. The four species reacted similarly to nitrogen supply, by strongly downregulating fixation through both decreased nodulation and lower rate of fixation. However, we found a signifi- cant interspecific difference in fixation (both nodulation and rate), biomass produc- tion and growth rate. Our experimental species presented a range of fixation investment strategies corresponding to life-history and resource partitioning pat- terns. Phosphorus limitation had a minor influence on both fixation and plant growth. 5. Synthesis. The high physiological cost of symbiotic fixation imposes the need to tightly regulate fixation in perennial legumes coping with severe water stress. Control of fixation allows legume species to colonize recently disturbed nitrogen- deficient habitats, cope with grazing, survive long seasonal droughts and recover nitrogen fixation later in the wet season, and survive over time by reducing nitro- gen inputs to the ecosystem.&quot;,&quot;author&quot;:[{&quot;dropping-particle&quot;:&quot;&quot;,&quot;family&quot;:&quot;Dovrat&quot;,&quot;given&quot;:&quot;Guy&quot;,&quot;non-dropping-particle&quot;:&quot;&quot;,&quot;parse-names&quot;:false,&quot;suffix&quot;:&quot;&quot;},{&quot;dropping-particle&quot;:&quot;&quot;,&quot;family&quot;:&quot;Masci&quot;,&quot;given&quot;:&quot;Tania&quot;,&quot;non-dropping-particle&quot;:&quot;&quot;,&quot;parse-names&quot;:false,&quot;suffix&quot;:&quot;&quot;},{&quot;dropping-particle&quot;:&quot;&quot;,&quot;family&quot;:&quot;Bakhshian&quot;,&quot;given&quot;:&quot;Hila&quot;,&quot;non-dropping-particle&quot;:&quot;&quot;,&quot;parse-names&quot;:false,&quot;suffix&quot;:&quot;&quot;},{&quot;dropping-particle&quot;:&quot;&quot;,&quot;family&quot;:&quot;Mayzlish Gati&quot;,&quot;given&quot;:&quot;Einav&quot;,&quot;non-dropping-particle&quot;:&quot;&quot;,&quot;parse-names&quot;:false,&quot;suffix&quot;:&quot;&quot;},{&quot;dropping-particle&quot;:&quot;&quot;,&quot;family&quot;:&quot;Golan&quot;,&quot;given&quot;:&quot;Sivan&quot;,&quot;non-dropping-particle&quot;:&quot;&quot;,&quot;parse-names&quot;:false,&quot;suffix&quot;:&quot;&quot;},{&quot;dropping-particle&quot;:&quot;&quot;,&quot;family&quot;:&quot;Sheffer&quot;,&quot;given&quot;:&quot;Efrat&quot;,&quot;non-dropping-particle&quot;:&quot;&quot;,&quot;parse-names&quot;:false,&quot;suffix&quot;:&quot;&quot;}],&quot;container-title&quot;:&quot;Journal of Ecology&quot;,&quot;id&quot;:&quot;3027728a-cf04-3108-b1db-3c03379253df&quot;,&quot;issue&quot;:&quot;4&quot;,&quot;issued&quot;:{&quot;date-parts&quot;:[[&quot;2018&quot;,&quot;7&quot;]]},&quot;page&quot;:&quot;1534-1544&quot;,&quot;title&quot;:&quot;Drought-adapted plants dramatically downregulate dinitrogen fixation: Evidences from Mediterranean legume shrubs&quot;,&quot;type&quot;:&quot;article-journal&quot;,&quot;volume&quot;:&quot;106&quot;,&quot;container-title-short&quot;:&quot;&quot;},&quot;uris&quot;:[&quot;http://www.mendeley.com/documents/?uuid=add23d48-cb58-4367-8e27-5a62a0466990&quot;],&quot;isTemporary&quot;:false,&quot;legacyDesktopId&quot;:&quot;add23d48-cb58-4367-8e27-5a62a0466990&quot;},{&quot;id&quot;:&quot;1f3e89af-571f-3078-bccd-729f95e03ff2&quot;,&quot;itemData&quot;:{&quot;DOI&quot;:&quot;10.1111/nph.16543&quot;,&quot;ISSN&quot;:&quot;0028-646X&quot;,&quot;abstract&quot;:&quot;\u000f Leaf nitrogen concentration often is higher in leguminous plants, which associate with dini- trogen-fixing bacteria, compared with nonlegume plants. However, the range of nitrogen concentrations in legumes is wide, likely related to the range of nitrogen fixation strategies. We evaluated how carbon and nitrogen allocation to roots, stems and leaves is influenced by the type of strategy of nitrogen fixation regulation. \u000f We grew herbaceous annual legumes (Medicago truncatula, Hymenocarpos circinnatus and Vicia palaestina) under two nitrogen availability treatments (none/sufficient), with and without bacterial inoculation. \u000f We found facultative downregulation of the rate of nitrogen fixation when nitrogen was available in H. circinnatus, and an obligate similar fixation rate in both nitrogen treatments in M. truncatula and V. palaestina. Uninoculated plants invested more biomass in roots and con- tained lower nitrogen concentrations. However, nitrogen concentration in the entire plant and in the leaves was lower and more plastic in the species with a facultative fixation strategy, whereas species with an obligate fixation strategy also maintained high nitrogen concentra- tions. \u000f Our results suggest a suite of functional traits associated with the strategies of allocation and symbiotic nitrogen fixation. This suite of traits probably shapes successional and func- tional niches of different leguminous species in specious plant communities.&quot;,&quot;author&quot;:[{&quot;dropping-particle&quot;:&quot;&quot;,&quot;family&quot;:&quot;Dovrat&quot;,&quot;given&quot;:&quot;Guy&quot;,&quot;non-dropping-particle&quot;:&quot;&quot;,&quot;parse-names&quot;:false,&quot;suffix&quot;:&quot;&quot;},{&quot;dropping-particle&quot;:&quot;&quot;,&quot;family&quot;:&quot;Bakhshian&quot;,&quot;given&quot;:&quot;Hila&quot;,&quot;non-dropping-particle&quot;:&quot;&quot;,&quot;parse-names&quot;:false,&quot;suffix&quot;:&quot;&quot;},{&quot;dropping-particle&quot;:&quot;&quot;,&quot;family&quot;:&quot;Masci&quot;,&quot;given&quot;:&quot;Tania&quot;,&quot;non-dropping-particle&quot;:&quot;&quot;,&quot;parse-names&quot;:false,&quot;suffix&quot;:&quot;&quot;},{&quot;dropping-particle&quot;:&quot;&quot;,&quot;family&quot;:&quot;Sheffer&quot;,&quot;given&quot;:&quot;Efrat&quot;,&quot;non-dropping-particle&quot;:&quot;&quot;,&quot;parse-names&quot;:false,&quot;suffix&quot;:&quot;&quot;}],&quot;container-title&quot;:&quot;New Phytologist&quot;,&quot;id&quot;:&quot;1f3e89af-571f-3078-bccd-729f95e03ff2&quot;,&quot;issue&quot;:&quot;2&quot;,&quot;issued&quot;:{&quot;date-parts&quot;:[[&quot;2020&quot;,&quot;7&quot;,&quot;23&quot;]]},&quot;page&quot;:&quot;365-375&quot;,&quot;title&quot;:&quot;The nitrogen economic spectrum of legume stoichiometry and fixation strategy&quot;,&quot;type&quot;:&quot;article-journal&quot;,&quot;volume&quot;:&quot;227&quot;,&quot;container-title-short&quot;:&quot;&quot;},&quot;uris&quot;:[&quot;http://www.mendeley.com/documents/?uuid=3e1867b2-844f-4b4e-8956-000b43ae68c4&quot;],&quot;isTemporary&quot;:false,&quot;legacyDesktopId&quot;:&quot;3e1867b2-844f-4b4e-8956-000b43ae68c4&quot;},{&quot;id&quot;:&quot;b6b8087d-ef77-3335-8d6d-32d38d5e74d3&quot;,&quot;itemData&quot;:{&quot;DOI&quot;:&quot;10.1093/jxb/erab253&quot;,&quot;ISSN&quot;:&quot;0022-0957&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author&quot;:[{&quot;dropping-particle&quot;:&quot;&quot;,&quot;family&quot;:&quot;Perkowski&quot;,&quot;given&quot;:&quot;Evan A&quot;,&quot;non-dropping-particle&quot;:&quot;&quot;,&quot;parse-names&quot;:false,&quot;suffix&quot;:&quot;&quot;},{&quot;dropping-particle&quot;:&quot;&quot;,&quot;family&quot;:&quot;Waring&quot;,&quot;given&quot;:&quot;Elizabeth F&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xperimental Botany&quot;,&quot;editor&quot;:[{&quot;dropping-particle&quot;:&quot;&quot;,&quot;family&quot;:&quot;Rogers&quot;,&quot;given&quot;:&quot;Alistair&quot;,&quot;non-dropping-particle&quot;:&quot;&quot;,&quot;parse-names&quot;:false,&quot;suffix&quot;:&quot;&quot;}],&quot;id&quot;:&quot;b6b8087d-ef77-3335-8d6d-32d38d5e74d3&quot;,&quot;issue&quot;:&quot;15&quot;,&quot;issued&quot;:{&quot;date-parts&quot;:[[&quot;2021&quot;,&quot;7&quot;,&quot;28&quot;]]},&quot;page&quot;:&quot;5766-5776&quot;,&quot;title&quot;:&quot;Root mass carbon costs to acquire nitrogen are determined by nitrogen and light availability in two species with different nitrogen acquisition strategies&quot;,&quot;type&quot;:&quot;article-journal&quot;,&quot;volume&quot;:&quot;72&quot;,&quot;container-title-short&quot;:&quot;J Exp Bot&quot;},&quot;uris&quot;:[&quot;http://www.mendeley.com/documents/?uuid=233b0f00-9a30-4c3a-a2bb-5e67ae9c0e5f&quot;],&quot;isTemporary&quot;:false,&quot;legacyDesktopId&quot;:&quot;233b0f00-9a30-4c3a-a2bb-5e67ae9c0e5f&quot;}]},{&quot;citationID&quot;:&quot;MENDELEY_CITATION_5db5da17-9bf8-4c55-a735-14780dd83f01&quot;,&quot;properties&quot;:{&quot;noteIndex&quot;:0},&quot;isEdited&quot;:false,&quot;manualOverride&quot;:{&quot;citeprocText&quot;:&quot;(Andrews et al., 2011)&quot;,&quot;isManuallyOverridden&quot;:true,&quot;manualOverrideText&quot;:&quot;Andrews et al. (2011)&quot;},&quot;citationTag&quot;:&quot;MENDELEY_CITATION_v3_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&quot;,&quot;citationItems&quot;:[{&quot;id&quot;:&quot;721da807-8b99-360a-b996-1f0567bc70f4&quot;,&quot;itemData&quot;:{&quot;DOI&quot;:&quot;10.1080/17550874.2011.644343&quot;,&quot;ISSN&quot;:&quot;17551668&quot;,&quot;abstract&quot;:&quot;Background: Nitrogen fixation has been quantified for a range of crop legumes and actinorhizal plants under different agricultural/agroforestry conditions, but much less is known of legume and actinorhizal plant N2fixation in natural ecosystems. Aims: To assess the proportion of total plant N derived from the atmosphere via the process of N2fixation (%Ndfa) by actinorhizal and legume plants in natural ecosystems and their N input into these ecosystems as indicated by their 15N natural abundance. Methods: A comprehensive collation of published values of %Ndfa for legumes and actinorhizal plants in natural ecosystems and their N input into these ecosystems as estimated by their 15N natural abundance was carried out by searching the ISI Web of Science database using relevant key words. Results: The %Ndfa was consistently large for actinorhizal plants but very variable for legumes in natural ecosystems, and the average value for %Ndfa was substantially greater for actinorhizal plants. High soil N, in particular, but also low soil P and water content were correlated with low legume N2fixation. N input into ecosystems from N2fixation was very variable for actinorhizal and legume plants and greatly dependent on their biomass within the system. Conclusions: Measurement of 15N natural abundance has given greater understanding of where legume and actinorhizal plant N2fixation is important in natural ecosystems. Across studies, the average value for %Ndfa was substantially greater for actinorhizal plants than for legumes, and the relative abilities of the two groups of plants to utilise mineral N requires further study. © 2011 Botanical Society of Scotland and Taylor &amp; Francis.&quot;,&quot;author&quot;:[{&quot;dropping-particle&quot;:&quot;&quot;,&quot;family&quot;:&quot;Andrews&quot;,&quot;given&quot;:&quot;Mitchell&quot;,&quot;non-dropping-particle&quot;:&quot;&quot;,&quot;parse-names&quot;:false,&quot;suffix&quot;:&quot;&quot;},{&quot;dropping-particle&quot;:&quot;&quot;,&quot;family&quot;:&quot;James&quot;,&quot;given&quot;:&quot;Euan K&quot;,&quot;non-dropping-particle&quot;:&quot;&quot;,&quot;parse-names&quot;:false,&quot;suffix&quot;:&quot;&quot;},{&quot;dropping-particle&quot;:&quot;&quot;,&quot;family&quot;:&quot;Sprent&quot;,&quot;given&quot;:&quot;Janet I&quot;,&quot;non-dropping-particle&quot;:&quot;&quot;,&quot;parse-names&quot;:false,&quot;suffix&quot;:&quot;&quot;},{&quot;dropping-particle&quot;:&quot;&quot;,&quot;family&quot;:&quot;Boddey&quot;,&quot;given&quot;:&quot;Robert M&quot;,&quot;non-dropping-particle&quot;:&quot;&quot;,&quot;parse-names&quot;:false,&quot;suffix&quot;:&quot;&quot;},{&quot;dropping-particle&quot;:&quot;&quot;,&quot;family&quot;:&quot;Gross&quot;,&quot;given&quot;:&quot;Eduardo&quot;,&quot;non-dropping-particle&quot;:&quot;&quot;,&quot;parse-names&quot;:false,&quot;suffix&quot;:&quot;&quot;},{&quot;dropping-particle&quot;:&quot;&quot;,&quot;family&quot;:&quot;Reis&quot;,&quot;given&quot;:&quot;Fabio Bueno&quot;,&quot;non-dropping-particle&quot;:&quot;dos&quot;,&quot;parse-names&quot;:false,&quot;suffix&quot;:&quot;&quot;}],&quot;container-title&quot;:&quot;Plant Ecology and Diversity&quot;,&quot;id&quot;:&quot;721da807-8b99-360a-b996-1f0567bc70f4&quot;,&quot;issue&quot;:&quot;2-3&quot;,&quot;issued&quot;:{&quot;date-parts&quot;:[[&quot;2011&quot;]]},&quot;page&quot;:&quot;117-130&quot;,&quot;title&quot;:&quot;Nitrogen fixation in legumes and actinorhizal plants in natural ecosystems: Values obtained using 15N natural abundance&quot;,&quot;type&quot;:&quot;article-journal&quot;,&quot;volume&quot;:&quot;4&quot;,&quot;container-title-short&quot;:&quot;Plant Ecol Divers&quot;},&quot;uris&quot;:[&quot;http://www.mendeley.com/documents/?uuid=b28a4f31-9653-4a96-b5f8-75bd088e83d1&quot;],&quot;isTemporary&quot;:false,&quot;legacyDesktopId&quot;:&quot;b28a4f31-9653-4a96-b5f8-75bd088e83d1&quot;}]},{&quot;citationID&quot;:&quot;MENDELEY_CITATION_41ff7527-436a-4ee9-92c2-0c4fc02dc6d7&quot;,&quot;properties&quot;:{&quot;noteIndex&quot;:0},&quot;isEdited&quot;:false,&quot;manualOverride&quot;:{&quot;citeprocText&quot;:&quot;(Perkowski et al., 2021)&quot;,&quot;isManuallyOverridden&quot;:false,&quot;manualOverrideText&quot;:&quot;&quot;},&quot;citationTag&quot;:&quot;MENDELEY_CITATION_v3_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&quot;,&quot;citationItems&quot;:[{&quot;id&quot;:&quot;b6b8087d-ef77-3335-8d6d-32d38d5e74d3&quot;,&quot;itemData&quot;:{&quot;DOI&quot;:&quot;10.1093/jxb/erab253&quot;,&quot;ISSN&quot;:&quot;0022-0957&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author&quot;:[{&quot;dropping-particle&quot;:&quot;&quot;,&quot;family&quot;:&quot;Perkowski&quot;,&quot;given&quot;:&quot;Evan A&quot;,&quot;non-dropping-particle&quot;:&quot;&quot;,&quot;parse-names&quot;:false,&quot;suffix&quot;:&quot;&quot;},{&quot;dropping-particle&quot;:&quot;&quot;,&quot;family&quot;:&quot;Waring&quot;,&quot;given&quot;:&quot;Elizabeth F&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xperimental Botany&quot;,&quot;editor&quot;:[{&quot;dropping-particle&quot;:&quot;&quot;,&quot;family&quot;:&quot;Rogers&quot;,&quot;given&quot;:&quot;Alistair&quot;,&quot;non-dropping-particle&quot;:&quot;&quot;,&quot;parse-names&quot;:false,&quot;suffix&quot;:&quot;&quot;}],&quot;id&quot;:&quot;b6b8087d-ef77-3335-8d6d-32d38d5e74d3&quot;,&quot;issue&quot;:&quot;15&quot;,&quot;issued&quot;:{&quot;date-parts&quot;:[[&quot;2021&quot;,&quot;7&quot;,&quot;28&quot;]]},&quot;page&quot;:&quot;5766-5776&quot;,&quot;title&quot;:&quot;Root mass carbon costs to acquire nitrogen are determined by nitrogen and light availability in two species with different nitrogen acquisition strategies&quot;,&quot;type&quot;:&quot;article-journal&quot;,&quot;volume&quot;:&quot;72&quot;,&quot;container-title-short&quot;:&quot;J Exp Bot&quot;},&quot;uris&quot;:[&quot;http://www.mendeley.com/documents/?uuid=233b0f00-9a30-4c3a-a2bb-5e67ae9c0e5f&quot;],&quot;isTemporary&quot;:false,&quot;legacyDesktopId&quot;:&quot;233b0f00-9a30-4c3a-a2bb-5e67ae9c0e5f&quot;}]},{&quot;citationID&quot;:&quot;MENDELEY_CITATION_ea9684ba-d0bb-4940-bf22-dc509744c6f8&quot;,&quot;properties&quot;:{&quot;noteIndex&quot;:0},&quot;isEdited&quot;:false,&quot;manualOverride&quot;:{&quot;citeprocText&quot;:&quot;(Bates et al., 2015)&quot;,&quot;isManuallyOverridden&quot;:false,&quot;manualOverrideText&quot;:&quot;&quot;},&quot;citationTag&quot;:&quot;MENDELEY_CITATION_v3_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&quot;,&quot;citationItems&quot;:[{&quot;id&quot;:&quot;5287ef2f-e23f-3d0e-9458-7c2b64e323d0&quot;,&quot;itemData&quot;:{&quot;DOI&quot;:&quot;10.18637/jss.v067.i01&quot;,&quot;ISSN&quot;:&quot;1548-7660&quot;,&quot;abstract&quot;:&quot;Maximum likelihood or restricted maximum likelihood (REML) estimates of the pa- rameters in linear mixed-effects models can be determined using the lmer function in the lme4 package for R. As for most model-fitting functions in R, the model is described in an lmer call by a formula, in this case including both fixed- and random-effects terms. The formula and data together determine a numerical representation of the model from which the profiled deviance or the profiled REML criterion can be evaluated as a function of some of the model parameters. The appropriate criterion is optimized, using one of the constrained optimization functions in R, to provide the parameter estimates. We de- scribe the structure of the model, the steps in evaluating the profiled deviance or REML criterion, and the structure of classes or types that represents such a model. Sufficient detail is included to allow specialization of these structures by users who wish to write functions to fit specialized linear mixed models, such as models incorporating pedigrees or smoothing splines, that are not easily expressible in the formula language used by lmer.&quot;,&quot;author&quot;:[{&quot;dropping-particle&quot;:&quot;&quot;,&quot;family&quot;:&quot;Bates&quot;,&quot;given&quot;:&quot;Douglas&quot;,&quot;non-dropping-particle&quot;:&quot;&quot;,&quot;parse-names&quot;:false,&quot;suffix&quot;:&quot;&quot;},{&quot;dropping-particle&quot;:&quot;&quot;,&quot;family&quot;:&quot;Mächler&quot;,&quot;given&quot;:&quot;Martin&quot;,&quot;non-dropping-particle&quot;:&quot;&quot;,&quot;parse-names&quot;:false,&quot;suffix&quot;:&quot;&quot;},{&quot;dropping-particle&quot;:&quot;&quot;,&quot;family&quot;:&quot;Bolker&quot;,&quot;given&quot;:&quot;Ben&quot;,&quot;non-dropping-particle&quot;:&quot;&quot;,&quot;parse-names&quot;:false,&quot;suffix&quot;:&quot;&quot;},{&quot;dropping-particle&quot;:&quot;&quot;,&quot;family&quot;:&quot;Walker&quot;,&quot;given&quot;:&quot;Steve&quot;,&quot;non-dropping-particle&quot;:&quot;&quot;,&quot;parse-names&quot;:false,&quot;suffix&quot;:&quot;&quot;}],&quot;container-title&quot;:&quot;Journal of Statistical Software&quot;,&quot;id&quot;:&quot;5287ef2f-e23f-3d0e-9458-7c2b64e323d0&quot;,&quot;issue&quot;:&quot;1&quot;,&quot;issued&quot;:{&quot;date-parts&quot;:[[&quot;2015&quot;]]},&quot;page&quot;:&quot;1-48&quot;,&quot;title&quot;:&quot;Fitting linear mixed-effects models using lme4&quot;,&quot;type&quot;:&quot;article-journal&quot;,&quot;volume&quot;:&quot;67&quot;,&quot;container-title-short&quot;:&quot;J Stat Softw&quot;},&quot;uris&quot;:[&quot;http://www.mendeley.com/documents/?uuid=f767e28f-55eb-4f77-816b-8c8474093c4e&quot;],&quot;isTemporary&quot;:false,&quot;legacyDesktopId&quot;:&quot;f767e28f-55eb-4f77-816b-8c8474093c4e&quot;}]},{&quot;citationID&quot;:&quot;MENDELEY_CITATION_b0ab4489-5070-4f31-8c5c-93d8be0c7ce5&quot;,&quot;properties&quot;:{&quot;noteIndex&quot;:0},&quot;isEdited&quot;:false,&quot;manualOverride&quot;:{&quot;citeprocText&quot;:&quot;(Fox &amp;#38; Weisberg, 2019)&quot;,&quot;isManuallyOverridden&quot;:false,&quot;manualOverrideText&quot;:&quot;&quot;},&quot;citationTag&quot;:&quot;MENDELEY_CITATION_v3_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&quot;,&quot;citationItems&quot;:[{&quot;id&quot;:&quot;95aaf9d5-3fa4-3dd0-984d-e5eb20ed6804&quot;,&quot;itemData&quot;:{&quot;author&quot;:[{&quot;dropping-particle&quot;:&quot;&quot;,&quot;family&quot;:&quot;Fox&quot;,&quot;given&quot;:&quot;John&quot;,&quot;non-dropping-particle&quot;:&quot;&quot;,&quot;parse-names&quot;:false,&quot;suffix&quot;:&quot;&quot;},{&quot;dropping-particle&quot;:&quot;&quot;,&quot;family&quot;:&quot;Weisberg&quot;,&quot;given&quot;:&quot;Sanford&quot;,&quot;non-dropping-particle&quot;:&quot;&quot;,&quot;parse-names&quot;:false,&quot;suffix&quot;:&quot;&quot;}],&quot;edition&quot;:&quot;Third edit&quot;,&quot;id&quot;:&quot;95aaf9d5-3fa4-3dd0-984d-e5eb20ed6804&quot;,&quot;issued&quot;:{&quot;date-parts&quot;:[[&quot;2019&quot;]]},&quot;publisher&quot;:&quot;Sage&quot;,&quot;publisher-place&quot;:&quot;Thousand Oaks, California&quot;,&quot;title&quot;:&quot;An R companion to applied regression&quot;,&quot;type&quot;:&quot;book&quot;,&quot;container-title-short&quot;:&quot;&quot;},&quot;uris&quot;:[&quot;http://www.mendeley.com/documents/?uuid=98b582d2-93ad-46f6-98d2-ede9c11c6d15&quot;],&quot;isTemporary&quot;:false,&quot;legacyDesktopId&quot;:&quot;98b582d2-93ad-46f6-98d2-ede9c11c6d15&quot;}]},{&quot;citationID&quot;:&quot;MENDELEY_CITATION_de9487c7-8095-45c8-a60c-c02b085dab5e&quot;,&quot;properties&quot;:{&quot;noteIndex&quot;:0},&quot;isEdited&quot;:false,&quot;manualOverride&quot;:{&quot;citeprocText&quot;:&quot;(Lenth, 2019)&quot;,&quot;isManuallyOverridden&quot;:false,&quot;manualOverrideText&quot;:&quot;&quot;},&quot;citationTag&quot;:&quot;MENDELEY_CITATION_v3_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&quot;,&quot;citationItems&quot;:[{&quot;id&quot;:&quot;a38a1bcd-2e15-3c27-a92f-58b9b3b9259e&quot;,&quot;itemData&quot;:{&quot;author&quot;:[{&quot;dropping-particle&quot;:&quot;&quot;,&quot;family&quot;:&quot;Lenth&quot;,&quot;given&quot;:&quot;Russell&quot;,&quot;non-dropping-particle&quot;:&quot;&quot;,&quot;parse-names&quot;:false,&quot;suffix&quot;:&quot;&quot;}],&quot;id&quot;:&quot;a38a1bcd-2e15-3c27-a92f-58b9b3b9259e&quot;,&quot;issued&quot;:{&quot;date-parts&quot;:[[&quot;2019&quot;]]},&quot;title&quot;:&quot;emmeans: estimated marginal means, aka least-squares means&quot;,&quot;type&quot;:&quot;article&quot;,&quot;container-title-short&quot;:&quot;&quot;},&quot;uris&quot;:[&quot;http://www.mendeley.com/documents/?uuid=2f4fc7f4-f350-4d86-b210-f111a74f7704&quot;],&quot;isTemporary&quot;:false,&quot;legacyDesktopId&quot;:&quot;2f4fc7f4-f350-4d86-b210-f111a74f7704&quot;}]},{&quot;citationID&quot;:&quot;MENDELEY_CITATION_9f947d8a-5b75-4e77-b1c3-f4f7b9ef765d&quot;,&quot;properties&quot;:{&quot;noteIndex&quot;:0},&quot;isEdited&quot;:false,&quot;manualOverride&quot;:{&quot;citeprocText&quot;:&quot;(Kenward &amp;#38; Roger, 1997)&quot;,&quot;isManuallyOverridden&quot;:false,&quot;manualOverrideText&quot;:&quot;&quot;},&quot;citationTag&quot;:&quot;MENDELEY_CITATION_v3_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&quot;,&quot;citationItems&quot;:[{&quot;id&quot;:&quot;05c9a479-6bd3-393d-9597-ca4ad36419fa&quot;,&quot;itemData&quot;:{&quot;DOI&quot;:&quot;10.2307/2533558&quot;,&quot;ISSN&quot;:&quot;0006341X&quot;,&quot;author&quot;:[{&quot;dropping-particle&quot;:&quot;&quot;,&quot;family&quot;:&quot;Kenward&quot;,&quot;given&quot;:&quot;Michael G&quot;,&quot;non-dropping-particle&quot;:&quot;&quot;,&quot;parse-names&quot;:false,&quot;suffix&quot;:&quot;&quot;},{&quot;dropping-particle&quot;:&quot;&quot;,&quot;family&quot;:&quot;Roger&quot;,&quot;given&quot;:&quot;James H&quot;,&quot;non-dropping-particle&quot;:&quot;&quot;,&quot;parse-names&quot;:false,&quot;suffix&quot;:&quot;&quot;}],&quot;container-title&quot;:&quot;Biometrics&quot;,&quot;id&quot;:&quot;05c9a479-6bd3-393d-9597-ca4ad36419fa&quot;,&quot;issue&quot;:&quot;3&quot;,&quot;issued&quot;:{&quot;date-parts&quot;:[[&quot;1997&quot;,&quot;9&quot;]]},&quot;page&quot;:&quot;983&quot;,&quot;title&quot;:&quot;Small Sample Inference for Fixed Effects from Restricted Maximum Likelihood&quot;,&quot;type&quot;:&quot;article-journal&quot;,&quot;volume&quot;:&quot;53&quot;,&quot;container-title-short&quot;:&quot;Biometrics&quot;},&quot;uris&quot;:[&quot;http://www.mendeley.com/documents/?uuid=04f42785-fd4a-4d10-b732-f053f063390e&quot;],&quot;isTemporary&quot;:false,&quot;legacyDesktopId&quot;:&quot;04f42785-fd4a-4d10-b732-f053f063390e&quot;}]},{&quot;citationID&quot;:&quot;MENDELEY_CITATION_3af96a31-1a5c-4bf1-95c1-7cb150076fbe&quot;,&quot;properties&quot;:{&quot;noteIndex&quot;:0},&quot;isEdited&quot;:false,&quot;manualOverride&quot;:{&quot;citeprocText&quot;:&quot;(R Core Team, 2021)&quot;,&quot;isManuallyOverridden&quot;:false,&quot;manualOverrideText&quot;:&quot;&quot;},&quot;citationTag&quot;:&quot;MENDELEY_CITATION_v3_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&quot;,&quot;citationItems&quot;:[{&quot;id&quot;:&quot;a14f7fee-9b19-3219-994f-e7fa1b158c8e&quot;,&quot;itemData&quot;:{&quot;author&quot;:[{&quot;dropping-particle&quot;:&quot;&quot;,&quot;family&quot;:&quot;R Core Team&quot;,&quot;given&quot;:&quot;&quot;,&quot;non-dropping-particle&quot;:&quot;&quot;,&quot;parse-names&quot;:false,&quot;suffix&quot;:&quot;&quot;}],&quot;id&quot;:&quot;a14f7fee-9b19-3219-994f-e7fa1b158c8e&quot;,&quot;issued&quot;:{&quot;date-parts&quot;:[[&quot;2021&quot;]]},&quot;number&quot;:&quot;4.1.1&quot;,&quot;publisher&quot;:&quot;R Foundation for Statistical Computing&quot;,&quot;publisher-place&quot;:&quot;Vienna, Austria&quot;,&quot;title&quot;:&quot;R: A language and environment for statistical computing&quot;,&quot;type&quot;:&quot;article&quot;,&quot;container-title-short&quot;:&quot;&quot;},&quot;uris&quot;:[&quot;http://www.mendeley.com/documents/?uuid=9df2246d-8bff-4e78-8053-1da2f14fc848&quot;],&quot;isTemporary&quot;:false,&quot;legacyDesktopId&quot;:&quot;9df2246d-8bff-4e78-8053-1da2f14fc848&quot;}]},{&quot;citationID&quot;:&quot;MENDELEY_CITATION_97302671-45e6-4d2c-9114-2f2e21a73d61&quot;,&quot;properties&quot;:{&quot;noteIndex&quot;:0},&quot;isEdited&quot;:false,&quot;manualOverride&quot;:{&quot;citeprocText&quot;:&quot;(Ainsworth et al., 2002; Ainsworth &amp;#38; Long, 2005; Ainsworth &amp;#38; Rogers, 2007; Drake et al., 1997; Dusenge et al., 2019; Makino et al., 1997; Poorter et al., 2022; N. G. Smith &amp;#38; Dukes, 2013)&quot;,&quot;isManuallyOverridden&quot;:false,&quot;manualOverrideText&quot;:&quot;&quot;},&quot;citationTag&quot;:&quot;MENDELEY_CITATION_v3_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&quot;,&quot;citationItems&quot;:[{&quot;id&quot;:&quot;cfcf3f23-b050-39b6-9781-8c335ae1b127&quot;,&quot;itemData&quot;:{&quot;DOI&quot;:&quot;10.1111/nph.17802&quot;,&quot;ISSN&quot;:&quot;14698137&quot;,&quot;PMID&quot;:&quot;34657301&quot;,&quot;abstract&quot;:&quo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quot;,&quot;author&quot;:[{&quot;dropping-particle&quot;:&quot;&quot;,&quot;family&quot;:&quot;Poorter&quot;,&quot;given&quot;:&quot;Hendrik&quot;,&quot;non-dropping-particle&quot;:&quot;&quot;,&quot;parse-names&quot;:false,&quot;suffix&quot;:&quot;&quot;},{&quot;dropping-particle&quot;:&quot;&quot;,&quot;family&quot;:&quot;Knopf&quot;,&quot;given&quot;:&quot;Oliver&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Temme&quot;,&quot;given&quot;:&quot;Andries A&quot;,&quot;non-dropping-particle&quot;:&quot;&quot;,&quot;parse-names&quot;:false,&quot;suffix&quot;:&quot;&quot;},{&quot;dropping-particle&quot;:&quot;&quot;,&quot;family&quot;:&quot;Hogewoning&quot;,&quot;given&quot;:&quot;Sander W&quot;,&quot;non-dropping-particle&quot;:&quot;&quot;,&quot;parse-names&quot;:false,&quot;suffix&quot;:&quot;&quot;},{&quot;dropping-particle&quot;:&quot;&quot;,&quot;family&quot;:&quot;Graf&quot;,&quot;given&quot;:&quot;Alexander&quot;,&quot;non-dropping-particle&quot;:&quot;&quot;,&quot;parse-names&quot;:false,&quot;suffix&quot;:&quot;&quot;},{&quot;dropping-particle&quot;:&quot;&quot;,&quot;family&quot;:&quot;Cernusak&quot;,&quot;given&quot;:&quot;Lucas A&quot;,&quot;non-dropping-particle&quot;:&quot;&quot;,&quot;parse-names&quot;:false,&quot;suffix&quot;:&quot;&quot;},{&quot;dropping-particle&quot;:&quot;&quot;,&quot;family&quot;:&quot;Pons&quot;,&quot;given&quot;:&quot;Thijs L&quot;,&quot;non-dropping-particle&quot;:&quot;&quot;,&quot;parse-names&quot;:false,&quot;suffix&quot;:&quot;&quot;}],&quot;container-title&quot;:&quot;New Phytologist&quot;,&quot;id&quot;:&quot;cfcf3f23-b050-39b6-9781-8c335ae1b127&quot;,&quot;issue&quot;:&quot;4&quot;,&quot;issued&quot;:{&quot;date-parts&quot;:[[&quot;2022&quot;]]},&quot;page&quot;:&quot;1560-1596&quot;,&quot;title&quot;:&quot;A meta-analysis of responses of C3 plants to atmospheric CO2: dose–response curves for 85 traits ranging from the molecular to the whole-plant level&quot;,&quot;type&quot;:&quot;article-journal&quot;,&quot;volume&quot;:&quot;233&quot;,&quot;container-title-short&quot;:&quot;&quot;},&quot;uris&quot;:[&quot;http://www.mendeley.com/documents/?uuid=e206fbac-5f81-4b6c-b009-89d7b2066fdb&quot;],&quot;isTemporary&quot;:false,&quot;legacyDesktopId&quot;:&quot;e206fbac-5f81-4b6c-b009-89d7b2066fdb&quot;},{&quot;id&quot;:&quot;38821a02-4929-335d-9e86-30f5ad5c6bfe&quot;,&quot;itemData&quot;:{&quot;DOI&quot;:&quot;10.1046/j.1365-2486.2002.00498.x&quot;,&quot;ISSN&quot;:&quot;13541013&quot;,&quot;abstract&quot;:&quot;The effects of elevated [CO2] on 25 variables describing soybean physiology, growth and yield are reviewed using meta-analytic techniques. This is the first meta-analysis to our knowledge performed on a single crop species and summarizes the effects of 111 studies. These primary studies include numerous soybean growth forms, various stress and experimental treatments, and a range of elevated [CO2] levels (from 450 to 1250 p.p.m.), with a mean of 689 p.p.m. across all studies. Stimulation of soybean leaf CO2 assimilation rate with growth at elevated [CO2] was 39%, despite a 40% decrease in stomatal conductance and a 11% decrease in Rubisco activity. Increased leaf CO2 uptake combined with an 18% stimulation in leaf area to provide a 59% increase in canopy photosynthetic rate. The increase in total dry weight was lower at 37%, and seed yield still lower at 24%. This shows that even in an agronomic species selected for maximum investment in seed, several plant level feedbacks prevent additional investment in reproduction, such that yield fails to reflect fully the increase in whole plant carbon uptake. Large soil containers (&gt; 9 L) have been considered adequate for assessing plant responses to elevated [CO2]. However, in open-top chamber experiments, soybeans grown in large pots showed a significant threefold smaller stimulation in yield than soybeans grown in the ground. This suggests that conclusions about plant yield based on pot studies, even when using very large containers, are a poor reflection of performance in the absence of any physical restriction on root growth. This review supports a number of current paradigms of plant responses to elevated [CO2]. Namely, stimulation of photosynthesis is greater in plants that fix N and have additional carbohydrate sinks in nodules. This supports the notion that photosynthetic capacity decreases when plants are N-limited, but not when plants have adequate N and sink strength. The root: shoot ratio did not change with growth at elevated [CO2], sustaining the charge that biomass allocation is unaffected by growth at elevated [CO2] when plant size and ontogeny are considered.&quot;,&quot;author&quot;:[{&quot;dropping-particle&quot;:&quot;&quot;,&quot;family&quot;:&quot;Ainsworth&quot;,&quot;given&quot;:&quot;Elizabeth A&quot;,&quot;non-dropping-particle&quot;:&quot;&quot;,&quot;parse-names&quot;:false,&quot;suffix&quot;:&quot;&quot;},{&quot;dropping-particle&quot;:&quot;&quot;,&quot;family&quot;:&quot;Davey&quot;,&quot;given&quot;:&quot;Phillip A&quot;,&quot;non-dropping-particle&quot;:&quot;&quot;,&quot;parse-names&quot;:false,&quot;suffix&quot;:&quot;&quot;},{&quot;dropping-particle&quot;:&quot;&quot;,&quot;family&quot;:&quot;Bernacchi&quot;,&quot;given&quot;:&quot;Carl J&quot;,&quot;non-dropping-particle&quot;:&quot;&quot;,&quot;parse-names&quot;:false,&quot;suffix&quot;:&quot;&quot;},{&quot;dropping-particle&quot;:&quot;&quot;,&quot;family&quot;:&quot;Dermody&quot;,&quot;given&quot;:&quot;Orla C&quot;,&quot;non-dropping-particle&quot;:&quot;&quot;,&quot;parse-names&quot;:false,&quot;suffix&quot;:&quot;&quot;},{&quot;dropping-particle&quot;:&quot;&quot;,&quot;family&quot;:&quot;Heaton&quot;,&quot;given&quot;:&quot;Emily A&quot;,&quot;non-dropping-particle&quot;:&quot;&quot;,&quot;parse-names&quot;:false,&quot;suffix&quot;:&quot;&quot;},{&quot;dropping-particle&quot;:&quot;&quot;,&quot;family&quot;:&quot;Moore&quot;,&quot;given&quot;:&quot;David J&quot;,&quot;non-dropping-particle&quot;:&quot;&quot;,&quot;parse-names&quot;:false,&quot;suffix&quot;:&quot;&quot;},{&quot;dropping-particle&quot;:&quot;&quot;,&quot;family&quot;:&quot;Morgan&quot;,&quot;given&quot;:&quot;Patrick B&quot;,&quot;non-dropping-particle&quot;:&quot;&quot;,&quot;parse-names&quot;:false,&quot;suffix&quot;:&quot;&quot;},{&quot;dropping-particle&quot;:&quot;&quot;,&quot;family&quot;:&quot;Naidu&quot;,&quot;given&quot;:&quot;Shawna L&quot;,&quot;non-dropping-particle&quot;:&quot;&quot;,&quot;parse-names&quot;:false,&quot;suffix&quot;:&quot;&quot;},{&quot;dropping-particle&quot;:&quot;&quot;,&quot;family&quot;:&quot;Ra&quot;,&quot;given&quot;:&quot;Hyung Shim Yoo&quot;,&quot;non-dropping-particle&quot;:&quot;&quot;,&quot;parse-names&quot;:false,&quot;suffix&quot;:&quot;&quot;},{&quot;dropping-particle&quot;:&quot;&quot;,&quot;family&quot;:&quot;Zhu&quot;,&quot;given&quot;:&quot;Xin Guang&quot;,&quot;non-dropping-particle&quot;:&quot;&quot;,&quot;parse-names&quot;:false,&quot;suffix&quot;:&quot;&quot;},{&quot;dropping-particle&quot;:&quot;&quot;,&quot;family&quot;:&quot;Curtis&quot;,&quot;given&quot;:&quot;Peter S&quot;,&quot;non-dropping-particle&quot;:&quot;&quot;,&quot;parse-names&quot;:false,&quot;suffix&quot;:&quot;&quot;},{&quot;dropping-particle&quot;:&quot;&quot;,&quot;family&quot;:&quot;Long&quot;,&quot;given&quot;:&quot;Stephen P&quot;,&quot;non-dropping-particle&quot;:&quot;&quot;,&quot;parse-names&quot;:false,&quot;suffix&quot;:&quot;&quot;}],&quot;container-title&quot;:&quot;Global Change Biology&quot;,&quot;id&quot;:&quot;38821a02-4929-335d-9e86-30f5ad5c6bfe&quot;,&quot;issue&quot;:&quot;8&quot;,&quot;issued&quot;:{&quot;date-parts&quot;:[[&quot;2002&quot;]]},&quot;note&quot;:&quot;Paper seems to suggest stronger leaf response to CO2 than whole plant response, which is curious\n\nPaper also hypothesizes that nodulated soybean shouldn't have an acclimation response to CO2 (presumably due to paradigm that Nlimitation drives acclimation responses to increasing CO2)&quot;,&quot;page&quot;:&quot;695-709&quot;,&quot;title&quot;:&quot;A meta-analysis of elevated [CO2] effects on soybean (Glycine max) physiology, growth and yield&quot;,&quot;type&quot;:&quot;article-journal&quot;,&quot;volume&quot;:&quot;8&quot;,&quot;container-title-short&quot;:&quot;Glob Chang Biol&quot;},&quot;uris&quot;:[&quot;http://www.mendeley.com/documents/?uuid=ce631e95-b0ce-4987-95bf-f5a783beed98&quot;],&quot;isTemporary&quot;:false,&quot;legacyDesktopId&quot;:&quot;ce631e95-b0ce-4987-95bf-f5a783beed98&quot;},{&quot;id&quot;:&quot;751f1d81-7990-3c47-b2bf-f7d81195f900&quot;,&quot;itemData&quot;:{&quot;DOI&quot;:&quot;10.1111/j.1469-8137.2004.01224.x&quot;,&quot;ISSN&quot;:&quot;0028646X&quot;,&quot;PMID&quot;:&quot;15720649&quot;,&quot;abstract&quot;:&quot;Free-air CO2 enrichment (FACE) experiments allow study of the effects of elevated [CO2] on plants and ecosystems grown under natural conditions without enclosure. Data from 120 primary, peer-reviewed articles describing physiology and production in the 12 large-scale FACE experiments (475-600 ppm) were collected and summarized using meta-analytic techniques. The results confirm some results from previous chamber experiments: light-saturated carbon uptake, diurnal C assimilation, growth and above-ground production increased, while specific leaf area and stomatal conductance decreased in elevated [CO2]. There were differences in FACE. Trees were more responsive than herbaceous species to elevated [CO2]. Grain crop yields increased far less than anticipated from prior enclosure studies. The broad direction of change in photosynthesis and production in elevated [CO2] may be similar in FACE and enclosure studies, but there are major quantitative differences: trees were more responsive than other functional types; C4 species showed little response; and the reduction in plant nitrogen was small and largely accounted for by decreased Rubisco. The results from this review may provide the most plausible estimates of how plants in their native environments and field-grown crops will respond to rising atmospheric [CO2]; but even with FACE there are limitations, which are also discussed. © New Phytologist (2004).&quot;,&quot;author&quot;:[{&quot;dropping-particle&quot;:&quot;&quot;,&quot;family&quot;:&quot;Ainsworth&quot;,&quot;given&quot;:&quot;Elizabeth A&quot;,&quot;non-dropping-particle&quot;:&quot;&quot;,&quot;parse-names&quot;:false,&quot;suffix&quot;:&quot;&quot;},{&quot;dropping-particle&quot;:&quot;&quot;,&quot;family&quot;:&quot;Long&quot;,&quot;given&quot;:&quot;Stephen P&quot;,&quot;non-dropping-particle&quot;:&quot;&quot;,&quot;parse-names&quot;:false,&quot;suffix&quot;:&quot;&quot;}],&quot;container-title&quot;:&quot;New Phytologist&quot;,&quot;id&quot;:&quot;751f1d81-7990-3c47-b2bf-f7d81195f900&quot;,&quot;issue&quot;:&quot;2&quot;,&quot;issued&quot;:{&quot;date-parts&quot;:[[&quot;2005&quot;]]},&quot;page&quot;:&quot;351-372&quot;,&quot;title&quot;:&quot;What have we learned from 15 years of free-air CO2 enrichment (FACE)? A meta-analytic review of the responses of photosynthesis, canopy properties and plant production to rising CO2&quot;,&quot;type&quot;:&quot;article-journal&quot;,&quot;volume&quot;:&quot;165&quot;,&quot;container-title-short&quot;:&quot;&quot;},&quot;uris&quot;:[&quot;http://www.mendeley.com/documents/?uuid=d9063f10-6625-49fe-a00e-810449f2d611&quot;],&quot;isTemporary&quot;:false,&quot;legacyDesktopId&quot;:&quot;d9063f10-6625-49fe-a00e-810449f2d611&quot;},{&quot;id&quot;:&quot;96d66a39-5bee-3581-8ac5-0bd0e43bf755&quot;,&quot;itemData&quot;:{&quot;DOI&quot;:&quot;10.1111/j.1365-3040.2007.01641.x&quot;,&quot;ISSN&quot;:&quot;01407791&quot;,&quot;abstract&quot;:&quot;This review summarizes current understanding of the mechanisms that underlie the response of photosynthesis and stomatal conductance to elevated carbon dioxide con- centration ([CO2 ]), and examines how downstream pro- cesses and environmental constraints modulate these two fundamental responses. The results from free-air CO2 enrichment (FACE) experiments were summarized via meta-analysis to quantify the mean responses of stomatal and photosynthetic parameters to elevated [CO2 ]. Eleva- tion of [CO2] in FACE experiments reduced stomatal con- ductance by 22%, yet, this reduction was not associated with a similar change in stomatal density. Elevated [CO2 ] stimulated light-saturated photosynthesis (Asat)inC3 plants grown in FACE by an average of 31%. However, the magnitude of the increase in Asat varied with functional group and environment. Functional groups with ribulose- 1,5-bisphosphate carboxylase/oxygenase (Rubisco)-limited photosynthesis at elevated [CO2 ] had greater potential for increases in Asat than those where photosynthesis became ribulose-1,5-bisphosphate (RubP)-limited at elevated [CO2 ]. Both nitrogen supply and sink capacity modulated the response of photosynthesis to elevated [CO2 ] through their impact on the acclimation of carboxylation capacity. Increased understanding of the molecular and biochemical mechanisms by which plants respond to elevated [CO2 ], and the feedback of environmental factors upon them, will improve our ability to predict ecosystem responses to rising [CO2 ] and increase our potential to adapt crops and managed ecosystems to future atmospheric [CO2].&quot;,&quot;author&quot;:[{&quot;dropping-particle&quot;:&quot;&quot;,&quot;family&quot;:&quot;Ainsworth&quot;,&quot;given&quot;:&quot;Elizabeth A&quot;,&quot;non-dropping-particle&quot;:&quot;&quot;,&quot;parse-names&quot;:false,&quot;suffix&quot;:&quot;&quot;},{&quot;dropping-particle&quot;:&quot;&quot;,&quot;family&quot;:&quot;Rogers&quot;,&quot;given&quot;:&quot;Alistair&quot;,&quot;non-dropping-particle&quot;:&quot;&quot;,&quot;parse-names&quot;:false,&quot;suffix&quot;:&quot;&quot;}],&quot;container-title&quot;:&quot;Plant, Cell &amp; Environment&quot;,&quot;id&quot;:&quot;96d66a39-5bee-3581-8ac5-0bd0e43bf755&quot;,&quot;issue&quot;:&quot;3&quot;,&quot;issued&quot;:{&quot;date-parts&quot;:[[&quot;2007&quot;,&quot;3&quot;]]},&quot;page&quot;:&quot;258-270&quot;,&quot;title&quot;:&quot;The response of photosynthesis and stomatal conductance to rising [CO2]: mechanisms and environmental interactions&quot;,&quot;type&quot;:&quot;article-journal&quot;,&quot;volume&quot;:&quot;30&quot;,&quot;container-title-short&quot;:&quot;Plant Cell Environ&quot;},&quot;uris&quot;:[&quot;http://www.mendeley.com/documents/?uuid=89486d2e-ad56-4fca-8ee3-ea9d75d594c7&quot;],&quot;isTemporary&quot;:false,&quot;legacyDesktopId&quot;:&quot;89486d2e-ad56-4fca-8ee3-ea9d75d594c7&quot;},{&quot;id&quot;:&quot;2a9b08cc-2a90-3cfe-b2e9-4fdd8980c930&quot;,&quot;itemData&quot;:{&quot;DOI&quot;:&quot;10.1104/pp.115.1.199&quot;,&quot;ISSN&quot;:&quot;1532-2548&quot;,&quot;abstract&quot;:&quot;The effects of CO2 enrichment on growth and N allocation of rice (Oryza sativa L.) were examined. The plants were grown hydroponically in growth chambers with a 14-h photoperiod (1000 [mu]mol quanta m-2 s-1) and a day/night temperature of 25/20[deg]C. From the 28th to 70th d after germination, the plants were exposed to two CO2 partial pressures, namely 36 and 100 Pa. The CO2 enrichment increased the final biomass, but this was caused by a stimulation of the growth rate during the first week of the exposure to elevated CO2 partial pressures. The disappearance of the initial stimulation of the growth rate was associated with a decreased leaf area ratio. Furthermore, CO2 enrichment decreased the investment of N in the leaf blades, whereas the N allocation into the leaf sheaths and roots increased. Thus, the decrease in leaf N content by CO2 enrichment was not due to dilution of N caused by a relative increase in the plant biomass but was due to the change in N allocation at the whole-plant level. We conclude that the growth responses of rice to CO2 enrichment are mainly controlled by leaf area expansion and N allocation into leaf blades at the whole-plant level.&quot;,&quot;author&quot;:[{&quot;dropping-particle&quot;:&quot;&quot;,&quot;family&quot;:&quot;Makino&quot;,&quot;given&quot;:&quot;Amane&quot;,&quot;non-dropping-particle&quot;:&quot;&quot;,&quot;parse-names&quot;:false,&quot;suffix&quot;:&quot;&quot;},{&quot;dropping-particle&quot;:&quot;&quot;,&quot;family&quot;:&quot;Harada&quot;,&quot;given&quot;:&quot;M&quot;,&quot;non-dropping-particle&quot;:&quot;&quot;,&quot;parse-names&quot;:false,&quot;suffix&quot;:&quot;&quot;},{&quot;dropping-particle&quot;:&quot;&quot;,&quot;family&quot;:&quot;Sato&quot;,&quot;given&quot;:&quot;T&quot;,&quot;non-dropping-particle&quot;:&quot;&quot;,&quot;parse-names&quot;:false,&quot;suffix&quot;:&quot;&quot;},{&quot;dropping-particle&quot;:&quot;&quot;,&quot;family&quot;:&quot;Nakano&quot;,&quot;given&quot;:&quot;H&quot;,&quot;non-dropping-particle&quot;:&quot;&quot;,&quot;parse-names&quot;:false,&quot;suffix&quot;:&quot;&quot;},{&quot;dropping-particle&quot;:&quot;&quot;,&quot;family&quot;:&quot;Mae&quot;,&quot;given&quot;:&quot;T&quot;,&quot;non-dropping-particle&quot;:&quot;&quot;,&quot;parse-names&quot;:false,&quot;suffix&quot;:&quot;&quot;}],&quot;container-title&quot;:&quot;Plant Physiology&quot;,&quot;id&quot;:&quot;2a9b08cc-2a90-3cfe-b2e9-4fdd8980c930&quot;,&quot;issue&quot;:&quot;1&quot;,&quot;issued&quot;:{&quot;date-parts&quot;:[[&quot;1997&quot;,&quot;9&quot;,&quot;1&quot;]]},&quot;page&quot;:&quot;199-203&quot;,&quot;title&quot;:&quot;Growth and N Allocation in Rice Plants under CO2 Enrichment&quot;,&quot;type&quot;:&quot;article-journal&quot;,&quot;volume&quot;:&quot;115&quot;,&quot;container-title-short&quot;:&quot;Plant Physiol&quot;},&quot;uris&quot;:[&quot;http://www.mendeley.com/documents/?uuid=7f71e55c-a3c1-48c1-b965-256a097fcbe9&quot;],&quot;isTemporary&quot;:false,&quot;legacyDesktopId&quot;:&quot;7f71e55c-a3c1-48c1-b965-256a097fcbe9&quot;},{&quot;id&quot;:&quot;7df79420-a448-3d34-aa58-11f9b873f420&quot;,&quot;itemData&quot;:{&quot;DOI&quot;:&quot;10.1146/annurev.arplant.48.1.609&quot;,&quot;ISSN&quot;:&quot;15435008&quot;,&quot;PMID&quot;:&quot;15012276&quot;,&quot;abstract&quot;:&quot;The primary effect of the response of plants to rising atmospheric CO2 (Ca) is to increase resource use efficiency. Elevated Ca reduces stomatal conductance and transpiration and improves water use efficiency, and at the same time it stimulates higher rates of photosynthesis and increases light-use efficiency. Acclimation of photosynthesis during long-term exposure to elevated Ca reduces key enzymes of the photosynthetic carbon reduction cycle, and this increases nutrient use efficiency. Improved soil-water balance, increased carbon uptake in the shade, greater carbon to nitrogen ratio, and reduced nutrient quality for insect and animal grazers are all possibilities that have been observed in field studies of the effects of elevated Ca. These effects have major consequences for agriculture and native ecosystems in a world of rising atmospheric Ca and climate change.&quot;,&quot;author&quot;:[{&quot;dropping-particle&quot;:&quot;&quot;,&quot;family&quot;:&quot;Drake&quot;,&quot;given&quot;:&quot;Bert G&quot;,&quot;non-dropping-particle&quot;:&quot;&quot;,&quot;parse-names&quot;:false,&quot;suffix&quot;:&quot;&quot;},{&quot;dropping-particle&quot;:&quot;&quot;,&quot;family&quot;:&quot;Gonzàlez-Meler&quot;,&quot;given&quot;:&quot;Miquel A&quot;,&quot;non-dropping-particle&quot;:&quot;&quot;,&quot;parse-names&quot;:false,&quot;suffix&quot;:&quot;&quot;},{&quot;dropping-particle&quot;:&quot;&quot;,&quot;family&quot;:&quot;Long&quot;,&quot;given&quot;:&quot;Steve P&quot;,&quot;non-dropping-particle&quot;:&quot;&quot;,&quot;parse-names&quot;:false,&quot;suffix&quot;:&quot;&quot;}],&quot;container-title&quot;:&quot;Annual Review of Plant Biology&quot;,&quot;id&quot;:&quot;7df79420-a448-3d34-aa58-11f9b873f420&quot;,&quot;issued&quot;:{&quot;date-parts&quot;:[[&quot;1997&quot;]]},&quot;page&quot;:&quot;609-639&quot;,&quot;title&quot;:&quot;More efficient plants: A Consequence of Rising Atmospheric CO2?&quot;,&quot;type&quot;:&quot;article-journal&quot;,&quot;volume&quot;:&quot;48&quot;,&quot;container-title-short&quot;:&quot;Annu Rev Plant Biol&quot;},&quot;uris&quot;:[&quot;http://www.mendeley.com/documents/?uuid=757851cb-6769-4e6d-9343-b421d776e208&quot;],&quot;isTemporary&quot;:false,&quot;legacyDesktopId&quot;:&quot;757851cb-6769-4e6d-9343-b421d776e208&quot;},{&quot;id&quot;:&quot;2a483789-c87f-30a8-a948-df4a5b0a53a7&quot;,&quot;itemData&quot;:{&quot;DOI&quot;:&quot;10.1111/j.1365-2486.2012.02797.x&quot;,&quot;ISSN&quot;:&quot;13541013&quot;,&quot;author&quot;:[{&quot;dropping-particle&quot;:&quot;&quot;,&quot;family&quot;:&quot;Smith&quot;,&quot;given&quot;:&quot;Nicholas G&quot;,&quot;non-dropping-particle&quot;:&quot;&quot;,&quot;parse-names&quot;:false,&quot;suffix&quot;:&quot;&quot;},{&quot;dropping-particle&quot;:&quot;&quot;,&quot;family&quot;:&quot;Dukes&quot;,&quot;given&quot;:&quot;Jeffrey S&quot;,&quot;non-dropping-particle&quot;:&quot;&quot;,&quot;parse-names&quot;:false,&quot;suffix&quot;:&quot;&quot;}],&quot;container-title&quot;:&quot;Global Change Biology&quot;,&quot;id&quot;:&quot;2a483789-c87f-30a8-a948-df4a5b0a53a7&quot;,&quot;issue&quot;:&quot;1&quot;,&quot;issued&quot;:{&quot;date-parts&quot;:[[&quot;2013&quot;,&quot;1&quot;]]},&quot;page&quot;:&quot;45-63&quot;,&quot;title&quot;:&quot;Plant respiration and photosynthesis in global-scale models: incorporating acclimation to temperature and CO 2&quot;,&quot;type&quot;:&quot;article-journal&quot;,&quot;volume&quot;:&quot;19&quot;,&quot;container-title-short&quot;:&quot;Glob Chang Biol&quot;},&quot;uris&quot;:[&quot;http://www.mendeley.com/documents/?uuid=3d7a4e74-e145-4f5d-8588-5be639c75aca&quot;],&quot;isTemporary&quot;:false,&quot;legacyDesktopId&quot;:&quot;3d7a4e74-e145-4f5d-8588-5be639c75aca&quot;},{&quot;id&quot;:&quot;85585e11-d75a-3209-98c9-0bc5c838ac31&quot;,&quot;itemData&quot;:{&quot;DOI&quot;:&quot;10.1111/nph.15283&quot;,&quot;ISSN&quot;:&quot;14698137&quot;,&quot;PMID&quot;:&quot;29983005&quot;,&quot;abstract&quot;:&quot;(Table presented.). Summary: Plant carbon metabolism is impacted by rising CO2 concentrations and temperatures, but also feeds back onto the climate system to help determine the trajectory of future climate change. Here we review how photosynthesis, photorespiration and respiration are affected by increasing atmospheric CO2 concentrations and climate warming, both separately and in combination. We also compile data from the literature on plants grown at multiple temperatures, focusing on net CO2 assimilation rates and leaf dark respiration rates measured at the growth temperature (Agrowth and Rgrowth, respectively). Our analyses show that the ratio of Agrowth to Rgrowth is generally homeostatic across a wide range of species and growth temperatures, and that species that have reduced Agrowth at higher growth temperatures also tend to have reduced Rgrowth, while species that show stimulations in Agrowth under warming tend to have higher Rgrowth in the hotter environment. These results highlight the need to study these physiological processes together to better predict how vegetation carbon metabolism will respond to climate change.&quot;,&quot;author&quot;:[{&quot;dropping-particle&quot;:&quot;&quot;,&quot;family&quot;:&quot;Dusenge&quot;,&quot;given&quot;:&quot;Mirindi Eric&quot;,&quot;non-dropping-particle&quot;:&quot;&quot;,&quot;parse-names&quot;:false,&quot;suffix&quot;:&quot;&quot;},{&quot;dropping-particle&quot;:&quot;&quot;,&quot;family&quot;:&quot;Duarte&quot;,&quot;given&quot;:&quot;André Galvao&quot;,&quot;non-dropping-particle&quot;:&quot;&quot;,&quot;parse-names&quot;:false,&quot;suffix&quot;:&quot;&quot;},{&quot;dropping-particle&quot;:&quot;&quot;,&quot;family&quot;:&quot;Way&quot;,&quot;given&quot;:&quot;Danielle A.&quot;,&quot;non-dropping-particle&quot;:&quot;&quot;,&quot;parse-names&quot;:false,&quot;suffix&quot;:&quot;&quot;}],&quot;container-title&quot;:&quot;New Phytologist&quot;,&quot;id&quot;:&quot;85585e11-d75a-3209-98c9-0bc5c838ac31&quot;,&quot;issue&quot;:&quot;1&quot;,&quot;issued&quot;:{&quot;date-parts&quot;:[[&quot;2019&quot;]]},&quot;page&quot;:&quot;32-49&quot;,&quot;title&quot;:&quot;Plant carbon metabolism and climate change: elevated CO2 and temperature impacts on photosynthesis, photorespiration and respiration&quot;,&quot;type&quot;:&quot;article-journal&quot;,&quot;volume&quot;:&quot;221&quot;,&quot;container-title-short&quot;:&quot;&quot;},&quot;uris&quot;:[&quot;http://www.mendeley.com/documents/?uuid=1822689f-896e-4d52-af90-8d947829447d&quot;],&quot;isTemporary&quot;:false,&quot;legacyDesktopId&quot;:&quot;1822689f-896e-4d52-af90-8d947829447d&quot;}]},{&quot;citationID&quot;:&quot;MENDELEY_CITATION_b11db7e2-1b33-4d9c-a416-931151b1a8cf&quot;,&quot;properties&quot;:{&quot;noteIndex&quot;:0},&quot;isEdited&quot;:false,&quot;manualOverride&quot;:{&quot;citeprocText&quot;:&quot;(Prentice et al., 2014; N. G. Smith et al., 2019; N. G. Smith &amp;#38; Keenan, 2020; Wright et al., 2003)&quot;,&quot;isManuallyOverridden&quot;:false,&quot;manualOverrideText&quot;:&quot;&quot;},&quot;citationTag&quot;:&quot;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&quot;,&quot;citationItems&quot;:[{&quot;id&quot;:&quot;539e617e-b32c-374d-ab22-81decc176141&quot;,&quot;itemData&quot;:{&quot;DOI&quot;:&quot;10.1111/ele.12211&quot;,&quot;ISSN&quot;:&quot;1461023X&quot;,&quot;abstract&quot;:&quo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quot;,&quot;author&quot;:[{&quot;dropping-particle&quot;:&quot;&quot;,&quot;family&quot;:&quot;Prentice&quot;,&quot;given&quot;:&quot;I Colin&quot;,&quot;non-dropping-particle&quot;:&quot;&quot;,&quot;parse-names&quot;:false,&quot;suffix&quot;:&quot;&quot;},{&quot;dropping-particle&quot;:&quot;&quot;,&quot;family&quot;:&quot;Dong&quot;,&quot;given&quot;:&quot;Ning&quot;,&quot;non-dropping-particle&quot;:&quot;&quot;,&quot;parse-names&quot;:false,&quot;suffix&quot;:&quot;&quot;},{&quot;dropping-particle&quot;:&quot;&quot;,&quot;family&quot;:&quot;Gleason&quot;,&quot;given&quot;:&quot;Sean M&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Wright&quot;,&quot;given&quot;:&quot;Ian J&quot;,&quot;non-dropping-particle&quot;:&quot;&quot;,&quot;parse-names&quot;:false,&quot;suffix&quot;:&quot;&quot;}],&quot;container-title&quot;:&quot;Ecology Letters&quot;,&quot;id&quot;:&quot;539e617e-b32c-374d-ab22-81decc176141&quot;,&quot;issue&quot;:&quot;1&quot;,&quot;issued&quot;:{&quot;date-parts&quot;:[[&quot;2014&quot;,&quot;1&quot;]]},&quot;page&quot;:&quot;82-91&quot;,&quot;title&quot;:&quot;Balancing the costs of carbon gain and water transport: testing a new theoretical framework for plant functional ecology&quot;,&quot;type&quot;:&quot;article-journal&quot;,&quot;volume&quot;:&quot;17&quot;,&quot;container-title-short&quot;:&quot;Ecol Lett&quot;},&quot;uris&quot;:[&quot;http://www.mendeley.com/documents/?uuid=e847e008-126f-46c3-a215-d3160662c7ab&quot;],&quot;isTemporary&quot;:false,&quot;legacyDesktopId&quot;:&quot;e847e008-126f-46c3-a215-d3160662c7ab&quot;},{&quot;id&quot;:&quot;c51f1c0e-1596-3ff6-a233-d2bf57d4879c&quot;,&quot;itemData&quot;:{&quot;DOI&quot;:&quot;0003-0147/2003/16101-010387&quot;,&quot;author&quot;:[{&quot;dropping-particle&quot;:&quot;&quot;,&quot;family&quot;:&quot;Wright&quot;,&quot;given&quot;:&quot;Ian J&quot;,&quot;non-dropping-particle&quot;:&quot;&quot;,&quot;parse-names&quot;:false,&quot;suffix&quot;:&quot;&quot;},{&quot;dropping-particle&quot;:&quot;&quot;,&quot;family&quot;:&quot;Reich&quot;,&quot;given&quot;:&quot;Peter B&quot;,&quot;non-dropping-particle&quot;:&quot;&quot;,&quot;parse-names&quot;:false,&quot;suffix&quot;:&quot;&quot;},{&quot;dropping-particle&quot;:&quot;&quot;,&quot;family&quot;:&quot;Westoby&quot;,&quot;given&quot;:&quot;Mark&quot;,&quot;non-dropping-particle&quot;:&quot;&quot;,&quot;parse-names&quot;:false,&quot;suffix&quot;:&quot;&quot;}],&quot;container-title&quot;:&quot;The American Naturalist&quot;,&quot;id&quot;:&quot;c51f1c0e-1596-3ff6-a233-d2bf57d4879c&quot;,&quot;issue&quot;:&quot;1&quot;,&quot;issued&quot;:{&quot;date-parts&quot;:[[&quot;2003&quot;]]},&quot;page&quot;:&quot;98-111&quot;,&quot;title&quot;:&quot;Least-cost input mixtures of water and nitrogen for photosynthesis&quot;,&quot;type&quot;:&quot;article-journal&quot;,&quot;volume&quot;:&quot;161&quot;,&quot;container-title-short&quot;:&quot;Am Nat&quot;},&quot;uris&quot;:[&quot;http://www.mendeley.com/documents/?uuid=e792122e-1fd1-4c1a-9d09-7bd7a13fee68&quot;],&quot;isTemporary&quot;:false,&quot;legacyDesktopId&quot;:&quot;e792122e-1fd1-4c1a-9d09-7bd7a13fee68&quot;},{&quot;id&quot;:&quot;a682e987-1248-31db-8cf9-297b792f788b&quot;,&quot;itemData&quot;:{&quot;DOI&quot;:&quot;10.1111/ele.13210&quot;,&quot;ISSN&quot;:&quot;1461-023X&quot;,&quot;abstract&quot;:&quo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quot;,&quot;author&quot;:[{&quot;dropping-particle&quot;:&quot;&quot;,&quot;family&quot;:&quot;Smith&quot;,&quot;given&quot;:&quot;Nicholas G&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Prentice&quot;,&quot;given&quot;:&quot;I C&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Crous&quot;,&quot;given&quot;:&quot;Kristine Y&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Guerrieri&quot;,&quot;given&quot;:&quot;Rossella&quot;,&quot;non-dropping-particle&quot;:&quot;&quot;,&quot;parse-names&quot;:false,&quot;suffix&quot;:&quot;&quot;},{&quot;dropping-particle&quot;:&quot;&quot;,&quot;family&quot;:&quot;Ishida&quot;,&quot;given&quot;:&quot;FY oko&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Kruger&quot;,&quot;given&quot;:&quot;Eric L&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Rogers&quot;,&quot;given&quot;:&quot;Alistair&quot;,&quot;non-dropping-particle&quot;:&quot;&quot;,&quot;parse-names&quot;:false,&quot;suffix&quot;:&quot;&quot;},{&quot;dropping-particle&quot;:&quot;&quot;,&quot;family&quot;:&quot;Serbin&quot;,&quot;given&quot;:&quot;Shawn P&quot;,&quot;non-dropping-particle&quot;:&quot;&quot;,&quot;parse-names&quot;:false,&quot;suffix&quot;:&quot;&quot;},{&quot;dropping-particle&quot;:&quot;&quot;,&quot;family&quot;:&quot;Tarvainen&quot;,&quot;given&quot;:&quot;Lasse&quot;,&quot;non-dropping-particle&quot;:&quot;&quot;,&quot;parse-names&quot;:false,&quot;suffix&quot;:&quot;&quot;},{&quot;dropping-particle&quot;:&quot;&quot;,&quot;family&quot;:&quot;Togashi&quot;,&quot;given&quot;:&quot;Henrique F&quot;,&quot;non-dropping-particle&quot;:&quot;&quot;,&quot;parse-names&quot;:false,&quot;suffix&quot;:&quot;&quot;},{&quot;dropping-particle&quot;:&quot;&quot;,&quot;family&quot;:&quot;Townsend&quot;,&quot;given&quot;:&quot;Philip A&quot;,&quot;non-dropping-particle&quot;:&quot;&quot;,&quot;parse-names&quot;:false,&quot;suffix&quot;:&quot;&quot;},{&quot;dropping-particle&quot;:&quot;&quot;,&quot;family&quot;:&quot;Wang&quot;,&quot;given&quot;:&quot;Meng&quot;,&quot;non-dropping-particle&quot;:&quot;&quot;,&quot;parse-names&quot;:false,&quot;suffix&quot;:&quot;&quot;},{&quot;dropping-particle&quot;:&quot;&quot;,&quot;family&quot;:&quot;Weerasinghe&quot;,&quot;given&quot;:&quot;Lasantha K&quot;,&quot;non-dropping-particle&quot;:&quot;&quot;,&quot;parse-names&quot;:false,&quot;suffix&quot;:&quot;&quot;},{&quot;dropping-particle&quot;:&quot;&quot;,&quot;family&quot;:&quot;Zhou&quot;,&quot;given&quot;:&quot;Shuang-Xi&quot;,&quot;non-dropping-particle&quot;:&quot;&quot;,&quot;parse-names&quot;:false,&quot;suffix&quot;:&quot;&quot;}],&quot;container-title&quot;:&quot;Ecology Letters&quot;,&quot;editor&quot;:[{&quot;dropping-particle&quot;:&quot;&quot;,&quot;family&quot;:&quot;Niu&quot;,&quot;given&quot;:&quot;Shuli&quot;,&quot;non-dropping-particle&quot;:&quot;&quot;,&quot;parse-names&quot;:false,&quot;suffix&quot;:&quot;&quot;}],&quot;id&quot;:&quot;a682e987-1248-31db-8cf9-297b792f788b&quot;,&quot;issue&quot;:&quot;3&quot;,&quot;issued&quot;:{&quot;date-parts&quot;:[[&quot;2019&quot;,&quot;3&quot;,&quot;4&quot;]]},&quot;page&quot;:&quot;506-517&quot;,&quot;title&quot;:&quot;Global photosynthetic capacity is optimized to the environment&quot;,&quot;type&quot;:&quot;article-journal&quot;,&quot;volume&quot;:&quot;22&quot;,&quot;container-title-short&quot;:&quot;Ecol Lett&quot;},&quot;uris&quot;:[&quot;http://www.mendeley.com/documents/?uuid=de810a7b-b01e-4be3-a228-03946531e91d&quot;],&quot;isTemporary&quot;:false,&quot;legacyDesktopId&quot;:&quot;de810a7b-b01e-4be3-a228-03946531e91d&quot;},{&quot;id&quot;:&quot;710beda3-e928-37ca-8ac0-4828186f88b1&quot;,&quot;itemData&quot;:{&quot;DOI&quot;:&quot;10.1111/gcb.15212&quot;,&quot;ISSN&quot;:&quot;1354-1013&quot;,&quot;abstract&quot;:&quo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quot;,&quot;author&quot;:[{&quot;dropping-particle&quot;:&quot;&quot;,&quot;family&quot;:&quot;Smith&quot;,&quot;given&quot;:&quot;Nicholas G&quot;,&quot;non-dropping-particle&quot;:&quot;&quot;,&quot;parse-names&quot;:false,&quot;suffix&quot;:&quot;&quot;},{&quot;dropping-particle&quot;:&quot;&quot;,&quot;family&quot;:&quot;Keenan&quot;,&quot;given&quot;:&quot;Trevor F&quot;,&quot;non-dropping-particle&quot;:&quot;&quot;,&quot;parse-names&quot;:false,&quot;suffix&quot;:&quot;&quot;}],&quot;container-title&quot;:&quot;Global Change Biology&quot;,&quot;id&quot;:&quot;710beda3-e928-37ca-8ac0-4828186f88b1&quot;,&quot;issue&quot;:&quot;9&quot;,&quot;issued&quot;:{&quot;date-parts&quot;:[[&quot;2020&quot;,&quot;9&quot;,&quot;3&quot;]]},&quot;page&quot;:&quot;5202-5216&quot;,&quot;title&quot;:&quot;Mechanisms underlying leaf photosynthetic acclimation to warming and elevated CO2 as inferred from least‐cost optimality theory&quot;,&quot;type&quot;:&quot;article-journal&quot;,&quot;volume&quot;:&quot;26&quot;,&quot;container-title-short&quot;:&quot;Glob Chang Biol&quot;},&quot;uris&quot;:[&quot;http://www.mendeley.com/documents/?uuid=bbe0947b-b3f9-4a9e-999f-3f077c3079d4&quot;],&quot;isTemporary&quot;:false,&quot;legacyDesktopId&quot;:&quot;bbe0947b-b3f9-4a9e-999f-3f077c3079d4&quot;}]},{&quot;citationID&quot;:&quot;MENDELEY_CITATION_b1f3ade8-aa6a-4068-b071-0dc9fdc99873&quot;,&quot;properties&quot;:{&quot;noteIndex&quot;:0},&quot;isEdited&quot;:false,&quot;manualOverride&quot;:{&quot;citeprocText&quot;:&quot;(Chen et al., 1993; Maire et al., 2012)&quot;,&quot;isManuallyOverridden&quot;:false,&quot;manualOverrideText&quot;:&quot;&quot;},&quot;citationTag&quot;:&quot;MENDELEY_CITATION_v3_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&quot;,&quot;citationItems&quot;:[{&quot;id&quot;:&quot;cdf027a3-12ce-342e-aec7-4037918df60b&quot;,&quot;itemData&quot;:{&quot;DOI&quot;:&quot;10.1371/journal.pone.0038345&quot;,&quot;ISSN&quot;:&quot;1932-6203&quot;,&quot;author&quot;:[{&quot;dropping-particle&quot;:&quot;&quot;,&quot;family&quot;:&quot;Maire&quot;,&quot;given&quot;:&quot;Vincent&quot;,&quot;non-dropping-particle&quot;:&quot;&quot;,&quot;parse-names&quot;:false,&quot;suffix&quot;:&quot;&quot;},{&quot;dropping-particle&quot;:&quot;&quot;,&quot;family&quot;:&quot;Martre&quot;,&quot;given&quot;:&quot;Pierre&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Gastal&quot;,&quot;given&quot;:&quot;François&quot;,&quot;non-dropping-particle&quot;:&quot;&quot;,&quot;parse-names&quot;:false,&quot;suffix&quot;:&quot;&quot;},{&quot;dropping-particle&quot;:&quot;&quot;,&quot;family&quot;:&quot;Esser&quot;,&quot;given&quot;:&quot;Gerd&quot;,&quot;non-dropping-particle&quot;:&quot;&quot;,&quot;parse-names&quot;:false,&quot;suffix&quot;:&quot;&quot;},{&quot;dropping-particle&quot;:&quot;&quot;,&quot;family&quot;:&quot;Fontaine&quot;,&quot;given&quot;:&quot;Sébastien&quot;,&quot;non-dropping-particle&quot;:&quot;&quot;,&quot;parse-names&quot;:false,&quot;suffix&quot;:&quot;&quot;},{&quot;dropping-particle&quot;:&quot;&quot;,&quot;family&quot;:&quot;Soussana&quot;,&quot;given&quot;:&quot;Jean-François&quot;,&quot;non-dropping-particle&quot;:&quot;&quot;,&quot;parse-names&quot;:false,&quot;suffix&quot;:&quot;&quot;}],&quot;container-title&quot;:&quot;PLoS ONE&quot;,&quot;editor&quot;:[{&quot;dropping-particle&quot;:&quot;&quot;,&quot;family&quot;:&quot;Bond-Lamberty&quot;,&quot;given&quot;:&quot;Ben&quot;,&quot;non-dropping-particle&quot;:&quot;&quot;,&quot;parse-names&quot;:false,&quot;suffix&quot;:&quot;&quot;}],&quot;id&quot;:&quot;cdf027a3-12ce-342e-aec7-4037918df60b&quot;,&quot;issue&quot;:&quot;6&quot;,&quot;issued&quot;:{&quot;date-parts&quot;:[[&quot;2012&quot;,&quot;6&quot;,&quot;7&quot;]]},&quot;page&quot;:&quot;e38345&quot;,&quot;title&quot;:&quot;The coordination of leaf photosynthesis links C and N fluxes in C&lt;sub&gt;3&lt;/sub&gt; plant species&quot;,&quot;type&quot;:&quot;article-journal&quot;,&quot;volume&quot;:&quot;7&quot;,&quot;container-title-short&quot;:&quot;PLoS One&quot;},&quot;uris&quot;:[&quot;http://www.mendeley.com/documents/?uuid=f8d279b4-20c1-439f-93ab-06c92864d12b&quot;],&quot;isTemporary&quot;:false,&quot;legacyDesktopId&quot;:&quot;f8d279b4-20c1-439f-93ab-06c92864d12b&quot;},{&quot;id&quot;:&quot;b8d84ae6-be24-3d0c-ab6e-cfd713c896db&quot;,&quot;itemData&quot;:{&quot;DOI&quot;:&quot;10.1007/BF00321192&quot;,&quot;ISSN&quot;:&quot;0029-8549&quot;,&quot;abstract&quot;:&quot;It has long been observed that leaf nitrogen concentrations decline with depth in closed canopies in a number of plant communities. This phenomenon is gen- erally believed to be related to a changing radiation environment and it has been suggested by some re- searchers that plants allocate nitrogen in order to optimize total whole canopy photosynthesis. Although optimiza- tion theory has been successfully utilized to describe a variety of physiological and ecological phenomena, it has some shortcomings that are subject to criticism (e.g., time constraints, oversimplifications, lack of insights, etc.). In this paper we present an alternative to the optimization theory of plant canopy nitrogen distribution, which we term coordination theory. We hypothesize that plants allocate nitrogen to maintain a balance between two processes, each of which is dependent on leaf nitrogen content and each of which potentially limits photosyn- thesis. These two processes are defined as Wo the Rubisco- limited rate of carboxylation, and Wj, the electron trans- port-limited rate of carboxylation. We suggest that plants allocate nitrogen differentially to leaves in different canopy layers in such a way that W c and Wj remain roughly balanced. In this scheme, the driving force for the allo- cation of nitrogen within a canopy is the difference be- tween the leaf nitrogen content that is required to bring Wc and Wj into balance and the current nitrogen content. We show that the daily carbon assimilation of a canopy with a nitrogen distribution resulting from this internal co- ordination of Wc and Wj is very similar to that obtained using optimization theory.&quot;,&quot;author&quot;:[{&quot;dropping-particle&quot;:&quot;&quot;,&quot;family&quot;:&quot;Chen&quot;,&quot;given&quot;:&quot;Jia-Lin&quot;,&quot;non-dropping-particle&quot;:&quot;&quot;,&quot;parse-names&quot;:false,&quot;suffix&quot;:&quot;&quot;},{&quot;dropping-particle&quot;:&quot;&quot;,&quot;family&quot;:&quot;Reynolds&quot;,&quot;given&quot;:&quot;James F&quot;,&quot;non-dropping-particle&quot;:&quot;&quot;,&quot;parse-names&quot;:false,&quot;suffix&quot;:&quot;&quot;},{&quot;dropping-particle&quot;:&quot;&quot;,&quot;family&quot;:&quot;Harley&quot;,&quot;given&quot;:&quot;Peter C&quot;,&quot;non-dropping-particle&quot;:&quot;&quot;,&quot;parse-names&quot;:false,&quot;suffix&quot;:&quot;&quot;},{&quot;dropping-particle&quot;:&quot;&quot;,&quot;family&quot;:&quot;Tenhunen&quot;,&quot;given&quot;:&quot;John D&quot;,&quot;non-dropping-particle&quot;:&quot;&quot;,&quot;parse-names&quot;:false,&quot;suffix&quot;:&quot;&quot;}],&quot;container-title&quot;:&quot;Oecologia&quot;,&quot;id&quot;:&quot;b8d84ae6-be24-3d0c-ab6e-cfd713c896db&quot;,&quot;issue&quot;:&quot;1&quot;,&quot;issued&quot;:{&quot;date-parts&quot;:[[&quot;1993&quot;,&quot;2&quot;]]},&quot;page&quot;:&quot;63-69&quot;,&quot;title&quot;:&quot;Coordination theory of leaf nitrogen distribution in a canopy&quot;,&quot;type&quot;:&quot;article-journal&quot;,&quot;volume&quot;:&quot;93&quot;,&quot;container-title-short&quot;:&quot;Oecologia&quot;},&quot;uris&quot;:[&quot;http://www.mendeley.com/documents/?uuid=e942722a-5ac7-456c-982c-b73a3c56e025&quot;],&quot;isTemporary&quot;:false,&quot;legacyDesktopId&quot;:&quot;e942722a-5ac7-456c-982c-b73a3c56e025&quot;}]},{&quot;citationID&quot;:&quot;MENDELEY_CITATION_41ff825d-b474-4aad-9f30-611669935c2b&quot;,&quot;properties&quot;:{&quot;noteIndex&quot;:0},&quot;isEdited&quot;:false,&quot;manualOverride&quot;:{&quot;isManuallyOverridden&quot;:false,&quot;citeprocText&quot;:&quot;(Onoda et al., 2017)&quot;,&quot;manualOverrideText&quot;:&quot;&quot;},&quot;citationTag&quot;:&quot;MENDELEY_CITATION_v3_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&quot;,&quot;citationItems&quot;:[{&quot;id&quot;:&quot;a6156870-98f8-32f1-b8d7-a989c615e798&quot;,&quot;itemData&quot;:{&quot;type&quot;:&quot;article-journal&quot;,&quot;id&quot;:&quot;a6156870-98f8-32f1-b8d7-a989c615e798&quot;,&quot;title&quot;:&quot;Physiological and structural tradeoffs underlying the leaf economics spectrum&quot;,&quot;author&quot;:[{&quot;family&quot;:&quot;Onoda&quot;,&quot;given&quot;:&quot;Yusuke&quot;,&quot;parse-names&quot;:false,&quot;dropping-particle&quot;:&quot;&quot;,&quot;non-dropping-particle&quot;:&quot;&quot;},{&quot;family&quot;:&quot;Wright&quot;,&quot;given&quot;:&quot;Ian J&quot;,&quot;parse-names&quot;:false,&quot;dropping-particle&quot;:&quot;&quot;,&quot;non-dropping-particle&quot;:&quot;&quot;},{&quot;family&quot;:&quot;Evans&quot;,&quot;given&quot;:&quot;John R&quot;,&quot;parse-names&quot;:false,&quot;dropping-particle&quot;:&quot;&quot;,&quot;non-dropping-particle&quot;:&quot;&quot;},{&quot;family&quot;:&quot;Hikosaka&quot;,&quot;given&quot;:&quot;Kouki&quot;,&quot;parse-names&quot;:false,&quot;dropping-particle&quot;:&quot;&quot;,&quot;non-dropping-particle&quot;:&quot;&quot;},{&quot;family&quot;:&quot;Kitajima&quot;,&quot;given&quot;:&quot;Kaoru&quot;,&quot;parse-names&quot;:false,&quot;dropping-particle&quot;:&quot;&quot;,&quot;non-dropping-particle&quot;:&quot;&quot;},{&quot;family&quot;:&quot;Niinemets&quot;,&quot;given&quot;:&quot;Ülo&quot;,&quot;parse-names&quot;:false,&quot;dropping-particle&quot;:&quot;&quot;,&quot;non-dropping-particle&quot;:&quot;&quot;},{&quot;family&quot;:&quot;Poorter&quot;,&quot;given&quot;:&quot;Hendrik&quot;,&quot;parse-names&quot;:false,&quot;dropping-particle&quot;:&quot;&quot;,&quot;non-dropping-particle&quot;:&quot;&quot;},{&quot;family&quot;:&quot;Tosens&quot;,&quot;given&quot;:&quot;Tiina&quot;,&quot;parse-names&quot;:false,&quot;dropping-particle&quot;:&quot;&quot;,&quot;non-dropping-particle&quot;:&quot;&quot;},{&quot;family&quot;:&quot;Westoby&quot;,&quot;given&quot;:&quot;Mark&quot;,&quot;parse-names&quot;:false,&quot;dropping-particle&quot;:&quot;&quot;,&quot;non-dropping-particle&quot;:&quot;&quot;}],&quot;container-title&quot;:&quot;New Phytologist&quot;,&quot;DOI&quot;:&quot;10.1111/nph.14496&quot;,&quot;ISSN&quot;:&quot;0028-646X&quot;,&quot;URL&quot;:&quot;https://onlinelibrary.wiley.com/doi/10.1111/nph.14496&quot;,&quot;issued&quot;:{&quot;date-parts&quot;:[[2017,6,10]]},&quot;page&quot;:&quot;1447-1463&quot;,&quot;issue&quot;:&quot;4&quot;,&quot;volume&quot;:&quot;214&quot;,&quot;container-title-short&quot;:&quot;&quot;},&quot;isTemporary&quot;:false}]},{&quot;citationID&quot;:&quot;MENDELEY_CITATION_4c0fae34-55e6-43b5-b5f4-83b04b23eaf3&quot;,&quot;properties&quot;:{&quot;noteIndex&quot;:0},&quot;isEdited&quot;:false,&quot;manualOverride&quot;:{&quot;isManuallyOverridden&quot;:false,&quot;citeprocText&quot;:&quot;(Harrison et al., 2009)&quot;,&quot;manualOverrideText&quot;:&quot;&quot;},&quot;citationTag&quot;:&quot;MENDELEY_CITATION_v3_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&quot;,&quot;citationItems&quot;:[{&quot;id&quot;:&quot;36c2cb58-1a66-3274-a84e-cf6901550a89&quot;,&quot;itemData&quot;:{&quot;type&quot;:&quot;article-journal&quot;,&quot;id&quot;:&quot;36c2cb58-1a66-3274-a84e-cf6901550a89&quot;,&quot;title&quot;:&quot;Nitrogen in cell walls of sclerophyllous leaves accounts for little of the variation in photosynthetic nitrogen-use efficiency&quot;,&quot;author&quot;:[{&quot;family&quot;:&quot;Harrison&quot;,&quot;given&quot;:&quot;Matthew T.&quot;,&quot;parse-names&quot;:false,&quot;dropping-particle&quot;:&quot;&quot;,&quot;non-dropping-particle&quot;:&quot;&quot;},{&quot;family&quot;:&quot;Edwards&quot;,&quot;given&quot;:&quot;Everard J.&quot;,&quot;parse-names&quot;:false,&quot;dropping-particle&quot;:&quot;&quot;,&quot;non-dropping-particle&quot;:&quot;&quot;},{&quot;family&quot;:&quot;Farquhar&quot;,&quot;given&quot;:&quot;Graham D.&quot;,&quot;parse-names&quot;:false,&quot;dropping-particle&quot;:&quot;&quot;,&quot;non-dropping-particle&quot;:&quot;&quot;},{&quot;family&quot;:&quot;Nicotra&quot;,&quot;given&quot;:&quot;Adrienne B.&quot;,&quot;parse-names&quot;:false,&quot;dropping-particle&quot;:&quot;&quot;,&quot;non-dropping-particle&quot;:&quot;&quot;},{&quot;family&quot;:&quot;Evans&quot;,&quot;given&quot;:&quot;John R.&quot;,&quot;parse-names&quot;:false,&quot;dropping-particle&quot;:&quot;&quot;,&quot;non-dropping-particle&quot;:&quot;&quot;}],&quot;container-title&quot;:&quot;Plant, Cell and Environment&quot;,&quot;container-title-short&quot;:&quot;Plant Cell Environ&quot;,&quot;DOI&quot;:&quot;10.1111/j.1365-3040.2008.01918.x&quot;,&quot;ISSN&quot;:&quot;01407791&quot;,&quot;PMID&quot;:&quot;19054350&quot;,&quot;issued&quot;:{&quot;date-parts&quot;:[[2009]]},&quot;page&quot;:&quot;259-270&quot;,&quot;abstract&quot;:&quot;Photosynthetic rate per unit nitrogen generally declines as leaf mass per unit area (LMA) increases. To determine how much of this decline was associated with allocating a greater proportion of leaf nitrogen into cell wall material, we compared two groups of plants. The first group consisted of two species from each of eight genera, all of which were perennial evergreens growing in the Australian National Botanic Gardens (ANBG). The second group consisted of seven Eucalyptus species growing in a greenhouse. The percentage of leaf biomass in cell walls was independent of variation in LMA within any genus, but varied from 25 to 65% between genera. The nitrogen concentration of cell wall material was 0.4 times leaf nitrogen concentration for all species apart from Eucalyptus, which was 0.6 times leaf nitrogen concentration. Between 10 and 30% of leaf nitrogen was recovered in the cell wall fraction, but this was independent of LMA. No trade-off was observed between nitrogen associated with cell walls and the nitrogen allocated to ribulose 1.5-bisphosphate carboxylase/oxygenase (Rubisco). Variation in photosynthetic rate per unit nitrogen could not be explained by variation in cell wall nitrogen. © 2009 The Authors.&quot;,&quot;issue&quot;:&quot;3&quot;,&quot;volume&quot;:&quot;32&quot;},&quot;isTemporary&quot;:false}]},{&quot;citationID&quot;:&quot;MENDELEY_CITATION_721cc302-3c38-48ca-aaa6-070359b3887f&quot;,&quot;properties&quot;:{&quot;noteIndex&quot;:0},&quot;isEdited&quot;:false,&quot;manualOverride&quot;:{&quot;isManuallyOverridden&quot;:false,&quot;citeprocText&quot;:&quot;(Ainsworth et al., 2002; Finzi et al., 2007; Moore et al., 2006; Poorter et al., 2022)&quot;,&quot;manualOverrideText&quot;:&quot;&quot;},&quot;citationTag&quot;:&quot;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&quot;,&quot;citationItems&quot;:[{&quot;id&quot;:&quot;cfcf3f23-b050-39b6-9781-8c335ae1b127&quot;,&quot;itemData&quot;:{&quot;type&quot;:&quot;article-journal&quot;,&quot;id&quot;:&quot;cfcf3f23-b050-39b6-9781-8c335ae1b127&quot;,&quot;title&quot;:&quot;A meta-analysis of responses of C&lt;sub&gt;3&lt;/sub&gt; plants to atmospheric CO&lt;sub&gt;2&lt;/sub&gt;: dose–response curves for 85 traits ranging from the molecular to the whole-plant level&quot;,&quot;author&quot;:[{&quot;family&quot;:&quot;Poorter&quot;,&quot;given&quot;:&quot;Hendrik&quot;,&quot;parse-names&quot;:false,&quot;dropping-particle&quot;:&quot;&quot;,&quot;non-dropping-particle&quot;:&quot;&quot;},{&quot;family&quot;:&quot;Knopf&quot;,&quot;given&quot;:&quot;Oliver&quot;,&quot;parse-names&quot;:false,&quot;dropping-particle&quot;:&quot;&quot;,&quot;non-dropping-particle&quot;:&quot;&quot;},{&quot;family&quot;:&quot;Wright&quot;,&quot;given&quot;:&quot;Ian J&quot;,&quot;parse-names&quot;:false,&quot;dropping-particle&quot;:&quot;&quot;,&quot;non-dropping-particle&quot;:&quot;&quot;},{&quot;family&quot;:&quot;Temme&quot;,&quot;given&quot;:&quot;Andries A&quot;,&quot;parse-names&quot;:false,&quot;dropping-particle&quot;:&quot;&quot;,&quot;non-dropping-particle&quot;:&quot;&quot;},{&quot;family&quot;:&quot;Hogewoning&quot;,&quot;given&quot;:&quot;Sander W&quot;,&quot;parse-names&quot;:false,&quot;dropping-particle&quot;:&quot;&quot;,&quot;non-dropping-particle&quot;:&quot;&quot;},{&quot;family&quot;:&quot;Graf&quot;,&quot;given&quot;:&quot;Alexander&quot;,&quot;parse-names&quot;:false,&quot;dropping-particle&quot;:&quot;&quot;,&quot;non-dropping-particle&quot;:&quot;&quot;},{&quot;family&quot;:&quot;Cernusak&quot;,&quot;given&quot;:&quot;Lucas A&quot;,&quot;parse-names&quot;:false,&quot;dropping-particle&quot;:&quot;&quot;,&quot;non-dropping-particle&quot;:&quot;&quot;},{&quot;family&quot;:&quot;Pons&quot;,&quot;given&quot;:&quot;Thijs L&quot;,&quot;parse-names&quot;:false,&quot;dropping-particle&quot;:&quot;&quot;,&quot;non-dropping-particle&quot;:&quot;&quot;}],&quot;container-title&quot;:&quot;New Phytologist&quot;,&quot;DOI&quot;:&quot;10.1111/nph.17802&quot;,&quot;ISSN&quot;:&quot;14698137&quot;,&quot;PMID&quot;:&quot;34657301&quot;,&quot;issued&quot;:{&quot;date-parts&quot;:[[2022]]},&quot;page&quot;:&quot;1560-1596&quot;,&quot;abstract&quot;:&quo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quot;,&quot;issue&quot;:&quot;4&quot;,&quot;volume&quot;:&quot;233&quot;,&quot;container-title-short&quot;:&quot;&quot;},&quot;isTemporary&quot;:false},{&quot;id&quot;:&quot;38821a02-4929-335d-9e86-30f5ad5c6bfe&quot;,&quot;itemData&quot;:{&quot;type&quot;:&quot;article-journal&quot;,&quot;id&quot;:&quot;38821a02-4929-335d-9e86-30f5ad5c6bfe&quot;,&quot;title&quot;:&quot;A meta-analysis of elevated [CO&lt;sub&gt;2&lt;/sub&gt;] effects on soybean (&lt;i&gt;Glycine max&lt;/i&gt;) physiology, growth and yield&quot;,&quot;author&quot;:[{&quot;family&quot;:&quot;Ainsworth&quot;,&quot;given&quot;:&quot;Elizabeth A&quot;,&quot;parse-names&quot;:false,&quot;dropping-particle&quot;:&quot;&quot;,&quot;non-dropping-particle&quot;:&quot;&quot;},{&quot;family&quot;:&quot;Davey&quot;,&quot;given&quot;:&quot;Phillip A&quot;,&quot;parse-names&quot;:false,&quot;dropping-particle&quot;:&quot;&quot;,&quot;non-dropping-particle&quot;:&quot;&quot;},{&quot;family&quot;:&quot;Bernacchi&quot;,&quot;given&quot;:&quot;Carl J&quot;,&quot;parse-names&quot;:false,&quot;dropping-particle&quot;:&quot;&quot;,&quot;non-dropping-particle&quot;:&quot;&quot;},{&quot;family&quot;:&quot;Dermody&quot;,&quot;given&quot;:&quot;Orla C&quot;,&quot;parse-names&quot;:false,&quot;dropping-particle&quot;:&quot;&quot;,&quot;non-dropping-particle&quot;:&quot;&quot;},{&quot;family&quot;:&quot;Heaton&quot;,&quot;given&quot;:&quot;Emily A&quot;,&quot;parse-names&quot;:false,&quot;dropping-particle&quot;:&quot;&quot;,&quot;non-dropping-particle&quot;:&quot;&quot;},{&quot;family&quot;:&quot;Moore&quot;,&quot;given&quot;:&quot;David J&quot;,&quot;parse-names&quot;:false,&quot;dropping-particle&quot;:&quot;&quot;,&quot;non-dropping-particle&quot;:&quot;&quot;},{&quot;family&quot;:&quot;Morgan&quot;,&quot;given&quot;:&quot;Patrick B&quot;,&quot;parse-names&quot;:false,&quot;dropping-particle&quot;:&quot;&quot;,&quot;non-dropping-particle&quot;:&quot;&quot;},{&quot;family&quot;:&quot;Naidu&quot;,&quot;given&quot;:&quot;Shawna L&quot;,&quot;parse-names&quot;:false,&quot;dropping-particle&quot;:&quot;&quot;,&quot;non-dropping-particle&quot;:&quot;&quot;},{&quot;family&quot;:&quot;Ra&quot;,&quot;given&quot;:&quot;Hyung Shim Yoo&quot;,&quot;parse-names&quot;:false,&quot;dropping-particle&quot;:&quot;&quot;,&quot;non-dropping-particle&quot;:&quot;&quot;},{&quot;family&quot;:&quot;Zhu&quot;,&quot;given&quot;:&quot;Xin Guang&quot;,&quot;parse-names&quot;:false,&quot;dropping-particle&quot;:&quot;&quot;,&quot;non-dropping-particle&quot;:&quot;&quot;},{&quot;family&quot;:&quot;Curtis&quot;,&quot;given&quot;:&quot;Peter S&quot;,&quot;parse-names&quot;:false,&quot;dropping-particle&quot;:&quot;&quot;,&quot;non-dropping-particle&quot;:&quot;&quot;},{&quot;family&quot;:&quot;Long&quot;,&quot;given&quot;:&quot;Stephen P&quot;,&quot;parse-names&quot;:false,&quot;dropping-particle&quot;:&quot;&quot;,&quot;non-dropping-particle&quot;:&quot;&quot;}],&quot;container-title&quot;:&quot;Global Change Biology&quot;,&quot;container-title-short&quot;:&quot;Glob Chang Biol&quot;,&quot;DOI&quot;:&quot;10.1046/j.1365-2486.2002.00498.x&quot;,&quot;ISSN&quot;:&quot;13541013&quot;,&quot;issued&quot;:{&quot;date-parts&quot;:[[2002]]},&quot;page&quot;:&quot;695-709&quot;,&quot;abstract&quot;:&quot;The effects of elevated [CO2] on 25 variables describing soybean physiology, growth and yield are reviewed using meta-analytic techniques. This is the first meta-analysis to our knowledge performed on a single crop species and summarizes the effects of 111 studies. These primary studies include numerous soybean growth forms, various stress and experimental treatments, and a range of elevated [CO2] levels (from 450 to 1250 p.p.m.), with a mean of 689 p.p.m. across all studies. Stimulation of soybean leaf CO2 assimilation rate with growth at elevated [CO2] was 39%, despite a 40% decrease in stomatal conductance and a 11% decrease in Rubisco activity. Increased leaf CO2 uptake combined with an 18% stimulation in leaf area to provide a 59% increase in canopy photosynthetic rate. The increase in total dry weight was lower at 37%, and seed yield still lower at 24%. This shows that even in an agronomic species selected for maximum investment in seed, several plant level feedbacks prevent additional investment in reproduction, such that yield fails to reflect fully the increase in whole plant carbon uptake. Large soil containers (&gt; 9 L) have been considered adequate for assessing plant responses to elevated [CO2]. However, in open-top chamber experiments, soybeans grown in large pots showed a significant threefold smaller stimulation in yield than soybeans grown in the ground. This suggests that conclusions about plant yield based on pot studies, even when using very large containers, are a poor reflection of performance in the absence of any physical restriction on root growth. This review supports a number of current paradigms of plant responses to elevated [CO2]. Namely, stimulation of photosynthesis is greater in plants that fix N and have additional carbohydrate sinks in nodules. This supports the notion that photosynthetic capacity decreases when plants are N-limited, but not when plants have adequate N and sink strength. The root: shoot ratio did not change with growth at elevated [CO2], sustaining the charge that biomass allocation is unaffected by growth at elevated [CO2] when plant size and ontogeny are considered.&quot;,&quot;issue&quot;:&quot;8&quot;,&quot;volume&quot;:&quot;8&quot;},&quot;isTemporary&quot;:false},{&quot;id&quot;:&quot;714d6e17-ef9c-3e0c-81d1-fc0b941c4332&quot;,&quot;itemData&quot;:{&quot;type&quot;:&quot;article-journal&quot;,&quot;id&quot;:&quot;714d6e17-ef9c-3e0c-81d1-fc0b941c4332&quot;,&quot;title&quot;:&quot;Increases in nitrogen uptake rather than nitrogen-use efficiency support higher rates of temperate forest productivity under elevated CO2&quot;,&quot;author&quot;:[{&quot;family&quot;:&quot;Finzi&quot;,&quot;given&quot;:&quot;Adrien C&quot;,&quot;parse-names&quot;:false,&quot;dropping-particle&quot;:&quot;&quot;,&quot;non-dropping-particle&quot;:&quot;&quot;},{&quot;family&quot;:&quot;Norby&quot;,&quot;given&quot;:&quot;Richard J&quot;,&quot;parse-names&quot;:false,&quot;dropping-particle&quot;:&quot;&quot;,&quot;non-dropping-particle&quot;:&quot;&quot;},{&quot;family&quot;:&quot;Calfapietra&quot;,&quot;given&quot;:&quot;C&quot;,&quot;parse-names&quot;:false,&quot;dropping-particle&quot;:&quot;&quot;,&quot;non-dropping-particle&quot;:&quot;&quot;},{&quot;family&quot;:&quot;Gallet-Budynek&quot;,&quot;given&quot;:&quot;Anne&quot;,&quot;parse-names&quot;:false,&quot;dropping-particle&quot;:&quot;&quot;,&quot;non-dropping-particle&quot;:&quot;&quot;},{&quot;family&quot;:&quot;Gielen&quot;,&quot;given&quot;:&quot;B&quot;,&quot;parse-names&quot;:false,&quot;dropping-particle&quot;:&quot;&quot;,&quot;non-dropping-particle&quot;:&quot;&quot;},{&quot;family&quot;:&quot;Holmes&quot;,&quot;given&quot;:&quot;W E&quot;,&quot;parse-names&quot;:false,&quot;dropping-particle&quot;:&quot;&quot;,&quot;non-dropping-particle&quot;:&quot;&quot;},{&quot;family&quot;:&quot;Hoosbeek&quot;,&quot;given&quot;:&quot;M R&quot;,&quot;parse-names&quot;:false,&quot;dropping-particle&quot;:&quot;&quot;,&quot;non-dropping-particle&quot;:&quot;&quot;},{&quot;family&quot;:&quot;Iversen&quot;,&quot;given&quot;:&quot;Colleen M&quot;,&quot;parse-names&quot;:false,&quot;dropping-particle&quot;:&quot;&quot;,&quot;non-dropping-particle&quot;:&quot;&quot;},{&quot;family&quot;:&quot;Jackson&quot;,&quot;given&quot;:&quot;Robert B&quot;,&quot;parse-names&quot;:false,&quot;dropping-particle&quot;:&quot;&quot;,&quot;non-dropping-particle&quot;:&quot;&quot;},{&quot;family&quot;:&quot;Kubiske&quot;,&quot;given&quot;:&quot;Mark E&quot;,&quot;parse-names&quot;:false,&quot;dropping-particle&quot;:&quot;&quot;,&quot;non-dropping-particle&quot;:&quot;&quot;},{&quot;family&quot;:&quot;Ledford&quot;,&quot;given&quot;:&quot;J&quot;,&quot;parse-names&quot;:false,&quot;dropping-particle&quot;:&quot;&quot;,&quot;non-dropping-particle&quot;:&quot;&quot;},{&quot;family&quot;:&quot;Liberloo&quot;,&quot;given&quot;:&quot;M&quot;,&quot;parse-names&quot;:false,&quot;dropping-particle&quot;:&quot;&quot;,&quot;non-dropping-particle&quot;:&quot;&quot;},{&quot;family&quot;:&quot;Oren&quot;,&quot;given&quot;:&quot;Ram&quot;,&quot;parse-names&quot;:false,&quot;dropping-particle&quot;:&quot;&quot;,&quot;non-dropping-particle&quot;:&quot;&quot;},{&quot;family&quot;:&quot;Polle&quot;,&quot;given&quot;:&quot;A&quot;,&quot;parse-names&quot;:false,&quot;dropping-particle&quot;:&quot;&quot;,&quot;non-dropping-particle&quot;:&quot;&quot;},{&quot;family&quot;:&quot;Pritchard&quot;,&quot;given&quot;:&quot;S&quot;,&quot;parse-names&quot;:false,&quot;dropping-particle&quot;:&quot;&quot;,&quot;non-dropping-particle&quot;:&quot;&quot;},{&quot;family&quot;:&quot;Zak&quot;,&quot;given&quot;:&quot;Donald R&quot;,&quot;parse-names&quot;:false,&quot;dropping-particle&quot;:&quot;&quot;,&quot;non-dropping-particle&quot;:&quot;&quot;},{&quot;family&quot;:&quot;Schlesinger&quot;,&quot;given&quot;:&quot;William H&quot;,&quot;parse-names&quot;:false,&quot;dropping-particle&quot;:&quot;&quot;,&quot;non-dropping-particle&quot;:&quot;&quot;},{&quot;family&quot;:&quot;Ceulemans&quot;,&quot;given&quot;:&quot;R&quot;,&quot;parse-names&quot;:false,&quot;dropping-particle&quot;:&quot;&quot;,&quot;non-dropping-particle&quot;:&quot;&quot;}],&quot;container-title&quot;:&quot;Proceedings of the National Academy of Sciences&quot;,&quot;DOI&quot;:&quot;10.1073/pnas.0706518104&quot;,&quot;ISSN&quot;:&quot;0027-8424&quot;,&quot;URL&quot;:&quot;http://www.pnas.org/cgi/doi/10.1073/pnas.0706518104&quot;,&quot;issued&quot;:{&quot;date-parts&quot;:[[2007,8,28]]},&quot;page&quot;:&quot;14014-14019&quot;,&quot;issue&quot;:&quot;35&quot;,&quot;volume&quot;:&quot;104&quot;,&quot;container-title-short&quot;:&quot;&quot;},&quot;isTemporary&quot;:false},{&quot;id&quot;:&quot;0d6f22a4-2e87-3347-942a-7ee74d4d9fbd&quot;,&quot;itemData&quot;:{&quot;type&quot;:&quot;article-journal&quot;,&quot;id&quot;:&quot;0d6f22a4-2e87-3347-942a-7ee74d4d9fbd&quot;,&quot;title&quot;:&quot;Annual basal area increment and growth duration of Pinus taeda in response to eight years of free-air carbon dioxide enrichment&quot;,&quot;author&quot;:[{&quot;family&quot;:&quot;Moore&quot;,&quot;given&quot;:&quot;David J.P.&quot;,&quot;parse-names&quot;:false,&quot;dropping-particle&quot;:&quot;&quot;,&quot;non-dropping-particle&quot;:&quot;&quot;},{&quot;family&quot;:&quot;Aref&quot;,&quot;given&quot;:&quot;Susanne&quot;,&quot;parse-names&quot;:false,&quot;dropping-particle&quot;:&quot;&quot;,&quot;non-dropping-particle&quot;:&quot;&quot;},{&quot;family&quot;:&quot;Ho&quot;,&quot;given&quot;:&quot;Ringo M.&quot;,&quot;parse-names&quot;:false,&quot;dropping-particle&quot;:&quot;&quot;,&quot;non-dropping-particle&quot;:&quot;&quot;},{&quot;family&quot;:&quot;Pippen&quot;,&quot;given&quot;:&quot;Jeffrey S.&quot;,&quot;parse-names&quot;:false,&quot;dropping-particle&quot;:&quot;&quot;,&quot;non-dropping-particle&quot;:&quot;&quot;},{&quot;family&quot;:&quot;Hamilton&quot;,&quot;given&quot;:&quot;Jason G.&quot;,&quot;parse-names&quot;:false,&quot;dropping-particle&quot;:&quot;&quot;,&quot;non-dropping-particle&quot;:&quot;&quot;},{&quot;family&quot;:&quot;Lucia&quot;,&quot;given&quot;:&quot;Evan H.&quot;,&quot;parse-names&quot;:false,&quot;dropping-particle&quot;:&quot;&quot;,&quot;non-dropping-particle&quot;:&quot;De&quot;}],&quot;container-title&quot;:&quot;Global Change Biology&quot;,&quot;container-title-short&quot;:&quot;Glob Chang Biol&quot;,&quot;DOI&quot;:&quot;10.1111/j.1365-2486.2006.01189.x&quot;,&quot;ISSN&quot;:&quot;13541013&quot;,&quot;issued&quot;:{&quot;date-parts&quot;:[[2006]]},&quot;page&quot;:&quot;1367-1377&quot;,&quot;abstract&quot;:&quot;Rising CO2 is predicted to increase forest productivity, although the duration of the response and how it might be altered by variation in rainfall, temperature and other environmental variables are not well understood. We measured the basal area of rapidly growing Pinus taeda trees exposed to free-air CO2 enrichment for 8 years and used these measurements to estimate monthly and annual growth. We used these measurements in a statistical model to estimate the start and end of growth in each year. Elevated CO2 increased the basal area increment (BAI) of trees by 13-27%. In most years, exposure to elevated CO2 increased the growth rate but not the duration of the active growth period. With the exception of 1 year following an extreme drought and a severe ice storm, BAI was positively correlated with the amount of rainfall during the active growth period. The interannual variation in the relative enhancement of BAI caused by elevated CO2 was strongly related to temperature and rainfall, and was greatest in years with high vapor pressure deficit. There was no evidence of a systematic reduction in the stimulation of growth during the first 8 years of this experiment, suggesting that the hypothesized limitation of the CO2 response caused by nitrogen availability has yet to occur. © 2006 Blackwell Publishing Ltd.&quot;,&quot;issue&quot;:&quot;8&quot;,&quot;volume&quot;:&quot;12&quot;},&quot;isTemporary&quot;:false}]},{&quot;citationID&quot;:&quot;MENDELEY_CITATION_60200420-ca9e-4948-946b-c4c340cd87b8&quot;,&quot;properties&quot;:{&quot;noteIndex&quot;:0},&quot;isEdited&quot;:false,&quot;manualOverride&quot;:{&quot;isManuallyOverridden&quot;:false,&quot;citeprocText&quot;:&quot;(Dong, Wright, et al., 2022)&quot;,&quot;manualOverrideText&quot;:&quot;&quot;},&quot;citationTag&quot;:&quot;MENDELEY_CITATION_v3_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&quot;,&quot;citationItems&quot;:[{&quot;id&quot;:&quot;85431fe3-7965-33c2-903d-7f7fc3f12432&quot;,&quot;itemData&quot;:{&quot;type&quot;:&quot;article-journal&quot;,&quot;id&quot;:&quot;85431fe3-7965-33c2-903d-7f7fc3f12432&quot;,&quot;title&quot;:&quot;Rising CO&lt;sub&gt;2&lt;/sub&gt; and warming reduce global canopy demand for nitrogen&quot;,&quot;author&quot;:[{&quot;family&quot;:&quot;Dong&quot;,&quot;given&quot;:&quot;Ning&quot;,&quot;parse-names&quot;:false,&quot;dropping-particle&quot;:&quot;&quot;,&quot;non-dropping-particle&quot;:&quot;&quot;},{&quot;family&quot;:&quot;Wright&quot;,&quot;given&quot;:&quot;Ian J&quot;,&quot;parse-names&quot;:false,&quot;dropping-particle&quot;:&quot;&quot;,&quot;non-dropping-particle&quot;:&quot;&quot;},{&quot;family&quot;:&quot;Chen&quot;,&quot;given&quot;:&quot;Jing M&quot;,&quot;parse-names&quot;:false,&quot;dropping-particle&quot;:&quot;&quot;,&quot;non-dropping-particle&quot;:&quot;&quot;},{&quot;family&quot;:&quot;Luo&quot;,&quot;given&quot;:&quot;Xiangzhong&quot;,&quot;parse-names&quot;:false,&quot;dropping-particle&quot;:&quot;&quot;,&quot;non-dropping-particle&quot;:&quot;&quot;},{&quot;family&quot;:&quot;Wang&quot;,&quot;given&quot;:&quot;Han&quot;,&quot;parse-names&quot;:false,&quot;dropping-particle&quot;:&quot;&quot;,&quot;non-dropping-particle&quot;:&quot;&quot;},{&quot;family&quot;:&quot;Keenan&quot;,&quot;given&quot;:&quot;Trevor F&quot;,&quot;parse-names&quot;:false,&quot;dropping-particle&quot;:&quot;&quot;,&quot;non-dropping-particle&quot;:&quot;&quot;},{&quot;family&quot;:&quot;Smith&quot;,&quot;given&quot;:&quot;Nicholas G&quot;,&quot;parse-names&quot;:false,&quot;dropping-particle&quot;:&quot;&quot;,&quot;non-dropping-particle&quot;:&quot;&quot;},{&quot;family&quot;:&quot;Prentice&quot;,&quot;given&quot;:&quot;Iain Colin&quot;,&quot;parse-names&quot;:false,&quot;dropping-particle&quot;:&quot;&quot;,&quot;non-dropping-particle&quot;:&quot;&quot;}],&quot;container-title&quot;:&quot;New Phytologist&quot;,&quot;DOI&quot;:&quot;10.1111/nph.18076&quot;,&quot;ISSN&quot;:&quot;0028-646X&quot;,&quot;URL&quot;:&quot;https://onlinelibrary.wiley.com/doi/10.1111/nph.18076&quot;,&quot;issued&quot;:{&quot;date-parts&quot;:[[2022,9,22]]},&quot;page&quot;:&quot;1692-1700&quot;,&quot;abstract&quot;:&quot;Nitrogen (N) limitation has been considered as a constraint on terrestrial carbon uptake in response to rising CO 2 and climate change. By extension, it has been suggested that declining carboxylation capacity (V cmax) and leaf N content in enhanced-CO 2 experiments and satellite records signify increasing N limitation of primary production. We predicted V cmax using the coordination hypothesis, and estimated changes in leaf-level photosynthetic N for 1982-2016 assuming proportionality with leaf-level V cmax at 25˚C. Whole-canopy photosynthetic N was derived using satellite-based leaf area index (LAI) data and an empirical extinction coefficient for V cmax , and converted to annual N demand using estimated leaf turnover times. The predicted spatial pattern of V cmax shares key features with an independent reconstruction from remotely-sensed leaf chlorophyll content. Predicted leaf photosynthetic N declined by 0.27 % yr-1 , while observed leaf (total) N declined by 0.2-0.25 % yr-1. Predicted global canopy N (and N demand) declined from 1996 onwards, despite increasing LAI. Leaf-level responses to rising CO 2 , and to a lesser extent temperature, may have reduced the canopy requirement for N by more than rising LAI has increased it. This finding provides an alternative explanation for declining leaf N that does not depend on increasing N limitation.&quot;,&quot;issue&quot;:&quot;5&quot;,&quot;volume&quot;:&quot;235&quot;,&quot;container-title-short&quot;:&quot;&quot;},&quot;isTemporary&quot;:false}]},{&quot;citationID&quot;:&quot;MENDELEY_CITATION_a0452180-8013-4518-933b-25f2f54b4e8b&quot;,&quot;properties&quot;:{&quot;noteIndex&quot;:0},&quot;isEdited&quot;:false,&quot;manualOverride&quot;:{&quot;isManuallyOverridden&quot;:false,&quot;citeprocText&quot;:&quot;(Perkowski et al., 2021)&quot;,&quot;manualOverrideText&quot;:&quot;&quot;},&quot;citationTag&quot;:&quot;MENDELEY_CITATION_v3_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&quot;,&quot;citationItems&quot;:[{&quot;id&quot;:&quot;b6b8087d-ef77-3335-8d6d-32d38d5e74d3&quot;,&quot;itemData&quot;:{&quot;type&quot;:&quot;article-journal&quot;,&quot;id&quot;:&quot;b6b8087d-ef77-3335-8d6d-32d38d5e74d3&quot;,&quot;title&quot;:&quot;Root mass carbon costs to acquire nitrogen are determined by nitrogen and light availability in two species with different nitrogen acquisition strategies&quot;,&quot;author&quot;:[{&quot;family&quot;:&quot;Perkowski&quot;,&quot;given&quot;:&quot;Evan A&quot;,&quot;parse-names&quot;:false,&quot;dropping-particle&quot;:&quot;&quot;,&quot;non-dropping-particle&quot;:&quot;&quot;},{&quot;family&quot;:&quot;Waring&quot;,&quot;given&quot;:&quot;Elizabeth F&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xperimental Botany&quot;,&quot;container-title-short&quot;:&quot;J Exp Bot&quot;,&quot;editor&quot;:[{&quot;family&quot;:&quot;Rogers&quot;,&quot;given&quot;:&quot;Alistair&quot;,&quot;parse-names&quot;:false,&quot;dropping-particle&quot;:&quot;&quot;,&quot;non-dropping-particle&quot;:&quot;&quot;}],&quot;DOI&quot;:&quot;10.1093/jxb/erab253&quot;,&quot;ISSN&quot;:&quot;0022-0957&quot;,&quot;URL&quot;:&quot;https://academic.oup.com/jxb/article/72/15/5766/6296480&quot;,&quot;issued&quot;:{&quot;date-parts&quot;:[[2021,7,28]]},&quot;page&quot;:&quot;5766-5776&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issue&quot;:&quot;15&quot;,&quot;volume&quot;:&quot;72&quot;},&quot;isTemporary&quot;:false}]},{&quot;citationID&quot;:&quot;MENDELEY_CITATION_178cedac-cb82-4436-80a9-5a16cad5fa02&quot;,&quot;properties&quot;:{&quot;noteIndex&quot;:0},&quot;isEdited&quot;:false,&quot;manualOverride&quot;:{&quot;citeprocText&quot;:&quot;(Gibson &amp;#38; Harper, 1985; Perkowski et al., 2021; Rastetter et al., 2001)&quot;,&quot;isManuallyOverridden&quot;:false,&quot;manualOverrideText&quot;:&quot;&quot;},&quot;citationTag&quot;:&quot;MENDELEY_CITATION_v3_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&quot;,&quot;citationItems&quot;:[{&quot;id&quot;:&quot;2b0cc426-7d22-353e-8b0c-bdc3f4b55161&quot;,&quot;itemData&quot;:{&quot;DOI&quot;:&quot;10.1007/s10021-001-0018-z&quot;,&quot;ISSN&quot;:&quot;1432-9840&quot;,&quot;author&quot;:[{&quot;dropping-particle&quot;:&quot;&quot;,&quot;family&quot;:&quot;Rastetter&quot;,&quot;given&quot;:&quot;E B&quot;,&quot;non-dropping-particle&quot;:&quot;&quot;,&quot;parse-names&quot;:false,&quot;suffix&quot;:&quot;&quot;},{&quot;dropping-particle&quot;:&quot;&quot;,&quot;family&quot;:&quot;Vitousek&quot;,&quot;given&quot;:&quot;Peter M&quot;,&quot;non-dropping-particle&quot;:&quot;&quot;,&quot;parse-names&quot;:false,&quot;suffix&quot;:&quot;&quot;},{&quot;dropping-particle&quot;:&quot;&quot;,&quot;family&quot;:&quot;Field&quot;,&quot;given&quot;:&quot;Christopher B&quot;,&quot;non-dropping-particle&quot;:&quot;&quot;,&quot;parse-names&quot;:false,&quot;suffix&quot;:&quot;&quot;},{&quot;dropping-particle&quot;:&quot;&quot;,&quot;family&quot;:&quot;Shaver&quot;,&quot;given&quot;:&quot;G R&quot;,&quot;non-dropping-particle&quot;:&quot;&quot;,&quot;parse-names&quot;:false,&quot;suffix&quot;:&quot;&quot;},{&quot;dropping-particle&quot;:&quot;&quot;,&quot;family&quot;:&quot;Herbert&quot;,&quot;given&quot;:&quot;D&quot;,&quot;non-dropping-particle&quot;:&quot;&quot;,&quot;parse-names&quot;:false,&quot;suffix&quot;:&quot;&quot;},{&quot;dropping-particle&quot;:&quot;&quot;,&quot;family&quot;:&quot;Ågren&quot;,&quot;given&quot;:&quot;Göran I&quot;,&quot;non-dropping-particle&quot;:&quot;&quot;,&quot;parse-names&quot;:false,&quot;suffix&quot;:&quot;&quot;}],&quot;container-title&quot;:&quot;Ecosystems&quot;,&quot;id&quot;:&quot;2b0cc426-7d22-353e-8b0c-bdc3f4b55161&quot;,&quot;issue&quot;:&quot;4&quot;,&quot;issued&quot;:{&quot;date-parts&quot;:[[&quot;2001&quot;,&quot;7&quot;,&quot;1&quot;]]},&quot;page&quot;:&quot;369-388&quot;,&quot;title&quot;:&quot;Resource optimization and symbiotic nitrogen fixation&quot;,&quot;type&quot;:&quot;article-journal&quot;,&quot;volume&quot;:&quot;4&quot;,&quot;container-title-short&quot;:&quot;&quot;},&quot;uris&quot;:[&quot;http://www.mendeley.com/documents/?uuid=5f7192cc-7244-42a5-a23f-57f5715a703f&quot;],&quot;isTemporary&quot;:false,&quot;legacyDesktopId&quot;:&quot;5f7192cc-7244-42a5-a23f-57f5715a703f&quot;},{&quot;id&quot;:&quot;bf3aaf24-03f0-3068-b56a-fdc8a1384dad&quot;,&quot;itemData&quot;:{&quot;DOI&quot;:&quot;10.2135/cropsci1985.0011183X002500030015x&quot;,&quot;ISSN&quot;:&quot;0011-183X&quot;,&quot;author&quot;:[{&quot;dropping-particle&quot;:&quot;&quot;,&quot;family&quot;:&quot;Gibson&quot;,&quot;given&quot;:&quot;A H&quot;,&quot;non-dropping-particle&quot;:&quot;&quot;,&quot;parse-names&quot;:false,&quot;suffix&quot;:&quot;&quot;},{&quot;dropping-particle&quot;:&quot;&quot;,&quot;family&quot;:&quot;Harper&quot;,&quot;given&quot;:&quot;J E&quot;,&quot;non-dropping-particle&quot;:&quot;&quot;,&quot;parse-names&quot;:false,&quot;suffix&quot;:&quot;&quot;}],&quot;container-title&quot;:&quot;Crop Science&quot;,&quot;id&quot;:&quot;bf3aaf24-03f0-3068-b56a-fdc8a1384dad&quot;,&quot;issue&quot;:&quot;3&quot;,&quot;issued&quot;:{&quot;date-parts&quot;:[[&quot;1985&quot;,&quot;5&quot;]]},&quot;page&quot;:&quot;497-501&quot;,&quot;title&quot;:&quot;Nitrate effect on nodulation of soybean by &lt;i&gt;Bradyrhizobium japonicum&lt;/i&gt;&quot;,&quot;type&quot;:&quot;article-journal&quot;,&quot;volume&quot;:&quot;25&quot;,&quot;container-title-short&quot;:&quot;Crop Sci&quot;},&quot;uris&quot;:[&quot;http://www.mendeley.com/documents/?uuid=8d4194a4-5ffb-4290-8955-0eb8de99a25d&quot;],&quot;isTemporary&quot;:false,&quot;legacyDesktopId&quot;:&quot;8d4194a4-5ffb-4290-8955-0eb8de99a25d&quot;},{&quot;id&quot;:&quot;b6b8087d-ef77-3335-8d6d-32d38d5e74d3&quot;,&quot;itemData&quot;:{&quot;type&quot;:&quot;article-journal&quot;,&quot;id&quot;:&quot;b6b8087d-ef77-3335-8d6d-32d38d5e74d3&quot;,&quot;title&quot;:&quot;Root mass carbon costs to acquire nitrogen are determined by nitrogen and light availability in two species with different nitrogen acquisition strategies&quot;,&quot;author&quot;:[{&quot;family&quot;:&quot;Perkowski&quot;,&quot;given&quot;:&quot;Evan A&quot;,&quot;parse-names&quot;:false,&quot;dropping-particle&quot;:&quot;&quot;,&quot;non-dropping-particle&quot;:&quot;&quot;},{&quot;family&quot;:&quot;Waring&quot;,&quot;given&quot;:&quot;Elizabeth F&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xperimental Botany&quot;,&quot;container-title-short&quot;:&quot;J Exp Bot&quot;,&quot;editor&quot;:[{&quot;family&quot;:&quot;Rogers&quot;,&quot;given&quot;:&quot;Alistair&quot;,&quot;parse-names&quot;:false,&quot;dropping-particle&quot;:&quot;&quot;,&quot;non-dropping-particle&quot;:&quot;&quot;}],&quot;DOI&quot;:&quot;10.1093/jxb/erab253&quot;,&quot;ISSN&quot;:&quot;0022-0957&quot;,&quot;URL&quot;:&quot;https://academic.oup.com/jxb/article/72/15/5766/6296480&quot;,&quot;issued&quot;:{&quot;date-parts&quot;:[[2021,7,28]]},&quot;page&quot;:&quot;5766-5776&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issue&quot;:&quot;15&quot;,&quot;volume&quot;:&quot;72&quot;},&quot;isTemporary&quot;:false}]},{&quot;citationID&quot;:&quot;MENDELEY_CITATION_b9fa4bfc-4281-43fc-8897-99a16ec49c1d&quot;,&quot;properties&quot;:{&quot;noteIndex&quot;:0},&quot;isEdited&quot;:false,&quot;manualOverride&quot;:{&quot;citeprocText&quot;:&quot;(Rogers, 2014; Rogers et al., 2017)&quot;,&quot;isManuallyOverridden&quot;:false,&quot;manualOverrideText&quot;:&quot;&quot;},&quot;citationTag&quot;:&quot;MENDELEY_CITATION_v3_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&quot;,&quot;citationItems&quot;:[{&quot;id&quot;:&quot;4ae83308-d169-3c13-952f-54966b22c1ec&quot;,&quot;itemData&quot;:{&quot;DOI&quot;:&quot;10.1111/nph.14283&quot;,&quot;ISSN&quot;:&quot;0028-646X&quot;,&quot;abstract&quot;:&quot;Accurate representation of photosynthesis in terrestrial biosphere models (TBMs) is essential for robust projections of global change. However, current representations vary markedly between TBMs, contributing uncertainty to projections of global carbon fluxes. Here we compared the representation of photosynthesis in seven TBMs by examining leaf and canopy level responses of photosynthetic CO2 assimilation (A) to key environmental variables: light, temper- ature, CO2 concentration, vapor pressure deficit and soil water content. We identified research areas where limited process knowledge prevents inclusion of physiological phenomena in current TBMs and research areas where data are urgently needed for model parameterization or evaluation. We provide a roadmap for new science needed to improve the representation of photo- synthesis in the next generation of terrestrial biosphere and Earth system models.&quot;,&quot;author&quot;:[{&quot;dropping-particle&quot;:&quot;&quot;,&quot;family&quot;:&quot;Rogers&quot;,&quot;given&quot;:&quot;Alistair&quot;,&quot;non-dropping-particle&quot;:&quot;&quot;,&quot;parse-names&quot;:false,&quot;suffix&quot;:&quot;&quot;},{&quot;dropping-particle&quot;:&quot;&quot;,&quot;family&quot;:&quot;Medlyn&quot;,&quot;given&quot;:&quot;Belinda E&quot;,&quot;non-dropping-particle&quot;:&quot;&quot;,&quot;parse-names&quot;:false,&quot;suffix&quot;:&quot;&quot;},{&quot;dropping-particle&quot;:&quot;&quot;,&quot;family&quot;:&quot;Dukes&quot;,&quot;given&quot;:&quot;Jeffrey S&quot;,&quot;non-dropping-particle&quot;:&quot;&quot;,&quot;parse-names&quot;:false,&quot;suffix&quot;:&quot;&quot;},{&quot;dropping-particle&quot;:&quot;&quot;,&quot;family&quot;:&quot;Bonan&quot;,&quot;given&quot;:&quot;Gordon B&quot;,&quot;non-dropping-particle&quot;:&quot;&quot;,&quot;parse-names&quot;:false,&quot;suffix&quot;:&quot;&quot;},{&quot;dropping-particle&quot;:&quot;&quot;,&quot;family&quot;:&quot;Caemmerer&quot;,&quot;given&quot;:&quot;Susanne&quot;,&quot;non-dropping-particle&quot;:&quot;&quot;,&quot;parse-names&quot;:false,&quot;suffix&quot;:&quot;&quot;},{&quot;dropping-particle&quot;:&quot;&quot;,&quot;family&quot;:&quot;Dietze&quot;,&quot;given&quot;:&quot;Michael C&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Leakey&quot;,&quot;given&quot;:&quot;Andrew D B&quot;,&quot;non-dropping-particle&quot;:&quot;&quot;,&quot;parse-names&quot;:false,&quot;suffix&quot;:&quot;&quot;},{&quot;dropping-particle&quot;:&quot;&quot;,&quot;family&quot;:&quot;Mercado&quot;,&quot;given&quot;:&quot;Lina M&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Prentice&quot;,&quot;given&quot;:&quot;I Colin&quot;,&quot;non-dropping-particle&quot;:&quot;&quot;,&quot;parse-names&quot;:false,&quot;suffix&quot;:&quot;&quot;},{&quot;dropping-particle&quot;:&quot;&quot;,&quot;family&quot;:&quot;Serbin&quot;,&quot;given&quot;:&quot;Shawn P&quot;,&quot;non-dropping-particle&quot;:&quot;&quot;,&quot;parse-names&quot;:false,&quot;suffix&quot;:&quot;&quot;},{&quot;dropping-particle&quot;:&quot;&quot;,&quot;family&quot;:&quot;Sitch&quot;,&quot;given&quot;:&quot;Stephen&quot;,&quot;non-dropping-particle&quot;:&quot;&quot;,&quot;parse-names&quot;:false,&quot;suffix&quot;:&quot;&quot;},{&quot;dropping-particle&quot;:&quot;&quot;,&quot;family&quot;:&quot;Way&quot;,&quot;given&quot;:&quot;Danielle A&quot;,&quot;non-dropping-particle&quot;:&quot;&quot;,&quot;parse-names&quot;:false,&quot;suffix&quot;:&quot;&quot;},{&quot;dropping-particle&quot;:&quot;&quot;,&quot;family&quot;:&quot;Zaehle&quot;,&quot;given&quot;:&quot;Sönke&quot;,&quot;non-dropping-particle&quot;:&quot;&quot;,&quot;parse-names&quot;:false,&quot;suffix&quot;:&quot;&quot;}],&quot;container-title&quot;:&quot;New Phytologist&quot;,&quot;id&quot;:&quot;4ae83308-d169-3c13-952f-54966b22c1ec&quot;,&quot;issue&quot;:&quot;1&quot;,&quot;issued&quot;:{&quot;date-parts&quot;:[[&quot;2017&quot;,&quot;1&quot;,&quot;28&quot;]]},&quot;page&quot;:&quot;22-42&quot;,&quot;title&quot;:&quot;A roadmap for improving the representation of photosynthesis in Earth system models&quot;,&quot;type&quot;:&quot;article-journal&quot;,&quot;volume&quot;:&quot;213&quot;,&quot;container-title-short&quot;:&quot;&quot;},&quot;uris&quot;:[&quot;http://www.mendeley.com/documents/?uuid=df30a387-8a01-4303-a74e-32eb89075515&quot;],&quot;isTemporary&quot;:false,&quot;legacyDesktopId&quot;:&quot;df30a387-8a01-4303-a74e-32eb89075515&quot;},{&quot;id&quot;:&quot;d1ac02bb-515a-3b52-b16a-73990e587830&quot;,&quot;itemData&quot;:{&quot;DOI&quot;:&quot;10.1007/s11120-013-9818-1&quot;,&quot;ISSN&quot;:&quot;0166-8595&quot;,&quot;author&quot;:[{&quot;dropping-particle&quot;:&quot;&quot;,&quot;family&quot;:&quot;Rogers&quot;,&quot;given&quot;:&quot;Alistair&quot;,&quot;non-dropping-particle&quot;:&quot;&quot;,&quot;parse-names&quot;:false,&quot;suffix&quot;:&quot;&quot;}],&quot;container-title&quot;:&quot;Photosynthesis Research&quot;,&quot;id&quot;:&quot;d1ac02bb-515a-3b52-b16a-73990e587830&quot;,&quot;issue&quot;:&quot;1-2&quot;,&quot;issued&quot;:{&quot;date-parts&quot;:[[&quot;2014&quot;,&quot;2&quot;,&quot;7&quot;]]},&quot;page&quot;:&quot;15-29&quot;,&quot;title&quot;:&quot;The use and misuse of V&lt;sub&gt;c,max&lt;/sub&gt; in Earth System Models&quot;,&quot;type&quot;:&quot;article-journal&quot;,&quot;volume&quot;:&quot;119&quot;,&quot;container-title-short&quot;:&quot;Photosynth Res&quot;},&quot;uris&quot;:[&quot;http://www.mendeley.com/documents/?uuid=25f28ff1-7c62-46f2-9b1d-60fafb9797ef&quot;],&quot;isTemporary&quot;:false,&quot;legacyDesktopId&quot;:&quot;25f28ff1-7c62-46f2-9b1d-60fafb9797ef&quot;}]},{&quot;citationID&quot;:&quot;MENDELEY_CITATION_b8164e29-f9be-4b29-8e69-91e566b6a6d8&quot;,&quot;properties&quot;:{&quot;noteIndex&quot;:0},&quot;isEdited&quot;:false,&quot;manualOverride&quot;:{&quot;isManuallyOverridden&quot;:false,&quot;citeprocText&quot;:&quot;(Dong, Prentice, et al., 2022; X. Luo et al., 2021; Waring et al., 2023)&quot;,&quot;manualOverrideText&quot;:&quot;&quot;},&quot;citationTag&quot;:&quot;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&quot;,&quot;citationItems&quot;:[{&quot;id&quot;:&quot;5692dc5d-7158-37df-895b-2dd8482d85f0&quot;,&quot;itemData&quot;:{&quot;type&quot;:&quot;article-journal&quot;,&quot;id&quot;:&quot;5692dc5d-7158-37df-895b-2dd8482d85f0&quot;,&quot;title&quot;:&quot;Soil nitrogen fertilization reduces relative leaf nitrogen allocation to photosynthesis&quot;,&quot;author&quot;:[{&quot;family&quot;:&quot;Waring&quot;,&quot;given&quot;:&quot;Elizabeth F&quot;,&quot;parse-names&quot;:false,&quot;dropping-particle&quot;:&quot;&quot;,&quot;non-dropping-particle&quot;:&quot;&quot;},{&quot;family&quot;:&quot;Perkowski&quot;,&quot;given&quot;:&quot;Evan A&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xperimental Botany&quot;,&quot;container-title-short&quot;:&quot;J Exp Bot&quot;,&quot;DOI&quot;:&quot;10.1093/jxb/erad195&quot;,&quot;ISSN&quot;:&quot;0022-0957&quot;,&quot;URL&quot;:&quot;https://academic.oup.com/jxb/advance-article/doi/10.1093/jxb/erad195/7180841&quot;,&quot;issued&quot;:{&quot;date-parts&quot;:[[2023,5,26]]},&quot;abstract&quot;:&quot;The connection between soil nitrogen availability, leaf nitrogen, and photosynthetic capacity is not perfectly understood. Because these three components tend to be positively related over large spatial scales, some posit that soil nitrogen positively drives leaf nitrogen, which positively drives photosynthetic capacity. Alternatively, others posit that photosynthetic capacity is primarily driven by aboveground conditions. Here, we examined the physiological responses of a non nitrogen-fixing plant (Gossypium hirsutum) and a nitrogen-fixing plant (Glycine max) in a fully factorial combination of light by soil nitrogen availability to help reconcile these competing hypotheses. Soil nitrogen stimulated leaf nitrogen in both species, but the relative proportion of leaf nitrogen used for photosynthetic processes was reduced under elevated soil nitrogen in all light availability treatments due to greater increases in leaf nitrogen content than chlorophyll and leaf biochemical process rates. Leaf nitrogen content and biochemical process rates in G. hirsutum were more responsive to changes in soil nitrogen than G. max, likely due to strong G. max investments in root nodulation under low soil nitrogen. Nonetheless, whole plant growth was significantly enhanced by increased soil nitrogen in both species. Light availability consistently increased relative leaf nitrogen allocation to leaf photosynthesis and whole plant growth, a pattern that was similar between species. These results suggest that the leaf nitrogen-photosynthesis relationship varies under different soil nitrogen levels and that these species preferentially allocated more nitrogen to plant growth and non-photosynthetic leaf processes, rather than photosynthesis, as soil nitrogen increased.&quot;},&quot;isTemporary&quot;:false},{&quot;id&quot;:&quot;fc1aa19f-b3b4-3e4b-96a7-a2f185d7d044&quot;,&quot;itemData&quot;:{&quot;type&quot;:&quot;article-journal&quot;,&quot;id&quot;:&quot;fc1aa19f-b3b4-3e4b-96a7-a2f185d7d044&quot;,&quot;title&quot;:&quot;Global variation in the fraction of leaf nitrogen allocated to photosynthesis&quot;,&quot;author&quot;:[{&quot;family&quot;:&quot;Luo&quot;,&quot;given&quot;:&quot;Xiangzhong&quot;,&quot;parse-names&quot;:false,&quot;dropping-particle&quot;:&quot;&quot;,&quot;non-dropping-particle&quot;:&quot;&quot;},{&quot;family&quot;:&quot;Keenan&quot;,&quot;given&quot;:&quot;Trevor F&quot;,&quot;parse-names&quot;:false,&quot;dropping-particle&quot;:&quot;&quot;,&quot;non-dropping-particle&quot;:&quot;&quot;},{&quot;family&quot;:&quot;Chen&quot;,&quot;given&quot;:&quot;Jing M&quot;,&quot;parse-names&quot;:false,&quot;dropping-particle&quot;:&quot;&quot;,&quot;non-dropping-particle&quot;:&quot;&quot;},{&quot;family&quot;:&quot;Croft&quot;,&quot;given&quot;:&quot;Holly&quot;,&quot;parse-names&quot;:false,&quot;dropping-particle&quot;:&quot;&quot;,&quot;non-dropping-particle&quot;:&quot;&quot;},{&quot;family&quot;:&quot;Prentice&quot;,&quot;given&quot;:&quot;I Colin&quot;,&quot;parse-names&quot;:false,&quot;dropping-particle&quot;:&quot;&quot;,&quot;non-dropping-particle&quot;:&quot;&quot;},{&quot;family&quot;:&quot;Smith&quot;,&quot;given&quot;:&quot;Nicholas G&quot;,&quot;parse-names&quot;:false,&quot;dropping-particle&quot;:&quot;&quot;,&quot;non-dropping-particle&quot;:&quot;&quot;},{&quot;family&quot;:&quot;Walker&quot;,&quot;given&quot;:&quot;Anthony P&quot;,&quot;parse-names&quot;:false,&quot;dropping-particle&quot;:&quot;&quot;,&quot;non-dropping-particle&quot;:&quot;&quot;},{&quot;family&quot;:&quot;Wang&quot;,&quot;given&quot;:&quot;Han&quot;,&quot;parse-names&quot;:false,&quot;dropping-particle&quot;:&quot;&quot;,&quot;non-dropping-particle&quot;:&quot;&quot;},{&quot;family&quot;:&quot;Wang&quot;,&quot;given&quot;:&quot;Rong&quot;,&quot;parse-names&quot;:false,&quot;dropping-particle&quot;:&quot;&quot;,&quot;non-dropping-particle&quot;:&quot;&quot;},{&quot;family&quot;:&quot;Xu&quot;,&quot;given&quot;:&quot;Chonggang&quot;,&quot;parse-names&quot;:false,&quot;dropping-particle&quot;:&quot;&quot;,&quot;non-dropping-particle&quot;:&quot;&quot;},{&quot;family&quot;:&quot;Zhang&quot;,&quot;given&quot;:&quot;Yao&quot;,&quot;parse-names&quot;:false,&quot;dropping-particle&quot;:&quot;&quot;,&quot;non-dropping-particle&quot;:&quot;&quot;}],&quot;container-title&quot;:&quot;Nature Communications&quot;,&quot;container-title-short&quot;:&quot;Nat Commun&quot;,&quot;DOI&quot;:&quot;10.1038/s41467-021-25163-9&quot;,&quot;ISSN&quot;:&quot;2041-1723&quot;,&quot;URL&quot;:&quot;https://www.nature.com/articles/s41467-021-25163-9&quot;,&quot;issued&quot;:{&quot;date-parts&quot;:[[2021,12,11]]},&quot;page&quot;:&quot;4866&quot;,&quot;abstract&quot;:&quot;Plants invest a considerable amount of leaf nitrogen in the photosynthetic enzyme ribulose-1,5-bisphosphate carboxylase-oxygenase (RuBisCO), forming a strong coupling of nitrogen and photosynthetic capacity. Variability in the nitrogen-photosynthesis relationship indicates different nitrogen use strategies of plants (i.e., the fraction nitrogen allocated to RuBisCO; fLNR), however, the reason for this remains unclear as widely different nitrogen use strategies are adopted in photosynthesis models. Here, we use a comprehensive database of in situ observations, a remote sensing product of leaf chlorophyll and ancillary climate and soil data, to examine the global distribution in fLNR using a random forest model. We find global fLNR is 18.2 ± 6.2%, with its variation largely driven by negative dependence on leaf mass per area and positive dependence on leaf phosphorus. Some climate and soil factors (i.e., light, atmospheric dryness, soil pH, and sand) have considerable positive influences on fLNR regionally. This study provides insight into the nitrogen-photosynthesis relationship of plants globally and an improved understanding of the global distribution of photosynthetic potential.&quot;,&quot;issue&quot;:&quot;1&quot;,&quot;volume&quot;:&quot;12&quot;},&quot;isTemporary&quot;:false},{&quot;id&quot;:&quot;f12ce9b9-ebda-3414-bcb8-f3c936099a90&quot;,&quot;itemData&quot;:{&quot;type&quot;:&quot;article-journal&quot;,&quot;id&quot;:&quot;f12ce9b9-ebda-3414-bcb8-f3c936099a90&quot;,&quot;title&quot;:&quot;Leaf nitrogen from the perspective of optimal plant function&quot;,&quot;author&quot;:[{&quot;family&quot;:&quot;Dong&quot;,&quot;given&quot;:&quot;Ning&quot;,&quot;parse-names&quot;:false,&quot;dropping-particle&quot;:&quot;&quot;,&quot;non-dropping-particle&quot;:&quot;&quot;},{&quot;family&quot;:&quot;Prentice&quot;,&quot;given&quot;:&quot;Iain Colin&quot;,&quot;parse-names&quot;:false,&quot;dropping-particle&quot;:&quot;&quot;,&quot;non-dropping-particle&quot;:&quot;&quot;},{&quot;family&quot;:&quot;Wright&quot;,&quot;given&quot;:&quot;Ian J&quot;,&quot;parse-names&quot;:false,&quot;dropping-particle&quot;:&quot;&quot;,&quot;non-dropping-particle&quot;:&quot;&quot;},{&quot;family&quot;:&quot;Wang&quot;,&quot;given&quot;:&quot;Han&quot;,&quot;parse-names&quot;:false,&quot;dropping-particle&quot;:&quot;&quot;,&quot;non-dropping-particle&quot;:&quot;&quot;},{&quot;family&quot;:&quot;Atkin&quot;,&quot;given&quot;:&quot;Owen K&quot;,&quot;parse-names&quot;:false,&quot;dropping-particle&quot;:&quot;&quot;,&quot;non-dropping-particle&quot;:&quot;&quot;},{&quot;family&quot;:&quot;Bloomfield&quot;,&quot;given&quot;:&quot;Keith J&quot;,&quot;parse-names&quot;:false,&quot;dropping-particle&quot;:&quot;&quot;,&quot;non-dropping-particle&quot;:&quot;&quot;},{&quot;family&quot;:&quot;Domingues&quot;,&quot;given&quot;:&quot;Tomas F&quot;,&quot;parse-names&quot;:false,&quot;dropping-particle&quot;:&quot;&quot;,&quot;non-dropping-particle&quot;:&quot;&quot;},{&quot;family&quot;:&quot;Gleason&quot;,&quot;given&quot;:&quot;Sean M&quot;,&quot;parse-names&quot;:false,&quot;dropping-particle&quot;:&quot;&quot;,&quot;non-dropping-particle&quot;:&quot;&quot;},{&quot;family&quot;:&quot;Maire&quot;,&quot;given&quot;:&quot;Vincent&quot;,&quot;parse-names&quot;:false,&quot;dropping-particle&quot;:&quot;&quot;,&quot;non-dropping-particle&quot;:&quot;&quot;},{&quot;family&quot;:&quot;Onoda&quot;,&quot;given&quot;:&quot;Yusuke&quot;,&quot;parse-names&quot;:false,&quot;dropping-particle&quot;:&quot;&quot;,&quot;non-dropping-particle&quot;:&quot;&quot;},{&quot;family&quot;:&quot;Poorter&quot;,&quot;given&quot;:&quot;Hendrik&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cology&quot;,&quot;DOI&quot;:&quot;10.1111/1365-2745.13967&quot;,&quot;ISSN&quot;:&quot;0022-0477&quot;,&quot;URL&quot;:&quot;https://onlinelibrary.wiley.com/doi/10.1111/1365-2745.13967&quot;,&quot;issued&quot;:{&quot;date-parts&quot;:[[2022,11]]},&quot;page&quot;:&quot;2585-2602&quot;,&quot;abstract&quot;:&quo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quot;,&quot;issue&quot;:&quot;11&quot;,&quot;volume&quot;:&quot;110&quot;,&quot;container-title-short&quot;:&quot;&quot;},&quot;isTemporary&quot;:false}]},{&quot;citationID&quot;:&quot;MENDELEY_CITATION_f6c221f2-09e9-4154-a4e5-126737a23439&quot;,&quot;properties&quot;:{&quot;noteIndex&quot;:0},&quot;isEdited&quot;:false,&quot;manualOverride&quot;:{&quot;citeprocText&quot;:&quot;(Rogers, 2014; Rogers et al., 2017)&quot;,&quot;isManuallyOverridden&quot;:false,&quot;manualOverrideText&quot;:&quot;&quot;},&quot;citationTag&quot;:&quot;MENDELEY_CITATION_v3_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&quot;,&quot;citationItems&quot;:[{&quot;id&quot;:&quot;d1ac02bb-515a-3b52-b16a-73990e587830&quot;,&quot;itemData&quot;:{&quot;DOI&quot;:&quot;10.1007/s11120-013-9818-1&quot;,&quot;ISSN&quot;:&quot;0166-8595&quot;,&quot;author&quot;:[{&quot;dropping-particle&quot;:&quot;&quot;,&quot;family&quot;:&quot;Rogers&quot;,&quot;given&quot;:&quot;Alistair&quot;,&quot;non-dropping-particle&quot;:&quot;&quot;,&quot;parse-names&quot;:false,&quot;suffix&quot;:&quot;&quot;}],&quot;container-title&quot;:&quot;Photosynthesis Research&quot;,&quot;id&quot;:&quot;d1ac02bb-515a-3b52-b16a-73990e587830&quot;,&quot;issue&quot;:&quot;1-2&quot;,&quot;issued&quot;:{&quot;date-parts&quot;:[[&quot;2014&quot;,&quot;2&quot;,&quot;7&quot;]]},&quot;page&quot;:&quot;15-29&quot;,&quot;title&quot;:&quot;The use and misuse of V&lt;sub&gt;c,max&lt;/sub&gt; in Earth System Models&quot;,&quot;type&quot;:&quot;article-journal&quot;,&quot;volume&quot;:&quot;119&quot;,&quot;container-title-short&quot;:&quot;Photosynth Res&quot;},&quot;uris&quot;:[&quot;http://www.mendeley.com/documents/?uuid=25f28ff1-7c62-46f2-9b1d-60fafb9797ef&quot;],&quot;isTemporary&quot;:false,&quot;legacyDesktopId&quot;:&quot;25f28ff1-7c62-46f2-9b1d-60fafb9797ef&quot;},{&quot;id&quot;:&quot;4ae83308-d169-3c13-952f-54966b22c1ec&quot;,&quot;itemData&quot;:{&quot;DOI&quot;:&quot;10.1111/nph.14283&quot;,&quot;ISSN&quot;:&quot;0028-646X&quot;,&quot;abstract&quot;:&quot;Accurate representation of photosynthesis in terrestrial biosphere models (TBMs) is essential for robust projections of global change. However, current representations vary markedly between TBMs, contributing uncertainty to projections of global carbon fluxes. Here we compared the representation of photosynthesis in seven TBMs by examining leaf and canopy level responses of photosynthetic CO2 assimilation (A) to key environmental variables: light, temper- ature, CO2 concentration, vapor pressure deficit and soil water content. We identified research areas where limited process knowledge prevents inclusion of physiological phenomena in current TBMs and research areas where data are urgently needed for model parameterization or evaluation. We provide a roadmap for new science needed to improve the representation of photo- synthesis in the next generation of terrestrial biosphere and Earth system models.&quot;,&quot;author&quot;:[{&quot;dropping-particle&quot;:&quot;&quot;,&quot;family&quot;:&quot;Rogers&quot;,&quot;given&quot;:&quot;Alistair&quot;,&quot;non-dropping-particle&quot;:&quot;&quot;,&quot;parse-names&quot;:false,&quot;suffix&quot;:&quot;&quot;},{&quot;dropping-particle&quot;:&quot;&quot;,&quot;family&quot;:&quot;Medlyn&quot;,&quot;given&quot;:&quot;Belinda E&quot;,&quot;non-dropping-particle&quot;:&quot;&quot;,&quot;parse-names&quot;:false,&quot;suffix&quot;:&quot;&quot;},{&quot;dropping-particle&quot;:&quot;&quot;,&quot;family&quot;:&quot;Dukes&quot;,&quot;given&quot;:&quot;Jeffrey S&quot;,&quot;non-dropping-particle&quot;:&quot;&quot;,&quot;parse-names&quot;:false,&quot;suffix&quot;:&quot;&quot;},{&quot;dropping-particle&quot;:&quot;&quot;,&quot;family&quot;:&quot;Bonan&quot;,&quot;given&quot;:&quot;Gordon B&quot;,&quot;non-dropping-particle&quot;:&quot;&quot;,&quot;parse-names&quot;:false,&quot;suffix&quot;:&quot;&quot;},{&quot;dropping-particle&quot;:&quot;&quot;,&quot;family&quot;:&quot;Caemmerer&quot;,&quot;given&quot;:&quot;Susanne&quot;,&quot;non-dropping-particle&quot;:&quot;&quot;,&quot;parse-names&quot;:false,&quot;suffix&quot;:&quot;&quot;},{&quot;dropping-particle&quot;:&quot;&quot;,&quot;family&quot;:&quot;Dietze&quot;,&quot;given&quot;:&quot;Michael C&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Leakey&quot;,&quot;given&quot;:&quot;Andrew D B&quot;,&quot;non-dropping-particle&quot;:&quot;&quot;,&quot;parse-names&quot;:false,&quot;suffix&quot;:&quot;&quot;},{&quot;dropping-particle&quot;:&quot;&quot;,&quot;family&quot;:&quot;Mercado&quot;,&quot;given&quot;:&quot;Lina M&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Prentice&quot;,&quot;given&quot;:&quot;I Colin&quot;,&quot;non-dropping-particle&quot;:&quot;&quot;,&quot;parse-names&quot;:false,&quot;suffix&quot;:&quot;&quot;},{&quot;dropping-particle&quot;:&quot;&quot;,&quot;family&quot;:&quot;Serbin&quot;,&quot;given&quot;:&quot;Shawn P&quot;,&quot;non-dropping-particle&quot;:&quot;&quot;,&quot;parse-names&quot;:false,&quot;suffix&quot;:&quot;&quot;},{&quot;dropping-particle&quot;:&quot;&quot;,&quot;family&quot;:&quot;Sitch&quot;,&quot;given&quot;:&quot;Stephen&quot;,&quot;non-dropping-particle&quot;:&quot;&quot;,&quot;parse-names&quot;:false,&quot;suffix&quot;:&quot;&quot;},{&quot;dropping-particle&quot;:&quot;&quot;,&quot;family&quot;:&quot;Way&quot;,&quot;given&quot;:&quot;Danielle A&quot;,&quot;non-dropping-particle&quot;:&quot;&quot;,&quot;parse-names&quot;:false,&quot;suffix&quot;:&quot;&quot;},{&quot;dropping-particle&quot;:&quot;&quot;,&quot;family&quot;:&quot;Zaehle&quot;,&quot;given&quot;:&quot;Sönke&quot;,&quot;non-dropping-particle&quot;:&quot;&quot;,&quot;parse-names&quot;:false,&quot;suffix&quot;:&quot;&quot;}],&quot;container-title&quot;:&quot;New Phytologist&quot;,&quot;id&quot;:&quot;4ae83308-d169-3c13-952f-54966b22c1ec&quot;,&quot;issue&quot;:&quot;1&quot;,&quot;issued&quot;:{&quot;date-parts&quot;:[[&quot;2017&quot;,&quot;1&quot;,&quot;28&quot;]]},&quot;page&quot;:&quot;22-42&quot;,&quot;title&quot;:&quot;A roadmap for improving the representation of photosynthesis in Earth system models&quot;,&quot;type&quot;:&quot;article-journal&quot;,&quot;volume&quot;:&quot;213&quot;,&quot;container-title-short&quot;:&quot;&quot;},&quot;uris&quot;:[&quot;http://www.mendeley.com/documents/?uuid=df30a387-8a01-4303-a74e-32eb89075515&quot;],&quot;isTemporary&quot;:false,&quot;legacyDesktopId&quot;:&quot;df30a387-8a01-4303-a74e-32eb89075515&quot;}]},{&quot;citationID&quot;:&quot;MENDELEY_CITATION_8ac4950d-793e-43ef-a10e-66cc311ef912&quot;,&quot;properties&quot;:{&quot;noteIndex&quot;:0},&quot;isEdited&quot;:false,&quot;manualOverride&quot;:{&quot;citeprocText&quot;:&quot;(Scott &amp;#38; Smith, 2022; Stocker et al., 2020; Wang et al., 2017)&quot;,&quot;isManuallyOverridden&quot;:false,&quot;manualOverrideText&quot;:&quot;&quot;},&quot;citationTag&quot;:&quot;MENDELEY_CITATION_v3_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&quot;,&quot;citationItems&quot;:[{&quot;id&quot;:&quot;b62718cc-3d1e-3eab-8d2f-67e0f08ac2af&quot;,&quot;itemData&quot;:{&quot;DOI&quot;:&quot;10.1038/s41477-017-0006-8&quot;,&quot;ISSN&quot;:&quot;2055-0278&quot;,&quot;PMID&quot;:&quot;29150690&quot;,&quot;abstract&quot;:&quo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quot;,&quot;author&quot;:[{&quot;dropping-particle&quot;:&quot;&quot;,&quot;family&quot;:&quot;Wang&quot;,&quot;given&quot;:&quot;Han&quot;,&quot;non-dropping-particle&quot;:&quot;&quot;,&quot;parse-names&quot;:false,&quot;suffix&quot;:&quot;&quot;},{&quot;dropping-particle&quot;:&quot;&quot;,&quot;family&quot;:&quot;Prentice&quot;,&quot;given&quot;:&quot;I Colin&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Davis&quot;,&quot;given&quot;:&quot;Tyler W&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Cornwell&quot;,&quot;given&quot;:&quot;William K&quot;,&quot;non-dropping-particle&quot;:&quot;&quot;,&quot;parse-names&quot;:false,&quot;suffix&quot;:&quot;&quot;},{&quot;dropping-particle&quot;:&quot;&quot;,&quot;family&quot;:&quot;Evans&quot;,&quot;given&quot;:&quot;Bradley J&quot;,&quot;non-dropping-particle&quot;:&quot;&quot;,&quot;parse-names&quot;:false,&quot;suffix&quot;:&quot;&quot;},{&quot;dropping-particle&quot;:&quot;&quot;,&quot;family&quot;:&quot;Peng&quot;,&quot;given&quot;:&quot;Changhui&quot;,&quot;non-dropping-particle&quot;:&quot;&quot;,&quot;parse-names&quot;:false,&quot;suffix&quot;:&quot;&quot;}],&quot;container-title&quot;:&quot;Nature Plants&quot;,&quot;id&quot;:&quot;b62718cc-3d1e-3eab-8d2f-67e0f08ac2af&quot;,&quot;issue&quot;:&quot;9&quot;,&quot;issued&quot;:{&quot;date-parts&quot;:[[&quot;2017&quot;,&quot;9&quot;,&quot;4&quot;]]},&quot;page&quot;:&quot;734-741&quot;,&quot;title&quot;:&quot;Towards a universal model for carbon dioxide uptake by plants&quot;,&quot;type&quot;:&quot;article-journal&quot;,&quot;volume&quot;:&quot;3&quot;,&quot;container-title-short&quot;:&quot;Nat Plants&quot;},&quot;uris&quot;:[&quot;http://www.mendeley.com/documents/?uuid=34d29b89-d70d-44db-b913-aa6c18dedf25&quot;],&quot;isTemporary&quot;:false,&quot;legacyDesktopId&quot;:&quot;34d29b89-d70d-44db-b913-aa6c18dedf25&quot;},{&quot;id&quot;:&quot;61fb2b73-8002-3c29-8592-1894ff18abc9&quot;,&quot;itemData&quot;:{&quot;DOI&quot;:&quot;10.5194/gmd-13-1545-2020&quot;,&quot;ISSN&quot;:&quot;19919603&quot;,&quot;abstract&quot;:&quo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quot;,&quot;author&quot;:[{&quot;dropping-particle&quot;:&quot;&quot;,&quot;family&quot;:&quot;Stocker&quot;,&quot;given&quot;:&quot;Benjamin D&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Smith&quot;,&quot;given&quot;:&quot;Nicholas G&quot;,&quot;non-dropping-particle&quot;:&quot;&quot;,&quot;parse-names&quot;:false,&quot;suffix&quot;:&quot;&quot;},{&quot;dropping-particle&quot;:&quot;&quot;,&quot;family&quot;:&quot;Harrison&quot;,&quot;given&quot;:&quot;Sandy P&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Sandoval&quot;,&quot;given&quot;:&quot;David&quot;,&quot;non-dropping-particle&quot;:&quot;&quot;,&quot;parse-names&quot;:false,&quot;suffix&quot;:&quot;&quot;},{&quot;dropping-particle&quot;:&quot;&quot;,&quot;family&quot;:&quot;Davis&quot;,&quot;given&quot;:&quot;Tyler&quot;,&quot;non-dropping-particle&quot;:&quot;&quot;,&quot;parse-names&quot;:false,&quot;suffix&quot;:&quot;&quot;},{&quot;dropping-particle&quot;:&quot;&quot;,&quot;family&quot;:&quot;Prentice&quot;,&quot;given&quot;:&quot;I Colin&quot;,&quot;non-dropping-particle&quot;:&quot;&quot;,&quot;parse-names&quot;:false,&quot;suffix&quot;:&quot;&quot;}],&quot;container-title&quot;:&quot;Geoscientific Model Development&quot;,&quot;id&quot;:&quot;61fb2b73-8002-3c29-8592-1894ff18abc9&quot;,&quot;issue&quot;:&quot;3&quot;,&quot;issued&quot;:{&quot;date-parts&quot;:[[&quot;2020&quot;]]},&quot;page&quot;:&quot;1545-1581&quot;,&quot;title&quot;:&quot;P-model v1.0: An optimality-based light use efficiency model for simulating ecosystem gross primary production&quot;,&quot;type&quot;:&quot;article-journal&quot;,&quot;volume&quot;:&quot;13&quot;,&quot;container-title-short&quot;:&quot;Geosci Model Dev&quot;},&quot;uris&quot;:[&quot;http://www.mendeley.com/documents/?uuid=899eb42b-4c18-45c1-952f-faa966a38412&quot;],&quot;isTemporary&quot;:false,&quot;legacyDesktopId&quot;:&quot;899eb42b-4c18-45c1-952f-faa966a38412&quot;},{&quot;id&quot;:&quot;44e7cdd3-2b95-308e-bfd1-c546ef575ad4&quot;,&quot;itemData&quot;:{&quot;DOI&quot;:&quot;10.1029/2021MS002470&quot;,&quot;ISSN&quot;:&quot;19422466&quot;,&quot;abstract&quot;:&quot;Empirical studies have shown that plant photosynthetic responses to environmental change can vary over time due to acclimation, but acclimation responses are often not included in Earth System Models. Photosynthetic least cost theory can be used to develop models of photosynthetic acclimation that are simple and testable. The theory is based on the idea that plants will acclimate to minimize the ratio of carbon costs to photosynthetic assimilation rate (Prentice et al., 2014, https://doi.org/10.1111/ele.12211). Formulations of this theory have been developed for C3 plants, but not C4 plants, which account for over 20% of global photosynthesis and are over-represented among widely grown crops. Here, we use photosynthetic least cost theory to derive a model for C4 photosynthetic acclimation to above-ground abiotic conditions. We then compare our model's responses to a similar model of C3 photosynthetic acclimation and find that C4 photosynthesis has the highest simulated advantage over C3 photosynthesis in hot, dry, and low CO2 environments. We find that this advantage predicts C4 abundance globally, but that the shallower CO2 response of C4 as compared to C3 photosynthesis will reduce C4 plant competitiveness under future conditions, despite higher temperatures. We also show that an acclimated model predicts similar or faster rates of C4 under all conditions than a model that does not consider acclimation, suggesting that Earth System Models (ESMs) are underestimating future C4 carbon uptake by not including acclimation. Our model is designed for easy incorporation into such ESMs.&quot;,&quot;author&quot;:[{&quot;dropping-particle&quot;:&quot;&quot;,&quot;family&quot;:&quot;Scott&quot;,&quot;given&quot;:&quot;Helen G&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Advances in Modeling Earth Systems&quot;,&quot;id&quot;:&quot;44e7cdd3-2b95-308e-bfd1-c546ef575ad4&quot;,&quot;issue&quot;:&quot;3&quot;,&quot;issued&quot;:{&quot;date-parts&quot;:[[&quot;2022&quot;]]},&quot;page&quot;:&quot;1-16&quot;,&quot;title&quot;:&quot;A Model of C4 Photosynthetic Acclimation Based on Least-Cost Optimality Theory Suitable for Earth System Model Incorporation&quot;,&quot;type&quot;:&quot;article-journal&quot;,&quot;volume&quot;:&quot;14&quot;,&quot;container-title-short&quot;:&quot;J Adv Model Earth Syst&quot;},&quot;uris&quot;:[&quot;http://www.mendeley.com/documents/?uuid=48145d5a-a6b8-4581-9182-4fc9e7a3441b&quot;],&quot;isTemporary&quot;:false,&quot;legacyDesktopId&quot;:&quot;48145d5a-a6b8-4581-9182-4fc9e7a3441b&quot;}]},{&quot;citationID&quot;:&quot;MENDELEY_CITATION_e576a004-f801-413b-8725-2e800dd5faea&quot;,&quot;properties&quot;:{&quot;noteIndex&quot;:0},&quot;isEdited&quot;:false,&quot;manualOverride&quot;:{&quot;citeprocText&quot;:&quot;(N. G. Smith &amp;#38; Keenan, 2020)&quot;,&quot;isManuallyOverridden&quot;:false,&quot;manualOverrideText&quot;:&quot;&quot;},&quot;citationTag&quot;:&quot;MENDELEY_CITATION_v3_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&quot;,&quot;citationItems&quot;:[{&quot;id&quot;:&quot;710beda3-e928-37ca-8ac0-4828186f88b1&quot;,&quot;itemData&quot;:{&quot;DOI&quot;:&quot;10.1111/gcb.15212&quot;,&quot;ISSN&quot;:&quot;1354-1013&quot;,&quot;abstract&quot;:&quo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quot;,&quot;author&quot;:[{&quot;dropping-particle&quot;:&quot;&quot;,&quot;family&quot;:&quot;Smith&quot;,&quot;given&quot;:&quot;Nicholas G&quot;,&quot;non-dropping-particle&quot;:&quot;&quot;,&quot;parse-names&quot;:false,&quot;suffix&quot;:&quot;&quot;},{&quot;dropping-particle&quot;:&quot;&quot;,&quot;family&quot;:&quot;Keenan&quot;,&quot;given&quot;:&quot;Trevor F&quot;,&quot;non-dropping-particle&quot;:&quot;&quot;,&quot;parse-names&quot;:false,&quot;suffix&quot;:&quot;&quot;}],&quot;container-title&quot;:&quot;Global Change Biology&quot;,&quot;id&quot;:&quot;710beda3-e928-37ca-8ac0-4828186f88b1&quot;,&quot;issue&quot;:&quot;9&quot;,&quot;issued&quot;:{&quot;date-parts&quot;:[[&quot;2020&quot;,&quot;9&quot;,&quot;3&quot;]]},&quot;page&quot;:&quot;5202-5216&quot;,&quot;title&quot;:&quot;Mechanisms underlying leaf photosynthetic acclimation to warming and elevated CO2 as inferred from least‐cost optimality theory&quot;,&quot;type&quot;:&quot;article-journal&quot;,&quot;volume&quot;:&quot;26&quot;,&quot;container-title-short&quot;:&quot;Glob Chang Biol&quot;},&quot;uris&quot;:[&quot;http://www.mendeley.com/documents/?uuid=bbe0947b-b3f9-4a9e-999f-3f077c3079d4&quot;],&quot;isTemporary&quot;:false,&quot;legacyDesktopId&quot;:&quot;bbe0947b-b3f9-4a9e-999f-3f077c3079d4&quot;}]},{&quot;citationID&quot;:&quot;MENDELEY_CITATION_73890786-a250-47ec-9661-905add70f129&quot;,&quot;properties&quot;:{&quot;noteIndex&quot;:0},&quot;isEdited&quot;:false,&quot;manualOverride&quot;:{&quot;citeprocText&quot;:&quot;(Poorter et al., 2012)&quot;,&quot;isManuallyOverridden&quot;:false,&quot;manualOverrideText&quot;:&quot;&quot;},&quot;citationTag&quot;:&quot;MENDELEY_CITATION_v3_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&quot;,&quot;citationItems&quot;:[{&quot;id&quot;:&quot;4765d321-e37b-3d77-bbb9-bd9005487d3d&quot;,&quot;itemData&quot;:{&quot;DOI&quot;:&quot;10.1071/FP12049&quot;,&quot;ISSN&quot;:&quot;14454408&quot;,&quot;abstract&quot;:&quot;The majority of experiments in plant biology use plants grown in some kind of container or pot. We conducted a meta-analysis on 65 studies that analysed the effect of pot size on growth and underlying variables. On average, a doubling of the pot size increased biomass production by 43%. Further analysis of pot size effects on the underlying components of growth suggests that reduced growth in smaller pots is caused mainly by a reduction in photosynthesis per unit leaf area, rather than by changes in leaf morphology or biomass allocation. The appropriate pot size will logically depend on the size of the plants growing in them. Based on various lines of evidence we suggest that an appropriate pot size is one in which the plant biomass does not exceed 1gL-1. In current research practice ∼65% of the experiments exceed that threshold. We suggest that researchers need to carefully consider the pot size in their experiments, as small pots may change experimental results and defy the purpose of the experiment. © 2012 CSIRO.&quot;,&quot;author&quot;:[{&quot;dropping-particle&quot;:&quot;&quot;,&quot;family&quot;:&quot;Poorter&quot;,&quot;given&quot;:&quot;Hendrik&quot;,&quot;non-dropping-particle&quot;:&quot;&quot;,&quot;parse-names&quot;:false,&quot;suffix&quot;:&quot;&quot;},{&quot;dropping-particle&quot;:&quot;&quot;,&quot;family&quot;:&quot;Bühler&quot;,&quot;given&quot;:&quot;Jonas&quot;,&quot;non-dropping-particle&quot;:&quot;&quot;,&quot;parse-names&quot;:false,&quot;suffix&quot;:&quot;&quot;},{&quot;dropping-particle&quot;:&quot;&quot;,&quot;family&quot;:&quot;Dusschoten&quot;,&quot;given&quot;:&quot;Dagmar&quot;,&quot;non-dropping-particle&quot;:&quot;Van&quot;,&quot;parse-names&quot;:false,&quot;suffix&quot;:&quot;&quot;},{&quot;dropping-particle&quot;:&quot;&quot;,&quot;family&quot;:&quot;Climent&quot;,&quot;given&quot;:&quot;Joś&quot;,&quot;non-dropping-particle&quot;:&quot;&quot;,&quot;parse-names&quot;:false,&quot;suffix&quot;:&quot;&quot;},{&quot;dropping-particle&quot;:&quot;&quot;,&quot;family&quot;:&quot;Postma&quot;,&quot;given&quot;:&quot;Johannes A.&quot;,&quot;non-dropping-particle&quot;:&quot;&quot;,&quot;parse-names&quot;:false,&quot;suffix&quot;:&quot;&quot;}],&quot;container-title&quot;:&quot;Functional Plant Biology&quot;,&quot;id&quot;:&quot;4765d321-e37b-3d77-bbb9-bd9005487d3d&quot;,&quot;issue&quot;:&quot;11&quot;,&quot;issued&quot;:{&quot;date-parts&quot;:[[&quot;2012&quot;]]},&quot;page&quot;:&quot;839-850&quot;,&quot;title&quot;:&quot;Pot size matters: A meta-analysis of the effects of rooting volume on plant growth&quot;,&quot;type&quot;:&quot;article-journal&quot;,&quot;volume&quot;:&quot;39&quot;,&quot;container-title-short&quot;:&quot;&quot;},&quot;uris&quot;:[&quot;http://www.mendeley.com/documents/?uuid=d2fc7dd0-f985-4014-a0fc-d0bf916ae5a9&quot;],&quot;isTemporary&quot;:false,&quot;legacyDesktopId&quot;:&quot;d2fc7dd0-f985-4014-a0fc-d0bf916ae5a9&quot;}]},{&quot;citationID&quot;:&quot;MENDELEY_CITATION_fb932d5c-606c-4478-9f3f-4278f6d09f52&quot;,&quot;properties&quot;:{&quot;noteIndex&quot;:0},&quot;isEdited&quot;:false,&quot;manualOverride&quot;:{&quot;citeprocText&quot;:&quot;(Poorter et al., 2012)&quot;,&quot;isManuallyOverridden&quot;:true,&quot;manualOverrideText&quot;:&quot;Poorter et al. (2012)&quot;},&quot;citationTag&quot;:&quot;MENDELEY_CITATION_v3_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&quot;,&quot;citationItems&quot;:[{&quot;id&quot;:&quot;4765d321-e37b-3d77-bbb9-bd9005487d3d&quot;,&quot;itemData&quot;:{&quot;DOI&quot;:&quot;10.1071/FP12049&quot;,&quot;ISSN&quot;:&quot;14454408&quot;,&quot;abstract&quot;:&quot;The majority of experiments in plant biology use plants grown in some kind of container or pot. We conducted a meta-analysis on 65 studies that analysed the effect of pot size on growth and underlying variables. On average, a doubling of the pot size increased biomass production by 43%. Further analysis of pot size effects on the underlying components of growth suggests that reduced growth in smaller pots is caused mainly by a reduction in photosynthesis per unit leaf area, rather than by changes in leaf morphology or biomass allocation. The appropriate pot size will logically depend on the size of the plants growing in them. Based on various lines of evidence we suggest that an appropriate pot size is one in which the plant biomass does not exceed 1gL-1. In current research practice ∼65% of the experiments exceed that threshold. We suggest that researchers need to carefully consider the pot size in their experiments, as small pots may change experimental results and defy the purpose of the experiment. © 2012 CSIRO.&quot;,&quot;author&quot;:[{&quot;dropping-particle&quot;:&quot;&quot;,&quot;family&quot;:&quot;Poorter&quot;,&quot;given&quot;:&quot;Hendrik&quot;,&quot;non-dropping-particle&quot;:&quot;&quot;,&quot;parse-names&quot;:false,&quot;suffix&quot;:&quot;&quot;},{&quot;dropping-particle&quot;:&quot;&quot;,&quot;family&quot;:&quot;Bühler&quot;,&quot;given&quot;:&quot;Jonas&quot;,&quot;non-dropping-particle&quot;:&quot;&quot;,&quot;parse-names&quot;:false,&quot;suffix&quot;:&quot;&quot;},{&quot;dropping-particle&quot;:&quot;&quot;,&quot;family&quot;:&quot;Dusschoten&quot;,&quot;given&quot;:&quot;Dagmar&quot;,&quot;non-dropping-particle&quot;:&quot;Van&quot;,&quot;parse-names&quot;:false,&quot;suffix&quot;:&quot;&quot;},{&quot;dropping-particle&quot;:&quot;&quot;,&quot;family&quot;:&quot;Climent&quot;,&quot;given&quot;:&quot;Joś&quot;,&quot;non-dropping-particle&quot;:&quot;&quot;,&quot;parse-names&quot;:false,&quot;suffix&quot;:&quot;&quot;},{&quot;dropping-particle&quot;:&quot;&quot;,&quot;family&quot;:&quot;Postma&quot;,&quot;given&quot;:&quot;Johannes A.&quot;,&quot;non-dropping-particle&quot;:&quot;&quot;,&quot;parse-names&quot;:false,&quot;suffix&quot;:&quot;&quot;}],&quot;container-title&quot;:&quot;Functional Plant Biology&quot;,&quot;id&quot;:&quot;4765d321-e37b-3d77-bbb9-bd9005487d3d&quot;,&quot;issue&quot;:&quot;11&quot;,&quot;issued&quot;:{&quot;date-parts&quot;:[[&quot;2012&quot;]]},&quot;page&quot;:&quot;839-850&quot;,&quot;title&quot;:&quot;Pot size matters: A meta-analysis of the effects of rooting volume on plant growth&quot;,&quot;type&quot;:&quot;article-journal&quot;,&quot;volume&quot;:&quot;39&quot;,&quot;container-title-short&quot;:&quot;&quot;},&quot;uris&quot;:[&quot;http://www.mendeley.com/documents/?uuid=d2fc7dd0-f985-4014-a0fc-d0bf916ae5a9&quot;],&quot;isTemporary&quot;:false,&quot;legacyDesktopId&quot;:&quot;d2fc7dd0-f985-4014-a0fc-d0bf916ae5a9&quot;}]}]"/>
    <we:property name="MENDELEY_CITATIONS_STYLE" value="{&quot;id&quot;:&quot;https://www.zotero.org/styles/global-change-biology&quot;,&quot;title&quot;:&quot;Global Change Biology&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129EC39-C8F2-EE45-BC4A-8FD155E78D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112</TotalTime>
  <Pages>42</Pages>
  <Words>73006</Words>
  <Characters>413216</Characters>
  <Application>Microsoft Office Word</Application>
  <DocSecurity>0</DocSecurity>
  <Lines>7249</Lines>
  <Paragraphs>839</Paragraphs>
  <ScaleCrop>false</ScaleCrop>
  <HeadingPairs>
    <vt:vector size="2" baseType="variant">
      <vt:variant>
        <vt:lpstr>Title</vt:lpstr>
      </vt:variant>
      <vt:variant>
        <vt:i4>1</vt:i4>
      </vt:variant>
    </vt:vector>
  </HeadingPairs>
  <TitlesOfParts>
    <vt:vector size="1" baseType="lpstr">
      <vt:lpstr/>
    </vt:vector>
  </TitlesOfParts>
  <Company>Texas Tech University</Company>
  <LinksUpToDate>false</LinksUpToDate>
  <CharactersWithSpaces>485383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Perkowski, Evan A</dc:creator>
  <cp:keywords/>
  <dc:description/>
  <cp:lastModifiedBy>Perkowski, Evan A</cp:lastModifiedBy>
  <cp:revision>6</cp:revision>
  <cp:lastPrinted>2023-07-14T20:41:00Z</cp:lastPrinted>
  <dcterms:created xsi:type="dcterms:W3CDTF">2023-11-13T21:04:00Z</dcterms:created>
  <dcterms:modified xsi:type="dcterms:W3CDTF">2023-11-15T20:35:00Z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d318f89c-753e-37fb-ba10-399a36a20455</vt:lpwstr>
  </property>
  <property fmtid="{D5CDD505-2E9C-101B-9397-08002B2CF9AE}" pid="4" name="Mendeley Citation Style_1">
    <vt:lpwstr>http://www.zotero.org/styles/new-phytologist</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http://www.zotero.org/styles/ecology</vt:lpwstr>
  </property>
  <property fmtid="{D5CDD505-2E9C-101B-9397-08002B2CF9AE}" pid="14" name="Mendeley Recent Style Name 4_1">
    <vt:lpwstr>Ecology</vt:lpwstr>
  </property>
  <property fmtid="{D5CDD505-2E9C-101B-9397-08002B2CF9AE}" pid="15" name="Mendeley Recent Style Id 5_1">
    <vt:lpwstr>http://www.zotero.org/styles/ieee</vt:lpwstr>
  </property>
  <property fmtid="{D5CDD505-2E9C-101B-9397-08002B2CF9AE}" pid="16" name="Mendeley Recent Style Name 5_1">
    <vt:lpwstr>IEEE</vt:lpwstr>
  </property>
  <property fmtid="{D5CDD505-2E9C-101B-9397-08002B2CF9AE}" pid="17" name="Mendeley Recent Style Id 6_1">
    <vt:lpwstr>http://www.zotero.org/styles/journal-of-ecology</vt:lpwstr>
  </property>
  <property fmtid="{D5CDD505-2E9C-101B-9397-08002B2CF9AE}" pid="18" name="Mendeley Recent Style Name 6_1">
    <vt:lpwstr>Journal of Ecology</vt:lpwstr>
  </property>
  <property fmtid="{D5CDD505-2E9C-101B-9397-08002B2CF9AE}" pid="19" name="Mendeley Recent Style Id 7_1">
    <vt:lpwstr>http://www.zotero.org/styles/journal-of-experimental-botany</vt:lpwstr>
  </property>
  <property fmtid="{D5CDD505-2E9C-101B-9397-08002B2CF9AE}" pid="20" name="Mendeley Recent Style Name 7_1">
    <vt:lpwstr>Journal of Experimental Botany</vt:lpwstr>
  </property>
  <property fmtid="{D5CDD505-2E9C-101B-9397-08002B2CF9AE}" pid="21" name="Mendeley Recent Style Id 8_1">
    <vt:lpwstr>http://www.zotero.org/styles/new-phytologist</vt:lpwstr>
  </property>
  <property fmtid="{D5CDD505-2E9C-101B-9397-08002B2CF9AE}" pid="22" name="Mendeley Recent Style Name 8_1">
    <vt:lpwstr>New Phytologist</vt:lpwstr>
  </property>
  <property fmtid="{D5CDD505-2E9C-101B-9397-08002B2CF9AE}" pid="23" name="Mendeley Recent Style Id 9_1">
    <vt:lpwstr>http://www.zotero.org/styles/tree-physiology</vt:lpwstr>
  </property>
  <property fmtid="{D5CDD505-2E9C-101B-9397-08002B2CF9AE}" pid="24" name="Mendeley Recent Style Name 9_1">
    <vt:lpwstr>Tree Physiology</vt:lpwstr>
  </property>
</Properties>
</file>