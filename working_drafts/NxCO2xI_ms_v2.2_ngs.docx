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commentRangeStart w:id="1"/>
      <w:r w:rsidR="000332A3">
        <w:t>N</w:t>
      </w:r>
      <w:commentRangeEnd w:id="0"/>
      <w:r w:rsidR="00A56FC6">
        <w:rPr>
          <w:rStyle w:val="CommentReference"/>
        </w:rPr>
        <w:commentReference w:id="0"/>
      </w:r>
      <w:commentRangeEnd w:id="1"/>
      <w:r w:rsidR="00236A53">
        <w:rPr>
          <w:rStyle w:val="CommentReference"/>
        </w:rPr>
        <w:commentReference w:id="1"/>
      </w:r>
      <w:r w:rsidR="000332A3">
        <w:t>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commentRangeStart w:id="2"/>
    <w:p w14:paraId="463E05AC" w14:textId="47832E9B" w:rsidR="004A3AB0" w:rsidRDefault="00B36775" w:rsidP="00DE2B27">
      <w:pPr>
        <w:spacing w:line="360" w:lineRule="auto"/>
        <w:rPr>
          <w:bCs/>
        </w:rPr>
      </w:pPr>
      <w:r>
        <w:fldChar w:fldCharType="begin"/>
      </w:r>
      <w:r>
        <w:instrText xml:space="preserve"> HYPERLINK "mailto:eaperkowski@gmail.com" </w:instrText>
      </w:r>
      <w:r>
        <w:fldChar w:fldCharType="separate"/>
      </w:r>
      <w:r w:rsidR="004A3AB0" w:rsidRPr="00327BA3">
        <w:rPr>
          <w:rStyle w:val="Hyperlink"/>
          <w:bCs/>
        </w:rPr>
        <w:t>eaperkowski@gmail.com</w:t>
      </w:r>
      <w:r>
        <w:rPr>
          <w:rStyle w:val="Hyperlink"/>
          <w:bCs/>
        </w:rPr>
        <w:fldChar w:fldCharType="end"/>
      </w:r>
      <w:commentRangeEnd w:id="2"/>
      <w:r w:rsidR="00DD7CBB">
        <w:rPr>
          <w:rStyle w:val="CommentReference"/>
        </w:rPr>
        <w:commentReference w:id="2"/>
      </w: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7CAE3A1" w:rsidR="009F20B5" w:rsidRPr="00FE014F" w:rsidRDefault="009F20B5" w:rsidP="00DE2B27">
      <w:pPr>
        <w:spacing w:line="360" w:lineRule="auto"/>
        <w:rPr>
          <w:bCs/>
        </w:rPr>
      </w:pPr>
      <w:r w:rsidRPr="00FE014F">
        <w:rPr>
          <w:b/>
        </w:rPr>
        <w:t>Abstract:</w:t>
      </w:r>
      <w:r w:rsidRPr="00FE014F">
        <w:rPr>
          <w:bCs/>
        </w:rPr>
        <w:t xml:space="preserve"> </w:t>
      </w:r>
      <w:r w:rsidR="00031209">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5403978F" w:rsidR="009F20B5" w:rsidRPr="002E00E5" w:rsidRDefault="009F20B5" w:rsidP="00DE2B27">
      <w:pPr>
        <w:spacing w:line="360" w:lineRule="auto"/>
        <w:rPr>
          <w:bCs/>
        </w:rPr>
      </w:pPr>
      <w:r w:rsidRPr="00FE014F">
        <w:rPr>
          <w:b/>
        </w:rPr>
        <w:t>Main text word count</w:t>
      </w:r>
      <w:r w:rsidRPr="00FE014F">
        <w:rPr>
          <w:bCs/>
        </w:rPr>
        <w:t xml:space="preserve">: </w:t>
      </w:r>
      <w:r w:rsidR="00BC2471">
        <w:rPr>
          <w:bCs/>
        </w:rPr>
        <w:t>7</w:t>
      </w:r>
      <w:r w:rsidR="00F41342">
        <w:rPr>
          <w:bCs/>
        </w:rPr>
        <w:t>7</w:t>
      </w:r>
      <w:r w:rsidR="006F6132">
        <w:rPr>
          <w:bCs/>
        </w:rPr>
        <w:t>68</w:t>
      </w:r>
      <w:r w:rsidRPr="00FE014F">
        <w:rPr>
          <w:bCs/>
        </w:rPr>
        <w:t xml:space="preserve"> words</w:t>
      </w:r>
      <w:r w:rsidR="002E00E5">
        <w:rPr>
          <w:bCs/>
        </w:rPr>
        <w:t xml:space="preserve"> (</w:t>
      </w:r>
      <w:r w:rsidR="002E00E5">
        <w:rPr>
          <w:bCs/>
          <w:i/>
          <w:iCs/>
        </w:rPr>
        <w:t>GCB maximum: 8000 words</w:t>
      </w:r>
      <w:r w:rsidR="002E00E5">
        <w:rPr>
          <w:bCs/>
        </w:rPr>
        <w:t>)</w:t>
      </w:r>
    </w:p>
    <w:p w14:paraId="06E78CAB" w14:textId="2DF0796E"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w:t>
      </w:r>
      <w:r w:rsidR="00C80512">
        <w:rPr>
          <w:bCs/>
        </w:rPr>
        <w:t>40</w:t>
      </w:r>
      <w:r w:rsidRPr="00FE014F">
        <w:rPr>
          <w:bCs/>
        </w:rPr>
        <w:t xml:space="preserve"> words</w:t>
      </w:r>
    </w:p>
    <w:p w14:paraId="7C0C40D4" w14:textId="77E1DA8A"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w:t>
      </w:r>
      <w:r w:rsidR="00251593">
        <w:rPr>
          <w:bCs/>
        </w:rPr>
        <w:t>0</w:t>
      </w:r>
      <w:r w:rsidRPr="00FE014F">
        <w:rPr>
          <w:bCs/>
        </w:rPr>
        <w:t xml:space="preserve"> 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1A0A04B9" w:rsidR="009F20B5" w:rsidRDefault="009F20B5" w:rsidP="00DE2B27">
      <w:pPr>
        <w:spacing w:line="360" w:lineRule="auto"/>
        <w:ind w:firstLine="720"/>
        <w:rPr>
          <w:bCs/>
        </w:rPr>
      </w:pPr>
      <w:r w:rsidRPr="00FE014F">
        <w:rPr>
          <w:bCs/>
        </w:rPr>
        <w:t xml:space="preserve">Discussion: </w:t>
      </w:r>
      <w:r w:rsidR="00AC21AF">
        <w:rPr>
          <w:bCs/>
        </w:rPr>
        <w:t>19</w:t>
      </w:r>
      <w:r w:rsidR="00DF28B1">
        <w:rPr>
          <w:bCs/>
        </w:rPr>
        <w:t>74</w:t>
      </w:r>
      <w:r w:rsidRPr="00FE014F">
        <w:rPr>
          <w:bCs/>
        </w:rPr>
        <w:t xml:space="preserve"> 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364593AD"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ins w:id="3" w:author="Nick Smith" w:date="2023-11-13T13:07:00Z">
        <w:r w:rsidR="00707A3E">
          <w:rPr>
            <w:bCs/>
          </w:rPr>
          <w:t xml:space="preserve"> soil</w:t>
        </w:r>
      </w:ins>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t>
      </w:r>
      <w:del w:id="4" w:author="Nick Smith" w:date="2023-11-13T13:07:00Z">
        <w:r w:rsidR="00DF3F53" w:rsidDel="00707A3E">
          <w:rPr>
            <w:bCs/>
          </w:rPr>
          <w:delText xml:space="preserve">were strongly </w:delText>
        </w:r>
      </w:del>
      <w:r w:rsidR="00DF3F53">
        <w:rPr>
          <w:bCs/>
        </w:rPr>
        <w:t>invested</w:t>
      </w:r>
      <w:ins w:id="5" w:author="Nick Smith" w:date="2023-11-13T13:07:00Z">
        <w:r w:rsidR="00707A3E">
          <w:rPr>
            <w:bCs/>
          </w:rPr>
          <w:t xml:space="preserve"> strongly</w:t>
        </w:r>
      </w:ins>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5E1146AB"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w:t>
      </w:r>
      <w:del w:id="6" w:author="Nick Smith" w:date="2023-11-13T13:08:00Z">
        <w:r w:rsidDel="0068205E">
          <w:delText xml:space="preserve">atmosphere-biosphere </w:delText>
        </w:r>
      </w:del>
      <w:r>
        <w:t>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del w:id="7" w:author="Nick Smith" w:date="2023-11-13T13:09:00Z">
        <w:r w:rsidR="00766769" w:rsidDel="0068205E">
          <w:delText xml:space="preserve"> and reduce uncertainty</w:delText>
        </w:r>
      </w:del>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D9586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globally limited by </w:t>
      </w:r>
      <w:r w:rsidR="00980A65" w:rsidRPr="00FE014F">
        <w:rPr>
          <w:bCs/>
        </w:rPr>
        <w:t>n</w:t>
      </w:r>
      <w:r w:rsidR="00980A65">
        <w:rPr>
          <w:bCs/>
        </w:rPr>
        <w:t>itrogen</w:t>
      </w:r>
      <w:r w:rsidR="00980A65">
        <w:t xml:space="preserve"> availability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24503E0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del w:id="8" w:author="Nick Smith" w:date="2023-11-13T13:14:00Z">
        <w:r w:rsidDel="00B36775">
          <w:delText xml:space="preserve">downregulate </w:delText>
        </w:r>
      </w:del>
      <w:ins w:id="9" w:author="Nick Smith" w:date="2023-11-13T13:14:00Z">
        <w:r w:rsidR="00B36775">
          <w:t xml:space="preserve">exhibit lower </w:t>
        </w:r>
      </w:ins>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 not be as tightly linked to changes in nitrogen availability as has been implied and may instead be a product of altered leaf nitrogen demand to build and maintain photosynthetic enzymes.</w:t>
      </w:r>
    </w:p>
    <w:p w14:paraId="7A1E7B67" w14:textId="0223A1ED" w:rsidR="006F27A7" w:rsidRPr="00031209" w:rsidRDefault="00521356" w:rsidP="00521356">
      <w:pPr>
        <w:spacing w:line="360" w:lineRule="auto"/>
        <w:ind w:firstLine="720"/>
        <w:rPr>
          <w:color w:val="000000"/>
        </w:rPr>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del w:id="10" w:author="Nick Smith" w:date="2023-11-13T13:15:00Z">
        <w:r w:rsidR="00526FCA" w:rsidDel="00C6573F">
          <w:delText>The</w:delText>
        </w:r>
        <w:r w:rsidDel="00C6573F">
          <w:delText xml:space="preserve"> theory</w:delText>
        </w:r>
        <w:r w:rsidR="00526FCA" w:rsidDel="00C6573F">
          <w:delText xml:space="preserve">, </w:delText>
        </w:r>
        <w:r w:rsidR="00031209" w:rsidDel="00C6573F">
          <w:delText xml:space="preserve">which </w:delText>
        </w:r>
        <w:r w:rsidR="00526FCA" w:rsidDel="00C6573F">
          <w:delText>merges</w:delText>
        </w:r>
      </w:del>
      <w:ins w:id="11" w:author="Nick Smith" w:date="2023-11-13T13:15:00Z">
        <w:r w:rsidR="00C6573F">
          <w:t xml:space="preserve">A merging of </w:t>
        </w:r>
      </w:ins>
      <w:del w:id="12" w:author="Nick Smith" w:date="2023-11-13T13:15:00Z">
        <w:r w:rsidR="00526FCA" w:rsidDel="00C6573F">
          <w:delText xml:space="preserve"> first principles of </w:delText>
        </w:r>
      </w:del>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del w:id="13" w:author="Nick Smith" w:date="2023-11-13T13:15:00Z">
        <w:r w:rsidR="00526FCA" w:rsidDel="00C6573F">
          <w:rPr>
            <w:bCs/>
          </w:rPr>
          <w:delText>,</w:delText>
        </w:r>
      </w:del>
      <w:r w:rsidR="00526FCA">
        <w:rPr>
          <w:bCs/>
        </w:rPr>
        <w:t xml:space="preserve"> </w:t>
      </w:r>
      <w:r w:rsidR="00526FCA">
        <w:t xml:space="preserve">posits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xml:space="preserve">) than the </w:t>
      </w:r>
      <w:r w:rsidR="00526FCA">
        <w:lastRenderedPageBreak/>
        <w:t>maximum rate of electron transport for RuBP regeneration (</w:t>
      </w:r>
      <w:r w:rsidR="00526FCA">
        <w:rPr>
          <w:i/>
          <w:iCs/>
        </w:rPr>
        <w:t>J</w:t>
      </w:r>
      <w:r w:rsidR="00526FCA">
        <w:rPr>
          <w:vertAlign w:val="subscript"/>
        </w:rPr>
        <w:t>max</w:t>
      </w:r>
      <w:r w:rsidR="00526FCA">
        <w:t>).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w:t>
      </w:r>
      <w:r w:rsidR="00AF4FD7">
        <w:t xml:space="preserve"> </w:t>
      </w:r>
      <w:commentRangeStart w:id="14"/>
      <w:r w:rsidR="00AF4FD7">
        <w:fldChar w:fldCharType="begin" w:fldLock="1"/>
      </w:r>
      <w:r w:rsidR="00AF4FD7">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AF4FD7">
        <w:fldChar w:fldCharType="separate"/>
      </w:r>
      <w:r w:rsidR="00AF4FD7" w:rsidRPr="00B17316">
        <w:rPr>
          <w:noProof/>
        </w:rPr>
        <w:t xml:space="preserve">(Chen </w:t>
      </w:r>
      <w:r w:rsidR="00AF4FD7" w:rsidRPr="00B17316">
        <w:rPr>
          <w:i/>
          <w:noProof/>
        </w:rPr>
        <w:t>et al.</w:t>
      </w:r>
      <w:r w:rsidR="00AF4FD7" w:rsidRPr="00B17316">
        <w:rPr>
          <w:noProof/>
        </w:rPr>
        <w:t xml:space="preserve">, 1993; Maire </w:t>
      </w:r>
      <w:r w:rsidR="00AF4FD7" w:rsidRPr="00B17316">
        <w:rPr>
          <w:i/>
          <w:noProof/>
        </w:rPr>
        <w:t>et al.</w:t>
      </w:r>
      <w:r w:rsidR="00AF4FD7" w:rsidRPr="00B17316">
        <w:rPr>
          <w:noProof/>
        </w:rPr>
        <w:t>, 2012)</w:t>
      </w:r>
      <w:r w:rsidR="00AF4FD7">
        <w:fldChar w:fldCharType="end"/>
      </w:r>
      <w:commentRangeEnd w:id="14"/>
      <w:r w:rsidR="00C6573F">
        <w:rPr>
          <w:rStyle w:val="CommentReference"/>
        </w:rPr>
        <w:commentReference w:id="14"/>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229C18FF"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ins w:id="15" w:author="Nick Smith" w:date="2023-11-13T13:17:00Z">
        <w:r w:rsidR="0006395A">
          <w:t xml:space="preserve"> and other plant organs</w:t>
        </w:r>
      </w:ins>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driven 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r w:rsidR="00521356">
        <w:t>set</w:t>
      </w:r>
      <w:r w:rsidR="00036C09">
        <w:t xml:space="preserve"> by 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629AD5E0"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fldChar w:fldCharType="separate"/>
      </w:r>
      <w:r w:rsidRPr="0080450B">
        <w:rPr>
          <w:noProof/>
        </w:rPr>
        <w:t xml:space="preserve">(Brzostek </w:t>
      </w:r>
      <w:r w:rsidRPr="0080450B">
        <w:rPr>
          <w:i/>
          <w:noProof/>
        </w:rPr>
        <w:t>et al.</w:t>
      </w:r>
      <w:r w:rsidRPr="0080450B">
        <w:rPr>
          <w:noProof/>
        </w:rPr>
        <w:t xml:space="preserve">, 2014; Terrer </w:t>
      </w:r>
      <w:r w:rsidRPr="0080450B">
        <w:rPr>
          <w:i/>
          <w:noProof/>
        </w:rPr>
        <w:t>et al.</w:t>
      </w:r>
      <w:r w:rsidRPr="0080450B">
        <w:rPr>
          <w:noProof/>
        </w:rPr>
        <w:t xml:space="preserve">, 2016, 2018; Allen </w:t>
      </w:r>
      <w:r w:rsidRPr="0080450B">
        <w:rPr>
          <w:i/>
          <w:noProof/>
        </w:rPr>
        <w:t>et al.</w:t>
      </w:r>
      <w:r w:rsidRPr="0080450B">
        <w:rPr>
          <w:noProof/>
        </w:rPr>
        <w:t xml:space="preserve">, 2020; Perkowski </w:t>
      </w:r>
      <w:r w:rsidRPr="0080450B">
        <w:rPr>
          <w:i/>
          <w:noProof/>
        </w:rPr>
        <w:t>et al.</w:t>
      </w:r>
      <w:r w:rsidRPr="0080450B">
        <w:rPr>
          <w:noProof/>
        </w:rPr>
        <w:t xml:space="preserve">, 2021; Peng </w:t>
      </w:r>
      <w:r w:rsidRPr="0080450B">
        <w:rPr>
          <w:i/>
          <w:noProof/>
        </w:rPr>
        <w:t>et al.</w:t>
      </w:r>
      <w:r w:rsidRPr="0080450B">
        <w:rPr>
          <w:noProof/>
        </w:rPr>
        <w:t>, 2023)</w:t>
      </w:r>
      <w:r>
        <w:fldChar w:fldCharType="end"/>
      </w:r>
      <w:r>
        <w:t xml:space="preserve">. </w:t>
      </w:r>
      <w:r>
        <w:rPr>
          <w:color w:val="000000"/>
        </w:rPr>
        <w:t xml:space="preserve">Therefore, acquisition strategy cannot be ignored when considering effects of nitrogen availability on plant responses </w:t>
      </w:r>
      <w:r>
        <w:t>to elevated CO</w:t>
      </w:r>
      <w:r>
        <w:rPr>
          <w:vertAlign w:val="subscript"/>
        </w:rPr>
        <w:t>2</w:t>
      </w:r>
      <w:r>
        <w:t xml:space="preserve">. To date, few studies account for </w:t>
      </w:r>
      <w:r>
        <w:lastRenderedPageBreak/>
        <w:t xml:space="preserve">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461ABE82"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40487C16"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fertilization levels where individuals </w:t>
      </w:r>
      <w:del w:id="16" w:author="Nick Smith" w:date="2023-11-13T13:22:00Z">
        <w:r w:rsidR="00036C09" w:rsidDel="00E14EDC">
          <w:delText xml:space="preserve">are </w:delText>
        </w:r>
      </w:del>
      <w:ins w:id="17" w:author="Nick Smith" w:date="2023-11-13T13:22:00Z">
        <w:r w:rsidR="00E14EDC">
          <w:t xml:space="preserve">will be </w:t>
        </w:r>
      </w:ins>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lastRenderedPageBreak/>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1CD0811"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w:t>
      </w:r>
      <w:r w:rsidR="009C5B7C">
        <w:t>ation</w:t>
      </w:r>
      <w:r w:rsidRPr="00FE014F">
        <w:t xml:space="preserve"> 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Plants received the same 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w:t>
      </w:r>
      <w:r w:rsidRPr="00FE014F">
        <w:lastRenderedPageBreak/>
        <w:t>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357E6AD7"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del w:id="18" w:author="Nick Smith" w:date="2023-11-13T13:24:00Z">
        <w:r w:rsidR="006568EB" w:rsidDel="00747F6E">
          <w:delText>Temperature and humidity</w:delText>
        </w:r>
        <w:r w:rsidR="00B36FAB" w:rsidDel="00747F6E">
          <w:delText xml:space="preserve"> differences between a</w:delText>
        </w:r>
        <w:r w:rsidR="006B2378" w:rsidDel="00747F6E">
          <w:delText xml:space="preserve">mbient </w:delText>
        </w:r>
        <w:r w:rsidR="00B36FAB" w:rsidDel="00747F6E">
          <w:delText>CO</w:delText>
        </w:r>
        <w:r w:rsidR="00B36FAB" w:rsidDel="00747F6E">
          <w:rPr>
            <w:vertAlign w:val="subscript"/>
          </w:rPr>
          <w:delText>2</w:delText>
        </w:r>
        <w:r w:rsidR="00B36FAB" w:rsidDel="00747F6E">
          <w:delText xml:space="preserve"> and e</w:delText>
        </w:r>
        <w:r w:rsidR="006B2378" w:rsidDel="00747F6E">
          <w:delText xml:space="preserve">levated </w:delText>
        </w:r>
        <w:r w:rsidR="00B36FAB" w:rsidDel="00747F6E">
          <w:delText>CO</w:delText>
        </w:r>
        <w:r w:rsidR="00B36FAB" w:rsidDel="00747F6E">
          <w:rPr>
            <w:vertAlign w:val="subscript"/>
          </w:rPr>
          <w:delText>2</w:delText>
        </w:r>
        <w:r w:rsidR="00B36FAB" w:rsidDel="00747F6E">
          <w:delText xml:space="preserve"> iterations were minimal and not expected to modify results. </w:delText>
        </w:r>
      </w:del>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commentRangeStart w:id="19"/>
      <w:r w:rsidR="009F20B5" w:rsidRPr="00FE014F">
        <w:sym w:font="Symbol" w:char="F0D4"/>
      </w:r>
      <w:commentRangeEnd w:id="19"/>
      <w:r w:rsidR="00FC282C">
        <w:rPr>
          <w:rStyle w:val="CommentReference"/>
        </w:rPr>
        <w:commentReference w:id="19"/>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lastRenderedPageBreak/>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2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20"/>
      <w:r>
        <w:rPr>
          <w:rStyle w:val="CommentReference"/>
        </w:rPr>
        <w:commentReference w:id="2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36A18E2"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ins w:id="21" w:author="Nick Smith" w:date="2023-11-13T13:28:00Z">
        <w:r w:rsidR="005D1A23">
          <w:rPr>
            <w:color w:val="000000"/>
          </w:rPr>
          <w:t xml:space="preserve"> for all curves</w:t>
        </w:r>
      </w:ins>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1A321E8C"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w:t>
      </w:r>
      <w:r w:rsidR="007A3065">
        <w:rPr>
          <w:color w:val="000000"/>
        </w:rPr>
        <w:lastRenderedPageBreak/>
        <w:t xml:space="preserve">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commentRangeStart w:id="22"/>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commentRangeEnd w:id="22"/>
      <w:r w:rsidR="005D1A23">
        <w:rPr>
          <w:rStyle w:val="CommentReference"/>
        </w:rPr>
        <w:commentReference w:id="22"/>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236960CC"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commentRangeStart w:id="23"/>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commentRangeEnd w:id="23"/>
      <w:r w:rsidR="00340628">
        <w:rPr>
          <w:rStyle w:val="CommentReference"/>
        </w:rPr>
        <w:commentReference w:id="23"/>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w:commentRangeStart w:id="24"/>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w:commentRangeEnd w:id="24"/>
        <m:r>
          <m:rPr>
            <m:sty m:val="p"/>
          </m:rPr>
          <w:rPr>
            <w:rStyle w:val="CommentReference"/>
          </w:rPr>
          <w:commentReference w:id="24"/>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2D2DCFE8"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w:t>
      </w:r>
      <w:ins w:id="25" w:author="Nick Smith" w:date="2023-11-13T13:32:00Z">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ins>
      <w:r w:rsidRPr="00670974">
        <w:rPr>
          <w:color w:val="000000"/>
        </w:rPr>
        <w:t xml:space="preserve"> </w:t>
      </w:r>
      <w:del w:id="26" w:author="Nick Smith" w:date="2023-11-13T13:33:00Z">
        <w:r w:rsidRPr="00670974" w:rsidDel="00796C8A">
          <w:rPr>
            <w:color w:val="000000"/>
          </w:rPr>
          <w:delText xml:space="preserve">a reference </w:delText>
        </w:r>
      </w:del>
      <w:r w:rsidRPr="00670974">
        <w:rPr>
          <w:color w:val="000000"/>
        </w:rPr>
        <w:t>plant</w:t>
      </w:r>
      <w:ins w:id="27" w:author="Nick Smith" w:date="2023-11-13T13:33:00Z">
        <w:r w:rsidR="00796C8A">
          <w:rPr>
            <w:color w:val="000000"/>
          </w:rPr>
          <w:t>s</w:t>
        </w:r>
      </w:ins>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w:t>
      </w:r>
      <w:ins w:id="28" w:author="Nick Smith" w:date="2023-11-13T13:32:00Z">
        <w:r w:rsidR="00796C8A">
          <w:rPr>
            <w:color w:val="000000"/>
          </w:rPr>
          <w:t xml:space="preserve"> </w:t>
        </w:r>
      </w:ins>
      <w:ins w:id="29" w:author="Nick Smith" w:date="2023-11-13T13:33:00Z">
        <w:r w:rsidR="00796C8A">
          <w:rPr>
            <w:color w:val="000000"/>
          </w:rPr>
          <w:t xml:space="preserve">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ins>
      <w:r w:rsidRPr="00670974">
        <w:rPr>
          <w:color w:val="000000"/>
        </w:rPr>
        <w:t xml:space="preserve">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lastRenderedPageBreak/>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w:t>
      </w:r>
      <w:r w:rsidRPr="00FE014F">
        <w:lastRenderedPageBreak/>
        <w:t>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1A8F1EE5"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commentRangeStart w:id="30"/>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w:t>
      </w:r>
      <w:commentRangeEnd w:id="30"/>
      <w:r w:rsidR="00A032AE">
        <w:rPr>
          <w:rStyle w:val="CommentReference"/>
        </w:rPr>
        <w:commentReference w:id="30"/>
      </w:r>
      <w:r>
        <w:t xml:space="preserve">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lastRenderedPageBreak/>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commentRangeStart w:id="31"/>
      <w:r w:rsidR="007A3065">
        <w:t>.</w:t>
      </w:r>
      <w:commentRangeEnd w:id="31"/>
      <w:r w:rsidR="00AA7C18">
        <w:rPr>
          <w:rStyle w:val="CommentReference"/>
        </w:rPr>
        <w:commentReference w:id="31"/>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65B161CE"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ins w:id="32" w:author="Nick Smith" w:date="2023-11-13T13:42:00Z">
        <w:r w:rsidR="000B36E1">
          <w:rPr>
            <w:bCs/>
          </w:rPr>
          <w:t xml:space="preserve"> than elevated CO</w:t>
        </w:r>
        <w:r w:rsidR="000B36E1">
          <w:rPr>
            <w:bCs/>
            <w:vertAlign w:val="subscript"/>
          </w:rPr>
          <w:t>2</w:t>
        </w:r>
      </w:ins>
      <w:r w:rsidR="006662C1">
        <w:rPr>
          <w:bCs/>
        </w:rPr>
        <w:t xml:space="preserve"> (Tukey test of the 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ins w:id="33" w:author="Nick Smith" w:date="2023-11-13T13:42:00Z">
        <w:r w:rsidR="000B36E1">
          <w:rPr>
            <w:bCs/>
          </w:rPr>
          <w:t xml:space="preserve"> than ambient CO</w:t>
        </w:r>
        <w:r w:rsidR="000B36E1">
          <w:rPr>
            <w:bCs/>
            <w:vertAlign w:val="subscript"/>
          </w:rPr>
          <w:t>2</w:t>
        </w:r>
      </w:ins>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sidR="002F2DC4">
        <w:rPr>
          <w:bCs/>
        </w:rPr>
        <w:t xml:space="preserve">Fertilization did not modify the reduction in </w:t>
      </w:r>
      <w:proofErr w:type="spellStart"/>
      <w:r w:rsidR="002F2DC4">
        <w:rPr>
          <w:bCs/>
          <w:i/>
          <w:iCs/>
        </w:rPr>
        <w:t>Chl</w:t>
      </w:r>
      <w:r w:rsidR="002F2DC4">
        <w:rPr>
          <w:bCs/>
          <w:vertAlign w:val="subscript"/>
        </w:rPr>
        <w:t>area</w:t>
      </w:r>
      <w:proofErr w:type="spellEnd"/>
      <w:r w:rsidR="002F2DC4">
        <w:rPr>
          <w:bCs/>
        </w:rPr>
        <w:t xml:space="preserve"> </w:t>
      </w:r>
      <w:del w:id="34" w:author="Nick Smith" w:date="2023-11-13T13:42:00Z">
        <w:r w:rsidR="002F2DC4" w:rsidDel="000B36E1">
          <w:rPr>
            <w:bCs/>
          </w:rPr>
          <w:delText>under elevated</w:delText>
        </w:r>
      </w:del>
      <w:ins w:id="35" w:author="Nick Smith" w:date="2023-11-13T13:42:00Z">
        <w:r w:rsidR="000B36E1">
          <w:rPr>
            <w:bCs/>
          </w:rPr>
          <w:t>with increasing</w:t>
        </w:r>
      </w:ins>
      <w:r w:rsidR="002F2DC4">
        <w:rPr>
          <w:bCs/>
        </w:rPr>
        <w:t xml:space="preserve"> CO</w:t>
      </w:r>
      <w:r w:rsidR="002F2DC4">
        <w:rPr>
          <w:bCs/>
          <w:vertAlign w:val="subscript"/>
        </w:rPr>
        <w:t>2</w:t>
      </w:r>
      <w:r w:rsidR="002F2DC4">
        <w:rPr>
          <w:bCs/>
        </w:rPr>
        <w:t xml:space="preserve"> (Tukey test of the 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0485B57E"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36"/>
      <w:commentRangeStart w:id="37"/>
      <w:r w:rsidRPr="00C71098">
        <w:rPr>
          <w:b/>
        </w:rPr>
        <w:lastRenderedPageBreak/>
        <w:t>T</w:t>
      </w:r>
      <w:commentRangeEnd w:id="36"/>
      <w:r w:rsidR="00467CC6">
        <w:rPr>
          <w:rStyle w:val="CommentReference"/>
        </w:rPr>
        <w:commentReference w:id="36"/>
      </w:r>
      <w:commentRangeEnd w:id="37"/>
      <w:r w:rsidR="00605B35">
        <w:rPr>
          <w:rStyle w:val="CommentReference"/>
        </w:rPr>
        <w:commentReference w:id="37"/>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3FDD641E"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7D071787"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742115F5"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w:t>
      </w:r>
      <w:del w:id="38" w:author="Nick Smith" w:date="2023-11-13T13:46:00Z">
        <w:r w:rsidR="00E05E41" w:rsidDel="007F4D5E">
          <w:rPr>
            <w:bCs/>
          </w:rPr>
          <w:delText xml:space="preserve">in </w:delText>
        </w:r>
      </w:del>
      <w:ins w:id="39" w:author="Nick Smith" w:date="2023-11-13T13:46:00Z">
        <w:r w:rsidR="007F4D5E">
          <w:rPr>
            <w:bCs/>
          </w:rPr>
          <w:t xml:space="preserve">of </w:t>
        </w:r>
      </w:ins>
      <w:r w:rsidR="00E05E41">
        <w:rPr>
          <w:bCs/>
        </w:rPr>
        <w:t>inoculated plants (Tukey test of the 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188E37F1"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commentRangeStart w:id="40"/>
      <w:r>
        <w:rPr>
          <w:bCs/>
        </w:rPr>
        <w:t xml:space="preserve">fertilization </w:t>
      </w:r>
      <w:commentRangeEnd w:id="40"/>
      <w:r w:rsidR="009E20A9">
        <w:rPr>
          <w:rStyle w:val="CommentReference"/>
        </w:rPr>
        <w:commentReference w:id="40"/>
      </w:r>
      <w:r>
        <w:rPr>
          <w:bCs/>
        </w:rPr>
        <w:t>(CO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r w:rsidR="00E05E41">
        <w:rPr>
          <w:bCs/>
        </w:rPr>
        <w:lastRenderedPageBreak/>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w:t>
      </w:r>
      <w:del w:id="41" w:author="Nick Smith" w:date="2023-11-13T13:47:00Z">
        <w:r w:rsidR="00E05E41" w:rsidDel="00C62694">
          <w:rPr>
            <w:bCs/>
          </w:rPr>
          <w:delText xml:space="preserve">in </w:delText>
        </w:r>
      </w:del>
      <w:ins w:id="42" w:author="Nick Smith" w:date="2023-11-13T13:47:00Z">
        <w:r w:rsidR="00C62694">
          <w:rPr>
            <w:bCs/>
          </w:rPr>
          <w:t xml:space="preserve">of </w:t>
        </w:r>
      </w:ins>
      <w:r w:rsidR="00E05E41">
        <w:rPr>
          <w:bCs/>
        </w:rPr>
        <w:t>inoculated plants (Tukey test of the 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962005" cy="4962005"/>
                    </a:xfrm>
                    <a:prstGeom prst="rect">
                      <a:avLst/>
                    </a:prstGeom>
                  </pic:spPr>
                </pic:pic>
              </a:graphicData>
            </a:graphic>
          </wp:inline>
        </w:drawing>
      </w:r>
    </w:p>
    <w:p w14:paraId="0842C7A2" w14:textId="4F18EA30"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1898D075"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negative effect</w:t>
      </w:r>
      <w:r w:rsidR="009E0A98">
        <w:rPr>
          <w:bCs/>
        </w:rPr>
        <w:t>s</w:t>
      </w:r>
      <w:r w:rsidR="002C409B">
        <w:rPr>
          <w:bCs/>
        </w:rPr>
        <w:t xml:space="preserve"> of increasing 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w:t>
      </w:r>
      <w:del w:id="43" w:author="Nick Smith" w:date="2023-11-13T13:49:00Z">
        <w:r w:rsidR="002C409B" w:rsidDel="00C62694">
          <w:rPr>
            <w:bCs/>
          </w:rPr>
          <w:delText xml:space="preserve">in </w:delText>
        </w:r>
      </w:del>
      <w:ins w:id="44" w:author="Nick Smith" w:date="2023-11-13T13:49:00Z">
        <w:r w:rsidR="00C62694">
          <w:rPr>
            <w:bCs/>
          </w:rPr>
          <w:t xml:space="preserve">of </w:t>
        </w:r>
      </w:ins>
      <w:r w:rsidR="002C409B">
        <w:rPr>
          <w:bCs/>
        </w:rPr>
        <w:t>uninoculated plants (Tukey test of the 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51104C9E"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fertilization (Fig. 3b). </w:t>
      </w:r>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r w:rsidR="00E60183">
        <w:rPr>
          <w:color w:val="000000"/>
        </w:rPr>
        <w:t>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480"/>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45"/>
            <w:r w:rsidRPr="001D42A7">
              <w:rPr>
                <w:b/>
                <w:bCs/>
                <w:color w:val="000000"/>
              </w:rPr>
              <w:t>&lt;0.001</w:t>
            </w:r>
            <w:commentRangeEnd w:id="45"/>
            <w:r w:rsidR="009903F6">
              <w:rPr>
                <w:rStyle w:val="CommentReference"/>
              </w:rPr>
              <w:commentReference w:id="45"/>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02C5CF3" w14:textId="772DEEC2"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08C59950" w:rsidR="00771388" w:rsidRDefault="004D7455" w:rsidP="009C0B2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ins w:id="46" w:author="Nick Smith" w:date="2023-11-13T13:51:00Z">
        <w:r w:rsidR="002D4F74">
          <w:rPr>
            <w:bCs/>
          </w:rPr>
          <w:t xml:space="preserve"> by</w:t>
        </w:r>
      </w:ins>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76D4EA17"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7E5CC10A"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480"/>
        <w:gridCol w:w="1029"/>
        <w:gridCol w:w="947"/>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47"/>
            <w:r w:rsidRPr="009412FD">
              <w:rPr>
                <w:b/>
                <w:bCs/>
                <w:color w:val="000000"/>
              </w:rPr>
              <w:t>&lt;0.001</w:t>
            </w:r>
            <w:commentRangeEnd w:id="47"/>
            <w:r w:rsidR="003D5934">
              <w:rPr>
                <w:rStyle w:val="CommentReference"/>
              </w:rPr>
              <w:commentReference w:id="47"/>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7AF1DF"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06E3D190"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were each independent of 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ins w:id="48" w:author="Nick Smith" w:date="2023-11-13T14:03:00Z">
        <w:r w:rsidR="00C519FB">
          <w:rPr>
            <w:bCs/>
          </w:rPr>
          <w:t xml:space="preserve"> rate-limited photosynthesis</w:t>
        </w:r>
      </w:ins>
      <w:r w:rsidR="009C0B25">
        <w:rPr>
          <w:bCs/>
        </w:rPr>
        <w:t xml:space="preserve"> and electron transport for RuBP regeneration</w:t>
      </w:r>
      <w:ins w:id="49" w:author="Nick Smith" w:date="2023-11-13T14:03:00Z">
        <w:r w:rsidR="00C519FB">
          <w:rPr>
            <w:bCs/>
          </w:rPr>
          <w:t xml:space="preserve"> rate-limited photosynthesis</w:t>
        </w:r>
        <w:r w:rsidR="00E84ABC">
          <w:rPr>
            <w:bCs/>
          </w:rPr>
          <w:t xml:space="preserve"> (Chen et al., 1993, Ma</w:t>
        </w:r>
      </w:ins>
      <w:ins w:id="50" w:author="Nick Smith" w:date="2023-11-13T14:04:00Z">
        <w:r w:rsidR="00E84ABC">
          <w:rPr>
            <w:bCs/>
          </w:rPr>
          <w:t>ire et al., 2012)</w:t>
        </w:r>
      </w:ins>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del w:id="51" w:author="Nick Smith" w:date="2023-11-13T14:04:00Z">
        <w:r w:rsidR="009C0B25" w:rsidDel="00E84ABC">
          <w:rPr>
            <w:bCs/>
          </w:rPr>
          <w:delText>w</w:delText>
        </w:r>
        <w:r w:rsidR="00F41342" w:rsidDel="00E84ABC">
          <w:rPr>
            <w:bCs/>
          </w:rPr>
          <w:delText>ould be</w:delText>
        </w:r>
      </w:del>
      <w:ins w:id="52" w:author="Nick Smith" w:date="2023-11-13T14:04:00Z">
        <w:r w:rsidR="00E84ABC">
          <w:rPr>
            <w:bCs/>
          </w:rPr>
          <w:t>are</w:t>
        </w:r>
      </w:ins>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fertilization. Inoculation also enhanced positive total leaf area and total biomass responses to elevated CO</w:t>
      </w:r>
      <w:r w:rsidR="00C45DC2">
        <w:rPr>
          <w:bCs/>
          <w:vertAlign w:val="subscript"/>
        </w:rPr>
        <w:t>2</w:t>
      </w:r>
      <w:r w:rsidR="00C45DC2">
        <w:rPr>
          <w:bCs/>
        </w:rPr>
        <w:t>, though this pattern was only observed under low fertilization thresholds where individuals were strongly invested 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del w:id="53" w:author="Nick Smith" w:date="2023-11-13T14:05:00Z">
        <w:r w:rsidR="00F41342" w:rsidDel="00E84ABC">
          <w:rPr>
            <w:bCs/>
          </w:rPr>
          <w:delText>would be</w:delText>
        </w:r>
      </w:del>
      <w:ins w:id="54" w:author="Nick Smith" w:date="2023-11-13T14:05:00Z">
        <w:r w:rsidR="00E84ABC">
          <w:rPr>
            <w:bCs/>
          </w:rPr>
          <w:t>are</w:t>
        </w:r>
      </w:ins>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0DFA5287"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55"/>
      <w:ins w:id="56" w:author="Nick Smith" w:date="2023-11-13T14:15:00Z">
        <w:r w:rsidR="009D476A">
          <w:rPr>
            <w:bCs/>
          </w:rPr>
          <w:t xml:space="preserve">soil </w:t>
        </w:r>
      </w:ins>
      <w:ins w:id="57" w:author="Nick Smith" w:date="2023-11-13T14:17:00Z">
        <w:r w:rsidR="00FB203E">
          <w:rPr>
            <w:bCs/>
          </w:rPr>
          <w:t>nitrogen</w:t>
        </w:r>
      </w:ins>
      <w:ins w:id="58" w:author="Nick Smith" w:date="2023-11-13T14:15:00Z">
        <w:r w:rsidR="009D476A">
          <w:rPr>
            <w:bCs/>
          </w:rPr>
          <w:t xml:space="preserve"> </w:t>
        </w:r>
        <w:commentRangeEnd w:id="55"/>
        <w:r w:rsidR="009D476A">
          <w:rPr>
            <w:rStyle w:val="CommentReference"/>
          </w:rPr>
          <w:commentReference w:id="55"/>
        </w:r>
      </w:ins>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59711075"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59"/>
      <w:commentRangeStart w:id="60"/>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commentRangeEnd w:id="59"/>
      <w:r w:rsidR="004014B1">
        <w:rPr>
          <w:rStyle w:val="CommentReference"/>
        </w:rPr>
        <w:commentReference w:id="59"/>
      </w:r>
      <w:commentRangeEnd w:id="60"/>
      <w:r w:rsidR="0079506B">
        <w:rPr>
          <w:rStyle w:val="CommentReference"/>
        </w:rPr>
        <w:commentReference w:id="60"/>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ins w:id="61" w:author="Nick Smith" w:date="2023-11-13T14:17:00Z">
        <w:r w:rsidR="00FB203E">
          <w:rPr>
            <w:bCs/>
          </w:rPr>
          <w:t xml:space="preserve"> soil nitrogen</w:t>
        </w:r>
      </w:ins>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ins w:id="62" w:author="Nick Smith" w:date="2023-11-13T14:18:00Z">
        <w:r w:rsidR="00FB203E">
          <w:rPr>
            <w:bCs/>
          </w:rPr>
          <w:t xml:space="preserve"> soil nitrogen</w:t>
        </w:r>
      </w:ins>
      <w:r w:rsidR="00AE001C">
        <w:rPr>
          <w:bCs/>
        </w:rPr>
        <w:t xml:space="preserve"> fertilization w</w:t>
      </w:r>
      <w:r w:rsidR="00AC21AF">
        <w:rPr>
          <w:bCs/>
        </w:rPr>
        <w:t>ere</w:t>
      </w:r>
      <w:r w:rsidR="00AE001C">
        <w:rPr>
          <w:bCs/>
        </w:rPr>
        <w:t xml:space="preserve"> associated with a reduction in </w:t>
      </w:r>
      <w:r w:rsidR="00AE001C">
        <w:rPr>
          <w:bCs/>
        </w:rPr>
        <w:lastRenderedPageBreak/>
        <w:t>carbon costs to acquire nitrogen with increasing</w:t>
      </w:r>
      <w:ins w:id="63" w:author="Nick Smith" w:date="2023-11-13T14:18:00Z">
        <w:r w:rsidR="00FB203E">
          <w:rPr>
            <w:bCs/>
          </w:rPr>
          <w:t xml:space="preserve"> soil nitrogen</w:t>
        </w:r>
      </w:ins>
      <w:r w:rsidR="00AE001C">
        <w:rPr>
          <w:bCs/>
        </w:rPr>
        <w:t xml:space="preserve"> fertilization. </w:t>
      </w:r>
      <w:commentRangeStart w:id="64"/>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ins w:id="65" w:author="Nick Smith" w:date="2023-11-13T14:18:00Z">
        <w:r w:rsidR="002C1BAE">
          <w:rPr>
            <w:bCs/>
          </w:rPr>
          <w:t xml:space="preserve"> soil nitrogen</w:t>
        </w:r>
      </w:ins>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ins w:id="66" w:author="Nick Smith" w:date="2023-11-13T14:18:00Z">
        <w:r w:rsidR="002C1BAE">
          <w:rPr>
            <w:bCs/>
          </w:rPr>
          <w:t xml:space="preserve">soil nitrogen </w:t>
        </w:r>
      </w:ins>
      <w:r w:rsidR="007D015E">
        <w:rPr>
          <w:bCs/>
        </w:rPr>
        <w:t>fertilization increased whole-plant nitrogen uptake more strongly under elevated CO</w:t>
      </w:r>
      <w:r w:rsidR="007D015E">
        <w:rPr>
          <w:bCs/>
          <w:vertAlign w:val="subscript"/>
        </w:rPr>
        <w:t>2</w:t>
      </w:r>
      <w:r w:rsidR="001041A7">
        <w:rPr>
          <w:bCs/>
        </w:rPr>
        <w:t xml:space="preserve"> which, coupled with </w:t>
      </w:r>
      <w:r w:rsidR="00AC21AF">
        <w:rPr>
          <w:bCs/>
        </w:rPr>
        <w:t>similar effects</w:t>
      </w:r>
      <w:r w:rsidR="001041A7">
        <w:rPr>
          <w:bCs/>
        </w:rPr>
        <w:t xml:space="preserve"> of</w:t>
      </w:r>
      <w:ins w:id="67" w:author="Nick Smith" w:date="2023-11-13T14:18:00Z">
        <w:r w:rsidR="002C1BAE">
          <w:rPr>
            <w:bCs/>
          </w:rPr>
          <w:t xml:space="preserve"> soil nitrogen</w:t>
        </w:r>
      </w:ins>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64"/>
      <w:r w:rsidR="002C1BAE">
        <w:rPr>
          <w:rStyle w:val="CommentReference"/>
        </w:rPr>
        <w:commentReference w:id="64"/>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commentRangeStart w:id="68"/>
      <w:r w:rsidR="00491BF7">
        <w:rPr>
          <w:bCs/>
        </w:rPr>
        <w:t>.</w:t>
      </w:r>
      <w:commentRangeEnd w:id="68"/>
      <w:r w:rsidR="00CA1D2A">
        <w:rPr>
          <w:rStyle w:val="CommentReference"/>
        </w:rPr>
        <w:commentReference w:id="68"/>
      </w:r>
    </w:p>
    <w:p w14:paraId="4F4D130C" w14:textId="61206AE6"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69"/>
      <w:r w:rsidR="00491BF7">
        <w:rPr>
          <w:bCs/>
        </w:rPr>
        <w:t xml:space="preserve"> </w:t>
      </w:r>
      <w:commentRangeEnd w:id="69"/>
      <w:r w:rsidR="003E241B">
        <w:rPr>
          <w:rStyle w:val="CommentReference"/>
        </w:rPr>
        <w:commentReference w:id="69"/>
      </w:r>
      <w:del w:id="70" w:author="Nick Smith" w:date="2023-11-13T14:20:00Z">
        <w:r w:rsidR="00491BF7" w:rsidDel="00980D8C">
          <w:rPr>
            <w:bCs/>
          </w:rPr>
          <w:delText>leaf photosynthetic responses to elevated CO</w:delText>
        </w:r>
        <w:r w:rsidR="00491BF7" w:rsidDel="00980D8C">
          <w:rPr>
            <w:bCs/>
            <w:vertAlign w:val="subscript"/>
          </w:rPr>
          <w:delText>2</w:delText>
        </w:r>
        <w:r w:rsidR="00491BF7" w:rsidDel="00980D8C">
          <w:rPr>
            <w:bCs/>
          </w:rPr>
          <w:delText xml:space="preserve"> were</w:delText>
        </w:r>
        <w:r w:rsidR="009063DF" w:rsidDel="00980D8C">
          <w:rPr>
            <w:bCs/>
          </w:rPr>
          <w:delText xml:space="preserve"> </w:delText>
        </w:r>
        <w:r w:rsidR="00491BF7" w:rsidDel="00980D8C">
          <w:rPr>
            <w:bCs/>
          </w:rPr>
          <w:delText xml:space="preserve">independent of </w:delText>
        </w:r>
        <w:r w:rsidR="009063DF" w:rsidDel="00980D8C">
          <w:rPr>
            <w:bCs/>
          </w:rPr>
          <w:delText xml:space="preserve">fertilization </w:delText>
        </w:r>
        <w:r w:rsidR="00491BF7" w:rsidDel="00980D8C">
          <w:rPr>
            <w:bCs/>
          </w:rPr>
          <w:delText xml:space="preserve">and were </w:delText>
        </w:r>
        <w:r w:rsidR="00263CE3" w:rsidDel="00980D8C">
          <w:rPr>
            <w:bCs/>
          </w:rPr>
          <w:delText xml:space="preserve">instead </w:delText>
        </w:r>
        <w:r w:rsidR="00EA2AAD" w:rsidDel="00980D8C">
          <w:rPr>
            <w:bCs/>
          </w:rPr>
          <w:delText xml:space="preserve">driven by </w:delText>
        </w:r>
        <w:r w:rsidR="00491BF7" w:rsidDel="00980D8C">
          <w:rPr>
            <w:bCs/>
          </w:rPr>
          <w:delText xml:space="preserve">optimized resource allocation to photosynthetic capacity, which </w:delText>
        </w:r>
        <w:r w:rsidR="00CF38BE" w:rsidDel="00980D8C">
          <w:rPr>
            <w:bCs/>
          </w:rPr>
          <w:delText>increased</w:delText>
        </w:r>
        <w:r w:rsidR="00491BF7" w:rsidDel="00980D8C">
          <w:rPr>
            <w:bCs/>
          </w:rPr>
          <w:delText xml:space="preserve"> photosynthetic nitrogen use efficiency and allowed net photosynthesis rates to </w:delText>
        </w:r>
        <w:r w:rsidR="00A624CA" w:rsidDel="00980D8C">
          <w:rPr>
            <w:bCs/>
          </w:rPr>
          <w:delText xml:space="preserve">be achieved by </w:delText>
        </w:r>
        <w:r w:rsidR="00491BF7" w:rsidDel="00980D8C">
          <w:rPr>
            <w:bCs/>
          </w:rPr>
          <w:delText>approach</w:delText>
        </w:r>
        <w:r w:rsidR="00A624CA" w:rsidDel="00980D8C">
          <w:rPr>
            <w:bCs/>
          </w:rPr>
          <w:delText>ing</w:delText>
        </w:r>
        <w:r w:rsidR="00491BF7" w:rsidDel="00980D8C">
          <w:rPr>
            <w:bCs/>
          </w:rPr>
          <w:delText xml:space="preserve"> optimal coordination.</w:delText>
        </w:r>
        <w:r w:rsidR="009063DF" w:rsidDel="00980D8C">
          <w:rPr>
            <w:bCs/>
          </w:rPr>
          <w:delText xml:space="preserve"> Whole-plant responses to elevated CO</w:delText>
        </w:r>
        <w:r w:rsidR="009063DF" w:rsidDel="00980D8C">
          <w:rPr>
            <w:bCs/>
            <w:vertAlign w:val="subscript"/>
          </w:rPr>
          <w:delText>2</w:delText>
        </w:r>
        <w:r w:rsidR="005B3634" w:rsidDel="00980D8C">
          <w:rPr>
            <w:bCs/>
          </w:rPr>
          <w:delText xml:space="preserve"> </w:delText>
        </w:r>
        <w:r w:rsidR="009063DF" w:rsidDel="00980D8C">
          <w:rPr>
            <w:bCs/>
          </w:rPr>
          <w:delText>were enhanced with increasing fertilization</w:delText>
        </w:r>
        <w:r w:rsidR="00A624CA" w:rsidDel="00980D8C">
          <w:rPr>
            <w:bCs/>
          </w:rPr>
          <w:delText>, a pattern associated with increased plant nitrogen uptake and nitrogen uptake efficiency</w:delText>
        </w:r>
        <w:r w:rsidR="009063DF" w:rsidDel="00980D8C">
          <w:rPr>
            <w:bCs/>
          </w:rPr>
          <w:delText xml:space="preserve">. These </w:delText>
        </w:r>
      </w:del>
      <w:ins w:id="71" w:author="Nick Smith" w:date="2023-11-13T14:20:00Z">
        <w:r w:rsidR="00980D8C">
          <w:rPr>
            <w:bCs/>
          </w:rPr>
          <w:t xml:space="preserve">the </w:t>
        </w:r>
      </w:ins>
      <w:r w:rsidR="009063DF">
        <w:rPr>
          <w:bCs/>
        </w:rPr>
        <w:t>patterns</w:t>
      </w:r>
      <w:ins w:id="72" w:author="Nick Smith" w:date="2023-11-13T14:20:00Z">
        <w:r w:rsidR="00980D8C">
          <w:rPr>
            <w:bCs/>
          </w:rPr>
          <w:t xml:space="preserve"> we observed</w:t>
        </w:r>
      </w:ins>
      <w:r w:rsidR="009063DF">
        <w:rPr>
          <w:bCs/>
        </w:rPr>
        <w:t xml:space="preserve"> indicate</w:t>
      </w:r>
      <w:ins w:id="73" w:author="Nick Smith" w:date="2023-11-13T14:20:00Z">
        <w:r w:rsidR="00980D8C">
          <w:rPr>
            <w:bCs/>
          </w:rPr>
          <w:t>d</w:t>
        </w:r>
      </w:ins>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4959155F"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determined through leaf nitrogen demand to build and maintain photosynthetic enzymes.</w:t>
      </w:r>
    </w:p>
    <w:p w14:paraId="32790ECE" w14:textId="7555839D" w:rsidR="00E9046A" w:rsidRDefault="009063DF" w:rsidP="002D7891">
      <w:pPr>
        <w:spacing w:line="360" w:lineRule="auto"/>
        <w:ind w:firstLine="720"/>
        <w:rPr>
          <w:bCs/>
        </w:rPr>
      </w:pPr>
      <w:r>
        <w:rPr>
          <w:bCs/>
        </w:rPr>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w:t>
      </w:r>
      <w:r w:rsidR="00E9046A">
        <w:rPr>
          <w:bCs/>
        </w:rPr>
        <w:lastRenderedPageBreak/>
        <w:t xml:space="preserve">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ins w:id="74" w:author="Nick Smith" w:date="2023-11-13T14:22:00Z">
        <w:r w:rsidR="003E241B">
          <w:rPr>
            <w:bCs/>
          </w:rPr>
          <w:t xml:space="preserve">soil nitrogen </w:t>
        </w:r>
      </w:ins>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ins w:id="75" w:author="Nick Smith" w:date="2023-11-13T14:22:00Z">
        <w:r w:rsidR="003E241B">
          <w:rPr>
            <w:bCs/>
          </w:rPr>
          <w:t xml:space="preserve">soil nitrogen </w:t>
        </w:r>
      </w:ins>
      <w:r w:rsidR="00CF38BE">
        <w:rPr>
          <w:bCs/>
        </w:rPr>
        <w:t>fertilization as investment in nitrogen fixation decreased</w:t>
      </w:r>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ins w:id="76" w:author="Nick Smith" w:date="2023-11-13T14:22:00Z">
        <w:r w:rsidR="003E241B">
          <w:rPr>
            <w:bCs/>
          </w:rPr>
          <w:t xml:space="preserve">soil nitrogen </w:t>
        </w:r>
      </w:ins>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77"/>
      <w:r w:rsidR="00C5316B">
        <w:rPr>
          <w:bCs/>
        </w:rPr>
        <w:t>.</w:t>
      </w:r>
      <w:commentRangeEnd w:id="77"/>
      <w:r w:rsidR="003E241B">
        <w:rPr>
          <w:rStyle w:val="CommentReference"/>
        </w:rPr>
        <w:commentReference w:id="77"/>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62CFD66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C21A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photosynthetic capacity were only apparent in uninoculated plants, as there was no effect of </w:t>
      </w:r>
      <w:ins w:id="78" w:author="Nick Smith" w:date="2023-11-13T14:24:00Z">
        <w:r w:rsidR="004968DF">
          <w:rPr>
            <w:bCs/>
          </w:rPr>
          <w:t xml:space="preserve">soil nitrogen </w:t>
        </w:r>
      </w:ins>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ins w:id="79" w:author="Nick Smith" w:date="2023-11-13T14:24:00Z">
        <w:r w:rsidR="004968DF">
          <w:rPr>
            <w:bCs/>
          </w:rPr>
          <w:t xml:space="preserve">soil nitrogen </w:t>
        </w:r>
      </w:ins>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w:t>
      </w:r>
      <w:r w:rsidR="004014B1">
        <w:rPr>
          <w:bCs/>
        </w:rPr>
        <w:lastRenderedPageBreak/>
        <w:t>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80"/>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80"/>
      <w:r w:rsidR="004968DF">
        <w:rPr>
          <w:rStyle w:val="CommentReference"/>
        </w:rPr>
        <w:commentReference w:id="80"/>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81"/>
      <w:r>
        <w:rPr>
          <w:bCs/>
        </w:rPr>
        <w:t>nitrogen availability</w:t>
      </w:r>
      <w:commentRangeEnd w:id="81"/>
      <w:r w:rsidR="009D75B4">
        <w:rPr>
          <w:rStyle w:val="CommentReference"/>
        </w:rPr>
        <w:commentReference w:id="81"/>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B274600"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ins w:id="82" w:author="Nick Smith" w:date="2023-11-13T14:27:00Z">
        <w:r w:rsidR="008E19CC">
          <w:rPr>
            <w:bCs/>
          </w:rPr>
          <w:t xml:space="preserve">soil nitrogen </w:t>
        </w:r>
      </w:ins>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ins w:id="83" w:author="Nick Smith" w:date="2023-11-13T14:27:00Z">
        <w:r w:rsidR="008E19CC">
          <w:rPr>
            <w:bCs/>
          </w:rPr>
          <w:t xml:space="preserve"> help</w:t>
        </w:r>
      </w:ins>
      <w:ins w:id="84" w:author="Nick Smith" w:date="2023-11-13T14:28:00Z">
        <w:r w:rsidR="008E19CC">
          <w:rPr>
            <w:bCs/>
          </w:rPr>
          <w:t>ed to</w:t>
        </w:r>
      </w:ins>
      <w:r w:rsidR="00A333A1">
        <w:rPr>
          <w:bCs/>
        </w:rPr>
        <w:t xml:space="preserve"> explain</w:t>
      </w:r>
      <w:del w:id="85" w:author="Nick Smith" w:date="2023-11-13T14:28:00Z">
        <w:r w:rsidR="00A333A1" w:rsidDel="008E19CC">
          <w:rPr>
            <w:bCs/>
          </w:rPr>
          <w:delText>ed</w:delText>
        </w:r>
      </w:del>
      <w:r w:rsidR="00A333A1">
        <w:rPr>
          <w:bCs/>
        </w:rPr>
        <w:t xml:space="preserve">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ins w:id="86" w:author="Nick Smith" w:date="2023-11-13T14:28:00Z">
        <w:r w:rsidR="008E19CC">
          <w:rPr>
            <w:bCs/>
          </w:rPr>
          <w:t xml:space="preserve">soil </w:t>
        </w:r>
      </w:ins>
      <w:r w:rsidR="00A333A1">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ins w:id="87" w:author="Nick Smith" w:date="2023-11-13T14:28:00Z">
        <w:r w:rsidR="008E19CC">
          <w:rPr>
            <w:bCs/>
          </w:rPr>
          <w:t xml:space="preserve">soil nitrogen </w:t>
        </w:r>
      </w:ins>
      <w:r w:rsidR="00A333A1">
        <w:rPr>
          <w:bCs/>
        </w:rPr>
        <w:t xml:space="preserve">fertilization due to increased plant nitrogen uptake </w:t>
      </w:r>
      <w:r w:rsidR="00A333A1">
        <w:rPr>
          <w:bCs/>
        </w:rPr>
        <w:lastRenderedPageBreak/>
        <w:t xml:space="preserve">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commentRangeStart w:id="88"/>
      <w:r>
        <w:rPr>
          <w:b/>
        </w:rPr>
        <w:t>A</w:t>
      </w:r>
      <w:commentRangeEnd w:id="88"/>
      <w:r w:rsidR="00A32073">
        <w:rPr>
          <w:rStyle w:val="CommentReference"/>
        </w:rPr>
        <w:commentReference w:id="88"/>
      </w:r>
      <w:r>
        <w:rPr>
          <w:b/>
        </w:rPr>
        <w:t>cknowledgements</w:t>
      </w:r>
    </w:p>
    <w:p w14:paraId="4344C4CF" w14:textId="35CEDC44"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the US National Science Foundation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57A1D63"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approve of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159305AC" w14:textId="44CB00A3" w:rsidR="00AC21AF" w:rsidRPr="00AC21AF" w:rsidRDefault="007A3065" w:rsidP="00AC21AF">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AC21AF" w:rsidRPr="00AC21AF">
        <w:rPr>
          <w:b/>
          <w:bCs/>
          <w:noProof/>
        </w:rPr>
        <w:t xml:space="preserve">Ainsworth EA, Davey PA, Bernacchi CJ, Dermody OC, Heaton EA, Moore DJ, Morgan PB, Naidu SL, Ra HSY, Zhu XG, </w:t>
      </w:r>
      <w:r w:rsidR="00AC21AF" w:rsidRPr="00AC21AF">
        <w:rPr>
          <w:b/>
          <w:bCs/>
          <w:i/>
          <w:iCs/>
          <w:noProof/>
        </w:rPr>
        <w:t>et al.</w:t>
      </w:r>
      <w:r w:rsidR="00AC21AF" w:rsidRPr="00AC21AF">
        <w:rPr>
          <w:noProof/>
        </w:rPr>
        <w:t xml:space="preserve"> </w:t>
      </w:r>
      <w:r w:rsidR="00AC21AF" w:rsidRPr="00AC21AF">
        <w:rPr>
          <w:b/>
          <w:bCs/>
          <w:noProof/>
        </w:rPr>
        <w:t>2002</w:t>
      </w:r>
      <w:r w:rsidR="00AC21AF" w:rsidRPr="00AC21AF">
        <w:rPr>
          <w:noProof/>
        </w:rPr>
        <w:t>. A meta-analysis of elevated [CO</w:t>
      </w:r>
      <w:r w:rsidR="00AC21AF" w:rsidRPr="00AC21AF">
        <w:rPr>
          <w:noProof/>
          <w:vertAlign w:val="subscript"/>
        </w:rPr>
        <w:t>2</w:t>
      </w:r>
      <w:r w:rsidR="00AC21AF" w:rsidRPr="00AC21AF">
        <w:rPr>
          <w:noProof/>
        </w:rPr>
        <w:t>] effects on soybean (</w:t>
      </w:r>
      <w:r w:rsidR="00AC21AF" w:rsidRPr="00AC21AF">
        <w:rPr>
          <w:i/>
          <w:iCs/>
          <w:noProof/>
        </w:rPr>
        <w:t>Glycine max</w:t>
      </w:r>
      <w:r w:rsidR="00AC21AF" w:rsidRPr="00AC21AF">
        <w:rPr>
          <w:noProof/>
        </w:rPr>
        <w:t xml:space="preserve">) physiology, growth and yield. </w:t>
      </w:r>
      <w:r w:rsidR="00AC21AF" w:rsidRPr="00AC21AF">
        <w:rPr>
          <w:i/>
          <w:iCs/>
          <w:noProof/>
        </w:rPr>
        <w:t>Global Change Biology</w:t>
      </w:r>
      <w:r w:rsidR="00AC21AF" w:rsidRPr="00AC21AF">
        <w:rPr>
          <w:noProof/>
        </w:rPr>
        <w:t xml:space="preserve"> </w:t>
      </w:r>
      <w:r w:rsidR="00AC21AF" w:rsidRPr="00AC21AF">
        <w:rPr>
          <w:b/>
          <w:bCs/>
          <w:noProof/>
        </w:rPr>
        <w:t>8</w:t>
      </w:r>
      <w:r w:rsidR="00AC21AF" w:rsidRPr="00AC21AF">
        <w:rPr>
          <w:noProof/>
        </w:rPr>
        <w:t>: 695–709.</w:t>
      </w:r>
    </w:p>
    <w:p w14:paraId="444D54C7" w14:textId="77777777" w:rsidR="00AC21AF" w:rsidRPr="00AC21AF" w:rsidRDefault="00AC21AF" w:rsidP="00AC21AF">
      <w:pPr>
        <w:widowControl w:val="0"/>
        <w:autoSpaceDE w:val="0"/>
        <w:autoSpaceDN w:val="0"/>
        <w:adjustRightInd w:val="0"/>
        <w:spacing w:line="360" w:lineRule="auto"/>
        <w:rPr>
          <w:noProof/>
        </w:rPr>
      </w:pPr>
      <w:r w:rsidRPr="00AC21AF">
        <w:rPr>
          <w:b/>
          <w:bCs/>
          <w:noProof/>
        </w:rPr>
        <w:t>Ainsworth EA, Long SP</w:t>
      </w:r>
      <w:r w:rsidRPr="00AC21AF">
        <w:rPr>
          <w:noProof/>
        </w:rPr>
        <w:t xml:space="preserve">. </w:t>
      </w:r>
      <w:r w:rsidRPr="00AC21AF">
        <w:rPr>
          <w:b/>
          <w:bCs/>
          <w:noProof/>
        </w:rPr>
        <w:t>2005</w:t>
      </w:r>
      <w:r w:rsidRPr="00AC21AF">
        <w:rPr>
          <w:noProof/>
        </w:rPr>
        <w:t>. What have we learned from 15 years of free-air CO</w:t>
      </w:r>
      <w:r w:rsidRPr="00AC21AF">
        <w:rPr>
          <w:noProof/>
          <w:vertAlign w:val="subscript"/>
        </w:rPr>
        <w:t>2</w:t>
      </w:r>
      <w:r w:rsidRPr="00AC21AF">
        <w:rPr>
          <w:noProof/>
        </w:rPr>
        <w:t xml:space="preserve"> enrichment (FACE)? A meta-analytic review of the responses of photosynthesis, canopy properties and plant production to rising CO</w:t>
      </w:r>
      <w:r w:rsidRPr="00AC21AF">
        <w:rPr>
          <w:noProof/>
          <w:vertAlign w:val="subscript"/>
        </w:rPr>
        <w:t>2</w:t>
      </w:r>
      <w:r w:rsidRPr="00AC21AF">
        <w:rPr>
          <w:noProof/>
        </w:rPr>
        <w:t xml:space="preserve">. </w:t>
      </w:r>
      <w:r w:rsidRPr="00AC21AF">
        <w:rPr>
          <w:i/>
          <w:iCs/>
          <w:noProof/>
        </w:rPr>
        <w:t>New Phytologist</w:t>
      </w:r>
      <w:r w:rsidRPr="00AC21AF">
        <w:rPr>
          <w:noProof/>
        </w:rPr>
        <w:t xml:space="preserve"> </w:t>
      </w:r>
      <w:r w:rsidRPr="00AC21AF">
        <w:rPr>
          <w:b/>
          <w:bCs/>
          <w:noProof/>
        </w:rPr>
        <w:t>165</w:t>
      </w:r>
      <w:r w:rsidRPr="00AC21AF">
        <w:rPr>
          <w:noProof/>
        </w:rPr>
        <w:t>: 351–372.</w:t>
      </w:r>
    </w:p>
    <w:p w14:paraId="65BA2018" w14:textId="77777777" w:rsidR="00AC21AF" w:rsidRPr="00AC21AF" w:rsidRDefault="00AC21AF" w:rsidP="00AC21AF">
      <w:pPr>
        <w:widowControl w:val="0"/>
        <w:autoSpaceDE w:val="0"/>
        <w:autoSpaceDN w:val="0"/>
        <w:adjustRightInd w:val="0"/>
        <w:spacing w:line="360" w:lineRule="auto"/>
        <w:rPr>
          <w:noProof/>
        </w:rPr>
      </w:pPr>
      <w:r w:rsidRPr="00AC21AF">
        <w:rPr>
          <w:b/>
          <w:bCs/>
          <w:noProof/>
        </w:rPr>
        <w:t>Ainsworth EA, Rogers A</w:t>
      </w:r>
      <w:r w:rsidRPr="00AC21AF">
        <w:rPr>
          <w:noProof/>
        </w:rPr>
        <w:t xml:space="preserve">. </w:t>
      </w:r>
      <w:r w:rsidRPr="00AC21AF">
        <w:rPr>
          <w:b/>
          <w:bCs/>
          <w:noProof/>
        </w:rPr>
        <w:t>2007</w:t>
      </w:r>
      <w:r w:rsidRPr="00AC21AF">
        <w:rPr>
          <w:noProof/>
        </w:rPr>
        <w:t>. The response of photosynthesis and stomatal conductance to rising [CO</w:t>
      </w:r>
      <w:r w:rsidRPr="00AC21AF">
        <w:rPr>
          <w:noProof/>
          <w:vertAlign w:val="subscript"/>
        </w:rPr>
        <w:t>2</w:t>
      </w:r>
      <w:r w:rsidRPr="00AC21AF">
        <w:rPr>
          <w:noProof/>
        </w:rPr>
        <w:t xml:space="preserve">]: mechanisms and environmental interactions. </w:t>
      </w:r>
      <w:r w:rsidRPr="00AC21AF">
        <w:rPr>
          <w:i/>
          <w:iCs/>
          <w:noProof/>
        </w:rPr>
        <w:t>Plant, Cell &amp; Environment</w:t>
      </w:r>
      <w:r w:rsidRPr="00AC21AF">
        <w:rPr>
          <w:noProof/>
        </w:rPr>
        <w:t xml:space="preserve"> </w:t>
      </w:r>
      <w:r w:rsidRPr="00AC21AF">
        <w:rPr>
          <w:b/>
          <w:bCs/>
          <w:noProof/>
        </w:rPr>
        <w:t>30</w:t>
      </w:r>
      <w:r w:rsidRPr="00AC21AF">
        <w:rPr>
          <w:noProof/>
        </w:rPr>
        <w:t>: 258–270.</w:t>
      </w:r>
    </w:p>
    <w:p w14:paraId="306E35B3" w14:textId="77777777" w:rsidR="00AC21AF" w:rsidRPr="00AC21AF" w:rsidRDefault="00AC21AF" w:rsidP="00AC21AF">
      <w:pPr>
        <w:widowControl w:val="0"/>
        <w:autoSpaceDE w:val="0"/>
        <w:autoSpaceDN w:val="0"/>
        <w:adjustRightInd w:val="0"/>
        <w:spacing w:line="360" w:lineRule="auto"/>
        <w:rPr>
          <w:noProof/>
        </w:rPr>
      </w:pPr>
      <w:r w:rsidRPr="00AC21AF">
        <w:rPr>
          <w:b/>
          <w:bCs/>
          <w:noProof/>
        </w:rPr>
        <w:t>Allen K, Fisher JB, Phillips RP, Powers JS, Brzostek ER</w:t>
      </w:r>
      <w:r w:rsidRPr="00AC21AF">
        <w:rPr>
          <w:noProof/>
        </w:rPr>
        <w:t xml:space="preserve">. </w:t>
      </w:r>
      <w:r w:rsidRPr="00AC21AF">
        <w:rPr>
          <w:b/>
          <w:bCs/>
          <w:noProof/>
        </w:rPr>
        <w:t>2020</w:t>
      </w:r>
      <w:r w:rsidRPr="00AC21AF">
        <w:rPr>
          <w:noProof/>
        </w:rPr>
        <w:t xml:space="preserve">. Modeling the carbon cost of plant nitrogen and phosphorus uptake across temperate and tropical forests. </w:t>
      </w:r>
      <w:r w:rsidRPr="00AC21AF">
        <w:rPr>
          <w:i/>
          <w:iCs/>
          <w:noProof/>
        </w:rPr>
        <w:t>Frontiers in Forests and Global Change</w:t>
      </w:r>
      <w:r w:rsidRPr="00AC21AF">
        <w:rPr>
          <w:noProof/>
        </w:rPr>
        <w:t xml:space="preserve"> </w:t>
      </w:r>
      <w:r w:rsidRPr="00AC21AF">
        <w:rPr>
          <w:b/>
          <w:bCs/>
          <w:noProof/>
        </w:rPr>
        <w:t>3</w:t>
      </w:r>
      <w:r w:rsidRPr="00AC21AF">
        <w:rPr>
          <w:noProof/>
        </w:rPr>
        <w:t>: 1–12.</w:t>
      </w:r>
    </w:p>
    <w:p w14:paraId="0F0EECF8" w14:textId="77777777" w:rsidR="00AC21AF" w:rsidRPr="00AC21AF" w:rsidRDefault="00AC21AF" w:rsidP="00AC21AF">
      <w:pPr>
        <w:widowControl w:val="0"/>
        <w:autoSpaceDE w:val="0"/>
        <w:autoSpaceDN w:val="0"/>
        <w:adjustRightInd w:val="0"/>
        <w:spacing w:line="360" w:lineRule="auto"/>
        <w:rPr>
          <w:noProof/>
        </w:rPr>
      </w:pPr>
      <w:r w:rsidRPr="00AC21AF">
        <w:rPr>
          <w:b/>
          <w:bCs/>
          <w:noProof/>
        </w:rPr>
        <w:t>Andrews M, James EK, Sprent JI, Boddey RM, Gross E, dos Reis FB</w:t>
      </w:r>
      <w:r w:rsidRPr="00AC21AF">
        <w:rPr>
          <w:noProof/>
        </w:rPr>
        <w:t xml:space="preserve">. </w:t>
      </w:r>
      <w:r w:rsidRPr="00AC21AF">
        <w:rPr>
          <w:b/>
          <w:bCs/>
          <w:noProof/>
        </w:rPr>
        <w:t>2011</w:t>
      </w:r>
      <w:r w:rsidRPr="00AC21AF">
        <w:rPr>
          <w:noProof/>
        </w:rPr>
        <w:t xml:space="preserve">. Nitrogen fixation in legumes and actinorhizal plants in natural ecosystems: Values obtained using 15N natural abundance. </w:t>
      </w:r>
      <w:r w:rsidRPr="00AC21AF">
        <w:rPr>
          <w:i/>
          <w:iCs/>
          <w:noProof/>
        </w:rPr>
        <w:t>Plant Ecology and Diversity</w:t>
      </w:r>
      <w:r w:rsidRPr="00AC21AF">
        <w:rPr>
          <w:noProof/>
        </w:rPr>
        <w:t xml:space="preserve"> </w:t>
      </w:r>
      <w:r w:rsidRPr="00AC21AF">
        <w:rPr>
          <w:b/>
          <w:bCs/>
          <w:noProof/>
        </w:rPr>
        <w:t>4</w:t>
      </w:r>
      <w:r w:rsidRPr="00AC21AF">
        <w:rPr>
          <w:noProof/>
        </w:rPr>
        <w:t>: 117–130.</w:t>
      </w:r>
    </w:p>
    <w:p w14:paraId="4AA5B0DF"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Arora VK, Katavouta A, Williams RG, Jones CD, Brovkin V, Friedlingstein P, Schwinger J, Bopp L, Boucher O, Cadule P, </w:t>
      </w:r>
      <w:r w:rsidRPr="00AC21AF">
        <w:rPr>
          <w:b/>
          <w:bCs/>
          <w:i/>
          <w:iCs/>
          <w:noProof/>
        </w:rPr>
        <w:t>et al.</w:t>
      </w:r>
      <w:r w:rsidRPr="00AC21AF">
        <w:rPr>
          <w:noProof/>
        </w:rPr>
        <w:t xml:space="preserve"> </w:t>
      </w:r>
      <w:r w:rsidRPr="00AC21AF">
        <w:rPr>
          <w:b/>
          <w:bCs/>
          <w:noProof/>
        </w:rPr>
        <w:t>2020</w:t>
      </w:r>
      <w:r w:rsidRPr="00AC21AF">
        <w:rPr>
          <w:noProof/>
        </w:rPr>
        <w:t xml:space="preserve">. Carbon-concentration and carbon-climate feedbacks in CMIP6 models and their comparison to CMIP5 models. </w:t>
      </w:r>
      <w:r w:rsidRPr="00AC21AF">
        <w:rPr>
          <w:i/>
          <w:iCs/>
          <w:noProof/>
        </w:rPr>
        <w:t>Biogeosciences</w:t>
      </w:r>
      <w:r w:rsidRPr="00AC21AF">
        <w:rPr>
          <w:noProof/>
        </w:rPr>
        <w:t xml:space="preserve"> </w:t>
      </w:r>
      <w:r w:rsidRPr="00AC21AF">
        <w:rPr>
          <w:b/>
          <w:bCs/>
          <w:noProof/>
        </w:rPr>
        <w:t>17</w:t>
      </w:r>
      <w:r w:rsidRPr="00AC21AF">
        <w:rPr>
          <w:noProof/>
        </w:rPr>
        <w:t>: 4173–4222.</w:t>
      </w:r>
    </w:p>
    <w:p w14:paraId="517F3F7D" w14:textId="77777777" w:rsidR="00AC21AF" w:rsidRPr="00AC21AF" w:rsidRDefault="00AC21AF" w:rsidP="00AC21AF">
      <w:pPr>
        <w:widowControl w:val="0"/>
        <w:autoSpaceDE w:val="0"/>
        <w:autoSpaceDN w:val="0"/>
        <w:adjustRightInd w:val="0"/>
        <w:spacing w:line="360" w:lineRule="auto"/>
        <w:rPr>
          <w:noProof/>
        </w:rPr>
      </w:pPr>
      <w:r w:rsidRPr="00AC21AF">
        <w:rPr>
          <w:b/>
          <w:bCs/>
          <w:noProof/>
        </w:rPr>
        <w:t>Barnes JD, Balaguer L, Manrique E, Elvira S, Davison AW</w:t>
      </w:r>
      <w:r w:rsidRPr="00AC21AF">
        <w:rPr>
          <w:noProof/>
        </w:rPr>
        <w:t xml:space="preserve">. </w:t>
      </w:r>
      <w:r w:rsidRPr="00AC21AF">
        <w:rPr>
          <w:b/>
          <w:bCs/>
          <w:noProof/>
        </w:rPr>
        <w:t>1992</w:t>
      </w:r>
      <w:r w:rsidRPr="00AC21AF">
        <w:rPr>
          <w:noProof/>
        </w:rPr>
        <w:t xml:space="preserve">. A reappraisal of the use of DMSO for the extraction and determination of chlorophylls a and b in lichens and higher plants. </w:t>
      </w:r>
      <w:r w:rsidRPr="00AC21AF">
        <w:rPr>
          <w:i/>
          <w:iCs/>
          <w:noProof/>
        </w:rPr>
        <w:t>Environmental and Experimental Botany</w:t>
      </w:r>
      <w:r w:rsidRPr="00AC21AF">
        <w:rPr>
          <w:noProof/>
        </w:rPr>
        <w:t xml:space="preserve"> </w:t>
      </w:r>
      <w:r w:rsidRPr="00AC21AF">
        <w:rPr>
          <w:b/>
          <w:bCs/>
          <w:noProof/>
        </w:rPr>
        <w:t>32</w:t>
      </w:r>
      <w:r w:rsidRPr="00AC21AF">
        <w:rPr>
          <w:noProof/>
        </w:rPr>
        <w:t>: 85–100.</w:t>
      </w:r>
    </w:p>
    <w:p w14:paraId="19B38E81" w14:textId="77777777" w:rsidR="00AC21AF" w:rsidRPr="00AC21AF" w:rsidRDefault="00AC21AF" w:rsidP="00AC21AF">
      <w:pPr>
        <w:widowControl w:val="0"/>
        <w:autoSpaceDE w:val="0"/>
        <w:autoSpaceDN w:val="0"/>
        <w:adjustRightInd w:val="0"/>
        <w:spacing w:line="360" w:lineRule="auto"/>
        <w:rPr>
          <w:noProof/>
        </w:rPr>
      </w:pPr>
      <w:r w:rsidRPr="00AC21AF">
        <w:rPr>
          <w:b/>
          <w:bCs/>
          <w:noProof/>
        </w:rPr>
        <w:t>Bates D, Mächler M, Bolker B, Walker S</w:t>
      </w:r>
      <w:r w:rsidRPr="00AC21AF">
        <w:rPr>
          <w:noProof/>
        </w:rPr>
        <w:t xml:space="preserve">. </w:t>
      </w:r>
      <w:r w:rsidRPr="00AC21AF">
        <w:rPr>
          <w:b/>
          <w:bCs/>
          <w:noProof/>
        </w:rPr>
        <w:t>2015</w:t>
      </w:r>
      <w:r w:rsidRPr="00AC21AF">
        <w:rPr>
          <w:noProof/>
        </w:rPr>
        <w:t xml:space="preserve">. Fitting linear mixed-effects models using lme4. </w:t>
      </w:r>
      <w:r w:rsidRPr="00AC21AF">
        <w:rPr>
          <w:i/>
          <w:iCs/>
          <w:noProof/>
        </w:rPr>
        <w:t>Journal of Statistical Software</w:t>
      </w:r>
      <w:r w:rsidRPr="00AC21AF">
        <w:rPr>
          <w:noProof/>
        </w:rPr>
        <w:t xml:space="preserve"> </w:t>
      </w:r>
      <w:r w:rsidRPr="00AC21AF">
        <w:rPr>
          <w:b/>
          <w:bCs/>
          <w:noProof/>
        </w:rPr>
        <w:t>67</w:t>
      </w:r>
      <w:r w:rsidRPr="00AC21AF">
        <w:rPr>
          <w:noProof/>
        </w:rPr>
        <w:t>: 1–48.</w:t>
      </w:r>
    </w:p>
    <w:p w14:paraId="186EBA84" w14:textId="77777777" w:rsidR="00AC21AF" w:rsidRPr="00AC21AF" w:rsidRDefault="00AC21AF" w:rsidP="00AC21AF">
      <w:pPr>
        <w:widowControl w:val="0"/>
        <w:autoSpaceDE w:val="0"/>
        <w:autoSpaceDN w:val="0"/>
        <w:adjustRightInd w:val="0"/>
        <w:spacing w:line="360" w:lineRule="auto"/>
        <w:rPr>
          <w:noProof/>
        </w:rPr>
      </w:pPr>
      <w:r w:rsidRPr="00AC21AF">
        <w:rPr>
          <w:b/>
          <w:bCs/>
          <w:noProof/>
        </w:rPr>
        <w:t>Bernacchi CJ, Singsaas EL, Pimentel C, Portis AR, Long SP</w:t>
      </w:r>
      <w:r w:rsidRPr="00AC21AF">
        <w:rPr>
          <w:noProof/>
        </w:rPr>
        <w:t xml:space="preserve">. </w:t>
      </w:r>
      <w:r w:rsidRPr="00AC21AF">
        <w:rPr>
          <w:b/>
          <w:bCs/>
          <w:noProof/>
        </w:rPr>
        <w:t>2001</w:t>
      </w:r>
      <w:r w:rsidRPr="00AC21AF">
        <w:rPr>
          <w:noProof/>
        </w:rPr>
        <w:t xml:space="preserve">. Improved temperature response functions for models of Rubisco-limited photosynthesis. </w:t>
      </w:r>
      <w:r w:rsidRPr="00AC21AF">
        <w:rPr>
          <w:i/>
          <w:iCs/>
          <w:noProof/>
        </w:rPr>
        <w:t>Plant, Cell and Environment</w:t>
      </w:r>
      <w:r w:rsidRPr="00AC21AF">
        <w:rPr>
          <w:noProof/>
        </w:rPr>
        <w:t xml:space="preserve"> </w:t>
      </w:r>
      <w:r w:rsidRPr="00AC21AF">
        <w:rPr>
          <w:b/>
          <w:bCs/>
          <w:noProof/>
        </w:rPr>
        <w:t>24</w:t>
      </w:r>
      <w:r w:rsidRPr="00AC21AF">
        <w:rPr>
          <w:noProof/>
        </w:rPr>
        <w:t>: 253–259.</w:t>
      </w:r>
    </w:p>
    <w:p w14:paraId="6AF610A6" w14:textId="77777777" w:rsidR="00AC21AF" w:rsidRPr="00AC21AF" w:rsidRDefault="00AC21AF" w:rsidP="00AC21AF">
      <w:pPr>
        <w:widowControl w:val="0"/>
        <w:autoSpaceDE w:val="0"/>
        <w:autoSpaceDN w:val="0"/>
        <w:adjustRightInd w:val="0"/>
        <w:spacing w:line="360" w:lineRule="auto"/>
        <w:rPr>
          <w:noProof/>
        </w:rPr>
      </w:pPr>
      <w:r w:rsidRPr="00AC21AF">
        <w:rPr>
          <w:b/>
          <w:bCs/>
          <w:noProof/>
        </w:rPr>
        <w:t>Braghiere RK, Fisher JB, Allen K, Brzostek ER, Shi M, Yang X, Ricciuto DM, Fisher RA, Zhu Q, Phillips RP</w:t>
      </w:r>
      <w:r w:rsidRPr="00AC21AF">
        <w:rPr>
          <w:noProof/>
        </w:rPr>
        <w:t xml:space="preserve">. </w:t>
      </w:r>
      <w:r w:rsidRPr="00AC21AF">
        <w:rPr>
          <w:b/>
          <w:bCs/>
          <w:noProof/>
        </w:rPr>
        <w:t>2022</w:t>
      </w:r>
      <w:r w:rsidRPr="00AC21AF">
        <w:rPr>
          <w:noProof/>
        </w:rPr>
        <w:t xml:space="preserve">. Modeling Global Carbon Costs of Plant Nitrogen and Phosphorus Acquisition. </w:t>
      </w:r>
      <w:r w:rsidRPr="00AC21AF">
        <w:rPr>
          <w:i/>
          <w:iCs/>
          <w:noProof/>
        </w:rPr>
        <w:t>Journal of Advances in Modeling Earth Systems</w:t>
      </w:r>
      <w:r w:rsidRPr="00AC21AF">
        <w:rPr>
          <w:noProof/>
        </w:rPr>
        <w:t xml:space="preserve"> </w:t>
      </w:r>
      <w:r w:rsidRPr="00AC21AF">
        <w:rPr>
          <w:b/>
          <w:bCs/>
          <w:noProof/>
        </w:rPr>
        <w:t>14</w:t>
      </w:r>
      <w:r w:rsidRPr="00AC21AF">
        <w:rPr>
          <w:noProof/>
        </w:rPr>
        <w:t>: 1–23.</w:t>
      </w:r>
    </w:p>
    <w:p w14:paraId="7CE9A112" w14:textId="77777777" w:rsidR="00AC21AF" w:rsidRPr="00AC21AF" w:rsidRDefault="00AC21AF" w:rsidP="00AC21AF">
      <w:pPr>
        <w:widowControl w:val="0"/>
        <w:autoSpaceDE w:val="0"/>
        <w:autoSpaceDN w:val="0"/>
        <w:adjustRightInd w:val="0"/>
        <w:spacing w:line="360" w:lineRule="auto"/>
        <w:rPr>
          <w:noProof/>
        </w:rPr>
      </w:pPr>
      <w:r w:rsidRPr="00AC21AF">
        <w:rPr>
          <w:b/>
          <w:bCs/>
          <w:noProof/>
        </w:rPr>
        <w:lastRenderedPageBreak/>
        <w:t>Brzostek ER, Fisher JB, Phillips RP</w:t>
      </w:r>
      <w:r w:rsidRPr="00AC21AF">
        <w:rPr>
          <w:noProof/>
        </w:rPr>
        <w:t xml:space="preserve">. </w:t>
      </w:r>
      <w:r w:rsidRPr="00AC21AF">
        <w:rPr>
          <w:b/>
          <w:bCs/>
          <w:noProof/>
        </w:rPr>
        <w:t>2014</w:t>
      </w:r>
      <w:r w:rsidRPr="00AC21AF">
        <w:rPr>
          <w:noProof/>
        </w:rPr>
        <w:t xml:space="preserve">. Modeling the carbon cost of plant nitrogen acquisition: Mycorrhizal trade-offs and multipath resistance uptake improve predictions of retranslocation. </w:t>
      </w:r>
      <w:r w:rsidRPr="00AC21AF">
        <w:rPr>
          <w:i/>
          <w:iCs/>
          <w:noProof/>
        </w:rPr>
        <w:t>Journal of Geophysical Research: Biogeosciences</w:t>
      </w:r>
      <w:r w:rsidRPr="00AC21AF">
        <w:rPr>
          <w:noProof/>
        </w:rPr>
        <w:t xml:space="preserve"> </w:t>
      </w:r>
      <w:r w:rsidRPr="00AC21AF">
        <w:rPr>
          <w:b/>
          <w:bCs/>
          <w:noProof/>
        </w:rPr>
        <w:t>119</w:t>
      </w:r>
      <w:r w:rsidRPr="00AC21AF">
        <w:rPr>
          <w:noProof/>
        </w:rPr>
        <w:t>: 1684–1697.</w:t>
      </w:r>
    </w:p>
    <w:p w14:paraId="29D5179E" w14:textId="77777777" w:rsidR="00AC21AF" w:rsidRPr="00AC21AF" w:rsidRDefault="00AC21AF" w:rsidP="00AC21AF">
      <w:pPr>
        <w:widowControl w:val="0"/>
        <w:autoSpaceDE w:val="0"/>
        <w:autoSpaceDN w:val="0"/>
        <w:adjustRightInd w:val="0"/>
        <w:spacing w:line="360" w:lineRule="auto"/>
        <w:rPr>
          <w:noProof/>
        </w:rPr>
      </w:pPr>
      <w:r w:rsidRPr="00AC21AF">
        <w:rPr>
          <w:b/>
          <w:bCs/>
          <w:noProof/>
        </w:rPr>
        <w:t>Chen J-L, Reynolds JF, Harley PC, Tenhunen JD</w:t>
      </w:r>
      <w:r w:rsidRPr="00AC21AF">
        <w:rPr>
          <w:noProof/>
        </w:rPr>
        <w:t xml:space="preserve">. </w:t>
      </w:r>
      <w:r w:rsidRPr="00AC21AF">
        <w:rPr>
          <w:b/>
          <w:bCs/>
          <w:noProof/>
        </w:rPr>
        <w:t>1993</w:t>
      </w:r>
      <w:r w:rsidRPr="00AC21AF">
        <w:rPr>
          <w:noProof/>
        </w:rPr>
        <w:t xml:space="preserve">. Coordination theory of leaf nitrogen distribution in a canopy. </w:t>
      </w:r>
      <w:r w:rsidRPr="00AC21AF">
        <w:rPr>
          <w:i/>
          <w:iCs/>
          <w:noProof/>
        </w:rPr>
        <w:t>Oecologia</w:t>
      </w:r>
      <w:r w:rsidRPr="00AC21AF">
        <w:rPr>
          <w:noProof/>
        </w:rPr>
        <w:t xml:space="preserve"> </w:t>
      </w:r>
      <w:r w:rsidRPr="00AC21AF">
        <w:rPr>
          <w:b/>
          <w:bCs/>
          <w:noProof/>
        </w:rPr>
        <w:t>93</w:t>
      </w:r>
      <w:r w:rsidRPr="00AC21AF">
        <w:rPr>
          <w:noProof/>
        </w:rPr>
        <w:t>: 63–69.</w:t>
      </w:r>
    </w:p>
    <w:p w14:paraId="6EF7C769" w14:textId="77777777" w:rsidR="00AC21AF" w:rsidRPr="00AC21AF" w:rsidRDefault="00AC21AF" w:rsidP="00AC21AF">
      <w:pPr>
        <w:widowControl w:val="0"/>
        <w:autoSpaceDE w:val="0"/>
        <w:autoSpaceDN w:val="0"/>
        <w:adjustRightInd w:val="0"/>
        <w:spacing w:line="360" w:lineRule="auto"/>
        <w:rPr>
          <w:noProof/>
        </w:rPr>
      </w:pPr>
      <w:r w:rsidRPr="00AC21AF">
        <w:rPr>
          <w:b/>
          <w:bCs/>
          <w:noProof/>
        </w:rPr>
        <w:t>Coleman JS, McConnaughay KDM, Bazzaz FA</w:t>
      </w:r>
      <w:r w:rsidRPr="00AC21AF">
        <w:rPr>
          <w:noProof/>
        </w:rPr>
        <w:t xml:space="preserve">. </w:t>
      </w:r>
      <w:r w:rsidRPr="00AC21AF">
        <w:rPr>
          <w:b/>
          <w:bCs/>
          <w:noProof/>
        </w:rPr>
        <w:t>1993</w:t>
      </w:r>
      <w:r w:rsidRPr="00AC21AF">
        <w:rPr>
          <w:noProof/>
        </w:rPr>
        <w:t xml:space="preserve">. Elevated CO2 and plant nitrogen-use: is reduced tissue nitrogen concentration size-dependent? </w:t>
      </w:r>
      <w:r w:rsidRPr="00AC21AF">
        <w:rPr>
          <w:i/>
          <w:iCs/>
          <w:noProof/>
        </w:rPr>
        <w:t>Oecologia</w:t>
      </w:r>
      <w:r w:rsidRPr="00AC21AF">
        <w:rPr>
          <w:noProof/>
        </w:rPr>
        <w:t xml:space="preserve"> </w:t>
      </w:r>
      <w:r w:rsidRPr="00AC21AF">
        <w:rPr>
          <w:b/>
          <w:bCs/>
          <w:noProof/>
        </w:rPr>
        <w:t>93</w:t>
      </w:r>
      <w:r w:rsidRPr="00AC21AF">
        <w:rPr>
          <w:noProof/>
        </w:rPr>
        <w:t>: 195–200.</w:t>
      </w:r>
    </w:p>
    <w:p w14:paraId="32A9FE22" w14:textId="77777777" w:rsidR="00AC21AF" w:rsidRPr="00AC21AF" w:rsidRDefault="00AC21AF" w:rsidP="00AC21AF">
      <w:pPr>
        <w:widowControl w:val="0"/>
        <w:autoSpaceDE w:val="0"/>
        <w:autoSpaceDN w:val="0"/>
        <w:adjustRightInd w:val="0"/>
        <w:spacing w:line="360" w:lineRule="auto"/>
        <w:rPr>
          <w:noProof/>
        </w:rPr>
      </w:pPr>
      <w:r w:rsidRPr="00AC21AF">
        <w:rPr>
          <w:b/>
          <w:bCs/>
          <w:noProof/>
        </w:rPr>
        <w:t>Crous KY, Reich PB, Hunter MD, Ellsworth DS</w:t>
      </w:r>
      <w:r w:rsidRPr="00AC21AF">
        <w:rPr>
          <w:noProof/>
        </w:rPr>
        <w:t xml:space="preserve">. </w:t>
      </w:r>
      <w:r w:rsidRPr="00AC21AF">
        <w:rPr>
          <w:b/>
          <w:bCs/>
          <w:noProof/>
        </w:rPr>
        <w:t>2010</w:t>
      </w:r>
      <w:r w:rsidRPr="00AC21AF">
        <w:rPr>
          <w:noProof/>
        </w:rPr>
        <w:t xml:space="preserve">. Maintenance of leaf N controls the photosynthetic CO2 response of grassland species exposed to 9 years of free-air CO2 enrichment. </w:t>
      </w:r>
      <w:r w:rsidRPr="00AC21AF">
        <w:rPr>
          <w:i/>
          <w:iCs/>
          <w:noProof/>
        </w:rPr>
        <w:t>Global Change Biology</w:t>
      </w:r>
      <w:r w:rsidRPr="00AC21AF">
        <w:rPr>
          <w:noProof/>
        </w:rPr>
        <w:t xml:space="preserve"> </w:t>
      </w:r>
      <w:r w:rsidRPr="00AC21AF">
        <w:rPr>
          <w:b/>
          <w:bCs/>
          <w:noProof/>
        </w:rPr>
        <w:t>16</w:t>
      </w:r>
      <w:r w:rsidRPr="00AC21AF">
        <w:rPr>
          <w:noProof/>
        </w:rPr>
        <w:t>: 2076–2088.</w:t>
      </w:r>
    </w:p>
    <w:p w14:paraId="3E8722E9" w14:textId="77777777" w:rsidR="00AC21AF" w:rsidRPr="00AC21AF" w:rsidRDefault="00AC21AF" w:rsidP="00AC21AF">
      <w:pPr>
        <w:widowControl w:val="0"/>
        <w:autoSpaceDE w:val="0"/>
        <w:autoSpaceDN w:val="0"/>
        <w:adjustRightInd w:val="0"/>
        <w:spacing w:line="360" w:lineRule="auto"/>
        <w:rPr>
          <w:noProof/>
        </w:rPr>
      </w:pPr>
      <w:r w:rsidRPr="00AC21AF">
        <w:rPr>
          <w:b/>
          <w:bCs/>
          <w:noProof/>
        </w:rPr>
        <w:t>Cui E, Xia J, Luo Y</w:t>
      </w:r>
      <w:r w:rsidRPr="00AC21AF">
        <w:rPr>
          <w:noProof/>
        </w:rPr>
        <w:t xml:space="preserve">. </w:t>
      </w:r>
      <w:r w:rsidRPr="00AC21AF">
        <w:rPr>
          <w:b/>
          <w:bCs/>
          <w:noProof/>
        </w:rPr>
        <w:t>2023</w:t>
      </w:r>
      <w:r w:rsidRPr="00AC21AF">
        <w:rPr>
          <w:noProof/>
        </w:rPr>
        <w:t xml:space="preserve">. Nitrogen use strategy drives interspecific differences in plant photosynthetic CO2 acclimation. </w:t>
      </w:r>
      <w:r w:rsidRPr="00AC21AF">
        <w:rPr>
          <w:i/>
          <w:iCs/>
          <w:noProof/>
        </w:rPr>
        <w:t>Global Change Biology</w:t>
      </w:r>
      <w:r w:rsidRPr="00AC21AF">
        <w:rPr>
          <w:noProof/>
        </w:rPr>
        <w:t xml:space="preserve"> </w:t>
      </w:r>
      <w:r w:rsidRPr="00AC21AF">
        <w:rPr>
          <w:b/>
          <w:bCs/>
          <w:noProof/>
        </w:rPr>
        <w:t>29</w:t>
      </w:r>
      <w:r w:rsidRPr="00AC21AF">
        <w:rPr>
          <w:noProof/>
        </w:rPr>
        <w:t>: 3667–3677.</w:t>
      </w:r>
    </w:p>
    <w:p w14:paraId="61532633" w14:textId="77777777" w:rsidR="00AC21AF" w:rsidRPr="00AC21AF" w:rsidRDefault="00AC21AF" w:rsidP="00AC21AF">
      <w:pPr>
        <w:widowControl w:val="0"/>
        <w:autoSpaceDE w:val="0"/>
        <w:autoSpaceDN w:val="0"/>
        <w:adjustRightInd w:val="0"/>
        <w:spacing w:line="360" w:lineRule="auto"/>
        <w:rPr>
          <w:noProof/>
        </w:rPr>
      </w:pPr>
      <w:r w:rsidRPr="00AC21AF">
        <w:rPr>
          <w:b/>
          <w:bCs/>
          <w:noProof/>
        </w:rPr>
        <w:t>Curtis PS</w:t>
      </w:r>
      <w:r w:rsidRPr="00AC21AF">
        <w:rPr>
          <w:noProof/>
        </w:rPr>
        <w:t xml:space="preserve">. </w:t>
      </w:r>
      <w:r w:rsidRPr="00AC21AF">
        <w:rPr>
          <w:b/>
          <w:bCs/>
          <w:noProof/>
        </w:rPr>
        <w:t>1996</w:t>
      </w:r>
      <w:r w:rsidRPr="00AC21AF">
        <w:rPr>
          <w:noProof/>
        </w:rPr>
        <w:t xml:space="preserve">. A meta-analysis of leaf gas exchange and nitrogen in trees grown under elevated carbon dioxide. </w:t>
      </w:r>
      <w:r w:rsidRPr="00AC21AF">
        <w:rPr>
          <w:i/>
          <w:iCs/>
          <w:noProof/>
        </w:rPr>
        <w:t>Plant, Cell and Environment</w:t>
      </w:r>
      <w:r w:rsidRPr="00AC21AF">
        <w:rPr>
          <w:noProof/>
        </w:rPr>
        <w:t xml:space="preserve"> </w:t>
      </w:r>
      <w:r w:rsidRPr="00AC21AF">
        <w:rPr>
          <w:b/>
          <w:bCs/>
          <w:noProof/>
        </w:rPr>
        <w:t>19</w:t>
      </w:r>
      <w:r w:rsidRPr="00AC21AF">
        <w:rPr>
          <w:noProof/>
        </w:rPr>
        <w:t>: 127–137.</w:t>
      </w:r>
    </w:p>
    <w:p w14:paraId="4DED5F6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Davies-Barnard T, Meyerholt J, Zaehle S, Friedlingstein P, Brovkin V, Fan Y, Fisher RA, Jones CD, Lee H, Peano D, </w:t>
      </w:r>
      <w:r w:rsidRPr="00AC21AF">
        <w:rPr>
          <w:b/>
          <w:bCs/>
          <w:i/>
          <w:iCs/>
          <w:noProof/>
        </w:rPr>
        <w:t>et al.</w:t>
      </w:r>
      <w:r w:rsidRPr="00AC21AF">
        <w:rPr>
          <w:noProof/>
        </w:rPr>
        <w:t xml:space="preserve"> </w:t>
      </w:r>
      <w:r w:rsidRPr="00AC21AF">
        <w:rPr>
          <w:b/>
          <w:bCs/>
          <w:noProof/>
        </w:rPr>
        <w:t>2020</w:t>
      </w:r>
      <w:r w:rsidRPr="00AC21AF">
        <w:rPr>
          <w:noProof/>
        </w:rPr>
        <w:t xml:space="preserve">. Nitrogen cycling in CMIP6 land surface models: progress and limitations. </w:t>
      </w:r>
      <w:r w:rsidRPr="00AC21AF">
        <w:rPr>
          <w:i/>
          <w:iCs/>
          <w:noProof/>
        </w:rPr>
        <w:t>Biogeosciences</w:t>
      </w:r>
      <w:r w:rsidRPr="00AC21AF">
        <w:rPr>
          <w:noProof/>
        </w:rPr>
        <w:t xml:space="preserve"> </w:t>
      </w:r>
      <w:r w:rsidRPr="00AC21AF">
        <w:rPr>
          <w:b/>
          <w:bCs/>
          <w:noProof/>
        </w:rPr>
        <w:t>17</w:t>
      </w:r>
      <w:r w:rsidRPr="00AC21AF">
        <w:rPr>
          <w:noProof/>
        </w:rPr>
        <w:t>: 5129–5148.</w:t>
      </w:r>
    </w:p>
    <w:p w14:paraId="2671A2F9"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Prentice IC, Evans BJ, Caddy-Retalic S, Lowe AJ, Wright IJ</w:t>
      </w:r>
      <w:r w:rsidRPr="00AC21AF">
        <w:rPr>
          <w:noProof/>
        </w:rPr>
        <w:t xml:space="preserve">. </w:t>
      </w:r>
      <w:r w:rsidRPr="00AC21AF">
        <w:rPr>
          <w:b/>
          <w:bCs/>
          <w:noProof/>
        </w:rPr>
        <w:t>2017</w:t>
      </w:r>
      <w:r w:rsidRPr="00AC21AF">
        <w:rPr>
          <w:noProof/>
        </w:rPr>
        <w:t xml:space="preserve">. Leaf nitrogen from first principles: field evidence for adaptive variation with climate. </w:t>
      </w:r>
      <w:r w:rsidRPr="00AC21AF">
        <w:rPr>
          <w:i/>
          <w:iCs/>
          <w:noProof/>
        </w:rPr>
        <w:t>Biogeosciences</w:t>
      </w:r>
      <w:r w:rsidRPr="00AC21AF">
        <w:rPr>
          <w:noProof/>
        </w:rPr>
        <w:t xml:space="preserve"> </w:t>
      </w:r>
      <w:r w:rsidRPr="00AC21AF">
        <w:rPr>
          <w:b/>
          <w:bCs/>
          <w:noProof/>
        </w:rPr>
        <w:t>14</w:t>
      </w:r>
      <w:r w:rsidRPr="00AC21AF">
        <w:rPr>
          <w:noProof/>
        </w:rPr>
        <w:t>: 481–495.</w:t>
      </w:r>
    </w:p>
    <w:p w14:paraId="7085F8E8"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Prentice IC, Wright IJ, Evans BJ, Togashi HF, Caddy-Retalic S, McInerney FA, Sparrow B, Leitch E, Lowe AJ</w:t>
      </w:r>
      <w:r w:rsidRPr="00AC21AF">
        <w:rPr>
          <w:noProof/>
        </w:rPr>
        <w:t xml:space="preserve">. </w:t>
      </w:r>
      <w:r w:rsidRPr="00AC21AF">
        <w:rPr>
          <w:b/>
          <w:bCs/>
          <w:noProof/>
        </w:rPr>
        <w:t>2020</w:t>
      </w:r>
      <w:r w:rsidRPr="00AC21AF">
        <w:rPr>
          <w:noProof/>
        </w:rPr>
        <w:t xml:space="preserve">. Components of leaf-trait variation along environmental gradients. </w:t>
      </w:r>
      <w:r w:rsidRPr="00AC21AF">
        <w:rPr>
          <w:i/>
          <w:iCs/>
          <w:noProof/>
        </w:rPr>
        <w:t>New Phytologist</w:t>
      </w:r>
      <w:r w:rsidRPr="00AC21AF">
        <w:rPr>
          <w:noProof/>
        </w:rPr>
        <w:t xml:space="preserve"> </w:t>
      </w:r>
      <w:r w:rsidRPr="00AC21AF">
        <w:rPr>
          <w:b/>
          <w:bCs/>
          <w:noProof/>
        </w:rPr>
        <w:t>228</w:t>
      </w:r>
      <w:r w:rsidRPr="00AC21AF">
        <w:rPr>
          <w:noProof/>
        </w:rPr>
        <w:t>: 82–94.</w:t>
      </w:r>
    </w:p>
    <w:p w14:paraId="5EAABCF0"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Dong N, Prentice IC, Wright IJ, Wang H, Atkin OK, Bloomfield KJ, Domingues TF, Gleason SM, Maire V, Onoda Y, </w:t>
      </w:r>
      <w:r w:rsidRPr="00AC21AF">
        <w:rPr>
          <w:b/>
          <w:bCs/>
          <w:i/>
          <w:iCs/>
          <w:noProof/>
        </w:rPr>
        <w:t>et al.</w:t>
      </w:r>
      <w:r w:rsidRPr="00AC21AF">
        <w:rPr>
          <w:noProof/>
        </w:rPr>
        <w:t xml:space="preserve"> </w:t>
      </w:r>
      <w:r w:rsidRPr="00AC21AF">
        <w:rPr>
          <w:b/>
          <w:bCs/>
          <w:noProof/>
        </w:rPr>
        <w:t>2022a</w:t>
      </w:r>
      <w:r w:rsidRPr="00AC21AF">
        <w:rPr>
          <w:noProof/>
        </w:rPr>
        <w:t xml:space="preserve">. Leaf nitrogen from the perspective of optimal plant function. </w:t>
      </w:r>
      <w:r w:rsidRPr="00AC21AF">
        <w:rPr>
          <w:i/>
          <w:iCs/>
          <w:noProof/>
        </w:rPr>
        <w:t>Journal of Ecology</w:t>
      </w:r>
      <w:r w:rsidRPr="00AC21AF">
        <w:rPr>
          <w:noProof/>
        </w:rPr>
        <w:t xml:space="preserve"> </w:t>
      </w:r>
      <w:r w:rsidRPr="00AC21AF">
        <w:rPr>
          <w:b/>
          <w:bCs/>
          <w:noProof/>
        </w:rPr>
        <w:t>110</w:t>
      </w:r>
      <w:r w:rsidRPr="00AC21AF">
        <w:rPr>
          <w:noProof/>
        </w:rPr>
        <w:t>: 2585–2602.</w:t>
      </w:r>
    </w:p>
    <w:p w14:paraId="571F2950"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Wright IJ, Chen JM, Luo X, Wang H, Keenan TF, Smith NG, Prentice IC</w:t>
      </w:r>
      <w:r w:rsidRPr="00AC21AF">
        <w:rPr>
          <w:noProof/>
        </w:rPr>
        <w:t xml:space="preserve">. </w:t>
      </w:r>
      <w:r w:rsidRPr="00AC21AF">
        <w:rPr>
          <w:b/>
          <w:bCs/>
          <w:noProof/>
        </w:rPr>
        <w:t>2022b</w:t>
      </w:r>
      <w:r w:rsidRPr="00AC21AF">
        <w:rPr>
          <w:noProof/>
        </w:rPr>
        <w:t>. Rising CO</w:t>
      </w:r>
      <w:r w:rsidRPr="00AC21AF">
        <w:rPr>
          <w:noProof/>
          <w:vertAlign w:val="subscript"/>
        </w:rPr>
        <w:t>2</w:t>
      </w:r>
      <w:r w:rsidRPr="00AC21AF">
        <w:rPr>
          <w:noProof/>
        </w:rPr>
        <w:t xml:space="preserve"> and warming reduce global canopy demand for nitrogen. </w:t>
      </w:r>
      <w:r w:rsidRPr="00AC21AF">
        <w:rPr>
          <w:i/>
          <w:iCs/>
          <w:noProof/>
        </w:rPr>
        <w:t>New Phytologist</w:t>
      </w:r>
      <w:r w:rsidRPr="00AC21AF">
        <w:rPr>
          <w:noProof/>
        </w:rPr>
        <w:t xml:space="preserve"> </w:t>
      </w:r>
      <w:r w:rsidRPr="00AC21AF">
        <w:rPr>
          <w:b/>
          <w:bCs/>
          <w:noProof/>
        </w:rPr>
        <w:t>235</w:t>
      </w:r>
      <w:r w:rsidRPr="00AC21AF">
        <w:rPr>
          <w:noProof/>
        </w:rPr>
        <w:t>: 1692–1700.</w:t>
      </w:r>
    </w:p>
    <w:p w14:paraId="6180D201" w14:textId="77777777" w:rsidR="00AC21AF" w:rsidRPr="00AC21AF" w:rsidRDefault="00AC21AF" w:rsidP="00AC21AF">
      <w:pPr>
        <w:widowControl w:val="0"/>
        <w:autoSpaceDE w:val="0"/>
        <w:autoSpaceDN w:val="0"/>
        <w:adjustRightInd w:val="0"/>
        <w:spacing w:line="360" w:lineRule="auto"/>
        <w:rPr>
          <w:noProof/>
        </w:rPr>
      </w:pPr>
      <w:r w:rsidRPr="00AC21AF">
        <w:rPr>
          <w:b/>
          <w:bCs/>
          <w:noProof/>
        </w:rPr>
        <w:t>Drake BG, Gonzàlez-Meler MA, Long SP</w:t>
      </w:r>
      <w:r w:rsidRPr="00AC21AF">
        <w:rPr>
          <w:noProof/>
        </w:rPr>
        <w:t xml:space="preserve">. </w:t>
      </w:r>
      <w:r w:rsidRPr="00AC21AF">
        <w:rPr>
          <w:b/>
          <w:bCs/>
          <w:noProof/>
        </w:rPr>
        <w:t>1997</w:t>
      </w:r>
      <w:r w:rsidRPr="00AC21AF">
        <w:rPr>
          <w:noProof/>
        </w:rPr>
        <w:t xml:space="preserve">. More efficient plants: A Consequence of Rising Atmospheric CO2? </w:t>
      </w:r>
      <w:r w:rsidRPr="00AC21AF">
        <w:rPr>
          <w:i/>
          <w:iCs/>
          <w:noProof/>
        </w:rPr>
        <w:t>Annual Review of Plant Biology</w:t>
      </w:r>
      <w:r w:rsidRPr="00AC21AF">
        <w:rPr>
          <w:noProof/>
        </w:rPr>
        <w:t xml:space="preserve"> </w:t>
      </w:r>
      <w:r w:rsidRPr="00AC21AF">
        <w:rPr>
          <w:b/>
          <w:bCs/>
          <w:noProof/>
        </w:rPr>
        <w:t>48</w:t>
      </w:r>
      <w:r w:rsidRPr="00AC21AF">
        <w:rPr>
          <w:noProof/>
        </w:rPr>
        <w:t>: 609–639.</w:t>
      </w:r>
    </w:p>
    <w:p w14:paraId="26055871" w14:textId="77777777" w:rsidR="00AC21AF" w:rsidRPr="00AC21AF" w:rsidRDefault="00AC21AF" w:rsidP="00AC21AF">
      <w:pPr>
        <w:widowControl w:val="0"/>
        <w:autoSpaceDE w:val="0"/>
        <w:autoSpaceDN w:val="0"/>
        <w:adjustRightInd w:val="0"/>
        <w:spacing w:line="360" w:lineRule="auto"/>
        <w:rPr>
          <w:noProof/>
        </w:rPr>
      </w:pPr>
      <w:r w:rsidRPr="00AC21AF">
        <w:rPr>
          <w:b/>
          <w:bCs/>
          <w:noProof/>
        </w:rPr>
        <w:lastRenderedPageBreak/>
        <w:t>Duursma RA</w:t>
      </w:r>
      <w:r w:rsidRPr="00AC21AF">
        <w:rPr>
          <w:noProof/>
        </w:rPr>
        <w:t xml:space="preserve">. </w:t>
      </w:r>
      <w:r w:rsidRPr="00AC21AF">
        <w:rPr>
          <w:b/>
          <w:bCs/>
          <w:noProof/>
        </w:rPr>
        <w:t>2015</w:t>
      </w:r>
      <w:r w:rsidRPr="00AC21AF">
        <w:rPr>
          <w:noProof/>
        </w:rPr>
        <w:t xml:space="preserve">. Plantecophys - An R Package for Analysing and Modelling Leaf Gas Exchange Data (PC Struik, Ed.). </w:t>
      </w:r>
      <w:r w:rsidRPr="00AC21AF">
        <w:rPr>
          <w:i/>
          <w:iCs/>
          <w:noProof/>
        </w:rPr>
        <w:t>PLOS ONE</w:t>
      </w:r>
      <w:r w:rsidRPr="00AC21AF">
        <w:rPr>
          <w:noProof/>
        </w:rPr>
        <w:t xml:space="preserve"> </w:t>
      </w:r>
      <w:r w:rsidRPr="00AC21AF">
        <w:rPr>
          <w:b/>
          <w:bCs/>
          <w:noProof/>
        </w:rPr>
        <w:t>10</w:t>
      </w:r>
      <w:r w:rsidRPr="00AC21AF">
        <w:rPr>
          <w:noProof/>
        </w:rPr>
        <w:t>: e0143346.</w:t>
      </w:r>
    </w:p>
    <w:p w14:paraId="361EA5FE"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w:t>
      </w:r>
      <w:r w:rsidRPr="00AC21AF">
        <w:rPr>
          <w:noProof/>
        </w:rPr>
        <w:t xml:space="preserve">. </w:t>
      </w:r>
      <w:r w:rsidRPr="00AC21AF">
        <w:rPr>
          <w:b/>
          <w:bCs/>
          <w:noProof/>
        </w:rPr>
        <w:t>1989</w:t>
      </w:r>
      <w:r w:rsidRPr="00AC21AF">
        <w:rPr>
          <w:noProof/>
        </w:rPr>
        <w:t>. Photosynthesis and nitrogen relationships in leaves of C</w:t>
      </w:r>
      <w:r w:rsidRPr="00AC21AF">
        <w:rPr>
          <w:noProof/>
          <w:vertAlign w:val="subscript"/>
        </w:rPr>
        <w:t>3</w:t>
      </w:r>
      <w:r w:rsidRPr="00AC21AF">
        <w:rPr>
          <w:noProof/>
        </w:rPr>
        <w:t xml:space="preserve"> plants. </w:t>
      </w:r>
      <w:r w:rsidRPr="00AC21AF">
        <w:rPr>
          <w:i/>
          <w:iCs/>
          <w:noProof/>
        </w:rPr>
        <w:t>Oecologia</w:t>
      </w:r>
      <w:r w:rsidRPr="00AC21AF">
        <w:rPr>
          <w:noProof/>
        </w:rPr>
        <w:t xml:space="preserve"> </w:t>
      </w:r>
      <w:r w:rsidRPr="00AC21AF">
        <w:rPr>
          <w:b/>
          <w:bCs/>
          <w:noProof/>
        </w:rPr>
        <w:t>78</w:t>
      </w:r>
      <w:r w:rsidRPr="00AC21AF">
        <w:rPr>
          <w:noProof/>
        </w:rPr>
        <w:t>: 9–19.</w:t>
      </w:r>
    </w:p>
    <w:p w14:paraId="50D2CAED"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 Clarke VC</w:t>
      </w:r>
      <w:r w:rsidRPr="00AC21AF">
        <w:rPr>
          <w:noProof/>
        </w:rPr>
        <w:t xml:space="preserve">. </w:t>
      </w:r>
      <w:r w:rsidRPr="00AC21AF">
        <w:rPr>
          <w:b/>
          <w:bCs/>
          <w:noProof/>
        </w:rPr>
        <w:t>2019</w:t>
      </w:r>
      <w:r w:rsidRPr="00AC21AF">
        <w:rPr>
          <w:noProof/>
        </w:rPr>
        <w:t xml:space="preserve">. The nitrogen cost of photosynthesis. </w:t>
      </w:r>
      <w:r w:rsidRPr="00AC21AF">
        <w:rPr>
          <w:i/>
          <w:iCs/>
          <w:noProof/>
        </w:rPr>
        <w:t>Journal of Experimental Botany</w:t>
      </w:r>
      <w:r w:rsidRPr="00AC21AF">
        <w:rPr>
          <w:noProof/>
        </w:rPr>
        <w:t xml:space="preserve"> </w:t>
      </w:r>
      <w:r w:rsidRPr="00AC21AF">
        <w:rPr>
          <w:b/>
          <w:bCs/>
          <w:noProof/>
        </w:rPr>
        <w:t>70</w:t>
      </w:r>
      <w:r w:rsidRPr="00AC21AF">
        <w:rPr>
          <w:noProof/>
        </w:rPr>
        <w:t>: 7–15.</w:t>
      </w:r>
    </w:p>
    <w:p w14:paraId="41BFD524"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 Seemann JR</w:t>
      </w:r>
      <w:r w:rsidRPr="00AC21AF">
        <w:rPr>
          <w:noProof/>
        </w:rPr>
        <w:t xml:space="preserve">. </w:t>
      </w:r>
      <w:r w:rsidRPr="00AC21AF">
        <w:rPr>
          <w:b/>
          <w:bCs/>
          <w:noProof/>
        </w:rPr>
        <w:t>1989</w:t>
      </w:r>
      <w:r w:rsidRPr="00AC21AF">
        <w:rPr>
          <w:noProof/>
        </w:rPr>
        <w:t xml:space="preserve">. The allocation of protein nitrogen in the photosynthetic apparatus: costs, consequences, and control. </w:t>
      </w:r>
      <w:r w:rsidRPr="00AC21AF">
        <w:rPr>
          <w:i/>
          <w:iCs/>
          <w:noProof/>
        </w:rPr>
        <w:t>Photosynthesis</w:t>
      </w:r>
      <w:r w:rsidRPr="00AC21AF">
        <w:rPr>
          <w:noProof/>
        </w:rPr>
        <w:t xml:space="preserve"> </w:t>
      </w:r>
      <w:r w:rsidRPr="00AC21AF">
        <w:rPr>
          <w:b/>
          <w:bCs/>
          <w:noProof/>
        </w:rPr>
        <w:t>8</w:t>
      </w:r>
      <w:r w:rsidRPr="00AC21AF">
        <w:rPr>
          <w:noProof/>
        </w:rPr>
        <w:t>: 183–205.</w:t>
      </w:r>
    </w:p>
    <w:p w14:paraId="7760A742" w14:textId="77777777" w:rsidR="00AC21AF" w:rsidRPr="00AC21AF" w:rsidRDefault="00AC21AF" w:rsidP="00AC21AF">
      <w:pPr>
        <w:widowControl w:val="0"/>
        <w:autoSpaceDE w:val="0"/>
        <w:autoSpaceDN w:val="0"/>
        <w:adjustRightInd w:val="0"/>
        <w:spacing w:line="360" w:lineRule="auto"/>
        <w:rPr>
          <w:noProof/>
        </w:rPr>
      </w:pPr>
      <w:r w:rsidRPr="00AC21AF">
        <w:rPr>
          <w:b/>
          <w:bCs/>
          <w:noProof/>
        </w:rPr>
        <w:t>Farquhar GD, von Caemmerer S, Berry JA</w:t>
      </w:r>
      <w:r w:rsidRPr="00AC21AF">
        <w:rPr>
          <w:noProof/>
        </w:rPr>
        <w:t xml:space="preserve">. </w:t>
      </w:r>
      <w:r w:rsidRPr="00AC21AF">
        <w:rPr>
          <w:b/>
          <w:bCs/>
          <w:noProof/>
        </w:rPr>
        <w:t>1980</w:t>
      </w:r>
      <w:r w:rsidRPr="00AC21AF">
        <w:rPr>
          <w:noProof/>
        </w:rPr>
        <w:t xml:space="preserve">. A biochemical model of photosynthetic CO2 assimilation in leaves of C3 species. </w:t>
      </w:r>
      <w:r w:rsidRPr="00AC21AF">
        <w:rPr>
          <w:i/>
          <w:iCs/>
          <w:noProof/>
        </w:rPr>
        <w:t>Planta</w:t>
      </w:r>
      <w:r w:rsidRPr="00AC21AF">
        <w:rPr>
          <w:noProof/>
        </w:rPr>
        <w:t xml:space="preserve"> </w:t>
      </w:r>
      <w:r w:rsidRPr="00AC21AF">
        <w:rPr>
          <w:b/>
          <w:bCs/>
          <w:noProof/>
        </w:rPr>
        <w:t>149</w:t>
      </w:r>
      <w:r w:rsidRPr="00AC21AF">
        <w:rPr>
          <w:noProof/>
        </w:rPr>
        <w:t>: 78–90.</w:t>
      </w:r>
    </w:p>
    <w:p w14:paraId="51FD7F5E" w14:textId="77777777" w:rsidR="00AC21AF" w:rsidRPr="00AC21AF" w:rsidRDefault="00AC21AF" w:rsidP="00AC21AF">
      <w:pPr>
        <w:widowControl w:val="0"/>
        <w:autoSpaceDE w:val="0"/>
        <w:autoSpaceDN w:val="0"/>
        <w:adjustRightInd w:val="0"/>
        <w:spacing w:line="360" w:lineRule="auto"/>
        <w:rPr>
          <w:noProof/>
        </w:rPr>
      </w:pPr>
      <w:r w:rsidRPr="00AC21AF">
        <w:rPr>
          <w:b/>
          <w:bCs/>
          <w:noProof/>
        </w:rPr>
        <w:t>Farquhar GD, Ehleringer JR, Hubick KT</w:t>
      </w:r>
      <w:r w:rsidRPr="00AC21AF">
        <w:rPr>
          <w:noProof/>
        </w:rPr>
        <w:t xml:space="preserve">. </w:t>
      </w:r>
      <w:r w:rsidRPr="00AC21AF">
        <w:rPr>
          <w:b/>
          <w:bCs/>
          <w:noProof/>
        </w:rPr>
        <w:t>1989</w:t>
      </w:r>
      <w:r w:rsidRPr="00AC21AF">
        <w:rPr>
          <w:noProof/>
        </w:rPr>
        <w:t xml:space="preserve">. Carbon Isotope Discrimination and Photosynthesis. </w:t>
      </w:r>
      <w:r w:rsidRPr="00AC21AF">
        <w:rPr>
          <w:i/>
          <w:iCs/>
          <w:noProof/>
        </w:rPr>
        <w:t>Annual Review of Plant Physiology and Plant Molecular Biology</w:t>
      </w:r>
      <w:r w:rsidRPr="00AC21AF">
        <w:rPr>
          <w:noProof/>
        </w:rPr>
        <w:t xml:space="preserve"> </w:t>
      </w:r>
      <w:r w:rsidRPr="00AC21AF">
        <w:rPr>
          <w:b/>
          <w:bCs/>
          <w:noProof/>
        </w:rPr>
        <w:t>40</w:t>
      </w:r>
      <w:r w:rsidRPr="00AC21AF">
        <w:rPr>
          <w:noProof/>
        </w:rPr>
        <w:t>: 503–537.</w:t>
      </w:r>
    </w:p>
    <w:p w14:paraId="050C24AD"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Fay PA, Prober SM, Harpole WS, Knops JMH, Bakker JD, Borer ET, Lind EM, MacDougall AS, Seabloom EW, Wragg PD, </w:t>
      </w:r>
      <w:r w:rsidRPr="00AC21AF">
        <w:rPr>
          <w:b/>
          <w:bCs/>
          <w:i/>
          <w:iCs/>
          <w:noProof/>
        </w:rPr>
        <w:t>et al.</w:t>
      </w:r>
      <w:r w:rsidRPr="00AC21AF">
        <w:rPr>
          <w:noProof/>
        </w:rPr>
        <w:t xml:space="preserve"> </w:t>
      </w:r>
      <w:r w:rsidRPr="00AC21AF">
        <w:rPr>
          <w:b/>
          <w:bCs/>
          <w:noProof/>
        </w:rPr>
        <w:t>2015</w:t>
      </w:r>
      <w:r w:rsidRPr="00AC21AF">
        <w:rPr>
          <w:noProof/>
        </w:rPr>
        <w:t xml:space="preserve">. Grassland productivity limited by multiple nutrients. </w:t>
      </w:r>
      <w:r w:rsidRPr="00AC21AF">
        <w:rPr>
          <w:i/>
          <w:iCs/>
          <w:noProof/>
        </w:rPr>
        <w:t>Nature Plants</w:t>
      </w:r>
      <w:r w:rsidRPr="00AC21AF">
        <w:rPr>
          <w:noProof/>
        </w:rPr>
        <w:t xml:space="preserve"> </w:t>
      </w:r>
      <w:r w:rsidRPr="00AC21AF">
        <w:rPr>
          <w:b/>
          <w:bCs/>
          <w:noProof/>
        </w:rPr>
        <w:t>1</w:t>
      </w:r>
      <w:r w:rsidRPr="00AC21AF">
        <w:rPr>
          <w:noProof/>
        </w:rPr>
        <w:t>: 15080.</w:t>
      </w:r>
    </w:p>
    <w:p w14:paraId="3DE7A710" w14:textId="77777777" w:rsidR="00AC21AF" w:rsidRPr="00AC21AF" w:rsidRDefault="00AC21AF" w:rsidP="00AC21AF">
      <w:pPr>
        <w:widowControl w:val="0"/>
        <w:autoSpaceDE w:val="0"/>
        <w:autoSpaceDN w:val="0"/>
        <w:adjustRightInd w:val="0"/>
        <w:spacing w:line="360" w:lineRule="auto"/>
        <w:rPr>
          <w:noProof/>
        </w:rPr>
      </w:pPr>
      <w:r w:rsidRPr="00AC21AF">
        <w:rPr>
          <w:b/>
          <w:bCs/>
          <w:noProof/>
        </w:rPr>
        <w:t>Field CB, Mooney HA</w:t>
      </w:r>
      <w:r w:rsidRPr="00AC21AF">
        <w:rPr>
          <w:noProof/>
        </w:rPr>
        <w:t xml:space="preserve">. </w:t>
      </w:r>
      <w:r w:rsidRPr="00AC21AF">
        <w:rPr>
          <w:b/>
          <w:bCs/>
          <w:noProof/>
        </w:rPr>
        <w:t>1986</w:t>
      </w:r>
      <w:r w:rsidRPr="00AC21AF">
        <w:rPr>
          <w:noProof/>
        </w:rPr>
        <w:t>. The photosynthesis-nitrogen relationship in wild plants. In: Givnish TJ, ed. On the Economy of Plant Form and Function. Cambridge: Cambridge University Press, 25–55.</w:t>
      </w:r>
    </w:p>
    <w:p w14:paraId="7B00DCB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Finzi AC, Moore DJP, DeLucia EH, Lichter J, Hofmockel KS, Jackson RB, Kim HS, Matamala R, McCarthy HR, Oren R, </w:t>
      </w:r>
      <w:r w:rsidRPr="00AC21AF">
        <w:rPr>
          <w:b/>
          <w:bCs/>
          <w:i/>
          <w:iCs/>
          <w:noProof/>
        </w:rPr>
        <w:t>et al.</w:t>
      </w:r>
      <w:r w:rsidRPr="00AC21AF">
        <w:rPr>
          <w:noProof/>
        </w:rPr>
        <w:t xml:space="preserve"> </w:t>
      </w:r>
      <w:r w:rsidRPr="00AC21AF">
        <w:rPr>
          <w:b/>
          <w:bCs/>
          <w:noProof/>
        </w:rPr>
        <w:t>2006</w:t>
      </w:r>
      <w:r w:rsidRPr="00AC21AF">
        <w:rPr>
          <w:noProof/>
        </w:rPr>
        <w:t>. Progressive nitrogen limitation of ecosystem processes under elevated CO</w:t>
      </w:r>
      <w:r w:rsidRPr="00AC21AF">
        <w:rPr>
          <w:noProof/>
          <w:vertAlign w:val="subscript"/>
        </w:rPr>
        <w:t>2</w:t>
      </w:r>
      <w:r w:rsidRPr="00AC21AF">
        <w:rPr>
          <w:noProof/>
        </w:rPr>
        <w:t xml:space="preserve"> in a warm-temperate forest. </w:t>
      </w:r>
      <w:r w:rsidRPr="00AC21AF">
        <w:rPr>
          <w:i/>
          <w:iCs/>
          <w:noProof/>
        </w:rPr>
        <w:t>Ecology</w:t>
      </w:r>
      <w:r w:rsidRPr="00AC21AF">
        <w:rPr>
          <w:noProof/>
        </w:rPr>
        <w:t xml:space="preserve"> </w:t>
      </w:r>
      <w:r w:rsidRPr="00AC21AF">
        <w:rPr>
          <w:b/>
          <w:bCs/>
          <w:noProof/>
        </w:rPr>
        <w:t>87</w:t>
      </w:r>
      <w:r w:rsidRPr="00AC21AF">
        <w:rPr>
          <w:noProof/>
        </w:rPr>
        <w:t>: 15–25.</w:t>
      </w:r>
    </w:p>
    <w:p w14:paraId="6B203264"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Firn J, McGree JM, Harvey E, Flores-Moreno H, Schütz M, Buckley YM, Borer ET, Seabloom EW, La Pierre KJ, MacDougall AM, </w:t>
      </w:r>
      <w:r w:rsidRPr="00AC21AF">
        <w:rPr>
          <w:b/>
          <w:bCs/>
          <w:i/>
          <w:iCs/>
          <w:noProof/>
        </w:rPr>
        <w:t>et al.</w:t>
      </w:r>
      <w:r w:rsidRPr="00AC21AF">
        <w:rPr>
          <w:noProof/>
        </w:rPr>
        <w:t xml:space="preserve"> </w:t>
      </w:r>
      <w:r w:rsidRPr="00AC21AF">
        <w:rPr>
          <w:b/>
          <w:bCs/>
          <w:noProof/>
        </w:rPr>
        <w:t>2019</w:t>
      </w:r>
      <w:r w:rsidRPr="00AC21AF">
        <w:rPr>
          <w:noProof/>
        </w:rPr>
        <w:t xml:space="preserve">. Leaf nutrients, not specific leaf area, are consistent indicators of elevated nutrient inputs. </w:t>
      </w:r>
      <w:r w:rsidRPr="00AC21AF">
        <w:rPr>
          <w:i/>
          <w:iCs/>
          <w:noProof/>
        </w:rPr>
        <w:t>Nature Ecology &amp; Evolution</w:t>
      </w:r>
      <w:r w:rsidRPr="00AC21AF">
        <w:rPr>
          <w:noProof/>
        </w:rPr>
        <w:t xml:space="preserve"> </w:t>
      </w:r>
      <w:r w:rsidRPr="00AC21AF">
        <w:rPr>
          <w:b/>
          <w:bCs/>
          <w:noProof/>
        </w:rPr>
        <w:t>3</w:t>
      </w:r>
      <w:r w:rsidRPr="00AC21AF">
        <w:rPr>
          <w:noProof/>
        </w:rPr>
        <w:t>: 400–406.</w:t>
      </w:r>
    </w:p>
    <w:p w14:paraId="4D3A2555" w14:textId="77777777" w:rsidR="00AC21AF" w:rsidRPr="00AC21AF" w:rsidRDefault="00AC21AF" w:rsidP="00AC21AF">
      <w:pPr>
        <w:widowControl w:val="0"/>
        <w:autoSpaceDE w:val="0"/>
        <w:autoSpaceDN w:val="0"/>
        <w:adjustRightInd w:val="0"/>
        <w:spacing w:line="360" w:lineRule="auto"/>
        <w:rPr>
          <w:noProof/>
        </w:rPr>
      </w:pPr>
      <w:r w:rsidRPr="00AC21AF">
        <w:rPr>
          <w:b/>
          <w:bCs/>
          <w:noProof/>
        </w:rPr>
        <w:t>Fox J, Weisberg S</w:t>
      </w:r>
      <w:r w:rsidRPr="00AC21AF">
        <w:rPr>
          <w:noProof/>
        </w:rPr>
        <w:t xml:space="preserve">. </w:t>
      </w:r>
      <w:r w:rsidRPr="00AC21AF">
        <w:rPr>
          <w:b/>
          <w:bCs/>
          <w:noProof/>
        </w:rPr>
        <w:t>2019</w:t>
      </w:r>
      <w:r w:rsidRPr="00AC21AF">
        <w:rPr>
          <w:noProof/>
        </w:rPr>
        <w:t xml:space="preserve">. </w:t>
      </w:r>
      <w:r w:rsidRPr="00AC21AF">
        <w:rPr>
          <w:i/>
          <w:iCs/>
          <w:noProof/>
        </w:rPr>
        <w:t>An R companion to applied regression</w:t>
      </w:r>
      <w:r w:rsidRPr="00AC21AF">
        <w:rPr>
          <w:noProof/>
        </w:rPr>
        <w:t>. Thousand Oaks, California: Sage.</w:t>
      </w:r>
    </w:p>
    <w:p w14:paraId="4AB703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Friedlingstein P, Meinshausen M, Arora VK, Jones CD, Anav A, Liddicoat SK, Knutti R</w:t>
      </w:r>
      <w:r w:rsidRPr="00AC21AF">
        <w:rPr>
          <w:noProof/>
        </w:rPr>
        <w:t xml:space="preserve">. </w:t>
      </w:r>
      <w:r w:rsidRPr="00AC21AF">
        <w:rPr>
          <w:b/>
          <w:bCs/>
          <w:noProof/>
        </w:rPr>
        <w:t>2014</w:t>
      </w:r>
      <w:r w:rsidRPr="00AC21AF">
        <w:rPr>
          <w:noProof/>
        </w:rPr>
        <w:t xml:space="preserve">. Uncertainties in CMIP5 climate projections due to carbon cycle feedbacks. </w:t>
      </w:r>
      <w:r w:rsidRPr="00AC21AF">
        <w:rPr>
          <w:i/>
          <w:iCs/>
          <w:noProof/>
        </w:rPr>
        <w:t>Journal of Climate</w:t>
      </w:r>
      <w:r w:rsidRPr="00AC21AF">
        <w:rPr>
          <w:noProof/>
        </w:rPr>
        <w:t xml:space="preserve"> </w:t>
      </w:r>
      <w:r w:rsidRPr="00AC21AF">
        <w:rPr>
          <w:b/>
          <w:bCs/>
          <w:noProof/>
        </w:rPr>
        <w:t>27</w:t>
      </w:r>
      <w:r w:rsidRPr="00AC21AF">
        <w:rPr>
          <w:noProof/>
        </w:rPr>
        <w:t>: 511–526.</w:t>
      </w:r>
    </w:p>
    <w:p w14:paraId="6A037746" w14:textId="77777777" w:rsidR="00AC21AF" w:rsidRPr="00AC21AF" w:rsidRDefault="00AC21AF" w:rsidP="00AC21AF">
      <w:pPr>
        <w:widowControl w:val="0"/>
        <w:autoSpaceDE w:val="0"/>
        <w:autoSpaceDN w:val="0"/>
        <w:adjustRightInd w:val="0"/>
        <w:spacing w:line="360" w:lineRule="auto"/>
        <w:rPr>
          <w:noProof/>
        </w:rPr>
      </w:pPr>
      <w:r w:rsidRPr="00AC21AF">
        <w:rPr>
          <w:b/>
          <w:bCs/>
          <w:noProof/>
        </w:rPr>
        <w:t>Gutschick VP</w:t>
      </w:r>
      <w:r w:rsidRPr="00AC21AF">
        <w:rPr>
          <w:noProof/>
        </w:rPr>
        <w:t xml:space="preserve">. </w:t>
      </w:r>
      <w:r w:rsidRPr="00AC21AF">
        <w:rPr>
          <w:b/>
          <w:bCs/>
          <w:noProof/>
        </w:rPr>
        <w:t>1981</w:t>
      </w:r>
      <w:r w:rsidRPr="00AC21AF">
        <w:rPr>
          <w:noProof/>
        </w:rPr>
        <w:t xml:space="preserve">. Evolved strategies in nitrogen acquisition by plants. </w:t>
      </w:r>
      <w:r w:rsidRPr="00AC21AF">
        <w:rPr>
          <w:i/>
          <w:iCs/>
          <w:noProof/>
        </w:rPr>
        <w:t xml:space="preserve">The American </w:t>
      </w:r>
      <w:r w:rsidRPr="00AC21AF">
        <w:rPr>
          <w:i/>
          <w:iCs/>
          <w:noProof/>
        </w:rPr>
        <w:lastRenderedPageBreak/>
        <w:t>Naturalist</w:t>
      </w:r>
      <w:r w:rsidRPr="00AC21AF">
        <w:rPr>
          <w:noProof/>
        </w:rPr>
        <w:t xml:space="preserve"> </w:t>
      </w:r>
      <w:r w:rsidRPr="00AC21AF">
        <w:rPr>
          <w:b/>
          <w:bCs/>
          <w:noProof/>
        </w:rPr>
        <w:t>118</w:t>
      </w:r>
      <w:r w:rsidRPr="00AC21AF">
        <w:rPr>
          <w:noProof/>
        </w:rPr>
        <w:t>: 607–637.</w:t>
      </w:r>
    </w:p>
    <w:p w14:paraId="2203A2E8"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Harrison SP, Cramer W, Franklin O, Prentice IC, Wang H, Brännström Å, de Boer H, Dieckmann U, Joshi J, Keenan TF, </w:t>
      </w:r>
      <w:r w:rsidRPr="00AC21AF">
        <w:rPr>
          <w:b/>
          <w:bCs/>
          <w:i/>
          <w:iCs/>
          <w:noProof/>
        </w:rPr>
        <w:t>et al.</w:t>
      </w:r>
      <w:r w:rsidRPr="00AC21AF">
        <w:rPr>
          <w:noProof/>
        </w:rPr>
        <w:t xml:space="preserve"> </w:t>
      </w:r>
      <w:r w:rsidRPr="00AC21AF">
        <w:rPr>
          <w:b/>
          <w:bCs/>
          <w:noProof/>
        </w:rPr>
        <w:t>2021</w:t>
      </w:r>
      <w:r w:rsidRPr="00AC21AF">
        <w:rPr>
          <w:noProof/>
        </w:rPr>
        <w:t xml:space="preserve">. Eco-evolutionary optimality as a means to improve vegetation and land-surface models. </w:t>
      </w:r>
      <w:r w:rsidRPr="00AC21AF">
        <w:rPr>
          <w:i/>
          <w:iCs/>
          <w:noProof/>
        </w:rPr>
        <w:t>New Phytologist</w:t>
      </w:r>
      <w:r w:rsidRPr="00AC21AF">
        <w:rPr>
          <w:noProof/>
        </w:rPr>
        <w:t xml:space="preserve"> </w:t>
      </w:r>
      <w:r w:rsidRPr="00AC21AF">
        <w:rPr>
          <w:b/>
          <w:bCs/>
          <w:noProof/>
        </w:rPr>
        <w:t>231</w:t>
      </w:r>
      <w:r w:rsidRPr="00AC21AF">
        <w:rPr>
          <w:noProof/>
        </w:rPr>
        <w:t>: 2125–2141.</w:t>
      </w:r>
    </w:p>
    <w:p w14:paraId="008D5608" w14:textId="77777777" w:rsidR="00AC21AF" w:rsidRPr="00AC21AF" w:rsidRDefault="00AC21AF" w:rsidP="00AC21AF">
      <w:pPr>
        <w:widowControl w:val="0"/>
        <w:autoSpaceDE w:val="0"/>
        <w:autoSpaceDN w:val="0"/>
        <w:adjustRightInd w:val="0"/>
        <w:spacing w:line="360" w:lineRule="auto"/>
        <w:rPr>
          <w:noProof/>
        </w:rPr>
      </w:pPr>
      <w:r w:rsidRPr="00AC21AF">
        <w:rPr>
          <w:b/>
          <w:bCs/>
          <w:noProof/>
        </w:rPr>
        <w:t>Hoagland DR, Arnon DI</w:t>
      </w:r>
      <w:r w:rsidRPr="00AC21AF">
        <w:rPr>
          <w:noProof/>
        </w:rPr>
        <w:t xml:space="preserve">. </w:t>
      </w:r>
      <w:r w:rsidRPr="00AC21AF">
        <w:rPr>
          <w:b/>
          <w:bCs/>
          <w:noProof/>
        </w:rPr>
        <w:t>1950</w:t>
      </w:r>
      <w:r w:rsidRPr="00AC21AF">
        <w:rPr>
          <w:noProof/>
        </w:rPr>
        <w:t xml:space="preserve">. The water-culture method for growing plants without soil. </w:t>
      </w:r>
      <w:r w:rsidRPr="00AC21AF">
        <w:rPr>
          <w:i/>
          <w:iCs/>
          <w:noProof/>
        </w:rPr>
        <w:t>California Agricultural Experiment Station: 347</w:t>
      </w:r>
      <w:r w:rsidRPr="00AC21AF">
        <w:rPr>
          <w:noProof/>
        </w:rPr>
        <w:t xml:space="preserve"> </w:t>
      </w:r>
      <w:r w:rsidRPr="00AC21AF">
        <w:rPr>
          <w:b/>
          <w:bCs/>
          <w:noProof/>
        </w:rPr>
        <w:t>347</w:t>
      </w:r>
      <w:r w:rsidRPr="00AC21AF">
        <w:rPr>
          <w:noProof/>
        </w:rPr>
        <w:t>: 1–32.</w:t>
      </w:r>
    </w:p>
    <w:p w14:paraId="492A29C7" w14:textId="77777777" w:rsidR="00AC21AF" w:rsidRPr="00AC21AF" w:rsidRDefault="00AC21AF" w:rsidP="00AC21AF">
      <w:pPr>
        <w:widowControl w:val="0"/>
        <w:autoSpaceDE w:val="0"/>
        <w:autoSpaceDN w:val="0"/>
        <w:adjustRightInd w:val="0"/>
        <w:spacing w:line="360" w:lineRule="auto"/>
        <w:rPr>
          <w:noProof/>
        </w:rPr>
      </w:pPr>
      <w:r w:rsidRPr="00AC21AF">
        <w:rPr>
          <w:b/>
          <w:bCs/>
          <w:noProof/>
        </w:rPr>
        <w:t>Hungate BA, Dukes JS, Shaw MR, Luo Y, Field CB</w:t>
      </w:r>
      <w:r w:rsidRPr="00AC21AF">
        <w:rPr>
          <w:noProof/>
        </w:rPr>
        <w:t xml:space="preserve">. </w:t>
      </w:r>
      <w:r w:rsidRPr="00AC21AF">
        <w:rPr>
          <w:b/>
          <w:bCs/>
          <w:noProof/>
        </w:rPr>
        <w:t>2003</w:t>
      </w:r>
      <w:r w:rsidRPr="00AC21AF">
        <w:rPr>
          <w:noProof/>
        </w:rPr>
        <w:t xml:space="preserve">. Nitrogen and climate change. </w:t>
      </w:r>
      <w:r w:rsidRPr="00AC21AF">
        <w:rPr>
          <w:i/>
          <w:iCs/>
          <w:noProof/>
        </w:rPr>
        <w:t>Science</w:t>
      </w:r>
      <w:r w:rsidRPr="00AC21AF">
        <w:rPr>
          <w:noProof/>
        </w:rPr>
        <w:t xml:space="preserve"> </w:t>
      </w:r>
      <w:r w:rsidRPr="00AC21AF">
        <w:rPr>
          <w:b/>
          <w:bCs/>
          <w:noProof/>
        </w:rPr>
        <w:t>302</w:t>
      </w:r>
      <w:r w:rsidRPr="00AC21AF">
        <w:rPr>
          <w:noProof/>
        </w:rPr>
        <w:t>: 1512–1513.</w:t>
      </w:r>
    </w:p>
    <w:p w14:paraId="71918BF6" w14:textId="77777777" w:rsidR="00AC21AF" w:rsidRPr="00AC21AF" w:rsidRDefault="00AC21AF" w:rsidP="00AC21AF">
      <w:pPr>
        <w:widowControl w:val="0"/>
        <w:autoSpaceDE w:val="0"/>
        <w:autoSpaceDN w:val="0"/>
        <w:adjustRightInd w:val="0"/>
        <w:spacing w:line="360" w:lineRule="auto"/>
        <w:rPr>
          <w:noProof/>
        </w:rPr>
      </w:pPr>
      <w:r w:rsidRPr="00AC21AF">
        <w:rPr>
          <w:b/>
          <w:bCs/>
          <w:noProof/>
        </w:rPr>
        <w:t>Katabuchi M</w:t>
      </w:r>
      <w:r w:rsidRPr="00AC21AF">
        <w:rPr>
          <w:noProof/>
        </w:rPr>
        <w:t xml:space="preserve">. </w:t>
      </w:r>
      <w:r w:rsidRPr="00AC21AF">
        <w:rPr>
          <w:b/>
          <w:bCs/>
          <w:noProof/>
        </w:rPr>
        <w:t>2015</w:t>
      </w:r>
      <w:r w:rsidRPr="00AC21AF">
        <w:rPr>
          <w:noProof/>
        </w:rPr>
        <w:t xml:space="preserve">. LeafArea: An R package for rapid digital analysis of leaf area. </w:t>
      </w:r>
      <w:r w:rsidRPr="00AC21AF">
        <w:rPr>
          <w:i/>
          <w:iCs/>
          <w:noProof/>
        </w:rPr>
        <w:t>Ecological Research</w:t>
      </w:r>
      <w:r w:rsidRPr="00AC21AF">
        <w:rPr>
          <w:noProof/>
        </w:rPr>
        <w:t xml:space="preserve"> </w:t>
      </w:r>
      <w:r w:rsidRPr="00AC21AF">
        <w:rPr>
          <w:b/>
          <w:bCs/>
          <w:noProof/>
        </w:rPr>
        <w:t>30</w:t>
      </w:r>
      <w:r w:rsidRPr="00AC21AF">
        <w:rPr>
          <w:noProof/>
        </w:rPr>
        <w:t>: 1073–1077.</w:t>
      </w:r>
    </w:p>
    <w:p w14:paraId="77B34B68" w14:textId="77777777" w:rsidR="00AC21AF" w:rsidRPr="00AC21AF" w:rsidRDefault="00AC21AF" w:rsidP="00AC21AF">
      <w:pPr>
        <w:widowControl w:val="0"/>
        <w:autoSpaceDE w:val="0"/>
        <w:autoSpaceDN w:val="0"/>
        <w:adjustRightInd w:val="0"/>
        <w:spacing w:line="360" w:lineRule="auto"/>
        <w:rPr>
          <w:noProof/>
        </w:rPr>
      </w:pPr>
      <w:r w:rsidRPr="00AC21AF">
        <w:rPr>
          <w:b/>
          <w:bCs/>
          <w:noProof/>
        </w:rPr>
        <w:t>Kenward MG, Roger JH</w:t>
      </w:r>
      <w:r w:rsidRPr="00AC21AF">
        <w:rPr>
          <w:noProof/>
        </w:rPr>
        <w:t xml:space="preserve">. </w:t>
      </w:r>
      <w:r w:rsidRPr="00AC21AF">
        <w:rPr>
          <w:b/>
          <w:bCs/>
          <w:noProof/>
        </w:rPr>
        <w:t>1997</w:t>
      </w:r>
      <w:r w:rsidRPr="00AC21AF">
        <w:rPr>
          <w:noProof/>
        </w:rPr>
        <w:t xml:space="preserve">. Small Sample Inference for Fixed Effects from Restricted Maximum Likelihood. </w:t>
      </w:r>
      <w:r w:rsidRPr="00AC21AF">
        <w:rPr>
          <w:i/>
          <w:iCs/>
          <w:noProof/>
        </w:rPr>
        <w:t>Biometrics</w:t>
      </w:r>
      <w:r w:rsidRPr="00AC21AF">
        <w:rPr>
          <w:noProof/>
        </w:rPr>
        <w:t xml:space="preserve"> </w:t>
      </w:r>
      <w:r w:rsidRPr="00AC21AF">
        <w:rPr>
          <w:b/>
          <w:bCs/>
          <w:noProof/>
        </w:rPr>
        <w:t>53</w:t>
      </w:r>
      <w:r w:rsidRPr="00AC21AF">
        <w:rPr>
          <w:noProof/>
        </w:rPr>
        <w:t>: 983.</w:t>
      </w:r>
    </w:p>
    <w:p w14:paraId="3460DC7A"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Kou-Giesbrecht S, Arora VK, Seiler C, Arneth A, Falk S, Jain AK, Joos F, Kennedy D, Knauer J, Sitch S, </w:t>
      </w:r>
      <w:r w:rsidRPr="00AC21AF">
        <w:rPr>
          <w:b/>
          <w:bCs/>
          <w:i/>
          <w:iCs/>
          <w:noProof/>
        </w:rPr>
        <w:t>et al.</w:t>
      </w:r>
      <w:r w:rsidRPr="00AC21AF">
        <w:rPr>
          <w:noProof/>
        </w:rPr>
        <w:t xml:space="preserve"> </w:t>
      </w:r>
      <w:r w:rsidRPr="00AC21AF">
        <w:rPr>
          <w:b/>
          <w:bCs/>
          <w:noProof/>
        </w:rPr>
        <w:t>2023</w:t>
      </w:r>
      <w:r w:rsidRPr="00AC21AF">
        <w:rPr>
          <w:noProof/>
        </w:rPr>
        <w:t xml:space="preserve">. Evaluating nitrogen cycling in terrestrial biosphere models: a disconnect between the carbon and nitrogen cycles. </w:t>
      </w:r>
      <w:r w:rsidRPr="00AC21AF">
        <w:rPr>
          <w:i/>
          <w:iCs/>
          <w:noProof/>
        </w:rPr>
        <w:t>Earth System Dynamics</w:t>
      </w:r>
      <w:r w:rsidRPr="00AC21AF">
        <w:rPr>
          <w:noProof/>
        </w:rPr>
        <w:t xml:space="preserve"> </w:t>
      </w:r>
      <w:r w:rsidRPr="00AC21AF">
        <w:rPr>
          <w:b/>
          <w:bCs/>
          <w:noProof/>
        </w:rPr>
        <w:t>14</w:t>
      </w:r>
      <w:r w:rsidRPr="00AC21AF">
        <w:rPr>
          <w:noProof/>
        </w:rPr>
        <w:t>: 767–795.</w:t>
      </w:r>
    </w:p>
    <w:p w14:paraId="02F70C5D"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LeBauer DS, Treseder K</w:t>
      </w:r>
      <w:r w:rsidRPr="00AC21AF">
        <w:rPr>
          <w:noProof/>
        </w:rPr>
        <w:t xml:space="preserve">. </w:t>
      </w:r>
      <w:r w:rsidRPr="00AC21AF">
        <w:rPr>
          <w:b/>
          <w:bCs/>
          <w:noProof/>
        </w:rPr>
        <w:t>2008</w:t>
      </w:r>
      <w:r w:rsidRPr="00AC21AF">
        <w:rPr>
          <w:noProof/>
        </w:rPr>
        <w:t xml:space="preserve">. Nitrogen limitation of net primary productivity in terrestrial ecosystems is globally distributed. </w:t>
      </w:r>
      <w:r w:rsidRPr="00AC21AF">
        <w:rPr>
          <w:i/>
          <w:iCs/>
          <w:noProof/>
        </w:rPr>
        <w:t>Ecology</w:t>
      </w:r>
      <w:r w:rsidRPr="00AC21AF">
        <w:rPr>
          <w:noProof/>
        </w:rPr>
        <w:t xml:space="preserve"> </w:t>
      </w:r>
      <w:r w:rsidRPr="00AC21AF">
        <w:rPr>
          <w:b/>
          <w:bCs/>
          <w:noProof/>
        </w:rPr>
        <w:t>89</w:t>
      </w:r>
      <w:r w:rsidRPr="00AC21AF">
        <w:rPr>
          <w:noProof/>
        </w:rPr>
        <w:t>: 371–379.</w:t>
      </w:r>
    </w:p>
    <w:p w14:paraId="5AA20FAB"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Lee TD, Barrott SH, Reich PB</w:t>
      </w:r>
      <w:r w:rsidRPr="00AC21AF">
        <w:rPr>
          <w:noProof/>
        </w:rPr>
        <w:t xml:space="preserve">. </w:t>
      </w:r>
      <w:r w:rsidRPr="00AC21AF">
        <w:rPr>
          <w:b/>
          <w:bCs/>
          <w:noProof/>
        </w:rPr>
        <w:t>2011</w:t>
      </w:r>
      <w:r w:rsidRPr="00AC21AF">
        <w:rPr>
          <w:noProof/>
        </w:rPr>
        <w:t xml:space="preserve">. Photosynthetic responses of 13 grassland species across 11 years of free-air CO2 enrichment is modest, consistent and independent of N supply. </w:t>
      </w:r>
      <w:r w:rsidRPr="00AC21AF">
        <w:rPr>
          <w:i/>
          <w:iCs/>
          <w:noProof/>
        </w:rPr>
        <w:t>Global Change Biology</w:t>
      </w:r>
      <w:r w:rsidRPr="00AC21AF">
        <w:rPr>
          <w:noProof/>
        </w:rPr>
        <w:t xml:space="preserve"> </w:t>
      </w:r>
      <w:r w:rsidRPr="00AC21AF">
        <w:rPr>
          <w:b/>
          <w:bCs/>
          <w:noProof/>
        </w:rPr>
        <w:t>17</w:t>
      </w:r>
      <w:r w:rsidRPr="00AC21AF">
        <w:rPr>
          <w:noProof/>
        </w:rPr>
        <w:t>: 2893–2904.</w:t>
      </w:r>
    </w:p>
    <w:p w14:paraId="164002B2"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Lenth R</w:t>
      </w:r>
      <w:r w:rsidRPr="00AC21AF">
        <w:rPr>
          <w:noProof/>
        </w:rPr>
        <w:t xml:space="preserve">. </w:t>
      </w:r>
      <w:r w:rsidRPr="00AC21AF">
        <w:rPr>
          <w:b/>
          <w:bCs/>
          <w:noProof/>
        </w:rPr>
        <w:t>2019</w:t>
      </w:r>
      <w:r w:rsidRPr="00AC21AF">
        <w:rPr>
          <w:noProof/>
        </w:rPr>
        <w:t>. emmeans: estimated marginal means, aka least-squares means.</w:t>
      </w:r>
    </w:p>
    <w:p w14:paraId="30B41C8A" w14:textId="77777777" w:rsidR="00AC21AF" w:rsidRPr="00AC21AF" w:rsidRDefault="00AC21AF" w:rsidP="00AC21AF">
      <w:pPr>
        <w:widowControl w:val="0"/>
        <w:autoSpaceDE w:val="0"/>
        <w:autoSpaceDN w:val="0"/>
        <w:adjustRightInd w:val="0"/>
        <w:spacing w:line="360" w:lineRule="auto"/>
        <w:rPr>
          <w:noProof/>
        </w:rPr>
      </w:pPr>
      <w:r w:rsidRPr="00AC21AF">
        <w:rPr>
          <w:b/>
          <w:bCs/>
          <w:noProof/>
        </w:rPr>
        <w:t>Liang J, Qi X, Souza L, Luo Y</w:t>
      </w:r>
      <w:r w:rsidRPr="00AC21AF">
        <w:rPr>
          <w:noProof/>
        </w:rPr>
        <w:t xml:space="preserve">. </w:t>
      </w:r>
      <w:r w:rsidRPr="00AC21AF">
        <w:rPr>
          <w:b/>
          <w:bCs/>
          <w:noProof/>
        </w:rPr>
        <w:t>2016</w:t>
      </w:r>
      <w:r w:rsidRPr="00AC21AF">
        <w:rPr>
          <w:noProof/>
        </w:rPr>
        <w:t xml:space="preserve">. Processes regulating progressive nitrogen limitation under elevated carbon dioxide: a meta-analysis. </w:t>
      </w:r>
      <w:r w:rsidRPr="00AC21AF">
        <w:rPr>
          <w:i/>
          <w:iCs/>
          <w:noProof/>
        </w:rPr>
        <w:t>Biogeosciences</w:t>
      </w:r>
      <w:r w:rsidRPr="00AC21AF">
        <w:rPr>
          <w:noProof/>
        </w:rPr>
        <w:t xml:space="preserve"> </w:t>
      </w:r>
      <w:r w:rsidRPr="00AC21AF">
        <w:rPr>
          <w:b/>
          <w:bCs/>
          <w:noProof/>
        </w:rPr>
        <w:t>13</w:t>
      </w:r>
      <w:r w:rsidRPr="00AC21AF">
        <w:rPr>
          <w:noProof/>
        </w:rPr>
        <w:t>: 2689–2699.</w:t>
      </w:r>
    </w:p>
    <w:p w14:paraId="08B7A49E"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Liang X, Zhang T, Lu X, Ellsworth DS, BassiriRad H, You C, Wang D, He P, Deng Q, Liu H, </w:t>
      </w:r>
      <w:r w:rsidRPr="00AC21AF">
        <w:rPr>
          <w:b/>
          <w:bCs/>
          <w:i/>
          <w:iCs/>
          <w:noProof/>
        </w:rPr>
        <w:t>et al.</w:t>
      </w:r>
      <w:r w:rsidRPr="00AC21AF">
        <w:rPr>
          <w:noProof/>
        </w:rPr>
        <w:t xml:space="preserve"> </w:t>
      </w:r>
      <w:r w:rsidRPr="00AC21AF">
        <w:rPr>
          <w:b/>
          <w:bCs/>
          <w:noProof/>
        </w:rPr>
        <w:t>2020</w:t>
      </w:r>
      <w:r w:rsidRPr="00AC21AF">
        <w:rPr>
          <w:noProof/>
        </w:rPr>
        <w:t xml:space="preserve">. Global response patterns of plant photosynthesis to nitrogen addition: A meta‐analysis. </w:t>
      </w:r>
      <w:r w:rsidRPr="00AC21AF">
        <w:rPr>
          <w:i/>
          <w:iCs/>
          <w:noProof/>
        </w:rPr>
        <w:t>Global Change Biology</w:t>
      </w:r>
      <w:r w:rsidRPr="00AC21AF">
        <w:rPr>
          <w:noProof/>
        </w:rPr>
        <w:t xml:space="preserve"> </w:t>
      </w:r>
      <w:r w:rsidRPr="00AC21AF">
        <w:rPr>
          <w:b/>
          <w:bCs/>
          <w:noProof/>
        </w:rPr>
        <w:t>26</w:t>
      </w:r>
      <w:r w:rsidRPr="00AC21AF">
        <w:rPr>
          <w:noProof/>
        </w:rPr>
        <w:t>: 3585–3600.</w:t>
      </w:r>
    </w:p>
    <w:p w14:paraId="0832E3A5"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Luo Y, Currie WS, Dukes JS, Finzi AC, Hartwig UA, Hungate BA, McMurtrie RE, Oren R, Parton WJ, Pataki DE, </w:t>
      </w:r>
      <w:r w:rsidRPr="00AC21AF">
        <w:rPr>
          <w:b/>
          <w:bCs/>
          <w:i/>
          <w:iCs/>
          <w:noProof/>
        </w:rPr>
        <w:t>et al.</w:t>
      </w:r>
      <w:r w:rsidRPr="00AC21AF">
        <w:rPr>
          <w:noProof/>
        </w:rPr>
        <w:t xml:space="preserve"> </w:t>
      </w:r>
      <w:r w:rsidRPr="00AC21AF">
        <w:rPr>
          <w:b/>
          <w:bCs/>
          <w:noProof/>
        </w:rPr>
        <w:t>2004</w:t>
      </w:r>
      <w:r w:rsidRPr="00AC21AF">
        <w:rPr>
          <w:noProof/>
        </w:rPr>
        <w:t xml:space="preserve">. Progressive nitrogen limitation of ecosystem responses to rising atmospheric carbon dioxide. </w:t>
      </w:r>
      <w:r w:rsidRPr="00AC21AF">
        <w:rPr>
          <w:i/>
          <w:iCs/>
          <w:noProof/>
        </w:rPr>
        <w:t>BioScience</w:t>
      </w:r>
      <w:r w:rsidRPr="00AC21AF">
        <w:rPr>
          <w:noProof/>
        </w:rPr>
        <w:t xml:space="preserve"> </w:t>
      </w:r>
      <w:r w:rsidRPr="00AC21AF">
        <w:rPr>
          <w:b/>
          <w:bCs/>
          <w:noProof/>
        </w:rPr>
        <w:t>54</w:t>
      </w:r>
      <w:r w:rsidRPr="00AC21AF">
        <w:rPr>
          <w:noProof/>
        </w:rPr>
        <w:t>: 731–739.</w:t>
      </w:r>
    </w:p>
    <w:p w14:paraId="2353E4CB" w14:textId="77777777" w:rsidR="00AC21AF" w:rsidRPr="00AC21AF" w:rsidRDefault="00AC21AF" w:rsidP="00AC21AF">
      <w:pPr>
        <w:widowControl w:val="0"/>
        <w:autoSpaceDE w:val="0"/>
        <w:autoSpaceDN w:val="0"/>
        <w:adjustRightInd w:val="0"/>
        <w:spacing w:line="360" w:lineRule="auto"/>
        <w:rPr>
          <w:noProof/>
        </w:rPr>
      </w:pPr>
      <w:r w:rsidRPr="00AC21AF">
        <w:rPr>
          <w:b/>
          <w:bCs/>
          <w:noProof/>
        </w:rPr>
        <w:t>Luo Y, Field CB, Mooney HA</w:t>
      </w:r>
      <w:r w:rsidRPr="00AC21AF">
        <w:rPr>
          <w:noProof/>
        </w:rPr>
        <w:t xml:space="preserve">. </w:t>
      </w:r>
      <w:r w:rsidRPr="00AC21AF">
        <w:rPr>
          <w:b/>
          <w:bCs/>
          <w:noProof/>
        </w:rPr>
        <w:t>1994</w:t>
      </w:r>
      <w:r w:rsidRPr="00AC21AF">
        <w:rPr>
          <w:noProof/>
        </w:rPr>
        <w:t xml:space="preserve">. Predicting responses of photosynthesis and root fraction to elevated [CO2]a: interactions among carbon, nitrogen, and growth. </w:t>
      </w:r>
      <w:r w:rsidRPr="00AC21AF">
        <w:rPr>
          <w:i/>
          <w:iCs/>
          <w:noProof/>
        </w:rPr>
        <w:t>Plant, Cell &amp; Environment</w:t>
      </w:r>
      <w:r w:rsidRPr="00AC21AF">
        <w:rPr>
          <w:noProof/>
        </w:rPr>
        <w:t xml:space="preserve"> </w:t>
      </w:r>
      <w:r w:rsidRPr="00AC21AF">
        <w:rPr>
          <w:b/>
          <w:bCs/>
          <w:noProof/>
        </w:rPr>
        <w:lastRenderedPageBreak/>
        <w:t>17</w:t>
      </w:r>
      <w:r w:rsidRPr="00AC21AF">
        <w:rPr>
          <w:noProof/>
        </w:rPr>
        <w:t>: 1195–1204.</w:t>
      </w:r>
    </w:p>
    <w:p w14:paraId="647D0DE5"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Luo X, Keenan TF, Chen JM, Croft H, Prentice IC, Smith NG, Walker AP, Wang H, Wang R, Xu C, </w:t>
      </w:r>
      <w:r w:rsidRPr="00AC21AF">
        <w:rPr>
          <w:b/>
          <w:bCs/>
          <w:i/>
          <w:iCs/>
          <w:noProof/>
        </w:rPr>
        <w:t>et al.</w:t>
      </w:r>
      <w:r w:rsidRPr="00AC21AF">
        <w:rPr>
          <w:noProof/>
        </w:rPr>
        <w:t xml:space="preserve"> </w:t>
      </w:r>
      <w:r w:rsidRPr="00AC21AF">
        <w:rPr>
          <w:b/>
          <w:bCs/>
          <w:noProof/>
        </w:rPr>
        <w:t>2021</w:t>
      </w:r>
      <w:r w:rsidRPr="00AC21AF">
        <w:rPr>
          <w:noProof/>
        </w:rPr>
        <w:t xml:space="preserve">. Global variation in the fraction of leaf nitrogen allocated to photosynthesis. </w:t>
      </w:r>
      <w:r w:rsidRPr="00AC21AF">
        <w:rPr>
          <w:i/>
          <w:iCs/>
          <w:noProof/>
        </w:rPr>
        <w:t>Nature Communications</w:t>
      </w:r>
      <w:r w:rsidRPr="00AC21AF">
        <w:rPr>
          <w:noProof/>
        </w:rPr>
        <w:t xml:space="preserve"> </w:t>
      </w:r>
      <w:r w:rsidRPr="00AC21AF">
        <w:rPr>
          <w:b/>
          <w:bCs/>
          <w:noProof/>
        </w:rPr>
        <w:t>12</w:t>
      </w:r>
      <w:r w:rsidRPr="00AC21AF">
        <w:rPr>
          <w:noProof/>
        </w:rPr>
        <w:t>: 4866.</w:t>
      </w:r>
    </w:p>
    <w:p w14:paraId="2C8AF557" w14:textId="77777777" w:rsidR="00AC21AF" w:rsidRPr="00AC21AF" w:rsidRDefault="00AC21AF" w:rsidP="00AC21AF">
      <w:pPr>
        <w:widowControl w:val="0"/>
        <w:autoSpaceDE w:val="0"/>
        <w:autoSpaceDN w:val="0"/>
        <w:adjustRightInd w:val="0"/>
        <w:spacing w:line="360" w:lineRule="auto"/>
        <w:rPr>
          <w:noProof/>
        </w:rPr>
      </w:pPr>
      <w:r w:rsidRPr="00AC21AF">
        <w:rPr>
          <w:b/>
          <w:bCs/>
          <w:noProof/>
        </w:rPr>
        <w:t>Maire V, Martre P, Kattge J, Gastal F, Esser G, Fontaine S, Soussana J-F</w:t>
      </w:r>
      <w:r w:rsidRPr="00AC21AF">
        <w:rPr>
          <w:noProof/>
        </w:rPr>
        <w:t xml:space="preserve">. </w:t>
      </w:r>
      <w:r w:rsidRPr="00AC21AF">
        <w:rPr>
          <w:b/>
          <w:bCs/>
          <w:noProof/>
        </w:rPr>
        <w:t>2012</w:t>
      </w:r>
      <w:r w:rsidRPr="00AC21AF">
        <w:rPr>
          <w:noProof/>
        </w:rPr>
        <w:t>. The coordination of leaf photosynthesis links C and N fluxes in C</w:t>
      </w:r>
      <w:r w:rsidRPr="00AC21AF">
        <w:rPr>
          <w:noProof/>
          <w:vertAlign w:val="subscript"/>
        </w:rPr>
        <w:t>3</w:t>
      </w:r>
      <w:r w:rsidRPr="00AC21AF">
        <w:rPr>
          <w:noProof/>
        </w:rPr>
        <w:t xml:space="preserve"> plant species (B Bond-Lamberty, Ed.). </w:t>
      </w:r>
      <w:r w:rsidRPr="00AC21AF">
        <w:rPr>
          <w:i/>
          <w:iCs/>
          <w:noProof/>
        </w:rPr>
        <w:t>PLoS ONE</w:t>
      </w:r>
      <w:r w:rsidRPr="00AC21AF">
        <w:rPr>
          <w:noProof/>
        </w:rPr>
        <w:t xml:space="preserve"> </w:t>
      </w:r>
      <w:r w:rsidRPr="00AC21AF">
        <w:rPr>
          <w:b/>
          <w:bCs/>
          <w:noProof/>
        </w:rPr>
        <w:t>7</w:t>
      </w:r>
      <w:r w:rsidRPr="00AC21AF">
        <w:rPr>
          <w:noProof/>
        </w:rPr>
        <w:t>: e38345.</w:t>
      </w:r>
    </w:p>
    <w:p w14:paraId="69F2DAB4" w14:textId="77777777" w:rsidR="00AC21AF" w:rsidRPr="00AC21AF" w:rsidRDefault="00AC21AF" w:rsidP="00AC21AF">
      <w:pPr>
        <w:widowControl w:val="0"/>
        <w:autoSpaceDE w:val="0"/>
        <w:autoSpaceDN w:val="0"/>
        <w:adjustRightInd w:val="0"/>
        <w:spacing w:line="360" w:lineRule="auto"/>
        <w:rPr>
          <w:noProof/>
        </w:rPr>
      </w:pPr>
      <w:r w:rsidRPr="00AC21AF">
        <w:rPr>
          <w:b/>
          <w:bCs/>
          <w:noProof/>
        </w:rPr>
        <w:t>Makino A, Harada M, Sato T, Nakano H, Mae T</w:t>
      </w:r>
      <w:r w:rsidRPr="00AC21AF">
        <w:rPr>
          <w:noProof/>
        </w:rPr>
        <w:t xml:space="preserve">. </w:t>
      </w:r>
      <w:r w:rsidRPr="00AC21AF">
        <w:rPr>
          <w:b/>
          <w:bCs/>
          <w:noProof/>
        </w:rPr>
        <w:t>1997</w:t>
      </w:r>
      <w:r w:rsidRPr="00AC21AF">
        <w:rPr>
          <w:noProof/>
        </w:rPr>
        <w:t xml:space="preserve">. Growth and N Allocation in Rice Plants under CO2 Enrichment. </w:t>
      </w:r>
      <w:r w:rsidRPr="00AC21AF">
        <w:rPr>
          <w:i/>
          <w:iCs/>
          <w:noProof/>
        </w:rPr>
        <w:t>Plant Physiology</w:t>
      </w:r>
      <w:r w:rsidRPr="00AC21AF">
        <w:rPr>
          <w:noProof/>
        </w:rPr>
        <w:t xml:space="preserve"> </w:t>
      </w:r>
      <w:r w:rsidRPr="00AC21AF">
        <w:rPr>
          <w:b/>
          <w:bCs/>
          <w:noProof/>
        </w:rPr>
        <w:t>115</w:t>
      </w:r>
      <w:r w:rsidRPr="00AC21AF">
        <w:rPr>
          <w:noProof/>
        </w:rPr>
        <w:t>: 199–203.</w:t>
      </w:r>
    </w:p>
    <w:p w14:paraId="24BD0BE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Medlyn BE, Badeck FW, De Pury DGG, Barton CVM, Broadmeadow M, Ceulemans R, De Angelis P, Forstreuter M, Jach ME, Kellomäki S, </w:t>
      </w:r>
      <w:r w:rsidRPr="00AC21AF">
        <w:rPr>
          <w:b/>
          <w:bCs/>
          <w:i/>
          <w:iCs/>
          <w:noProof/>
        </w:rPr>
        <w:t>et al.</w:t>
      </w:r>
      <w:r w:rsidRPr="00AC21AF">
        <w:rPr>
          <w:noProof/>
        </w:rPr>
        <w:t xml:space="preserve"> </w:t>
      </w:r>
      <w:r w:rsidRPr="00AC21AF">
        <w:rPr>
          <w:b/>
          <w:bCs/>
          <w:noProof/>
        </w:rPr>
        <w:t>1999</w:t>
      </w:r>
      <w:r w:rsidRPr="00AC21AF">
        <w:rPr>
          <w:noProof/>
        </w:rPr>
        <w:t xml:space="preserve">. Effects of elevated [CO2] on photosynthesis in European forest species: A meta-analysis of model parameters. </w:t>
      </w:r>
      <w:r w:rsidRPr="00AC21AF">
        <w:rPr>
          <w:i/>
          <w:iCs/>
          <w:noProof/>
        </w:rPr>
        <w:t>Plant, Cell and Environment</w:t>
      </w:r>
      <w:r w:rsidRPr="00AC21AF">
        <w:rPr>
          <w:noProof/>
        </w:rPr>
        <w:t xml:space="preserve"> </w:t>
      </w:r>
      <w:r w:rsidRPr="00AC21AF">
        <w:rPr>
          <w:b/>
          <w:bCs/>
          <w:noProof/>
        </w:rPr>
        <w:t>22</w:t>
      </w:r>
      <w:r w:rsidRPr="00AC21AF">
        <w:rPr>
          <w:noProof/>
        </w:rPr>
        <w:t>: 1475–1495.</w:t>
      </w:r>
    </w:p>
    <w:p w14:paraId="037E4E99" w14:textId="77777777" w:rsidR="00AC21AF" w:rsidRPr="00AC21AF" w:rsidRDefault="00AC21AF" w:rsidP="00AC21AF">
      <w:pPr>
        <w:widowControl w:val="0"/>
        <w:autoSpaceDE w:val="0"/>
        <w:autoSpaceDN w:val="0"/>
        <w:adjustRightInd w:val="0"/>
        <w:spacing w:line="360" w:lineRule="auto"/>
        <w:rPr>
          <w:noProof/>
        </w:rPr>
      </w:pPr>
      <w:r w:rsidRPr="00AC21AF">
        <w:rPr>
          <w:b/>
          <w:bCs/>
          <w:noProof/>
        </w:rPr>
        <w:t>Meyerholt J, Sickel K, Zaehle S</w:t>
      </w:r>
      <w:r w:rsidRPr="00AC21AF">
        <w:rPr>
          <w:noProof/>
        </w:rPr>
        <w:t xml:space="preserve">. </w:t>
      </w:r>
      <w:r w:rsidRPr="00AC21AF">
        <w:rPr>
          <w:b/>
          <w:bCs/>
          <w:noProof/>
        </w:rPr>
        <w:t>2020</w:t>
      </w:r>
      <w:r w:rsidRPr="00AC21AF">
        <w:rPr>
          <w:noProof/>
        </w:rPr>
        <w:t xml:space="preserve">. Ensemble projections elucidate effects of uncertainty in terrestrial nitrogen limitation on future carbon uptake. </w:t>
      </w:r>
      <w:r w:rsidRPr="00AC21AF">
        <w:rPr>
          <w:i/>
          <w:iCs/>
          <w:noProof/>
        </w:rPr>
        <w:t>Global Change Biology</w:t>
      </w:r>
      <w:r w:rsidRPr="00AC21AF">
        <w:rPr>
          <w:noProof/>
        </w:rPr>
        <w:t xml:space="preserve"> </w:t>
      </w:r>
      <w:r w:rsidRPr="00AC21AF">
        <w:rPr>
          <w:b/>
          <w:bCs/>
          <w:noProof/>
        </w:rPr>
        <w:t>26</w:t>
      </w:r>
      <w:r w:rsidRPr="00AC21AF">
        <w:rPr>
          <w:noProof/>
        </w:rPr>
        <w:t>: 3978–3996.</w:t>
      </w:r>
    </w:p>
    <w:p w14:paraId="1F9A0778" w14:textId="77777777" w:rsidR="00AC21AF" w:rsidRPr="00AC21AF" w:rsidRDefault="00AC21AF" w:rsidP="00AC21AF">
      <w:pPr>
        <w:widowControl w:val="0"/>
        <w:autoSpaceDE w:val="0"/>
        <w:autoSpaceDN w:val="0"/>
        <w:adjustRightInd w:val="0"/>
        <w:spacing w:line="360" w:lineRule="auto"/>
        <w:rPr>
          <w:noProof/>
        </w:rPr>
      </w:pPr>
      <w:r w:rsidRPr="00AC21AF">
        <w:rPr>
          <w:b/>
          <w:bCs/>
          <w:noProof/>
        </w:rPr>
        <w:t>Moore DJP, Aref S, Ho RM, Pippen JS, Hamilton JG, De Lucia EH</w:t>
      </w:r>
      <w:r w:rsidRPr="00AC21AF">
        <w:rPr>
          <w:noProof/>
        </w:rPr>
        <w:t xml:space="preserve">. </w:t>
      </w:r>
      <w:r w:rsidRPr="00AC21AF">
        <w:rPr>
          <w:b/>
          <w:bCs/>
          <w:noProof/>
        </w:rPr>
        <w:t>2006</w:t>
      </w:r>
      <w:r w:rsidRPr="00AC21AF">
        <w:rPr>
          <w:noProof/>
        </w:rPr>
        <w:t xml:space="preserve">. Annual basal area increment and growth duration of Pinus taeda in response to eight years of free-air carbon dioxide enrichment. </w:t>
      </w:r>
      <w:r w:rsidRPr="00AC21AF">
        <w:rPr>
          <w:i/>
          <w:iCs/>
          <w:noProof/>
        </w:rPr>
        <w:t>Global Change Biology</w:t>
      </w:r>
      <w:r w:rsidRPr="00AC21AF">
        <w:rPr>
          <w:noProof/>
        </w:rPr>
        <w:t xml:space="preserve"> </w:t>
      </w:r>
      <w:r w:rsidRPr="00AC21AF">
        <w:rPr>
          <w:b/>
          <w:bCs/>
          <w:noProof/>
        </w:rPr>
        <w:t>12</w:t>
      </w:r>
      <w:r w:rsidRPr="00AC21AF">
        <w:rPr>
          <w:noProof/>
        </w:rPr>
        <w:t>: 1367–1377.</w:t>
      </w:r>
    </w:p>
    <w:p w14:paraId="731D4FCC" w14:textId="77777777" w:rsidR="00AC21AF" w:rsidRPr="00AC21AF" w:rsidRDefault="00AC21AF" w:rsidP="00AC21AF">
      <w:pPr>
        <w:widowControl w:val="0"/>
        <w:autoSpaceDE w:val="0"/>
        <w:autoSpaceDN w:val="0"/>
        <w:adjustRightInd w:val="0"/>
        <w:spacing w:line="360" w:lineRule="auto"/>
        <w:rPr>
          <w:noProof/>
        </w:rPr>
      </w:pPr>
      <w:r w:rsidRPr="00AC21AF">
        <w:rPr>
          <w:b/>
          <w:bCs/>
          <w:noProof/>
        </w:rPr>
        <w:t>Nie M, Lu M, Bell J, Raut S, Pendall E</w:t>
      </w:r>
      <w:r w:rsidRPr="00AC21AF">
        <w:rPr>
          <w:noProof/>
        </w:rPr>
        <w:t xml:space="preserve">. </w:t>
      </w:r>
      <w:r w:rsidRPr="00AC21AF">
        <w:rPr>
          <w:b/>
          <w:bCs/>
          <w:noProof/>
        </w:rPr>
        <w:t>2013</w:t>
      </w:r>
      <w:r w:rsidRPr="00AC21AF">
        <w:rPr>
          <w:noProof/>
        </w:rPr>
        <w:t xml:space="preserve">. Altered root traits due to elevated CO2: A meta-analysis. </w:t>
      </w:r>
      <w:r w:rsidRPr="00AC21AF">
        <w:rPr>
          <w:i/>
          <w:iCs/>
          <w:noProof/>
        </w:rPr>
        <w:t>Global Ecology and Biogeography</w:t>
      </w:r>
      <w:r w:rsidRPr="00AC21AF">
        <w:rPr>
          <w:noProof/>
        </w:rPr>
        <w:t xml:space="preserve"> </w:t>
      </w:r>
      <w:r w:rsidRPr="00AC21AF">
        <w:rPr>
          <w:b/>
          <w:bCs/>
          <w:noProof/>
        </w:rPr>
        <w:t>22</w:t>
      </w:r>
      <w:r w:rsidRPr="00AC21AF">
        <w:rPr>
          <w:noProof/>
        </w:rPr>
        <w:t>: 1095–1105.</w:t>
      </w:r>
    </w:p>
    <w:p w14:paraId="468B30B5" w14:textId="77777777" w:rsidR="00AC21AF" w:rsidRPr="00AC21AF" w:rsidRDefault="00AC21AF" w:rsidP="00AC21AF">
      <w:pPr>
        <w:widowControl w:val="0"/>
        <w:autoSpaceDE w:val="0"/>
        <w:autoSpaceDN w:val="0"/>
        <w:adjustRightInd w:val="0"/>
        <w:spacing w:line="360" w:lineRule="auto"/>
        <w:rPr>
          <w:noProof/>
        </w:rPr>
      </w:pPr>
      <w:r w:rsidRPr="00AC21AF">
        <w:rPr>
          <w:b/>
          <w:bCs/>
          <w:noProof/>
        </w:rPr>
        <w:t>Norby RJ, Warren JM, Iversen CM, Medlyn BE, McMurtrie RE</w:t>
      </w:r>
      <w:r w:rsidRPr="00AC21AF">
        <w:rPr>
          <w:noProof/>
        </w:rPr>
        <w:t xml:space="preserve">. </w:t>
      </w:r>
      <w:r w:rsidRPr="00AC21AF">
        <w:rPr>
          <w:b/>
          <w:bCs/>
          <w:noProof/>
        </w:rPr>
        <w:t>2010</w:t>
      </w:r>
      <w:r w:rsidRPr="00AC21AF">
        <w:rPr>
          <w:noProof/>
        </w:rPr>
        <w:t xml:space="preserve">. CO2 enhancement of forest productivity constrained by limited nitrogen availability. </w:t>
      </w:r>
      <w:r w:rsidRPr="00AC21AF">
        <w:rPr>
          <w:i/>
          <w:iCs/>
          <w:noProof/>
        </w:rPr>
        <w:t>Proceedings of the National Academy of Sciences</w:t>
      </w:r>
      <w:r w:rsidRPr="00AC21AF">
        <w:rPr>
          <w:noProof/>
        </w:rPr>
        <w:t xml:space="preserve"> </w:t>
      </w:r>
      <w:r w:rsidRPr="00AC21AF">
        <w:rPr>
          <w:b/>
          <w:bCs/>
          <w:noProof/>
        </w:rPr>
        <w:t>107</w:t>
      </w:r>
      <w:r w:rsidRPr="00AC21AF">
        <w:rPr>
          <w:noProof/>
        </w:rPr>
        <w:t>: 19368–19373.</w:t>
      </w:r>
    </w:p>
    <w:p w14:paraId="64D8634C" w14:textId="77777777" w:rsidR="00AC21AF" w:rsidRPr="00AC21AF" w:rsidRDefault="00AC21AF" w:rsidP="00AC21AF">
      <w:pPr>
        <w:widowControl w:val="0"/>
        <w:autoSpaceDE w:val="0"/>
        <w:autoSpaceDN w:val="0"/>
        <w:adjustRightInd w:val="0"/>
        <w:spacing w:line="360" w:lineRule="auto"/>
        <w:rPr>
          <w:noProof/>
        </w:rPr>
      </w:pPr>
      <w:r w:rsidRPr="00AC21AF">
        <w:rPr>
          <w:b/>
          <w:bCs/>
          <w:noProof/>
        </w:rPr>
        <w:t>Oreskes N, Shrader-Frechette K, Belitz K</w:t>
      </w:r>
      <w:r w:rsidRPr="00AC21AF">
        <w:rPr>
          <w:noProof/>
        </w:rPr>
        <w:t xml:space="preserve">. </w:t>
      </w:r>
      <w:r w:rsidRPr="00AC21AF">
        <w:rPr>
          <w:b/>
          <w:bCs/>
          <w:noProof/>
        </w:rPr>
        <w:t>1994</w:t>
      </w:r>
      <w:r w:rsidRPr="00AC21AF">
        <w:rPr>
          <w:noProof/>
        </w:rPr>
        <w:t xml:space="preserve">. Verification, validation, and confirmation of numerical models in the Earth sciences. </w:t>
      </w:r>
      <w:r w:rsidRPr="00AC21AF">
        <w:rPr>
          <w:i/>
          <w:iCs/>
          <w:noProof/>
        </w:rPr>
        <w:t>Science</w:t>
      </w:r>
      <w:r w:rsidRPr="00AC21AF">
        <w:rPr>
          <w:noProof/>
        </w:rPr>
        <w:t xml:space="preserve"> </w:t>
      </w:r>
      <w:r w:rsidRPr="00AC21AF">
        <w:rPr>
          <w:b/>
          <w:bCs/>
          <w:noProof/>
        </w:rPr>
        <w:t>263</w:t>
      </w:r>
      <w:r w:rsidRPr="00AC21AF">
        <w:rPr>
          <w:noProof/>
        </w:rPr>
        <w:t>: 641–646.</w:t>
      </w:r>
    </w:p>
    <w:p w14:paraId="5C6648C1"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Paillassa J, Wright IJ, Prentice IC, Pepin S, Smith NG, Ethier G, Westerband AC, Lamarque LJ, Wang H, Cornwell WK, </w:t>
      </w:r>
      <w:r w:rsidRPr="00AC21AF">
        <w:rPr>
          <w:b/>
          <w:bCs/>
          <w:i/>
          <w:iCs/>
          <w:noProof/>
        </w:rPr>
        <w:t>et al.</w:t>
      </w:r>
      <w:r w:rsidRPr="00AC21AF">
        <w:rPr>
          <w:noProof/>
        </w:rPr>
        <w:t xml:space="preserve"> </w:t>
      </w:r>
      <w:r w:rsidRPr="00AC21AF">
        <w:rPr>
          <w:b/>
          <w:bCs/>
          <w:noProof/>
        </w:rPr>
        <w:t>2020</w:t>
      </w:r>
      <w:r w:rsidRPr="00AC21AF">
        <w:rPr>
          <w:noProof/>
        </w:rPr>
        <w:t xml:space="preserve">. When and where soil is important to modify the carbon and water economy of leaves. </w:t>
      </w:r>
      <w:r w:rsidRPr="00AC21AF">
        <w:rPr>
          <w:i/>
          <w:iCs/>
          <w:noProof/>
        </w:rPr>
        <w:t>New Phytologist</w:t>
      </w:r>
      <w:r w:rsidRPr="00AC21AF">
        <w:rPr>
          <w:noProof/>
        </w:rPr>
        <w:t xml:space="preserve"> </w:t>
      </w:r>
      <w:r w:rsidRPr="00AC21AF">
        <w:rPr>
          <w:b/>
          <w:bCs/>
          <w:noProof/>
        </w:rPr>
        <w:t>228</w:t>
      </w:r>
      <w:r w:rsidRPr="00AC21AF">
        <w:rPr>
          <w:noProof/>
        </w:rPr>
        <w:t>: 121–135.</w:t>
      </w:r>
    </w:p>
    <w:p w14:paraId="5B01EE67" w14:textId="77777777" w:rsidR="00AC21AF" w:rsidRPr="00AC21AF" w:rsidRDefault="00AC21AF" w:rsidP="00AC21AF">
      <w:pPr>
        <w:widowControl w:val="0"/>
        <w:autoSpaceDE w:val="0"/>
        <w:autoSpaceDN w:val="0"/>
        <w:adjustRightInd w:val="0"/>
        <w:spacing w:line="360" w:lineRule="auto"/>
        <w:rPr>
          <w:noProof/>
        </w:rPr>
      </w:pPr>
      <w:r w:rsidRPr="00AC21AF">
        <w:rPr>
          <w:b/>
          <w:bCs/>
          <w:noProof/>
        </w:rPr>
        <w:t>Peng Y, Bloomfield KJ, Cernusak LA, Domingues TF, Prentice IC</w:t>
      </w:r>
      <w:r w:rsidRPr="00AC21AF">
        <w:rPr>
          <w:noProof/>
        </w:rPr>
        <w:t xml:space="preserve">. </w:t>
      </w:r>
      <w:r w:rsidRPr="00AC21AF">
        <w:rPr>
          <w:b/>
          <w:bCs/>
          <w:noProof/>
        </w:rPr>
        <w:t>2021</w:t>
      </w:r>
      <w:r w:rsidRPr="00AC21AF">
        <w:rPr>
          <w:noProof/>
        </w:rPr>
        <w:t xml:space="preserve">. Global climate and nutrient controls of photosynthetic capacity. </w:t>
      </w:r>
      <w:r w:rsidRPr="00AC21AF">
        <w:rPr>
          <w:i/>
          <w:iCs/>
          <w:noProof/>
        </w:rPr>
        <w:t>Communications Biology</w:t>
      </w:r>
      <w:r w:rsidRPr="00AC21AF">
        <w:rPr>
          <w:noProof/>
        </w:rPr>
        <w:t xml:space="preserve"> </w:t>
      </w:r>
      <w:r w:rsidRPr="00AC21AF">
        <w:rPr>
          <w:b/>
          <w:bCs/>
          <w:noProof/>
        </w:rPr>
        <w:t>4</w:t>
      </w:r>
      <w:r w:rsidRPr="00AC21AF">
        <w:rPr>
          <w:noProof/>
        </w:rPr>
        <w:t>: 462.</w:t>
      </w:r>
    </w:p>
    <w:p w14:paraId="7423BA89"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Peng Y, Prentice IC, Bloomfield KJ, Campioli M, Guo Z, Sun Y, Tian D, Wang X, Vicca S, </w:t>
      </w:r>
      <w:r w:rsidRPr="00AC21AF">
        <w:rPr>
          <w:b/>
          <w:bCs/>
          <w:noProof/>
        </w:rPr>
        <w:lastRenderedPageBreak/>
        <w:t>Stocker BD</w:t>
      </w:r>
      <w:r w:rsidRPr="00AC21AF">
        <w:rPr>
          <w:noProof/>
        </w:rPr>
        <w:t xml:space="preserve">. </w:t>
      </w:r>
      <w:r w:rsidRPr="00AC21AF">
        <w:rPr>
          <w:b/>
          <w:bCs/>
          <w:noProof/>
        </w:rPr>
        <w:t>2023</w:t>
      </w:r>
      <w:r w:rsidRPr="00AC21AF">
        <w:rPr>
          <w:noProof/>
        </w:rPr>
        <w:t xml:space="preserve">. Global terrestrial nitrogen uptake and nitrogen use efficiency. </w:t>
      </w:r>
      <w:r w:rsidRPr="00AC21AF">
        <w:rPr>
          <w:i/>
          <w:iCs/>
          <w:noProof/>
        </w:rPr>
        <w:t>Journal of Ecology</w:t>
      </w:r>
      <w:r w:rsidRPr="00AC21AF">
        <w:rPr>
          <w:noProof/>
        </w:rPr>
        <w:t>: 1–18.</w:t>
      </w:r>
    </w:p>
    <w:p w14:paraId="19B800CC" w14:textId="77777777" w:rsidR="00AC21AF" w:rsidRPr="00AC21AF" w:rsidRDefault="00AC21AF" w:rsidP="00AC21AF">
      <w:pPr>
        <w:widowControl w:val="0"/>
        <w:autoSpaceDE w:val="0"/>
        <w:autoSpaceDN w:val="0"/>
        <w:adjustRightInd w:val="0"/>
        <w:spacing w:line="360" w:lineRule="auto"/>
        <w:rPr>
          <w:noProof/>
        </w:rPr>
      </w:pPr>
      <w:r w:rsidRPr="00AC21AF">
        <w:rPr>
          <w:b/>
          <w:bCs/>
          <w:noProof/>
        </w:rPr>
        <w:t>Perkowski EA, Waring EF, Smith NG</w:t>
      </w:r>
      <w:r w:rsidRPr="00AC21AF">
        <w:rPr>
          <w:noProof/>
        </w:rPr>
        <w:t xml:space="preserve">. </w:t>
      </w:r>
      <w:r w:rsidRPr="00AC21AF">
        <w:rPr>
          <w:b/>
          <w:bCs/>
          <w:noProof/>
        </w:rPr>
        <w:t>2021</w:t>
      </w:r>
      <w:r w:rsidRPr="00AC21AF">
        <w:rPr>
          <w:noProof/>
        </w:rPr>
        <w:t xml:space="preserve">. Root mass carbon costs to acquire nitrogen are determined by nitrogen and light availability in two species with different nitrogen acquisition strategies (A Rogers, Ed.). </w:t>
      </w:r>
      <w:r w:rsidRPr="00AC21AF">
        <w:rPr>
          <w:i/>
          <w:iCs/>
          <w:noProof/>
        </w:rPr>
        <w:t>Journal of Experimental Botany</w:t>
      </w:r>
      <w:r w:rsidRPr="00AC21AF">
        <w:rPr>
          <w:noProof/>
        </w:rPr>
        <w:t xml:space="preserve"> </w:t>
      </w:r>
      <w:r w:rsidRPr="00AC21AF">
        <w:rPr>
          <w:b/>
          <w:bCs/>
          <w:noProof/>
        </w:rPr>
        <w:t>72</w:t>
      </w:r>
      <w:r w:rsidRPr="00AC21AF">
        <w:rPr>
          <w:noProof/>
        </w:rPr>
        <w:t>: 5766–5776.</w:t>
      </w:r>
    </w:p>
    <w:p w14:paraId="430362A8" w14:textId="77777777" w:rsidR="00AC21AF" w:rsidRPr="00AC21AF" w:rsidRDefault="00AC21AF" w:rsidP="00AC21AF">
      <w:pPr>
        <w:widowControl w:val="0"/>
        <w:autoSpaceDE w:val="0"/>
        <w:autoSpaceDN w:val="0"/>
        <w:adjustRightInd w:val="0"/>
        <w:spacing w:line="360" w:lineRule="auto"/>
        <w:rPr>
          <w:noProof/>
        </w:rPr>
      </w:pPr>
      <w:r w:rsidRPr="00AC21AF">
        <w:rPr>
          <w:b/>
          <w:bCs/>
          <w:noProof/>
        </w:rPr>
        <w:t>Poorter H, Knopf O, Wright IJ, Temme AA, Hogewoning SW, Graf A, Cernusak LA, Pons TL</w:t>
      </w:r>
      <w:r w:rsidRPr="00AC21AF">
        <w:rPr>
          <w:noProof/>
        </w:rPr>
        <w:t xml:space="preserve">. </w:t>
      </w:r>
      <w:r w:rsidRPr="00AC21AF">
        <w:rPr>
          <w:b/>
          <w:bCs/>
          <w:noProof/>
        </w:rPr>
        <w:t>2022</w:t>
      </w:r>
      <w:r w:rsidRPr="00AC21AF">
        <w:rPr>
          <w:noProof/>
        </w:rPr>
        <w:t>. A meta-analysis of responses of C</w:t>
      </w:r>
      <w:r w:rsidRPr="00AC21AF">
        <w:rPr>
          <w:noProof/>
          <w:vertAlign w:val="subscript"/>
        </w:rPr>
        <w:t>3</w:t>
      </w:r>
      <w:r w:rsidRPr="00AC21AF">
        <w:rPr>
          <w:noProof/>
        </w:rPr>
        <w:t xml:space="preserve"> plants to atmospheric CO</w:t>
      </w:r>
      <w:r w:rsidRPr="00AC21AF">
        <w:rPr>
          <w:noProof/>
          <w:vertAlign w:val="subscript"/>
        </w:rPr>
        <w:t>2</w:t>
      </w:r>
      <w:r w:rsidRPr="00AC21AF">
        <w:rPr>
          <w:noProof/>
        </w:rPr>
        <w:t xml:space="preserve">: dose–response curves for 85 traits ranging from the molecular to the whole-plant level. </w:t>
      </w:r>
      <w:r w:rsidRPr="00AC21AF">
        <w:rPr>
          <w:i/>
          <w:iCs/>
          <w:noProof/>
        </w:rPr>
        <w:t>New Phytologist</w:t>
      </w:r>
      <w:r w:rsidRPr="00AC21AF">
        <w:rPr>
          <w:noProof/>
        </w:rPr>
        <w:t xml:space="preserve"> </w:t>
      </w:r>
      <w:r w:rsidRPr="00AC21AF">
        <w:rPr>
          <w:b/>
          <w:bCs/>
          <w:noProof/>
        </w:rPr>
        <w:t>233</w:t>
      </w:r>
      <w:r w:rsidRPr="00AC21AF">
        <w:rPr>
          <w:noProof/>
        </w:rPr>
        <w:t>: 1560–1596.</w:t>
      </w:r>
    </w:p>
    <w:p w14:paraId="73ECAAFC" w14:textId="77777777" w:rsidR="00AC21AF" w:rsidRPr="00AC21AF" w:rsidRDefault="00AC21AF" w:rsidP="00AC21AF">
      <w:pPr>
        <w:widowControl w:val="0"/>
        <w:autoSpaceDE w:val="0"/>
        <w:autoSpaceDN w:val="0"/>
        <w:adjustRightInd w:val="0"/>
        <w:spacing w:line="360" w:lineRule="auto"/>
        <w:rPr>
          <w:noProof/>
        </w:rPr>
      </w:pPr>
      <w:r w:rsidRPr="00AC21AF">
        <w:rPr>
          <w:b/>
          <w:bCs/>
          <w:noProof/>
        </w:rPr>
        <w:t>Prentice IC, Dong N, Gleason SM, Maire V, Wright IJ</w:t>
      </w:r>
      <w:r w:rsidRPr="00AC21AF">
        <w:rPr>
          <w:noProof/>
        </w:rPr>
        <w:t xml:space="preserve">. </w:t>
      </w:r>
      <w:r w:rsidRPr="00AC21AF">
        <w:rPr>
          <w:b/>
          <w:bCs/>
          <w:noProof/>
        </w:rPr>
        <w:t>2014</w:t>
      </w:r>
      <w:r w:rsidRPr="00AC21AF">
        <w:rPr>
          <w:noProof/>
        </w:rPr>
        <w:t xml:space="preserve">. Balancing the costs of carbon gain and water transport: testing a new theoretical framework for plant functional ecology. </w:t>
      </w:r>
      <w:r w:rsidRPr="00AC21AF">
        <w:rPr>
          <w:i/>
          <w:iCs/>
          <w:noProof/>
        </w:rPr>
        <w:t>Ecology Letters</w:t>
      </w:r>
      <w:r w:rsidRPr="00AC21AF">
        <w:rPr>
          <w:noProof/>
        </w:rPr>
        <w:t xml:space="preserve"> </w:t>
      </w:r>
      <w:r w:rsidRPr="00AC21AF">
        <w:rPr>
          <w:b/>
          <w:bCs/>
          <w:noProof/>
        </w:rPr>
        <w:t>17</w:t>
      </w:r>
      <w:r w:rsidRPr="00AC21AF">
        <w:rPr>
          <w:noProof/>
        </w:rPr>
        <w:t>: 82–91.</w:t>
      </w:r>
    </w:p>
    <w:p w14:paraId="59686B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Prentice IC, Liang X, Medlyn BE, Wang Y-P</w:t>
      </w:r>
      <w:r w:rsidRPr="00AC21AF">
        <w:rPr>
          <w:noProof/>
        </w:rPr>
        <w:t xml:space="preserve">. </w:t>
      </w:r>
      <w:r w:rsidRPr="00AC21AF">
        <w:rPr>
          <w:b/>
          <w:bCs/>
          <w:noProof/>
        </w:rPr>
        <w:t>2015</w:t>
      </w:r>
      <w:r w:rsidRPr="00AC21AF">
        <w:rPr>
          <w:noProof/>
        </w:rPr>
        <w:t xml:space="preserve">. Reliable, robust and realistic: The three R’s of next-generation land-surface modelling. </w:t>
      </w:r>
      <w:r w:rsidRPr="00AC21AF">
        <w:rPr>
          <w:i/>
          <w:iCs/>
          <w:noProof/>
        </w:rPr>
        <w:t>Atmospheric Chemistry and Physics</w:t>
      </w:r>
      <w:r w:rsidRPr="00AC21AF">
        <w:rPr>
          <w:noProof/>
        </w:rPr>
        <w:t xml:space="preserve"> </w:t>
      </w:r>
      <w:r w:rsidRPr="00AC21AF">
        <w:rPr>
          <w:b/>
          <w:bCs/>
          <w:noProof/>
        </w:rPr>
        <w:t>15</w:t>
      </w:r>
      <w:r w:rsidRPr="00AC21AF">
        <w:rPr>
          <w:noProof/>
        </w:rPr>
        <w:t>: 5987–6005.</w:t>
      </w:r>
    </w:p>
    <w:p w14:paraId="15E65648" w14:textId="77777777" w:rsidR="00AC21AF" w:rsidRPr="00AC21AF" w:rsidRDefault="00AC21AF" w:rsidP="00AC21AF">
      <w:pPr>
        <w:widowControl w:val="0"/>
        <w:autoSpaceDE w:val="0"/>
        <w:autoSpaceDN w:val="0"/>
        <w:adjustRightInd w:val="0"/>
        <w:spacing w:line="360" w:lineRule="auto"/>
        <w:rPr>
          <w:noProof/>
        </w:rPr>
      </w:pPr>
      <w:r w:rsidRPr="00AC21AF">
        <w:rPr>
          <w:b/>
          <w:bCs/>
          <w:noProof/>
        </w:rPr>
        <w:t>Querejeta JI, Prieto I, Armas C, Casanoves F, Diémé JS, Diouf M, Yossi H, Kaya B, Pugnaire FI, Rusch GM</w:t>
      </w:r>
      <w:r w:rsidRPr="00AC21AF">
        <w:rPr>
          <w:noProof/>
        </w:rPr>
        <w:t xml:space="preserve">. </w:t>
      </w:r>
      <w:r w:rsidRPr="00AC21AF">
        <w:rPr>
          <w:b/>
          <w:bCs/>
          <w:noProof/>
        </w:rPr>
        <w:t>2022</w:t>
      </w:r>
      <w:r w:rsidRPr="00AC21AF">
        <w:rPr>
          <w:noProof/>
        </w:rPr>
        <w:t xml:space="preserve">. Higher leaf nitrogen content is linked to tighter stomatal regulation of transpiration and more efficient water use across dryland trees. </w:t>
      </w:r>
      <w:r w:rsidRPr="00AC21AF">
        <w:rPr>
          <w:i/>
          <w:iCs/>
          <w:noProof/>
        </w:rPr>
        <w:t>New Phytologist</w:t>
      </w:r>
      <w:r w:rsidRPr="00AC21AF">
        <w:rPr>
          <w:noProof/>
        </w:rPr>
        <w:t xml:space="preserve"> </w:t>
      </w:r>
      <w:r w:rsidRPr="00AC21AF">
        <w:rPr>
          <w:b/>
          <w:bCs/>
          <w:noProof/>
        </w:rPr>
        <w:t>235</w:t>
      </w:r>
      <w:r w:rsidRPr="00AC21AF">
        <w:rPr>
          <w:noProof/>
        </w:rPr>
        <w:t>: 1351–1364.</w:t>
      </w:r>
    </w:p>
    <w:p w14:paraId="4088C333" w14:textId="77777777" w:rsidR="00AC21AF" w:rsidRPr="00AC21AF" w:rsidRDefault="00AC21AF" w:rsidP="00AC21AF">
      <w:pPr>
        <w:widowControl w:val="0"/>
        <w:autoSpaceDE w:val="0"/>
        <w:autoSpaceDN w:val="0"/>
        <w:adjustRightInd w:val="0"/>
        <w:spacing w:line="360" w:lineRule="auto"/>
        <w:rPr>
          <w:noProof/>
        </w:rPr>
      </w:pPr>
      <w:r w:rsidRPr="00AC21AF">
        <w:rPr>
          <w:b/>
          <w:bCs/>
          <w:noProof/>
        </w:rPr>
        <w:t>R Core Team</w:t>
      </w:r>
      <w:r w:rsidRPr="00AC21AF">
        <w:rPr>
          <w:noProof/>
        </w:rPr>
        <w:t xml:space="preserve">. </w:t>
      </w:r>
      <w:r w:rsidRPr="00AC21AF">
        <w:rPr>
          <w:b/>
          <w:bCs/>
          <w:noProof/>
        </w:rPr>
        <w:t>2021</w:t>
      </w:r>
      <w:r w:rsidRPr="00AC21AF">
        <w:rPr>
          <w:noProof/>
        </w:rPr>
        <w:t>. R: A language and environment for statistical computing.</w:t>
      </w:r>
    </w:p>
    <w:p w14:paraId="59B55A76" w14:textId="77777777" w:rsidR="00AC21AF" w:rsidRPr="00AC21AF" w:rsidRDefault="00AC21AF" w:rsidP="00AC21AF">
      <w:pPr>
        <w:widowControl w:val="0"/>
        <w:autoSpaceDE w:val="0"/>
        <w:autoSpaceDN w:val="0"/>
        <w:adjustRightInd w:val="0"/>
        <w:spacing w:line="360" w:lineRule="auto"/>
        <w:rPr>
          <w:noProof/>
        </w:rPr>
      </w:pPr>
      <w:r w:rsidRPr="00AC21AF">
        <w:rPr>
          <w:b/>
          <w:bCs/>
          <w:noProof/>
        </w:rPr>
        <w:t>Reich PB, Hobbie SE, Lee T, Ellsworth DS, West JB, Tilman D, Knops JMH, Naeem S, Trost J</w:t>
      </w:r>
      <w:r w:rsidRPr="00AC21AF">
        <w:rPr>
          <w:noProof/>
        </w:rPr>
        <w:t xml:space="preserve">. </w:t>
      </w:r>
      <w:r w:rsidRPr="00AC21AF">
        <w:rPr>
          <w:b/>
          <w:bCs/>
          <w:noProof/>
        </w:rPr>
        <w:t>2006</w:t>
      </w:r>
      <w:r w:rsidRPr="00AC21AF">
        <w:rPr>
          <w:noProof/>
        </w:rPr>
        <w:t>. Nitrogen limitation constrains sustainability of ecosystem response to CO</w:t>
      </w:r>
      <w:r w:rsidRPr="00AC21AF">
        <w:rPr>
          <w:noProof/>
          <w:vertAlign w:val="subscript"/>
        </w:rPr>
        <w:t>2</w:t>
      </w:r>
      <w:r w:rsidRPr="00AC21AF">
        <w:rPr>
          <w:noProof/>
        </w:rPr>
        <w:t xml:space="preserve">. </w:t>
      </w:r>
      <w:r w:rsidRPr="00AC21AF">
        <w:rPr>
          <w:i/>
          <w:iCs/>
          <w:noProof/>
        </w:rPr>
        <w:t>Nature</w:t>
      </w:r>
      <w:r w:rsidRPr="00AC21AF">
        <w:rPr>
          <w:noProof/>
        </w:rPr>
        <w:t xml:space="preserve"> </w:t>
      </w:r>
      <w:r w:rsidRPr="00AC21AF">
        <w:rPr>
          <w:b/>
          <w:bCs/>
          <w:noProof/>
        </w:rPr>
        <w:t>440</w:t>
      </w:r>
      <w:r w:rsidRPr="00AC21AF">
        <w:rPr>
          <w:noProof/>
        </w:rPr>
        <w:t>: 922–925.</w:t>
      </w:r>
    </w:p>
    <w:p w14:paraId="1D5C4007" w14:textId="77777777" w:rsidR="00AC21AF" w:rsidRPr="00AC21AF" w:rsidRDefault="00AC21AF" w:rsidP="00AC21AF">
      <w:pPr>
        <w:widowControl w:val="0"/>
        <w:autoSpaceDE w:val="0"/>
        <w:autoSpaceDN w:val="0"/>
        <w:adjustRightInd w:val="0"/>
        <w:spacing w:line="360" w:lineRule="auto"/>
        <w:rPr>
          <w:noProof/>
        </w:rPr>
      </w:pPr>
      <w:r w:rsidRPr="00AC21AF">
        <w:rPr>
          <w:b/>
          <w:bCs/>
          <w:noProof/>
        </w:rPr>
        <w:t>Rogers A</w:t>
      </w:r>
      <w:r w:rsidRPr="00AC21AF">
        <w:rPr>
          <w:noProof/>
        </w:rPr>
        <w:t xml:space="preserve">. </w:t>
      </w:r>
      <w:r w:rsidRPr="00AC21AF">
        <w:rPr>
          <w:b/>
          <w:bCs/>
          <w:noProof/>
        </w:rPr>
        <w:t>2014</w:t>
      </w:r>
      <w:r w:rsidRPr="00AC21AF">
        <w:rPr>
          <w:noProof/>
        </w:rPr>
        <w:t xml:space="preserve">. The use and misuse of Vc, max in Earth System Models. </w:t>
      </w:r>
      <w:r w:rsidRPr="00AC21AF">
        <w:rPr>
          <w:i/>
          <w:iCs/>
          <w:noProof/>
        </w:rPr>
        <w:t>Photosynthesis Research</w:t>
      </w:r>
      <w:r w:rsidRPr="00AC21AF">
        <w:rPr>
          <w:noProof/>
        </w:rPr>
        <w:t xml:space="preserve"> </w:t>
      </w:r>
      <w:r w:rsidRPr="00AC21AF">
        <w:rPr>
          <w:b/>
          <w:bCs/>
          <w:noProof/>
        </w:rPr>
        <w:t>119</w:t>
      </w:r>
      <w:r w:rsidRPr="00AC21AF">
        <w:rPr>
          <w:noProof/>
        </w:rPr>
        <w:t>: 15–29.</w:t>
      </w:r>
    </w:p>
    <w:p w14:paraId="77111A3E"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Rogers A, Medlyn BE, Dukes JS, Bonan GB, Caemmerer S, Dietze MC, Kattge J, Leakey ADB, Mercado LM, Niinemets Ü, </w:t>
      </w:r>
      <w:r w:rsidRPr="00AC21AF">
        <w:rPr>
          <w:b/>
          <w:bCs/>
          <w:i/>
          <w:iCs/>
          <w:noProof/>
        </w:rPr>
        <w:t>et al.</w:t>
      </w:r>
      <w:r w:rsidRPr="00AC21AF">
        <w:rPr>
          <w:noProof/>
        </w:rPr>
        <w:t xml:space="preserve"> </w:t>
      </w:r>
      <w:r w:rsidRPr="00AC21AF">
        <w:rPr>
          <w:b/>
          <w:bCs/>
          <w:noProof/>
        </w:rPr>
        <w:t>2017</w:t>
      </w:r>
      <w:r w:rsidRPr="00AC21AF">
        <w:rPr>
          <w:noProof/>
        </w:rPr>
        <w:t xml:space="preserve">. A roadmap for improving the representation of photosynthesis in Earth system models. </w:t>
      </w:r>
      <w:r w:rsidRPr="00AC21AF">
        <w:rPr>
          <w:i/>
          <w:iCs/>
          <w:noProof/>
        </w:rPr>
        <w:t>New Phytologist</w:t>
      </w:r>
      <w:r w:rsidRPr="00AC21AF">
        <w:rPr>
          <w:noProof/>
        </w:rPr>
        <w:t xml:space="preserve"> </w:t>
      </w:r>
      <w:r w:rsidRPr="00AC21AF">
        <w:rPr>
          <w:b/>
          <w:bCs/>
          <w:noProof/>
        </w:rPr>
        <w:t>213</w:t>
      </w:r>
      <w:r w:rsidRPr="00AC21AF">
        <w:rPr>
          <w:noProof/>
        </w:rPr>
        <w:t>: 22–42.</w:t>
      </w:r>
    </w:p>
    <w:p w14:paraId="6628A4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Saathoff AJ, Welles J</w:t>
      </w:r>
      <w:r w:rsidRPr="00AC21AF">
        <w:rPr>
          <w:noProof/>
        </w:rPr>
        <w:t xml:space="preserve">. </w:t>
      </w:r>
      <w:r w:rsidRPr="00AC21AF">
        <w:rPr>
          <w:b/>
          <w:bCs/>
          <w:noProof/>
        </w:rPr>
        <w:t>2021</w:t>
      </w:r>
      <w:r w:rsidRPr="00AC21AF">
        <w:rPr>
          <w:noProof/>
        </w:rPr>
        <w:t xml:space="preserve">. Gas exchange measurements in the unsteady state. </w:t>
      </w:r>
      <w:r w:rsidRPr="00AC21AF">
        <w:rPr>
          <w:i/>
          <w:iCs/>
          <w:noProof/>
        </w:rPr>
        <w:t>Plant Cell and Environment</w:t>
      </w:r>
      <w:r w:rsidRPr="00AC21AF">
        <w:rPr>
          <w:noProof/>
        </w:rPr>
        <w:t xml:space="preserve"> </w:t>
      </w:r>
      <w:r w:rsidRPr="00AC21AF">
        <w:rPr>
          <w:b/>
          <w:bCs/>
          <w:noProof/>
        </w:rPr>
        <w:t>44</w:t>
      </w:r>
      <w:r w:rsidRPr="00AC21AF">
        <w:rPr>
          <w:noProof/>
        </w:rPr>
        <w:t>: 3509–3523.</w:t>
      </w:r>
    </w:p>
    <w:p w14:paraId="40310788" w14:textId="77777777" w:rsidR="00AC21AF" w:rsidRPr="00AC21AF" w:rsidRDefault="00AC21AF" w:rsidP="00AC21AF">
      <w:pPr>
        <w:widowControl w:val="0"/>
        <w:autoSpaceDE w:val="0"/>
        <w:autoSpaceDN w:val="0"/>
        <w:adjustRightInd w:val="0"/>
        <w:spacing w:line="360" w:lineRule="auto"/>
        <w:rPr>
          <w:noProof/>
        </w:rPr>
      </w:pPr>
      <w:r w:rsidRPr="00AC21AF">
        <w:rPr>
          <w:b/>
          <w:bCs/>
          <w:noProof/>
        </w:rPr>
        <w:t>Sage RF</w:t>
      </w:r>
      <w:r w:rsidRPr="00AC21AF">
        <w:rPr>
          <w:noProof/>
        </w:rPr>
        <w:t xml:space="preserve">. </w:t>
      </w:r>
      <w:r w:rsidRPr="00AC21AF">
        <w:rPr>
          <w:b/>
          <w:bCs/>
          <w:noProof/>
        </w:rPr>
        <w:t>1994</w:t>
      </w:r>
      <w:r w:rsidRPr="00AC21AF">
        <w:rPr>
          <w:noProof/>
        </w:rPr>
        <w:t xml:space="preserve">. Acclimation of photosynthesis to increasing atmospheric CO2: The gas </w:t>
      </w:r>
      <w:r w:rsidRPr="00AC21AF">
        <w:rPr>
          <w:noProof/>
        </w:rPr>
        <w:lastRenderedPageBreak/>
        <w:t xml:space="preserve">exchange perspective. </w:t>
      </w:r>
      <w:r w:rsidRPr="00AC21AF">
        <w:rPr>
          <w:i/>
          <w:iCs/>
          <w:noProof/>
        </w:rPr>
        <w:t>Photosynthesis Research</w:t>
      </w:r>
      <w:r w:rsidRPr="00AC21AF">
        <w:rPr>
          <w:noProof/>
        </w:rPr>
        <w:t xml:space="preserve"> </w:t>
      </w:r>
      <w:r w:rsidRPr="00AC21AF">
        <w:rPr>
          <w:b/>
          <w:bCs/>
          <w:noProof/>
        </w:rPr>
        <w:t>39</w:t>
      </w:r>
      <w:r w:rsidRPr="00AC21AF">
        <w:rPr>
          <w:noProof/>
        </w:rPr>
        <w:t>: 351–368.</w:t>
      </w:r>
    </w:p>
    <w:p w14:paraId="33FACAAB" w14:textId="77777777" w:rsidR="00AC21AF" w:rsidRPr="00AC21AF" w:rsidRDefault="00AC21AF" w:rsidP="00AC21AF">
      <w:pPr>
        <w:widowControl w:val="0"/>
        <w:autoSpaceDE w:val="0"/>
        <w:autoSpaceDN w:val="0"/>
        <w:adjustRightInd w:val="0"/>
        <w:spacing w:line="360" w:lineRule="auto"/>
        <w:rPr>
          <w:noProof/>
        </w:rPr>
      </w:pPr>
      <w:r w:rsidRPr="00AC21AF">
        <w:rPr>
          <w:b/>
          <w:bCs/>
          <w:noProof/>
        </w:rPr>
        <w:t>Schneider CA, Rasband WS, Eliceiri KW</w:t>
      </w:r>
      <w:r w:rsidRPr="00AC21AF">
        <w:rPr>
          <w:noProof/>
        </w:rPr>
        <w:t xml:space="preserve">. </w:t>
      </w:r>
      <w:r w:rsidRPr="00AC21AF">
        <w:rPr>
          <w:b/>
          <w:bCs/>
          <w:noProof/>
        </w:rPr>
        <w:t>2012</w:t>
      </w:r>
      <w:r w:rsidRPr="00AC21AF">
        <w:rPr>
          <w:noProof/>
        </w:rPr>
        <w:t xml:space="preserve">. NIH Image to ImageJ: 25 years of image analysis. </w:t>
      </w:r>
      <w:r w:rsidRPr="00AC21AF">
        <w:rPr>
          <w:i/>
          <w:iCs/>
          <w:noProof/>
        </w:rPr>
        <w:t>Nature methods</w:t>
      </w:r>
      <w:r w:rsidRPr="00AC21AF">
        <w:rPr>
          <w:noProof/>
        </w:rPr>
        <w:t xml:space="preserve"> </w:t>
      </w:r>
      <w:r w:rsidRPr="00AC21AF">
        <w:rPr>
          <w:b/>
          <w:bCs/>
          <w:noProof/>
        </w:rPr>
        <w:t>9</w:t>
      </w:r>
      <w:r w:rsidRPr="00AC21AF">
        <w:rPr>
          <w:noProof/>
        </w:rPr>
        <w:t>: 671–675.</w:t>
      </w:r>
    </w:p>
    <w:p w14:paraId="373DC8EE" w14:textId="77777777" w:rsidR="00AC21AF" w:rsidRPr="00AC21AF" w:rsidRDefault="00AC21AF" w:rsidP="00AC21AF">
      <w:pPr>
        <w:widowControl w:val="0"/>
        <w:autoSpaceDE w:val="0"/>
        <w:autoSpaceDN w:val="0"/>
        <w:adjustRightInd w:val="0"/>
        <w:spacing w:line="360" w:lineRule="auto"/>
        <w:rPr>
          <w:noProof/>
        </w:rPr>
      </w:pPr>
      <w:r w:rsidRPr="00AC21AF">
        <w:rPr>
          <w:b/>
          <w:bCs/>
          <w:noProof/>
        </w:rPr>
        <w:t>Scott HG, Smith NG</w:t>
      </w:r>
      <w:r w:rsidRPr="00AC21AF">
        <w:rPr>
          <w:noProof/>
        </w:rPr>
        <w:t xml:space="preserve">. </w:t>
      </w:r>
      <w:r w:rsidRPr="00AC21AF">
        <w:rPr>
          <w:b/>
          <w:bCs/>
          <w:noProof/>
        </w:rPr>
        <w:t>2022</w:t>
      </w:r>
      <w:r w:rsidRPr="00AC21AF">
        <w:rPr>
          <w:noProof/>
        </w:rPr>
        <w:t xml:space="preserve">. A Model of C4 Photosynthetic Acclimation Based on Least-Cost Optimality Theory Suitable for Earth System Model Incorporation. </w:t>
      </w:r>
      <w:r w:rsidRPr="00AC21AF">
        <w:rPr>
          <w:i/>
          <w:iCs/>
          <w:noProof/>
        </w:rPr>
        <w:t>Journal of Advances in Modeling Earth Systems</w:t>
      </w:r>
      <w:r w:rsidRPr="00AC21AF">
        <w:rPr>
          <w:noProof/>
        </w:rPr>
        <w:t xml:space="preserve"> </w:t>
      </w:r>
      <w:r w:rsidRPr="00AC21AF">
        <w:rPr>
          <w:b/>
          <w:bCs/>
          <w:noProof/>
        </w:rPr>
        <w:t>14</w:t>
      </w:r>
      <w:r w:rsidRPr="00AC21AF">
        <w:rPr>
          <w:noProof/>
        </w:rPr>
        <w:t>: 1–16.</w:t>
      </w:r>
    </w:p>
    <w:p w14:paraId="58521EE3" w14:textId="77777777" w:rsidR="00AC21AF" w:rsidRPr="00AC21AF" w:rsidRDefault="00AC21AF" w:rsidP="00AC21AF">
      <w:pPr>
        <w:widowControl w:val="0"/>
        <w:autoSpaceDE w:val="0"/>
        <w:autoSpaceDN w:val="0"/>
        <w:adjustRightInd w:val="0"/>
        <w:spacing w:line="360" w:lineRule="auto"/>
        <w:rPr>
          <w:noProof/>
        </w:rPr>
      </w:pPr>
      <w:r w:rsidRPr="00AC21AF">
        <w:rPr>
          <w:b/>
          <w:bCs/>
          <w:noProof/>
        </w:rPr>
        <w:t>Shi M, Fisher JB, Brzostek ER, Phillips RP</w:t>
      </w:r>
      <w:r w:rsidRPr="00AC21AF">
        <w:rPr>
          <w:noProof/>
        </w:rPr>
        <w:t xml:space="preserve">. </w:t>
      </w:r>
      <w:r w:rsidRPr="00AC21AF">
        <w:rPr>
          <w:b/>
          <w:bCs/>
          <w:noProof/>
        </w:rPr>
        <w:t>2016</w:t>
      </w:r>
      <w:r w:rsidRPr="00AC21AF">
        <w:rPr>
          <w:noProof/>
        </w:rPr>
        <w:t xml:space="preserve">. Carbon cost of plant nitrogen acquisition: Global carbon cycle impact from an improved plant nitrogen cycle in the Community Land Model. </w:t>
      </w:r>
      <w:r w:rsidRPr="00AC21AF">
        <w:rPr>
          <w:i/>
          <w:iCs/>
          <w:noProof/>
        </w:rPr>
        <w:t>Global Change Biology</w:t>
      </w:r>
      <w:r w:rsidRPr="00AC21AF">
        <w:rPr>
          <w:noProof/>
        </w:rPr>
        <w:t xml:space="preserve"> </w:t>
      </w:r>
      <w:r w:rsidRPr="00AC21AF">
        <w:rPr>
          <w:b/>
          <w:bCs/>
          <w:noProof/>
        </w:rPr>
        <w:t>22</w:t>
      </w:r>
      <w:r w:rsidRPr="00AC21AF">
        <w:rPr>
          <w:noProof/>
        </w:rPr>
        <w:t>: 1299–1314.</w:t>
      </w:r>
    </w:p>
    <w:p w14:paraId="6177CECB"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NG, Dukes JS</w:t>
      </w:r>
      <w:r w:rsidRPr="00AC21AF">
        <w:rPr>
          <w:noProof/>
        </w:rPr>
        <w:t xml:space="preserve">. </w:t>
      </w:r>
      <w:r w:rsidRPr="00AC21AF">
        <w:rPr>
          <w:b/>
          <w:bCs/>
          <w:noProof/>
        </w:rPr>
        <w:t>2013</w:t>
      </w:r>
      <w:r w:rsidRPr="00AC21AF">
        <w:rPr>
          <w:noProof/>
        </w:rPr>
        <w:t xml:space="preserve">. Plant respiration and photosynthesis in global-scale models: incorporating acclimation to temperature and CO 2. </w:t>
      </w:r>
      <w:r w:rsidRPr="00AC21AF">
        <w:rPr>
          <w:i/>
          <w:iCs/>
          <w:noProof/>
        </w:rPr>
        <w:t>Global Change Biology</w:t>
      </w:r>
      <w:r w:rsidRPr="00AC21AF">
        <w:rPr>
          <w:noProof/>
        </w:rPr>
        <w:t xml:space="preserve"> </w:t>
      </w:r>
      <w:r w:rsidRPr="00AC21AF">
        <w:rPr>
          <w:b/>
          <w:bCs/>
          <w:noProof/>
        </w:rPr>
        <w:t>19</w:t>
      </w:r>
      <w:r w:rsidRPr="00AC21AF">
        <w:rPr>
          <w:noProof/>
        </w:rPr>
        <w:t>: 45–63.</w:t>
      </w:r>
    </w:p>
    <w:p w14:paraId="4C4523E7"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NG, Keenan TF</w:t>
      </w:r>
      <w:r w:rsidRPr="00AC21AF">
        <w:rPr>
          <w:noProof/>
        </w:rPr>
        <w:t xml:space="preserve">. </w:t>
      </w:r>
      <w:r w:rsidRPr="00AC21AF">
        <w:rPr>
          <w:b/>
          <w:bCs/>
          <w:noProof/>
        </w:rPr>
        <w:t>2020</w:t>
      </w:r>
      <w:r w:rsidRPr="00AC21AF">
        <w:rPr>
          <w:noProof/>
        </w:rPr>
        <w:t>. Mechanisms underlying leaf photosynthetic acclimation to warming and elevated CO</w:t>
      </w:r>
      <w:r w:rsidRPr="00AC21AF">
        <w:rPr>
          <w:noProof/>
          <w:vertAlign w:val="subscript"/>
        </w:rPr>
        <w:t>2</w:t>
      </w:r>
      <w:r w:rsidRPr="00AC21AF">
        <w:rPr>
          <w:noProof/>
        </w:rPr>
        <w:t xml:space="preserve"> as inferred from least‐cost optimality theory. </w:t>
      </w:r>
      <w:r w:rsidRPr="00AC21AF">
        <w:rPr>
          <w:i/>
          <w:iCs/>
          <w:noProof/>
        </w:rPr>
        <w:t>Global Change Biology</w:t>
      </w:r>
      <w:r w:rsidRPr="00AC21AF">
        <w:rPr>
          <w:noProof/>
        </w:rPr>
        <w:t xml:space="preserve"> </w:t>
      </w:r>
      <w:r w:rsidRPr="00AC21AF">
        <w:rPr>
          <w:b/>
          <w:bCs/>
          <w:noProof/>
        </w:rPr>
        <w:t>26</w:t>
      </w:r>
      <w:r w:rsidRPr="00AC21AF">
        <w:rPr>
          <w:noProof/>
        </w:rPr>
        <w:t>: 5202–5216.</w:t>
      </w:r>
    </w:p>
    <w:p w14:paraId="137F2CD0"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Smith NG, Keenan TF, Prentice IC, Wang H, Wright IJ, Niinemets Ü, Crous KY, Domingues TF, Guerrieri R, Ishida F oko, </w:t>
      </w:r>
      <w:r w:rsidRPr="00AC21AF">
        <w:rPr>
          <w:b/>
          <w:bCs/>
          <w:i/>
          <w:iCs/>
          <w:noProof/>
        </w:rPr>
        <w:t>et al.</w:t>
      </w:r>
      <w:r w:rsidRPr="00AC21AF">
        <w:rPr>
          <w:noProof/>
        </w:rPr>
        <w:t xml:space="preserve"> </w:t>
      </w:r>
      <w:r w:rsidRPr="00AC21AF">
        <w:rPr>
          <w:b/>
          <w:bCs/>
          <w:noProof/>
        </w:rPr>
        <w:t>2019</w:t>
      </w:r>
      <w:r w:rsidRPr="00AC21AF">
        <w:rPr>
          <w:noProof/>
        </w:rPr>
        <w:t xml:space="preserve">. Global photosynthetic capacity is optimized to the environment (S Niu, Ed.). </w:t>
      </w:r>
      <w:r w:rsidRPr="00AC21AF">
        <w:rPr>
          <w:i/>
          <w:iCs/>
          <w:noProof/>
        </w:rPr>
        <w:t>Ecology Letters</w:t>
      </w:r>
      <w:r w:rsidRPr="00AC21AF">
        <w:rPr>
          <w:noProof/>
        </w:rPr>
        <w:t xml:space="preserve"> </w:t>
      </w:r>
      <w:r w:rsidRPr="00AC21AF">
        <w:rPr>
          <w:b/>
          <w:bCs/>
          <w:noProof/>
        </w:rPr>
        <w:t>22</w:t>
      </w:r>
      <w:r w:rsidRPr="00AC21AF">
        <w:rPr>
          <w:noProof/>
        </w:rPr>
        <w:t>: 506–517.</w:t>
      </w:r>
    </w:p>
    <w:p w14:paraId="10E6DD84"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SE, Read DJ</w:t>
      </w:r>
      <w:r w:rsidRPr="00AC21AF">
        <w:rPr>
          <w:noProof/>
        </w:rPr>
        <w:t xml:space="preserve">. </w:t>
      </w:r>
      <w:r w:rsidRPr="00AC21AF">
        <w:rPr>
          <w:b/>
          <w:bCs/>
          <w:noProof/>
        </w:rPr>
        <w:t>2008</w:t>
      </w:r>
      <w:r w:rsidRPr="00AC21AF">
        <w:rPr>
          <w:noProof/>
        </w:rPr>
        <w:t xml:space="preserve">. </w:t>
      </w:r>
      <w:r w:rsidRPr="00AC21AF">
        <w:rPr>
          <w:i/>
          <w:iCs/>
          <w:noProof/>
        </w:rPr>
        <w:t>Mycorrhizal Symbiosis</w:t>
      </w:r>
      <w:r w:rsidRPr="00AC21AF">
        <w:rPr>
          <w:noProof/>
        </w:rPr>
        <w:t>.</w:t>
      </w:r>
    </w:p>
    <w:p w14:paraId="03CCBC0A" w14:textId="77777777" w:rsidR="00AC21AF" w:rsidRPr="00AC21AF" w:rsidRDefault="00AC21AF" w:rsidP="00AC21AF">
      <w:pPr>
        <w:widowControl w:val="0"/>
        <w:autoSpaceDE w:val="0"/>
        <w:autoSpaceDN w:val="0"/>
        <w:adjustRightInd w:val="0"/>
        <w:spacing w:line="360" w:lineRule="auto"/>
        <w:rPr>
          <w:noProof/>
        </w:rPr>
      </w:pPr>
      <w:r w:rsidRPr="00AC21AF">
        <w:rPr>
          <w:b/>
          <w:bCs/>
          <w:noProof/>
        </w:rPr>
        <w:t>Stocker BD, Wang H, Smith NG, Harrison SP, Keenan TF, Sandoval D, Davis T, Prentice IC</w:t>
      </w:r>
      <w:r w:rsidRPr="00AC21AF">
        <w:rPr>
          <w:noProof/>
        </w:rPr>
        <w:t xml:space="preserve">. </w:t>
      </w:r>
      <w:r w:rsidRPr="00AC21AF">
        <w:rPr>
          <w:b/>
          <w:bCs/>
          <w:noProof/>
        </w:rPr>
        <w:t>2020</w:t>
      </w:r>
      <w:r w:rsidRPr="00AC21AF">
        <w:rPr>
          <w:noProof/>
        </w:rPr>
        <w:t xml:space="preserve">. P-model v1.0: An optimality-based light use efficiency model for simulating ecosystem gross primary production. </w:t>
      </w:r>
      <w:r w:rsidRPr="00AC21AF">
        <w:rPr>
          <w:i/>
          <w:iCs/>
          <w:noProof/>
        </w:rPr>
        <w:t>Geoscientific Model Development</w:t>
      </w:r>
      <w:r w:rsidRPr="00AC21AF">
        <w:rPr>
          <w:noProof/>
        </w:rPr>
        <w:t xml:space="preserve"> </w:t>
      </w:r>
      <w:r w:rsidRPr="00AC21AF">
        <w:rPr>
          <w:b/>
          <w:bCs/>
          <w:noProof/>
        </w:rPr>
        <w:t>13</w:t>
      </w:r>
      <w:r w:rsidRPr="00AC21AF">
        <w:rPr>
          <w:noProof/>
        </w:rPr>
        <w:t>: 1545–1581.</w:t>
      </w:r>
    </w:p>
    <w:p w14:paraId="6056901E" w14:textId="77777777" w:rsidR="00AC21AF" w:rsidRPr="00AC21AF" w:rsidRDefault="00AC21AF" w:rsidP="00AC21AF">
      <w:pPr>
        <w:widowControl w:val="0"/>
        <w:autoSpaceDE w:val="0"/>
        <w:autoSpaceDN w:val="0"/>
        <w:adjustRightInd w:val="0"/>
        <w:spacing w:line="360" w:lineRule="auto"/>
        <w:rPr>
          <w:noProof/>
        </w:rPr>
      </w:pPr>
      <w:r w:rsidRPr="00AC21AF">
        <w:rPr>
          <w:b/>
          <w:bCs/>
          <w:noProof/>
        </w:rPr>
        <w:t>Terrer C, Vicca S, Hungate BA, Phillips RP, Prentice IC</w:t>
      </w:r>
      <w:r w:rsidRPr="00AC21AF">
        <w:rPr>
          <w:noProof/>
        </w:rPr>
        <w:t xml:space="preserve">. </w:t>
      </w:r>
      <w:r w:rsidRPr="00AC21AF">
        <w:rPr>
          <w:b/>
          <w:bCs/>
          <w:noProof/>
        </w:rPr>
        <w:t>2016</w:t>
      </w:r>
      <w:r w:rsidRPr="00AC21AF">
        <w:rPr>
          <w:noProof/>
        </w:rPr>
        <w:t xml:space="preserve">. Mycorrhizal association as a primary control of the CO2 fertilization effect. </w:t>
      </w:r>
      <w:r w:rsidRPr="00AC21AF">
        <w:rPr>
          <w:i/>
          <w:iCs/>
          <w:noProof/>
        </w:rPr>
        <w:t>Science</w:t>
      </w:r>
      <w:r w:rsidRPr="00AC21AF">
        <w:rPr>
          <w:noProof/>
        </w:rPr>
        <w:t xml:space="preserve"> </w:t>
      </w:r>
      <w:r w:rsidRPr="00AC21AF">
        <w:rPr>
          <w:b/>
          <w:bCs/>
          <w:noProof/>
        </w:rPr>
        <w:t>353</w:t>
      </w:r>
      <w:r w:rsidRPr="00AC21AF">
        <w:rPr>
          <w:noProof/>
        </w:rPr>
        <w:t>: 72–74.</w:t>
      </w:r>
    </w:p>
    <w:p w14:paraId="73E3A97C" w14:textId="77777777" w:rsidR="00AC21AF" w:rsidRPr="00AC21AF" w:rsidRDefault="00AC21AF" w:rsidP="00AC21AF">
      <w:pPr>
        <w:widowControl w:val="0"/>
        <w:autoSpaceDE w:val="0"/>
        <w:autoSpaceDN w:val="0"/>
        <w:adjustRightInd w:val="0"/>
        <w:spacing w:line="360" w:lineRule="auto"/>
        <w:rPr>
          <w:noProof/>
        </w:rPr>
      </w:pPr>
      <w:r w:rsidRPr="00AC21AF">
        <w:rPr>
          <w:b/>
          <w:bCs/>
          <w:noProof/>
        </w:rPr>
        <w:t>Terrer C, Vicca S, Stocker BD, Hungate BA, Phillips RP, Reich PB, Finzi AC, Prentice IC</w:t>
      </w:r>
      <w:r w:rsidRPr="00AC21AF">
        <w:rPr>
          <w:noProof/>
        </w:rPr>
        <w:t xml:space="preserve">. </w:t>
      </w:r>
      <w:r w:rsidRPr="00AC21AF">
        <w:rPr>
          <w:b/>
          <w:bCs/>
          <w:noProof/>
        </w:rPr>
        <w:t>2018</w:t>
      </w:r>
      <w:r w:rsidRPr="00AC21AF">
        <w:rPr>
          <w:noProof/>
        </w:rPr>
        <w:t>. Ecosystem responses to elevated CO</w:t>
      </w:r>
      <w:r w:rsidRPr="00AC21AF">
        <w:rPr>
          <w:noProof/>
          <w:vertAlign w:val="subscript"/>
        </w:rPr>
        <w:t>2</w:t>
      </w:r>
      <w:r w:rsidRPr="00AC21AF">
        <w:rPr>
          <w:noProof/>
        </w:rPr>
        <w:t xml:space="preserve"> governed by plant–soil interactions and the cost of nitrogen acquisition. </w:t>
      </w:r>
      <w:r w:rsidRPr="00AC21AF">
        <w:rPr>
          <w:i/>
          <w:iCs/>
          <w:noProof/>
        </w:rPr>
        <w:t>New Phytologist</w:t>
      </w:r>
      <w:r w:rsidRPr="00AC21AF">
        <w:rPr>
          <w:noProof/>
        </w:rPr>
        <w:t xml:space="preserve"> </w:t>
      </w:r>
      <w:r w:rsidRPr="00AC21AF">
        <w:rPr>
          <w:b/>
          <w:bCs/>
          <w:noProof/>
        </w:rPr>
        <w:t>217</w:t>
      </w:r>
      <w:r w:rsidRPr="00AC21AF">
        <w:rPr>
          <w:noProof/>
        </w:rPr>
        <w:t>: 507–522.</w:t>
      </w:r>
    </w:p>
    <w:p w14:paraId="7FE9EB09" w14:textId="77777777" w:rsidR="00AC21AF" w:rsidRPr="00AC21AF" w:rsidRDefault="00AC21AF" w:rsidP="00AC21AF">
      <w:pPr>
        <w:widowControl w:val="0"/>
        <w:autoSpaceDE w:val="0"/>
        <w:autoSpaceDN w:val="0"/>
        <w:adjustRightInd w:val="0"/>
        <w:spacing w:line="360" w:lineRule="auto"/>
        <w:rPr>
          <w:noProof/>
        </w:rPr>
      </w:pPr>
      <w:r w:rsidRPr="00AC21AF">
        <w:rPr>
          <w:b/>
          <w:bCs/>
          <w:noProof/>
        </w:rPr>
        <w:t>Vitousek PM, Howarth RW</w:t>
      </w:r>
      <w:r w:rsidRPr="00AC21AF">
        <w:rPr>
          <w:noProof/>
        </w:rPr>
        <w:t xml:space="preserve">. </w:t>
      </w:r>
      <w:r w:rsidRPr="00AC21AF">
        <w:rPr>
          <w:b/>
          <w:bCs/>
          <w:noProof/>
        </w:rPr>
        <w:t>1991</w:t>
      </w:r>
      <w:r w:rsidRPr="00AC21AF">
        <w:rPr>
          <w:noProof/>
        </w:rPr>
        <w:t xml:space="preserve">. Nitrogen limitation on land and in the sea: How can it occur? </w:t>
      </w:r>
      <w:r w:rsidRPr="00AC21AF">
        <w:rPr>
          <w:i/>
          <w:iCs/>
          <w:noProof/>
        </w:rPr>
        <w:t>Biogeochemistry</w:t>
      </w:r>
      <w:r w:rsidRPr="00AC21AF">
        <w:rPr>
          <w:noProof/>
        </w:rPr>
        <w:t xml:space="preserve"> </w:t>
      </w:r>
      <w:r w:rsidRPr="00AC21AF">
        <w:rPr>
          <w:b/>
          <w:bCs/>
          <w:noProof/>
        </w:rPr>
        <w:t>13</w:t>
      </w:r>
      <w:r w:rsidRPr="00AC21AF">
        <w:rPr>
          <w:noProof/>
        </w:rPr>
        <w:t>: 87–115.</w:t>
      </w:r>
    </w:p>
    <w:p w14:paraId="4BEAB52D"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Walker AP, Beckerman AP, Gu L, Kattge J, Cernusak LA, Domingues TF, Scales JC, Wohlfahrt G, Wullschleger SD, Woodward FI</w:t>
      </w:r>
      <w:r w:rsidRPr="00AC21AF">
        <w:rPr>
          <w:noProof/>
        </w:rPr>
        <w:t xml:space="preserve">. </w:t>
      </w:r>
      <w:r w:rsidRPr="00AC21AF">
        <w:rPr>
          <w:b/>
          <w:bCs/>
          <w:noProof/>
        </w:rPr>
        <w:t>2014</w:t>
      </w:r>
      <w:r w:rsidRPr="00AC21AF">
        <w:rPr>
          <w:noProof/>
        </w:rPr>
        <w:t>. The relationship of leaf photosynthetic traits - Vcmax and Jmax - to leaf nitrogen, leaf phosphorus, and specific leaf area: a meta-</w:t>
      </w:r>
      <w:r w:rsidRPr="00AC21AF">
        <w:rPr>
          <w:noProof/>
        </w:rPr>
        <w:lastRenderedPageBreak/>
        <w:t xml:space="preserve">analysis and modeling study. </w:t>
      </w:r>
      <w:r w:rsidRPr="00AC21AF">
        <w:rPr>
          <w:i/>
          <w:iCs/>
          <w:noProof/>
        </w:rPr>
        <w:t>Ecology and Evolution</w:t>
      </w:r>
      <w:r w:rsidRPr="00AC21AF">
        <w:rPr>
          <w:noProof/>
        </w:rPr>
        <w:t xml:space="preserve"> </w:t>
      </w:r>
      <w:r w:rsidRPr="00AC21AF">
        <w:rPr>
          <w:b/>
          <w:bCs/>
          <w:noProof/>
        </w:rPr>
        <w:t>4</w:t>
      </w:r>
      <w:r w:rsidRPr="00AC21AF">
        <w:rPr>
          <w:noProof/>
        </w:rPr>
        <w:t>: 3218–3235.</w:t>
      </w:r>
    </w:p>
    <w:p w14:paraId="06355166"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Wang H, Prentice IC, Keenan TF, Davis TW, Wright IJ, Cornwell WK, Evans BJ, Peng C</w:t>
      </w:r>
      <w:r w:rsidRPr="00AC21AF">
        <w:rPr>
          <w:noProof/>
        </w:rPr>
        <w:t xml:space="preserve">. </w:t>
      </w:r>
      <w:r w:rsidRPr="00AC21AF">
        <w:rPr>
          <w:b/>
          <w:bCs/>
          <w:noProof/>
        </w:rPr>
        <w:t>2017</w:t>
      </w:r>
      <w:r w:rsidRPr="00AC21AF">
        <w:rPr>
          <w:noProof/>
        </w:rPr>
        <w:t xml:space="preserve">. Towards a universal model for carbon dioxide uptake by plants. </w:t>
      </w:r>
      <w:r w:rsidRPr="00AC21AF">
        <w:rPr>
          <w:i/>
          <w:iCs/>
          <w:noProof/>
        </w:rPr>
        <w:t>Nature Plants</w:t>
      </w:r>
      <w:r w:rsidRPr="00AC21AF">
        <w:rPr>
          <w:noProof/>
        </w:rPr>
        <w:t xml:space="preserve"> </w:t>
      </w:r>
      <w:r w:rsidRPr="00AC21AF">
        <w:rPr>
          <w:b/>
          <w:bCs/>
          <w:noProof/>
        </w:rPr>
        <w:t>3</w:t>
      </w:r>
      <w:r w:rsidRPr="00AC21AF">
        <w:rPr>
          <w:noProof/>
        </w:rPr>
        <w:t>: 734–741.</w:t>
      </w:r>
    </w:p>
    <w:p w14:paraId="4680658F"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Waring EF, Perkowski EA, Smith NG</w:t>
      </w:r>
      <w:r w:rsidRPr="00AC21AF">
        <w:rPr>
          <w:noProof/>
        </w:rPr>
        <w:t xml:space="preserve">. </w:t>
      </w:r>
      <w:r w:rsidRPr="00AC21AF">
        <w:rPr>
          <w:b/>
          <w:bCs/>
          <w:noProof/>
        </w:rPr>
        <w:t>2023</w:t>
      </w:r>
      <w:r w:rsidRPr="00AC21AF">
        <w:rPr>
          <w:noProof/>
        </w:rPr>
        <w:t xml:space="preserve">. Soil nitrogen fertilization reduces relative leaf nitrogen allocation to photosynthesis (A Rogers, Ed.). </w:t>
      </w:r>
      <w:r w:rsidRPr="00AC21AF">
        <w:rPr>
          <w:i/>
          <w:iCs/>
          <w:noProof/>
        </w:rPr>
        <w:t>Journal of Experimental Botany</w:t>
      </w:r>
      <w:r w:rsidRPr="00AC21AF">
        <w:rPr>
          <w:noProof/>
        </w:rPr>
        <w:t xml:space="preserve"> </w:t>
      </w:r>
      <w:r w:rsidRPr="00AC21AF">
        <w:rPr>
          <w:b/>
          <w:bCs/>
          <w:noProof/>
        </w:rPr>
        <w:t>74</w:t>
      </w:r>
      <w:r w:rsidRPr="00AC21AF">
        <w:rPr>
          <w:noProof/>
        </w:rPr>
        <w:t>: 5166–5180.</w:t>
      </w:r>
    </w:p>
    <w:p w14:paraId="46C4FEEF" w14:textId="77777777" w:rsidR="00AC21AF" w:rsidRPr="00AC21AF" w:rsidRDefault="00AC21AF" w:rsidP="00AC21AF">
      <w:pPr>
        <w:widowControl w:val="0"/>
        <w:autoSpaceDE w:val="0"/>
        <w:autoSpaceDN w:val="0"/>
        <w:adjustRightInd w:val="0"/>
        <w:spacing w:line="360" w:lineRule="auto"/>
        <w:rPr>
          <w:noProof/>
        </w:rPr>
      </w:pPr>
      <w:r w:rsidRPr="00AC21AF">
        <w:rPr>
          <w:b/>
          <w:bCs/>
          <w:noProof/>
        </w:rPr>
        <w:t>Wellburn AR</w:t>
      </w:r>
      <w:r w:rsidRPr="00AC21AF">
        <w:rPr>
          <w:noProof/>
        </w:rPr>
        <w:t xml:space="preserve">. </w:t>
      </w:r>
      <w:r w:rsidRPr="00AC21AF">
        <w:rPr>
          <w:b/>
          <w:bCs/>
          <w:noProof/>
        </w:rPr>
        <w:t>1994</w:t>
      </w:r>
      <w:r w:rsidRPr="00AC21AF">
        <w:rPr>
          <w:noProof/>
        </w:rPr>
        <w:t xml:space="preserve">. The spectral determination of chlorophylls a and b, as well as total carotenoids, using various solvents with spectrophotometers of different resolution. </w:t>
      </w:r>
      <w:r w:rsidRPr="00AC21AF">
        <w:rPr>
          <w:i/>
          <w:iCs/>
          <w:noProof/>
        </w:rPr>
        <w:t>Journal of Plant Physiology</w:t>
      </w:r>
      <w:r w:rsidRPr="00AC21AF">
        <w:rPr>
          <w:noProof/>
        </w:rPr>
        <w:t xml:space="preserve"> </w:t>
      </w:r>
      <w:r w:rsidRPr="00AC21AF">
        <w:rPr>
          <w:b/>
          <w:bCs/>
          <w:noProof/>
        </w:rPr>
        <w:t>144</w:t>
      </w:r>
      <w:r w:rsidRPr="00AC21AF">
        <w:rPr>
          <w:noProof/>
        </w:rPr>
        <w:t>: 307–313.</w:t>
      </w:r>
    </w:p>
    <w:p w14:paraId="0E74E474"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Westerband AC, Wright IJ, Maire V, Paillassa J, Prentice IC, Atkin OK, Bloomfield KJ, Cernusak LA, Dong N, Gleason SM, </w:t>
      </w:r>
      <w:r w:rsidRPr="00AC21AF">
        <w:rPr>
          <w:b/>
          <w:bCs/>
          <w:i/>
          <w:iCs/>
          <w:noProof/>
        </w:rPr>
        <w:t>et al.</w:t>
      </w:r>
      <w:r w:rsidRPr="00AC21AF">
        <w:rPr>
          <w:noProof/>
        </w:rPr>
        <w:t xml:space="preserve"> </w:t>
      </w:r>
      <w:r w:rsidRPr="00AC21AF">
        <w:rPr>
          <w:b/>
          <w:bCs/>
          <w:noProof/>
        </w:rPr>
        <w:t>2023</w:t>
      </w:r>
      <w:r w:rsidRPr="00AC21AF">
        <w:rPr>
          <w:noProof/>
        </w:rPr>
        <w:t xml:space="preserve">. Coordination of photosynthetic traits across soil and climate gradients. </w:t>
      </w:r>
      <w:r w:rsidRPr="00AC21AF">
        <w:rPr>
          <w:i/>
          <w:iCs/>
          <w:noProof/>
        </w:rPr>
        <w:t>Global Change Biology</w:t>
      </w:r>
      <w:r w:rsidRPr="00AC21AF">
        <w:rPr>
          <w:noProof/>
        </w:rPr>
        <w:t xml:space="preserve"> </w:t>
      </w:r>
      <w:r w:rsidRPr="00AC21AF">
        <w:rPr>
          <w:b/>
          <w:bCs/>
          <w:noProof/>
        </w:rPr>
        <w:t>29</w:t>
      </w:r>
      <w:r w:rsidRPr="00AC21AF">
        <w:rPr>
          <w:noProof/>
        </w:rPr>
        <w:t>: 856–873.</w:t>
      </w:r>
    </w:p>
    <w:p w14:paraId="356CF083" w14:textId="77777777" w:rsidR="00AC21AF" w:rsidRPr="00AC21AF" w:rsidRDefault="00AC21AF" w:rsidP="00AC21AF">
      <w:pPr>
        <w:widowControl w:val="0"/>
        <w:autoSpaceDE w:val="0"/>
        <w:autoSpaceDN w:val="0"/>
        <w:adjustRightInd w:val="0"/>
        <w:spacing w:line="360" w:lineRule="auto"/>
        <w:rPr>
          <w:noProof/>
        </w:rPr>
      </w:pPr>
      <w:r w:rsidRPr="00AC21AF">
        <w:rPr>
          <w:b/>
          <w:bCs/>
          <w:noProof/>
        </w:rPr>
        <w:t>Wieder WR, Cleveland CC, Smith WK, Todd-Brown K</w:t>
      </w:r>
      <w:r w:rsidRPr="00AC21AF">
        <w:rPr>
          <w:noProof/>
        </w:rPr>
        <w:t xml:space="preserve">. </w:t>
      </w:r>
      <w:r w:rsidRPr="00AC21AF">
        <w:rPr>
          <w:b/>
          <w:bCs/>
          <w:noProof/>
        </w:rPr>
        <w:t>2015</w:t>
      </w:r>
      <w:r w:rsidRPr="00AC21AF">
        <w:rPr>
          <w:noProof/>
        </w:rPr>
        <w:t xml:space="preserve">. Future productivity and carbon storage limited by terrestrial nutrient availability. </w:t>
      </w:r>
      <w:r w:rsidRPr="00AC21AF">
        <w:rPr>
          <w:i/>
          <w:iCs/>
          <w:noProof/>
        </w:rPr>
        <w:t>Nature Geoscience</w:t>
      </w:r>
      <w:r w:rsidRPr="00AC21AF">
        <w:rPr>
          <w:noProof/>
        </w:rPr>
        <w:t xml:space="preserve"> </w:t>
      </w:r>
      <w:r w:rsidRPr="00AC21AF">
        <w:rPr>
          <w:b/>
          <w:bCs/>
          <w:noProof/>
        </w:rPr>
        <w:t>8</w:t>
      </w:r>
      <w:r w:rsidRPr="00AC21AF">
        <w:rPr>
          <w:noProof/>
        </w:rPr>
        <w:t>: 441–444.</w:t>
      </w:r>
    </w:p>
    <w:p w14:paraId="2F53982C" w14:textId="77777777" w:rsidR="00AC21AF" w:rsidRPr="00AC21AF" w:rsidRDefault="00AC21AF" w:rsidP="00AC21AF">
      <w:pPr>
        <w:widowControl w:val="0"/>
        <w:autoSpaceDE w:val="0"/>
        <w:autoSpaceDN w:val="0"/>
        <w:adjustRightInd w:val="0"/>
        <w:spacing w:line="360" w:lineRule="auto"/>
        <w:rPr>
          <w:noProof/>
        </w:rPr>
      </w:pPr>
      <w:r w:rsidRPr="00AC21AF">
        <w:rPr>
          <w:b/>
          <w:bCs/>
          <w:noProof/>
        </w:rPr>
        <w:t>Wright IJ, Reich PB, Westoby M</w:t>
      </w:r>
      <w:r w:rsidRPr="00AC21AF">
        <w:rPr>
          <w:noProof/>
        </w:rPr>
        <w:t xml:space="preserve">. </w:t>
      </w:r>
      <w:r w:rsidRPr="00AC21AF">
        <w:rPr>
          <w:b/>
          <w:bCs/>
          <w:noProof/>
        </w:rPr>
        <w:t>2003</w:t>
      </w:r>
      <w:r w:rsidRPr="00AC21AF">
        <w:rPr>
          <w:noProof/>
        </w:rPr>
        <w:t xml:space="preserve">. Least-cost input mixtures of water and nitrogen for photosynthesis. </w:t>
      </w:r>
      <w:r w:rsidRPr="00AC21AF">
        <w:rPr>
          <w:i/>
          <w:iCs/>
          <w:noProof/>
        </w:rPr>
        <w:t>The American Naturalist</w:t>
      </w:r>
      <w:r w:rsidRPr="00AC21AF">
        <w:rPr>
          <w:noProof/>
        </w:rPr>
        <w:t xml:space="preserve"> </w:t>
      </w:r>
      <w:r w:rsidRPr="00AC21AF">
        <w:rPr>
          <w:b/>
          <w:bCs/>
          <w:noProof/>
        </w:rPr>
        <w:t>161</w:t>
      </w:r>
      <w:r w:rsidRPr="00AC21AF">
        <w:rPr>
          <w:noProof/>
        </w:rPr>
        <w:t>: 98–111.</w:t>
      </w:r>
    </w:p>
    <w:p w14:paraId="3501ADDF"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Zaehle S, Medlyn BE, De Kauwe MG, Walker AP, Dietze MC, Hickler T, Luo Y, Wang YP, El-Masri B, Thornton P, </w:t>
      </w:r>
      <w:r w:rsidRPr="00AC21AF">
        <w:rPr>
          <w:b/>
          <w:bCs/>
          <w:i/>
          <w:iCs/>
          <w:noProof/>
        </w:rPr>
        <w:t>et al.</w:t>
      </w:r>
      <w:r w:rsidRPr="00AC21AF">
        <w:rPr>
          <w:noProof/>
        </w:rPr>
        <w:t xml:space="preserve"> </w:t>
      </w:r>
      <w:r w:rsidRPr="00AC21AF">
        <w:rPr>
          <w:b/>
          <w:bCs/>
          <w:noProof/>
        </w:rPr>
        <w:t>2014</w:t>
      </w:r>
      <w:r w:rsidRPr="00AC21AF">
        <w:rPr>
          <w:noProof/>
        </w:rPr>
        <w:t xml:space="preserve">. Evaluation of 11 terrestrial carbon-nitrogen cycle models against observations from two temperate Free-Air CO2 Enrichment studies. </w:t>
      </w:r>
      <w:r w:rsidRPr="00AC21AF">
        <w:rPr>
          <w:i/>
          <w:iCs/>
          <w:noProof/>
        </w:rPr>
        <w:t>New Phytologist</w:t>
      </w:r>
      <w:r w:rsidRPr="00AC21AF">
        <w:rPr>
          <w:noProof/>
        </w:rPr>
        <w:t xml:space="preserve"> </w:t>
      </w:r>
      <w:r w:rsidRPr="00AC21AF">
        <w:rPr>
          <w:b/>
          <w:bCs/>
          <w:noProof/>
        </w:rPr>
        <w:t>202</w:t>
      </w:r>
      <w:r w:rsidRPr="00AC21AF">
        <w:rPr>
          <w:noProof/>
        </w:rPr>
        <w:t>: 803–822.</w:t>
      </w:r>
    </w:p>
    <w:p w14:paraId="59680A8D" w14:textId="1C780E58" w:rsidR="007A3065" w:rsidRPr="007A3065" w:rsidRDefault="007A3065" w:rsidP="00AC21AF">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11-07T13:02:00Z" w:initials="PEA">
    <w:p w14:paraId="5BF1693A" w14:textId="77777777" w:rsidR="00B36775" w:rsidRDefault="00B36775" w:rsidP="00B36775">
      <w:r>
        <w:rPr>
          <w:rStyle w:val="CommentReference"/>
        </w:rPr>
        <w:annotationRef/>
      </w:r>
      <w:r>
        <w:rPr>
          <w:color w:val="000000"/>
          <w:sz w:val="20"/>
          <w:szCs w:val="20"/>
        </w:rPr>
        <w:t>Alternative:</w:t>
      </w:r>
    </w:p>
    <w:p w14:paraId="575EC39D" w14:textId="77777777" w:rsidR="00B36775" w:rsidRDefault="00B36775" w:rsidP="00B36775"/>
    <w:p w14:paraId="0107558C" w14:textId="77777777" w:rsidR="00B36775" w:rsidRDefault="00B36775" w:rsidP="00B36775">
      <w:r>
        <w:rPr>
          <w:color w:val="000000"/>
          <w:sz w:val="20"/>
          <w:szCs w:val="20"/>
        </w:rPr>
        <w:t>“Progressive nitrogen limitation and eco-evolutionary optimality control plant responses to elevated CO2 at different scales”</w:t>
      </w:r>
    </w:p>
  </w:comment>
  <w:comment w:id="1" w:author="Nick Smith" w:date="2023-11-13T13:04:00Z" w:initials="NGS">
    <w:p w14:paraId="41723540" w14:textId="76F79363" w:rsidR="00B36775" w:rsidRDefault="00B36775">
      <w:pPr>
        <w:pStyle w:val="CommentText"/>
      </w:pPr>
      <w:r>
        <w:rPr>
          <w:rStyle w:val="CommentReference"/>
        </w:rPr>
        <w:annotationRef/>
      </w:r>
      <w:r>
        <w:t>I like the title as is</w:t>
      </w:r>
    </w:p>
  </w:comment>
  <w:comment w:id="2" w:author="Nick Smith" w:date="2023-11-13T13:05:00Z" w:initials="NGS">
    <w:p w14:paraId="7252FCD6" w14:textId="3CD07E98" w:rsidR="00B36775" w:rsidRDefault="00B36775">
      <w:pPr>
        <w:pStyle w:val="CommentText"/>
      </w:pPr>
      <w:r>
        <w:rPr>
          <w:rStyle w:val="CommentReference"/>
        </w:rPr>
        <w:annotationRef/>
      </w:r>
      <w:r>
        <w:t>Just a quick note that this will result in your personal email becoming widely available. I tend to use my institution email, but wither way is fine</w:t>
      </w:r>
    </w:p>
  </w:comment>
  <w:comment w:id="14" w:author="Nick Smith" w:date="2023-11-13T13:16:00Z" w:initials="NGS">
    <w:p w14:paraId="611B33EF" w14:textId="09A41C9B" w:rsidR="00C6573F" w:rsidRDefault="00C6573F">
      <w:pPr>
        <w:pStyle w:val="CommentText"/>
      </w:pPr>
      <w:r>
        <w:rPr>
          <w:rStyle w:val="CommentReference"/>
        </w:rPr>
        <w:annotationRef/>
      </w:r>
      <w:r>
        <w:t>These are just the colimitation papers. You might consider adding the papers that combine the least cost and colimitation (Wang et al., 2017, Smith et al., 2019)</w:t>
      </w:r>
    </w:p>
  </w:comment>
  <w:comment w:id="19" w:author="Nick Smith" w:date="2023-11-13T13:25:00Z" w:initials="NGS">
    <w:p w14:paraId="5B54E541" w14:textId="68550FD2" w:rsidR="00FC282C" w:rsidRDefault="00FC282C">
      <w:pPr>
        <w:pStyle w:val="CommentText"/>
      </w:pPr>
      <w:r>
        <w:rPr>
          <w:rStyle w:val="CommentReference"/>
        </w:rPr>
        <w:annotationRef/>
      </w:r>
      <w:r>
        <w:t>Is it really trademarked?</w:t>
      </w:r>
      <w:r w:rsidR="00E33E5F">
        <w:t xml:space="preserve"> That’s crazy</w:t>
      </w:r>
    </w:p>
  </w:comment>
  <w:comment w:id="20" w:author="Perkowski, Evan A [2]" w:date="2023-08-24T10:46:00Z" w:initials="EP">
    <w:p w14:paraId="7562F348" w14:textId="6D39790F" w:rsidR="00B36775" w:rsidRDefault="00B36775" w:rsidP="00B36775">
      <w:r>
        <w:rPr>
          <w:rStyle w:val="CommentReference"/>
        </w:rPr>
        <w:annotationRef/>
      </w:r>
      <w:r>
        <w:rPr>
          <w:sz w:val="20"/>
          <w:szCs w:val="20"/>
        </w:rPr>
        <w:t xml:space="preserve">Added </w:t>
      </w:r>
      <w:r>
        <w:rPr>
          <w:sz w:val="20"/>
          <w:szCs w:val="20"/>
        </w:rPr>
        <w:t>Anet,growth here as it provides additional context for A responses to eCO2, though note that this is in the middle of an A/Ci curve</w:t>
      </w:r>
    </w:p>
  </w:comment>
  <w:comment w:id="22"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23" w:author="Nick Smith" w:date="2023-11-13T13:31:00Z" w:initials="NGS">
    <w:p w14:paraId="7F47C857" w14:textId="29E3E2CC" w:rsidR="00340628" w:rsidRDefault="00340628">
      <w:pPr>
        <w:pStyle w:val="CommentText"/>
      </w:pPr>
      <w:r>
        <w:rPr>
          <w:rStyle w:val="CommentReference"/>
        </w:rPr>
        <w:annotationRef/>
      </w:r>
      <w:r>
        <w:t>I would suggest reporting the values here</w:t>
      </w:r>
    </w:p>
  </w:comment>
  <w:comment w:id="24" w:author="Nick Smith" w:date="2023-11-13T13:34:00Z" w:initials="NGS">
    <w:p w14:paraId="0D16587D" w14:textId="02479345" w:rsidR="00CD486C" w:rsidRDefault="00CD486C">
      <w:pPr>
        <w:pStyle w:val="CommentText"/>
      </w:pPr>
      <w:r>
        <w:rPr>
          <w:rStyle w:val="CommentReference"/>
        </w:rPr>
        <w:annotationRef/>
      </w:r>
      <w:r>
        <w:t xml:space="preserve">This is very minor, but </w:t>
      </w:r>
      <w:r>
        <w:t>Nref and B are very uninformative abbreviations. This might be an opportunity to redefine them using something more informati</w:t>
      </w:r>
      <w:r w:rsidR="00F20B50">
        <w:t>ve (e.g., Ndirect, Nfixation)</w:t>
      </w:r>
    </w:p>
  </w:comment>
  <w:comment w:id="30" w:author="Nick Smith" w:date="2023-11-13T13:39:00Z" w:initials="NGS">
    <w:p w14:paraId="4D0FCA64" w14:textId="318070A5" w:rsidR="00A032AE" w:rsidRDefault="00A032AE">
      <w:pPr>
        <w:pStyle w:val="CommentText"/>
      </w:pPr>
      <w:r>
        <w:rPr>
          <w:rStyle w:val="CommentReference"/>
        </w:rPr>
        <w:annotationRef/>
      </w:r>
      <w:r>
        <w:t>These two sentences seem to say similar versions of the same thing. Delete the first?</w:t>
      </w:r>
    </w:p>
  </w:comment>
  <w:comment w:id="31" w:author="Nick Smith" w:date="2023-11-13T13:40:00Z" w:initials="NGS">
    <w:p w14:paraId="6E003B16" w14:textId="560CEAF7" w:rsidR="00AA7C18" w:rsidRDefault="00AA7C18">
      <w:pPr>
        <w:pStyle w:val="CommentText"/>
      </w:pPr>
      <w:r>
        <w:rPr>
          <w:rStyle w:val="CommentReference"/>
        </w:rPr>
        <w:annotationRef/>
      </w:r>
      <w:r>
        <w:t>Just a note that this methods section is great! It should be an example in a class. Nicely done!</w:t>
      </w:r>
    </w:p>
  </w:comment>
  <w:comment w:id="36" w:author="Perkowski, Evan A [2]" w:date="2023-10-26T13:38:00Z" w:initials="EP">
    <w:p w14:paraId="3E6C7287" w14:textId="77777777" w:rsidR="00B36775" w:rsidRDefault="00B36775" w:rsidP="00B36775">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37" w:author="Nick Smith" w:date="2023-11-13T13:44:00Z" w:initials="NGS">
    <w:p w14:paraId="69C425F6" w14:textId="65980754" w:rsidR="00605B35" w:rsidRDefault="00605B35">
      <w:pPr>
        <w:pStyle w:val="CommentText"/>
      </w:pPr>
      <w:r>
        <w:rPr>
          <w:rStyle w:val="CommentReference"/>
        </w:rPr>
        <w:annotationRef/>
      </w:r>
      <w:r>
        <w:t>I think it’s fine since you have the figure</w:t>
      </w:r>
      <w:r w:rsidR="000E5AA1">
        <w:t xml:space="preserve"> to indicate directionality</w:t>
      </w:r>
    </w:p>
  </w:comment>
  <w:comment w:id="40"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45"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47"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55"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59" w:author="Perkowski, Evan A" w:date="2023-11-07T12:19:00Z" w:initials="PEA">
    <w:p w14:paraId="042A8100" w14:textId="77777777" w:rsidR="00B36775" w:rsidRDefault="00B36775" w:rsidP="00B36775">
      <w:r>
        <w:rPr>
          <w:rStyle w:val="CommentReference"/>
        </w:rPr>
        <w:annotationRef/>
      </w:r>
      <w:r>
        <w:rPr>
          <w:color w:val="000000"/>
          <w:sz w:val="20"/>
          <w:szCs w:val="20"/>
        </w:rPr>
        <w:t>Feel free to tack on any references here if any come to mind</w:t>
      </w:r>
    </w:p>
  </w:comment>
  <w:comment w:id="60" w:author="Nick Smith" w:date="2023-11-13T14:16:00Z" w:initials="NGS">
    <w:p w14:paraId="739D12AC" w14:textId="56A17489" w:rsidR="0079506B" w:rsidRDefault="0079506B">
      <w:pPr>
        <w:pStyle w:val="CommentText"/>
      </w:pPr>
      <w:r>
        <w:rPr>
          <w:rStyle w:val="CommentReference"/>
        </w:rPr>
        <w:annotationRef/>
      </w:r>
      <w:r>
        <w:t>Norby 2010</w:t>
      </w:r>
      <w:r w:rsidR="00FB203E">
        <w:t xml:space="preserve">, </w:t>
      </w:r>
      <w:r w:rsidR="00FB203E">
        <w:t>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64"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68" w:author="Nick Smith" w:date="2023-11-13T14:19:00Z" w:initials="NGS">
    <w:p w14:paraId="272BBB83" w14:textId="1301BE0F"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69"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77" w:author="Nick Smith" w:date="2023-11-13T14:22:00Z" w:initials="NGS">
    <w:p w14:paraId="2A1EA5A5" w14:textId="173A5214" w:rsidR="003E241B" w:rsidRDefault="003E241B">
      <w:pPr>
        <w:pStyle w:val="CommentText"/>
      </w:pPr>
      <w:r>
        <w:rPr>
          <w:rStyle w:val="CommentReference"/>
        </w:rPr>
        <w:annotationRef/>
      </w:r>
      <w:r>
        <w:t xml:space="preserve">Are these results also supported by past studies? I assume so, but this is not apparent here. Relatedly, you will probably want to include citations from </w:t>
      </w:r>
      <w:r>
        <w:t>SoyFACE if not already here</w:t>
      </w:r>
    </w:p>
  </w:comment>
  <w:comment w:id="80" w:author="Nick Smith" w:date="2023-11-13T14:25:00Z" w:initials="NGS">
    <w:p w14:paraId="342B3BEC" w14:textId="66DE3963" w:rsidR="004968DF" w:rsidRDefault="004968DF">
      <w:pPr>
        <w:pStyle w:val="CommentText"/>
      </w:pPr>
      <w:r>
        <w:rPr>
          <w:rStyle w:val="CommentReference"/>
        </w:rPr>
        <w:annotationRef/>
      </w:r>
      <w:r>
        <w:t xml:space="preserve">Cite some examples here? Could use the box from the N review. I think many use </w:t>
      </w:r>
      <w:r>
        <w:t>Kattge (2009) or Walker (2014)</w:t>
      </w:r>
      <w:r w:rsidR="00EC3B8F">
        <w:t xml:space="preserve"> so these may be worth mentioning</w:t>
      </w:r>
    </w:p>
  </w:comment>
  <w:comment w:id="81"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 w:id="88" w:author="Perkowski, Evan A" w:date="2023-11-07T11:53:00Z" w:initials="PEA">
    <w:p w14:paraId="40D414B5" w14:textId="77777777" w:rsidR="00B36775" w:rsidRDefault="00B36775" w:rsidP="00B36775">
      <w:r>
        <w:rPr>
          <w:rStyle w:val="CommentReference"/>
        </w:rPr>
        <w:annotationRef/>
      </w:r>
      <w:r>
        <w:rPr>
          <w:sz w:val="20"/>
          <w:szCs w:val="20"/>
        </w:rPr>
        <w:t>Please add anything here and in the “Author contributions” sections in case I’ve missed anything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07558C" w15:done="0"/>
  <w15:commentEx w15:paraId="41723540" w15:paraIdParent="0107558C" w15:done="0"/>
  <w15:commentEx w15:paraId="7252FCD6" w15:done="0"/>
  <w15:commentEx w15:paraId="611B33EF" w15:done="0"/>
  <w15:commentEx w15:paraId="5B54E541" w15:done="0"/>
  <w15:commentEx w15:paraId="7562F348" w15:done="0"/>
  <w15:commentEx w15:paraId="2343FC16" w15:done="0"/>
  <w15:commentEx w15:paraId="7F47C857" w15:done="0"/>
  <w15:commentEx w15:paraId="0D16587D" w15:done="0"/>
  <w15:commentEx w15:paraId="4D0FCA64" w15:done="0"/>
  <w15:commentEx w15:paraId="6E003B16" w15:done="0"/>
  <w15:commentEx w15:paraId="3E6C7287" w15:done="0"/>
  <w15:commentEx w15:paraId="69C425F6" w15:paraIdParent="3E6C7287" w15:done="0"/>
  <w15:commentEx w15:paraId="366A94E1" w15:done="0"/>
  <w15:commentEx w15:paraId="7371365B" w15:done="0"/>
  <w15:commentEx w15:paraId="30F3CF85" w15:done="0"/>
  <w15:commentEx w15:paraId="59DDFBC8" w15:done="0"/>
  <w15:commentEx w15:paraId="042A8100" w15:done="0"/>
  <w15:commentEx w15:paraId="739D12AC" w15:paraIdParent="042A8100" w15:done="0"/>
  <w15:commentEx w15:paraId="721E6DAC" w15:done="0"/>
  <w15:commentEx w15:paraId="272BBB83" w15:done="0"/>
  <w15:commentEx w15:paraId="45019BA1" w15:done="0"/>
  <w15:commentEx w15:paraId="2A1EA5A5" w15:done="0"/>
  <w15:commentEx w15:paraId="342B3BEC" w15:done="0"/>
  <w15:commentEx w15:paraId="570F9A1A" w15:done="0"/>
  <w15:commentEx w15:paraId="40D414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AC39208" w16cex:dateUtc="2023-11-07T19:02:00Z"/>
  <w16cex:commentExtensible w16cex:durableId="71823435" w16cex:dateUtc="2023-08-24T15:46:00Z"/>
  <w16cex:commentExtensible w16cex:durableId="385249CC" w16cex:dateUtc="2023-10-26T18:38:00Z"/>
  <w16cex:commentExtensible w16cex:durableId="6D771BC8" w16cex:dateUtc="2023-11-07T18:19:00Z"/>
  <w16cex:commentExtensible w16cex:durableId="5B1C4646" w16cex:dateUtc="2023-11-07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07558C" w16cid:durableId="7AC39208"/>
  <w16cid:commentId w16cid:paraId="41723540" w16cid:durableId="28FC9D73"/>
  <w16cid:commentId w16cid:paraId="7252FCD6" w16cid:durableId="28FC9D81"/>
  <w16cid:commentId w16cid:paraId="611B33EF" w16cid:durableId="28FCA013"/>
  <w16cid:commentId w16cid:paraId="5B54E541" w16cid:durableId="28FCA25E"/>
  <w16cid:commentId w16cid:paraId="7562F348" w16cid:durableId="71823435"/>
  <w16cid:commentId w16cid:paraId="2343FC16" w16cid:durableId="28FCA33D"/>
  <w16cid:commentId w16cid:paraId="7F47C857" w16cid:durableId="28FCA3CA"/>
  <w16cid:commentId w16cid:paraId="0D16587D" w16cid:durableId="28FCA456"/>
  <w16cid:commentId w16cid:paraId="4D0FCA64" w16cid:durableId="28FCA5A1"/>
  <w16cid:commentId w16cid:paraId="6E003B16" w16cid:durableId="28FCA5DB"/>
  <w16cid:commentId w16cid:paraId="3E6C7287" w16cid:durableId="385249CC"/>
  <w16cid:commentId w16cid:paraId="69C425F6" w16cid:durableId="28FCA6AF"/>
  <w16cid:commentId w16cid:paraId="366A94E1" w16cid:durableId="28FCA748"/>
  <w16cid:commentId w16cid:paraId="7371365B" w16cid:durableId="28FCA9BC"/>
  <w16cid:commentId w16cid:paraId="30F3CF85" w16cid:durableId="28FCA9CE"/>
  <w16cid:commentId w16cid:paraId="59DDFBC8" w16cid:durableId="28FCADF8"/>
  <w16cid:commentId w16cid:paraId="042A8100" w16cid:durableId="6D771BC8"/>
  <w16cid:commentId w16cid:paraId="739D12AC" w16cid:durableId="28FCAE3B"/>
  <w16cid:commentId w16cid:paraId="721E6DAC" w16cid:durableId="28FCAEC6"/>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Id w16cid:paraId="40D414B5" w16cid:durableId="5B1C46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D65C7" w14:textId="77777777" w:rsidR="001E2B41" w:rsidRDefault="001E2B41" w:rsidP="00BE0B5B">
      <w:r>
        <w:separator/>
      </w:r>
    </w:p>
  </w:endnote>
  <w:endnote w:type="continuationSeparator" w:id="0">
    <w:p w14:paraId="280E2962" w14:textId="77777777" w:rsidR="001E2B41" w:rsidRDefault="001E2B41" w:rsidP="00BE0B5B">
      <w:r>
        <w:continuationSeparator/>
      </w:r>
    </w:p>
  </w:endnote>
  <w:endnote w:type="continuationNotice" w:id="1">
    <w:p w14:paraId="04542AB7" w14:textId="77777777" w:rsidR="001E2B41" w:rsidRDefault="001E2B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84796" w14:textId="77777777" w:rsidR="001E2B41" w:rsidRDefault="001E2B41" w:rsidP="00BE0B5B">
      <w:r>
        <w:separator/>
      </w:r>
    </w:p>
  </w:footnote>
  <w:footnote w:type="continuationSeparator" w:id="0">
    <w:p w14:paraId="0BA6F9F6" w14:textId="77777777" w:rsidR="001E2B41" w:rsidRDefault="001E2B41" w:rsidP="00BE0B5B">
      <w:r>
        <w:continuationSeparator/>
      </w:r>
    </w:p>
  </w:footnote>
  <w:footnote w:type="continuationNotice" w:id="1">
    <w:p w14:paraId="0A51E316" w14:textId="77777777" w:rsidR="001E2B41" w:rsidRDefault="001E2B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B41"/>
    <w:rsid w:val="001E2ECB"/>
    <w:rsid w:val="001E5EF9"/>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36A53"/>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E37"/>
    <w:rsid w:val="006E5F23"/>
    <w:rsid w:val="006E6BE9"/>
    <w:rsid w:val="006E6FC2"/>
    <w:rsid w:val="006E79CE"/>
    <w:rsid w:val="006F27A7"/>
    <w:rsid w:val="006F3920"/>
    <w:rsid w:val="006F48E3"/>
    <w:rsid w:val="006F60E2"/>
    <w:rsid w:val="006F6132"/>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50F3"/>
    <w:rsid w:val="00987F77"/>
    <w:rsid w:val="009903F6"/>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96C5E"/>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69836</Words>
  <Characters>398067</Characters>
  <Application>Microsoft Office Word</Application>
  <DocSecurity>0</DocSecurity>
  <Lines>3317</Lines>
  <Paragraphs>933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466970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2023-07-14T20:41:00Z</cp:lastPrinted>
  <dcterms:created xsi:type="dcterms:W3CDTF">2023-11-13T21:03:00Z</dcterms:created>
  <dcterms:modified xsi:type="dcterms:W3CDTF">2023-11-13T21:03:00Z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