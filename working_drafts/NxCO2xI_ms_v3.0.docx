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403D1EBC" w:rsidR="00394A41" w:rsidRDefault="009F20B5" w:rsidP="00394A41">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2AA4E299" w14:textId="77777777" w:rsidR="00394A41" w:rsidRPr="00520239" w:rsidRDefault="00394A41" w:rsidP="00394A41">
      <w:pPr>
        <w:pStyle w:val="Header"/>
        <w:spacing w:line="360" w:lineRule="auto"/>
        <w:rPr>
          <w:sz w:val="16"/>
          <w:szCs w:val="16"/>
        </w:rPr>
      </w:pPr>
      <w:r>
        <w:rPr>
          <w:b/>
          <w:bCs/>
        </w:rPr>
        <w:t xml:space="preserve">Running Title: </w:t>
      </w:r>
      <w:r w:rsidRPr="00394A41">
        <w:t>N supply and demand control plant responses to CO</w:t>
      </w:r>
      <w:r w:rsidRPr="00394A41">
        <w:rPr>
          <w:vertAlign w:val="subscript"/>
        </w:rPr>
        <w:t>2</w:t>
      </w:r>
    </w:p>
    <w:p w14:paraId="20D6BBA3" w14:textId="77777777" w:rsidR="00394A41" w:rsidRPr="00FE014F" w:rsidRDefault="00394A41" w:rsidP="00394A41">
      <w:pPr>
        <w:spacing w:line="360" w:lineRule="auto"/>
        <w:rPr>
          <w:b/>
          <w:bCs/>
        </w:rPr>
      </w:pPr>
    </w:p>
    <w:p w14:paraId="3EE0462C" w14:textId="717B4D04" w:rsidR="00394A41" w:rsidRPr="00394A41" w:rsidRDefault="00394A41" w:rsidP="00394A41">
      <w:pPr>
        <w:spacing w:line="360" w:lineRule="auto"/>
      </w:pPr>
      <w:r>
        <w:rPr>
          <w:b/>
          <w:bCs/>
        </w:rPr>
        <w:t xml:space="preserve">List of </w:t>
      </w:r>
      <w:r w:rsidR="009F20B5" w:rsidRPr="00FE014F">
        <w:rPr>
          <w:b/>
          <w:bCs/>
        </w:rPr>
        <w:t>Author</w:t>
      </w:r>
      <w:r w:rsidR="00520239" w:rsidRPr="00520239">
        <w:rPr>
          <w:b/>
          <w:bCs/>
        </w:rPr>
        <w:t>s</w:t>
      </w:r>
      <w:r w:rsidR="009F20B5" w:rsidRPr="00FE014F">
        <w:rPr>
          <w:b/>
          <w:bCs/>
        </w:rPr>
        <w:t>:</w:t>
      </w:r>
      <w:r w:rsidR="009F20B5" w:rsidRPr="00FE014F">
        <w:t xml:space="preserve"> Evan A. Perkowski</w:t>
      </w:r>
      <w:r w:rsidR="00520239">
        <w:rPr>
          <w:vertAlign w:val="superscript"/>
        </w:rPr>
        <w:t>1</w:t>
      </w:r>
      <w:r>
        <w:rPr>
          <w:vertAlign w:val="superscript"/>
        </w:rPr>
        <w:t>,*</w:t>
      </w:r>
      <w:r w:rsidR="009F20B5" w:rsidRPr="00FE014F">
        <w:t>,</w:t>
      </w:r>
      <w:r w:rsidR="009F20B5">
        <w:t xml:space="preserve"> </w:t>
      </w:r>
      <w:proofErr w:type="spellStart"/>
      <w:r w:rsidR="009F20B5">
        <w:t>Ezinwanne</w:t>
      </w:r>
      <w:proofErr w:type="spellEnd"/>
      <w:r w:rsidR="009F20B5">
        <w:t xml:space="preserve"> Ezekannagha</w:t>
      </w:r>
      <w:r w:rsidR="00520239">
        <w:rPr>
          <w:vertAlign w:val="superscript"/>
        </w:rPr>
        <w:t>1</w:t>
      </w:r>
      <w:r w:rsidR="009F20B5">
        <w:t>,</w:t>
      </w:r>
      <w:r w:rsidR="009F20B5" w:rsidRPr="00FE014F">
        <w:t xml:space="preserve"> Nicholas G. Smith</w:t>
      </w:r>
      <w:r w:rsidR="00520239">
        <w:rPr>
          <w:vertAlign w:val="superscript"/>
        </w:rPr>
        <w:t>1</w:t>
      </w:r>
    </w:p>
    <w:p w14:paraId="44741D87" w14:textId="264453F0" w:rsidR="009F20B5" w:rsidRDefault="00394A41" w:rsidP="00394A41">
      <w:pPr>
        <w:spacing w:line="360" w:lineRule="auto"/>
      </w:pPr>
      <w:r w:rsidRPr="00394A41">
        <w:rPr>
          <w:b/>
          <w:bCs/>
        </w:rPr>
        <w:t>Institutional Affiliations</w:t>
      </w:r>
      <w:r>
        <w:t xml:space="preserve">: </w:t>
      </w:r>
      <w:r w:rsidR="00520239"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pPr>
      <w:r>
        <w:rPr>
          <w:bCs/>
        </w:rPr>
        <w:t xml:space="preserve">Email: </w:t>
      </w:r>
      <w:hyperlink r:id="rId8" w:history="1">
        <w:r w:rsidR="00394A41" w:rsidRPr="006C43EE">
          <w:rPr>
            <w:rStyle w:val="Hyperlink"/>
          </w:rPr>
          <w:t>evan.a.perkowski@ttu.edu</w:t>
        </w:r>
      </w:hyperlink>
    </w:p>
    <w:p w14:paraId="0B74D740" w14:textId="77777777" w:rsidR="00394A41" w:rsidRDefault="00394A41" w:rsidP="00DE2B27">
      <w:pPr>
        <w:spacing w:line="360" w:lineRule="auto"/>
        <w:rPr>
          <w:bCs/>
        </w:rPr>
      </w:pPr>
    </w:p>
    <w:p w14:paraId="6E1DF1EA" w14:textId="1C949716" w:rsidR="009F20B5" w:rsidRPr="00FE014F" w:rsidRDefault="009F20B5" w:rsidP="00DE2B27">
      <w:pPr>
        <w:spacing w:line="360" w:lineRule="auto"/>
        <w:rPr>
          <w:bCs/>
        </w:rPr>
      </w:pPr>
      <w:r w:rsidRPr="00FE014F">
        <w:rPr>
          <w:b/>
        </w:rPr>
        <w:t>Abstract</w:t>
      </w:r>
    </w:p>
    <w:p w14:paraId="150D1E89" w14:textId="15237E09"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ins w:id="0" w:author="Perkowski, Evan A" w:date="2023-11-28T09:53:00Z">
        <w:r w:rsidR="0081198C">
          <w:rPr>
            <w:bCs/>
          </w:rPr>
          <w:t xml:space="preserve"> – patterns that correspond with </w:t>
        </w:r>
      </w:ins>
      <w:ins w:id="1" w:author="Perkowski, Evan A" w:date="2023-11-28T09:52:00Z">
        <w:r w:rsidR="0081198C">
          <w:rPr>
            <w:bCs/>
          </w:rPr>
          <w:t>increase</w:t>
        </w:r>
      </w:ins>
      <w:ins w:id="2" w:author="Perkowski, Evan A" w:date="2023-11-28T09:53:00Z">
        <w:r w:rsidR="0081198C">
          <w:rPr>
            <w:bCs/>
          </w:rPr>
          <w:t>d</w:t>
        </w:r>
      </w:ins>
      <w:ins w:id="3" w:author="Perkowski, Evan A" w:date="2023-11-28T09:52:00Z">
        <w:r w:rsidR="0081198C">
          <w:rPr>
            <w:bCs/>
          </w:rPr>
          <w:t xml:space="preserve"> </w:t>
        </w:r>
      </w:ins>
      <w:del w:id="4" w:author="Perkowski, Evan A" w:date="2023-11-28T09:52:00Z">
        <w:r w:rsidR="00F21916" w:rsidDel="0081198C">
          <w:rPr>
            <w:bCs/>
          </w:rPr>
          <w:delText xml:space="preserve">. These responses </w:delText>
        </w:r>
        <w:r w:rsidDel="0081198C">
          <w:rPr>
            <w:bCs/>
          </w:rPr>
          <w:delText xml:space="preserve">coincide with increased </w:delText>
        </w:r>
      </w:del>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ins w:id="5" w:author="Perkowski, Evan A" w:date="2023-11-28T11:19:00Z">
        <w:r w:rsidR="00C03914">
          <w:rPr>
            <w:bCs/>
            <w:color w:val="000000"/>
          </w:rPr>
          <w:t xml:space="preserve">Here, </w:t>
        </w:r>
      </w:ins>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ins w:id="6" w:author="Perkowski, Evan A" w:date="2023-11-27T14:44:00Z">
        <w:r w:rsidR="00D545DE">
          <w:rPr>
            <w:bCs/>
          </w:rPr>
          <w:t>fertilization</w:t>
        </w:r>
      </w:ins>
      <w:ins w:id="7" w:author="Perkowski, Evan A" w:date="2023-11-27T14:34:00Z">
        <w:r w:rsidR="009338FF" w:rsidRPr="00FE014F">
          <w:rPr>
            <w:bCs/>
          </w:rPr>
          <w:t xml:space="preserve"> </w:t>
        </w:r>
      </w:ins>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ins w:id="8" w:author="Perkowski, Evan A" w:date="2023-11-28T10:04:00Z">
        <w:r w:rsidR="00D735CF">
          <w:rPr>
            <w:bCs/>
          </w:rPr>
          <w:t>ed</w:t>
        </w:r>
      </w:ins>
      <w:r w:rsidR="00122838">
        <w:rPr>
          <w:bCs/>
        </w:rPr>
        <w:t xml:space="preserve"> leaf nitrogen content</w:t>
      </w:r>
      <w:ins w:id="9" w:author="Perkowski, Evan A" w:date="2023-11-28T09:50:00Z">
        <w:r w:rsidR="0081198C">
          <w:rPr>
            <w:bCs/>
          </w:rPr>
          <w:t xml:space="preserve"> and maximum rates of Rubisco carboxylation and electron transport for Ru</w:t>
        </w:r>
      </w:ins>
      <w:ins w:id="10" w:author="Perkowski, Evan A" w:date="2023-11-28T09:51:00Z">
        <w:r w:rsidR="0081198C">
          <w:rPr>
            <w:bCs/>
          </w:rPr>
          <w:t>BP</w:t>
        </w:r>
      </w:ins>
      <w:ins w:id="11" w:author="Perkowski, Evan A" w:date="2023-11-28T09:58:00Z">
        <w:r w:rsidR="00D735CF">
          <w:rPr>
            <w:bCs/>
          </w:rPr>
          <w:t xml:space="preserve"> regeneration</w:t>
        </w:r>
      </w:ins>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ins w:id="12" w:author="Perkowski, Evan A" w:date="2023-11-28T10:04:00Z">
        <w:r w:rsidR="00D735CF">
          <w:rPr>
            <w:bCs/>
          </w:rPr>
          <w:t xml:space="preserve">indices of </w:t>
        </w:r>
      </w:ins>
      <w:r w:rsidR="004A3AB0">
        <w:rPr>
          <w:bCs/>
        </w:rPr>
        <w:t xml:space="preserve">photosynthetic capacity </w:t>
      </w:r>
      <w:r w:rsidR="00DF3F53">
        <w:rPr>
          <w:bCs/>
        </w:rPr>
        <w:t>w</w:t>
      </w:r>
      <w:r w:rsidR="00997502">
        <w:rPr>
          <w:bCs/>
        </w:rPr>
        <w:t>ere</w:t>
      </w:r>
      <w:r w:rsidR="00DF3F53">
        <w:rPr>
          <w:bCs/>
        </w:rPr>
        <w:t xml:space="preserve"> independent of </w:t>
      </w:r>
      <w:ins w:id="13" w:author="Perkowski, Evan A" w:date="2023-11-27T14:24:00Z">
        <w:r w:rsidR="00DA5BFD">
          <w:rPr>
            <w:bCs/>
          </w:rPr>
          <w:t xml:space="preserve">nitrogen </w:t>
        </w:r>
      </w:ins>
      <w:ins w:id="14" w:author="Perkowski, Evan A" w:date="2023-11-27T14:44:00Z">
        <w:r w:rsidR="00D545DE">
          <w:rPr>
            <w:bCs/>
          </w:rPr>
          <w:t>fertilization</w:t>
        </w:r>
      </w:ins>
      <w:ins w:id="15" w:author="Perkowski, Evan A" w:date="2023-11-27T14:24:00Z">
        <w:r w:rsidR="00DA5BFD" w:rsidDel="00DA5BFD">
          <w:rPr>
            <w:bCs/>
          </w:rPr>
          <w:t xml:space="preserve"> </w:t>
        </w:r>
      </w:ins>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16" w:author="Perkowski, Evan A" w:date="2023-11-27T14:24:00Z">
        <w:r w:rsidR="00DA5BFD">
          <w:rPr>
            <w:bCs/>
          </w:rPr>
          <w:t xml:space="preserve">nitrogen </w:t>
        </w:r>
      </w:ins>
      <w:ins w:id="17" w:author="Perkowski, Evan A" w:date="2023-11-27T14:44:00Z">
        <w:r w:rsidR="00D545DE">
          <w:rPr>
            <w:bCs/>
          </w:rPr>
          <w:t>fertilization</w:t>
        </w:r>
      </w:ins>
      <w:ins w:id="18" w:author="Perkowski, Evan A" w:date="2023-11-27T14:24:00Z">
        <w:r w:rsidR="00DA5BFD" w:rsidDel="00DA5BFD">
          <w:rPr>
            <w:bCs/>
          </w:rPr>
          <w:t xml:space="preserve"> </w:t>
        </w:r>
      </w:ins>
      <w:r w:rsidR="00DF3F53">
        <w:rPr>
          <w:bCs/>
        </w:rPr>
        <w:t xml:space="preserve">due to increased nitrogen uptake and </w:t>
      </w:r>
      <w:r w:rsidR="00DF3F53">
        <w:rPr>
          <w:bCs/>
        </w:rPr>
        <w:lastRenderedPageBreak/>
        <w:t xml:space="preserve">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 xml:space="preserve">observed under low </w:t>
      </w:r>
      <w:ins w:id="19" w:author="Perkowski, Evan A" w:date="2023-11-27T14:24:00Z">
        <w:r w:rsidR="00DA5BFD">
          <w:rPr>
            <w:bCs/>
          </w:rPr>
          <w:t xml:space="preserve">nitrogen </w:t>
        </w:r>
      </w:ins>
      <w:ins w:id="20" w:author="Perkowski, Evan A" w:date="2023-11-27T14:44:00Z">
        <w:r w:rsidR="00D545DE">
          <w:rPr>
            <w:bCs/>
          </w:rPr>
          <w:t>fertilization</w:t>
        </w:r>
      </w:ins>
      <w:ins w:id="21" w:author="Perkowski, Evan A" w:date="2023-11-28T10:05:00Z">
        <w:r w:rsidR="00D735CF">
          <w:rPr>
            <w:bCs/>
          </w:rPr>
          <w:t>,</w:t>
        </w:r>
      </w:ins>
      <w:r w:rsidR="00DF3F53">
        <w:rPr>
          <w:bCs/>
        </w:rPr>
        <w:t xml:space="preserve"> w</w:t>
      </w:r>
      <w:r w:rsidR="00997502">
        <w:rPr>
          <w:bCs/>
        </w:rPr>
        <w:t>h</w:t>
      </w:r>
      <w:r w:rsidR="00DF3F53">
        <w:rPr>
          <w:bCs/>
        </w:rPr>
        <w:t>ere individuals invested</w:t>
      </w:r>
      <w:r w:rsidR="00707A3E">
        <w:rPr>
          <w:bCs/>
        </w:rPr>
        <w:t xml:space="preserve"> </w:t>
      </w:r>
      <w:del w:id="22" w:author="Perkowski, Evan A" w:date="2023-11-30T09:28:00Z">
        <w:r w:rsidR="00707A3E" w:rsidDel="00C60422">
          <w:rPr>
            <w:bCs/>
          </w:rPr>
          <w:delText>strongly</w:delText>
        </w:r>
        <w:r w:rsidR="00DF3F53" w:rsidDel="00C60422">
          <w:rPr>
            <w:bCs/>
          </w:rPr>
          <w:delText xml:space="preserve"> </w:delText>
        </w:r>
      </w:del>
      <w:ins w:id="23" w:author="Perkowski, Evan A" w:date="2023-11-30T09:28:00Z">
        <w:r w:rsidR="00C60422">
          <w:rPr>
            <w:bCs/>
          </w:rPr>
          <w:t>strong</w:t>
        </w:r>
        <w:r w:rsidR="00C60422">
          <w:rPr>
            <w:bCs/>
          </w:rPr>
          <w:t>est</w:t>
        </w:r>
        <w:r w:rsidR="00C60422">
          <w:rPr>
            <w:bCs/>
          </w:rPr>
          <w:t xml:space="preserve"> </w:t>
        </w:r>
      </w:ins>
      <w:r w:rsidR="00DF3F53">
        <w:rPr>
          <w:bCs/>
        </w:rPr>
        <w:t xml:space="preserve">in nitrogen fixation. </w:t>
      </w:r>
      <w:r w:rsidR="008C07F6">
        <w:rPr>
          <w:bCs/>
        </w:rPr>
        <w:t>These</w:t>
      </w:r>
      <w:r w:rsidR="00A827A6">
        <w:rPr>
          <w:bCs/>
        </w:rPr>
        <w:t xml:space="preserve"> r</w:t>
      </w:r>
      <w:r w:rsidR="00D6169F">
        <w:rPr>
          <w:bCs/>
        </w:rPr>
        <w:t>esults</w:t>
      </w:r>
      <w:del w:id="24" w:author="Perkowski, Evan A" w:date="2023-11-27T13:23:00Z">
        <w:r w:rsidR="00D6169F" w:rsidDel="00C4597B">
          <w:rPr>
            <w:bCs/>
          </w:rPr>
          <w:delText xml:space="preserve"> </w:delText>
        </w:r>
        <w:r w:rsidR="00B13D25" w:rsidDel="00C4597B">
          <w:rPr>
            <w:bCs/>
          </w:rPr>
          <w:delText>help</w:delText>
        </w:r>
      </w:del>
      <w:r w:rsidR="00B13D25">
        <w:rPr>
          <w:bCs/>
        </w:rPr>
        <w:t xml:space="preserve"> </w:t>
      </w:r>
      <w:r w:rsidR="004A3AB0">
        <w:rPr>
          <w:bCs/>
        </w:rPr>
        <w:t>indicat</w:t>
      </w:r>
      <w:ins w:id="25" w:author="Perkowski, Evan A" w:date="2023-11-28T10:00:00Z">
        <w:r w:rsidR="00D735CF">
          <w:rPr>
            <w:bCs/>
          </w:rPr>
          <w:t>e</w:t>
        </w:r>
      </w:ins>
      <w:del w:id="26" w:author="Perkowski, Evan A" w:date="2023-11-28T10:00:00Z">
        <w:r w:rsidR="00C4597B" w:rsidDel="00D735CF">
          <w:rPr>
            <w:bCs/>
          </w:rPr>
          <w:delText>ing</w:delText>
        </w:r>
      </w:del>
      <w:r w:rsidR="004A3AB0">
        <w:rPr>
          <w:bCs/>
        </w:rPr>
        <w:t xml:space="preserve"> that </w:t>
      </w:r>
      <w:ins w:id="27" w:author="Perkowski, Evan A" w:date="2023-11-28T10:01:00Z">
        <w:r w:rsidR="00D735CF">
          <w:rPr>
            <w:bCs/>
          </w:rPr>
          <w:t xml:space="preserve">leaf </w:t>
        </w:r>
      </w:ins>
      <w:r w:rsidR="00245011">
        <w:rPr>
          <w:bCs/>
        </w:rPr>
        <w:t xml:space="preserve">nitrogen demand </w:t>
      </w:r>
      <w:ins w:id="28" w:author="Perkowski, Evan A" w:date="2023-11-28T10:00:00Z">
        <w:r w:rsidR="00D735CF">
          <w:rPr>
            <w:bCs/>
          </w:rPr>
          <w:t xml:space="preserve">to build and maintain photosynthetic enzymes </w:t>
        </w:r>
      </w:ins>
      <w:r w:rsidR="004A3AB0">
        <w:rPr>
          <w:bCs/>
        </w:rPr>
        <w:t>drives leaf</w:t>
      </w:r>
      <w:ins w:id="29" w:author="Perkowski, Evan A" w:date="2023-11-27T13:25:00Z">
        <w:r w:rsidR="00C4597B">
          <w:rPr>
            <w:bCs/>
          </w:rPr>
          <w:t xml:space="preserve"> photosynthetic</w:t>
        </w:r>
      </w:ins>
      <w:r w:rsidR="004A3AB0">
        <w:rPr>
          <w:bCs/>
        </w:rPr>
        <w:t xml:space="preserve"> responses to elevated CO</w:t>
      </w:r>
      <w:r w:rsidR="004A3AB0">
        <w:rPr>
          <w:bCs/>
          <w:vertAlign w:val="subscript"/>
        </w:rPr>
        <w:t>2</w:t>
      </w:r>
      <w:r w:rsidR="004A3AB0">
        <w:rPr>
          <w:bCs/>
        </w:rPr>
        <w:t>, while nitrogen supply regulates</w:t>
      </w:r>
      <w:del w:id="30" w:author="Perkowski, Evan A" w:date="2023-11-27T13:29:00Z">
        <w:r w:rsidR="004A3AB0" w:rsidDel="00C4597B">
          <w:rPr>
            <w:bCs/>
          </w:rPr>
          <w:delText xml:space="preserve"> the</w:delText>
        </w:r>
      </w:del>
      <w:r w:rsidR="004A3AB0">
        <w:rPr>
          <w:bCs/>
        </w:rPr>
        <w:t xml:space="preserve"> whole-plant response</w:t>
      </w:r>
      <w:ins w:id="31" w:author="Perkowski, Evan A" w:date="2023-11-27T13:29:00Z">
        <w:r w:rsidR="00C4597B">
          <w:rPr>
            <w:bCs/>
          </w:rPr>
          <w:t>s</w:t>
        </w:r>
      </w:ins>
      <w:r w:rsidR="004A3AB0">
        <w:rPr>
          <w:bCs/>
        </w:rPr>
        <w:t xml:space="preserve">. </w:t>
      </w:r>
      <w:del w:id="32" w:author="Perkowski, Evan A" w:date="2023-11-28T09:52:00Z">
        <w:r w:rsidR="00245011" w:rsidDel="0081198C">
          <w:rPr>
            <w:bCs/>
          </w:rPr>
          <w:delText xml:space="preserve">These results </w:delText>
        </w:r>
      </w:del>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w:t>
      </w:r>
      <w:del w:id="33" w:author="Perkowski, Evan A" w:date="2023-11-27T13:28:00Z">
        <w:r w:rsidR="00245011" w:rsidDel="00C4597B">
          <w:rPr>
            <w:bCs/>
          </w:rPr>
          <w:delText xml:space="preserve">the </w:delText>
        </w:r>
      </w:del>
      <w:r w:rsidR="00245011">
        <w:rPr>
          <w:bCs/>
        </w:rPr>
        <w:t>simulation</w:t>
      </w:r>
      <w:ins w:id="34" w:author="Perkowski, Evan A" w:date="2023-11-27T13:27:00Z">
        <w:r w:rsidR="00C4597B">
          <w:rPr>
            <w:bCs/>
          </w:rPr>
          <w:t>s</w:t>
        </w:r>
      </w:ins>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469123C5"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E4072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Friedlingstein &lt;i&gt;et al.&lt;/i&gt;, 2014; Zaehle &lt;i&gt;et al.&lt;/i&gt;, 2014; Wieder &lt;i&gt;et al.&lt;/i&gt;, 2015; Meyerholt &lt;i&gt;et al.&lt;/i&gt;, 2020)","plainTextFormattedCitation":"(Hungate et al., 2003; Friedlingstein et al., 2014; Zaehle et al., 2014; Wieder et al., 2015; Meyerholt et al., 2020)","previouslyFormattedCitation":"(Hungate &lt;i&gt;et al.&lt;/i&gt;, 2003; 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C60422" w:rsidRPr="00C60422">
        <w:rPr>
          <w:noProof/>
        </w:rPr>
        <w:t xml:space="preserve">(Hungate </w:t>
      </w:r>
      <w:r w:rsidR="00C60422" w:rsidRPr="00C60422">
        <w:rPr>
          <w:i/>
          <w:noProof/>
        </w:rPr>
        <w:t>et al.</w:t>
      </w:r>
      <w:r w:rsidR="00C60422" w:rsidRPr="00C60422">
        <w:rPr>
          <w:noProof/>
        </w:rPr>
        <w:t xml:space="preserve">, 2003; Friedlingstein </w:t>
      </w:r>
      <w:r w:rsidR="00C60422" w:rsidRPr="00C60422">
        <w:rPr>
          <w:i/>
          <w:noProof/>
        </w:rPr>
        <w:t>et al.</w:t>
      </w:r>
      <w:r w:rsidR="00C60422" w:rsidRPr="00C60422">
        <w:rPr>
          <w:noProof/>
        </w:rPr>
        <w:t xml:space="preserve">, 2014; Zaehle </w:t>
      </w:r>
      <w:r w:rsidR="00C60422" w:rsidRPr="00C60422">
        <w:rPr>
          <w:i/>
          <w:noProof/>
        </w:rPr>
        <w:t>et al.</w:t>
      </w:r>
      <w:r w:rsidR="00C60422" w:rsidRPr="00C60422">
        <w:rPr>
          <w:noProof/>
        </w:rPr>
        <w:t xml:space="preserve">, 2014; Wieder </w:t>
      </w:r>
      <w:r w:rsidR="00C60422" w:rsidRPr="00C60422">
        <w:rPr>
          <w:i/>
          <w:noProof/>
        </w:rPr>
        <w:t>et al.</w:t>
      </w:r>
      <w:r w:rsidR="00C60422" w:rsidRPr="00C60422">
        <w:rPr>
          <w:noProof/>
        </w:rPr>
        <w:t xml:space="preserve">, 2015; Meyerholt </w:t>
      </w:r>
      <w:r w:rsidR="00C60422" w:rsidRPr="00C60422">
        <w:rPr>
          <w:i/>
          <w:noProof/>
        </w:rPr>
        <w:t>et al.</w:t>
      </w:r>
      <w:r w:rsidR="00C60422" w:rsidRPr="00C60422">
        <w:rPr>
          <w:noProof/>
        </w:rPr>
        <w:t>, 2020)</w:t>
      </w:r>
      <w:r w:rsidR="00766769">
        <w:fldChar w:fldCharType="end"/>
      </w:r>
      <w:r w:rsidR="00766769">
        <w:t>.</w:t>
      </w:r>
    </w:p>
    <w:p w14:paraId="639E60AC" w14:textId="69F033CA"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lastRenderedPageBreak/>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581BFF">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1544CC">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CO2","type":"article-journal","volume":"104"},"uris":["http://www.mendeley.com/documents/?uuid=f117785d-f61d-40c3-a746-e3af698889da"]}],"mendeley":{"formattedCitation":"(Coleman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3C99B491"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C60422">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980A65">
        <w:fldChar w:fldCharType="separate"/>
      </w:r>
      <w:r w:rsidR="00C60422" w:rsidRPr="00C60422">
        <w:rPr>
          <w:noProof/>
        </w:rPr>
        <w:t xml:space="preserve">(Vitousek &amp; Howarth, 1991; LeBauer &amp; Treseder, 2008; Fay </w:t>
      </w:r>
      <w:r w:rsidR="00C60422" w:rsidRPr="00C60422">
        <w:rPr>
          <w:i/>
          <w:noProof/>
        </w:rPr>
        <w:t>et al.</w:t>
      </w:r>
      <w:r w:rsidR="00C60422" w:rsidRPr="00C60422">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6906D616"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A97F63">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ins w:id="35" w:author="Perkowski, Evan A" w:date="2023-11-27T13:34:00Z">
        <w:r w:rsidR="001A48E2">
          <w:rPr>
            <w:color w:val="000000"/>
          </w:rPr>
          <w:t xml:space="preserve">changes in </w:t>
        </w:r>
      </w:ins>
      <w:r w:rsidR="00407E89">
        <w:rPr>
          <w:color w:val="000000"/>
        </w:rPr>
        <w:t xml:space="preserve">nitrogen availability </w:t>
      </w:r>
      <w:r w:rsidR="00407E89">
        <w:rPr>
          <w:color w:val="000000"/>
        </w:rPr>
        <w:fldChar w:fldCharType="begin" w:fldLock="1"/>
      </w:r>
      <w:r w:rsidR="00855CCA">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w:t>
      </w:r>
      <w:r w:rsidR="00407E89">
        <w:rPr>
          <w:color w:val="000000"/>
        </w:rPr>
        <w:lastRenderedPageBreak/>
        <w:t xml:space="preserve">leaf nitrogen and photosynthetic capacity across environmental gradients </w:t>
      </w:r>
      <w:del w:id="36" w:author="Perkowski, Evan A" w:date="2023-11-28T10:12:00Z">
        <w:r w:rsidR="00031209" w:rsidDel="00B74396">
          <w:rPr>
            <w:color w:val="000000"/>
          </w:rPr>
          <w:delText>has been shown to be</w:delText>
        </w:r>
      </w:del>
      <w:ins w:id="37" w:author="Perkowski, Evan A" w:date="2023-11-28T11:16:00Z">
        <w:r w:rsidR="00C03914">
          <w:rPr>
            <w:color w:val="000000"/>
          </w:rPr>
          <w:t xml:space="preserve">tends to be </w:t>
        </w:r>
      </w:ins>
      <w:r w:rsidR="00407E89">
        <w:rPr>
          <w:color w:val="000000"/>
        </w:rPr>
        <w:t xml:space="preserve">more strongly determined through aboveground growth conditions that set demand to build and maintain photosynthetic enzymes than </w:t>
      </w:r>
      <w:ins w:id="38" w:author="Perkowski, Evan A" w:date="2023-11-27T13:35:00Z">
        <w:r w:rsidR="001A48E2">
          <w:rPr>
            <w:color w:val="000000"/>
          </w:rPr>
          <w:t xml:space="preserve">through changes in </w:t>
        </w:r>
      </w:ins>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ins w:id="39" w:author="Perkowski, Evan A" w:date="2023-11-17T10:24:00Z">
        <w:r w:rsidR="00821138">
          <w:rPr>
            <w:color w:val="000000"/>
          </w:rPr>
          <w:t xml:space="preserve"> be a product of altered leaf nitrogen demand to build and maintain photosynthetic enzymes</w:t>
        </w:r>
      </w:ins>
      <w:ins w:id="40" w:author="Perkowski, Evan A" w:date="2023-11-17T10:25:00Z">
        <w:r w:rsidR="00821138">
          <w:rPr>
            <w:color w:val="000000"/>
          </w:rPr>
          <w:t xml:space="preserve"> and may</w:t>
        </w:r>
      </w:ins>
      <w:ins w:id="41" w:author="Perkowski, Evan A" w:date="2023-11-17T10:24:00Z">
        <w:r w:rsidR="00821138">
          <w:rPr>
            <w:color w:val="000000"/>
          </w:rPr>
          <w:t xml:space="preserve"> </w:t>
        </w:r>
      </w:ins>
      <w:r w:rsidR="00031209">
        <w:rPr>
          <w:color w:val="000000"/>
        </w:rPr>
        <w:t>not be</w:t>
      </w:r>
      <w:del w:id="42" w:author="Perkowski, Evan A" w:date="2023-11-28T11:16:00Z">
        <w:r w:rsidR="00031209" w:rsidDel="00C03914">
          <w:rPr>
            <w:color w:val="000000"/>
          </w:rPr>
          <w:delText xml:space="preserve"> as tightly</w:delText>
        </w:r>
      </w:del>
      <w:r w:rsidR="00031209">
        <w:rPr>
          <w:color w:val="000000"/>
        </w:rPr>
        <w:t xml:space="preserve"> linked to changes in nitrogen availability</w:t>
      </w:r>
      <w:del w:id="43" w:author="Perkowski, Evan A" w:date="2023-11-27T13:35:00Z">
        <w:r w:rsidR="001A48E2" w:rsidDel="001A48E2">
          <w:rPr>
            <w:color w:val="000000"/>
          </w:rPr>
          <w:delText xml:space="preserve"> as has been implied</w:delText>
        </w:r>
      </w:del>
      <w:r w:rsidR="00031209">
        <w:rPr>
          <w:color w:val="000000"/>
        </w:rPr>
        <w:t>.</w:t>
      </w:r>
    </w:p>
    <w:p w14:paraId="7A1E7B67" w14:textId="2BE39724" w:rsidR="006F27A7" w:rsidRPr="00012BE0" w:rsidRDefault="00521356" w:rsidP="00012BE0">
      <w:pPr>
        <w:spacing w:line="360" w:lineRule="auto"/>
        <w:ind w:firstLine="720"/>
      </w:pPr>
      <w:r>
        <w:rPr>
          <w:color w:val="000000"/>
        </w:rPr>
        <w:t xml:space="preserve">Eco-evolutionary optimality theory provides a framework for understanding how </w:t>
      </w:r>
      <w:ins w:id="44" w:author="Perkowski, Evan A" w:date="2023-11-28T11:17:00Z">
        <w:r w:rsidR="00C03914">
          <w:rPr>
            <w:color w:val="000000"/>
          </w:rPr>
          <w:t xml:space="preserve">leaf photosynthetic </w:t>
        </w:r>
      </w:ins>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ins w:id="45" w:author="Perkowski, Evan A" w:date="2023-11-27T12:38:00Z">
        <w:r w:rsidR="00344907">
          <w:t xml:space="preserve"> M</w:t>
        </w:r>
      </w:ins>
      <w:del w:id="46" w:author="Perkowski, Evan A" w:date="2023-11-27T12:38:00Z">
        <w:r w:rsidDel="00344907">
          <w:rPr>
            <w:color w:val="000000"/>
          </w:rPr>
          <w:delText xml:space="preserve"> </w:delText>
        </w:r>
        <w:r w:rsidR="00C6573F" w:rsidDel="00344907">
          <w:delText>A m</w:delText>
        </w:r>
      </w:del>
      <w:r w:rsidR="00C6573F">
        <w:t>erging</w:t>
      </w:r>
      <w:del w:id="47" w:author="Perkowski, Evan A" w:date="2023-11-27T12:38:00Z">
        <w:r w:rsidR="00C6573F" w:rsidDel="00344907">
          <w:delText xml:space="preserve"> of</w:delText>
        </w:r>
      </w:del>
      <w:r w:rsidR="00C6573F">
        <w:t xml:space="preserve">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ins w:id="48" w:author="Perkowski, Evan A" w:date="2023-11-27T12:38:00Z">
        <w:r w:rsidR="00344907">
          <w:rPr>
            <w:bCs/>
          </w:rPr>
          <w:t>, eco-evolutionary optimality theory</w:t>
        </w:r>
      </w:ins>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ins w:id="49" w:author="Perkowski, Evan A [2]" w:date="2023-11-17T11:29:00Z">
        <w:r w:rsidR="00012BE0">
          <w:t xml:space="preserve"> downstream</w:t>
        </w:r>
      </w:ins>
      <w:r w:rsidR="00526FCA">
        <w:t xml:space="preserv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ins w:id="50" w:author="Perkowski, Evan A [2]" w:date="2023-11-17T11:33:00Z">
        <w:r w:rsidR="00012BE0">
          <w:t xml:space="preserve">, </w:t>
        </w:r>
      </w:ins>
      <w:ins w:id="51" w:author="Perkowski, Evan A" w:date="2023-11-27T12:39:00Z">
        <w:r w:rsidR="00344907">
          <w:t>which reduces leaf nitrogen</w:t>
        </w:r>
      </w:ins>
      <w:ins w:id="52" w:author="Perkowski, Evan A" w:date="2023-11-27T12:38:00Z">
        <w:r w:rsidR="00344907">
          <w:t xml:space="preserve"> </w:t>
        </w:r>
      </w:ins>
      <w:ins w:id="53" w:author="Perkowski, Evan A [2]" w:date="2023-11-17T11:33:00Z">
        <w:r w:rsidR="00012BE0">
          <w:t>demand to build and maintain photosynthetic enzymes</w:t>
        </w:r>
      </w:ins>
      <w:r w:rsidR="00526FCA">
        <w:t>.</w:t>
      </w:r>
      <w:r w:rsidR="00012BE0">
        <w:t xml:space="preserve"> Optimal </w:t>
      </w:r>
      <w:ins w:id="54" w:author="Perkowski, Evan A [2]" w:date="2023-11-17T11:30:00Z">
        <w:r w:rsidR="00012BE0">
          <w:t>leaf nitrogen allocation</w:t>
        </w:r>
      </w:ins>
      <w:r w:rsidR="00012BE0">
        <w:t xml:space="preserve">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ins w:id="55" w:author="Perkowski, Evan A [2]" w:date="2023-11-17T11:41:00Z">
        <w:r w:rsidR="00D643E3">
          <w:t xml:space="preserve"> </w:t>
        </w:r>
      </w:ins>
      <w:ins w:id="56" w:author="Perkowski, Evan A" w:date="2023-11-27T13:37:00Z">
        <w:r w:rsidR="001A48E2">
          <w:t>Such optimal l</w:t>
        </w:r>
      </w:ins>
      <w:ins w:id="57" w:author="Perkowski, Evan A [2]" w:date="2023-11-17T11:41:00Z">
        <w:r w:rsidR="00D643E3">
          <w:t>eaf</w:t>
        </w:r>
      </w:ins>
      <w:del w:id="58" w:author="Perkowski, Evan A [2]" w:date="2023-11-17T11:41:00Z">
        <w:r w:rsidR="00012BE0" w:rsidRPr="00DB33A8" w:rsidDel="00D643E3">
          <w:delText xml:space="preserve"> </w:delText>
        </w:r>
        <w:r w:rsidR="00526FCA" w:rsidDel="00D643E3">
          <w:delText>These</w:delText>
        </w:r>
      </w:del>
      <w:ins w:id="59" w:author="Perkowski, Evan A [2]" w:date="2023-11-17T11:30:00Z">
        <w:r w:rsidR="00012BE0">
          <w:t xml:space="preserve"> </w:t>
        </w:r>
        <w:del w:id="60" w:author="Perkowski, Evan A" w:date="2023-11-27T13:36:00Z">
          <w:r w:rsidR="00012BE0" w:rsidDel="001A48E2">
            <w:delText>allocation</w:delText>
          </w:r>
        </w:del>
      </w:ins>
      <w:ins w:id="61" w:author="Perkowski, Evan A" w:date="2023-11-27T13:36:00Z">
        <w:r w:rsidR="001A48E2">
          <w:t>nitrogen allocation</w:t>
        </w:r>
      </w:ins>
      <w:r w:rsidR="00526FCA">
        <w:t xml:space="preserve"> responses </w:t>
      </w:r>
      <w:ins w:id="62" w:author="Perkowski, Evan A [2]" w:date="2023-11-17T11:34:00Z">
        <w:r w:rsidR="00012BE0">
          <w:t>to elevated CO</w:t>
        </w:r>
        <w:r w:rsidR="00012BE0">
          <w:rPr>
            <w:vertAlign w:val="subscript"/>
          </w:rPr>
          <w:t>2</w:t>
        </w:r>
        <w:r w:rsidR="00012BE0">
          <w:t xml:space="preserve"> </w:t>
        </w:r>
      </w:ins>
      <w:r w:rsidR="00526FCA">
        <w:t>increas</w:t>
      </w:r>
      <w:ins w:id="63" w:author="Perkowski, Evan A [2]" w:date="2023-11-15T12:30:00Z">
        <w:r w:rsidR="006B355B">
          <w:t>e</w:t>
        </w:r>
      </w:ins>
      <w:ins w:id="64" w:author="Perkowski, Evan A" w:date="2023-11-27T13:37:00Z">
        <w:r w:rsidR="001A48E2">
          <w:t>s</w:t>
        </w:r>
      </w:ins>
      <w:r w:rsidR="00526FCA">
        <w:t xml:space="preserve"> photosynthetic nitrogen-use efficiency and allow</w:t>
      </w:r>
      <w:ins w:id="65" w:author="Perkowski, Evan A" w:date="2023-11-27T13:37:00Z">
        <w:r w:rsidR="001A48E2">
          <w:t>s</w:t>
        </w:r>
      </w:ins>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68129823" w:rsidR="00267A0A" w:rsidRPr="00036C09" w:rsidRDefault="00267A0A" w:rsidP="006F27A7">
      <w:pPr>
        <w:spacing w:line="360" w:lineRule="auto"/>
        <w:ind w:firstLine="720"/>
      </w:pPr>
      <w:r>
        <w:t xml:space="preserve">The </w:t>
      </w:r>
      <w:ins w:id="66" w:author="Perkowski, Evan A [2]" w:date="2023-11-17T11:42:00Z">
        <w:r w:rsidR="00D643E3">
          <w:t xml:space="preserve">eco-evolutionary </w:t>
        </w:r>
      </w:ins>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 xml:space="preserve">independent of </w:t>
      </w:r>
      <w:ins w:id="67" w:author="Perkowski, Evan A" w:date="2023-11-27T13:21:00Z">
        <w:r w:rsidR="00C4597B">
          <w:t xml:space="preserve">soil </w:t>
        </w:r>
      </w:ins>
      <w:r>
        <w:t>nitrogen supply.</w:t>
      </w:r>
      <w:r w:rsidRPr="00561C30">
        <w:t xml:space="preserve"> </w:t>
      </w:r>
      <w:r w:rsidR="00DB33A8">
        <w:t>However</w:t>
      </w:r>
      <w:r>
        <w:t xml:space="preserve">, the </w:t>
      </w:r>
      <w:ins w:id="68" w:author="Perkowski, Evan A [2]" w:date="2023-11-17T11:42:00Z">
        <w:r w:rsidR="00D643E3">
          <w:t xml:space="preserve">eco-evolutionary </w:t>
        </w:r>
      </w:ins>
      <w:r>
        <w:t>optimality hypothesis does not discount role</w:t>
      </w:r>
      <w:r w:rsidR="00055883">
        <w:t>s</w:t>
      </w:r>
      <w:r>
        <w:t xml:space="preserve"> of </w:t>
      </w:r>
      <w:ins w:id="69" w:author="Perkowski, Evan A" w:date="2023-11-27T13:20:00Z">
        <w:r w:rsidR="00C4597B">
          <w:lastRenderedPageBreak/>
          <w:t xml:space="preserve">soil </w:t>
        </w:r>
      </w:ins>
      <w:r>
        <w:t>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ins w:id="70" w:author="Perkowski, Evan A [2]" w:date="2023-11-17T11:42:00Z">
        <w:r w:rsidR="00D643E3">
          <w:t xml:space="preserve">eco-evolutionary </w:t>
        </w:r>
      </w:ins>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ins w:id="71" w:author="Perkowski, Evan A" w:date="2023-11-27T13:38:00Z">
        <w:r w:rsidR="001A48E2">
          <w:t xml:space="preserve">photosynthetic </w:t>
        </w:r>
      </w:ins>
      <w:r w:rsidR="00036C09">
        <w:t>responses to elevated CO</w:t>
      </w:r>
      <w:r w:rsidR="00036C09">
        <w:rPr>
          <w:vertAlign w:val="subscript"/>
        </w:rPr>
        <w:t>2</w:t>
      </w:r>
      <w:r w:rsidR="00036C09">
        <w:t xml:space="preserve"> are </w:t>
      </w:r>
      <w:ins w:id="72" w:author="Perkowski, Evan A" w:date="2023-11-17T10:30:00Z">
        <w:r w:rsidR="008B25D5">
          <w:t xml:space="preserve">determined through </w:t>
        </w:r>
      </w:ins>
      <w:r w:rsidR="00036C09">
        <w:t>demand to build and maintain photosynthetic enzymes and whole-plant responses to elevated CO</w:t>
      </w:r>
      <w:r w:rsidR="00036C09">
        <w:rPr>
          <w:vertAlign w:val="subscript"/>
        </w:rPr>
        <w:t>2</w:t>
      </w:r>
      <w:r w:rsidR="00036C09">
        <w:t xml:space="preserve"> are </w:t>
      </w:r>
      <w:del w:id="73" w:author="Perkowski, Evan A" w:date="2023-11-27T13:39:00Z">
        <w:r w:rsidR="00521356" w:rsidDel="001A48E2">
          <w:delText>constrained</w:delText>
        </w:r>
        <w:r w:rsidR="00036C09" w:rsidDel="001A48E2">
          <w:delText xml:space="preserve"> </w:delText>
        </w:r>
      </w:del>
      <w:ins w:id="74" w:author="Perkowski, Evan A" w:date="2023-11-27T13:39:00Z">
        <w:r w:rsidR="001A48E2">
          <w:t xml:space="preserve">regulated </w:t>
        </w:r>
      </w:ins>
      <w:r w:rsidR="00036C09">
        <w:t>by changes in nitrogen supply.</w:t>
      </w:r>
    </w:p>
    <w:p w14:paraId="69D9F23C" w14:textId="29A32835"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 xml:space="preserve">the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ins w:id="75" w:author="Perkowski, Evan A" w:date="2023-11-27T13:40:00Z">
        <w:r w:rsidR="005404BC">
          <w:t xml:space="preserve">soil </w:t>
        </w:r>
      </w:ins>
      <w:r w:rsidR="00EF62B4">
        <w:t>nitrogen</w:t>
      </w:r>
      <w:ins w:id="76" w:author="Perkowski, Evan A" w:date="2023-11-27T14:43:00Z">
        <w:r w:rsidR="009338FF">
          <w:t xml:space="preserve"> fertilization</w:t>
        </w:r>
      </w:ins>
      <w:ins w:id="77" w:author="Perkowski, Evan A" w:date="2023-11-27T14:35:00Z">
        <w:r w:rsidR="009338FF">
          <w:t xml:space="preserve"> </w:t>
        </w:r>
      </w:ins>
      <w:r>
        <w:t>treatments to reconcile the role of nitrogen supply and demand on plant responses to elevated CO</w:t>
      </w:r>
      <w:r>
        <w:rPr>
          <w:vertAlign w:val="subscript"/>
        </w:rPr>
        <w:t>2</w:t>
      </w:r>
      <w:r>
        <w:t>. We used this experimental setup to test the following hypotheses:</w:t>
      </w:r>
    </w:p>
    <w:p w14:paraId="44DAF874" w14:textId="145271BD" w:rsidR="00BB589B" w:rsidDel="00D53668" w:rsidRDefault="00BB589B" w:rsidP="00BB589B">
      <w:pPr>
        <w:pStyle w:val="ListParagraph"/>
        <w:numPr>
          <w:ilvl w:val="0"/>
          <w:numId w:val="4"/>
        </w:numPr>
        <w:spacing w:line="360" w:lineRule="auto"/>
        <w:rPr>
          <w:del w:id="78" w:author="Perkowski, Evan A" w:date="2023-11-27T15:21:00Z"/>
        </w:rPr>
      </w:pPr>
      <w:commentRangeStart w:id="79"/>
      <w:del w:id="80" w:author="Perkowski, Evan A" w:date="2023-11-27T15:21:00Z">
        <w:r w:rsidDel="00D53668">
          <w:delText>Nitrogen supply and demand will both control plant responses to elevated CO</w:delText>
        </w:r>
        <w:r w:rsidDel="00D53668">
          <w:rPr>
            <w:vertAlign w:val="subscript"/>
          </w:rPr>
          <w:delText>2</w:delText>
        </w:r>
        <w:r w:rsidDel="00D53668">
          <w:delText xml:space="preserve"> but will operate at different scales. Specifically, leaf photosynthetic responses to elevated CO</w:delText>
        </w:r>
        <w:r w:rsidDel="00D53668">
          <w:rPr>
            <w:vertAlign w:val="subscript"/>
          </w:rPr>
          <w:delText>2</w:delText>
        </w:r>
        <w:r w:rsidDel="00D53668">
          <w:delText xml:space="preserve"> </w:delText>
        </w:r>
        <w:r w:rsidR="00036C09" w:rsidDel="00D53668">
          <w:delText>will</w:delText>
        </w:r>
        <w:r w:rsidDel="00D53668">
          <w:delText xml:space="preserve"> be driven by leaf nitrogen demand to build and maintain photosynthetic enzymes independent of changes in nitrogen supply rowth responses to elevated CO</w:delText>
        </w:r>
        <w:r w:rsidDel="00D53668">
          <w:rPr>
            <w:vertAlign w:val="subscript"/>
          </w:rPr>
          <w:delText>2</w:delText>
        </w:r>
        <w:r w:rsidDel="00D53668">
          <w:delText xml:space="preserve"> </w:delText>
        </w:r>
        <w:r w:rsidR="00036C09" w:rsidDel="00D53668">
          <w:delText xml:space="preserve">will </w:delText>
        </w:r>
        <w:r w:rsidDel="00D53668">
          <w:delText>be enhanced with increased nitrogen supply.</w:delText>
        </w:r>
      </w:del>
    </w:p>
    <w:p w14:paraId="1F7A42E6" w14:textId="2A1CF10E" w:rsidR="00BB589B" w:rsidRDefault="00BB589B" w:rsidP="00BB589B">
      <w:pPr>
        <w:pStyle w:val="ListParagraph"/>
        <w:numPr>
          <w:ilvl w:val="0"/>
          <w:numId w:val="4"/>
        </w:numPr>
        <w:spacing w:line="360" w:lineRule="auto"/>
      </w:pPr>
      <w:r>
        <w:t>Following</w:t>
      </w:r>
      <w:commentRangeEnd w:id="79"/>
      <w:r w:rsidR="000660A8">
        <w:rPr>
          <w:rStyle w:val="CommentReference"/>
        </w:rPr>
        <w:commentReference w:id="79"/>
      </w:r>
      <w:r>
        <w:t xml:space="preserve"> the demand-driven </w:t>
      </w:r>
      <w:ins w:id="81" w:author="Perkowski, Evan A [2]" w:date="2023-11-17T11:43:00Z">
        <w:r w:rsidR="00D643E3">
          <w:t xml:space="preserve">eco-evolutionary </w:t>
        </w:r>
      </w:ins>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w:t>
      </w:r>
      <w:ins w:id="82" w:author="Perkowski, Evan A" w:date="2023-11-27T13:42:00Z">
        <w:r w:rsidR="005404BC">
          <w:t>Leaf p</w:t>
        </w:r>
      </w:ins>
      <w:r>
        <w:t xml:space="preserve">hotosynthetic </w:t>
      </w:r>
      <w:r>
        <w:lastRenderedPageBreak/>
        <w:t>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4E9568A3"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ins w:id="83" w:author="Perkowski, Evan A" w:date="2023-11-27T14:25:00Z">
        <w:r w:rsidR="00DA5BFD">
          <w:rPr>
            <w:bCs/>
          </w:rPr>
          <w:t xml:space="preserve">nitrogen </w:t>
        </w:r>
      </w:ins>
      <w:r w:rsidR="009338FF">
        <w:rPr>
          <w:bCs/>
        </w:rPr>
        <w:t>fertilization</w:t>
      </w:r>
      <w:r w:rsidR="00DA5BFD" w:rsidDel="00DA5BFD">
        <w:t xml:space="preserve"> </w:t>
      </w:r>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84" w:author="Perkowski, Evan A" w:date="2023-11-27T14:25:00Z">
        <w:r w:rsidR="00DA5BFD">
          <w:rPr>
            <w:bCs/>
          </w:rPr>
          <w:t>nitrogen</w:t>
        </w:r>
      </w:ins>
      <w:r w:rsidR="00DA5BFD">
        <w:rPr>
          <w:bCs/>
        </w:rPr>
        <w:t xml:space="preserve"> </w:t>
      </w:r>
      <w:r w:rsidR="009338FF">
        <w:rPr>
          <w:bCs/>
        </w:rPr>
        <w:t>fertilization</w:t>
      </w:r>
      <w:r w:rsidR="00C03914">
        <w:rPr>
          <w:bCs/>
        </w:rPr>
        <w:t xml:space="preserve"> </w:t>
      </w:r>
      <w:ins w:id="85" w:author="Perkowski, Evan A" w:date="2023-11-28T11:21:00Z">
        <w:r w:rsidR="00C03914">
          <w:rPr>
            <w:bCs/>
          </w:rPr>
          <w:t>levels</w:t>
        </w:r>
      </w:ins>
      <w:r w:rsidR="00036C09">
        <w:t xml:space="preserve"> where individuals </w:t>
      </w:r>
      <w:r w:rsidR="00E14EDC">
        <w:t xml:space="preserve">will be </w:t>
      </w:r>
      <w:r>
        <w:t xml:space="preserve">most heavily invested in </w:t>
      </w:r>
      <w:ins w:id="86" w:author="Perkowski, Evan A [2]" w:date="2023-11-30T09:44:00Z">
        <w:r w:rsidR="00055883">
          <w:t xml:space="preserve">symbiotic </w:t>
        </w:r>
      </w:ins>
      <w:r>
        <w:t>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479A62D"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del w:id="87" w:author="Perkowski, Evan A" w:date="2023-11-27T13:43:00Z">
        <w:r w:rsidRPr="00FE014F" w:rsidDel="005404BC">
          <w:delText xml:space="preserve">ambient </w:delText>
        </w:r>
      </w:del>
      <w:ins w:id="88" w:author="Perkowski, Evan A" w:date="2023-11-27T13:43:00Z">
        <w:r w:rsidR="005404BC">
          <w:t>420</w:t>
        </w:r>
        <w:r w:rsidR="005404BC" w:rsidRPr="00FE014F">
          <w:t xml:space="preserve"> </w:t>
        </w:r>
      </w:ins>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89" w:author="Perkowski, Evan A"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90" w:author="Perkowski, Evan A" w:date="2023-11-28T11:36:00Z">
        <w:r w:rsidR="00DE57DC">
          <w:t>N</w:t>
        </w:r>
      </w:ins>
      <w:ins w:id="91" w:author="Perkowski, Evan A" w:date="2023-11-13T15:29:00Z">
        <w:r w:rsidR="00165C21">
          <w:t>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92" w:author="Perkowski, Evan A"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BA5F517"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22836897" w:rsidR="00C91DC8" w:rsidRDefault="00C8032D" w:rsidP="00C91DC8">
      <w:pPr>
        <w:spacing w:line="360" w:lineRule="auto"/>
        <w:rPr>
          <w:color w:val="000000"/>
        </w:rPr>
      </w:pPr>
      <w:r>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xml:space="preserve">), </w:t>
      </w:r>
      <w:r w:rsidR="009F20B5" w:rsidRPr="00FE014F">
        <w:lastRenderedPageBreak/>
        <w:t>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DE57DC">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xml:space="preserve">; </w:t>
      </w:r>
      <w:r w:rsidRPr="00FE014F">
        <w:lastRenderedPageBreak/>
        <w:t>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37C4322"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ins w:id="93" w:author="Perkowski, Evan A" w:date="2023-11-28T11:41:00Z">
        <w:r w:rsidR="00DE57DC">
          <w:rPr>
            <w:color w:val="000000" w:themeColor="text1"/>
          </w:rPr>
          <w:t xml:space="preserve">  </w:t>
        </w:r>
      </w:ins>
      <w:ins w:id="94" w:author="Perkowski, Evan A [2]" w:date="2023-11-20T12:24:00Z">
        <w:r w:rsidR="00997D13">
          <w:rPr>
            <w:color w:val="000000" w:themeColor="text1"/>
          </w:rPr>
          <w:t>g</w:t>
        </w:r>
      </w:ins>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del w:id="95" w:author="Perkowski, Evan A [2]" w:date="2023-11-20T12:24:00Z">
        <w:r w:rsidR="00C01F98" w:rsidDel="00997D13">
          <w:rPr>
            <w:color w:val="000000"/>
          </w:rPr>
          <w:delText xml:space="preserve">, </w:delText>
        </w:r>
        <w:r w:rsidR="00251593" w:rsidDel="00997D13">
          <w:rPr>
            <w:color w:val="000000"/>
          </w:rPr>
          <w:delText>first converting</w:delText>
        </w:r>
        <w:r w:rsidR="00C01F98" w:rsidDel="00997D13">
          <w:rPr>
            <w:color w:val="000000"/>
          </w:rPr>
          <w:delText xml:space="preserve"> </w:delText>
        </w:r>
        <w:r w:rsidR="00C01F98" w:rsidDel="00997D13">
          <w:rPr>
            <w:i/>
            <w:iCs/>
            <w:color w:val="000000"/>
          </w:rPr>
          <w:delText>N</w:delText>
        </w:r>
        <w:r w:rsidR="00C01F98" w:rsidDel="00997D13">
          <w:rPr>
            <w:color w:val="000000"/>
            <w:vertAlign w:val="subscript"/>
          </w:rPr>
          <w:delText>area</w:delText>
        </w:r>
        <w:r w:rsidR="00C01F98" w:rsidDel="00997D13">
          <w:rPr>
            <w:color w:val="000000"/>
          </w:rPr>
          <w:delText xml:space="preserve"> to mol N m</w:delText>
        </w:r>
        <w:r w:rsidR="00C01F98" w:rsidDel="00997D13">
          <w:rPr>
            <w:color w:val="000000"/>
            <w:vertAlign w:val="superscript"/>
          </w:rPr>
          <w:delText>-2</w:delText>
        </w:r>
        <w:r w:rsidR="00C01F98" w:rsidDel="00997D13">
          <w:rPr>
            <w:color w:val="000000"/>
          </w:rPr>
          <w:delText xml:space="preserve"> using the molar mass of nitrogen (14 g mol</w:delText>
        </w:r>
        <w:r w:rsidR="00C01F98" w:rsidDel="00997D13">
          <w:rPr>
            <w:color w:val="000000"/>
            <w:vertAlign w:val="superscript"/>
          </w:rPr>
          <w:delText>-1</w:delText>
        </w:r>
        <w:r w:rsidR="00C01F98" w:rsidDel="00997D13">
          <w:rPr>
            <w:color w:val="000000"/>
          </w:rPr>
          <w:delText>).</w:delText>
        </w:r>
      </w:del>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lastRenderedPageBreak/>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3C03A2CA"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ins w:id="96" w:author="Perkowski, Evan A" w:date="2023-11-27T13:51:00Z">
        <w:r w:rsidR="00DF3E08">
          <w:rPr>
            <w:color w:val="000000"/>
          </w:rPr>
          <w:t xml:space="preserve">determined by </w:t>
        </w:r>
      </w:ins>
      <w:del w:id="97" w:author="Perkowski, Evan A" w:date="2023-11-27T13:52:00Z">
        <w:r w:rsidDel="00DF3E08">
          <w:rPr>
            <w:color w:val="000000"/>
          </w:rPr>
          <w:delText xml:space="preserve">multiplied </w:delText>
        </w:r>
      </w:del>
      <w:ins w:id="98" w:author="Perkowski, Evan A" w:date="2023-11-27T13:52:00Z">
        <w:r w:rsidR="00DF3E08">
          <w:rPr>
            <w:color w:val="000000"/>
          </w:rPr>
          <w:t xml:space="preserve">multiplying </w:t>
        </w:r>
      </w:ins>
      <w:ins w:id="99" w:author="Perkowski, Evan A" w:date="2023-11-28T11:31:00Z">
        <w:r w:rsidR="00E14508">
          <w:rPr>
            <w:color w:val="000000"/>
          </w:rPr>
          <w:t xml:space="preserve">the </w:t>
        </w:r>
      </w:ins>
      <w:ins w:id="100" w:author="Perkowski, Evan A" w:date="2023-11-27T13:52:00Z">
        <w:r w:rsidR="00DF3E08">
          <w:rPr>
            <w:color w:val="000000"/>
          </w:rPr>
          <w:t xml:space="preserve">total chlorophyll content in dimethyl sulfoxide </w:t>
        </w:r>
      </w:ins>
      <w:r>
        <w:rPr>
          <w:color w:val="000000"/>
        </w:rPr>
        <w:t>by the volume of dimethyl sulfoxide extractant (10 mL</w:t>
      </w:r>
      <w:del w:id="101" w:author="Perkowski, Evan A" w:date="2023-11-27T13:53:00Z">
        <w:r w:rsidDel="00DF3E08">
          <w:rPr>
            <w:color w:val="000000"/>
          </w:rPr>
          <w:delText>)</w:delText>
        </w:r>
        <w:r w:rsidR="00251593" w:rsidDel="00DF3E08">
          <w:rPr>
            <w:color w:val="000000"/>
          </w:rPr>
          <w:delText>,</w:delText>
        </w:r>
        <w:r w:rsidDel="00DF3E08">
          <w:rPr>
            <w:color w:val="000000"/>
          </w:rPr>
          <w:delText xml:space="preserve"> </w:delText>
        </w:r>
      </w:del>
      <w:ins w:id="102" w:author="Perkowski, Evan A" w:date="2023-11-27T13:53:00Z">
        <w:r w:rsidR="00DF3E08">
          <w:rPr>
            <w:color w:val="000000"/>
          </w:rPr>
          <w:t xml:space="preserve">). </w:t>
        </w:r>
      </w:ins>
      <w:del w:id="103" w:author="Perkowski, Evan A" w:date="2023-11-27T13:53:00Z">
        <w:r w:rsidR="00E90732" w:rsidDel="00DF3E08">
          <w:rPr>
            <w:color w:val="000000"/>
          </w:rPr>
          <w:delText xml:space="preserve">then </w:delText>
        </w:r>
        <w:r w:rsidDel="00DF3E08">
          <w:rPr>
            <w:color w:val="000000"/>
          </w:rPr>
          <w:delText>converted to a</w:delText>
        </w:r>
      </w:del>
      <w:ins w:id="104" w:author="Perkowski, Evan A" w:date="2023-11-27T13:53:00Z">
        <w:r w:rsidR="00DF3E08">
          <w:rPr>
            <w:color w:val="000000"/>
          </w:rPr>
          <w:t>A</w:t>
        </w:r>
      </w:ins>
      <w:r>
        <w:rPr>
          <w:color w:val="000000"/>
        </w:rPr>
        <w:t>rea-based chlorophyll content</w:t>
      </w:r>
      <w:ins w:id="105" w:author="Perkowski, Evan A" w:date="2023-11-27T13:53:00Z">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ins>
      <w:r>
        <w:rPr>
          <w:color w:val="000000"/>
        </w:rPr>
        <w:t xml:space="preserve"> by dividing</w:t>
      </w:r>
      <w:ins w:id="106" w:author="Perkowski, Evan A" w:date="2023-11-27T13:52:00Z">
        <w:r w:rsidR="00DF3E08">
          <w:rPr>
            <w:color w:val="000000"/>
          </w:rPr>
          <w:t xml:space="preserve"> </w:t>
        </w:r>
      </w:ins>
      <w:ins w:id="107" w:author="Perkowski, Evan A" w:date="2023-11-28T11:31:00Z">
        <w:r w:rsidR="00E14508">
          <w:rPr>
            <w:color w:val="000000"/>
          </w:rPr>
          <w:t xml:space="preserve">the </w:t>
        </w:r>
      </w:ins>
      <w:ins w:id="108" w:author="Perkowski, Evan A" w:date="2023-11-27T13:52:00Z">
        <w:r w:rsidR="00DF3E08">
          <w:rPr>
            <w:color w:val="000000"/>
          </w:rPr>
          <w:t>total chlorophyll content</w:t>
        </w:r>
      </w:ins>
      <w:r>
        <w:rPr>
          <w:color w:val="000000"/>
        </w:rPr>
        <w:t xml:space="preserve"> by the total area of the leaf disks</w:t>
      </w:r>
      <w:del w:id="109" w:author="Perkowski, Evan A" w:date="2023-11-27T13:53:00Z">
        <w:r w:rsidDel="00DF3E08">
          <w:rPr>
            <w:color w:val="000000"/>
          </w:rPr>
          <w:delText xml:space="preserve"> (</w:delText>
        </w:r>
        <w:r w:rsidDel="00DF3E08">
          <w:rPr>
            <w:i/>
            <w:iCs/>
            <w:color w:val="000000"/>
          </w:rPr>
          <w:delText>Chl</w:delText>
        </w:r>
        <w:r w:rsidDel="00DF3E08">
          <w:rPr>
            <w:color w:val="000000"/>
            <w:vertAlign w:val="subscript"/>
          </w:rPr>
          <w:delText>area</w:delText>
        </w:r>
        <w:r w:rsidDel="00DF3E08">
          <w:rPr>
            <w:color w:val="000000"/>
          </w:rPr>
          <w:delText>; mmol m</w:delText>
        </w:r>
        <w:r w:rsidDel="00DF3E08">
          <w:rPr>
            <w:color w:val="000000"/>
            <w:vertAlign w:val="superscript"/>
          </w:rPr>
          <w:delText>-2</w:delText>
        </w:r>
        <w:r w:rsidDel="00DF3E08">
          <w:rPr>
            <w:color w:val="000000"/>
          </w:rPr>
          <w:delText>)</w:delText>
        </w:r>
      </w:del>
      <w:r>
        <w:rPr>
          <w:color w:val="000000"/>
        </w:rPr>
        <w:t>.</w:t>
      </w:r>
    </w:p>
    <w:p w14:paraId="7C498F65" w14:textId="2E530B8C"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ins w:id="110" w:author="Perkowski, Evan A [2]" w:date="2023-11-28T11:46:00Z">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ins>
      <w:proofErr w:type="spellStart"/>
      <w:ins w:id="111" w:author="Perkowski, Evan A [2]" w:date="2023-11-28T11:47:00Z">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Germany)</w:t>
        </w:r>
      </w:ins>
      <w:r w:rsidR="00672FC5">
        <w:rPr>
          <w:color w:val="000000"/>
        </w:rPr>
        <w:t xml:space="preserve">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706EA51"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w:t>
      </w:r>
      <w:r w:rsidR="00AA7AC1">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w:t>
      </w:r>
      <w:r w:rsidR="001C2AA3">
        <w:t xml:space="preserve"> </w:t>
      </w:r>
      <w:r>
        <w:t>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lastRenderedPageBreak/>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112" w:author="Perkowski, Evan A"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w:t>
        </w:r>
      </w:ins>
      <w:ins w:id="113" w:author="Perkowski, Evan A"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114" w:author="Perkowski, Evan A [2]"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15" w:author="Perkowski, Evan A [2]" w:date="2023-11-13T15:17:00Z">
                    <w:rPr>
                      <w:rFonts w:ascii="Cambria Math" w:hAnsi="Cambria Math"/>
                      <w:color w:val="000000"/>
                    </w:rPr>
                    <m:t>direct</m:t>
                  </w:ins>
                </m:r>
                <m:r>
                  <w:del w:id="116" w:author="Perkowski, Evan A [2]"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17" w:author="Perkowski, Evan A [2]" w:date="2023-11-13T15:17:00Z">
                    <w:rPr>
                      <w:rFonts w:ascii="Cambria Math" w:hAnsi="Cambria Math"/>
                      <w:color w:val="000000"/>
                    </w:rPr>
                    <m:t>direct</m:t>
                  </w:ins>
                </m:r>
                <m:r>
                  <w:del w:id="118" w:author="Perkowski, Evan A [2]" w:date="2023-11-13T15:17:00Z">
                    <w:rPr>
                      <w:rFonts w:ascii="Cambria Math" w:hAnsi="Cambria Math"/>
                      <w:color w:val="000000"/>
                    </w:rPr>
                    <m:t>ref</m:t>
                  </w:del>
                </m:r>
              </m:sub>
            </m:sSub>
            <m:r>
              <w:rPr>
                <w:rFonts w:ascii="Cambria Math" w:hAnsi="Cambria Math"/>
                <w:color w:val="000000"/>
              </w:rPr>
              <m:t>-</m:t>
            </m:r>
            <m:sSup>
              <m:sSupPr>
                <m:ctrlPr>
                  <w:ins w:id="119" w:author="Perkowski, Evan A [2]" w:date="2023-11-13T15:17:00Z">
                    <w:rPr>
                      <w:rFonts w:ascii="Cambria Math" w:hAnsi="Cambria Math"/>
                      <w:i/>
                      <w:color w:val="000000"/>
                    </w:rPr>
                  </w:ins>
                </m:ctrlPr>
              </m:sSupPr>
              <m:e>
                <m:r>
                  <w:ins w:id="120" w:author="Perkowski, Evan A [2]" w:date="2023-11-13T15:17:00Z">
                    <w:rPr>
                      <w:rFonts w:ascii="Cambria Math" w:hAnsi="Cambria Math"/>
                      <w:color w:val="000000"/>
                      <w:lang w:val="el-GR"/>
                    </w:rPr>
                    <m:t>δ</m:t>
                  </w:ins>
                </m:r>
              </m:e>
              <m:sup>
                <m:r>
                  <w:ins w:id="121" w:author="Perkowski, Evan A [2]" w:date="2023-11-13T15:17:00Z">
                    <w:rPr>
                      <w:rFonts w:ascii="Cambria Math" w:hAnsi="Cambria Math"/>
                      <w:color w:val="000000"/>
                    </w:rPr>
                    <m:t>15</m:t>
                  </w:ins>
                </m:r>
              </m:sup>
            </m:sSup>
            <m:sSub>
              <m:sSubPr>
                <m:ctrlPr>
                  <w:ins w:id="122" w:author="Perkowski, Evan A [2]" w:date="2023-11-13T15:17:00Z">
                    <w:rPr>
                      <w:rFonts w:ascii="Cambria Math" w:hAnsi="Cambria Math"/>
                      <w:i/>
                      <w:color w:val="000000"/>
                    </w:rPr>
                  </w:ins>
                </m:ctrlPr>
              </m:sSubPr>
              <m:e>
                <m:r>
                  <w:ins w:id="123" w:author="Perkowski, Evan A [2]" w:date="2023-11-13T15:17:00Z">
                    <w:rPr>
                      <w:rFonts w:ascii="Cambria Math" w:hAnsi="Cambria Math"/>
                      <w:color w:val="000000"/>
                    </w:rPr>
                    <m:t>N</m:t>
                  </w:ins>
                </m:r>
              </m:e>
              <m:sub>
                <m:r>
                  <w:ins w:id="124" w:author="Perkowski, Evan A [2]" w:date="2023-11-13T15:17:00Z">
                    <w:rPr>
                      <w:rFonts w:ascii="Cambria Math" w:hAnsi="Cambria Math"/>
                      <w:color w:val="000000"/>
                    </w:rPr>
                    <m:t>fixation</m:t>
                  </w:ins>
                </m:r>
              </m:sub>
            </m:sSub>
            <m:r>
              <w:del w:id="125" w:author="Perkowski, Evan A [2]" w:date="2023-11-13T15:17:00Z">
                <w:rPr>
                  <w:rFonts w:ascii="Cambria Math" w:hAnsi="Cambria Math"/>
                  <w:color w:val="000000"/>
                </w:rPr>
                <m:t>B</m:t>
              </w:del>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6848695B" w:rsidR="00C01F98" w:rsidRDefault="00C01F98" w:rsidP="00C01F98">
      <w:pPr>
        <w:autoSpaceDE w:val="0"/>
        <w:autoSpaceDN w:val="0"/>
        <w:adjustRightInd w:val="0"/>
        <w:spacing w:line="360" w:lineRule="auto"/>
        <w:rPr>
          <w:color w:val="000000"/>
        </w:rPr>
      </w:pPr>
      <w:r w:rsidRPr="00670974">
        <w:rPr>
          <w:color w:val="000000"/>
        </w:rPr>
        <w:t xml:space="preserve">where </w:t>
      </w:r>
      <w:ins w:id="126" w:author="Perkowski, Evan A [2]"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ins w:id="127" w:author="Perkowski, Evan A" w:date="2023-11-27T13:55:00Z">
        <w:r w:rsidR="00DF3E08">
          <w:rPr>
            <w:color w:val="000000"/>
          </w:rPr>
          <w:t>d</w:t>
        </w:r>
      </w:ins>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128" w:author="Perkowski, Evan A [2]"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ins w:id="129" w:author="Perkowski, Evan A [2]"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130" w:author="Perkowski, Evan A"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131" w:author="Perkowski, Evan A [2]"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132"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133"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134" w:author="Perkowski, Evan A" w:date="2023-11-27T14:26:00Z">
        <w:r w:rsidR="00DA5BFD">
          <w:rPr>
            <w:bCs/>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ins w:id="135" w:author="Perkowski, Evan A" w:date="2023-11-29T11:19:00Z">
        <w:r w:rsidR="00AA7AC1">
          <w:rPr>
            <w:color w:val="000000"/>
          </w:rPr>
          <w:t>nitrogen</w:t>
        </w:r>
        <w:r w:rsidR="00AA7AC1" w:rsidRPr="00670974">
          <w:rPr>
            <w:color w:val="000000"/>
          </w:rPr>
          <w:t xml:space="preserve"> </w:t>
        </w:r>
      </w:ins>
      <w:r w:rsidR="009338FF">
        <w:rPr>
          <w:color w:val="000000"/>
        </w:rPr>
        <w:t xml:space="preserve">fertilization </w:t>
      </w:r>
      <w:r>
        <w:rPr>
          <w:color w:val="000000"/>
        </w:rPr>
        <w:fldChar w:fldCharType="begin" w:fldLock="1"/>
      </w:r>
      <w:r w:rsidR="0021051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FCCB43E"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del w:id="136" w:author="Perkowski, Evan A" w:date="2023-11-27T13:58:00Z">
        <w:r w:rsidR="00B07CDD" w:rsidDel="00DF3E08">
          <w:delText xml:space="preserve">manually </w:delText>
        </w:r>
      </w:del>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w:t>
      </w:r>
      <w:r w:rsidR="00615C40">
        <w:lastRenderedPageBreak/>
        <w:t>The ratio of root nodule biomass to root biomass was calculated as an additional indicator of investment toward symbiotic nitrogen fixation.</w:t>
      </w:r>
    </w:p>
    <w:p w14:paraId="39DCA47E" w14:textId="2203E15C" w:rsidR="008D0AFB" w:rsidRDefault="009F20B5" w:rsidP="008D0AFB">
      <w:pPr>
        <w:autoSpaceDE w:val="0"/>
        <w:autoSpaceDN w:val="0"/>
        <w:adjustRightInd w:val="0"/>
        <w:spacing w:line="360" w:lineRule="auto"/>
        <w:ind w:firstLine="720"/>
      </w:pPr>
      <w:r w:rsidRPr="00FE014F">
        <w:t xml:space="preserve">Following </w:t>
      </w:r>
      <w:del w:id="137" w:author="Perkowski, Evan A" w:date="2023-11-27T15:24:00Z">
        <w:r w:rsidRPr="00FE014F" w:rsidDel="00D53668">
          <w:delText xml:space="preserve">the approach </w:delText>
        </w:r>
        <w:r w:rsidR="00251593" w:rsidDel="00D53668">
          <w:delText>of</w:delText>
        </w:r>
        <w:r w:rsidR="007A3065" w:rsidDel="00D53668">
          <w:delText xml:space="preserve"> </w:delText>
        </w:r>
      </w:del>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E0E2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ins w:id="138" w:author="Perkowski, Evan A" w:date="2023-11-27T13:59:00Z">
        <w:r w:rsidR="00DF3E08">
          <w:t xml:space="preserve"> in the chamber</w:t>
        </w:r>
      </w:ins>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05EE564E" w:rsidR="009F20B5" w:rsidRDefault="0039373C" w:rsidP="0001120C">
      <w:pPr>
        <w:autoSpaceDE w:val="0"/>
        <w:autoSpaceDN w:val="0"/>
        <w:adjustRightInd w:val="0"/>
        <w:spacing w:line="360" w:lineRule="auto"/>
        <w:ind w:firstLine="720"/>
      </w:pPr>
      <w:r>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139" w:author="Perkowski, Evan A" w:date="2023-11-27T14:27:00Z">
        <w:r w:rsidR="00DA5BFD">
          <w:rPr>
            <w:bCs/>
          </w:rPr>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140" w:author="Perkowski, Evan A"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 xml:space="preserve">starting </w:t>
      </w:r>
      <w:r w:rsidR="009F20B5">
        <w:lastRenderedPageBreak/>
        <w:t>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ins w:id="141" w:author="Perkowski, Evan A" w:date="2023-11-27T14:00:00Z">
        <w:r w:rsidR="00DF3E08">
          <w:t xml:space="preserve">root nodule biomass, </w:t>
        </w:r>
      </w:ins>
      <w:del w:id="142" w:author="Perkowski, Evan A" w:date="2023-11-30T13:35:00Z">
        <w:r w:rsidR="00615C40" w:rsidDel="00FB04AE">
          <w:delText xml:space="preserve">and </w:delText>
        </w:r>
      </w:del>
      <w:r w:rsidR="00615C40">
        <w:t>root nodule biomass: root biomass</w:t>
      </w:r>
      <w:ins w:id="143" w:author="Perkowski, Evan A" w:date="2023-11-30T13:35:00Z">
        <w:r w:rsidR="00FB04AE">
          <w:t>, and the ratio of total biomass to potting volume</w:t>
        </w:r>
      </w:ins>
      <w:r w:rsidR="009F20B5">
        <w:t>.</w:t>
      </w:r>
    </w:p>
    <w:p w14:paraId="6E00CD93" w14:textId="4D99C13D"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144" w:author="Perkowski, Evan A [2]" w:date="2023-11-13T15:22:00Z">
        <w:r w:rsidR="00121E9D">
          <w:t>models</w:t>
        </w:r>
      </w:ins>
      <w:r>
        <w:t xml:space="preserve"> that did not </w:t>
      </w:r>
      <w:del w:id="145" w:author="Perkowski, Evan A" w:date="2023-11-27T14:01:00Z">
        <w:r w:rsidDel="00D92609">
          <w:delText xml:space="preserve">originally </w:delText>
        </w:r>
      </w:del>
      <w:r>
        <w:t xml:space="preserve">satisfy residual normality assumptions </w:t>
      </w:r>
      <w:del w:id="146" w:author="Perkowski, Evan A" w:date="2023-11-29T11:21:00Z">
        <w:r w:rsidDel="00AA7AC1">
          <w:delText xml:space="preserve">were </w:delText>
        </w:r>
      </w:del>
      <w:del w:id="147" w:author="Perkowski, Evan A" w:date="2023-11-27T14:01:00Z">
        <w:r w:rsidDel="00D92609">
          <w:delText xml:space="preserve">met </w:delText>
        </w:r>
      </w:del>
      <w:ins w:id="148" w:author="Perkowski, Evan A" w:date="2023-11-27T14:01:00Z">
        <w:r w:rsidR="00D92609">
          <w:t>satisfied</w:t>
        </w:r>
      </w:ins>
      <w:ins w:id="149" w:author="Perkowski, Evan A" w:date="2023-11-29T11:21:00Z">
        <w:r w:rsidR="00AA7AC1">
          <w:t xml:space="preserve"> such assumptions</w:t>
        </w:r>
      </w:ins>
      <w:ins w:id="150" w:author="Perkowski, Evan A" w:date="2023-11-27T14:01:00Z">
        <w:r w:rsidR="00D92609">
          <w:t xml:space="preserve"> </w:t>
        </w:r>
      </w:ins>
      <w:r>
        <w:t>w</w:t>
      </w:r>
      <w:ins w:id="151" w:author="Perkowski, Evan A [2]"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438CB614" w:rsidR="009338FF" w:rsidRPr="002B64B2"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ins w:id="152" w:author="Perkowski, Evan A" w:date="2023-11-28T11:34:00Z">
        <w:r w:rsidR="00DE57DC">
          <w:t xml:space="preserve">the </w:t>
        </w:r>
      </w:ins>
      <w:r>
        <w:t xml:space="preserve">95% confidence intervals were drawn </w:t>
      </w:r>
      <w:r w:rsidR="00FF7D72">
        <w:t xml:space="preserve">in all figures </w:t>
      </w:r>
      <w:r>
        <w:t xml:space="preserve">using ‘emmeans’ outputs across the range in </w:t>
      </w:r>
      <w:ins w:id="153" w:author="Perkowski, Evan A" w:date="2023-11-13T15:28:00Z">
        <w:r w:rsidR="00165C21">
          <w:t>nitrogen</w:t>
        </w:r>
      </w:ins>
      <w:r w:rsidR="00165C21">
        <w:t xml:space="preserve">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ins w:id="154" w:author="Perkowski, Evan A [2]" w:date="2023-11-30T10:26:00Z">
        <w:r w:rsidR="002B64B2">
          <w:t xml:space="preserve"> Model results for </w:t>
        </w:r>
        <w:r w:rsidR="002B64B2" w:rsidRPr="009F0412">
          <w:rPr>
            <w:i/>
            <w:iCs/>
            <w:lang w:val="el-GR"/>
          </w:rPr>
          <w:t>χ</w:t>
        </w:r>
        <w:r w:rsidR="002B64B2">
          <w:t xml:space="preserve">, </w:t>
        </w:r>
      </w:ins>
      <w:proofErr w:type="spellStart"/>
      <w:ins w:id="155" w:author="Perkowski, Evan A [2]" w:date="2023-11-30T10:27:00Z">
        <w:r w:rsidR="002B64B2">
          <w:rPr>
            <w:i/>
            <w:iCs/>
          </w:rPr>
          <w:t>C</w:t>
        </w:r>
        <w:r w:rsidR="002B64B2">
          <w:rPr>
            <w:vertAlign w:val="subscript"/>
          </w:rPr>
          <w:t>bg</w:t>
        </w:r>
        <w:proofErr w:type="spellEnd"/>
        <w:r w:rsidR="002B64B2">
          <w:t xml:space="preserve">, </w:t>
        </w:r>
        <w:proofErr w:type="spellStart"/>
        <w:r w:rsidR="002B64B2">
          <w:rPr>
            <w:i/>
            <w:iCs/>
          </w:rPr>
          <w:t>N</w:t>
        </w:r>
        <w:r w:rsidR="002B64B2">
          <w:rPr>
            <w:vertAlign w:val="subscript"/>
          </w:rPr>
          <w:t>wp</w:t>
        </w:r>
        <w:proofErr w:type="spellEnd"/>
        <w:r w:rsidR="002B64B2">
          <w:t>,</w:t>
        </w:r>
        <w:r w:rsidR="002B64B2" w:rsidRPr="002B64B2">
          <w:t xml:space="preserve"> </w:t>
        </w:r>
        <w:r w:rsidR="002B64B2">
          <w:t>root nodule biomass, root nodule biomass: root biomass</w:t>
        </w:r>
      </w:ins>
      <w:ins w:id="156" w:author="Perkowski, Evan A" w:date="2023-11-30T13:28:00Z">
        <w:r w:rsidR="00D61297">
          <w:t>, and the ratio of total biomass to pot volume</w:t>
        </w:r>
      </w:ins>
      <w:ins w:id="157" w:author="Perkowski, Evan A [2]" w:date="2023-11-30T10:27:00Z">
        <w:r w:rsidR="002B64B2">
          <w:t xml:space="preserve"> are reported in the </w:t>
        </w:r>
        <w:r w:rsidR="002B64B2">
          <w:rPr>
            <w:i/>
            <w:iCs/>
          </w:rPr>
          <w:t>Supplemental Material</w:t>
        </w:r>
        <w:r w:rsidR="002B64B2">
          <w:t xml:space="preserve"> (Tables S</w:t>
        </w:r>
      </w:ins>
      <w:ins w:id="158" w:author="Perkowski, Evan A" w:date="2023-11-30T13:29:00Z">
        <w:r w:rsidR="00D61297">
          <w:t>3-S6</w:t>
        </w:r>
      </w:ins>
      <w:ins w:id="159" w:author="Perkowski, Evan A [2]" w:date="2023-11-30T10:27:00Z">
        <w:r w:rsidR="002B64B2">
          <w:t xml:space="preserve">; Figs. </w:t>
        </w:r>
        <w:r w:rsidR="002B64B2" w:rsidRPr="00D61297">
          <w:t>S</w:t>
        </w:r>
      </w:ins>
      <w:ins w:id="160" w:author="Perkowski, Evan A" w:date="2023-11-30T13:29:00Z">
        <w:r w:rsidR="00D61297">
          <w:t>3-</w:t>
        </w:r>
      </w:ins>
      <w:ins w:id="161" w:author="Perkowski, Evan A" w:date="2023-11-30T13:30:00Z">
        <w:r w:rsidR="00D61297">
          <w:t>S</w:t>
        </w:r>
      </w:ins>
      <w:ins w:id="162" w:author="Perkowski, Evan A" w:date="2023-11-30T13:29:00Z">
        <w:r w:rsidR="00D61297">
          <w:t>6</w:t>
        </w:r>
      </w:ins>
      <w:ins w:id="163" w:author="Perkowski, Evan A [2]" w:date="2023-11-30T10:27:00Z">
        <w:r w:rsidR="002B64B2">
          <w:t>).</w:t>
        </w:r>
      </w:ins>
    </w:p>
    <w:p w14:paraId="01232DE4" w14:textId="77777777" w:rsidR="00520239" w:rsidRPr="009129C7" w:rsidRDefault="00520239" w:rsidP="00394A41">
      <w:pPr>
        <w:spacing w:line="360" w:lineRule="auto"/>
        <w:rPr>
          <w:ins w:id="164" w:author="Perkowski, Evan A [2]" w:date="2023-11-28T11:58:00Z"/>
        </w:rPr>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2CBA1B79" w14:textId="32A45D01"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165" w:author="Perkowski, Evan A [2]" w:date="2023-11-13T15:23:00Z">
        <w:r w:rsidR="00121E9D">
          <w:rPr>
            <w:bCs/>
          </w:rPr>
          <w:t xml:space="preserve"> nitrogen </w:t>
        </w:r>
      </w:ins>
      <w:r>
        <w:rPr>
          <w:bCs/>
        </w:rPr>
        <w:lastRenderedPageBreak/>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ins w:id="166" w:author="Perkowski, Evan A [2]"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167" w:author="Perkowski, Evan A [2]"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168" w:author="Perkowski, Evan A [2]"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w:t>
      </w:r>
      <w:r w:rsidR="00BA3002" w:rsidRPr="00BA3002">
        <w:rPr>
          <w:bCs/>
        </w:rPr>
        <w:t>1</w:t>
      </w:r>
      <w:r w:rsidR="00912E94">
        <w:rPr>
          <w:bCs/>
        </w:rPr>
        <w:t>)</w:t>
      </w:r>
      <w:r>
        <w:rPr>
          <w:bCs/>
        </w:rPr>
        <w:t>.</w:t>
      </w:r>
      <w:r w:rsidR="00303961">
        <w:rPr>
          <w:bCs/>
        </w:rPr>
        <w:t xml:space="preserve"> </w:t>
      </w:r>
      <w:ins w:id="169" w:author="Perkowski, Evan A" w:date="2023-11-28T09:40:00Z">
        <w:r w:rsidR="007021F4">
          <w:rPr>
            <w:bCs/>
          </w:rPr>
          <w:t>N</w:t>
        </w:r>
      </w:ins>
      <w:ins w:id="170" w:author="Perkowski, Evan A [2]" w:date="2023-11-13T15:23:00Z">
        <w:r w:rsidR="00121E9D">
          <w:rPr>
            <w:bCs/>
          </w:rPr>
          <w:t>itrogen f</w:t>
        </w:r>
      </w:ins>
      <w:r w:rsidR="002F2DC4">
        <w:rPr>
          <w:bCs/>
        </w:rPr>
        <w:t>ertilization did not modify reduction</w:t>
      </w:r>
      <w:ins w:id="171" w:author="Perkowski, Evan A" w:date="2023-11-27T15:26:00Z">
        <w:r w:rsidR="002B426A">
          <w:rPr>
            <w:bCs/>
          </w:rPr>
          <w:t>s</w:t>
        </w:r>
      </w:ins>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ins w:id="172" w:author="Perkowski, Evan A" w:date="2023-11-27T15:26:00Z">
        <w:r w:rsidR="002B426A">
          <w:rPr>
            <w:bCs/>
          </w:rPr>
          <w:t xml:space="preserve">due to elevated </w:t>
        </w:r>
      </w:ins>
      <w:r w:rsidR="002F2DC4">
        <w:rPr>
          <w:bCs/>
        </w:rPr>
        <w:t>CO</w:t>
      </w:r>
      <w:r w:rsidR="002F2DC4">
        <w:rPr>
          <w:bCs/>
          <w:vertAlign w:val="subscript"/>
        </w:rPr>
        <w:t>2</w:t>
      </w:r>
      <w:r w:rsidR="002F2DC4">
        <w:rPr>
          <w:bCs/>
        </w:rPr>
        <w:t xml:space="preserve"> (Tukey test of the </w:t>
      </w:r>
      <w:ins w:id="173" w:author="Perkowski, Evan A [2]"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78855469"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174" w:author="Perkowski, Evan A [2]"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175" w:author="Perkowski, Evan A [2]"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176" w:author="Perkowski, Evan A [2]"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520239">
          <w:footerReference w:type="even" r:id="rId13"/>
          <w:footerReference w:type="default" r:id="rId14"/>
          <w:pgSz w:w="12240" w:h="15840"/>
          <w:pgMar w:top="1440" w:right="1440" w:bottom="1440" w:left="1440" w:header="720" w:footer="720" w:gutter="0"/>
          <w:lnNumType w:countBy="1" w:restart="continuous"/>
          <w:cols w:space="720"/>
          <w:titlePg/>
          <w:docGrid w:linePitch="360"/>
        </w:sectPr>
      </w:pPr>
    </w:p>
    <w:p w14:paraId="0880CD05" w14:textId="5C346F23"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177" w:author="Perkowski, Evan A" w:date="2023-11-27T14:29:00Z">
        <w:r w:rsidR="00DA5BFD">
          <w:rPr>
            <w:bCs/>
          </w:rPr>
          <w:t xml:space="preserve">nitrogen </w:t>
        </w:r>
      </w:ins>
      <w:ins w:id="178" w:author="Perkowski, Evan A" w:date="2023-11-27T14:39:00Z">
        <w:r w:rsidR="009338FF">
          <w:rPr>
            <w:bCs/>
          </w:rPr>
          <w:t>fertilization</w:t>
        </w:r>
      </w:ins>
      <w:r>
        <w:rPr>
          <w:bCs/>
        </w:rPr>
        <w:t>, inoculation, and CO</w:t>
      </w:r>
      <w:r>
        <w:rPr>
          <w:bCs/>
          <w:vertAlign w:val="subscript"/>
        </w:rPr>
        <w:t>2</w:t>
      </w:r>
      <w:r>
        <w:rPr>
          <w:bCs/>
        </w:rPr>
        <w:t xml:space="preserve"> treatments on </w:t>
      </w:r>
      <w:r w:rsidRPr="00EA79A6">
        <w:rPr>
          <w:bCs/>
        </w:rPr>
        <w:t xml:space="preserve">leaf nitrogen </w:t>
      </w:r>
      <w:ins w:id="179" w:author="Perkowski, Evan A" w:date="2023-11-27T14:04:00Z">
        <w:r w:rsidR="00D92609">
          <w:rPr>
            <w:bCs/>
          </w:rPr>
          <w:t>allocation</w:t>
        </w:r>
      </w:ins>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ins w:id="180" w:author="Perkowski, Evan A" w:date="2023-11-13T15:28:00Z">
              <w:r>
                <w:rPr>
                  <w:color w:val="000000"/>
                </w:rPr>
                <w:t xml:space="preserve">N </w:t>
              </w:r>
            </w:ins>
            <w:ins w:id="181" w:author="Perkowski, Evan A" w:date="2023-11-27T14:39:00Z">
              <w:r w:rsidR="009338FF">
                <w:rPr>
                  <w:color w:val="000000"/>
                </w:rPr>
                <w:t>fertilization</w:t>
              </w:r>
            </w:ins>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“a” is included after trait labels to indicate if models were fit with natural log transformed response variables. Key: df=degrees of freedom,</w:t>
      </w:r>
      <w:ins w:id="182" w:author="Perkowski, Evan A" w:date="2023-11-27T14:04:00Z">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ins>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183" w:author="Perkowski, Evan A" w:date="2023-11-27T14:29:00Z">
        <w:r w:rsidR="00DA5BFD">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184" w:author="Perkowski, Evan A" w:date="2023-11-28T09:41:00Z">
        <w:r w:rsidR="007021F4">
          <w:rPr>
            <w:bCs/>
          </w:rPr>
          <w:t>N</w:t>
        </w:r>
      </w:ins>
      <w:ins w:id="185" w:author="Perkowski, Evan A" w:date="2023-11-27T14:30:00Z">
        <w:r w:rsidR="00DA5BFD">
          <w:rPr>
            <w:bCs/>
          </w:rPr>
          <w:t xml:space="preserve">itrogen 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56B3CD3A"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186" w:author="Perkowski, Evan A" w:date="2023-11-28T09:41:00Z">
        <w:r w:rsidR="007021F4">
          <w:rPr>
            <w:bCs/>
          </w:rPr>
          <w:t>N</w:t>
        </w:r>
      </w:ins>
      <w:ins w:id="187" w:author="Perkowski, Evan A [2]" w:date="2023-11-13T15:25:00Z">
        <w:r w:rsidR="00165C21">
          <w:rPr>
            <w:bCs/>
          </w:rPr>
          <w:t>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188" w:author="Perkowski, Evan A [2]"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26196D">
        <w:rPr>
          <w:bCs/>
        </w:rPr>
        <w:t xml:space="preserve">the </w:t>
      </w:r>
      <w:r w:rsidR="00A138FA">
        <w:rPr>
          <w:bCs/>
        </w:rPr>
        <w:t xml:space="preserve">negative effect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189" w:author="Perkowski, Evan A" w:date="2023-11-27T14:31:00Z">
        <w:r w:rsidR="00DA5BFD">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190" w:author="Perkowski, Evan A [2]"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191" w:author="Perkowski, Evan A [2]" w:date="2023-11-13T15:25:00Z">
        <w:r w:rsidR="00165C21">
          <w:rPr>
            <w:bCs/>
          </w:rPr>
          <w:t>nitrogen</w:t>
        </w:r>
      </w:ins>
      <w:ins w:id="192" w:author="Perkowski, Evan A" w:date="2023-11-27T14:39:00Z">
        <w:r w:rsidR="009338FF">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01909A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ins w:id="193" w:author="Perkowski, Evan A" w:date="2023-11-27T14:31:00Z">
        <w:r w:rsidR="00DA5BFD">
          <w:rPr>
            <w:bCs/>
          </w:rPr>
          <w:t xml:space="preserve">nitrogen </w:t>
        </w:r>
      </w:ins>
      <w:r>
        <w:rPr>
          <w:bCs/>
        </w:rPr>
        <w:t>fertilization (CO</w:t>
      </w:r>
      <w:r>
        <w:rPr>
          <w:bCs/>
          <w:vertAlign w:val="subscript"/>
        </w:rPr>
        <w:t>2</w:t>
      </w:r>
      <w:r>
        <w:rPr>
          <w:bCs/>
        </w:rPr>
        <w:t>-by-</w:t>
      </w:r>
      <w:ins w:id="194" w:author="Perkowski, Evan A" w:date="2023-11-27T14:31:00Z">
        <w:r w:rsidR="00DA5BFD">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195" w:author="Perkowski, Evan A"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196" w:author="Perkowski, Evan A"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197" w:author="Perkowski, Evan A"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198" w:author="Perkowski, Evan A"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199" w:author="Perkowski, Evan A"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200" w:author="Perkowski, Evan A"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3766E4E"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ins w:id="201" w:author="Perkowski, Evan A" w:date="2023-11-27T14:32:00Z">
        <w:r w:rsidR="00DA5BFD">
          <w:rPr>
            <w:bCs/>
          </w:rPr>
          <w:t>nitrogen</w:t>
        </w:r>
        <w:r w:rsidR="00DA5BFD" w:rsidDel="00DA5BFD">
          <w:rPr>
            <w:bCs/>
          </w:rPr>
          <w:t xml:space="preserve"> </w:t>
        </w:r>
      </w:ins>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ins w:id="202" w:author="Perkowski, Evan A" w:date="2023-11-27T14:31:00Z">
        <w:r w:rsidR="00DA5BFD">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w:t>
      </w:r>
      <w:r w:rsidR="0026196D">
        <w:rPr>
          <w:bCs/>
        </w:rPr>
        <w:t>as</w:t>
      </w:r>
      <w:r w:rsidR="00E05E41">
        <w:rPr>
          <w:bCs/>
        </w:rPr>
        <w:t xml:space="preserve"> driven by uninoculated plants (Tukey test of the </w:t>
      </w:r>
      <w:ins w:id="203"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ins w:id="204" w:author="Perkowski, Evan A" w:date="2023-11-27T14:31:00Z">
        <w:r w:rsidR="00DA5BFD">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ins w:id="205" w:author="Perkowski, Evan A" w:date="2023-11-27T14:40:00Z">
        <w:r w:rsidR="009338FF">
          <w:rPr>
            <w:bCs/>
          </w:rPr>
          <w:t xml:space="preserve"> </w:t>
        </w:r>
      </w:ins>
      <w:ins w:id="206"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C7D2478"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207" w:author="Perkowski, Evan A" w:date="2023-11-13T15:28:00Z">
        <w:r w:rsidR="00165C21">
          <w:rPr>
            <w:bCs/>
          </w:rPr>
          <w:t xml:space="preserve">nitrogen </w:t>
        </w:r>
      </w:ins>
      <w:r>
        <w:rPr>
          <w:bCs/>
        </w:rPr>
        <w:t>fertilization, inoculation, and CO</w:t>
      </w:r>
      <w:r>
        <w:rPr>
          <w:bCs/>
          <w:vertAlign w:val="subscript"/>
        </w:rPr>
        <w:t>2</w:t>
      </w:r>
      <w:r>
        <w:rPr>
          <w:bCs/>
        </w:rPr>
        <w:t xml:space="preserve"> on leaf gas exchange</w:t>
      </w:r>
      <w:r w:rsidR="00951048">
        <w:rPr>
          <w:bCs/>
        </w:rPr>
        <w:t xml:space="preserve"> and photosynthetic nitrogen-use efficiency</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ins w:id="208" w:author="Perkowski, Evan A" w:date="2023-11-27T14:06:00Z">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ins>
      <w:r w:rsidR="002E00E5">
        <w:rPr>
          <w:i/>
          <w:iCs/>
        </w:rPr>
        <w:t>A</w:t>
      </w:r>
      <w:r w:rsidR="002E00E5">
        <w:rPr>
          <w:vertAlign w:val="subscript"/>
        </w:rPr>
        <w:t>net</w:t>
      </w:r>
      <w:r w:rsidR="002E00E5">
        <w:t>=net photosynthesis rate</w:t>
      </w:r>
      <w:r w:rsidR="00951048">
        <w:t xml:space="preserve"> </w:t>
      </w:r>
      <w:r w:rsidR="00951048">
        <w:t>(</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t>(</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t>(</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FD06710" w14:textId="77777777" w:rsidR="00F57B03" w:rsidRDefault="00F57B03" w:rsidP="002E00E5">
      <w:pPr>
        <w:spacing w:line="360" w:lineRule="auto"/>
      </w:pPr>
    </w:p>
    <w:p w14:paraId="3B44C590" w14:textId="77777777" w:rsidR="002B64B2" w:rsidRDefault="002B64B2" w:rsidP="002E00E5">
      <w:pPr>
        <w:spacing w:line="360" w:lineRule="auto"/>
        <w:sectPr w:rsidR="002B64B2"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807853" cy="4807853"/>
                    </a:xfrm>
                    <a:prstGeom prst="rect">
                      <a:avLst/>
                    </a:prstGeom>
                  </pic:spPr>
                </pic:pic>
              </a:graphicData>
            </a:graphic>
          </wp:inline>
        </w:drawing>
      </w:r>
    </w:p>
    <w:p w14:paraId="0842C7A2" w14:textId="67773577"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209" w:author="Perkowski, Evan A"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210" w:author="Perkowski, Evan A" w:date="2023-11-28T09:42:00Z">
        <w:r w:rsidR="007021F4">
          <w:rPr>
            <w:bCs/>
          </w:rPr>
          <w:t>N</w:t>
        </w:r>
      </w:ins>
      <w:ins w:id="211" w:author="Perkowski, Evan A" w:date="2023-11-13T15:31:00Z">
        <w:r w:rsidR="00165C21">
          <w:rPr>
            <w:bCs/>
          </w:rPr>
          <w:t>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3D1968AD" w:rsidR="0080702B" w:rsidRPr="0080702B" w:rsidRDefault="003E1997" w:rsidP="00902118">
      <w:pPr>
        <w:spacing w:line="360" w:lineRule="auto"/>
        <w:rPr>
          <w:bCs/>
          <w:i/>
          <w:iCs/>
        </w:rPr>
      </w:pPr>
      <w:ins w:id="212" w:author="Perkowski, Evan A" w:date="2023-11-29T16:40:00Z">
        <w:r>
          <w:rPr>
            <w:bCs/>
            <w:i/>
            <w:iCs/>
          </w:rPr>
          <w:lastRenderedPageBreak/>
          <w:t>Photosynthetic n</w:t>
        </w:r>
      </w:ins>
      <w:r w:rsidR="0080702B">
        <w:rPr>
          <w:bCs/>
          <w:i/>
          <w:iCs/>
        </w:rPr>
        <w:t>itrogen</w:t>
      </w:r>
      <w:r w:rsidR="00951048">
        <w:rPr>
          <w:bCs/>
          <w:i/>
          <w:iCs/>
        </w:rPr>
        <w:t>-</w:t>
      </w:r>
      <w:r w:rsidR="0080702B">
        <w:rPr>
          <w:bCs/>
          <w:i/>
          <w:iCs/>
        </w:rPr>
        <w:t>use</w:t>
      </w:r>
      <w:ins w:id="213" w:author="Perkowski, Evan A" w:date="2023-11-29T16:41:00Z">
        <w:r>
          <w:rPr>
            <w:bCs/>
            <w:i/>
            <w:iCs/>
          </w:rPr>
          <w:t xml:space="preserve"> efficiency</w:t>
        </w:r>
      </w:ins>
    </w:p>
    <w:p w14:paraId="4A526A04" w14:textId="53DCAD13"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951048">
        <w:rPr>
          <w:bCs/>
        </w:rPr>
        <w:t>2</w:t>
      </w:r>
      <w:r>
        <w:rPr>
          <w:bCs/>
        </w:rPr>
        <w:t>; Fig. 3)</w:t>
      </w:r>
      <w:r w:rsidR="002C409B">
        <w:rPr>
          <w:bCs/>
        </w:rPr>
        <w:t xml:space="preserve">, a pattern that was not modified by inoculation </w:t>
      </w:r>
      <w:r w:rsidR="0026196D">
        <w:rPr>
          <w:bCs/>
        </w:rPr>
        <w:t xml:space="preserve">treatment </w:t>
      </w:r>
      <w:r w:rsidR="002C409B">
        <w:rPr>
          <w:bCs/>
        </w:rPr>
        <w:t>(CO</w:t>
      </w:r>
      <w:r w:rsidR="002C409B">
        <w:rPr>
          <w:bCs/>
          <w:vertAlign w:val="subscript"/>
        </w:rPr>
        <w:t>2</w:t>
      </w:r>
      <w:r w:rsidR="002C409B">
        <w:rPr>
          <w:bCs/>
        </w:rPr>
        <w:t xml:space="preserve">-by-inoculation interaction: </w:t>
      </w:r>
      <w:r w:rsidR="002C409B">
        <w:rPr>
          <w:bCs/>
          <w:i/>
          <w:iCs/>
        </w:rPr>
        <w:t>p</w:t>
      </w:r>
      <w:r w:rsidR="002C409B">
        <w:rPr>
          <w:bCs/>
        </w:rPr>
        <w:t xml:space="preserve">&gt;0.05; Table </w:t>
      </w:r>
      <w:r w:rsidR="00951048">
        <w:rPr>
          <w:bCs/>
        </w:rPr>
        <w:t>2</w:t>
      </w:r>
      <w:r w:rsidR="002C409B">
        <w:rPr>
          <w:bCs/>
        </w:rPr>
        <w:t>)</w:t>
      </w:r>
      <w:r>
        <w:rPr>
          <w:bCs/>
        </w:rPr>
        <w:t>. An interaction between CO</w:t>
      </w:r>
      <w:r>
        <w:rPr>
          <w:bCs/>
          <w:vertAlign w:val="subscript"/>
        </w:rPr>
        <w:t>2</w:t>
      </w:r>
      <w:r>
        <w:rPr>
          <w:bCs/>
        </w:rPr>
        <w:t xml:space="preserve"> and </w:t>
      </w:r>
      <w:ins w:id="214" w:author="Perkowski, Evan A" w:date="2023-11-13T15:32:00Z">
        <w:r w:rsidR="00165C21">
          <w:rPr>
            <w:bCs/>
          </w:rPr>
          <w:t xml:space="preserve">nitrogen </w:t>
        </w:r>
      </w:ins>
      <w:r>
        <w:rPr>
          <w:bCs/>
        </w:rPr>
        <w:t>fertilization (</w:t>
      </w:r>
      <w:r>
        <w:rPr>
          <w:bCs/>
          <w:i/>
          <w:iCs/>
        </w:rPr>
        <w:t>p</w:t>
      </w:r>
      <w:r>
        <w:rPr>
          <w:bCs/>
        </w:rPr>
        <w:t xml:space="preserve">=0.021; Table </w:t>
      </w:r>
      <w:r w:rsidR="00951048">
        <w:rPr>
          <w:bCs/>
        </w:rPr>
        <w:t>2</w:t>
      </w:r>
      <w:r>
        <w:rPr>
          <w:bCs/>
        </w:rPr>
        <w:t>) indicated that</w:t>
      </w:r>
      <w:r w:rsidR="0026196D">
        <w:rPr>
          <w:bCs/>
        </w:rPr>
        <w:t xml:space="preserve"> the</w:t>
      </w:r>
      <w:r>
        <w:rPr>
          <w:bCs/>
        </w:rPr>
        <w:t xml:space="preserve"> </w:t>
      </w:r>
      <w:r w:rsidR="002C409B">
        <w:rPr>
          <w:bCs/>
        </w:rPr>
        <w:t>positive effect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215" w:author="Perkowski, Evan A" w:date="2023-11-13T15:32:00Z">
        <w:r w:rsidR="00165C21">
          <w:rPr>
            <w:bCs/>
          </w:rPr>
          <w:t xml:space="preserve">nitrogen </w:t>
        </w:r>
      </w:ins>
      <w:r w:rsidR="002C409B">
        <w:rPr>
          <w:bCs/>
        </w:rPr>
        <w:t>fertilization (</w:t>
      </w:r>
      <w:r w:rsidR="002C409B" w:rsidRPr="00BE43C5">
        <w:rPr>
          <w:bCs/>
        </w:rPr>
        <w:t>Fig</w:t>
      </w:r>
      <w:r w:rsidR="00202601" w:rsidRPr="00BE43C5">
        <w:rPr>
          <w:bCs/>
        </w:rPr>
        <w:t>.</w:t>
      </w:r>
      <w:r w:rsidR="002C409B" w:rsidRPr="00BE43C5">
        <w:rPr>
          <w:bCs/>
        </w:rPr>
        <w:t xml:space="preserve"> S</w:t>
      </w:r>
      <w:r w:rsidR="00BE43C5" w:rsidRPr="00BE43C5">
        <w:rPr>
          <w:bCs/>
        </w:rPr>
        <w:t>2</w:t>
      </w:r>
      <w:r w:rsidR="002C409B">
        <w:rPr>
          <w:bCs/>
        </w:rPr>
        <w:t xml:space="preserve">). This pattern was driven by </w:t>
      </w:r>
      <w:r w:rsidR="0026196D">
        <w:rPr>
          <w:bCs/>
        </w:rPr>
        <w:t xml:space="preserve">a </w:t>
      </w:r>
      <w:r w:rsidR="002C409B">
        <w:rPr>
          <w:bCs/>
        </w:rPr>
        <w:t xml:space="preserve">negative effect of increasing </w:t>
      </w:r>
      <w:ins w:id="216" w:author="Perkowski, Evan A"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 xml:space="preserve">&lt;0.001; Table </w:t>
      </w:r>
      <w:r w:rsidR="00951048">
        <w:rPr>
          <w:bCs/>
        </w:rPr>
        <w:t>2</w:t>
      </w:r>
      <w:r w:rsidR="002C409B">
        <w:rPr>
          <w:bCs/>
        </w:rPr>
        <w:t>) that w</w:t>
      </w:r>
      <w:r w:rsidR="0026196D">
        <w:rPr>
          <w:bCs/>
        </w:rPr>
        <w:t>as</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217" w:author="Perkowski, Evan A"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218" w:author="Perkowski, Evan A" w:date="2023-11-13T15:32:00Z">
        <w:r w:rsidR="00165C21">
          <w:rPr>
            <w:bCs/>
          </w:rPr>
          <w:t xml:space="preserve">nitrogen </w:t>
        </w:r>
      </w:ins>
      <w:r>
        <w:rPr>
          <w:bCs/>
        </w:rPr>
        <w:t>fertilization and inoculation (</w:t>
      </w:r>
      <w:r>
        <w:rPr>
          <w:bCs/>
          <w:i/>
          <w:iCs/>
        </w:rPr>
        <w:t>p</w:t>
      </w:r>
      <w:r>
        <w:rPr>
          <w:bCs/>
        </w:rPr>
        <w:t xml:space="preserve">&lt;0.001; Table </w:t>
      </w:r>
      <w:r w:rsidR="00951048">
        <w:rPr>
          <w:bCs/>
        </w:rPr>
        <w:t>2</w:t>
      </w:r>
      <w:r>
        <w:rPr>
          <w:bCs/>
        </w:rPr>
        <w:t xml:space="preserve">; Fig. 3) indicated that </w:t>
      </w:r>
      <w:r w:rsidR="0026196D">
        <w:rPr>
          <w:bCs/>
        </w:rPr>
        <w:t xml:space="preserve">the </w:t>
      </w:r>
      <w:r>
        <w:rPr>
          <w:bCs/>
        </w:rPr>
        <w:t xml:space="preserve">negative effect of increasing </w:t>
      </w:r>
      <w:ins w:id="219" w:author="Perkowski, Evan A"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w:t>
      </w:r>
      <w:r w:rsidR="0026196D">
        <w:rPr>
          <w:bCs/>
        </w:rPr>
        <w:t>as</w:t>
      </w:r>
      <w:r>
        <w:rPr>
          <w:bCs/>
        </w:rPr>
        <w:t xml:space="preserve"> </w:t>
      </w:r>
      <w:r w:rsidR="002C409B">
        <w:rPr>
          <w:bCs/>
        </w:rPr>
        <w:t xml:space="preserve">driven by inoculated plants (Tukey test of the </w:t>
      </w:r>
      <w:ins w:id="220"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221" w:author="Perkowski, Evan A"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222"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16AA9BC0" w14:textId="76AE873F" w:rsidR="0080702B" w:rsidRPr="00B23B07" w:rsidRDefault="000818A4" w:rsidP="00951048">
      <w:pPr>
        <w:spacing w:line="360" w:lineRule="auto"/>
        <w:rPr>
          <w:color w:val="000000"/>
        </w:rPr>
      </w:pPr>
      <w:del w:id="223" w:author="Perkowski, Evan A" w:date="2023-11-29T16:40:00Z">
        <w:r w:rsidDel="003E1997">
          <w:rPr>
            <w:color w:val="000000"/>
          </w:rPr>
          <w:delText xml:space="preserve">An </w:delText>
        </w:r>
        <w:r w:rsidR="001D42A7" w:rsidDel="003E1997">
          <w:rPr>
            <w:color w:val="000000"/>
          </w:rPr>
          <w:delText>interaction between CO</w:delText>
        </w:r>
        <w:r w:rsidR="001D42A7" w:rsidDel="003E1997">
          <w:rPr>
            <w:color w:val="000000"/>
            <w:vertAlign w:val="subscript"/>
          </w:rPr>
          <w:delText>2</w:delText>
        </w:r>
        <w:r w:rsidR="00467CC6" w:rsidDel="003E1997">
          <w:rPr>
            <w:color w:val="000000"/>
          </w:rPr>
          <w:delText xml:space="preserve"> and fertilization</w:delText>
        </w:r>
        <w:r w:rsidR="009E0A98" w:rsidDel="003E1997">
          <w:rPr>
            <w:color w:val="000000"/>
          </w:rPr>
          <w:delText xml:space="preserve"> (</w:delText>
        </w:r>
        <w:r w:rsidR="009E0A98" w:rsidDel="003E1997">
          <w:rPr>
            <w:i/>
            <w:iCs/>
            <w:color w:val="000000"/>
          </w:rPr>
          <w:delText>p</w:delText>
        </w:r>
        <w:r w:rsidR="009E0A98" w:rsidDel="003E1997">
          <w:rPr>
            <w:color w:val="000000"/>
          </w:rPr>
          <w:delText>&lt;0.001; Table 3)</w:delText>
        </w:r>
        <w:r w:rsidR="00467CC6" w:rsidDel="003E1997">
          <w:rPr>
            <w:color w:val="000000"/>
          </w:rPr>
          <w:delText xml:space="preserve"> indicated that </w:delText>
        </w:r>
        <w:r w:rsidR="0026196D" w:rsidDel="003E1997">
          <w:rPr>
            <w:color w:val="000000"/>
          </w:rPr>
          <w:delText xml:space="preserve">the </w:delText>
        </w:r>
        <w:r w:rsidR="00467CC6" w:rsidDel="003E1997">
          <w:rPr>
            <w:color w:val="000000"/>
          </w:rPr>
          <w:delText xml:space="preserve">negative effect of increasing fertilization on </w:delText>
        </w:r>
        <w:r w:rsidR="00467CC6" w:rsidRPr="00AD4FAC" w:rsidDel="003E1997">
          <w:rPr>
            <w:i/>
            <w:iCs/>
            <w:color w:val="000000"/>
            <w:lang w:val="el-GR"/>
          </w:rPr>
          <w:delText>χ</w:delText>
        </w:r>
        <w:r w:rsidR="00467CC6" w:rsidDel="003E1997">
          <w:rPr>
            <w:color w:val="000000"/>
          </w:rPr>
          <w:delText xml:space="preserve"> (</w:delText>
        </w:r>
        <w:r w:rsidR="00467CC6" w:rsidDel="003E1997">
          <w:rPr>
            <w:i/>
            <w:iCs/>
            <w:color w:val="000000"/>
          </w:rPr>
          <w:delText>p</w:delText>
        </w:r>
        <w:r w:rsidR="00467CC6" w:rsidDel="003E1997">
          <w:rPr>
            <w:color w:val="000000"/>
          </w:rPr>
          <w:delText>&lt;0.001; Table 3)</w:delText>
        </w:r>
        <w:r w:rsidR="00467CC6" w:rsidDel="003E1997">
          <w:rPr>
            <w:i/>
            <w:iCs/>
            <w:color w:val="000000"/>
          </w:rPr>
          <w:delText xml:space="preserve"> </w:delText>
        </w:r>
        <w:r w:rsidR="00467CC6" w:rsidDel="003E1997">
          <w:rPr>
            <w:color w:val="000000"/>
          </w:rPr>
          <w:delText>w</w:delText>
        </w:r>
        <w:r w:rsidR="0026196D" w:rsidDel="003E1997">
          <w:rPr>
            <w:color w:val="000000"/>
          </w:rPr>
          <w:delText>as</w:delText>
        </w:r>
        <w:r w:rsidR="00467CC6" w:rsidDel="003E1997">
          <w:rPr>
            <w:color w:val="000000"/>
          </w:rPr>
          <w:delText xml:space="preserve"> stronger under elevated CO</w:delText>
        </w:r>
        <w:r w:rsidR="00467CC6" w:rsidDel="003E1997">
          <w:rPr>
            <w:color w:val="000000"/>
            <w:vertAlign w:val="subscript"/>
          </w:rPr>
          <w:delText>2</w:delText>
        </w:r>
        <w:r w:rsidR="00467CC6" w:rsidDel="003E1997">
          <w:rPr>
            <w:color w:val="000000"/>
          </w:rPr>
          <w:delText xml:space="preserve"> (Tukey test comparing the fertilization-</w:delText>
        </w:r>
        <w:r w:rsidR="00467CC6" w:rsidRPr="00AD4FAC" w:rsidDel="003E1997">
          <w:rPr>
            <w:i/>
            <w:iCs/>
            <w:color w:val="000000"/>
            <w:lang w:val="el-GR"/>
          </w:rPr>
          <w:delText>χ</w:delText>
        </w:r>
        <w:r w:rsidR="00467CC6" w:rsidDel="003E1997">
          <w:rPr>
            <w:color w:val="000000"/>
          </w:rPr>
          <w:delText xml:space="preserve"> slope between CO</w:delText>
        </w:r>
        <w:r w:rsidR="00467CC6" w:rsidDel="003E1997">
          <w:rPr>
            <w:color w:val="000000"/>
            <w:vertAlign w:val="subscript"/>
          </w:rPr>
          <w:delText>2</w:delText>
        </w:r>
        <w:r w:rsidR="00467CC6" w:rsidDel="003E1997">
          <w:rPr>
            <w:color w:val="000000"/>
          </w:rPr>
          <w:delText xml:space="preserve"> treatments: </w:delText>
        </w:r>
        <w:r w:rsidR="00467CC6" w:rsidDel="003E1997">
          <w:rPr>
            <w:i/>
            <w:iCs/>
            <w:color w:val="000000"/>
          </w:rPr>
          <w:delText>p</w:delText>
        </w:r>
        <w:r w:rsidR="00467CC6" w:rsidDel="003E1997">
          <w:rPr>
            <w:color w:val="000000"/>
          </w:rPr>
          <w:delText>&lt;0.05</w:delText>
        </w:r>
        <w:r w:rsidR="009E0A98" w:rsidDel="003E1997">
          <w:rPr>
            <w:color w:val="000000"/>
          </w:rPr>
          <w:delText xml:space="preserve">, resulting in a stronger downregulation of </w:delText>
        </w:r>
        <w:r w:rsidR="009E0A98" w:rsidRPr="00AD4FAC" w:rsidDel="003E1997">
          <w:rPr>
            <w:i/>
            <w:iCs/>
            <w:color w:val="000000"/>
            <w:lang w:val="el-GR"/>
          </w:rPr>
          <w:delText>χ</w:delText>
        </w:r>
        <w:r w:rsidR="009E0A98" w:rsidDel="003E1997">
          <w:rPr>
            <w:color w:val="000000"/>
          </w:rPr>
          <w:delText xml:space="preserve"> under elevated CO</w:delText>
        </w:r>
        <w:r w:rsidR="009E0A98" w:rsidDel="003E1997">
          <w:rPr>
            <w:color w:val="000000"/>
            <w:vertAlign w:val="subscript"/>
          </w:rPr>
          <w:delText>2</w:delText>
        </w:r>
        <w:r w:rsidR="009E0A98" w:rsidDel="003E1997">
          <w:rPr>
            <w:color w:val="000000"/>
          </w:rPr>
          <w:delText xml:space="preserve"> with increasing fertilization.</w:delText>
        </w:r>
        <w:r w:rsidR="00467CC6" w:rsidDel="003E1997">
          <w:rPr>
            <w:color w:val="000000"/>
          </w:rPr>
          <w:delText>An interaction between CO</w:delText>
        </w:r>
        <w:r w:rsidR="00467CC6" w:rsidDel="003E1997">
          <w:rPr>
            <w:color w:val="000000"/>
            <w:vertAlign w:val="subscript"/>
          </w:rPr>
          <w:delText>2</w:delText>
        </w:r>
        <w:r w:rsidR="00467CC6" w:rsidDel="003E1997">
          <w:rPr>
            <w:color w:val="000000"/>
          </w:rPr>
          <w:delText xml:space="preserve"> and inoculation </w:delText>
        </w:r>
        <w:r w:rsidR="009E0A98" w:rsidDel="003E1997">
          <w:rPr>
            <w:color w:val="000000"/>
          </w:rPr>
          <w:delText>(</w:delText>
        </w:r>
        <w:r w:rsidR="009E0A98" w:rsidDel="003E1997">
          <w:rPr>
            <w:i/>
            <w:iCs/>
            <w:color w:val="000000"/>
          </w:rPr>
          <w:delText>p</w:delText>
        </w:r>
        <w:r w:rsidR="009E0A98" w:rsidDel="003E1997">
          <w:rPr>
            <w:color w:val="000000"/>
          </w:rPr>
          <w:delText xml:space="preserve">&lt;0.001; Table 3) </w:delText>
        </w:r>
        <w:r w:rsidR="00467CC6" w:rsidRPr="009E0A98" w:rsidDel="003E1997">
          <w:rPr>
            <w:color w:val="000000"/>
          </w:rPr>
          <w:delText>indicated</w:delText>
        </w:r>
        <w:r w:rsidR="00467CC6" w:rsidDel="003E1997">
          <w:rPr>
            <w:color w:val="000000"/>
          </w:rPr>
          <w:delText xml:space="preserve"> that </w:delText>
        </w:r>
        <w:r w:rsidR="00E60183" w:rsidRPr="00AD4FAC" w:rsidDel="003E1997">
          <w:rPr>
            <w:i/>
            <w:iCs/>
            <w:color w:val="000000"/>
            <w:lang w:val="el-GR"/>
          </w:rPr>
          <w:delText>χ</w:delText>
        </w:r>
        <w:r w:rsidR="00E60183" w:rsidDel="003E1997">
          <w:rPr>
            <w:color w:val="000000"/>
          </w:rPr>
          <w:delText xml:space="preserve">  uninoculated plants (Tukey test of the CO</w:delText>
        </w:r>
        <w:r w:rsidR="00E60183" w:rsidDel="003E1997">
          <w:rPr>
            <w:color w:val="000000"/>
            <w:vertAlign w:val="subscript"/>
          </w:rPr>
          <w:delText>2</w:delText>
        </w:r>
        <w:r w:rsidR="00E60183" w:rsidDel="003E1997">
          <w:rPr>
            <w:color w:val="000000"/>
          </w:rPr>
          <w:delText xml:space="preserve"> effect</w:delText>
        </w:r>
        <w:r w:rsidR="003D0A1E" w:rsidDel="003E1997">
          <w:rPr>
            <w:color w:val="000000"/>
          </w:rPr>
          <w:delText xml:space="preserve"> in uninoculated plants</w:delText>
        </w:r>
        <w:r w:rsidR="00E60183" w:rsidDel="003E1997">
          <w:rPr>
            <w:color w:val="000000"/>
          </w:rPr>
          <w:delText xml:space="preserve">: </w:delText>
        </w:r>
        <w:r w:rsidR="00E60183" w:rsidDel="003E1997">
          <w:rPr>
            <w:i/>
            <w:iCs/>
            <w:color w:val="000000"/>
          </w:rPr>
          <w:delText>p</w:delText>
        </w:r>
        <w:r w:rsidR="00E60183" w:rsidDel="003E1997">
          <w:rPr>
            <w:color w:val="000000"/>
          </w:rPr>
          <w:delText xml:space="preserve">&lt;0.001) increased </w:delText>
        </w:r>
        <w:r w:rsidR="00E60183" w:rsidRPr="00AD4FAC" w:rsidDel="003E1997">
          <w:rPr>
            <w:i/>
            <w:iCs/>
            <w:color w:val="000000"/>
            <w:lang w:val="el-GR"/>
          </w:rPr>
          <w:delText>χ</w:delText>
        </w:r>
        <w:r w:rsidR="00E60183" w:rsidDel="003E1997">
          <w:rPr>
            <w:color w:val="000000"/>
          </w:rPr>
          <w:delText xml:space="preserve"> in inoculated plants (Tukey test of the CO</w:delText>
        </w:r>
        <w:r w:rsidR="00E60183" w:rsidDel="003E1997">
          <w:rPr>
            <w:color w:val="000000"/>
            <w:vertAlign w:val="subscript"/>
          </w:rPr>
          <w:delText>2</w:delText>
        </w:r>
        <w:r w:rsidR="00E60183" w:rsidDel="003E1997">
          <w:rPr>
            <w:color w:val="000000"/>
          </w:rPr>
          <w:delText xml:space="preserve"> effect</w:delText>
        </w:r>
        <w:r w:rsidR="003D0A1E" w:rsidDel="003E1997">
          <w:rPr>
            <w:color w:val="000000"/>
          </w:rPr>
          <w:delText xml:space="preserve"> in inoculated plants</w:delText>
        </w:r>
        <w:r w:rsidR="00E60183" w:rsidDel="003E1997">
          <w:rPr>
            <w:color w:val="000000"/>
          </w:rPr>
          <w:delText xml:space="preserve">: </w:delText>
        </w:r>
        <w:r w:rsidR="00E60183" w:rsidDel="003E1997">
          <w:rPr>
            <w:i/>
            <w:iCs/>
            <w:color w:val="000000"/>
          </w:rPr>
          <w:delText>p</w:delText>
        </w:r>
        <w:r w:rsidR="00E60183" w:rsidDel="003E1997">
          <w:rPr>
            <w:color w:val="000000"/>
          </w:rPr>
          <w:delText>&lt;0.001).</w:delText>
        </w:r>
      </w:del>
      <w:r w:rsidR="0080702B">
        <w:rPr>
          <w:b/>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7"/>
                    <a:stretch>
                      <a:fillRect/>
                    </a:stretch>
                  </pic:blipFill>
                  <pic:spPr>
                    <a:xfrm>
                      <a:off x="0" y="0"/>
                      <a:ext cx="3883722" cy="2184594"/>
                    </a:xfrm>
                    <a:prstGeom prst="rect">
                      <a:avLst/>
                    </a:prstGeom>
                  </pic:spPr>
                </pic:pic>
              </a:graphicData>
            </a:graphic>
          </wp:inline>
        </w:drawing>
      </w:r>
    </w:p>
    <w:p w14:paraId="102C5CF3" w14:textId="3515311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224" w:author="Perkowski, Evan A" w:date="2023-11-13T15:34:00Z">
        <w:r w:rsidR="00165C21">
          <w:rPr>
            <w:bCs/>
          </w:rPr>
          <w:t xml:space="preserve">nitrogen </w:t>
        </w:r>
      </w:ins>
      <w:r>
        <w:rPr>
          <w:bCs/>
        </w:rPr>
        <w:t>fertilization, and inoculation on photosynthetic nitrogen-use effi</w:t>
      </w:r>
      <w:r w:rsidR="00BD3F18">
        <w:rPr>
          <w:bCs/>
        </w:rPr>
        <w:t>ciency</w:t>
      </w:r>
      <w:r>
        <w:rPr>
          <w:bCs/>
        </w:rPr>
        <w:t>.</w:t>
      </w:r>
      <w:r w:rsidRPr="000E361E">
        <w:rPr>
          <w:bCs/>
        </w:rPr>
        <w:t xml:space="preserve"> </w:t>
      </w:r>
      <w:ins w:id="225" w:author="Perkowski, Evan A" w:date="2023-11-28T09:44:00Z">
        <w:r w:rsidR="007021F4">
          <w:rPr>
            <w:bCs/>
          </w:rPr>
          <w:t>N</w:t>
        </w:r>
      </w:ins>
      <w:ins w:id="226" w:author="Perkowski, Evan A" w:date="2023-11-13T15:34:00Z">
        <w:r w:rsidR="00165C21">
          <w:rPr>
            <w:bCs/>
          </w:rPr>
          <w:t>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3A563773"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227" w:author="Perkowski, Evan A" w:date="2023-11-13T15:34:00Z">
        <w:r w:rsidR="00165C21">
          <w:rPr>
            <w:bCs/>
          </w:rPr>
          <w:t xml:space="preserve">nitrogen </w:t>
        </w:r>
      </w:ins>
      <w:r w:rsidR="009F20B5">
        <w:rPr>
          <w:bCs/>
        </w:rPr>
        <w:t>fertilization (CO</w:t>
      </w:r>
      <w:r w:rsidR="009F20B5">
        <w:rPr>
          <w:bCs/>
          <w:vertAlign w:val="subscript"/>
        </w:rPr>
        <w:t>2</w:t>
      </w:r>
      <w:r w:rsidR="009F20B5">
        <w:rPr>
          <w:bCs/>
        </w:rPr>
        <w:t>-by-</w:t>
      </w:r>
      <w:ins w:id="228" w:author="Perkowski, Evan A"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ins w:id="229" w:author="Perkowski, Evan A"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ins w:id="230" w:author="Perkowski, Evan A" w:date="2023-11-13T15:35:00Z">
        <w:r w:rsidR="00165C21">
          <w:rPr>
            <w:bCs/>
          </w:rPr>
          <w:t>nitrogen</w:t>
        </w:r>
      </w:ins>
      <w:ins w:id="231" w:author="Perkowski, Evan A"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232" w:author="Perkowski, Evan A"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74AFF11A"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ins w:id="233" w:author="Perkowski, Evan A" w:date="2023-11-13T15:35:00Z">
        <w:r w:rsidR="00165C21">
          <w:rPr>
            <w:bCs/>
          </w:rPr>
          <w:t xml:space="preserve">nitrogen </w:t>
        </w:r>
      </w:ins>
      <w:r w:rsidR="00080815">
        <w:rPr>
          <w:bCs/>
        </w:rPr>
        <w:t>fertilization (CO</w:t>
      </w:r>
      <w:r w:rsidR="00080815">
        <w:rPr>
          <w:bCs/>
          <w:vertAlign w:val="subscript"/>
        </w:rPr>
        <w:t>2</w:t>
      </w:r>
      <w:r w:rsidR="00080815">
        <w:rPr>
          <w:bCs/>
        </w:rPr>
        <w:t>-by-</w:t>
      </w:r>
      <w:ins w:id="234" w:author="Perkowski, Evan A" w:date="2023-11-13T15:35:00Z">
        <w:r w:rsidR="00165C21">
          <w:rPr>
            <w:bCs/>
          </w:rPr>
          <w:t xml:space="preserve">nitrogen </w:t>
        </w:r>
      </w:ins>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w:t>
      </w:r>
      <w:ins w:id="235" w:author="Perkowski, Evan A" w:date="2023-11-27T15:38:00Z">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ins>
      <w:r w:rsidR="00FD5755">
        <w:rPr>
          <w:bCs/>
        </w:rPr>
        <w:t xml:space="preserve">in inoculated plants: </w:t>
      </w:r>
      <w:r w:rsidR="00FD5755">
        <w:rPr>
          <w:bCs/>
          <w:i/>
          <w:iCs/>
        </w:rPr>
        <w:t>p</w:t>
      </w:r>
      <w:r w:rsidR="00FD5755">
        <w:rPr>
          <w:bCs/>
        </w:rPr>
        <w:t xml:space="preserve">&lt;0.05). An interaction between </w:t>
      </w:r>
      <w:ins w:id="236" w:author="Perkowski, Evan A"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ins w:id="237" w:author="Perkowski, Evan A"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ins w:id="238" w:author="Perkowski, Evan A"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239" w:author="Perkowski, Evan A" w:date="2023-11-13T15:53:00Z">
        <w:r w:rsidR="006E540D">
          <w:rPr>
            <w:bCs/>
          </w:rPr>
          <w:t>A three-way interaction (</w:t>
        </w:r>
      </w:ins>
      <w:ins w:id="240" w:author="Perkowski, Evan A" w:date="2023-11-13T15:54:00Z">
        <w:r w:rsidR="006E540D">
          <w:rPr>
            <w:bCs/>
            <w:i/>
            <w:iCs/>
          </w:rPr>
          <w:t>p</w:t>
        </w:r>
        <w:r w:rsidR="006E540D">
          <w:rPr>
            <w:bCs/>
          </w:rPr>
          <w:t xml:space="preserve">&lt;0.001; Table </w:t>
        </w:r>
      </w:ins>
      <w:ins w:id="241" w:author="Perkowski, Evan A [2]" w:date="2023-11-30T10:42:00Z">
        <w:r w:rsidR="00951048">
          <w:rPr>
            <w:bCs/>
          </w:rPr>
          <w:t>3</w:t>
        </w:r>
      </w:ins>
      <w:ins w:id="242" w:author="Perkowski, Evan A" w:date="2023-11-13T15:54:00Z">
        <w:r w:rsidR="006E540D">
          <w:rPr>
            <w:bCs/>
          </w:rPr>
          <w:t>) indicated that interaction</w:t>
        </w:r>
      </w:ins>
      <w:ins w:id="243" w:author="Perkowski, Evan A" w:date="2023-11-27T15:41:00Z">
        <w:r w:rsidR="0008081D">
          <w:rPr>
            <w:bCs/>
          </w:rPr>
          <w:t>s</w:t>
        </w:r>
      </w:ins>
      <w:ins w:id="244" w:author="Perkowski, Evan A" w:date="2023-11-13T15:55:00Z">
        <w:r w:rsidR="006E540D">
          <w:rPr>
            <w:bCs/>
          </w:rPr>
          <w:t xml:space="preserve"> between </w:t>
        </w:r>
      </w:ins>
      <w:ins w:id="245" w:author="Perkowski, Evan A" w:date="2023-11-13T15:54:00Z">
        <w:r w:rsidR="006E540D">
          <w:rPr>
            <w:bCs/>
          </w:rPr>
          <w:t>nitrogen fertilization and inoculation w</w:t>
        </w:r>
      </w:ins>
      <w:ins w:id="246" w:author="Perkowski, Evan A" w:date="2023-11-27T15:41:00Z">
        <w:r w:rsidR="0008081D">
          <w:rPr>
            <w:bCs/>
          </w:rPr>
          <w:t>ere</w:t>
        </w:r>
      </w:ins>
      <w:ins w:id="247" w:author="Perkowski, Evan A" w:date="2023-11-13T15:54:00Z">
        <w:r w:rsidR="006E540D">
          <w:rPr>
            <w:bCs/>
          </w:rPr>
          <w:t xml:space="preserve"> stronger under elevated CO</w:t>
        </w:r>
        <w:r w:rsidR="006E540D">
          <w:rPr>
            <w:bCs/>
            <w:vertAlign w:val="subscript"/>
          </w:rPr>
          <w:t>2</w:t>
        </w:r>
      </w:ins>
      <w:ins w:id="248" w:author="Perkowski, Evan A" w:date="2023-11-13T16:01:00Z">
        <w:r w:rsidR="00C51FCC">
          <w:rPr>
            <w:bCs/>
          </w:rPr>
          <w:t xml:space="preserve"> than ambient CO</w:t>
        </w:r>
        <w:r w:rsidR="00C51FCC">
          <w:rPr>
            <w:bCs/>
            <w:vertAlign w:val="subscript"/>
          </w:rPr>
          <w:t>2</w:t>
        </w:r>
      </w:ins>
      <w:ins w:id="249" w:author="Perkowski, Evan A" w:date="2023-11-13T15:59:00Z">
        <w:r w:rsidR="00C51FCC">
          <w:rPr>
            <w:bCs/>
          </w:rPr>
          <w:t>. This pattern was d</w:t>
        </w:r>
      </w:ins>
      <w:ins w:id="250" w:author="Perkowski, Evan A" w:date="2023-11-13T16:01:00Z">
        <w:r w:rsidR="00C51FCC">
          <w:rPr>
            <w:bCs/>
          </w:rPr>
          <w:t>riven by</w:t>
        </w:r>
      </w:ins>
      <w:ins w:id="251" w:author="Perkowski, Evan A" w:date="2023-11-13T15:59:00Z">
        <w:r w:rsidR="00C51FCC">
          <w:rPr>
            <w:bCs/>
          </w:rPr>
          <w:t xml:space="preserve"> </w:t>
        </w:r>
      </w:ins>
      <w:ins w:id="252" w:author="Perkowski, Evan A" w:date="2023-11-13T15:55:00Z">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w:t>
        </w:r>
      </w:ins>
      <w:ins w:id="253" w:author="Perkowski, Evan A" w:date="2023-11-13T15:56:00Z">
        <w:r w:rsidR="006E540D">
          <w:rPr>
            <w:bCs/>
          </w:rPr>
          <w:t xml:space="preserve">in uninoculated plants </w:t>
        </w:r>
      </w:ins>
      <w:ins w:id="254" w:author="Perkowski, Evan A" w:date="2023-11-13T16:00:00Z">
        <w:r w:rsidR="00C51FCC">
          <w:rPr>
            <w:bCs/>
          </w:rPr>
          <w:t xml:space="preserve">grown </w:t>
        </w:r>
      </w:ins>
      <w:ins w:id="255" w:author="Perkowski, Evan A" w:date="2023-11-13T15:56:00Z">
        <w:r w:rsidR="006E540D">
          <w:rPr>
            <w:bCs/>
          </w:rPr>
          <w:t>under</w:t>
        </w:r>
      </w:ins>
      <w:ins w:id="256" w:author="Perkowski, Evan A" w:date="2023-11-13T16:00:00Z">
        <w:r w:rsidR="00C51FCC">
          <w:rPr>
            <w:bCs/>
          </w:rPr>
          <w:t xml:space="preserve"> elevated CO</w:t>
        </w:r>
        <w:r w:rsidR="00C51FCC">
          <w:rPr>
            <w:bCs/>
            <w:vertAlign w:val="subscript"/>
          </w:rPr>
          <w:t>2</w:t>
        </w:r>
        <w:r w:rsidR="00C51FCC">
          <w:rPr>
            <w:bCs/>
          </w:rPr>
          <w:t xml:space="preserve"> and</w:t>
        </w:r>
      </w:ins>
      <w:ins w:id="257" w:author="Perkowski, Evan A" w:date="2023-11-13T15:56:00Z">
        <w:r w:rsidR="006E540D">
          <w:rPr>
            <w:bCs/>
          </w:rPr>
          <w:t xml:space="preserve"> low nitrogen fertilization than any other</w:t>
        </w:r>
      </w:ins>
      <w:ins w:id="258" w:author="Perkowski, Evan A" w:date="2023-11-13T16:00:00Z">
        <w:r w:rsidR="00C51FCC">
          <w:rPr>
            <w:bCs/>
          </w:rPr>
          <w:t xml:space="preserve"> CO</w:t>
        </w:r>
        <w:r w:rsidR="00C51FCC">
          <w:rPr>
            <w:bCs/>
            <w:vertAlign w:val="subscript"/>
          </w:rPr>
          <w:t>2</w:t>
        </w:r>
        <w:r w:rsidR="00C51FCC">
          <w:rPr>
            <w:bCs/>
          </w:rPr>
          <w:t>-by-inoculation</w:t>
        </w:r>
      </w:ins>
      <w:ins w:id="259" w:author="Perkowski, Evan A" w:date="2023-11-13T15:56:00Z">
        <w:r w:rsidR="006E540D">
          <w:rPr>
            <w:bCs/>
          </w:rPr>
          <w:t xml:space="preserve"> treatment combination</w:t>
        </w:r>
      </w:ins>
      <w:ins w:id="260" w:author="Perkowski, Evan A" w:date="2023-11-13T16:01:00Z">
        <w:r w:rsidR="00C51FCC">
          <w:rPr>
            <w:bCs/>
          </w:rPr>
          <w:t xml:space="preserve"> under</w:t>
        </w:r>
      </w:ins>
      <w:ins w:id="261" w:author="Perkowski, Evan A" w:date="2023-11-27T14:09:00Z">
        <w:r w:rsidR="00D92609">
          <w:rPr>
            <w:bCs/>
          </w:rPr>
          <w:t xml:space="preserve"> soil</w:t>
        </w:r>
      </w:ins>
      <w:ins w:id="262" w:author="Perkowski, Evan A" w:date="2023-11-13T16:01:00Z">
        <w:r w:rsidR="00C51FCC">
          <w:rPr>
            <w:bCs/>
          </w:rPr>
          <w:t xml:space="preserve"> low nitrogen fertilization</w:t>
        </w:r>
      </w:ins>
      <w:ins w:id="263" w:author="Perkowski, Evan A" w:date="2023-11-13T15:56:00Z">
        <w:r w:rsidR="006E540D">
          <w:rPr>
            <w:bCs/>
          </w:rPr>
          <w:t xml:space="preserve"> (Tukey test </w:t>
        </w:r>
      </w:ins>
      <w:ins w:id="264" w:author="Perkowski, Evan A" w:date="2023-11-13T15:57:00Z">
        <w:r w:rsidR="00C51FCC">
          <w:rPr>
            <w:bCs/>
          </w:rPr>
          <w:t xml:space="preserve">comparing </w:t>
        </w:r>
        <w:proofErr w:type="spellStart"/>
        <w:r w:rsidR="00C51FCC">
          <w:rPr>
            <w:bCs/>
            <w:i/>
            <w:iCs/>
          </w:rPr>
          <w:t>N</w:t>
        </w:r>
        <w:r w:rsidR="00C51FCC">
          <w:rPr>
            <w:bCs/>
            <w:vertAlign w:val="subscript"/>
          </w:rPr>
          <w:t>cos</w:t>
        </w:r>
      </w:ins>
      <w:ins w:id="265" w:author="Perkowski, Evan A"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w:t>
        </w:r>
      </w:ins>
      <w:ins w:id="266" w:author="Perkowski, Evan A" w:date="2023-11-27T15:43:00Z">
        <w:r w:rsidR="0008081D">
          <w:rPr>
            <w:bCs/>
          </w:rPr>
          <w:t xml:space="preserve"> </w:t>
        </w:r>
      </w:ins>
      <w:ins w:id="267" w:author="Perkowski, Evan A" w:date="2023-11-13T15:58:00Z">
        <w:r w:rsidR="00C51FCC">
          <w:rPr>
            <w:bCs/>
          </w:rPr>
          <w:t xml:space="preserve">ppm N to all other unique </w:t>
        </w:r>
      </w:ins>
      <w:ins w:id="268" w:author="Perkowski, Evan A" w:date="2023-11-13T15:57:00Z">
        <w:r w:rsidR="00C51FCC">
          <w:rPr>
            <w:bCs/>
          </w:rPr>
          <w:t>CO</w:t>
        </w:r>
        <w:r w:rsidR="00C51FCC">
          <w:rPr>
            <w:bCs/>
            <w:vertAlign w:val="subscript"/>
          </w:rPr>
          <w:t>2</w:t>
        </w:r>
        <w:r w:rsidR="00C51FCC">
          <w:rPr>
            <w:bCs/>
          </w:rPr>
          <w:t>-inoculation treatments</w:t>
        </w:r>
      </w:ins>
      <w:ins w:id="269" w:author="Perkowski, Evan A" w:date="2023-11-13T16:01:00Z">
        <w:r w:rsidR="00C51FCC">
          <w:rPr>
            <w:bCs/>
          </w:rPr>
          <w:t xml:space="preserve"> grown</w:t>
        </w:r>
      </w:ins>
      <w:ins w:id="270" w:author="Perkowski, Evan A" w:date="2023-11-13T15:57:00Z">
        <w:r w:rsidR="00C51FCC">
          <w:rPr>
            <w:bCs/>
          </w:rPr>
          <w:t xml:space="preserve"> under 0 ppm N: </w:t>
        </w:r>
        <w:r w:rsidR="00C51FCC">
          <w:rPr>
            <w:bCs/>
            <w:i/>
            <w:iCs/>
          </w:rPr>
          <w:t>p</w:t>
        </w:r>
        <w:r w:rsidR="00C51FCC">
          <w:rPr>
            <w:bCs/>
          </w:rPr>
          <w:t xml:space="preserve">&lt;0.001 </w:t>
        </w:r>
      </w:ins>
      <w:ins w:id="271" w:author="Perkowski, Evan A" w:date="2023-11-13T15:58:00Z">
        <w:r w:rsidR="00C51FCC">
          <w:rPr>
            <w:bCs/>
          </w:rPr>
          <w:t>in all cases</w:t>
        </w:r>
      </w:ins>
      <w:ins w:id="272" w:author="Perkowski, Evan A" w:date="2023-11-13T15:59:00Z">
        <w:r w:rsidR="00C51FCC">
          <w:rPr>
            <w:bCs/>
          </w:rPr>
          <w:t>; Fig. 4c</w:t>
        </w:r>
      </w:ins>
      <w:ins w:id="273" w:author="Perkowski, Evan A" w:date="2023-11-13T15:58:00Z">
        <w:r w:rsidR="00C51FCC">
          <w:rPr>
            <w:bCs/>
          </w:rPr>
          <w:t>)</w:t>
        </w:r>
      </w:ins>
      <w:ins w:id="274" w:author="Perkowski, Evan A" w:date="2023-11-13T15:56:00Z">
        <w:r w:rsidR="006E540D">
          <w:rPr>
            <w:bCs/>
          </w:rPr>
          <w:t xml:space="preserve">. </w:t>
        </w:r>
      </w:ins>
      <w:proofErr w:type="spellStart"/>
      <w:ins w:id="275" w:author="Perkowski, Evan A" w:date="2023-11-27T15:44:00Z">
        <w:r w:rsidR="0008081D">
          <w:rPr>
            <w:bCs/>
            <w:i/>
            <w:iCs/>
          </w:rPr>
          <w:t>N</w:t>
        </w:r>
        <w:r w:rsidR="0008081D">
          <w:rPr>
            <w:bCs/>
            <w:vertAlign w:val="subscript"/>
          </w:rPr>
          <w:t>cost</w:t>
        </w:r>
        <w:proofErr w:type="spellEnd"/>
        <w:r w:rsidR="0008081D">
          <w:rPr>
            <w:bCs/>
          </w:rPr>
          <w:t xml:space="preserve"> was also generally reduced in inoculated plants (</w:t>
        </w:r>
      </w:ins>
      <w:ins w:id="276" w:author="Perkowski, Evan A" w:date="2023-11-27T15:45:00Z">
        <w:r w:rsidR="0008081D">
          <w:rPr>
            <w:bCs/>
            <w:i/>
            <w:iCs/>
          </w:rPr>
          <w:t>p</w:t>
        </w:r>
      </w:ins>
      <w:ins w:id="277" w:author="Perkowski, Evan A" w:date="2023-11-27T15:44:00Z">
        <w:r w:rsidR="0008081D">
          <w:rPr>
            <w:bCs/>
          </w:rPr>
          <w:t>&lt;</w:t>
        </w:r>
      </w:ins>
      <w:ins w:id="278" w:author="Perkowski, Evan A" w:date="2023-11-27T15:45:00Z">
        <w:r w:rsidR="0008081D">
          <w:rPr>
            <w:bCs/>
          </w:rPr>
          <w:t xml:space="preserve">0.001; Table </w:t>
        </w:r>
      </w:ins>
      <w:ins w:id="279" w:author="Perkowski, Evan A [2]" w:date="2023-11-30T10:42:00Z">
        <w:r w:rsidR="00951048">
          <w:rPr>
            <w:bCs/>
          </w:rPr>
          <w:t>3</w:t>
        </w:r>
      </w:ins>
      <w:ins w:id="280" w:author="Perkowski, Evan A" w:date="2023-11-27T15:45:00Z">
        <w:r w:rsidR="0008081D">
          <w:rPr>
            <w:bCs/>
          </w:rPr>
          <w:t xml:space="preserve">). </w:t>
        </w:r>
      </w:ins>
      <w:r w:rsidR="00FD5755">
        <w:rPr>
          <w:bCs/>
        </w:rPr>
        <w:t>Negative effects of increasing</w:t>
      </w:r>
      <w:ins w:id="281" w:author="Perkowski, Evan A" w:date="2023-11-27T14:09:00Z">
        <w:r w:rsidR="00D92609">
          <w:rPr>
            <w:bCs/>
          </w:rPr>
          <w:t xml:space="preserve"> </w:t>
        </w:r>
      </w:ins>
      <w:ins w:id="282" w:author="Perkowski, Evan A" w:date="2023-11-13T15:35:00Z">
        <w:r w:rsidR="00165C21">
          <w:rPr>
            <w:bCs/>
          </w:rPr>
          <w:t xml:space="preserve">nitrogen </w:t>
        </w:r>
      </w:ins>
      <w:r w:rsidR="00FD5755">
        <w:rPr>
          <w:bCs/>
        </w:rPr>
        <w:t>fertilization</w:t>
      </w:r>
      <w:ins w:id="283" w:author="Perkowski, Evan A" w:date="2023-11-27T15:42:00Z">
        <w:r w:rsidR="0008081D">
          <w:rPr>
            <w:bCs/>
          </w:rPr>
          <w:t xml:space="preserve"> and inoculation</w:t>
        </w:r>
      </w:ins>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w:t>
      </w:r>
      <w:r w:rsidR="009F20B5" w:rsidRPr="00951048">
        <w:rPr>
          <w:bCs/>
          <w:highlight w:val="yellow"/>
        </w:rPr>
        <w:t xml:space="preserve">Table </w:t>
      </w:r>
      <w:r w:rsidRPr="00951048">
        <w:rPr>
          <w:bCs/>
          <w:highlight w:val="yellow"/>
        </w:rPr>
        <w:t>S</w:t>
      </w:r>
      <w:r w:rsidR="00BE43C5">
        <w:rPr>
          <w:bCs/>
          <w:highlight w:val="yellow"/>
        </w:rPr>
        <w:t>4</w:t>
      </w:r>
      <w:r w:rsidRPr="00BE43C5">
        <w:rPr>
          <w:bCs/>
        </w:rPr>
        <w:t>; Fig. S</w:t>
      </w:r>
      <w:r w:rsidR="00BE43C5" w:rsidRPr="00BE43C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1DC3F573" w:rsidR="00821781" w:rsidRDefault="00FD5755" w:rsidP="00F10E09">
      <w:pPr>
        <w:spacing w:line="360" w:lineRule="auto"/>
        <w:rPr>
          <w:ins w:id="284" w:author="Perkowski, Evan A" w:date="2023-11-27T14:09:00Z"/>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F10E09">
        <w:rPr>
          <w:bCs/>
        </w:rPr>
        <w:t>)</w:t>
      </w:r>
      <w:r w:rsidR="00771388">
        <w:rPr>
          <w:bCs/>
        </w:rPr>
        <w:t>.</w:t>
      </w:r>
      <w:r w:rsidR="00292428">
        <w:rPr>
          <w:bCs/>
        </w:rPr>
        <w:t xml:space="preserve"> </w:t>
      </w:r>
      <w:r w:rsidR="00F10E09">
        <w:rPr>
          <w:bCs/>
        </w:rPr>
        <w:t xml:space="preserve">An interaction between </w:t>
      </w:r>
      <w:ins w:id="285" w:author="Perkowski, Evan A"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effect of increasing </w:t>
      </w:r>
      <w:ins w:id="286" w:author="Perkowski, Evan A"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Pr>
          <w:bCs/>
        </w:rPr>
        <w:t xml:space="preserve">driven by inoculated plants (Tukey test of the </w:t>
      </w:r>
      <w:ins w:id="287" w:author="Perkowski, Evan A"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288" w:author="Perkowski, Evan A"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289" w:author="Perkowski, Evan A"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0F853A4"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290" w:author="Perkowski, Evan A"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291" w:author="Perkowski, Evan A"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ins w:id="292" w:author="Perkowski, Evan A" w:date="2023-11-27T14:10:00Z">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ins>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6EF3780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293" w:author="Perkowski, Evan A"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294" w:author="Perkowski, Evan A" w:date="2023-11-28T09:46:00Z">
        <w:r w:rsidR="007021F4">
          <w:rPr>
            <w:bCs/>
          </w:rPr>
          <w:t>N</w:t>
        </w:r>
      </w:ins>
      <w:ins w:id="295" w:author="Perkowski, Evan A" w:date="2023-11-13T15:37:00Z">
        <w:r w:rsidR="00C52877">
          <w:rPr>
            <w:bCs/>
          </w:rPr>
          <w:t>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3476BA20" w14:textId="3E05B312" w:rsidR="001000E6" w:rsidRDefault="00B12B67" w:rsidP="000B31CD">
      <w:pPr>
        <w:spacing w:line="360" w:lineRule="auto"/>
        <w:rPr>
          <w:ins w:id="296" w:author="Perkowski, Evan A [2]" w:date="2023-11-30T12:16:00Z"/>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ins w:id="297" w:author="Perkowski, Evan A" w:date="2023-11-27T14:10:00Z">
        <w:r w:rsidR="00D92609">
          <w:t xml:space="preserve">soil </w:t>
        </w:r>
      </w:ins>
      <w:r>
        <w:t>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w:t>
      </w:r>
      <w:r w:rsidR="00517BC0">
        <w:rPr>
          <w:bCs/>
        </w:rPr>
        <w:t>similar across the</w:t>
      </w:r>
      <w:r w:rsidR="002167E7">
        <w:rPr>
          <w:bCs/>
        </w:rPr>
        <w:t xml:space="preserve"> </w:t>
      </w:r>
      <w:ins w:id="298" w:author="Perkowski, Evan A" w:date="2023-11-13T15:39:00Z">
        <w:r w:rsidR="00C52877">
          <w:rPr>
            <w:bCs/>
          </w:rPr>
          <w:t xml:space="preserve">nitrogen </w:t>
        </w:r>
      </w:ins>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These responses support</w:t>
      </w:r>
      <w:r w:rsidR="00B330CE">
        <w:rPr>
          <w:bCs/>
        </w:rPr>
        <w:t>ed</w:t>
      </w:r>
      <w:r w:rsidR="00F41342">
        <w:rPr>
          <w:bCs/>
        </w:rPr>
        <w:t xml:space="preserve"> our hypothesis that </w:t>
      </w:r>
      <w:r w:rsidR="009C0B25">
        <w:rPr>
          <w:bCs/>
        </w:rPr>
        <w:t>leaf photosynthetic responses to elevated CO</w:t>
      </w:r>
      <w:r w:rsidR="009C0B25">
        <w:rPr>
          <w:bCs/>
          <w:vertAlign w:val="subscript"/>
        </w:rPr>
        <w:t>2</w:t>
      </w:r>
      <w:r w:rsidR="009C0B25">
        <w:rPr>
          <w:bCs/>
        </w:rPr>
        <w:t xml:space="preserve"> </w:t>
      </w:r>
      <w:r w:rsidR="00B330CE">
        <w:rPr>
          <w:bCs/>
        </w:rPr>
        <w:t>would be</w:t>
      </w:r>
      <w:r w:rsidR="009C0B25">
        <w:rPr>
          <w:bCs/>
        </w:rPr>
        <w:t xml:space="preserve"> driven by leaf nitrogen demand to build and maintain photosynthetic enzymes.</w:t>
      </w:r>
      <w:ins w:id="299" w:author="Perkowski, Evan A [2]" w:date="2023-11-30T11:08:00Z">
        <w:r w:rsidR="00E40723">
          <w:rPr>
            <w:bCs/>
          </w:rPr>
          <w:t xml:space="preserve"> </w:t>
        </w:r>
      </w:ins>
      <w:ins w:id="300" w:author="Perkowski, Evan A" w:date="2023-11-29T12:02:00Z">
        <w:r w:rsidR="00B330CE">
          <w:rPr>
            <w:bCs/>
          </w:rPr>
          <w:t>Leaf p</w:t>
        </w:r>
      </w:ins>
      <w:r w:rsidR="00C45DC2">
        <w:rPr>
          <w:bCs/>
        </w:rPr>
        <w:t>hotosynthetic responses corresponded with increased total leaf area and total biomass under elevated CO</w:t>
      </w:r>
      <w:r w:rsidR="00C45DC2">
        <w:rPr>
          <w:bCs/>
          <w:vertAlign w:val="subscript"/>
        </w:rPr>
        <w:t>2</w:t>
      </w:r>
      <w:r w:rsidR="00C45DC2">
        <w:rPr>
          <w:bCs/>
        </w:rPr>
        <w:t xml:space="preserve"> that was generally enhanced with increasing </w:t>
      </w:r>
      <w:ins w:id="301" w:author="Perkowski, Evan A" w:date="2023-11-27T14:21:00Z">
        <w:r w:rsidR="00C222B2">
          <w:rPr>
            <w:bCs/>
          </w:rPr>
          <w:t>nitrogen</w:t>
        </w:r>
      </w:ins>
      <w:r w:rsidR="00C222B2">
        <w:rPr>
          <w:bCs/>
        </w:rPr>
        <w:t xml:space="preserve"> </w:t>
      </w:r>
      <w:r w:rsidR="00D545DE">
        <w:rPr>
          <w:bCs/>
        </w:rPr>
        <w:t>fertilization</w:t>
      </w:r>
      <w:r w:rsidR="001000E6">
        <w:rPr>
          <w:bCs/>
        </w:rPr>
        <w:t xml:space="preserve">, supporting our hypothesis that </w:t>
      </w:r>
      <w:r w:rsidR="001000E6">
        <w:rPr>
          <w:bCs/>
        </w:rPr>
        <w:t>whole-plant responses to elevated CO</w:t>
      </w:r>
      <w:r w:rsidR="001000E6">
        <w:rPr>
          <w:bCs/>
          <w:vertAlign w:val="subscript"/>
        </w:rPr>
        <w:t>2</w:t>
      </w:r>
      <w:r w:rsidR="001000E6">
        <w:rPr>
          <w:bCs/>
        </w:rPr>
        <w:t xml:space="preserve"> would be constrained by nitrogen supply</w:t>
      </w:r>
      <w:r w:rsidR="00C45DC2">
        <w:rPr>
          <w:bCs/>
        </w:rPr>
        <w:t xml:space="preserve">. Inoculation </w:t>
      </w:r>
      <w:ins w:id="302" w:author="Perkowski, Evan A [2]" w:date="2023-11-30T12:00:00Z">
        <w:r w:rsidR="00181DB0">
          <w:rPr>
            <w:bCs/>
          </w:rPr>
          <w:t>did not enhance</w:t>
        </w:r>
      </w:ins>
      <w:ins w:id="303" w:author="Perkowski, Evan A [2]" w:date="2023-11-30T12:01:00Z">
        <w:r w:rsidR="00181DB0">
          <w:rPr>
            <w:bCs/>
          </w:rPr>
          <w:t xml:space="preserve"> </w:t>
        </w:r>
      </w:ins>
      <w:ins w:id="304" w:author="Perkowski, Evan A" w:date="2023-11-29T16:14:00Z">
        <w:r w:rsidR="00F442BF">
          <w:rPr>
            <w:bCs/>
          </w:rPr>
          <w:t>whole-plant</w:t>
        </w:r>
      </w:ins>
      <w:r w:rsidR="00C45DC2">
        <w:rPr>
          <w:bCs/>
        </w:rPr>
        <w:t xml:space="preserve"> responses to elevated CO</w:t>
      </w:r>
      <w:r w:rsidR="00C45DC2">
        <w:rPr>
          <w:bCs/>
          <w:vertAlign w:val="subscript"/>
        </w:rPr>
        <w:t>2</w:t>
      </w:r>
      <w:ins w:id="305" w:author="Perkowski, Evan A [2]" w:date="2023-11-30T12:17:00Z">
        <w:r w:rsidR="001000E6">
          <w:rPr>
            <w:bCs/>
          </w:rPr>
          <w:t xml:space="preserve"> </w:t>
        </w:r>
      </w:ins>
      <w:ins w:id="306" w:author="Perkowski, Evan A [2]" w:date="2023-11-30T12:23:00Z">
        <w:r w:rsidR="001000E6">
          <w:rPr>
            <w:bCs/>
          </w:rPr>
          <w:t>due to simi</w:t>
        </w:r>
      </w:ins>
      <w:ins w:id="307" w:author="Perkowski, Evan A [2]" w:date="2023-11-30T12:24:00Z">
        <w:r w:rsidR="001000E6">
          <w:rPr>
            <w:bCs/>
          </w:rPr>
          <w:t>lar plant investment in symbiotic nitrogen fixation between CO</w:t>
        </w:r>
        <w:r w:rsidR="001000E6">
          <w:rPr>
            <w:bCs/>
            <w:vertAlign w:val="subscript"/>
          </w:rPr>
          <w:t>2</w:t>
        </w:r>
        <w:r w:rsidR="001000E6">
          <w:rPr>
            <w:bCs/>
          </w:rPr>
          <w:t xml:space="preserve"> treatments. These patterns</w:t>
        </w:r>
      </w:ins>
      <w:ins w:id="308" w:author="Perkowski, Evan A [2]" w:date="2023-11-30T12:29:00Z">
        <w:r w:rsidR="002844AE">
          <w:rPr>
            <w:bCs/>
          </w:rPr>
          <w:t>, which were observed across the nitrogen fertilization gradient,</w:t>
        </w:r>
      </w:ins>
      <w:ins w:id="309" w:author="Perkowski, Evan A [2]" w:date="2023-11-30T12:24:00Z">
        <w:r w:rsidR="001000E6">
          <w:rPr>
            <w:bCs/>
          </w:rPr>
          <w:t xml:space="preserve"> contrasted </w:t>
        </w:r>
      </w:ins>
      <w:ins w:id="310" w:author="Perkowski, Evan A [2]" w:date="2023-11-30T12:16:00Z">
        <w:r w:rsidR="001000E6">
          <w:rPr>
            <w:bCs/>
          </w:rPr>
          <w:t>our</w:t>
        </w:r>
      </w:ins>
      <w:ins w:id="311" w:author="Perkowski, Evan A [2]" w:date="2023-11-30T12:17:00Z">
        <w:r w:rsidR="001000E6">
          <w:rPr>
            <w:bCs/>
          </w:rPr>
          <w:t xml:space="preserve"> hypothesis that inoculation would increase the positive whole-plant responses to elevated CO</w:t>
        </w:r>
        <w:r w:rsidR="001000E6">
          <w:rPr>
            <w:bCs/>
            <w:vertAlign w:val="subscript"/>
          </w:rPr>
          <w:t>2</w:t>
        </w:r>
      </w:ins>
      <w:ins w:id="312" w:author="Perkowski, Evan A [2]" w:date="2023-11-30T12:29:00Z">
        <w:r w:rsidR="002844AE">
          <w:rPr>
            <w:bCs/>
          </w:rPr>
          <w:t xml:space="preserve"> under lo</w:t>
        </w:r>
      </w:ins>
      <w:ins w:id="313" w:author="Perkowski, Evan A [2]" w:date="2023-11-30T12:30:00Z">
        <w:r w:rsidR="002844AE">
          <w:rPr>
            <w:bCs/>
          </w:rPr>
          <w:t>w nitrogen fertilization</w:t>
        </w:r>
      </w:ins>
      <w:ins w:id="314" w:author="Perkowski, Evan A [2]" w:date="2023-11-30T12:17:00Z">
        <w:r w:rsidR="001000E6">
          <w:rPr>
            <w:bCs/>
          </w:rPr>
          <w:t>.</w:t>
        </w:r>
      </w:ins>
    </w:p>
    <w:p w14:paraId="7F98FFA7" w14:textId="6CF7A497" w:rsidR="00F41342" w:rsidRDefault="005B3634" w:rsidP="00771C72">
      <w:pPr>
        <w:spacing w:line="360" w:lineRule="auto"/>
        <w:ind w:firstLine="720"/>
        <w:rPr>
          <w:bCs/>
        </w:rPr>
      </w:pPr>
      <w:r>
        <w:rPr>
          <w:bCs/>
        </w:rPr>
        <w:t>Combined,</w:t>
      </w:r>
      <w:r w:rsidR="00C45DC2">
        <w:rPr>
          <w:bCs/>
        </w:rPr>
        <w:t xml:space="preserv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Pr>
          <w:bCs/>
        </w:rPr>
        <w:t>, while nitrogen supply constrain</w:t>
      </w:r>
      <w:r w:rsidR="00C45DC2">
        <w:rPr>
          <w:bCs/>
        </w:rPr>
        <w:t>ed</w:t>
      </w:r>
      <w:r>
        <w:rPr>
          <w:bCs/>
        </w:rPr>
        <w:t xml:space="preserve"> whole-plant growth responses to elevated CO</w:t>
      </w:r>
      <w:r>
        <w:rPr>
          <w:bCs/>
          <w:vertAlign w:val="subscript"/>
        </w:rPr>
        <w:t>2</w:t>
      </w:r>
      <w:r>
        <w:rPr>
          <w:bCs/>
        </w:rPr>
        <w:t xml:space="preserve">. </w:t>
      </w:r>
      <w:r w:rsidR="001E1F12">
        <w:rPr>
          <w:bCs/>
        </w:rPr>
        <w:t>These findings</w:t>
      </w:r>
      <w:r w:rsidR="00C45DC2">
        <w:rPr>
          <w:bCs/>
        </w:rPr>
        <w:t xml:space="preserve"> </w:t>
      </w:r>
      <w:ins w:id="315" w:author="Perkowski, Evan A [2]" w:date="2023-11-30T11:09:00Z">
        <w:r w:rsidR="00E40723">
          <w:rPr>
            <w:bCs/>
          </w:rPr>
          <w:t xml:space="preserve">strongly </w:t>
        </w:r>
      </w:ins>
      <w:r w:rsidR="00C45DC2">
        <w:rPr>
          <w:bCs/>
        </w:rPr>
        <w:t xml:space="preserve">support </w:t>
      </w:r>
      <w:del w:id="316" w:author="Perkowski, Evan A" w:date="2023-11-27T14:11:00Z">
        <w:r w:rsidR="00C45DC2" w:rsidDel="00C222B2">
          <w:rPr>
            <w:bCs/>
          </w:rPr>
          <w:delText xml:space="preserve">photosynthetic </w:delText>
        </w:r>
      </w:del>
      <w:r w:rsidR="00C45DC2">
        <w:rPr>
          <w:bCs/>
        </w:rPr>
        <w:t>patterns expected from eco-evolutionary optimality theory, suggesting that terrestrial biosphere models may improve simulation</w:t>
      </w:r>
      <w:r w:rsidR="00B330CE">
        <w:rPr>
          <w:bCs/>
        </w:rPr>
        <w:t>s</w:t>
      </w:r>
      <w:r w:rsidR="00C45DC2">
        <w:rPr>
          <w:bCs/>
        </w:rPr>
        <w:t xml:space="preserve"> of leaf photosynthetic processes under 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w:t>
      </w:r>
      <w:r w:rsidR="00C45DC2" w:rsidRPr="00C45DC2">
        <w:rPr>
          <w:bCs/>
          <w:noProof/>
        </w:rPr>
        <w:lastRenderedPageBreak/>
        <w:t xml:space="preserve">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0ACA2C87"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ins w:id="317" w:author="Perkowski, Evan A" w:date="2023-11-27T14:12:00Z">
        <w:r w:rsidR="00C222B2">
          <w:rPr>
            <w:bCs/>
          </w:rPr>
          <w:t xml:space="preserve">changes in </w:t>
        </w:r>
      </w:ins>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ins w:id="318" w:author="Perkowski, Evan A [2]" w:date="2023-11-30T11:11:00Z">
        <w:r w:rsidR="00E40723">
          <w:rPr>
            <w:bCs/>
          </w:rPr>
          <w:t xml:space="preserve">. These patterns strongly suggest that </w:t>
        </w:r>
      </w:ins>
      <w:ins w:id="319" w:author="Perkowski, Evan A [2]" w:date="2023-11-30T11:10:00Z">
        <w:r w:rsidR="00E40723">
          <w:rPr>
            <w:bCs/>
          </w:rPr>
          <w:t xml:space="preserve">leaf photosynthetic responses </w:t>
        </w:r>
      </w:ins>
      <w:ins w:id="320" w:author="Perkowski, Evan A [2]" w:date="2023-11-30T11:11:00Z">
        <w:r w:rsidR="00E40723">
          <w:rPr>
            <w:bCs/>
          </w:rPr>
          <w:t>to elevated CO</w:t>
        </w:r>
        <w:r w:rsidR="00E40723">
          <w:rPr>
            <w:bCs/>
            <w:vertAlign w:val="subscript"/>
          </w:rPr>
          <w:t>2</w:t>
        </w:r>
        <w:r w:rsidR="00E40723">
          <w:rPr>
            <w:bCs/>
          </w:rPr>
          <w:t xml:space="preserve"> </w:t>
        </w:r>
      </w:ins>
      <w:ins w:id="321" w:author="Perkowski, Evan A [2]" w:date="2023-11-30T11:10:00Z">
        <w:r w:rsidR="00E40723">
          <w:rPr>
            <w:bCs/>
          </w:rPr>
          <w:t>were the result of reduced demand to build and maintain photosynthetic enzymes</w:t>
        </w:r>
      </w:ins>
      <w:ins w:id="322" w:author="Perkowski, Evan A [2]" w:date="2023-11-30T11:11:00Z">
        <w:r w:rsidR="00E40723">
          <w:rPr>
            <w:bCs/>
          </w:rPr>
          <w:t>,</w:t>
        </w:r>
      </w:ins>
      <w:ins w:id="323" w:author="Perkowski, Evan A [2]" w:date="2023-11-30T11:10:00Z">
        <w:r w:rsidR="00E40723">
          <w:rPr>
            <w:bCs/>
          </w:rPr>
          <w:t xml:space="preserve"> as expected from eco-evolutionary optimality theory</w:t>
        </w:r>
      </w:ins>
      <w:ins w:id="324" w:author="Perkowski, Evan A [2]" w:date="2023-11-30T11:11:00Z">
        <w:r w:rsidR="00E40723">
          <w:rPr>
            <w:bCs/>
          </w:rPr>
          <w:t xml:space="preserve"> </w:t>
        </w:r>
        <w:r w:rsidR="00E40723">
          <w:rPr>
            <w:bCs/>
          </w:rPr>
          <w:fldChar w:fldCharType="begin" w:fldLock="1"/>
        </w:r>
      </w:ins>
      <w:r w:rsidR="005E198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models","type":"article-journal","volume":"231"},"uris":["http://www.mendeley.com/documents/?uuid=2837baf0-53ee-43fe-941a-4c071cdb25c8"]}],"mendeley":{"formattedCitation":"(Harrison &lt;i&gt;et al.&lt;/i&gt;, 2021; Dong &lt;i&gt;et al.&lt;/i&gt;, 2022b)","plainTextFormattedCitation":"(Harrison et al., 2021; Dong et al., 2022b)","previouslyFormattedCitation":"(Harrison &lt;i&gt;et al.&lt;/i&gt;, 2021; Dong &lt;i&gt;et al.&lt;/i&gt;, 2022b)"},"properties":{"noteIndex":0},"schema":"https://github.com/citation-style-language/schema/raw/master/csl-citation.json"}</w:instrText>
      </w:r>
      <w:r w:rsidR="00E40723">
        <w:rPr>
          <w:bCs/>
        </w:rPr>
        <w:fldChar w:fldCharType="separate"/>
      </w:r>
      <w:r w:rsidR="00E40723" w:rsidRPr="00E40723">
        <w:rPr>
          <w:bCs/>
          <w:noProof/>
        </w:rPr>
        <w:t xml:space="preserve">(Harrison </w:t>
      </w:r>
      <w:r w:rsidR="00E40723" w:rsidRPr="00E40723">
        <w:rPr>
          <w:bCs/>
          <w:i/>
          <w:noProof/>
        </w:rPr>
        <w:t>et al.</w:t>
      </w:r>
      <w:r w:rsidR="00E40723" w:rsidRPr="00E40723">
        <w:rPr>
          <w:bCs/>
          <w:noProof/>
        </w:rPr>
        <w:t xml:space="preserve">, 2021; Dong </w:t>
      </w:r>
      <w:r w:rsidR="00E40723" w:rsidRPr="00E40723">
        <w:rPr>
          <w:bCs/>
          <w:i/>
          <w:noProof/>
        </w:rPr>
        <w:t>et al.</w:t>
      </w:r>
      <w:r w:rsidR="00E40723" w:rsidRPr="00E40723">
        <w:rPr>
          <w:bCs/>
          <w:noProof/>
        </w:rPr>
        <w:t>, 2022b)</w:t>
      </w:r>
      <w:ins w:id="325" w:author="Perkowski, Evan A [2]" w:date="2023-11-30T11:11:00Z">
        <w:r w:rsidR="00E40723">
          <w:rPr>
            <w:bCs/>
          </w:rPr>
          <w:fldChar w:fldCharType="end"/>
        </w:r>
      </w:ins>
      <w:r w:rsidR="005B3634">
        <w:rPr>
          <w:bCs/>
        </w:rPr>
        <w:t>.</w:t>
      </w:r>
    </w:p>
    <w:p w14:paraId="67E9ADA0" w14:textId="21075B55" w:rsidR="00A333A1" w:rsidRDefault="002E28D6" w:rsidP="00FD3BAD">
      <w:pPr>
        <w:spacing w:line="360" w:lineRule="auto"/>
        <w:ind w:firstLine="720"/>
        <w:rPr>
          <w:ins w:id="326" w:author="Perkowski, Evan A [2]" w:date="2023-11-30T11:14:00Z"/>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ins w:id="327" w:author="Perkowski, Evan A" w:date="2023-11-28T10:16:00Z">
        <w:r w:rsidR="00B74396">
          <w:rPr>
            <w:bCs/>
          </w:rPr>
          <w:t xml:space="preserve">to </w:t>
        </w:r>
      </w:ins>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ins w:id="328" w:author="Perkowski, Evan A [2]" w:date="2023-11-30T11:12:00Z">
        <w:r w:rsidR="00E40723">
          <w:rPr>
            <w:bCs/>
          </w:rPr>
          <w:t>whole-plant responses to</w:t>
        </w:r>
      </w:ins>
      <w:r w:rsidR="00F41081">
        <w:rPr>
          <w:bCs/>
        </w:rPr>
        <w:t xml:space="preserve"> elevated CO</w:t>
      </w:r>
      <w:r w:rsidR="00F41081">
        <w:rPr>
          <w:bCs/>
          <w:vertAlign w:val="subscript"/>
        </w:rPr>
        <w:t>2</w:t>
      </w:r>
      <w:r w:rsidR="00F41081">
        <w:rPr>
          <w:bCs/>
        </w:rPr>
        <w:t xml:space="preserve"> </w:t>
      </w:r>
      <w:del w:id="329" w:author="Perkowski, Evan A [2]" w:date="2023-11-30T11:12:00Z">
        <w:r w:rsidR="00F41081" w:rsidDel="00E40723">
          <w:rPr>
            <w:bCs/>
          </w:rPr>
          <w:delText xml:space="preserve">on total leaf area and total biomass </w:delText>
        </w:r>
      </w:del>
      <w:r w:rsidR="00F41081">
        <w:rPr>
          <w:bCs/>
        </w:rPr>
        <w:t>were enhanced with increasing</w:t>
      </w:r>
      <w:r w:rsidR="00FB203E">
        <w:rPr>
          <w:bCs/>
        </w:rPr>
        <w:t xml:space="preserve"> nitrogen</w:t>
      </w:r>
      <w:r w:rsidR="00F41081">
        <w:rPr>
          <w:bCs/>
        </w:rPr>
        <w:t xml:space="preserve"> </w:t>
      </w:r>
      <w:r w:rsidR="00F41081">
        <w:rPr>
          <w:bCs/>
        </w:rPr>
        <w:lastRenderedPageBreak/>
        <w:t>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FD3BAD">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del w:id="330" w:author="Perkowski, Evan A" w:date="2023-11-27T15:08:00Z">
        <w:r w:rsidR="00AE001C" w:rsidDel="00FD3BAD">
          <w:rPr>
            <w:bCs/>
          </w:rPr>
          <w:delText>Enhanced growth responses to elevated CO</w:delText>
        </w:r>
        <w:r w:rsidR="00AE001C" w:rsidDel="00FD3BAD">
          <w:rPr>
            <w:bCs/>
            <w:vertAlign w:val="subscript"/>
          </w:rPr>
          <w:delText>2</w:delText>
        </w:r>
        <w:r w:rsidR="00AE001C" w:rsidDel="00FD3BAD">
          <w:rPr>
            <w:bCs/>
          </w:rPr>
          <w:delText xml:space="preserve"> with </w:delText>
        </w:r>
      </w:del>
      <w:ins w:id="331" w:author="Perkowski, Evan A" w:date="2023-11-27T15:08:00Z">
        <w:r w:rsidR="00FD3BAD">
          <w:rPr>
            <w:bCs/>
          </w:rPr>
          <w:t xml:space="preserve">Positive effects of </w:t>
        </w:r>
      </w:ins>
      <w:r w:rsidR="00AE001C">
        <w:rPr>
          <w:bCs/>
        </w:rPr>
        <w:t>increasing</w:t>
      </w:r>
      <w:r w:rsidR="00FB203E">
        <w:rPr>
          <w:bCs/>
        </w:rPr>
        <w:t xml:space="preserve"> nitrogen</w:t>
      </w:r>
      <w:r w:rsidR="00AE001C">
        <w:rPr>
          <w:bCs/>
        </w:rPr>
        <w:t xml:space="preserve"> fertilization </w:t>
      </w:r>
      <w:ins w:id="332" w:author="Perkowski, Evan A" w:date="2023-11-27T16:19:00Z">
        <w:r w:rsidR="00771C72">
          <w:rPr>
            <w:bCs/>
          </w:rPr>
          <w:t xml:space="preserve">on </w:t>
        </w:r>
      </w:ins>
      <w:ins w:id="333" w:author="Perkowski, Evan A" w:date="2023-11-27T16:20:00Z">
        <w:r w:rsidR="00771C72">
          <w:rPr>
            <w:bCs/>
          </w:rPr>
          <w:t>total leaf area and total biomass</w:t>
        </w:r>
      </w:ins>
      <w:ins w:id="334" w:author="Perkowski, Evan A" w:date="2023-11-27T15:08:00Z">
        <w:r w:rsidR="00FD3BAD">
          <w:rPr>
            <w:bCs/>
          </w:rPr>
          <w:t xml:space="preserve"> </w:t>
        </w:r>
      </w:ins>
      <w:r w:rsidR="00AE001C">
        <w:rPr>
          <w:bCs/>
        </w:rPr>
        <w:t>w</w:t>
      </w:r>
      <w:r w:rsidR="00AC21AF">
        <w:rPr>
          <w:bCs/>
        </w:rPr>
        <w:t>ere</w:t>
      </w:r>
      <w:r w:rsidR="00AE001C">
        <w:rPr>
          <w:bCs/>
        </w:rPr>
        <w:t xml:space="preserve"> associated with reduction</w:t>
      </w:r>
      <w:ins w:id="335" w:author="Perkowski, Evan A" w:date="2023-11-27T15:06:00Z">
        <w:r w:rsidR="00FD3BAD">
          <w:rPr>
            <w:bCs/>
          </w:rPr>
          <w:t>s</w:t>
        </w:r>
      </w:ins>
      <w:r w:rsidR="00AE001C">
        <w:rPr>
          <w:bCs/>
        </w:rPr>
        <w:t xml:space="preserve"> in carbon costs to acquire nitrogen</w:t>
      </w:r>
      <w:ins w:id="336" w:author="Perkowski, Evan A" w:date="2023-11-27T15:07:00Z">
        <w:r w:rsidR="00FD3BAD">
          <w:rPr>
            <w:bCs/>
          </w:rPr>
          <w:t xml:space="preserve">, </w:t>
        </w:r>
      </w:ins>
      <w:ins w:id="337" w:author="Perkowski, Evan A" w:date="2023-11-27T15:08:00Z">
        <w:r w:rsidR="00FD3BAD">
          <w:rPr>
            <w:bCs/>
          </w:rPr>
          <w:t>a pattern that was driven by stronger increase</w:t>
        </w:r>
      </w:ins>
      <w:ins w:id="338" w:author="Perkowski, Evan A" w:date="2023-11-27T16:20:00Z">
        <w:r w:rsidR="00771C72">
          <w:rPr>
            <w:bCs/>
          </w:rPr>
          <w:t>s</w:t>
        </w:r>
      </w:ins>
      <w:ins w:id="339" w:author="Perkowski, Evan A" w:date="2023-11-27T15:08:00Z">
        <w:r w:rsidR="00FD3BAD">
          <w:rPr>
            <w:bCs/>
          </w:rPr>
          <w:t xml:space="preserve"> in whole-plant nitrogen uptake than belowground carbon allocation </w:t>
        </w:r>
      </w:ins>
      <w:ins w:id="340" w:author="Perkowski, Evan A" w:date="2023-11-27T15:09:00Z">
        <w:r w:rsidR="00FD3BAD">
          <w:rPr>
            <w:bCs/>
          </w:rPr>
          <w:fldChar w:fldCharType="begin" w:fldLock="1"/>
        </w:r>
      </w:ins>
      <w:r w:rsidR="001E1F12">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D3BAD">
        <w:rPr>
          <w:bCs/>
        </w:rPr>
        <w:fldChar w:fldCharType="separate"/>
      </w:r>
      <w:r w:rsidR="00F442BF" w:rsidRPr="00F442BF">
        <w:rPr>
          <w:bCs/>
          <w:noProof/>
        </w:rPr>
        <w:t xml:space="preserve">(Perkowski </w:t>
      </w:r>
      <w:r w:rsidR="00F442BF" w:rsidRPr="00F442BF">
        <w:rPr>
          <w:bCs/>
          <w:i/>
          <w:noProof/>
        </w:rPr>
        <w:t>et al.</w:t>
      </w:r>
      <w:r w:rsidR="00F442BF" w:rsidRPr="00F442BF">
        <w:rPr>
          <w:bCs/>
          <w:noProof/>
        </w:rPr>
        <w:t>, 2021)</w:t>
      </w:r>
      <w:ins w:id="341" w:author="Perkowski, Evan A" w:date="2023-11-27T15:09:00Z">
        <w:r w:rsidR="00FD3BAD">
          <w:rPr>
            <w:bCs/>
          </w:rPr>
          <w:fldChar w:fldCharType="end"/>
        </w:r>
      </w:ins>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ins w:id="342" w:author="Perkowski, Evan A [2]" w:date="2023-11-14T15:13:00Z">
        <w:r w:rsidR="008628D8">
          <w:rPr>
            <w:bCs/>
          </w:rPr>
          <w:t>. This pattern</w:t>
        </w:r>
      </w:ins>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w:t>
      </w:r>
      <w:r w:rsidR="00F442BF">
        <w:rPr>
          <w:bCs/>
        </w:rPr>
        <w:t>s</w:t>
      </w:r>
      <w:r w:rsidR="001041A7">
        <w:rPr>
          <w:bCs/>
        </w:rPr>
        <w:t xml:space="preserve"> that stronger growth responses to elevated CO</w:t>
      </w:r>
      <w:r w:rsidR="001041A7">
        <w:rPr>
          <w:bCs/>
          <w:vertAlign w:val="subscript"/>
        </w:rPr>
        <w:t>2</w:t>
      </w:r>
      <w:r w:rsidR="001041A7">
        <w:rPr>
          <w:bCs/>
        </w:rPr>
        <w:t xml:space="preserve"> with increasing </w:t>
      </w:r>
      <w:ins w:id="343" w:author="Perkowski, Evan A" w:date="2023-11-27T14:22:00Z">
        <w:r w:rsidR="00C222B2">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 </w:t>
      </w:r>
      <w:r w:rsidR="00491BF7">
        <w:rPr>
          <w:bCs/>
        </w:rPr>
        <w:t xml:space="preserve">These findings suggest that positive </w:t>
      </w:r>
      <w:r w:rsidR="00452313">
        <w:rPr>
          <w:bCs/>
        </w:rPr>
        <w:t xml:space="preserve">short-term </w:t>
      </w:r>
      <w:r w:rsidR="00491BF7">
        <w:rPr>
          <w:bCs/>
        </w:rPr>
        <w:t xml:space="preserve">effects of nitrogen supply on </w:t>
      </w:r>
      <w:r w:rsidR="00E40723">
        <w:rPr>
          <w:bCs/>
        </w:rPr>
        <w:t>whole-plant</w:t>
      </w:r>
      <w:r w:rsidR="00E40723">
        <w:rPr>
          <w:bCs/>
        </w:rPr>
        <w:t xml:space="preserve"> </w:t>
      </w:r>
      <w:r w:rsidR="00491BF7">
        <w:rPr>
          <w:bCs/>
        </w:rPr>
        <w:t>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ins w:id="344" w:author="Perkowski, Evan A [2]" w:date="2023-11-17T11:08:00Z">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ins>
      <w:r w:rsidR="00491BF7">
        <w:rPr>
          <w:bCs/>
        </w:rPr>
        <w:t>.</w:t>
      </w:r>
    </w:p>
    <w:p w14:paraId="4F4D130C" w14:textId="45200E1E" w:rsidR="00491BF7" w:rsidRPr="009063DF" w:rsidRDefault="00E40723" w:rsidP="00E40723">
      <w:pPr>
        <w:spacing w:line="360" w:lineRule="auto"/>
        <w:ind w:firstLine="720"/>
        <w:rPr>
          <w:bCs/>
        </w:rPr>
      </w:pPr>
      <w:ins w:id="345" w:author="Perkowski, Evan A [2]" w:date="2023-11-30T11:14:00Z">
        <w:r>
          <w:rPr>
            <w:bCs/>
          </w:rPr>
          <w:t xml:space="preserve">Our findings indicate that nitrogen supply and demand </w:t>
        </w:r>
      </w:ins>
      <w:ins w:id="346" w:author="Perkowski, Evan A [2]" w:date="2023-11-30T11:15:00Z">
        <w:r>
          <w:rPr>
            <w:bCs/>
          </w:rPr>
          <w:t>could each explain</w:t>
        </w:r>
      </w:ins>
      <w:ins w:id="347" w:author="Perkowski, Evan A [2]" w:date="2023-11-30T11:14:00Z">
        <w:r>
          <w:rPr>
            <w:bCs/>
          </w:rPr>
          <w:t xml:space="preserve"> plant responses to elevate</w:t>
        </w:r>
      </w:ins>
      <w:ins w:id="348" w:author="Perkowski, Evan A [2]" w:date="2023-11-30T11:15:00Z">
        <w:r>
          <w:rPr>
            <w:bCs/>
          </w:rPr>
          <w:t>d CO</w:t>
        </w:r>
        <w:r>
          <w:rPr>
            <w:bCs/>
            <w:vertAlign w:val="subscript"/>
          </w:rPr>
          <w:t>2</w:t>
        </w:r>
        <w:r>
          <w:rPr>
            <w:bCs/>
          </w:rPr>
          <w:t>, though</w:t>
        </w:r>
      </w:ins>
      <w:ins w:id="349" w:author="Perkowski, Evan A [2]" w:date="2023-11-30T11:16:00Z">
        <w:r>
          <w:rPr>
            <w:bCs/>
          </w:rPr>
          <w:t xml:space="preserve"> operated</w:t>
        </w:r>
      </w:ins>
      <w:ins w:id="350" w:author="Perkowski, Evan A [2]" w:date="2023-11-30T11:15:00Z">
        <w:r>
          <w:rPr>
            <w:bCs/>
          </w:rPr>
          <w:t xml:space="preserve"> at different scales. </w:t>
        </w:r>
      </w:ins>
      <w:r w:rsidR="00491BF7">
        <w:rPr>
          <w:bCs/>
        </w:rPr>
        <w:t xml:space="preserve">Specifically, </w:t>
      </w:r>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ins w:id="351" w:author="Perkowski, Evan A" w:date="2023-11-27T14:22:00Z">
        <w:r w:rsidR="00DA5BFD">
          <w:rPr>
            <w:bCs/>
          </w:rPr>
          <w:t xml:space="preserve">soil </w:t>
        </w:r>
      </w:ins>
      <w:r w:rsidR="009063DF">
        <w:rPr>
          <w:bCs/>
        </w:rPr>
        <w:t>nitrogen supply. 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sidR="004014B1">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w:t>
      </w:r>
      <w:r w:rsidR="003E1997">
        <w:rPr>
          <w:bCs/>
        </w:rPr>
        <w:t xml:space="preserve"> results suggest that</w:t>
      </w:r>
      <w:r w:rsidR="00EA2AAD">
        <w:rPr>
          <w:bCs/>
        </w:rPr>
        <w:t xml:space="preserve"> </w:t>
      </w:r>
      <w:r w:rsidR="009063DF">
        <w:rPr>
          <w:bCs/>
        </w:rPr>
        <w:t>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w:t>
      </w:r>
    </w:p>
    <w:p w14:paraId="316A57CC" w14:textId="77777777" w:rsidR="004A7C65" w:rsidRDefault="004A7C65" w:rsidP="004A7C65">
      <w:pPr>
        <w:spacing w:line="360" w:lineRule="auto"/>
        <w:rPr>
          <w:ins w:id="352" w:author="Perkowski, Evan A" w:date="2023-11-29T12:41:00Z"/>
          <w:bCs/>
        </w:rPr>
      </w:pPr>
    </w:p>
    <w:p w14:paraId="4F1C1B4E" w14:textId="5847471B" w:rsidR="001D18D3" w:rsidRPr="00096B86" w:rsidRDefault="001D18D3" w:rsidP="004A7C65">
      <w:pPr>
        <w:spacing w:line="360" w:lineRule="auto"/>
        <w:rPr>
          <w:bCs/>
          <w:i/>
          <w:iCs/>
        </w:rPr>
      </w:pPr>
      <w:ins w:id="353" w:author="Perkowski, Evan A" w:date="2023-11-29T12:41:00Z">
        <w:r>
          <w:rPr>
            <w:bCs/>
            <w:i/>
            <w:iCs/>
          </w:rPr>
          <w:t xml:space="preserve">Inoculation with symbiotic nitrogen-fixing bacteria </w:t>
        </w:r>
      </w:ins>
      <w:ins w:id="354" w:author="Perkowski, Evan A [2]" w:date="2023-11-30T11:35:00Z">
        <w:r w:rsidR="00DD56EA">
          <w:rPr>
            <w:bCs/>
            <w:i/>
            <w:iCs/>
          </w:rPr>
          <w:t>does not modify leaf or</w:t>
        </w:r>
      </w:ins>
      <w:ins w:id="355" w:author="Perkowski, Evan A" w:date="2023-11-29T12:41:00Z">
        <w:r>
          <w:rPr>
            <w:bCs/>
            <w:i/>
            <w:iCs/>
          </w:rPr>
          <w:t xml:space="preserve"> whole-plant responses to elevated CO</w:t>
        </w:r>
        <w:r>
          <w:rPr>
            <w:bCs/>
            <w:i/>
            <w:iCs/>
            <w:vertAlign w:val="subscript"/>
          </w:rPr>
          <w:t>2</w:t>
        </w:r>
      </w:ins>
    </w:p>
    <w:p w14:paraId="3BA6AD2B" w14:textId="25956959" w:rsidR="00DD56EA" w:rsidRDefault="001544CC" w:rsidP="00B8224E">
      <w:pPr>
        <w:spacing w:line="360" w:lineRule="auto"/>
        <w:rPr>
          <w:ins w:id="356" w:author="Perkowski, Evan A [2]" w:date="2023-11-30T11:38:00Z"/>
          <w:bCs/>
        </w:rPr>
      </w:pPr>
      <w:ins w:id="357" w:author="Perkowski, Evan A [2]" w:date="2023-11-28T12:57:00Z">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w:t>
        </w:r>
      </w:ins>
      <w:ins w:id="358" w:author="Perkowski, Evan A [2]" w:date="2023-11-28T12:58:00Z">
        <w:r>
          <w:rPr>
            <w:bCs/>
            <w:vertAlign w:val="subscript"/>
          </w:rPr>
          <w: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w:t>
        </w:r>
      </w:ins>
      <w:ins w:id="359" w:author="Perkowski, Evan A [2]" w:date="2023-11-28T13:00:00Z">
        <w:r>
          <w:rPr>
            <w:bCs/>
          </w:rPr>
          <w:t>photosynthetic nitrogen-use efficiency, total leaf area, and total biomass</w:t>
        </w:r>
      </w:ins>
      <w:ins w:id="360" w:author="Perkowski, Evan A [2]" w:date="2023-11-28T12:59:00Z">
        <w:r>
          <w:rPr>
            <w:bCs/>
          </w:rPr>
          <w:t xml:space="preserve">, and decreased </w:t>
        </w:r>
      </w:ins>
      <w:ins w:id="361" w:author="Perkowski, Evan A [2]" w:date="2023-11-28T12:58:00Z">
        <w:r>
          <w:rPr>
            <w:bCs/>
            <w:i/>
            <w:iCs/>
          </w:rPr>
          <w:t>J</w:t>
        </w:r>
        <w:r>
          <w:rPr>
            <w:bCs/>
            <w:vertAlign w:val="subscript"/>
          </w:rPr>
          <w:t>max25</w:t>
        </w:r>
        <w:r>
          <w:rPr>
            <w:bCs/>
          </w:rPr>
          <w:t>:</w:t>
        </w:r>
        <w:r>
          <w:rPr>
            <w:bCs/>
            <w:i/>
            <w:iCs/>
          </w:rPr>
          <w:t>V</w:t>
        </w:r>
        <w:r>
          <w:rPr>
            <w:bCs/>
            <w:vertAlign w:val="subscript"/>
          </w:rPr>
          <w:t>cmax25</w:t>
        </w:r>
      </w:ins>
      <w:ins w:id="362" w:author="Perkowski, Evan A [2]" w:date="2023-11-28T12:59:00Z">
        <w:r>
          <w:rPr>
            <w:bCs/>
          </w:rPr>
          <w:t xml:space="preserve"> and </w:t>
        </w:r>
        <w:r>
          <w:rPr>
            <w:bCs/>
            <w:i/>
            <w:iCs/>
          </w:rPr>
          <w:t>R</w:t>
        </w:r>
        <w:r>
          <w:rPr>
            <w:bCs/>
            <w:vertAlign w:val="subscript"/>
          </w:rPr>
          <w:t>d25</w:t>
        </w:r>
        <w:r>
          <w:rPr>
            <w:bCs/>
          </w:rPr>
          <w:t>.</w:t>
        </w:r>
      </w:ins>
      <w:ins w:id="363" w:author="Perkowski, Evan A [2]" w:date="2023-11-28T13:00:00Z">
        <w:r>
          <w:rPr>
            <w:bCs/>
          </w:rPr>
          <w:t xml:space="preserve"> These patt</w:t>
        </w:r>
      </w:ins>
      <w:ins w:id="364" w:author="Perkowski, Evan A [2]" w:date="2023-11-28T13:01:00Z">
        <w:r>
          <w:rPr>
            <w:bCs/>
          </w:rPr>
          <w:t xml:space="preserve">erns support previous literature suggesting that species which form associations with symbiotic nitrogen-fixing bacteria </w:t>
        </w:r>
      </w:ins>
      <w:ins w:id="365" w:author="Perkowski, Evan A" w:date="2023-11-29T12:42:00Z">
        <w:r w:rsidR="001D18D3">
          <w:rPr>
            <w:bCs/>
          </w:rPr>
          <w:t xml:space="preserve">often </w:t>
        </w:r>
      </w:ins>
      <w:ins w:id="366" w:author="Perkowski, Evan A [2]" w:date="2023-11-28T13:01:00Z">
        <w:r>
          <w:rPr>
            <w:bCs/>
          </w:rPr>
          <w:t xml:space="preserve">have increased leaf nitrogen content, photosynthetic capacity, and </w:t>
        </w:r>
        <w:r>
          <w:rPr>
            <w:bCs/>
          </w:rPr>
          <w:lastRenderedPageBreak/>
          <w:t>growth</w:t>
        </w:r>
      </w:ins>
      <w:ins w:id="367" w:author="Perkowski, Evan A [2]" w:date="2023-11-28T13:03:00Z">
        <w:r>
          <w:rPr>
            <w:bCs/>
          </w:rPr>
          <w:t xml:space="preserve"> compared to </w:t>
        </w:r>
      </w:ins>
      <w:ins w:id="368" w:author="Perkowski, Evan A [2]" w:date="2023-11-28T13:01:00Z">
        <w:r>
          <w:rPr>
            <w:bCs/>
          </w:rPr>
          <w:t>species that do not form such associations</w:t>
        </w:r>
      </w:ins>
      <w:ins w:id="369" w:author="Perkowski, Evan A [2]" w:date="2023-11-28T13:02:00Z">
        <w:r>
          <w:rPr>
            <w:bCs/>
          </w:rPr>
          <w:t xml:space="preserve"> </w:t>
        </w:r>
      </w:ins>
      <w:ins w:id="370" w:author="Perkowski, Evan A [2]" w:date="2023-11-28T13:03:00Z">
        <w:r>
          <w:rPr>
            <w:bCs/>
          </w:rPr>
          <w:fldChar w:fldCharType="begin" w:fldLock="1"/>
        </w:r>
      </w:ins>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ins w:id="371" w:author="Perkowski, Evan A [2]" w:date="2023-11-28T13:03:00Z">
        <w:r>
          <w:rPr>
            <w:bCs/>
          </w:rPr>
          <w:fldChar w:fldCharType="end"/>
        </w:r>
      </w:ins>
      <w:ins w:id="372" w:author="Perkowski, Evan A [2]" w:date="2023-11-28T13:01:00Z">
        <w:r>
          <w:rPr>
            <w:bCs/>
          </w:rPr>
          <w:t>.</w:t>
        </w:r>
      </w:ins>
      <w:ins w:id="373" w:author="Perkowski, Evan A" w:date="2023-11-28T13:46:00Z">
        <w:r w:rsidR="00FD096D">
          <w:rPr>
            <w:bCs/>
          </w:rPr>
          <w:t xml:space="preserve"> </w:t>
        </w:r>
      </w:ins>
      <w:ins w:id="374" w:author="Perkowski, Evan A" w:date="2023-11-29T14:51:00Z">
        <w:r w:rsidR="00096B86">
          <w:rPr>
            <w:bCs/>
          </w:rPr>
          <w:t>P</w:t>
        </w:r>
      </w:ins>
      <w:ins w:id="375" w:author="Perkowski, Evan A" w:date="2023-11-29T14:29:00Z">
        <w:r w:rsidR="00D90373">
          <w:rPr>
            <w:bCs/>
          </w:rPr>
          <w:t xml:space="preserve">ositive effects of inoculation on leaf and whole-plant traits </w:t>
        </w:r>
      </w:ins>
      <w:ins w:id="376" w:author="Perkowski, Evan A" w:date="2023-11-29T14:32:00Z">
        <w:r w:rsidR="00D90373">
          <w:rPr>
            <w:bCs/>
          </w:rPr>
          <w:t xml:space="preserve">were strongest under low nitrogen fertilization and </w:t>
        </w:r>
      </w:ins>
      <w:ins w:id="377" w:author="Perkowski, Evan A" w:date="2023-11-29T14:30:00Z">
        <w:r w:rsidR="00D90373">
          <w:rPr>
            <w:bCs/>
          </w:rPr>
          <w:t xml:space="preserve">diminished with increasing nitrogen fertilization as investment in </w:t>
        </w:r>
      </w:ins>
      <w:ins w:id="378" w:author="Perkowski, Evan A" w:date="2023-11-29T14:51:00Z">
        <w:r w:rsidR="00096B86">
          <w:rPr>
            <w:bCs/>
          </w:rPr>
          <w:t xml:space="preserve">symbiotic </w:t>
        </w:r>
      </w:ins>
      <w:ins w:id="379" w:author="Perkowski, Evan A" w:date="2023-11-29T14:30:00Z">
        <w:r w:rsidR="00D90373">
          <w:rPr>
            <w:bCs/>
          </w:rPr>
          <w:t xml:space="preserve">nitrogen fixation decreased </w:t>
        </w:r>
        <w:r w:rsidR="00D90373">
          <w:rPr>
            <w:bCs/>
          </w:rPr>
          <w:fldChar w:fldCharType="begin" w:fldLock="1"/>
        </w:r>
        <w:r w:rsidR="00D90373" w:rsidRPr="00731E1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 Friel &amp; Friesen, 2019; Perkowski &lt;i&gt;et al.&lt;/i&gt;, 2021)","plainTextFormattedCitation":"(Andrews et al., 2011; Friel &amp; Friesen, 2019; Perkowski et al., 2021)","previouslyFormattedCitation":"(Andrews &lt;i&gt;et al.&lt;/i&gt;, 2011; Friel &amp; Friesen, 2019; Perkowski &lt;i&gt;et al.&lt;/i&gt;, 2021)"},"properties":{"noteIndex":0},"schema":"https://github.com/citation-style-language/schema/raw/master/csl-citation.json"}</w:instrText>
        </w:r>
        <w:r w:rsidR="00D90373">
          <w:rPr>
            <w:bCs/>
          </w:rPr>
          <w:fldChar w:fldCharType="separate"/>
        </w:r>
        <w:r w:rsidR="00D90373" w:rsidRPr="00731E18">
          <w:rPr>
            <w:bCs/>
            <w:noProof/>
          </w:rPr>
          <w:t xml:space="preserve">(Andrews </w:t>
        </w:r>
        <w:r w:rsidR="00D90373" w:rsidRPr="00731E18">
          <w:rPr>
            <w:bCs/>
            <w:i/>
            <w:noProof/>
          </w:rPr>
          <w:t>et al.</w:t>
        </w:r>
        <w:r w:rsidR="00D90373" w:rsidRPr="00731E18">
          <w:rPr>
            <w:bCs/>
            <w:noProof/>
          </w:rPr>
          <w:t xml:space="preserve">, 2011; Friel &amp; Friesen, 2019; Perkowski </w:t>
        </w:r>
        <w:r w:rsidR="00D90373" w:rsidRPr="00731E18">
          <w:rPr>
            <w:bCs/>
            <w:i/>
            <w:noProof/>
          </w:rPr>
          <w:t>et al.</w:t>
        </w:r>
        <w:r w:rsidR="00D90373" w:rsidRPr="00731E18">
          <w:rPr>
            <w:bCs/>
            <w:noProof/>
          </w:rPr>
          <w:t>, 2021)</w:t>
        </w:r>
        <w:r w:rsidR="00D90373">
          <w:rPr>
            <w:bCs/>
          </w:rPr>
          <w:fldChar w:fldCharType="end"/>
        </w:r>
      </w:ins>
      <w:ins w:id="380" w:author="Perkowski, Evan A" w:date="2023-11-29T16:32:00Z">
        <w:r w:rsidR="003E1997">
          <w:rPr>
            <w:bCs/>
          </w:rPr>
          <w:t xml:space="preserve">, supporting </w:t>
        </w:r>
      </w:ins>
      <w:ins w:id="381" w:author="Perkowski, Evan A" w:date="2023-11-29T14:31:00Z">
        <w:r w:rsidR="00D90373">
          <w:rPr>
            <w:bCs/>
          </w:rPr>
          <w:t>the</w:t>
        </w:r>
      </w:ins>
      <w:ins w:id="382" w:author="Perkowski, Evan A" w:date="2023-11-29T14:32:00Z">
        <w:r w:rsidR="00D90373">
          <w:rPr>
            <w:bCs/>
          </w:rPr>
          <w:t xml:space="preserve"> longstanding idea tha</w:t>
        </w:r>
      </w:ins>
      <w:ins w:id="383" w:author="Perkowski, Evan A" w:date="2023-11-29T14:33:00Z">
        <w:r w:rsidR="00D90373">
          <w:rPr>
            <w:bCs/>
          </w:rPr>
          <w:t>t nitrogen fixation is a competitive acquisition strategy under low soil nitrogen environments</w:t>
        </w:r>
      </w:ins>
      <w:ins w:id="384" w:author="Perkowski, Evan A [2]" w:date="2023-11-30T11:21:00Z">
        <w:r w:rsidR="005E198F">
          <w:rPr>
            <w:bCs/>
          </w:rPr>
          <w:t xml:space="preserve"> </w:t>
        </w:r>
        <w:r w:rsidR="005E198F">
          <w:rPr>
            <w:bCs/>
          </w:rPr>
          <w:fldChar w:fldCharType="begin" w:fldLock="1"/>
        </w:r>
      </w:ins>
      <w:r w:rsidR="000B31CD">
        <w:rPr>
          <w:bCs/>
        </w:rPr>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fixation","type":"article-journal","volume":"4"},"uris":["http://www.mendeley.com/documents/?uuid=5f7192cc-7244-42a5-a23f-57f5715a703f"]}],"mendeley":{"formattedCitation":"(Rastetter &lt;i&gt;et al.&lt;/i&gt;, 2001; Vitousek &lt;i&gt;et al.&lt;/i&gt;, 2002)","plainTextFormattedCitation":"(Rastetter et al., 2001; Vitousek et al., 2002)","previouslyFormattedCitation":"(Rastetter &lt;i&gt;et al.&lt;/i&gt;, 2001; Vitousek &lt;i&gt;et al.&lt;/i&gt;, 2002)"},"properties":{"noteIndex":0},"schema":"https://github.com/citation-style-language/schema/raw/master/csl-citation.json"}</w:instrText>
      </w:r>
      <w:r w:rsidR="005E198F">
        <w:rPr>
          <w:bCs/>
        </w:rPr>
        <w:fldChar w:fldCharType="separate"/>
      </w:r>
      <w:r w:rsidR="005E198F" w:rsidRPr="005E198F">
        <w:rPr>
          <w:bCs/>
          <w:noProof/>
        </w:rPr>
        <w:t xml:space="preserve">(Rastetter </w:t>
      </w:r>
      <w:r w:rsidR="005E198F" w:rsidRPr="005E198F">
        <w:rPr>
          <w:bCs/>
          <w:i/>
          <w:noProof/>
        </w:rPr>
        <w:t>et al.</w:t>
      </w:r>
      <w:r w:rsidR="005E198F" w:rsidRPr="005E198F">
        <w:rPr>
          <w:bCs/>
          <w:noProof/>
        </w:rPr>
        <w:t xml:space="preserve">, 2001; Vitousek </w:t>
      </w:r>
      <w:r w:rsidR="005E198F" w:rsidRPr="005E198F">
        <w:rPr>
          <w:bCs/>
          <w:i/>
          <w:noProof/>
        </w:rPr>
        <w:t>et al.</w:t>
      </w:r>
      <w:r w:rsidR="005E198F" w:rsidRPr="005E198F">
        <w:rPr>
          <w:bCs/>
          <w:noProof/>
        </w:rPr>
        <w:t>, 2002)</w:t>
      </w:r>
      <w:ins w:id="385" w:author="Perkowski, Evan A [2]" w:date="2023-11-30T11:21:00Z">
        <w:r w:rsidR="005E198F">
          <w:rPr>
            <w:bCs/>
          </w:rPr>
          <w:fldChar w:fldCharType="end"/>
        </w:r>
      </w:ins>
      <w:ins w:id="386" w:author="Perkowski, Evan A" w:date="2023-11-29T14:30:00Z">
        <w:r w:rsidR="00D90373">
          <w:rPr>
            <w:bCs/>
          </w:rPr>
          <w:t>.</w:t>
        </w:r>
      </w:ins>
      <w:ins w:id="387" w:author="Perkowski, Evan A [2]" w:date="2023-11-30T11:16:00Z">
        <w:r w:rsidR="00E40723">
          <w:rPr>
            <w:bCs/>
          </w:rPr>
          <w:t xml:space="preserve"> Despite this, </w:t>
        </w:r>
      </w:ins>
      <w:del w:id="388" w:author="Perkowski, Evan A [2]" w:date="2023-11-30T11:16:00Z">
        <w:r w:rsidR="00B8224E" w:rsidDel="00E40723">
          <w:rPr>
            <w:bCs/>
          </w:rPr>
          <w:delText>I</w:delText>
        </w:r>
      </w:del>
      <w:ins w:id="389" w:author="Perkowski, Evan A [2]" w:date="2023-11-30T11:16:00Z">
        <w:r w:rsidR="00E40723">
          <w:rPr>
            <w:bCs/>
          </w:rPr>
          <w:t>i</w:t>
        </w:r>
      </w:ins>
      <w:r w:rsidR="009063DF">
        <w:rPr>
          <w:bCs/>
        </w:rPr>
        <w:t>noculation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ins w:id="390" w:author="Perkowski, Evan A" w:date="2023-11-28T13:49:00Z">
        <w:r w:rsidR="00A117D5">
          <w:rPr>
            <w:bCs/>
          </w:rPr>
          <w:t>, total leaf area, or total biomass</w:t>
        </w:r>
      </w:ins>
      <w:ins w:id="391" w:author="Perkowski, Evan A" w:date="2023-11-29T14:11:00Z">
        <w:r w:rsidR="002E71C6">
          <w:rPr>
            <w:bCs/>
          </w:rPr>
          <w:t xml:space="preserve">. These patterns corresponded with </w:t>
        </w:r>
      </w:ins>
      <w:ins w:id="392" w:author="Perkowski, Evan A" w:date="2023-11-29T14:12:00Z">
        <w:r w:rsidR="002E71C6">
          <w:rPr>
            <w:bCs/>
          </w:rPr>
          <w:t>null effects of elevated CO</w:t>
        </w:r>
        <w:r w:rsidR="002E71C6">
          <w:rPr>
            <w:bCs/>
            <w:vertAlign w:val="subscript"/>
          </w:rPr>
          <w:t>2</w:t>
        </w:r>
        <w:r w:rsidR="002E71C6">
          <w:rPr>
            <w:bCs/>
          </w:rPr>
          <w:t xml:space="preserve"> on %</w:t>
        </w:r>
        <w:proofErr w:type="spellStart"/>
        <w:r w:rsidR="002E71C6">
          <w:rPr>
            <w:bCs/>
            <w:i/>
            <w:iCs/>
          </w:rPr>
          <w:t>N</w:t>
        </w:r>
        <w:r w:rsidR="002E71C6">
          <w:rPr>
            <w:bCs/>
            <w:vertAlign w:val="subscript"/>
          </w:rPr>
          <w:t>dfa</w:t>
        </w:r>
        <w:proofErr w:type="spellEnd"/>
        <w:r w:rsidR="002E71C6">
          <w:rPr>
            <w:bCs/>
          </w:rPr>
          <w:t xml:space="preserve"> and the ratio of root nodule biomass to root biomass, suggesting that</w:t>
        </w:r>
      </w:ins>
      <w:ins w:id="393" w:author="Perkowski, Evan A [2]" w:date="2023-11-30T11:16:00Z">
        <w:r w:rsidR="00E40723">
          <w:rPr>
            <w:bCs/>
          </w:rPr>
          <w:t xml:space="preserve"> null </w:t>
        </w:r>
      </w:ins>
      <w:ins w:id="394" w:author="Perkowski, Evan A [2]" w:date="2023-11-30T11:17:00Z">
        <w:r w:rsidR="00E40723">
          <w:rPr>
            <w:bCs/>
          </w:rPr>
          <w:t xml:space="preserve">effects of inoculation on leaf </w:t>
        </w:r>
      </w:ins>
      <w:ins w:id="395" w:author="Perkowski, Evan A [2]" w:date="2023-11-30T11:23:00Z">
        <w:r w:rsidR="005E198F">
          <w:rPr>
            <w:bCs/>
          </w:rPr>
          <w:t>and</w:t>
        </w:r>
      </w:ins>
      <w:ins w:id="396" w:author="Perkowski, Evan A [2]" w:date="2023-11-30T11:17:00Z">
        <w:r w:rsidR="00E40723">
          <w:rPr>
            <w:bCs/>
          </w:rPr>
          <w:t xml:space="preserve"> whole-plant responses to elevated CO</w:t>
        </w:r>
        <w:r w:rsidR="00E40723">
          <w:rPr>
            <w:bCs/>
            <w:vertAlign w:val="subscript"/>
          </w:rPr>
          <w:t>2</w:t>
        </w:r>
        <w:r w:rsidR="00E40723">
          <w:rPr>
            <w:bCs/>
          </w:rPr>
          <w:t xml:space="preserve"> were primarily due to similar plant investments toward symbiotic nitrogen fixation between CO</w:t>
        </w:r>
        <w:r w:rsidR="00E40723">
          <w:rPr>
            <w:bCs/>
            <w:vertAlign w:val="subscript"/>
          </w:rPr>
          <w:t>2</w:t>
        </w:r>
        <w:r w:rsidR="00E40723">
          <w:rPr>
            <w:bCs/>
          </w:rPr>
          <w:t xml:space="preserve"> treatments. </w:t>
        </w:r>
      </w:ins>
      <w:ins w:id="397" w:author="Perkowski, Evan A [2]" w:date="2023-11-30T12:26:00Z">
        <w:r w:rsidR="001000E6">
          <w:rPr>
            <w:bCs/>
          </w:rPr>
          <w:t>Null inoculation effects on plant responses to elevated CO</w:t>
        </w:r>
        <w:r w:rsidR="001000E6">
          <w:rPr>
            <w:bCs/>
            <w:vertAlign w:val="subscript"/>
          </w:rPr>
          <w:t>2</w:t>
        </w:r>
        <w:r w:rsidR="001000E6">
          <w:rPr>
            <w:bCs/>
          </w:rPr>
          <w:t xml:space="preserve"> were apparent</w:t>
        </w:r>
      </w:ins>
      <w:ins w:id="398" w:author="Perkowski, Evan A [2]" w:date="2023-11-30T11:35:00Z">
        <w:r w:rsidR="00DD56EA">
          <w:rPr>
            <w:bCs/>
          </w:rPr>
          <w:t xml:space="preserve"> across t</w:t>
        </w:r>
      </w:ins>
      <w:ins w:id="399" w:author="Perkowski, Evan A [2]" w:date="2023-11-30T11:36:00Z">
        <w:r w:rsidR="00DD56EA">
          <w:rPr>
            <w:bCs/>
          </w:rPr>
          <w:t>he nitrogen fertilization gradient, contrasting our hypothesis that inoculation would enhance whole-plant responses to elevated CO</w:t>
        </w:r>
        <w:r w:rsidR="00DD56EA">
          <w:rPr>
            <w:bCs/>
            <w:vertAlign w:val="subscript"/>
          </w:rPr>
          <w:t>2</w:t>
        </w:r>
        <w:r w:rsidR="00DD56EA">
          <w:rPr>
            <w:bCs/>
          </w:rPr>
          <w:t xml:space="preserve">, particularly under low nitrogen fertilization where individuals </w:t>
        </w:r>
      </w:ins>
      <w:ins w:id="400" w:author="Perkowski, Evan A [2]" w:date="2023-11-30T12:25:00Z">
        <w:r w:rsidR="001000E6">
          <w:rPr>
            <w:bCs/>
          </w:rPr>
          <w:t>invested more strongly</w:t>
        </w:r>
      </w:ins>
      <w:ins w:id="401" w:author="Perkowski, Evan A [2]" w:date="2023-11-30T11:36:00Z">
        <w:r w:rsidR="00DD56EA">
          <w:rPr>
            <w:bCs/>
          </w:rPr>
          <w:t xml:space="preserve"> in symbiotic nitrogen fixation. These patterns also </w:t>
        </w:r>
      </w:ins>
      <w:ins w:id="402" w:author="Perkowski, Evan A" w:date="2023-11-29T14:15:00Z">
        <w:r w:rsidR="002E71C6">
          <w:rPr>
            <w:bCs/>
          </w:rPr>
          <w:t>contrast</w:t>
        </w:r>
      </w:ins>
      <w:ins w:id="403" w:author="Perkowski, Evan A [2]" w:date="2023-11-30T11:35:00Z">
        <w:r w:rsidR="00DD56EA">
          <w:rPr>
            <w:bCs/>
          </w:rPr>
          <w:t xml:space="preserve"> </w:t>
        </w:r>
      </w:ins>
      <w:ins w:id="404" w:author="Perkowski, Evan A" w:date="2023-11-29T14:15:00Z">
        <w:r w:rsidR="002E71C6">
          <w:rPr>
            <w:bCs/>
          </w:rPr>
          <w:t>previous work showing that</w:t>
        </w:r>
      </w:ins>
      <w:ins w:id="405" w:author="Perkowski, Evan A" w:date="2023-11-29T14:23:00Z">
        <w:r w:rsidR="002442D6">
          <w:rPr>
            <w:bCs/>
          </w:rPr>
          <w:t xml:space="preserve"> </w:t>
        </w:r>
      </w:ins>
      <w:ins w:id="406" w:author="Perkowski, Evan A" w:date="2023-11-29T14:55:00Z">
        <w:r w:rsidR="00096B86">
          <w:rPr>
            <w:bCs/>
          </w:rPr>
          <w:t>inoculated</w:t>
        </w:r>
      </w:ins>
      <w:ins w:id="407" w:author="Perkowski, Evan A" w:date="2023-11-29T14:23:00Z">
        <w:r w:rsidR="002442D6">
          <w:rPr>
            <w:bCs/>
          </w:rPr>
          <w:t xml:space="preserve"> </w:t>
        </w:r>
        <w:r w:rsidR="002442D6">
          <w:rPr>
            <w:bCs/>
            <w:i/>
            <w:iCs/>
          </w:rPr>
          <w:t>G. max</w:t>
        </w:r>
        <w:r w:rsidR="002442D6">
          <w:rPr>
            <w:bCs/>
          </w:rPr>
          <w:t xml:space="preserve"> is more responsive to increasing atmospheric CO</w:t>
        </w:r>
      </w:ins>
      <w:ins w:id="408" w:author="Perkowski, Evan A" w:date="2023-11-29T14:24:00Z">
        <w:r w:rsidR="002442D6">
          <w:rPr>
            <w:bCs/>
            <w:vertAlign w:val="subscript"/>
          </w:rPr>
          <w:t>2</w:t>
        </w:r>
        <w:r w:rsidR="002442D6">
          <w:rPr>
            <w:bCs/>
          </w:rPr>
          <w:t xml:space="preserve"> concentrations </w:t>
        </w:r>
        <w:r w:rsidR="002442D6">
          <w:rPr>
            <w:bCs/>
          </w:rPr>
          <w:fldChar w:fldCharType="begin" w:fldLock="1"/>
        </w:r>
      </w:ins>
      <w:r w:rsidR="002442D6">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sidR="002442D6">
        <w:rPr>
          <w:bCs/>
        </w:rPr>
        <w:fldChar w:fldCharType="separate"/>
      </w:r>
      <w:r w:rsidR="002442D6" w:rsidRPr="002442D6">
        <w:rPr>
          <w:bCs/>
          <w:noProof/>
        </w:rPr>
        <w:t xml:space="preserve">(Ainsworth </w:t>
      </w:r>
      <w:r w:rsidR="002442D6" w:rsidRPr="002442D6">
        <w:rPr>
          <w:bCs/>
          <w:i/>
          <w:noProof/>
        </w:rPr>
        <w:t>et al.</w:t>
      </w:r>
      <w:r w:rsidR="002442D6" w:rsidRPr="002442D6">
        <w:rPr>
          <w:bCs/>
          <w:noProof/>
        </w:rPr>
        <w:t>, 2002)</w:t>
      </w:r>
      <w:ins w:id="409" w:author="Perkowski, Evan A" w:date="2023-11-29T14:24:00Z">
        <w:r w:rsidR="002442D6">
          <w:rPr>
            <w:bCs/>
          </w:rPr>
          <w:fldChar w:fldCharType="end"/>
        </w:r>
        <w:r w:rsidR="002442D6">
          <w:rPr>
            <w:bCs/>
          </w:rPr>
          <w:t xml:space="preserve"> and that plant investment to</w:t>
        </w:r>
      </w:ins>
      <w:ins w:id="410" w:author="Perkowski, Evan A" w:date="2023-11-29T14:25:00Z">
        <w:r w:rsidR="002442D6">
          <w:rPr>
            <w:bCs/>
          </w:rPr>
          <w:t>ward</w:t>
        </w:r>
      </w:ins>
      <w:ins w:id="411" w:author="Perkowski, Evan A" w:date="2023-11-29T14:24:00Z">
        <w:r w:rsidR="002442D6">
          <w:rPr>
            <w:bCs/>
          </w:rPr>
          <w:t xml:space="preserve"> s</w:t>
        </w:r>
      </w:ins>
      <w:ins w:id="412" w:author="Perkowski, Evan A" w:date="2023-11-29T14:25:00Z">
        <w:r w:rsidR="002442D6">
          <w:rPr>
            <w:bCs/>
          </w:rPr>
          <w:t>ymbiotic nitrogen fixation</w:t>
        </w:r>
      </w:ins>
      <w:ins w:id="413" w:author="Perkowski, Evan A" w:date="2023-11-29T16:33:00Z">
        <w:r w:rsidR="003E1997">
          <w:rPr>
            <w:bCs/>
          </w:rPr>
          <w:t xml:space="preserve"> tends to be</w:t>
        </w:r>
      </w:ins>
      <w:ins w:id="414" w:author="Perkowski, Evan A" w:date="2023-11-29T14:25:00Z">
        <w:r w:rsidR="002442D6">
          <w:rPr>
            <w:bCs/>
          </w:rPr>
          <w:t xml:space="preserve"> greater under scenarios that increase demand to acquire nitrogen </w:t>
        </w:r>
        <w:r w:rsidR="002442D6">
          <w:rPr>
            <w:bCs/>
          </w:rPr>
          <w:fldChar w:fldCharType="begin" w:fldLock="1"/>
        </w:r>
      </w:ins>
      <w:r w:rsidR="00F442BF">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manipulation","type":"article-journal","volume":"10"},"uris":["http://www.mendeley.com/documents/?uuid=d9883d6e-3df1-4942-af66-0da6c24da3c9"]}],"mendeley":{"formattedCitation":"(Friel &amp; Friesen, 2019)","plainTextFormattedCitation":"(Friel &amp; Friesen, 2019)","previouslyFormattedCitation":"(Friel &amp; Friesen, 2019)"},"properties":{"noteIndex":0},"schema":"https://github.com/citation-style-language/schema/raw/master/csl-citation.json"}</w:instrText>
      </w:r>
      <w:r w:rsidR="002442D6">
        <w:rPr>
          <w:bCs/>
        </w:rPr>
        <w:fldChar w:fldCharType="separate"/>
      </w:r>
      <w:r w:rsidR="002442D6" w:rsidRPr="002442D6">
        <w:rPr>
          <w:bCs/>
          <w:noProof/>
        </w:rPr>
        <w:t>(Friel &amp; Friesen, 2019)</w:t>
      </w:r>
      <w:ins w:id="415" w:author="Perkowski, Evan A" w:date="2023-11-29T14:25:00Z">
        <w:r w:rsidR="002442D6">
          <w:rPr>
            <w:bCs/>
          </w:rPr>
          <w:fldChar w:fldCharType="end"/>
        </w:r>
      </w:ins>
      <w:ins w:id="416" w:author="Perkowski, Evan A" w:date="2023-11-29T14:26:00Z">
        <w:r w:rsidR="002442D6">
          <w:rPr>
            <w:bCs/>
          </w:rPr>
          <w:t>.</w:t>
        </w:r>
      </w:ins>
    </w:p>
    <w:p w14:paraId="3180CBBD" w14:textId="0E6F4519"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0F82D325"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Additionally,</w:t>
      </w:r>
      <w:r w:rsidR="00B97BF5">
        <w:rPr>
          <w:bCs/>
        </w:rPr>
        <w:t xml:space="preserve"> </w:t>
      </w:r>
      <w:r w:rsidR="003609D0">
        <w:rPr>
          <w:bCs/>
        </w:rPr>
        <w:t>positive effect</w:t>
      </w:r>
      <w:ins w:id="417" w:author="Perkowski, Evan A" w:date="2023-11-29T16:36:00Z">
        <w:r w:rsidR="003E1997">
          <w:rPr>
            <w:bCs/>
          </w:rPr>
          <w:t>s</w:t>
        </w:r>
      </w:ins>
      <w:r w:rsidR="003609D0">
        <w:rPr>
          <w:bCs/>
        </w:rPr>
        <w:t xml:space="preserve"> of </w:t>
      </w:r>
      <w:ins w:id="418" w:author="Perkowski, Evan A" w:date="2023-11-27T14:23:00Z">
        <w:r w:rsidR="00DA5BFD">
          <w:rPr>
            <w:bCs/>
          </w:rPr>
          <w:t xml:space="preserve">nitrogen </w:t>
        </w:r>
      </w:ins>
      <w:r w:rsidR="003609D0">
        <w:rPr>
          <w:bCs/>
        </w:rPr>
        <w:t xml:space="preserve">fertilization on </w:t>
      </w:r>
      <w:ins w:id="419" w:author="Perkowski, Evan A" w:date="2023-11-29T16:36:00Z">
        <w:r w:rsidR="003E1997">
          <w:rPr>
            <w:bCs/>
          </w:rPr>
          <w:t xml:space="preserve">indices of </w:t>
        </w:r>
      </w:ins>
      <w:r w:rsidR="003609D0">
        <w:rPr>
          <w:bCs/>
        </w:rPr>
        <w:t>photosynthetic capacity w</w:t>
      </w:r>
      <w:r w:rsidR="003E1997">
        <w:rPr>
          <w:bCs/>
        </w:rPr>
        <w:t>ere</w:t>
      </w:r>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w:t>
      </w:r>
      <w:r w:rsidR="00B97BF5">
        <w:rPr>
          <w:bCs/>
        </w:rPr>
        <w:t>The p</w:t>
      </w:r>
      <w:r w:rsidR="003609D0">
        <w:rPr>
          <w:bCs/>
        </w:rPr>
        <w:t xml:space="preserve">ositive effect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B97BF5">
        <w:rPr>
          <w:bCs/>
        </w:rPr>
        <w:t>as</w:t>
      </w:r>
      <w:r w:rsidR="003609D0">
        <w:rPr>
          <w:bCs/>
        </w:rPr>
        <w:t xml:space="preserve"> </w:t>
      </w:r>
      <w:r w:rsidR="003609D0">
        <w:rPr>
          <w:bCs/>
        </w:rPr>
        <w:lastRenderedPageBreak/>
        <w:t xml:space="preserve">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w:t>
      </w:r>
      <w:r w:rsidR="001E1F12">
        <w:rPr>
          <w:bCs/>
        </w:rPr>
        <w:fldChar w:fldCharType="begin" w:fldLock="1"/>
      </w:r>
      <w:r w:rsidR="00C60422">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2014)","previouslyFormattedCitation":"(Kattge &lt;i&gt;et al.&lt;/i&gt;, 2009; Walker &lt;i&gt;et al.&lt;/i&gt;, 2014)"},"properties":{"noteIndex":0},"schema":"https://github.com/citation-style-language/schema/raw/master/csl-citation.json"}</w:instrText>
      </w:r>
      <w:r w:rsidR="001E1F12">
        <w:rPr>
          <w:bCs/>
        </w:rPr>
        <w:fldChar w:fldCharType="separate"/>
      </w:r>
      <w:r w:rsidR="001E1F12" w:rsidRPr="001E1F12">
        <w:rPr>
          <w:bCs/>
          <w:noProof/>
        </w:rPr>
        <w:t>(</w:t>
      </w:r>
      <w:ins w:id="420" w:author="Perkowski, Evan A" w:date="2023-11-29T16:25:00Z">
        <w:r w:rsidR="001E1F12">
          <w:rPr>
            <w:bCs/>
            <w:noProof/>
          </w:rPr>
          <w:t xml:space="preserve">e.g., </w:t>
        </w:r>
      </w:ins>
      <w:r w:rsidR="001E1F12" w:rsidRPr="001E1F12">
        <w:rPr>
          <w:bCs/>
          <w:noProof/>
        </w:rPr>
        <w:t xml:space="preserve">Kattge </w:t>
      </w:r>
      <w:r w:rsidR="001E1F12" w:rsidRPr="001E1F12">
        <w:rPr>
          <w:bCs/>
          <w:i/>
          <w:noProof/>
        </w:rPr>
        <w:t>et al.</w:t>
      </w:r>
      <w:r w:rsidR="001E1F12" w:rsidRPr="001E1F12">
        <w:rPr>
          <w:bCs/>
          <w:noProof/>
        </w:rPr>
        <w:t xml:space="preserve">, 2009; Walker </w:t>
      </w:r>
      <w:r w:rsidR="001E1F12" w:rsidRPr="001E1F12">
        <w:rPr>
          <w:bCs/>
          <w:i/>
          <w:noProof/>
        </w:rPr>
        <w:t>et al.</w:t>
      </w:r>
      <w:r w:rsidR="001E1F12" w:rsidRPr="001E1F12">
        <w:rPr>
          <w:bCs/>
          <w:noProof/>
        </w:rPr>
        <w:t>, 2014)</w:t>
      </w:r>
      <w:ins w:id="421" w:author="Perkowski, Evan A" w:date="2023-11-29T16:25:00Z">
        <w:r w:rsidR="001E1F12">
          <w:rPr>
            <w:bCs/>
          </w:rPr>
          <w:fldChar w:fldCharType="end"/>
        </w:r>
      </w:ins>
      <w:ins w:id="422" w:author="Perkowski, Evan A" w:date="2023-11-29T16:24:00Z">
        <w:r w:rsidR="001E1F12">
          <w:rPr>
            <w:bCs/>
          </w:rPr>
          <w:t xml:space="preserve"> </w:t>
        </w:r>
      </w:ins>
      <w:r w:rsidR="003609D0">
        <w:rPr>
          <w:bCs/>
        </w:rPr>
        <w:t>may risk overestimating photosynthetic capacity</w:t>
      </w:r>
      <w:r w:rsidR="00263CE3">
        <w:rPr>
          <w:bCs/>
        </w:rPr>
        <w:t>, therefore net primary productivity and the magnitude of the land carbon sink, under future novel growth environments.</w:t>
      </w:r>
    </w:p>
    <w:p w14:paraId="7BBD18D1" w14:textId="3A7837E0" w:rsidR="0095073C" w:rsidRDefault="001041A7" w:rsidP="003609D0">
      <w:pPr>
        <w:spacing w:line="360" w:lineRule="auto"/>
        <w:ind w:firstLine="720"/>
        <w:rPr>
          <w:ins w:id="423" w:author="Perkowski, Evan A" w:date="2023-11-29T12:15:00Z"/>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w:t>
      </w:r>
      <w:del w:id="424" w:author="Perkowski, Evan A" w:date="2023-11-29T16:38:00Z">
        <w:r w:rsidR="000019E6" w:rsidDel="003E1997">
          <w:rPr>
            <w:bCs/>
          </w:rPr>
          <w:delText xml:space="preserve">leaf nitrogen </w:delText>
        </w:r>
        <w:r w:rsidDel="003E1997">
          <w:rPr>
            <w:bCs/>
          </w:rPr>
          <w:delText xml:space="preserve">and </w:delText>
        </w:r>
      </w:del>
      <w:r>
        <w:rPr>
          <w:bCs/>
        </w:rPr>
        <w:t xml:space="preserve">photosynthetic responses to </w:t>
      </w:r>
      <w:r>
        <w:t>elevated CO</w:t>
      </w:r>
      <w:r>
        <w:rPr>
          <w:vertAlign w:val="subscript"/>
        </w:rPr>
        <w:t>2</w:t>
      </w:r>
      <w:r w:rsidRPr="00890610">
        <w:t xml:space="preserve"> </w:t>
      </w:r>
      <w:r>
        <w:rPr>
          <w:bCs/>
        </w:rPr>
        <w:t xml:space="preserve">are modeled as a function of </w:t>
      </w:r>
      <w:ins w:id="425" w:author="Perkowski, Evan A" w:date="2023-11-29T16:38:00Z">
        <w:r w:rsidR="003E1997">
          <w:rPr>
            <w:bCs/>
          </w:rPr>
          <w:t xml:space="preserve">positive relationships between </w:t>
        </w:r>
      </w:ins>
      <w:r>
        <w:rPr>
          <w:bCs/>
        </w:rPr>
        <w:t>nitrogen availability</w:t>
      </w:r>
      <w:ins w:id="426" w:author="Perkowski, Evan A" w:date="2023-11-29T16:38:00Z">
        <w:r w:rsidR="003E1997">
          <w:rPr>
            <w:bCs/>
          </w:rPr>
          <w:t xml:space="preserve"> and leaf nitrogen content</w:t>
        </w:r>
      </w:ins>
      <w:r>
        <w:rPr>
          <w:bCs/>
        </w:rPr>
        <w:t xml:space="preserve">. Our results contradict this framework, suggesting that </w:t>
      </w:r>
      <w:ins w:id="427" w:author="Perkowski, Evan A" w:date="2023-11-29T16:37:00Z">
        <w:r w:rsidR="003E1997">
          <w:rPr>
            <w:bCs/>
          </w:rPr>
          <w:t xml:space="preserve">photosynthetic </w:t>
        </w:r>
      </w:ins>
      <w:r>
        <w:rPr>
          <w:bCs/>
        </w:rPr>
        <w:t>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xml:space="preserve">. Optimality models </w:t>
      </w:r>
      <w:ins w:id="428" w:author="Perkowski, Evan A" w:date="2023-11-29T16:38:00Z">
        <w:r w:rsidR="003E1997">
          <w:rPr>
            <w:bCs/>
          </w:rPr>
          <w:t>that use</w:t>
        </w:r>
      </w:ins>
      <w:r>
        <w:rPr>
          <w:bCs/>
        </w:rPr>
        <w:t xml:space="preserv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1E1F12">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56EA8BE4" w14:textId="0D433E68" w:rsidR="000B31CD" w:rsidRPr="000B31CD" w:rsidRDefault="00FB61C8" w:rsidP="000B31CD">
      <w:pPr>
        <w:spacing w:line="360" w:lineRule="auto"/>
        <w:ind w:firstLine="720"/>
        <w:rPr>
          <w:ins w:id="429" w:author="Perkowski, Evan A [2]" w:date="2023-11-30T11:46:00Z"/>
          <w:bCs/>
        </w:rPr>
      </w:pPr>
      <w:ins w:id="430" w:author="Perkowski, Evan A" w:date="2023-11-29T12:20:00Z">
        <w:r>
          <w:rPr>
            <w:bCs/>
          </w:rPr>
          <w:t>P</w:t>
        </w:r>
      </w:ins>
      <w:ins w:id="431" w:author="Perkowski, Evan A" w:date="2023-11-29T12:15:00Z">
        <w:r>
          <w:rPr>
            <w:bCs/>
          </w:rPr>
          <w:t xml:space="preserve">revious work has highlighted that pot experiments </w:t>
        </w:r>
      </w:ins>
      <w:ins w:id="432" w:author="Perkowski, Evan A" w:date="2023-11-29T12:20:00Z">
        <w:r>
          <w:rPr>
            <w:bCs/>
          </w:rPr>
          <w:t>which</w:t>
        </w:r>
      </w:ins>
      <w:ins w:id="433" w:author="Perkowski, Evan A" w:date="2023-11-29T12:15:00Z">
        <w:r>
          <w:rPr>
            <w:bCs/>
          </w:rPr>
          <w:t xml:space="preserve"> restrict belowground root development may alter plant responses </w:t>
        </w:r>
      </w:ins>
      <w:ins w:id="434" w:author="Perkowski, Evan A" w:date="2023-11-29T12:16:00Z">
        <w:r>
          <w:rPr>
            <w:bCs/>
          </w:rPr>
          <w:t xml:space="preserve">to environmental change </w:t>
        </w:r>
        <w:r>
          <w:rPr>
            <w:bCs/>
          </w:rPr>
          <w:fldChar w:fldCharType="begin" w:fldLock="1"/>
        </w:r>
      </w:ins>
      <w:r w:rsidR="002442D6">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442D6">
        <w:rPr>
          <w:rFonts w:ascii="Cambria Math" w:hAnsi="Cambria Math" w:cs="Cambria Math"/>
          <w:bCs/>
        </w:rPr>
        <w:instrText>∼</w:instrText>
      </w:r>
      <w:r w:rsidR="002442D6">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t>et al.</w:t>
      </w:r>
      <w:r w:rsidRPr="00FB61C8">
        <w:rPr>
          <w:bCs/>
          <w:noProof/>
        </w:rPr>
        <w:t>, 2012)</w:t>
      </w:r>
      <w:ins w:id="435" w:author="Perkowski, Evan A" w:date="2023-11-29T12:16:00Z">
        <w:r>
          <w:rPr>
            <w:bCs/>
          </w:rPr>
          <w:fldChar w:fldCharType="end"/>
        </w:r>
        <w:r>
          <w:rPr>
            <w:bCs/>
          </w:rPr>
          <w:t xml:space="preserve">. </w:t>
        </w:r>
      </w:ins>
      <w:ins w:id="436" w:author="Perkowski, Evan A" w:date="2023-11-29T14:49:00Z">
        <w:r w:rsidR="00B8224E">
          <w:rPr>
            <w:bCs/>
          </w:rPr>
          <w:t xml:space="preserve">In this study, the </w:t>
        </w:r>
      </w:ins>
      <w:ins w:id="437" w:author="Perkowski, Evan A" w:date="2023-11-29T12:21:00Z">
        <w:r>
          <w:rPr>
            <w:bCs/>
          </w:rPr>
          <w:t>ratio of pot volume to total biomass</w:t>
        </w:r>
      </w:ins>
      <w:ins w:id="438" w:author="Perkowski, Evan A" w:date="2023-11-29T12:24:00Z">
        <w:r>
          <w:rPr>
            <w:bCs/>
          </w:rPr>
          <w:t xml:space="preserve"> in this experiment</w:t>
        </w:r>
      </w:ins>
      <w:ins w:id="439" w:author="Perkowski, Evan A" w:date="2023-11-29T12:21:00Z">
        <w:r>
          <w:rPr>
            <w:bCs/>
          </w:rPr>
          <w:t xml:space="preserve"> was greater under elevated CO</w:t>
        </w:r>
        <w:r>
          <w:rPr>
            <w:bCs/>
            <w:vertAlign w:val="subscript"/>
          </w:rPr>
          <w:t>2</w:t>
        </w:r>
        <w:r>
          <w:rPr>
            <w:bCs/>
          </w:rPr>
          <w:t xml:space="preserve"> and increased with increasing nitrogen fertilization</w:t>
        </w:r>
      </w:ins>
      <w:ins w:id="440" w:author="Perkowski, Evan A" w:date="2023-11-29T12:24:00Z">
        <w:r>
          <w:rPr>
            <w:bCs/>
          </w:rPr>
          <w:t xml:space="preserve"> such</w:t>
        </w:r>
      </w:ins>
      <w:ins w:id="441" w:author="Perkowski, Evan A" w:date="2023-11-29T12:21:00Z">
        <w:r>
          <w:rPr>
            <w:bCs/>
          </w:rPr>
          <w:t xml:space="preserve"> that several treatment combinations e</w:t>
        </w:r>
      </w:ins>
      <w:ins w:id="442" w:author="Perkowski, Evan A" w:date="2023-11-29T12:22:00Z">
        <w:r>
          <w:rPr>
            <w:bCs/>
          </w:rPr>
          <w:t xml:space="preserve">xceeded the </w:t>
        </w:r>
      </w:ins>
      <w:ins w:id="443" w:author="Perkowski, Evan A" w:date="2023-11-29T12:21:00Z">
        <w:r>
          <w:rPr>
            <w:bCs/>
          </w:rPr>
          <w:t>1 g L</w:t>
        </w:r>
        <w:r>
          <w:rPr>
            <w:bCs/>
            <w:vertAlign w:val="superscript"/>
          </w:rPr>
          <w:t>-1</w:t>
        </w:r>
        <w:r>
          <w:rPr>
            <w:bCs/>
          </w:rPr>
          <w:t xml:space="preserve"> ratio recommended </w:t>
        </w:r>
      </w:ins>
      <w:ins w:id="444" w:author="Perkowski, Evan A" w:date="2023-11-29T12:17:00Z">
        <w:r>
          <w:rPr>
            <w:bCs/>
          </w:rPr>
          <w:t xml:space="preserve">by Poorter </w:t>
        </w:r>
        <w:r>
          <w:rPr>
            <w:bCs/>
            <w:i/>
            <w:iCs/>
          </w:rPr>
          <w:t>et al</w:t>
        </w:r>
        <w:r>
          <w:rPr>
            <w:bCs/>
          </w:rPr>
          <w:t>. (2012) to avoid</w:t>
        </w:r>
      </w:ins>
      <w:ins w:id="445" w:author="Perkowski, Evan A" w:date="2023-11-29T12:23:00Z">
        <w:r>
          <w:rPr>
            <w:bCs/>
          </w:rPr>
          <w:t xml:space="preserve"> growth limitation imposed by restrict</w:t>
        </w:r>
      </w:ins>
      <w:ins w:id="446" w:author="Perkowski, Evan A" w:date="2023-11-29T16:11:00Z">
        <w:r w:rsidR="00F442BF">
          <w:rPr>
            <w:bCs/>
          </w:rPr>
          <w:t>ed</w:t>
        </w:r>
      </w:ins>
      <w:ins w:id="447" w:author="Perkowski, Evan A" w:date="2023-11-29T12:23:00Z">
        <w:r>
          <w:rPr>
            <w:bCs/>
          </w:rPr>
          <w:t xml:space="preserve"> pot volume</w:t>
        </w:r>
      </w:ins>
      <w:ins w:id="448" w:author="Perkowski, Evan A" w:date="2023-11-29T12:17:00Z">
        <w:r>
          <w:rPr>
            <w:bCs/>
          </w:rPr>
          <w:t xml:space="preserve"> (</w:t>
        </w:r>
      </w:ins>
      <w:ins w:id="449" w:author="Perkowski, Evan A" w:date="2023-11-30T13:20:00Z">
        <w:r w:rsidR="00BE43C5">
          <w:rPr>
            <w:bCs/>
          </w:rPr>
          <w:t xml:space="preserve">Table S6; </w:t>
        </w:r>
      </w:ins>
      <w:ins w:id="450" w:author="Perkowski, Evan A" w:date="2023-11-29T12:17:00Z">
        <w:r>
          <w:rPr>
            <w:bCs/>
          </w:rPr>
          <w:t xml:space="preserve">Fig. </w:t>
        </w:r>
      </w:ins>
      <w:ins w:id="451" w:author="Perkowski, Evan A [2]" w:date="2023-11-30T13:05:00Z">
        <w:r w:rsidR="00852CEC">
          <w:rPr>
            <w:bCs/>
          </w:rPr>
          <w:t>S6</w:t>
        </w:r>
      </w:ins>
      <w:ins w:id="452" w:author="Perkowski, Evan A" w:date="2023-11-29T12:17:00Z">
        <w:r>
          <w:rPr>
            <w:bCs/>
          </w:rPr>
          <w:t>)</w:t>
        </w:r>
      </w:ins>
      <w:ins w:id="453" w:author="Perkowski, Evan A" w:date="2023-11-29T12:22:00Z">
        <w:r>
          <w:rPr>
            <w:bCs/>
          </w:rPr>
          <w:t xml:space="preserve">. </w:t>
        </w:r>
      </w:ins>
      <w:ins w:id="454" w:author="Perkowski, Evan A [2]" w:date="2023-11-30T11:43:00Z">
        <w:r w:rsidR="000B31CD">
          <w:rPr>
            <w:bCs/>
          </w:rPr>
          <w:t xml:space="preserve">While possible that pot size may have limited </w:t>
        </w:r>
      </w:ins>
      <w:ins w:id="455" w:author="Perkowski, Evan A [2]" w:date="2023-11-30T11:44:00Z">
        <w:r w:rsidR="000B31CD">
          <w:rPr>
            <w:bCs/>
          </w:rPr>
          <w:t>plant</w:t>
        </w:r>
      </w:ins>
      <w:ins w:id="456" w:author="Perkowski, Evan A [2]" w:date="2023-11-30T11:43:00Z">
        <w:r w:rsidR="000B31CD">
          <w:rPr>
            <w:bCs/>
          </w:rPr>
          <w:t xml:space="preserve"> responses to elevated CO</w:t>
        </w:r>
        <w:r w:rsidR="000B31CD">
          <w:rPr>
            <w:bCs/>
            <w:vertAlign w:val="subscript"/>
          </w:rPr>
          <w:t>2</w:t>
        </w:r>
        <w:r w:rsidR="000B31CD">
          <w:rPr>
            <w:bCs/>
          </w:rPr>
          <w:t xml:space="preserve">, </w:t>
        </w:r>
      </w:ins>
      <w:ins w:id="457" w:author="Perkowski, Evan A [2]" w:date="2023-11-30T11:44:00Z">
        <w:r w:rsidR="000B31CD">
          <w:rPr>
            <w:bCs/>
          </w:rPr>
          <w:t>similar responses</w:t>
        </w:r>
      </w:ins>
      <w:ins w:id="458" w:author="Perkowski, Evan A [2]" w:date="2023-11-30T13:05:00Z">
        <w:r w:rsidR="00852CEC">
          <w:rPr>
            <w:bCs/>
          </w:rPr>
          <w:t xml:space="preserve"> to elevated CO</w:t>
        </w:r>
        <w:r w:rsidR="00852CEC">
          <w:rPr>
            <w:bCs/>
            <w:vertAlign w:val="subscript"/>
          </w:rPr>
          <w:t>2</w:t>
        </w:r>
      </w:ins>
      <w:ins w:id="459" w:author="Perkowski, Evan A [2]" w:date="2023-11-30T11:44:00Z">
        <w:r w:rsidR="000B31CD">
          <w:rPr>
            <w:bCs/>
          </w:rPr>
          <w:t xml:space="preserve"> have been observed using field measurements </w:t>
        </w:r>
      </w:ins>
      <w:ins w:id="460" w:author="Perkowski, Evan A [2]" w:date="2023-11-30T11:45:00Z">
        <w:r w:rsidR="000B31CD">
          <w:rPr>
            <w:bCs/>
          </w:rPr>
          <w:fldChar w:fldCharType="begin" w:fldLock="1"/>
        </w:r>
      </w:ins>
      <w:r w:rsidR="000B31CD">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theory","type":"article-journal","volume":"26"},"uris":["http://www.mendeley.com/documents/?uuid=bbe0947b-b3f9-4a9e-999f-3f077c3079d4"]},{"id":"ITEM-5","itemData":{"DOI":"10.1007/s00425-004-1320-8","ISSN":"00320935","PMID":"15252734","abstract":"Down-regulation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P","non-dropping-particle":"","parse-names":false,"suffix":""}],"container-title":"Planta","id":"ITEM-5","issue":"3","issued":{"date-parts":[["2005"]]},"page":"434-446","title":"The growth of soybean under free air [CO&lt;sub&gt;2&lt;/sub&gt;] enrichment (FACE) stimulates photosynthesis while decreasing in vivo Rubisco capacity","type":"article-journal","volume":"220"},"uris":["http://www.mendeley.com/documents/?uuid=b8f5aede-e689-49e7-90c0-fa7f61ef341a"]}],"mendeley":{"formattedCitation":"(Bernacchi &lt;i&gt;et al.&lt;/i&gt;, 2005; Crous &lt;i&gt;et al.&lt;/i&gt;, 2010; Lee &lt;i&gt;et al.&lt;/i&gt;, 2011; Pastore &lt;i&gt;et al.&lt;/i&gt;, 2019; Smith &amp; Keenan, 2020)","plainTextFormattedCitation":"(Bernacchi et al., 2005; Crous et al., 2010; Lee et al., 2011; Pastore et al., 2019; Smith &amp; Keenan, 2020)"},"properties":{"noteIndex":0},"schema":"https://github.com/citation-style-language/schema/raw/master/csl-citation.json"}</w:instrText>
      </w:r>
      <w:r w:rsidR="000B31CD">
        <w:rPr>
          <w:bCs/>
        </w:rPr>
        <w:fldChar w:fldCharType="separate"/>
      </w:r>
      <w:r w:rsidR="000B31CD" w:rsidRPr="000B31CD">
        <w:rPr>
          <w:bCs/>
          <w:noProof/>
        </w:rPr>
        <w:t xml:space="preserve">(Bernacchi </w:t>
      </w:r>
      <w:r w:rsidR="000B31CD" w:rsidRPr="000B31CD">
        <w:rPr>
          <w:bCs/>
          <w:i/>
          <w:noProof/>
        </w:rPr>
        <w:t>et al.</w:t>
      </w:r>
      <w:r w:rsidR="000B31CD" w:rsidRPr="000B31CD">
        <w:rPr>
          <w:bCs/>
          <w:noProof/>
        </w:rPr>
        <w:t xml:space="preserve">, 2005; Crous </w:t>
      </w:r>
      <w:r w:rsidR="000B31CD" w:rsidRPr="000B31CD">
        <w:rPr>
          <w:bCs/>
          <w:i/>
          <w:noProof/>
        </w:rPr>
        <w:t>et al.</w:t>
      </w:r>
      <w:r w:rsidR="000B31CD" w:rsidRPr="000B31CD">
        <w:rPr>
          <w:bCs/>
          <w:noProof/>
        </w:rPr>
        <w:t xml:space="preserve">, 2010; Lee </w:t>
      </w:r>
      <w:r w:rsidR="000B31CD" w:rsidRPr="000B31CD">
        <w:rPr>
          <w:bCs/>
          <w:i/>
          <w:noProof/>
        </w:rPr>
        <w:t>et al.</w:t>
      </w:r>
      <w:r w:rsidR="000B31CD" w:rsidRPr="000B31CD">
        <w:rPr>
          <w:bCs/>
          <w:noProof/>
        </w:rPr>
        <w:t xml:space="preserve">, 2011; Pastore </w:t>
      </w:r>
      <w:r w:rsidR="000B31CD" w:rsidRPr="000B31CD">
        <w:rPr>
          <w:bCs/>
          <w:i/>
          <w:noProof/>
        </w:rPr>
        <w:t>et al.</w:t>
      </w:r>
      <w:r w:rsidR="000B31CD" w:rsidRPr="000B31CD">
        <w:rPr>
          <w:bCs/>
          <w:noProof/>
        </w:rPr>
        <w:t>, 2019; Smith &amp; Keenan, 2020)</w:t>
      </w:r>
      <w:ins w:id="461" w:author="Perkowski, Evan A [2]" w:date="2023-11-30T11:45:00Z">
        <w:r w:rsidR="000B31CD">
          <w:rPr>
            <w:bCs/>
          </w:rPr>
          <w:fldChar w:fldCharType="end"/>
        </w:r>
        <w:r w:rsidR="000B31CD">
          <w:rPr>
            <w:bCs/>
          </w:rPr>
          <w:t xml:space="preserve">. Additionally, we did not observe </w:t>
        </w:r>
      </w:ins>
      <w:ins w:id="462" w:author="Perkowski, Evan A [2]" w:date="2023-11-30T13:06:00Z">
        <w:r w:rsidR="00852CEC">
          <w:rPr>
            <w:bCs/>
          </w:rPr>
          <w:t xml:space="preserve">strong </w:t>
        </w:r>
      </w:ins>
      <w:ins w:id="463" w:author="Perkowski, Evan A [2]" w:date="2023-11-30T11:45:00Z">
        <w:r w:rsidR="000B31CD">
          <w:rPr>
            <w:bCs/>
          </w:rPr>
          <w:lastRenderedPageBreak/>
          <w:t xml:space="preserve">evidence for saturating effects of increasing fertilization </w:t>
        </w:r>
      </w:ins>
      <w:ins w:id="464" w:author="Perkowski, Evan A [2]" w:date="2023-11-30T11:47:00Z">
        <w:r w:rsidR="000B31CD">
          <w:rPr>
            <w:bCs/>
          </w:rPr>
          <w:t>on</w:t>
        </w:r>
      </w:ins>
      <w:ins w:id="465" w:author="Perkowski, Evan A [2]" w:date="2023-11-30T13:07:00Z">
        <w:r w:rsidR="00852CEC">
          <w:rPr>
            <w:bCs/>
          </w:rPr>
          <w:t xml:space="preserve"> total biomass,</w:t>
        </w:r>
      </w:ins>
      <w:ins w:id="466" w:author="Perkowski, Evan A [2]" w:date="2023-11-30T11:47:00Z">
        <w:r w:rsidR="000B31CD">
          <w:rPr>
            <w:bCs/>
          </w:rPr>
          <w:t xml:space="preserve"> </w:t>
        </w:r>
        <w:r w:rsidR="000B31CD">
          <w:rPr>
            <w:bCs/>
          </w:rPr>
          <w:t>belowground carbon biomass</w:t>
        </w:r>
      </w:ins>
      <w:ins w:id="467" w:author="Perkowski, Evan A [2]" w:date="2023-11-30T13:07:00Z">
        <w:r w:rsidR="00852CEC">
          <w:rPr>
            <w:bCs/>
          </w:rPr>
          <w:t>,</w:t>
        </w:r>
      </w:ins>
      <w:ins w:id="468" w:author="Perkowski, Evan A [2]" w:date="2023-11-30T11:47:00Z">
        <w:r w:rsidR="000B31CD">
          <w:rPr>
            <w:bCs/>
          </w:rPr>
          <w:t xml:space="preserve"> or root biomass</w:t>
        </w:r>
        <w:r w:rsidR="000B31CD">
          <w:rPr>
            <w:bCs/>
          </w:rPr>
          <w:t xml:space="preserve"> </w:t>
        </w:r>
      </w:ins>
      <w:ins w:id="469" w:author="Perkowski, Evan A [2]" w:date="2023-11-30T11:46:00Z">
        <w:r w:rsidR="000B31CD">
          <w:rPr>
            <w:bCs/>
          </w:rPr>
          <w:t>under conditions where biomass: pot volume ratios exceeded 1 g L</w:t>
        </w:r>
        <w:r w:rsidR="000B31CD">
          <w:rPr>
            <w:bCs/>
            <w:vertAlign w:val="superscript"/>
          </w:rPr>
          <w:t>-1</w:t>
        </w:r>
        <w:r w:rsidR="000B31CD">
          <w:rPr>
            <w:bCs/>
          </w:rPr>
          <w:t xml:space="preserve"> (e.g.,</w:t>
        </w:r>
      </w:ins>
      <w:ins w:id="470" w:author="Perkowski, Evan A [2]" w:date="2023-11-30T11:47:00Z">
        <w:r w:rsidR="000B31CD">
          <w:rPr>
            <w:bCs/>
          </w:rPr>
          <w:t xml:space="preserve"> individuals </w:t>
        </w:r>
      </w:ins>
      <w:ins w:id="471" w:author="Perkowski, Evan A [2]" w:date="2023-11-30T13:08:00Z">
        <w:r w:rsidR="00852CEC">
          <w:rPr>
            <w:bCs/>
          </w:rPr>
          <w:t xml:space="preserve">of either inoculation status </w:t>
        </w:r>
      </w:ins>
      <w:ins w:id="472" w:author="Perkowski, Evan A [2]" w:date="2023-11-30T11:47:00Z">
        <w:r w:rsidR="000B31CD">
          <w:rPr>
            <w:bCs/>
          </w:rPr>
          <w:t xml:space="preserve">grown under </w:t>
        </w:r>
      </w:ins>
      <w:ins w:id="473" w:author="Perkowski, Evan A [2]" w:date="2023-11-30T11:46:00Z">
        <w:r w:rsidR="000B31CD">
          <w:rPr>
            <w:bCs/>
          </w:rPr>
          <w:t>high fertilization</w:t>
        </w:r>
      </w:ins>
      <w:ins w:id="474" w:author="Perkowski, Evan A [2]" w:date="2023-11-30T11:47:00Z">
        <w:r w:rsidR="000B31CD">
          <w:rPr>
            <w:bCs/>
          </w:rPr>
          <w:t xml:space="preserve"> and elevated CO</w:t>
        </w:r>
        <w:r w:rsidR="000B31CD">
          <w:rPr>
            <w:bCs/>
            <w:vertAlign w:val="subscript"/>
          </w:rPr>
          <w:t>2</w:t>
        </w:r>
      </w:ins>
      <w:ins w:id="475" w:author="Perkowski, Evan A [2]" w:date="2023-11-30T13:06:00Z">
        <w:r w:rsidR="00852CEC">
          <w:rPr>
            <w:bCs/>
          </w:rPr>
          <w:t>)</w:t>
        </w:r>
      </w:ins>
      <w:ins w:id="476" w:author="Perkowski, Evan A [2]" w:date="2023-11-30T11:47:00Z">
        <w:r w:rsidR="000B31CD">
          <w:rPr>
            <w:bCs/>
          </w:rPr>
          <w:t xml:space="preserve">. The lack of such responses indicate that the pot volume used in this study (6 L) was </w:t>
        </w:r>
      </w:ins>
      <w:ins w:id="477" w:author="Perkowski, Evan A [2]" w:date="2023-11-30T13:07:00Z">
        <w:r w:rsidR="00852CEC">
          <w:rPr>
            <w:bCs/>
          </w:rPr>
          <w:t xml:space="preserve">likely </w:t>
        </w:r>
      </w:ins>
      <w:ins w:id="478" w:author="Perkowski, Evan A [2]" w:date="2023-11-30T11:47:00Z">
        <w:r w:rsidR="000B31CD">
          <w:rPr>
            <w:bCs/>
          </w:rPr>
          <w:t xml:space="preserve">sufficient to </w:t>
        </w:r>
      </w:ins>
      <w:ins w:id="479" w:author="Perkowski, Evan A [2]" w:date="2023-11-30T13:07:00Z">
        <w:r w:rsidR="00852CEC">
          <w:rPr>
            <w:bCs/>
          </w:rPr>
          <w:t xml:space="preserve">avoid </w:t>
        </w:r>
      </w:ins>
      <w:ins w:id="480" w:author="Perkowski, Evan A [2]" w:date="2023-11-30T11:48:00Z">
        <w:r w:rsidR="000B31CD">
          <w:rPr>
            <w:bCs/>
          </w:rPr>
          <w:t>growth limitation.</w:t>
        </w:r>
      </w:ins>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6B0DF966" w:rsidR="00B862FE" w:rsidRDefault="00A333A1" w:rsidP="00A333A1">
      <w:pPr>
        <w:spacing w:line="360" w:lineRule="auto"/>
        <w:rPr>
          <w:bCs/>
        </w:rPr>
      </w:pPr>
      <w:r>
        <w:rPr>
          <w:bCs/>
        </w:rPr>
        <w:t>Our results indicate that nitrogen supply and demand each</w:t>
      </w:r>
      <w:r w:rsidR="008E19CC">
        <w:rPr>
          <w:bCs/>
        </w:rPr>
        <w:t xml:space="preserve"> helped to</w:t>
      </w:r>
      <w:r>
        <w:rPr>
          <w:bCs/>
        </w:rPr>
        <w:t xml:space="preserve"> explain plant responses to elevated CO</w:t>
      </w:r>
      <w:r>
        <w:rPr>
          <w:bCs/>
          <w:vertAlign w:val="subscript"/>
        </w:rPr>
        <w:t>2</w:t>
      </w:r>
      <w:r>
        <w:rPr>
          <w:bCs/>
        </w:rPr>
        <w:t xml:space="preserve">, though operated at different scales. Supporting </w:t>
      </w:r>
      <w:r w:rsidR="00DF28B1">
        <w:rPr>
          <w:bCs/>
        </w:rPr>
        <w:t xml:space="preserve">eco-evolutionary </w:t>
      </w:r>
      <w:r>
        <w:rPr>
          <w:bCs/>
        </w:rPr>
        <w:t xml:space="preserve">optimality </w:t>
      </w:r>
      <w:r w:rsidR="00DF28B1">
        <w:rPr>
          <w:bCs/>
        </w:rPr>
        <w:t>theory</w:t>
      </w:r>
      <w:r>
        <w:rPr>
          <w:bCs/>
        </w:rPr>
        <w:t>, leaf photosynthetic responses to elevated CO</w:t>
      </w:r>
      <w:r>
        <w:rPr>
          <w:bCs/>
          <w:vertAlign w:val="subscript"/>
        </w:rPr>
        <w:t>2</w:t>
      </w:r>
      <w:r>
        <w:rPr>
          <w:bCs/>
        </w:rPr>
        <w:t xml:space="preserve"> were independent of </w:t>
      </w:r>
      <w:r w:rsidR="008E19CC">
        <w:rPr>
          <w:bCs/>
        </w:rPr>
        <w:t xml:space="preserve">soil </w:t>
      </w:r>
      <w:r>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Pr>
          <w:bCs/>
        </w:rPr>
        <w:t>nitrogen limitation hypothesis, whole-plant responses to elevated CO</w:t>
      </w:r>
      <w:r>
        <w:rPr>
          <w:bCs/>
          <w:vertAlign w:val="subscript"/>
        </w:rPr>
        <w:t>2</w:t>
      </w:r>
      <w:r>
        <w:rPr>
          <w:bCs/>
        </w:rPr>
        <w:t xml:space="preserve"> were enhanced with increasing </w:t>
      </w:r>
      <w:ins w:id="481" w:author="Perkowski, Evan A" w:date="2023-11-27T14:23:00Z">
        <w:r w:rsidR="00DA5BFD">
          <w:rPr>
            <w:bCs/>
          </w:rPr>
          <w:t xml:space="preserve">nitrogen </w:t>
        </w:r>
      </w:ins>
      <w:ins w:id="482" w:author="Perkowski, Evan A" w:date="2023-11-27T14:50:00Z">
        <w:r w:rsidR="00D545DE">
          <w:rPr>
            <w:bCs/>
          </w:rPr>
          <w:t xml:space="preserve">fertilization </w:t>
        </w:r>
      </w:ins>
      <w:r>
        <w:rPr>
          <w:bCs/>
        </w:rPr>
        <w:t>due to increased plant nitrogen uptake efficiency coupled with possible cascading effects of nitrogen</w:t>
      </w:r>
      <w:r w:rsidR="00B97BF5">
        <w:rPr>
          <w:bCs/>
        </w:rPr>
        <w:t xml:space="preserve"> </w:t>
      </w:r>
      <w:r>
        <w:rPr>
          <w:bCs/>
        </w:rPr>
        <w:t xml:space="preserve">savings at the leaf level that </w:t>
      </w:r>
      <w:r w:rsidR="00A32073">
        <w:rPr>
          <w:bCs/>
        </w:rPr>
        <w:t xml:space="preserve">may have </w:t>
      </w:r>
      <w:r>
        <w:rPr>
          <w:bCs/>
        </w:rPr>
        <w:t>maximized nitrogen allocat</w:t>
      </w:r>
      <w:r w:rsidR="00A32073">
        <w:rPr>
          <w:bCs/>
        </w:rPr>
        <w:t>ion</w:t>
      </w:r>
      <w:r>
        <w:rPr>
          <w:bCs/>
        </w:rPr>
        <w:t xml:space="preserve"> to whole-plant growth.</w:t>
      </w:r>
      <w:ins w:id="483" w:author="Perkowski, Evan A [2]" w:date="2023-11-30T12:27:00Z">
        <w:r w:rsidR="002844AE">
          <w:rPr>
            <w:bCs/>
          </w:rPr>
          <w:t xml:space="preserve"> However, inoculation did not modify whole-plant responses to elevated CO</w:t>
        </w:r>
        <w:r w:rsidR="002844AE">
          <w:rPr>
            <w:bCs/>
            <w:vertAlign w:val="subscript"/>
          </w:rPr>
          <w:t>2</w:t>
        </w:r>
        <w:r w:rsidR="002844AE">
          <w:rPr>
            <w:bCs/>
          </w:rPr>
          <w:t xml:space="preserve"> a</w:t>
        </w:r>
      </w:ins>
      <w:ins w:id="484" w:author="Perkowski, Evan A [2]" w:date="2023-11-30T12:28:00Z">
        <w:r w:rsidR="002844AE">
          <w:rPr>
            <w:bCs/>
          </w:rPr>
          <w:t>s plants invested similarly in symbiotic nitrogen fixation between CO</w:t>
        </w:r>
        <w:r w:rsidR="002844AE">
          <w:rPr>
            <w:bCs/>
            <w:vertAlign w:val="subscript"/>
          </w:rPr>
          <w:t>2</w:t>
        </w:r>
        <w:r w:rsidR="002844AE">
          <w:rPr>
            <w:bCs/>
          </w:rPr>
          <w:t xml:space="preserve"> treatments.</w:t>
        </w:r>
      </w:ins>
      <w:r>
        <w:rPr>
          <w:bCs/>
        </w:rPr>
        <w:t xml:space="preserve"> Our findings suggest that plants grown under elevated CO</w:t>
      </w:r>
      <w:r>
        <w:rPr>
          <w:bCs/>
          <w:vertAlign w:val="subscript"/>
        </w:rPr>
        <w:t>2</w:t>
      </w:r>
      <w:r>
        <w:rPr>
          <w:bCs/>
        </w:rPr>
        <w:t xml:space="preserve"> responded to increased nitrogen supply by increasing the number of optimally coordinated leaves</w:t>
      </w:r>
      <w:r w:rsidR="00B97BF5">
        <w:rPr>
          <w:bCs/>
        </w:rPr>
        <w:t xml:space="preserve"> </w:t>
      </w:r>
      <w:r>
        <w:rPr>
          <w:bCs/>
        </w:rPr>
        <w:t>and that t</w:t>
      </w:r>
      <w:r w:rsidR="000F676D">
        <w:rPr>
          <w:bCs/>
        </w:rPr>
        <w:t>h</w:t>
      </w:r>
      <w:r>
        <w:rPr>
          <w:bCs/>
        </w:rPr>
        <w:t>e downregulation in photosynthetic capacity under elevated CO</w:t>
      </w:r>
      <w:r>
        <w:rPr>
          <w:bCs/>
          <w:vertAlign w:val="subscript"/>
        </w:rPr>
        <w:t>2</w:t>
      </w:r>
      <w:r>
        <w:rPr>
          <w:bCs/>
        </w:rPr>
        <w:t xml:space="preserve"> is not a direct response to changes in nitrogen supply</w:t>
      </w:r>
      <w:r w:rsidR="00C222B2">
        <w:rPr>
          <w:bCs/>
        </w:rPr>
        <w:t xml:space="preserve">. </w:t>
      </w:r>
      <w:r w:rsidR="00B862FE">
        <w:rPr>
          <w:bCs/>
        </w:rPr>
        <w:t xml:space="preserve">The differential role of nitrogen </w:t>
      </w:r>
      <w:r>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ins w:id="485" w:author="Perkowski, Evan A" w:date="2023-11-27T14:23:00Z">
        <w:r w:rsidR="00DA5BFD">
          <w:t xml:space="preserve">nitrogen </w:t>
        </w:r>
      </w:ins>
      <w:r w:rsidR="000F676D">
        <w:t>fertilization treatments</w:t>
      </w:r>
      <w:r w:rsidR="00B862FE">
        <w:rPr>
          <w:bCs/>
        </w:rPr>
        <w:t xml:space="preserve"> suggest</w:t>
      </w:r>
      <w:r w:rsidR="000F676D">
        <w:rPr>
          <w:bCs/>
        </w:rPr>
        <w:t>s</w:t>
      </w:r>
      <w:r w:rsidR="00B862FE">
        <w:rPr>
          <w:bCs/>
        </w:rPr>
        <w:t xml:space="preserve"> that terrestrial biosphere models may improve simulation</w:t>
      </w:r>
      <w:ins w:id="486" w:author="Perkowski, Evan A" w:date="2023-11-29T16:12:00Z">
        <w:r w:rsidR="00F442BF">
          <w:rPr>
            <w:bCs/>
          </w:rPr>
          <w:t>s</w:t>
        </w:r>
      </w:ins>
      <w:r w:rsidR="00B862FE">
        <w:rPr>
          <w:bCs/>
        </w:rPr>
        <w:t xml:space="preserve">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C2C60">
      <w:pPr>
        <w:spacing w:line="360" w:lineRule="auto"/>
        <w:rPr>
          <w:ins w:id="487" w:author="Perkowski, Evan A [2]" w:date="2023-11-21T14:44:00Z"/>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xml:space="preserve">. EAP acknowledges </w:t>
      </w:r>
      <w:r>
        <w:rPr>
          <w:color w:val="000000" w:themeColor="text1"/>
          <w:lang w:val="en-GB"/>
        </w:rPr>
        <w:lastRenderedPageBreak/>
        <w:t>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488" w:author="Perkowski, Evan A"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ins w:id="489" w:author="Perkowski, Evan A [2]" w:date="2023-11-21T14:44:00Z"/>
          <w:color w:val="000000" w:themeColor="text1"/>
          <w:lang w:val="en-GB"/>
        </w:rPr>
      </w:pPr>
    </w:p>
    <w:p w14:paraId="075C903E" w14:textId="26FAD821" w:rsidR="00CB231B" w:rsidRDefault="00CB231B" w:rsidP="005C2C60">
      <w:pPr>
        <w:spacing w:line="360" w:lineRule="auto"/>
        <w:rPr>
          <w:ins w:id="490" w:author="Perkowski, Evan A [2]" w:date="2023-11-21T14:44:00Z"/>
          <w:b/>
          <w:bCs/>
          <w:color w:val="000000" w:themeColor="text1"/>
          <w:lang w:val="en-GB"/>
        </w:rPr>
      </w:pPr>
      <w:ins w:id="491" w:author="Perkowski, Evan A [2]" w:date="2023-11-21T14:44:00Z">
        <w:r w:rsidRPr="00CB231B">
          <w:rPr>
            <w:b/>
            <w:bCs/>
            <w:color w:val="000000" w:themeColor="text1"/>
            <w:lang w:val="en-GB"/>
          </w:rPr>
          <w:t>Data Availability</w:t>
        </w:r>
      </w:ins>
    </w:p>
    <w:p w14:paraId="0E735BF4" w14:textId="529B6540" w:rsidR="00CB231B" w:rsidRDefault="00CB231B" w:rsidP="00CB231B">
      <w:pPr>
        <w:spacing w:line="480" w:lineRule="auto"/>
        <w:rPr>
          <w:ins w:id="492" w:author="Perkowski, Evan A [2]" w:date="2023-11-21T14:47:00Z"/>
          <w:rStyle w:val="ng-binding"/>
        </w:rPr>
      </w:pPr>
      <w:ins w:id="493" w:author="Perkowski, Evan A [2]" w:date="2023-11-21T14:45:00Z">
        <w:r>
          <w:t xml:space="preserve">All R scripts, data, and metadata are available at </w:t>
        </w:r>
      </w:ins>
      <w:ins w:id="494" w:author="Perkowski, Evan A [2]" w:date="2023-11-21T14:47:00Z">
        <w:r>
          <w:fldChar w:fldCharType="begin"/>
        </w:r>
        <w:r>
          <w:instrText>HYPERLINK "</w:instrText>
        </w:r>
      </w:ins>
      <w:ins w:id="495" w:author="Perkowski, Evan A [2]" w:date="2023-11-21T14:46:00Z">
        <w:r w:rsidRPr="00CB231B">
          <w:instrText>https://doi.org/10.5281/zenodo.10177575</w:instrText>
        </w:r>
      </w:ins>
      <w:ins w:id="496" w:author="Perkowski, Evan A [2]" w:date="2023-11-21T14:47:00Z">
        <w:r>
          <w:instrText>"</w:instrText>
        </w:r>
        <w:r>
          <w:fldChar w:fldCharType="separate"/>
        </w:r>
      </w:ins>
      <w:ins w:id="497" w:author="Perkowski, Evan A [2]" w:date="2023-11-21T14:46:00Z">
        <w:r w:rsidRPr="007E3CB7">
          <w:rPr>
            <w:rStyle w:val="Hyperlink"/>
          </w:rPr>
          <w:t>https://doi.org/10.5281/zenodo.10177575</w:t>
        </w:r>
      </w:ins>
      <w:ins w:id="498" w:author="Perkowski, Evan A [2]" w:date="2023-11-21T14:47:00Z">
        <w:r>
          <w:fldChar w:fldCharType="end"/>
        </w:r>
        <w:r>
          <w:t xml:space="preserve"> </w:t>
        </w:r>
      </w:ins>
      <w:ins w:id="499" w:author="Perkowski, Evan A [2]" w:date="2023-11-21T14:45:00Z">
        <w:r>
          <w:rPr>
            <w:rStyle w:val="ng-binding"/>
          </w:rPr>
          <w:t xml:space="preserve">(or on GitHub at: </w:t>
        </w:r>
      </w:ins>
      <w:ins w:id="500" w:author="Perkowski, Evan A [2]" w:date="2023-11-21T14:47:00Z">
        <w:r>
          <w:rPr>
            <w:rStyle w:val="ng-binding"/>
          </w:rPr>
          <w:fldChar w:fldCharType="begin"/>
        </w:r>
        <w:r>
          <w:rPr>
            <w:rStyle w:val="ng-binding"/>
          </w:rPr>
          <w:instrText>HYPERLINK "</w:instrText>
        </w:r>
        <w:r w:rsidRPr="00CB231B">
          <w:rPr>
            <w:rStyle w:val="ng-binding"/>
          </w:rPr>
          <w:instrText>https://github.com/eaperkowski/NxCO2xI_ms_data</w:instrText>
        </w:r>
        <w:r>
          <w:rPr>
            <w:rStyle w:val="ng-binding"/>
          </w:rPr>
          <w:instrText>"</w:instrText>
        </w:r>
        <w:r>
          <w:rPr>
            <w:rStyle w:val="ng-binding"/>
          </w:rPr>
        </w:r>
        <w:r>
          <w:rPr>
            <w:rStyle w:val="ng-binding"/>
          </w:rPr>
          <w:fldChar w:fldCharType="separate"/>
        </w:r>
        <w:r w:rsidRPr="007E3CB7">
          <w:rPr>
            <w:rStyle w:val="Hyperlink"/>
          </w:rPr>
          <w:t>https://github.com/eaperkowski/NxCO2xI_ms_data</w:t>
        </w:r>
        <w:r>
          <w:rPr>
            <w:rStyle w:val="ng-binding"/>
          </w:rPr>
          <w:fldChar w:fldCharType="end"/>
        </w:r>
        <w:r>
          <w:rPr>
            <w:rStyle w:val="ng-binding"/>
          </w:rPr>
          <w:t>)</w:t>
        </w:r>
      </w:ins>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52ED381B"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w:t>
      </w:r>
      <w:ins w:id="501" w:author="Perkowski, Evan A" w:date="2023-11-27T14:19:00Z">
        <w:r w:rsidR="00C222B2">
          <w:rPr>
            <w:color w:val="000000" w:themeColor="text1"/>
          </w:rPr>
          <w:t xml:space="preserve"> and experimental design</w:t>
        </w:r>
      </w:ins>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approved</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2626313B" w14:textId="566797D4" w:rsidR="000B31CD" w:rsidRPr="000B31CD" w:rsidRDefault="007A3065" w:rsidP="000B31CD">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0B31CD" w:rsidRPr="000B31CD">
        <w:rPr>
          <w:b/>
          <w:bCs/>
          <w:noProof/>
        </w:rPr>
        <w:t>Adams MA, Turnbull TL, Sprent JI, Buchmann N</w:t>
      </w:r>
      <w:r w:rsidR="000B31CD" w:rsidRPr="000B31CD">
        <w:rPr>
          <w:noProof/>
        </w:rPr>
        <w:t xml:space="preserve">. </w:t>
      </w:r>
      <w:r w:rsidR="000B31CD" w:rsidRPr="000B31CD">
        <w:rPr>
          <w:b/>
          <w:bCs/>
          <w:noProof/>
        </w:rPr>
        <w:t>2016</w:t>
      </w:r>
      <w:r w:rsidR="000B31CD" w:rsidRPr="000B31CD">
        <w:rPr>
          <w:noProof/>
        </w:rPr>
        <w:t xml:space="preserve">. Legumes are different: Leaf nitrogen, photosynthesis, and water use efficiency. </w:t>
      </w:r>
      <w:r w:rsidR="000B31CD" w:rsidRPr="000B31CD">
        <w:rPr>
          <w:i/>
          <w:iCs/>
          <w:noProof/>
        </w:rPr>
        <w:t>Proceedings of the National Academy of Sciences of the United States of America</w:t>
      </w:r>
      <w:r w:rsidR="000B31CD" w:rsidRPr="000B31CD">
        <w:rPr>
          <w:noProof/>
        </w:rPr>
        <w:t xml:space="preserve"> </w:t>
      </w:r>
      <w:r w:rsidR="000B31CD" w:rsidRPr="000B31CD">
        <w:rPr>
          <w:b/>
          <w:bCs/>
          <w:noProof/>
        </w:rPr>
        <w:t>113</w:t>
      </w:r>
      <w:r w:rsidR="000B31CD" w:rsidRPr="000B31CD">
        <w:rPr>
          <w:noProof/>
        </w:rPr>
        <w:t>: 4098–4103.</w:t>
      </w:r>
    </w:p>
    <w:p w14:paraId="223B58BC"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Ainsworth EA, Davey PA, Bernacchi CJ, Dermody OC, Heaton EA, Moore DJ, Morgan PB, Naidu SL, Ra HSY, Zhu XG, </w:t>
      </w:r>
      <w:r w:rsidRPr="000B31CD">
        <w:rPr>
          <w:b/>
          <w:bCs/>
          <w:i/>
          <w:iCs/>
          <w:noProof/>
        </w:rPr>
        <w:t>et al.</w:t>
      </w:r>
      <w:r w:rsidRPr="000B31CD">
        <w:rPr>
          <w:noProof/>
        </w:rPr>
        <w:t xml:space="preserve"> </w:t>
      </w:r>
      <w:r w:rsidRPr="000B31CD">
        <w:rPr>
          <w:b/>
          <w:bCs/>
          <w:noProof/>
        </w:rPr>
        <w:t>2002</w:t>
      </w:r>
      <w:r w:rsidRPr="000B31CD">
        <w:rPr>
          <w:noProof/>
        </w:rPr>
        <w:t>. A meta-analysis of elevated [CO</w:t>
      </w:r>
      <w:r w:rsidRPr="000B31CD">
        <w:rPr>
          <w:noProof/>
          <w:vertAlign w:val="subscript"/>
        </w:rPr>
        <w:t>2</w:t>
      </w:r>
      <w:r w:rsidRPr="000B31CD">
        <w:rPr>
          <w:noProof/>
        </w:rPr>
        <w:t>] effects on soybean (</w:t>
      </w:r>
      <w:r w:rsidRPr="000B31CD">
        <w:rPr>
          <w:i/>
          <w:iCs/>
          <w:noProof/>
        </w:rPr>
        <w:t>Glycine max</w:t>
      </w:r>
      <w:r w:rsidRPr="000B31CD">
        <w:rPr>
          <w:noProof/>
        </w:rPr>
        <w:t xml:space="preserve">) physiology, growth and yield. </w:t>
      </w:r>
      <w:r w:rsidRPr="000B31CD">
        <w:rPr>
          <w:i/>
          <w:iCs/>
          <w:noProof/>
        </w:rPr>
        <w:t>Global Change Biology</w:t>
      </w:r>
      <w:r w:rsidRPr="000B31CD">
        <w:rPr>
          <w:noProof/>
        </w:rPr>
        <w:t xml:space="preserve"> </w:t>
      </w:r>
      <w:r w:rsidRPr="000B31CD">
        <w:rPr>
          <w:b/>
          <w:bCs/>
          <w:noProof/>
        </w:rPr>
        <w:t>8</w:t>
      </w:r>
      <w:r w:rsidRPr="000B31CD">
        <w:rPr>
          <w:noProof/>
        </w:rPr>
        <w:t>: 695–709.</w:t>
      </w:r>
    </w:p>
    <w:p w14:paraId="59C7F5E4" w14:textId="77777777" w:rsidR="000B31CD" w:rsidRPr="000B31CD" w:rsidRDefault="000B31CD" w:rsidP="000B31CD">
      <w:pPr>
        <w:widowControl w:val="0"/>
        <w:autoSpaceDE w:val="0"/>
        <w:autoSpaceDN w:val="0"/>
        <w:adjustRightInd w:val="0"/>
        <w:spacing w:line="360" w:lineRule="auto"/>
        <w:rPr>
          <w:noProof/>
        </w:rPr>
      </w:pPr>
      <w:r w:rsidRPr="000B31CD">
        <w:rPr>
          <w:b/>
          <w:bCs/>
          <w:noProof/>
        </w:rPr>
        <w:t>Ainsworth EA, Long SP</w:t>
      </w:r>
      <w:r w:rsidRPr="000B31CD">
        <w:rPr>
          <w:noProof/>
        </w:rPr>
        <w:t xml:space="preserve">. </w:t>
      </w:r>
      <w:r w:rsidRPr="000B31CD">
        <w:rPr>
          <w:b/>
          <w:bCs/>
          <w:noProof/>
        </w:rPr>
        <w:t>2005</w:t>
      </w:r>
      <w:r w:rsidRPr="000B31CD">
        <w:rPr>
          <w:noProof/>
        </w:rPr>
        <w:t>. What have we learned from 15 years of free-air CO</w:t>
      </w:r>
      <w:r w:rsidRPr="000B31CD">
        <w:rPr>
          <w:noProof/>
          <w:vertAlign w:val="subscript"/>
        </w:rPr>
        <w:t>2</w:t>
      </w:r>
      <w:r w:rsidRPr="000B31CD">
        <w:rPr>
          <w:noProof/>
        </w:rPr>
        <w:t xml:space="preserve"> enrichment (FACE)? A meta-analytic review of the responses of photosynthesis, canopy properties and plant production to rising CO</w:t>
      </w:r>
      <w:r w:rsidRPr="000B31CD">
        <w:rPr>
          <w:noProof/>
          <w:vertAlign w:val="subscript"/>
        </w:rPr>
        <w:t>2</w:t>
      </w:r>
      <w:r w:rsidRPr="000B31CD">
        <w:rPr>
          <w:noProof/>
        </w:rPr>
        <w:t xml:space="preserve">. </w:t>
      </w:r>
      <w:r w:rsidRPr="000B31CD">
        <w:rPr>
          <w:i/>
          <w:iCs/>
          <w:noProof/>
        </w:rPr>
        <w:t>New Phytologist</w:t>
      </w:r>
      <w:r w:rsidRPr="000B31CD">
        <w:rPr>
          <w:noProof/>
        </w:rPr>
        <w:t xml:space="preserve"> </w:t>
      </w:r>
      <w:r w:rsidRPr="000B31CD">
        <w:rPr>
          <w:b/>
          <w:bCs/>
          <w:noProof/>
        </w:rPr>
        <w:t>165</w:t>
      </w:r>
      <w:r w:rsidRPr="000B31CD">
        <w:rPr>
          <w:noProof/>
        </w:rPr>
        <w:t>: 351–372.</w:t>
      </w:r>
    </w:p>
    <w:p w14:paraId="6731249C" w14:textId="77777777" w:rsidR="000B31CD" w:rsidRPr="000B31CD" w:rsidRDefault="000B31CD" w:rsidP="000B31CD">
      <w:pPr>
        <w:widowControl w:val="0"/>
        <w:autoSpaceDE w:val="0"/>
        <w:autoSpaceDN w:val="0"/>
        <w:adjustRightInd w:val="0"/>
        <w:spacing w:line="360" w:lineRule="auto"/>
        <w:rPr>
          <w:noProof/>
        </w:rPr>
      </w:pPr>
      <w:r w:rsidRPr="000B31CD">
        <w:rPr>
          <w:b/>
          <w:bCs/>
          <w:noProof/>
        </w:rPr>
        <w:t>Ainsworth EA, Rogers A</w:t>
      </w:r>
      <w:r w:rsidRPr="000B31CD">
        <w:rPr>
          <w:noProof/>
        </w:rPr>
        <w:t xml:space="preserve">. </w:t>
      </w:r>
      <w:r w:rsidRPr="000B31CD">
        <w:rPr>
          <w:b/>
          <w:bCs/>
          <w:noProof/>
        </w:rPr>
        <w:t>2007</w:t>
      </w:r>
      <w:r w:rsidRPr="000B31CD">
        <w:rPr>
          <w:noProof/>
        </w:rPr>
        <w:t>. The response of photosynthesis and stomatal conductance to rising [CO</w:t>
      </w:r>
      <w:r w:rsidRPr="000B31CD">
        <w:rPr>
          <w:noProof/>
          <w:vertAlign w:val="subscript"/>
        </w:rPr>
        <w:t>2</w:t>
      </w:r>
      <w:r w:rsidRPr="000B31CD">
        <w:rPr>
          <w:noProof/>
        </w:rPr>
        <w:t xml:space="preserve">]: mechanisms and environmental interactions. </w:t>
      </w:r>
      <w:r w:rsidRPr="000B31CD">
        <w:rPr>
          <w:i/>
          <w:iCs/>
          <w:noProof/>
        </w:rPr>
        <w:t>Plant, Cell &amp; Environment</w:t>
      </w:r>
      <w:r w:rsidRPr="000B31CD">
        <w:rPr>
          <w:noProof/>
        </w:rPr>
        <w:t xml:space="preserve"> </w:t>
      </w:r>
      <w:r w:rsidRPr="000B31CD">
        <w:rPr>
          <w:b/>
          <w:bCs/>
          <w:noProof/>
        </w:rPr>
        <w:t>30</w:t>
      </w:r>
      <w:r w:rsidRPr="000B31CD">
        <w:rPr>
          <w:noProof/>
        </w:rPr>
        <w:t>: 258–270.</w:t>
      </w:r>
    </w:p>
    <w:p w14:paraId="63566D61" w14:textId="77777777" w:rsidR="000B31CD" w:rsidRPr="000B31CD" w:rsidRDefault="000B31CD" w:rsidP="000B31CD">
      <w:pPr>
        <w:widowControl w:val="0"/>
        <w:autoSpaceDE w:val="0"/>
        <w:autoSpaceDN w:val="0"/>
        <w:adjustRightInd w:val="0"/>
        <w:spacing w:line="360" w:lineRule="auto"/>
        <w:rPr>
          <w:noProof/>
        </w:rPr>
      </w:pPr>
      <w:r w:rsidRPr="000B31CD">
        <w:rPr>
          <w:b/>
          <w:bCs/>
          <w:noProof/>
        </w:rPr>
        <w:t>Allen K, Fisher JB, Phillips RP, Powers JS, Brzostek ER</w:t>
      </w:r>
      <w:r w:rsidRPr="000B31CD">
        <w:rPr>
          <w:noProof/>
        </w:rPr>
        <w:t xml:space="preserve">. </w:t>
      </w:r>
      <w:r w:rsidRPr="000B31CD">
        <w:rPr>
          <w:b/>
          <w:bCs/>
          <w:noProof/>
        </w:rPr>
        <w:t>2020</w:t>
      </w:r>
      <w:r w:rsidRPr="000B31CD">
        <w:rPr>
          <w:noProof/>
        </w:rPr>
        <w:t xml:space="preserve">. Modeling the carbon cost of plant nitrogen and phosphorus uptake across temperate and tropical forests. </w:t>
      </w:r>
      <w:r w:rsidRPr="000B31CD">
        <w:rPr>
          <w:i/>
          <w:iCs/>
          <w:noProof/>
        </w:rPr>
        <w:t>Frontiers in Forests and Global Change</w:t>
      </w:r>
      <w:r w:rsidRPr="000B31CD">
        <w:rPr>
          <w:noProof/>
        </w:rPr>
        <w:t xml:space="preserve"> </w:t>
      </w:r>
      <w:r w:rsidRPr="000B31CD">
        <w:rPr>
          <w:b/>
          <w:bCs/>
          <w:noProof/>
        </w:rPr>
        <w:t>3</w:t>
      </w:r>
      <w:r w:rsidRPr="000B31CD">
        <w:rPr>
          <w:noProof/>
        </w:rPr>
        <w:t>: 1–12.</w:t>
      </w:r>
    </w:p>
    <w:p w14:paraId="05AF13FC" w14:textId="77777777" w:rsidR="000B31CD" w:rsidRPr="000B31CD" w:rsidRDefault="000B31CD" w:rsidP="000B31CD">
      <w:pPr>
        <w:widowControl w:val="0"/>
        <w:autoSpaceDE w:val="0"/>
        <w:autoSpaceDN w:val="0"/>
        <w:adjustRightInd w:val="0"/>
        <w:spacing w:line="360" w:lineRule="auto"/>
        <w:rPr>
          <w:noProof/>
        </w:rPr>
      </w:pPr>
      <w:r w:rsidRPr="000B31CD">
        <w:rPr>
          <w:b/>
          <w:bCs/>
          <w:noProof/>
        </w:rPr>
        <w:t>Andrews M, James EK, Sprent JI, Boddey RM, Gross E, dos Reis FB</w:t>
      </w:r>
      <w:r w:rsidRPr="000B31CD">
        <w:rPr>
          <w:noProof/>
        </w:rPr>
        <w:t xml:space="preserve">. </w:t>
      </w:r>
      <w:r w:rsidRPr="000B31CD">
        <w:rPr>
          <w:b/>
          <w:bCs/>
          <w:noProof/>
        </w:rPr>
        <w:t>2011</w:t>
      </w:r>
      <w:r w:rsidRPr="000B31CD">
        <w:rPr>
          <w:noProof/>
        </w:rPr>
        <w:t xml:space="preserve">. Nitrogen fixation in legumes and actinorhizal plants in natural ecosystems: Values obtained using </w:t>
      </w:r>
      <w:r w:rsidRPr="000B31CD">
        <w:rPr>
          <w:noProof/>
          <w:vertAlign w:val="superscript"/>
        </w:rPr>
        <w:t>15</w:t>
      </w:r>
      <w:r w:rsidRPr="000B31CD">
        <w:rPr>
          <w:noProof/>
        </w:rPr>
        <w:t xml:space="preserve">N natural abundance. </w:t>
      </w:r>
      <w:r w:rsidRPr="000B31CD">
        <w:rPr>
          <w:i/>
          <w:iCs/>
          <w:noProof/>
        </w:rPr>
        <w:t>Plant Ecology and Diversity</w:t>
      </w:r>
      <w:r w:rsidRPr="000B31CD">
        <w:rPr>
          <w:noProof/>
        </w:rPr>
        <w:t xml:space="preserve"> </w:t>
      </w:r>
      <w:r w:rsidRPr="000B31CD">
        <w:rPr>
          <w:b/>
          <w:bCs/>
          <w:noProof/>
        </w:rPr>
        <w:t>4</w:t>
      </w:r>
      <w:r w:rsidRPr="000B31CD">
        <w:rPr>
          <w:noProof/>
        </w:rPr>
        <w:t>: 117–130.</w:t>
      </w:r>
    </w:p>
    <w:p w14:paraId="289E53AF"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Arora VK, Katavouta A, Williams RG, Jones CD, Brovkin V, Friedlingstein P, Schwinger J, Bopp L, Boucher O, Cadule P, </w:t>
      </w:r>
      <w:r w:rsidRPr="000B31CD">
        <w:rPr>
          <w:b/>
          <w:bCs/>
          <w:i/>
          <w:iCs/>
          <w:noProof/>
        </w:rPr>
        <w:t>et al.</w:t>
      </w:r>
      <w:r w:rsidRPr="000B31CD">
        <w:rPr>
          <w:noProof/>
        </w:rPr>
        <w:t xml:space="preserve"> </w:t>
      </w:r>
      <w:r w:rsidRPr="000B31CD">
        <w:rPr>
          <w:b/>
          <w:bCs/>
          <w:noProof/>
        </w:rPr>
        <w:t>2020</w:t>
      </w:r>
      <w:r w:rsidRPr="000B31CD">
        <w:rPr>
          <w:noProof/>
        </w:rPr>
        <w:t xml:space="preserve">. Carbon-concentration and carbon-climate feedbacks in CMIP6 models and their comparison to CMIP5 models. </w:t>
      </w:r>
      <w:r w:rsidRPr="000B31CD">
        <w:rPr>
          <w:i/>
          <w:iCs/>
          <w:noProof/>
        </w:rPr>
        <w:t>Biogeosciences</w:t>
      </w:r>
      <w:r w:rsidRPr="000B31CD">
        <w:rPr>
          <w:noProof/>
        </w:rPr>
        <w:t xml:space="preserve"> </w:t>
      </w:r>
      <w:r w:rsidRPr="000B31CD">
        <w:rPr>
          <w:b/>
          <w:bCs/>
          <w:noProof/>
        </w:rPr>
        <w:t>17</w:t>
      </w:r>
      <w:r w:rsidRPr="000B31CD">
        <w:rPr>
          <w:noProof/>
        </w:rPr>
        <w:t>: 4173–4222.</w:t>
      </w:r>
    </w:p>
    <w:p w14:paraId="5CFD2FB2" w14:textId="77777777" w:rsidR="000B31CD" w:rsidRPr="000B31CD" w:rsidRDefault="000B31CD" w:rsidP="000B31CD">
      <w:pPr>
        <w:widowControl w:val="0"/>
        <w:autoSpaceDE w:val="0"/>
        <w:autoSpaceDN w:val="0"/>
        <w:adjustRightInd w:val="0"/>
        <w:spacing w:line="360" w:lineRule="auto"/>
        <w:rPr>
          <w:noProof/>
        </w:rPr>
      </w:pPr>
      <w:r w:rsidRPr="000B31CD">
        <w:rPr>
          <w:b/>
          <w:bCs/>
          <w:noProof/>
        </w:rPr>
        <w:t>Barnes JD, Balaguer L, Manrique E, Elvira S, Davison AW</w:t>
      </w:r>
      <w:r w:rsidRPr="000B31CD">
        <w:rPr>
          <w:noProof/>
        </w:rPr>
        <w:t xml:space="preserve">. </w:t>
      </w:r>
      <w:r w:rsidRPr="000B31CD">
        <w:rPr>
          <w:b/>
          <w:bCs/>
          <w:noProof/>
        </w:rPr>
        <w:t>1992</w:t>
      </w:r>
      <w:r w:rsidRPr="000B31CD">
        <w:rPr>
          <w:noProof/>
        </w:rPr>
        <w:t xml:space="preserve">. A reappraisal of the use of DMSO for the extraction and determination of chlorophylls a and b in lichens and higher plants. </w:t>
      </w:r>
      <w:r w:rsidRPr="000B31CD">
        <w:rPr>
          <w:i/>
          <w:iCs/>
          <w:noProof/>
        </w:rPr>
        <w:t>Environmental and Experimental Botany</w:t>
      </w:r>
      <w:r w:rsidRPr="000B31CD">
        <w:rPr>
          <w:noProof/>
        </w:rPr>
        <w:t xml:space="preserve"> </w:t>
      </w:r>
      <w:r w:rsidRPr="000B31CD">
        <w:rPr>
          <w:b/>
          <w:bCs/>
          <w:noProof/>
        </w:rPr>
        <w:t>32</w:t>
      </w:r>
      <w:r w:rsidRPr="000B31CD">
        <w:rPr>
          <w:noProof/>
        </w:rPr>
        <w:t>: 85–100.</w:t>
      </w:r>
    </w:p>
    <w:p w14:paraId="781BB8AC" w14:textId="77777777" w:rsidR="000B31CD" w:rsidRPr="000B31CD" w:rsidRDefault="000B31CD" w:rsidP="000B31CD">
      <w:pPr>
        <w:widowControl w:val="0"/>
        <w:autoSpaceDE w:val="0"/>
        <w:autoSpaceDN w:val="0"/>
        <w:adjustRightInd w:val="0"/>
        <w:spacing w:line="360" w:lineRule="auto"/>
        <w:rPr>
          <w:noProof/>
        </w:rPr>
      </w:pPr>
      <w:r w:rsidRPr="000B31CD">
        <w:rPr>
          <w:b/>
          <w:bCs/>
          <w:noProof/>
        </w:rPr>
        <w:t>Bates D, Mächler M, Bolker B, Walker S</w:t>
      </w:r>
      <w:r w:rsidRPr="000B31CD">
        <w:rPr>
          <w:noProof/>
        </w:rPr>
        <w:t xml:space="preserve">. </w:t>
      </w:r>
      <w:r w:rsidRPr="000B31CD">
        <w:rPr>
          <w:b/>
          <w:bCs/>
          <w:noProof/>
        </w:rPr>
        <w:t>2015</w:t>
      </w:r>
      <w:r w:rsidRPr="000B31CD">
        <w:rPr>
          <w:noProof/>
        </w:rPr>
        <w:t xml:space="preserve">. Fitting linear mixed-effects models using lme4. </w:t>
      </w:r>
      <w:r w:rsidRPr="000B31CD">
        <w:rPr>
          <w:i/>
          <w:iCs/>
          <w:noProof/>
        </w:rPr>
        <w:t>Journal of Statistical Software</w:t>
      </w:r>
      <w:r w:rsidRPr="000B31CD">
        <w:rPr>
          <w:noProof/>
        </w:rPr>
        <w:t xml:space="preserve"> </w:t>
      </w:r>
      <w:r w:rsidRPr="000B31CD">
        <w:rPr>
          <w:b/>
          <w:bCs/>
          <w:noProof/>
        </w:rPr>
        <w:t>67</w:t>
      </w:r>
      <w:r w:rsidRPr="000B31CD">
        <w:rPr>
          <w:noProof/>
        </w:rPr>
        <w:t>: 1–48.</w:t>
      </w:r>
    </w:p>
    <w:p w14:paraId="5A8885BC" w14:textId="77777777" w:rsidR="000B31CD" w:rsidRPr="000B31CD" w:rsidRDefault="000B31CD" w:rsidP="000B31CD">
      <w:pPr>
        <w:widowControl w:val="0"/>
        <w:autoSpaceDE w:val="0"/>
        <w:autoSpaceDN w:val="0"/>
        <w:adjustRightInd w:val="0"/>
        <w:spacing w:line="360" w:lineRule="auto"/>
        <w:rPr>
          <w:noProof/>
        </w:rPr>
      </w:pPr>
      <w:r w:rsidRPr="000B31CD">
        <w:rPr>
          <w:b/>
          <w:bCs/>
          <w:noProof/>
        </w:rPr>
        <w:t>Bernacchi CJ, Morgan PB, Ort DR, Long SP</w:t>
      </w:r>
      <w:r w:rsidRPr="000B31CD">
        <w:rPr>
          <w:noProof/>
        </w:rPr>
        <w:t xml:space="preserve">. </w:t>
      </w:r>
      <w:r w:rsidRPr="000B31CD">
        <w:rPr>
          <w:b/>
          <w:bCs/>
          <w:noProof/>
        </w:rPr>
        <w:t>2005</w:t>
      </w:r>
      <w:r w:rsidRPr="000B31CD">
        <w:rPr>
          <w:noProof/>
        </w:rPr>
        <w:t>. The growth of soybean under free air [CO</w:t>
      </w:r>
      <w:r w:rsidRPr="000B31CD">
        <w:rPr>
          <w:noProof/>
          <w:vertAlign w:val="subscript"/>
        </w:rPr>
        <w:t>2</w:t>
      </w:r>
      <w:r w:rsidRPr="000B31CD">
        <w:rPr>
          <w:noProof/>
        </w:rPr>
        <w:t xml:space="preserve">] enrichment (FACE) stimulates photosynthesis while decreasing in vivo Rubisco capacity. </w:t>
      </w:r>
      <w:r w:rsidRPr="000B31CD">
        <w:rPr>
          <w:i/>
          <w:iCs/>
          <w:noProof/>
        </w:rPr>
        <w:t>Planta</w:t>
      </w:r>
      <w:r w:rsidRPr="000B31CD">
        <w:rPr>
          <w:noProof/>
        </w:rPr>
        <w:t xml:space="preserve"> </w:t>
      </w:r>
      <w:r w:rsidRPr="000B31CD">
        <w:rPr>
          <w:b/>
          <w:bCs/>
          <w:noProof/>
        </w:rPr>
        <w:t>220</w:t>
      </w:r>
      <w:r w:rsidRPr="000B31CD">
        <w:rPr>
          <w:noProof/>
        </w:rPr>
        <w:t>: 434–446.</w:t>
      </w:r>
    </w:p>
    <w:p w14:paraId="427F62D3" w14:textId="77777777" w:rsidR="000B31CD" w:rsidRPr="000B31CD" w:rsidRDefault="000B31CD" w:rsidP="000B31CD">
      <w:pPr>
        <w:widowControl w:val="0"/>
        <w:autoSpaceDE w:val="0"/>
        <w:autoSpaceDN w:val="0"/>
        <w:adjustRightInd w:val="0"/>
        <w:spacing w:line="360" w:lineRule="auto"/>
        <w:rPr>
          <w:noProof/>
        </w:rPr>
      </w:pPr>
      <w:r w:rsidRPr="000B31CD">
        <w:rPr>
          <w:b/>
          <w:bCs/>
          <w:noProof/>
        </w:rPr>
        <w:lastRenderedPageBreak/>
        <w:t>Bernacchi CJ, Singsaas EL, Pimentel C, Portis AR, Long SP</w:t>
      </w:r>
      <w:r w:rsidRPr="000B31CD">
        <w:rPr>
          <w:noProof/>
        </w:rPr>
        <w:t xml:space="preserve">. </w:t>
      </w:r>
      <w:r w:rsidRPr="000B31CD">
        <w:rPr>
          <w:b/>
          <w:bCs/>
          <w:noProof/>
        </w:rPr>
        <w:t>2001</w:t>
      </w:r>
      <w:r w:rsidRPr="000B31CD">
        <w:rPr>
          <w:noProof/>
        </w:rPr>
        <w:t xml:space="preserve">. Improved temperature response functions for models of Rubisco-limited photosynthesis. </w:t>
      </w:r>
      <w:r w:rsidRPr="000B31CD">
        <w:rPr>
          <w:i/>
          <w:iCs/>
          <w:noProof/>
        </w:rPr>
        <w:t>Plant, Cell and Environment</w:t>
      </w:r>
      <w:r w:rsidRPr="000B31CD">
        <w:rPr>
          <w:noProof/>
        </w:rPr>
        <w:t xml:space="preserve"> </w:t>
      </w:r>
      <w:r w:rsidRPr="000B31CD">
        <w:rPr>
          <w:b/>
          <w:bCs/>
          <w:noProof/>
        </w:rPr>
        <w:t>24</w:t>
      </w:r>
      <w:r w:rsidRPr="000B31CD">
        <w:rPr>
          <w:noProof/>
        </w:rPr>
        <w:t>: 253–259.</w:t>
      </w:r>
    </w:p>
    <w:p w14:paraId="2BFF1737" w14:textId="77777777" w:rsidR="000B31CD" w:rsidRPr="000B31CD" w:rsidRDefault="000B31CD" w:rsidP="000B31CD">
      <w:pPr>
        <w:widowControl w:val="0"/>
        <w:autoSpaceDE w:val="0"/>
        <w:autoSpaceDN w:val="0"/>
        <w:adjustRightInd w:val="0"/>
        <w:spacing w:line="360" w:lineRule="auto"/>
        <w:rPr>
          <w:noProof/>
        </w:rPr>
      </w:pPr>
      <w:r w:rsidRPr="000B31CD">
        <w:rPr>
          <w:b/>
          <w:bCs/>
          <w:noProof/>
        </w:rPr>
        <w:t>Braghiere RK, Fisher JB, Allen K, Brzostek ER, Shi M, Yang X, Ricciuto DM, Fisher RA, Zhu Q, Phillips RP</w:t>
      </w:r>
      <w:r w:rsidRPr="000B31CD">
        <w:rPr>
          <w:noProof/>
        </w:rPr>
        <w:t xml:space="preserve">. </w:t>
      </w:r>
      <w:r w:rsidRPr="000B31CD">
        <w:rPr>
          <w:b/>
          <w:bCs/>
          <w:noProof/>
        </w:rPr>
        <w:t>2022</w:t>
      </w:r>
      <w:r w:rsidRPr="000B31CD">
        <w:rPr>
          <w:noProof/>
        </w:rPr>
        <w:t xml:space="preserve">. Modeling global carbon costs of plant nitrogen and phosphorus acquisition. </w:t>
      </w:r>
      <w:r w:rsidRPr="000B31CD">
        <w:rPr>
          <w:i/>
          <w:iCs/>
          <w:noProof/>
        </w:rPr>
        <w:t>Journal of Advances in Modeling Earth Systems</w:t>
      </w:r>
      <w:r w:rsidRPr="000B31CD">
        <w:rPr>
          <w:noProof/>
        </w:rPr>
        <w:t xml:space="preserve"> </w:t>
      </w:r>
      <w:r w:rsidRPr="000B31CD">
        <w:rPr>
          <w:b/>
          <w:bCs/>
          <w:noProof/>
        </w:rPr>
        <w:t>14</w:t>
      </w:r>
      <w:r w:rsidRPr="000B31CD">
        <w:rPr>
          <w:noProof/>
        </w:rPr>
        <w:t>: 1–23.</w:t>
      </w:r>
    </w:p>
    <w:p w14:paraId="742A554B" w14:textId="77777777" w:rsidR="000B31CD" w:rsidRPr="000B31CD" w:rsidRDefault="000B31CD" w:rsidP="000B31CD">
      <w:pPr>
        <w:widowControl w:val="0"/>
        <w:autoSpaceDE w:val="0"/>
        <w:autoSpaceDN w:val="0"/>
        <w:adjustRightInd w:val="0"/>
        <w:spacing w:line="360" w:lineRule="auto"/>
        <w:rPr>
          <w:noProof/>
        </w:rPr>
      </w:pPr>
      <w:r w:rsidRPr="000B31CD">
        <w:rPr>
          <w:b/>
          <w:bCs/>
          <w:noProof/>
        </w:rPr>
        <w:t>Brzostek ER, Fisher JB, Phillips RP</w:t>
      </w:r>
      <w:r w:rsidRPr="000B31CD">
        <w:rPr>
          <w:noProof/>
        </w:rPr>
        <w:t xml:space="preserve">. </w:t>
      </w:r>
      <w:r w:rsidRPr="000B31CD">
        <w:rPr>
          <w:b/>
          <w:bCs/>
          <w:noProof/>
        </w:rPr>
        <w:t>2014</w:t>
      </w:r>
      <w:r w:rsidRPr="000B31CD">
        <w:rPr>
          <w:noProof/>
        </w:rPr>
        <w:t xml:space="preserve">. Modeling the carbon cost of plant nitrogen acquisition: Mycorrhizal trade-offs and multipath resistance uptake improve predictions of retranslocation. </w:t>
      </w:r>
      <w:r w:rsidRPr="000B31CD">
        <w:rPr>
          <w:i/>
          <w:iCs/>
          <w:noProof/>
        </w:rPr>
        <w:t>Journal of Geophysical Research: Biogeosciences</w:t>
      </w:r>
      <w:r w:rsidRPr="000B31CD">
        <w:rPr>
          <w:noProof/>
        </w:rPr>
        <w:t xml:space="preserve"> </w:t>
      </w:r>
      <w:r w:rsidRPr="000B31CD">
        <w:rPr>
          <w:b/>
          <w:bCs/>
          <w:noProof/>
        </w:rPr>
        <w:t>119</w:t>
      </w:r>
      <w:r w:rsidRPr="000B31CD">
        <w:rPr>
          <w:noProof/>
        </w:rPr>
        <w:t>: 1684–1697.</w:t>
      </w:r>
    </w:p>
    <w:p w14:paraId="171726EB" w14:textId="77777777" w:rsidR="000B31CD" w:rsidRPr="000B31CD" w:rsidRDefault="000B31CD" w:rsidP="000B31CD">
      <w:pPr>
        <w:widowControl w:val="0"/>
        <w:autoSpaceDE w:val="0"/>
        <w:autoSpaceDN w:val="0"/>
        <w:adjustRightInd w:val="0"/>
        <w:spacing w:line="360" w:lineRule="auto"/>
        <w:rPr>
          <w:noProof/>
        </w:rPr>
      </w:pPr>
      <w:r w:rsidRPr="000B31CD">
        <w:rPr>
          <w:b/>
          <w:bCs/>
          <w:noProof/>
        </w:rPr>
        <w:t>Bytnerowicz TA, Funk JL, Menge DNL, Perakis SS, Wolf AA</w:t>
      </w:r>
      <w:r w:rsidRPr="000B31CD">
        <w:rPr>
          <w:noProof/>
        </w:rPr>
        <w:t xml:space="preserve">. </w:t>
      </w:r>
      <w:r w:rsidRPr="000B31CD">
        <w:rPr>
          <w:b/>
          <w:bCs/>
          <w:noProof/>
        </w:rPr>
        <w:t>2023</w:t>
      </w:r>
      <w:r w:rsidRPr="000B31CD">
        <w:rPr>
          <w:noProof/>
        </w:rPr>
        <w:t xml:space="preserve">. Leaf nitrogen affects photosynthesis and water use efficiency similarly in nitrogen-fixing and non-fixing trees. </w:t>
      </w:r>
      <w:r w:rsidRPr="000B31CD">
        <w:rPr>
          <w:i/>
          <w:iCs/>
          <w:noProof/>
        </w:rPr>
        <w:t>Journal of Ecology</w:t>
      </w:r>
      <w:r w:rsidRPr="000B31CD">
        <w:rPr>
          <w:noProof/>
        </w:rPr>
        <w:t>: 1–15.</w:t>
      </w:r>
    </w:p>
    <w:p w14:paraId="6E3CC4D5" w14:textId="77777777" w:rsidR="000B31CD" w:rsidRPr="000B31CD" w:rsidRDefault="000B31CD" w:rsidP="000B31CD">
      <w:pPr>
        <w:widowControl w:val="0"/>
        <w:autoSpaceDE w:val="0"/>
        <w:autoSpaceDN w:val="0"/>
        <w:adjustRightInd w:val="0"/>
        <w:spacing w:line="360" w:lineRule="auto"/>
        <w:rPr>
          <w:noProof/>
        </w:rPr>
      </w:pPr>
      <w:r w:rsidRPr="000B31CD">
        <w:rPr>
          <w:b/>
          <w:bCs/>
          <w:noProof/>
        </w:rPr>
        <w:t>Chen J-L, Reynolds JF, Harley PC, Tenhunen JD</w:t>
      </w:r>
      <w:r w:rsidRPr="000B31CD">
        <w:rPr>
          <w:noProof/>
        </w:rPr>
        <w:t xml:space="preserve">. </w:t>
      </w:r>
      <w:r w:rsidRPr="000B31CD">
        <w:rPr>
          <w:b/>
          <w:bCs/>
          <w:noProof/>
        </w:rPr>
        <w:t>1993</w:t>
      </w:r>
      <w:r w:rsidRPr="000B31CD">
        <w:rPr>
          <w:noProof/>
        </w:rPr>
        <w:t xml:space="preserve">. Coordination theory of leaf nitrogen distribution in a canopy. </w:t>
      </w:r>
      <w:r w:rsidRPr="000B31CD">
        <w:rPr>
          <w:i/>
          <w:iCs/>
          <w:noProof/>
        </w:rPr>
        <w:t>Oecologia</w:t>
      </w:r>
      <w:r w:rsidRPr="000B31CD">
        <w:rPr>
          <w:noProof/>
        </w:rPr>
        <w:t xml:space="preserve"> </w:t>
      </w:r>
      <w:r w:rsidRPr="000B31CD">
        <w:rPr>
          <w:b/>
          <w:bCs/>
          <w:noProof/>
        </w:rPr>
        <w:t>93</w:t>
      </w:r>
      <w:r w:rsidRPr="000B31CD">
        <w:rPr>
          <w:noProof/>
        </w:rPr>
        <w:t>: 63–69.</w:t>
      </w:r>
    </w:p>
    <w:p w14:paraId="2C5819D0" w14:textId="77777777" w:rsidR="000B31CD" w:rsidRPr="000B31CD" w:rsidRDefault="000B31CD" w:rsidP="000B31CD">
      <w:pPr>
        <w:widowControl w:val="0"/>
        <w:autoSpaceDE w:val="0"/>
        <w:autoSpaceDN w:val="0"/>
        <w:adjustRightInd w:val="0"/>
        <w:spacing w:line="360" w:lineRule="auto"/>
        <w:rPr>
          <w:noProof/>
        </w:rPr>
      </w:pPr>
      <w:r w:rsidRPr="000B31CD">
        <w:rPr>
          <w:b/>
          <w:bCs/>
          <w:noProof/>
        </w:rPr>
        <w:t>Coleman JS, McConnaughay KDM, Bazzaz FA</w:t>
      </w:r>
      <w:r w:rsidRPr="000B31CD">
        <w:rPr>
          <w:noProof/>
        </w:rPr>
        <w:t xml:space="preserve">. </w:t>
      </w:r>
      <w:r w:rsidRPr="000B31CD">
        <w:rPr>
          <w:b/>
          <w:bCs/>
          <w:noProof/>
        </w:rPr>
        <w:t>1993</w:t>
      </w:r>
      <w:r w:rsidRPr="000B31CD">
        <w:rPr>
          <w:noProof/>
        </w:rPr>
        <w:t>. Elevated CO</w:t>
      </w:r>
      <w:r w:rsidRPr="000B31CD">
        <w:rPr>
          <w:noProof/>
          <w:vertAlign w:val="subscript"/>
        </w:rPr>
        <w:t>2</w:t>
      </w:r>
      <w:r w:rsidRPr="000B31CD">
        <w:rPr>
          <w:noProof/>
        </w:rPr>
        <w:t xml:space="preserve"> and plant nitrogen-use: is reduced tissue nitrogen concentration size-dependent? </w:t>
      </w:r>
      <w:r w:rsidRPr="000B31CD">
        <w:rPr>
          <w:i/>
          <w:iCs/>
          <w:noProof/>
        </w:rPr>
        <w:t>Oecologia</w:t>
      </w:r>
      <w:r w:rsidRPr="000B31CD">
        <w:rPr>
          <w:noProof/>
        </w:rPr>
        <w:t xml:space="preserve"> </w:t>
      </w:r>
      <w:r w:rsidRPr="000B31CD">
        <w:rPr>
          <w:b/>
          <w:bCs/>
          <w:noProof/>
        </w:rPr>
        <w:t>93</w:t>
      </w:r>
      <w:r w:rsidRPr="000B31CD">
        <w:rPr>
          <w:noProof/>
        </w:rPr>
        <w:t>: 195–200.</w:t>
      </w:r>
    </w:p>
    <w:p w14:paraId="4AE312E9" w14:textId="77777777" w:rsidR="000B31CD" w:rsidRPr="000B31CD" w:rsidRDefault="000B31CD" w:rsidP="000B31CD">
      <w:pPr>
        <w:widowControl w:val="0"/>
        <w:autoSpaceDE w:val="0"/>
        <w:autoSpaceDN w:val="0"/>
        <w:adjustRightInd w:val="0"/>
        <w:spacing w:line="360" w:lineRule="auto"/>
        <w:rPr>
          <w:noProof/>
        </w:rPr>
      </w:pPr>
      <w:r w:rsidRPr="000B31CD">
        <w:rPr>
          <w:b/>
          <w:bCs/>
          <w:noProof/>
        </w:rPr>
        <w:t>Crous KY, Reich PB, Hunter MD, Ellsworth DS</w:t>
      </w:r>
      <w:r w:rsidRPr="000B31CD">
        <w:rPr>
          <w:noProof/>
        </w:rPr>
        <w:t xml:space="preserve">. </w:t>
      </w:r>
      <w:r w:rsidRPr="000B31CD">
        <w:rPr>
          <w:b/>
          <w:bCs/>
          <w:noProof/>
        </w:rPr>
        <w:t>2010</w:t>
      </w:r>
      <w:r w:rsidRPr="000B31CD">
        <w:rPr>
          <w:noProof/>
        </w:rPr>
        <w:t>. Maintenance of leaf N controls the photosynthetic CO</w:t>
      </w:r>
      <w:r w:rsidRPr="000B31CD">
        <w:rPr>
          <w:noProof/>
          <w:vertAlign w:val="subscript"/>
        </w:rPr>
        <w:t>2</w:t>
      </w:r>
      <w:r w:rsidRPr="000B31CD">
        <w:rPr>
          <w:noProof/>
        </w:rPr>
        <w:t xml:space="preserve"> response of grassland species exposed to 9 years of free-air CO</w:t>
      </w:r>
      <w:r w:rsidRPr="000B31CD">
        <w:rPr>
          <w:noProof/>
          <w:vertAlign w:val="subscript"/>
        </w:rPr>
        <w:t>2</w:t>
      </w:r>
      <w:r w:rsidRPr="000B31CD">
        <w:rPr>
          <w:noProof/>
        </w:rPr>
        <w:t xml:space="preserve"> enrichment. </w:t>
      </w:r>
      <w:r w:rsidRPr="000B31CD">
        <w:rPr>
          <w:i/>
          <w:iCs/>
          <w:noProof/>
        </w:rPr>
        <w:t>Global Change Biology</w:t>
      </w:r>
      <w:r w:rsidRPr="000B31CD">
        <w:rPr>
          <w:noProof/>
        </w:rPr>
        <w:t xml:space="preserve"> </w:t>
      </w:r>
      <w:r w:rsidRPr="000B31CD">
        <w:rPr>
          <w:b/>
          <w:bCs/>
          <w:noProof/>
        </w:rPr>
        <w:t>16</w:t>
      </w:r>
      <w:r w:rsidRPr="000B31CD">
        <w:rPr>
          <w:noProof/>
        </w:rPr>
        <w:t>: 2076–2088.</w:t>
      </w:r>
    </w:p>
    <w:p w14:paraId="04594007" w14:textId="77777777" w:rsidR="000B31CD" w:rsidRPr="000B31CD" w:rsidRDefault="000B31CD" w:rsidP="000B31CD">
      <w:pPr>
        <w:widowControl w:val="0"/>
        <w:autoSpaceDE w:val="0"/>
        <w:autoSpaceDN w:val="0"/>
        <w:adjustRightInd w:val="0"/>
        <w:spacing w:line="360" w:lineRule="auto"/>
        <w:rPr>
          <w:noProof/>
        </w:rPr>
      </w:pPr>
      <w:r w:rsidRPr="000B31CD">
        <w:rPr>
          <w:b/>
          <w:bCs/>
          <w:noProof/>
        </w:rPr>
        <w:t>Cui E, Xia J, Luo Y</w:t>
      </w:r>
      <w:r w:rsidRPr="000B31CD">
        <w:rPr>
          <w:noProof/>
        </w:rPr>
        <w:t xml:space="preserve">. </w:t>
      </w:r>
      <w:r w:rsidRPr="000B31CD">
        <w:rPr>
          <w:b/>
          <w:bCs/>
          <w:noProof/>
        </w:rPr>
        <w:t>2023</w:t>
      </w:r>
      <w:r w:rsidRPr="000B31CD">
        <w:rPr>
          <w:noProof/>
        </w:rPr>
        <w:t>. Nitrogen use strategy drives interspecific differences in plant photosynthetic CO</w:t>
      </w:r>
      <w:r w:rsidRPr="000B31CD">
        <w:rPr>
          <w:noProof/>
          <w:vertAlign w:val="subscript"/>
        </w:rPr>
        <w:t>2</w:t>
      </w:r>
      <w:r w:rsidRPr="000B31CD">
        <w:rPr>
          <w:noProof/>
        </w:rPr>
        <w:t xml:space="preserve"> acclimation. </w:t>
      </w:r>
      <w:r w:rsidRPr="000B31CD">
        <w:rPr>
          <w:i/>
          <w:iCs/>
          <w:noProof/>
        </w:rPr>
        <w:t>Global Change Biology</w:t>
      </w:r>
      <w:r w:rsidRPr="000B31CD">
        <w:rPr>
          <w:noProof/>
        </w:rPr>
        <w:t xml:space="preserve"> </w:t>
      </w:r>
      <w:r w:rsidRPr="000B31CD">
        <w:rPr>
          <w:b/>
          <w:bCs/>
          <w:noProof/>
        </w:rPr>
        <w:t>29</w:t>
      </w:r>
      <w:r w:rsidRPr="000B31CD">
        <w:rPr>
          <w:noProof/>
        </w:rPr>
        <w:t>: 3667–3677.</w:t>
      </w:r>
    </w:p>
    <w:p w14:paraId="6EF9F5AD" w14:textId="77777777" w:rsidR="000B31CD" w:rsidRPr="000B31CD" w:rsidRDefault="000B31CD" w:rsidP="000B31CD">
      <w:pPr>
        <w:widowControl w:val="0"/>
        <w:autoSpaceDE w:val="0"/>
        <w:autoSpaceDN w:val="0"/>
        <w:adjustRightInd w:val="0"/>
        <w:spacing w:line="360" w:lineRule="auto"/>
        <w:rPr>
          <w:noProof/>
        </w:rPr>
      </w:pPr>
      <w:r w:rsidRPr="000B31CD">
        <w:rPr>
          <w:b/>
          <w:bCs/>
          <w:noProof/>
        </w:rPr>
        <w:t>Curtis PS</w:t>
      </w:r>
      <w:r w:rsidRPr="000B31CD">
        <w:rPr>
          <w:noProof/>
        </w:rPr>
        <w:t xml:space="preserve">. </w:t>
      </w:r>
      <w:r w:rsidRPr="000B31CD">
        <w:rPr>
          <w:b/>
          <w:bCs/>
          <w:noProof/>
        </w:rPr>
        <w:t>1996</w:t>
      </w:r>
      <w:r w:rsidRPr="000B31CD">
        <w:rPr>
          <w:noProof/>
        </w:rPr>
        <w:t xml:space="preserve">. A meta-analysis of leaf gas exchange and nitrogen in trees grown under elevated carbon dioxide. </w:t>
      </w:r>
      <w:r w:rsidRPr="000B31CD">
        <w:rPr>
          <w:i/>
          <w:iCs/>
          <w:noProof/>
        </w:rPr>
        <w:t>Plant, Cell and Environment</w:t>
      </w:r>
      <w:r w:rsidRPr="000B31CD">
        <w:rPr>
          <w:noProof/>
        </w:rPr>
        <w:t xml:space="preserve"> </w:t>
      </w:r>
      <w:r w:rsidRPr="000B31CD">
        <w:rPr>
          <w:b/>
          <w:bCs/>
          <w:noProof/>
        </w:rPr>
        <w:t>19</w:t>
      </w:r>
      <w:r w:rsidRPr="000B31CD">
        <w:rPr>
          <w:noProof/>
        </w:rPr>
        <w:t>: 127–137.</w:t>
      </w:r>
    </w:p>
    <w:p w14:paraId="0652E357"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Davies-Barnard T, Meyerholt J, Zaehle S, Friedlingstein P, Brovkin V, Fan Y, Fisher RA, Jones CD, Lee H, Peano D, </w:t>
      </w:r>
      <w:r w:rsidRPr="000B31CD">
        <w:rPr>
          <w:b/>
          <w:bCs/>
          <w:i/>
          <w:iCs/>
          <w:noProof/>
        </w:rPr>
        <w:t>et al.</w:t>
      </w:r>
      <w:r w:rsidRPr="000B31CD">
        <w:rPr>
          <w:noProof/>
        </w:rPr>
        <w:t xml:space="preserve"> </w:t>
      </w:r>
      <w:r w:rsidRPr="000B31CD">
        <w:rPr>
          <w:b/>
          <w:bCs/>
          <w:noProof/>
        </w:rPr>
        <w:t>2020</w:t>
      </w:r>
      <w:r w:rsidRPr="000B31CD">
        <w:rPr>
          <w:noProof/>
        </w:rPr>
        <w:t xml:space="preserve">. Nitrogen cycling in CMIP6 land surface models: progress and limitations. </w:t>
      </w:r>
      <w:r w:rsidRPr="000B31CD">
        <w:rPr>
          <w:i/>
          <w:iCs/>
          <w:noProof/>
        </w:rPr>
        <w:t>Biogeosciences</w:t>
      </w:r>
      <w:r w:rsidRPr="000B31CD">
        <w:rPr>
          <w:noProof/>
        </w:rPr>
        <w:t xml:space="preserve"> </w:t>
      </w:r>
      <w:r w:rsidRPr="000B31CD">
        <w:rPr>
          <w:b/>
          <w:bCs/>
          <w:noProof/>
        </w:rPr>
        <w:t>17</w:t>
      </w:r>
      <w:r w:rsidRPr="000B31CD">
        <w:rPr>
          <w:noProof/>
        </w:rPr>
        <w:t>: 5129–5148.</w:t>
      </w:r>
    </w:p>
    <w:p w14:paraId="34E82CE4" w14:textId="77777777" w:rsidR="000B31CD" w:rsidRPr="000B31CD" w:rsidRDefault="000B31CD" w:rsidP="000B31CD">
      <w:pPr>
        <w:widowControl w:val="0"/>
        <w:autoSpaceDE w:val="0"/>
        <w:autoSpaceDN w:val="0"/>
        <w:adjustRightInd w:val="0"/>
        <w:spacing w:line="360" w:lineRule="auto"/>
        <w:rPr>
          <w:noProof/>
        </w:rPr>
      </w:pPr>
      <w:r w:rsidRPr="000B31CD">
        <w:rPr>
          <w:b/>
          <w:bCs/>
          <w:noProof/>
        </w:rPr>
        <w:t>Dong N, Prentice IC, Evans BJ, Caddy-Retalic S, Lowe AJ, Wright IJ</w:t>
      </w:r>
      <w:r w:rsidRPr="000B31CD">
        <w:rPr>
          <w:noProof/>
        </w:rPr>
        <w:t xml:space="preserve">. </w:t>
      </w:r>
      <w:r w:rsidRPr="000B31CD">
        <w:rPr>
          <w:b/>
          <w:bCs/>
          <w:noProof/>
        </w:rPr>
        <w:t>2017</w:t>
      </w:r>
      <w:r w:rsidRPr="000B31CD">
        <w:rPr>
          <w:noProof/>
        </w:rPr>
        <w:t xml:space="preserve">. Leaf nitrogen from first principles: field evidence for adaptive variation with climate. </w:t>
      </w:r>
      <w:r w:rsidRPr="000B31CD">
        <w:rPr>
          <w:i/>
          <w:iCs/>
          <w:noProof/>
        </w:rPr>
        <w:t>Biogeosciences</w:t>
      </w:r>
      <w:r w:rsidRPr="000B31CD">
        <w:rPr>
          <w:noProof/>
        </w:rPr>
        <w:t xml:space="preserve"> </w:t>
      </w:r>
      <w:r w:rsidRPr="000B31CD">
        <w:rPr>
          <w:b/>
          <w:bCs/>
          <w:noProof/>
        </w:rPr>
        <w:t>14</w:t>
      </w:r>
      <w:r w:rsidRPr="000B31CD">
        <w:rPr>
          <w:noProof/>
        </w:rPr>
        <w:t>: 481–495.</w:t>
      </w:r>
    </w:p>
    <w:p w14:paraId="4A0EE7B7" w14:textId="77777777" w:rsidR="000B31CD" w:rsidRPr="000B31CD" w:rsidRDefault="000B31CD" w:rsidP="000B31CD">
      <w:pPr>
        <w:widowControl w:val="0"/>
        <w:autoSpaceDE w:val="0"/>
        <w:autoSpaceDN w:val="0"/>
        <w:adjustRightInd w:val="0"/>
        <w:spacing w:line="360" w:lineRule="auto"/>
        <w:rPr>
          <w:noProof/>
        </w:rPr>
      </w:pPr>
      <w:r w:rsidRPr="000B31CD">
        <w:rPr>
          <w:b/>
          <w:bCs/>
          <w:noProof/>
        </w:rPr>
        <w:t>Dong N, Prentice IC, Wright IJ, Evans BJ, Togashi HF, Caddy-Retalic S, McInerney FA, Sparrow B, Leitch E, Lowe AJ</w:t>
      </w:r>
      <w:r w:rsidRPr="000B31CD">
        <w:rPr>
          <w:noProof/>
        </w:rPr>
        <w:t xml:space="preserve">. </w:t>
      </w:r>
      <w:r w:rsidRPr="000B31CD">
        <w:rPr>
          <w:b/>
          <w:bCs/>
          <w:noProof/>
        </w:rPr>
        <w:t>2020</w:t>
      </w:r>
      <w:r w:rsidRPr="000B31CD">
        <w:rPr>
          <w:noProof/>
        </w:rPr>
        <w:t xml:space="preserve">. Components of leaf-trait variation along environmental </w:t>
      </w:r>
      <w:r w:rsidRPr="000B31CD">
        <w:rPr>
          <w:noProof/>
        </w:rPr>
        <w:lastRenderedPageBreak/>
        <w:t xml:space="preserve">gradients. </w:t>
      </w:r>
      <w:r w:rsidRPr="000B31CD">
        <w:rPr>
          <w:i/>
          <w:iCs/>
          <w:noProof/>
        </w:rPr>
        <w:t>New Phytologist</w:t>
      </w:r>
      <w:r w:rsidRPr="000B31CD">
        <w:rPr>
          <w:noProof/>
        </w:rPr>
        <w:t xml:space="preserve"> </w:t>
      </w:r>
      <w:r w:rsidRPr="000B31CD">
        <w:rPr>
          <w:b/>
          <w:bCs/>
          <w:noProof/>
        </w:rPr>
        <w:t>228</w:t>
      </w:r>
      <w:r w:rsidRPr="000B31CD">
        <w:rPr>
          <w:noProof/>
        </w:rPr>
        <w:t>: 82–94.</w:t>
      </w:r>
    </w:p>
    <w:p w14:paraId="38DC3CDC"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Dong N, Prentice IC, Wright IJ, Wang H, Atkin OK, Bloomfield KJ, Domingues TF, Gleason SM, Maire V, Onoda Y, </w:t>
      </w:r>
      <w:r w:rsidRPr="000B31CD">
        <w:rPr>
          <w:b/>
          <w:bCs/>
          <w:i/>
          <w:iCs/>
          <w:noProof/>
        </w:rPr>
        <w:t>et al.</w:t>
      </w:r>
      <w:r w:rsidRPr="000B31CD">
        <w:rPr>
          <w:noProof/>
        </w:rPr>
        <w:t xml:space="preserve"> </w:t>
      </w:r>
      <w:r w:rsidRPr="000B31CD">
        <w:rPr>
          <w:b/>
          <w:bCs/>
          <w:noProof/>
        </w:rPr>
        <w:t>2022a</w:t>
      </w:r>
      <w:r w:rsidRPr="000B31CD">
        <w:rPr>
          <w:noProof/>
        </w:rPr>
        <w:t xml:space="preserve">. Leaf nitrogen from the perspective of optimal plant function. </w:t>
      </w:r>
      <w:r w:rsidRPr="000B31CD">
        <w:rPr>
          <w:i/>
          <w:iCs/>
          <w:noProof/>
        </w:rPr>
        <w:t>Journal of Ecology</w:t>
      </w:r>
      <w:r w:rsidRPr="000B31CD">
        <w:rPr>
          <w:noProof/>
        </w:rPr>
        <w:t xml:space="preserve"> </w:t>
      </w:r>
      <w:r w:rsidRPr="000B31CD">
        <w:rPr>
          <w:b/>
          <w:bCs/>
          <w:noProof/>
        </w:rPr>
        <w:t>110</w:t>
      </w:r>
      <w:r w:rsidRPr="000B31CD">
        <w:rPr>
          <w:noProof/>
        </w:rPr>
        <w:t>: 2585–2602.</w:t>
      </w:r>
    </w:p>
    <w:p w14:paraId="7417948B" w14:textId="77777777" w:rsidR="000B31CD" w:rsidRPr="000B31CD" w:rsidRDefault="000B31CD" w:rsidP="000B31CD">
      <w:pPr>
        <w:widowControl w:val="0"/>
        <w:autoSpaceDE w:val="0"/>
        <w:autoSpaceDN w:val="0"/>
        <w:adjustRightInd w:val="0"/>
        <w:spacing w:line="360" w:lineRule="auto"/>
        <w:rPr>
          <w:noProof/>
        </w:rPr>
      </w:pPr>
      <w:r w:rsidRPr="000B31CD">
        <w:rPr>
          <w:b/>
          <w:bCs/>
          <w:noProof/>
        </w:rPr>
        <w:t>Dong N, Wright IJ, Chen JM, Luo X, Wang H, Keenan TF, Smith NG, Prentice IC</w:t>
      </w:r>
      <w:r w:rsidRPr="000B31CD">
        <w:rPr>
          <w:noProof/>
        </w:rPr>
        <w:t xml:space="preserve">. </w:t>
      </w:r>
      <w:r w:rsidRPr="000B31CD">
        <w:rPr>
          <w:b/>
          <w:bCs/>
          <w:noProof/>
        </w:rPr>
        <w:t>2022b</w:t>
      </w:r>
      <w:r w:rsidRPr="000B31CD">
        <w:rPr>
          <w:noProof/>
        </w:rPr>
        <w:t>. Rising CO</w:t>
      </w:r>
      <w:r w:rsidRPr="000B31CD">
        <w:rPr>
          <w:noProof/>
          <w:vertAlign w:val="subscript"/>
        </w:rPr>
        <w:t>2</w:t>
      </w:r>
      <w:r w:rsidRPr="000B31CD">
        <w:rPr>
          <w:noProof/>
        </w:rPr>
        <w:t xml:space="preserve"> and warming reduce global canopy demand for nitrogen. </w:t>
      </w:r>
      <w:r w:rsidRPr="000B31CD">
        <w:rPr>
          <w:i/>
          <w:iCs/>
          <w:noProof/>
        </w:rPr>
        <w:t>New Phytologist</w:t>
      </w:r>
      <w:r w:rsidRPr="000B31CD">
        <w:rPr>
          <w:noProof/>
        </w:rPr>
        <w:t xml:space="preserve"> </w:t>
      </w:r>
      <w:r w:rsidRPr="000B31CD">
        <w:rPr>
          <w:b/>
          <w:bCs/>
          <w:noProof/>
        </w:rPr>
        <w:t>235</w:t>
      </w:r>
      <w:r w:rsidRPr="000B31CD">
        <w:rPr>
          <w:noProof/>
        </w:rPr>
        <w:t>: 1692–1700.</w:t>
      </w:r>
    </w:p>
    <w:p w14:paraId="47AA836B" w14:textId="77777777" w:rsidR="000B31CD" w:rsidRPr="000B31CD" w:rsidRDefault="000B31CD" w:rsidP="000B31CD">
      <w:pPr>
        <w:widowControl w:val="0"/>
        <w:autoSpaceDE w:val="0"/>
        <w:autoSpaceDN w:val="0"/>
        <w:adjustRightInd w:val="0"/>
        <w:spacing w:line="360" w:lineRule="auto"/>
        <w:rPr>
          <w:noProof/>
        </w:rPr>
      </w:pPr>
      <w:r w:rsidRPr="000B31CD">
        <w:rPr>
          <w:b/>
          <w:bCs/>
          <w:noProof/>
        </w:rPr>
        <w:t>Drake BG, Gonzàlez-Meler MA, Long SP</w:t>
      </w:r>
      <w:r w:rsidRPr="000B31CD">
        <w:rPr>
          <w:noProof/>
        </w:rPr>
        <w:t xml:space="preserve">. </w:t>
      </w:r>
      <w:r w:rsidRPr="000B31CD">
        <w:rPr>
          <w:b/>
          <w:bCs/>
          <w:noProof/>
        </w:rPr>
        <w:t>1997</w:t>
      </w:r>
      <w:r w:rsidRPr="000B31CD">
        <w:rPr>
          <w:noProof/>
        </w:rPr>
        <w:t>. More efficient plants: a consequence of rising atmospheric CO</w:t>
      </w:r>
      <w:r w:rsidRPr="000B31CD">
        <w:rPr>
          <w:noProof/>
          <w:vertAlign w:val="subscript"/>
        </w:rPr>
        <w:t>2</w:t>
      </w:r>
      <w:r w:rsidRPr="000B31CD">
        <w:rPr>
          <w:noProof/>
        </w:rPr>
        <w:t xml:space="preserve">? </w:t>
      </w:r>
      <w:r w:rsidRPr="000B31CD">
        <w:rPr>
          <w:i/>
          <w:iCs/>
          <w:noProof/>
        </w:rPr>
        <w:t>Annual Review of Plant Biology</w:t>
      </w:r>
      <w:r w:rsidRPr="000B31CD">
        <w:rPr>
          <w:noProof/>
        </w:rPr>
        <w:t xml:space="preserve"> </w:t>
      </w:r>
      <w:r w:rsidRPr="000B31CD">
        <w:rPr>
          <w:b/>
          <w:bCs/>
          <w:noProof/>
        </w:rPr>
        <w:t>48</w:t>
      </w:r>
      <w:r w:rsidRPr="000B31CD">
        <w:rPr>
          <w:noProof/>
        </w:rPr>
        <w:t>: 609–639.</w:t>
      </w:r>
    </w:p>
    <w:p w14:paraId="73808180" w14:textId="77777777" w:rsidR="000B31CD" w:rsidRPr="000B31CD" w:rsidRDefault="000B31CD" w:rsidP="000B31CD">
      <w:pPr>
        <w:widowControl w:val="0"/>
        <w:autoSpaceDE w:val="0"/>
        <w:autoSpaceDN w:val="0"/>
        <w:adjustRightInd w:val="0"/>
        <w:spacing w:line="360" w:lineRule="auto"/>
        <w:rPr>
          <w:noProof/>
        </w:rPr>
      </w:pPr>
      <w:r w:rsidRPr="000B31CD">
        <w:rPr>
          <w:b/>
          <w:bCs/>
          <w:noProof/>
        </w:rPr>
        <w:t>Duursma RA</w:t>
      </w:r>
      <w:r w:rsidRPr="000B31CD">
        <w:rPr>
          <w:noProof/>
        </w:rPr>
        <w:t xml:space="preserve">. </w:t>
      </w:r>
      <w:r w:rsidRPr="000B31CD">
        <w:rPr>
          <w:b/>
          <w:bCs/>
          <w:noProof/>
        </w:rPr>
        <w:t>2015</w:t>
      </w:r>
      <w:r w:rsidRPr="000B31CD">
        <w:rPr>
          <w:noProof/>
        </w:rPr>
        <w:t xml:space="preserve">. Plantecophys - an R package for analysing and modelling leaf gas exchange data. </w:t>
      </w:r>
      <w:r w:rsidRPr="000B31CD">
        <w:rPr>
          <w:i/>
          <w:iCs/>
          <w:noProof/>
        </w:rPr>
        <w:t>PLOS ONE</w:t>
      </w:r>
      <w:r w:rsidRPr="000B31CD">
        <w:rPr>
          <w:noProof/>
        </w:rPr>
        <w:t xml:space="preserve"> </w:t>
      </w:r>
      <w:r w:rsidRPr="000B31CD">
        <w:rPr>
          <w:b/>
          <w:bCs/>
          <w:noProof/>
        </w:rPr>
        <w:t>10</w:t>
      </w:r>
      <w:r w:rsidRPr="000B31CD">
        <w:rPr>
          <w:noProof/>
        </w:rPr>
        <w:t>: e0143346.</w:t>
      </w:r>
    </w:p>
    <w:p w14:paraId="23F4FF57" w14:textId="77777777" w:rsidR="000B31CD" w:rsidRPr="000B31CD" w:rsidRDefault="000B31CD" w:rsidP="000B31CD">
      <w:pPr>
        <w:widowControl w:val="0"/>
        <w:autoSpaceDE w:val="0"/>
        <w:autoSpaceDN w:val="0"/>
        <w:adjustRightInd w:val="0"/>
        <w:spacing w:line="360" w:lineRule="auto"/>
        <w:rPr>
          <w:noProof/>
        </w:rPr>
      </w:pPr>
      <w:r w:rsidRPr="000B31CD">
        <w:rPr>
          <w:b/>
          <w:bCs/>
          <w:noProof/>
        </w:rPr>
        <w:t>Evans JR</w:t>
      </w:r>
      <w:r w:rsidRPr="000B31CD">
        <w:rPr>
          <w:noProof/>
        </w:rPr>
        <w:t xml:space="preserve">. </w:t>
      </w:r>
      <w:r w:rsidRPr="000B31CD">
        <w:rPr>
          <w:b/>
          <w:bCs/>
          <w:noProof/>
        </w:rPr>
        <w:t>1989</w:t>
      </w:r>
      <w:r w:rsidRPr="000B31CD">
        <w:rPr>
          <w:noProof/>
        </w:rPr>
        <w:t>. Photosynthesis and nitrogen relationships in leaves of C</w:t>
      </w:r>
      <w:r w:rsidRPr="000B31CD">
        <w:rPr>
          <w:noProof/>
          <w:vertAlign w:val="subscript"/>
        </w:rPr>
        <w:t>3</w:t>
      </w:r>
      <w:r w:rsidRPr="000B31CD">
        <w:rPr>
          <w:noProof/>
        </w:rPr>
        <w:t xml:space="preserve"> plants. </w:t>
      </w:r>
      <w:r w:rsidRPr="000B31CD">
        <w:rPr>
          <w:i/>
          <w:iCs/>
          <w:noProof/>
        </w:rPr>
        <w:t>Oecologia</w:t>
      </w:r>
      <w:r w:rsidRPr="000B31CD">
        <w:rPr>
          <w:noProof/>
        </w:rPr>
        <w:t xml:space="preserve"> </w:t>
      </w:r>
      <w:r w:rsidRPr="000B31CD">
        <w:rPr>
          <w:b/>
          <w:bCs/>
          <w:noProof/>
        </w:rPr>
        <w:t>78</w:t>
      </w:r>
      <w:r w:rsidRPr="000B31CD">
        <w:rPr>
          <w:noProof/>
        </w:rPr>
        <w:t>: 9–19.</w:t>
      </w:r>
    </w:p>
    <w:p w14:paraId="08F47F8E" w14:textId="77777777" w:rsidR="000B31CD" w:rsidRPr="000B31CD" w:rsidRDefault="000B31CD" w:rsidP="000B31CD">
      <w:pPr>
        <w:widowControl w:val="0"/>
        <w:autoSpaceDE w:val="0"/>
        <w:autoSpaceDN w:val="0"/>
        <w:adjustRightInd w:val="0"/>
        <w:spacing w:line="360" w:lineRule="auto"/>
        <w:rPr>
          <w:noProof/>
        </w:rPr>
      </w:pPr>
      <w:r w:rsidRPr="000B31CD">
        <w:rPr>
          <w:b/>
          <w:bCs/>
          <w:noProof/>
        </w:rPr>
        <w:t>Evans JR, Clarke VC</w:t>
      </w:r>
      <w:r w:rsidRPr="000B31CD">
        <w:rPr>
          <w:noProof/>
        </w:rPr>
        <w:t xml:space="preserve">. </w:t>
      </w:r>
      <w:r w:rsidRPr="000B31CD">
        <w:rPr>
          <w:b/>
          <w:bCs/>
          <w:noProof/>
        </w:rPr>
        <w:t>2019</w:t>
      </w:r>
      <w:r w:rsidRPr="000B31CD">
        <w:rPr>
          <w:noProof/>
        </w:rPr>
        <w:t xml:space="preserve">. The nitrogen cost of photosynthesis. </w:t>
      </w:r>
      <w:r w:rsidRPr="000B31CD">
        <w:rPr>
          <w:i/>
          <w:iCs/>
          <w:noProof/>
        </w:rPr>
        <w:t>Journal of Experimental Botany</w:t>
      </w:r>
      <w:r w:rsidRPr="000B31CD">
        <w:rPr>
          <w:noProof/>
        </w:rPr>
        <w:t xml:space="preserve"> </w:t>
      </w:r>
      <w:r w:rsidRPr="000B31CD">
        <w:rPr>
          <w:b/>
          <w:bCs/>
          <w:noProof/>
        </w:rPr>
        <w:t>70</w:t>
      </w:r>
      <w:r w:rsidRPr="000B31CD">
        <w:rPr>
          <w:noProof/>
        </w:rPr>
        <w:t>: 7–15.</w:t>
      </w:r>
    </w:p>
    <w:p w14:paraId="26CE20FC" w14:textId="77777777" w:rsidR="000B31CD" w:rsidRPr="000B31CD" w:rsidRDefault="000B31CD" w:rsidP="000B31CD">
      <w:pPr>
        <w:widowControl w:val="0"/>
        <w:autoSpaceDE w:val="0"/>
        <w:autoSpaceDN w:val="0"/>
        <w:adjustRightInd w:val="0"/>
        <w:spacing w:line="360" w:lineRule="auto"/>
        <w:rPr>
          <w:noProof/>
        </w:rPr>
      </w:pPr>
      <w:r w:rsidRPr="000B31CD">
        <w:rPr>
          <w:b/>
          <w:bCs/>
          <w:noProof/>
        </w:rPr>
        <w:t>Evans JR, Seemann JR</w:t>
      </w:r>
      <w:r w:rsidRPr="000B31CD">
        <w:rPr>
          <w:noProof/>
        </w:rPr>
        <w:t xml:space="preserve">. </w:t>
      </w:r>
      <w:r w:rsidRPr="000B31CD">
        <w:rPr>
          <w:b/>
          <w:bCs/>
          <w:noProof/>
        </w:rPr>
        <w:t>1989</w:t>
      </w:r>
      <w:r w:rsidRPr="000B31CD">
        <w:rPr>
          <w:noProof/>
        </w:rPr>
        <w:t xml:space="preserve">. The allocation of protein nitrogen in the photosynthetic apparatus: costs, consequences, and control. </w:t>
      </w:r>
      <w:r w:rsidRPr="000B31CD">
        <w:rPr>
          <w:i/>
          <w:iCs/>
          <w:noProof/>
        </w:rPr>
        <w:t>Photosynthesis</w:t>
      </w:r>
      <w:r w:rsidRPr="000B31CD">
        <w:rPr>
          <w:noProof/>
        </w:rPr>
        <w:t xml:space="preserve"> </w:t>
      </w:r>
      <w:r w:rsidRPr="000B31CD">
        <w:rPr>
          <w:b/>
          <w:bCs/>
          <w:noProof/>
        </w:rPr>
        <w:t>8</w:t>
      </w:r>
      <w:r w:rsidRPr="000B31CD">
        <w:rPr>
          <w:noProof/>
        </w:rPr>
        <w:t>: 183–205.</w:t>
      </w:r>
    </w:p>
    <w:p w14:paraId="4CD43871" w14:textId="77777777" w:rsidR="000B31CD" w:rsidRPr="000B31CD" w:rsidRDefault="000B31CD" w:rsidP="000B31CD">
      <w:pPr>
        <w:widowControl w:val="0"/>
        <w:autoSpaceDE w:val="0"/>
        <w:autoSpaceDN w:val="0"/>
        <w:adjustRightInd w:val="0"/>
        <w:spacing w:line="360" w:lineRule="auto"/>
        <w:rPr>
          <w:noProof/>
        </w:rPr>
      </w:pPr>
      <w:r w:rsidRPr="000B31CD">
        <w:rPr>
          <w:b/>
          <w:bCs/>
          <w:noProof/>
        </w:rPr>
        <w:t>Farquhar GD, von Caemmerer S, Berry JA</w:t>
      </w:r>
      <w:r w:rsidRPr="000B31CD">
        <w:rPr>
          <w:noProof/>
        </w:rPr>
        <w:t xml:space="preserve">. </w:t>
      </w:r>
      <w:r w:rsidRPr="000B31CD">
        <w:rPr>
          <w:b/>
          <w:bCs/>
          <w:noProof/>
        </w:rPr>
        <w:t>1980</w:t>
      </w:r>
      <w:r w:rsidRPr="000B31CD">
        <w:rPr>
          <w:noProof/>
        </w:rPr>
        <w:t>. A biochemical model of photosynthetic CO</w:t>
      </w:r>
      <w:r w:rsidRPr="000B31CD">
        <w:rPr>
          <w:noProof/>
          <w:vertAlign w:val="subscript"/>
        </w:rPr>
        <w:t>2</w:t>
      </w:r>
      <w:r w:rsidRPr="000B31CD">
        <w:rPr>
          <w:noProof/>
        </w:rPr>
        <w:t xml:space="preserve"> assimilation in leaves of C</w:t>
      </w:r>
      <w:r w:rsidRPr="000B31CD">
        <w:rPr>
          <w:noProof/>
          <w:vertAlign w:val="subscript"/>
        </w:rPr>
        <w:t>3</w:t>
      </w:r>
      <w:r w:rsidRPr="000B31CD">
        <w:rPr>
          <w:noProof/>
        </w:rPr>
        <w:t xml:space="preserve"> species. </w:t>
      </w:r>
      <w:r w:rsidRPr="000B31CD">
        <w:rPr>
          <w:i/>
          <w:iCs/>
          <w:noProof/>
        </w:rPr>
        <w:t>Planta</w:t>
      </w:r>
      <w:r w:rsidRPr="000B31CD">
        <w:rPr>
          <w:noProof/>
        </w:rPr>
        <w:t xml:space="preserve"> </w:t>
      </w:r>
      <w:r w:rsidRPr="000B31CD">
        <w:rPr>
          <w:b/>
          <w:bCs/>
          <w:noProof/>
        </w:rPr>
        <w:t>149</w:t>
      </w:r>
      <w:r w:rsidRPr="000B31CD">
        <w:rPr>
          <w:noProof/>
        </w:rPr>
        <w:t>: 78–90.</w:t>
      </w:r>
    </w:p>
    <w:p w14:paraId="0486192D" w14:textId="77777777" w:rsidR="000B31CD" w:rsidRPr="000B31CD" w:rsidRDefault="000B31CD" w:rsidP="000B31CD">
      <w:pPr>
        <w:widowControl w:val="0"/>
        <w:autoSpaceDE w:val="0"/>
        <w:autoSpaceDN w:val="0"/>
        <w:adjustRightInd w:val="0"/>
        <w:spacing w:line="360" w:lineRule="auto"/>
        <w:rPr>
          <w:noProof/>
        </w:rPr>
      </w:pPr>
      <w:r w:rsidRPr="000B31CD">
        <w:rPr>
          <w:b/>
          <w:bCs/>
          <w:noProof/>
        </w:rPr>
        <w:t>Farquhar GD, Ehleringer JR, Hubick KT</w:t>
      </w:r>
      <w:r w:rsidRPr="000B31CD">
        <w:rPr>
          <w:noProof/>
        </w:rPr>
        <w:t xml:space="preserve">. </w:t>
      </w:r>
      <w:r w:rsidRPr="000B31CD">
        <w:rPr>
          <w:b/>
          <w:bCs/>
          <w:noProof/>
        </w:rPr>
        <w:t>1989</w:t>
      </w:r>
      <w:r w:rsidRPr="000B31CD">
        <w:rPr>
          <w:noProof/>
        </w:rPr>
        <w:t xml:space="preserve">. Carbon isotope discrimination and photosynthesis. </w:t>
      </w:r>
      <w:r w:rsidRPr="000B31CD">
        <w:rPr>
          <w:i/>
          <w:iCs/>
          <w:noProof/>
        </w:rPr>
        <w:t>Annual Review of Plant Physiology and Plant Molecular Biology</w:t>
      </w:r>
      <w:r w:rsidRPr="000B31CD">
        <w:rPr>
          <w:noProof/>
        </w:rPr>
        <w:t xml:space="preserve"> </w:t>
      </w:r>
      <w:r w:rsidRPr="000B31CD">
        <w:rPr>
          <w:b/>
          <w:bCs/>
          <w:noProof/>
        </w:rPr>
        <w:t>40</w:t>
      </w:r>
      <w:r w:rsidRPr="000B31CD">
        <w:rPr>
          <w:noProof/>
        </w:rPr>
        <w:t>: 503–537.</w:t>
      </w:r>
    </w:p>
    <w:p w14:paraId="278089D3"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Fay PA, Prober SM, Harpole WS, Knops JMH, Bakker JD, Borer ET, Lind EM, MacDougall AS, Seabloom EW, Wragg PD, </w:t>
      </w:r>
      <w:r w:rsidRPr="000B31CD">
        <w:rPr>
          <w:b/>
          <w:bCs/>
          <w:i/>
          <w:iCs/>
          <w:noProof/>
        </w:rPr>
        <w:t>et al.</w:t>
      </w:r>
      <w:r w:rsidRPr="000B31CD">
        <w:rPr>
          <w:noProof/>
        </w:rPr>
        <w:t xml:space="preserve"> </w:t>
      </w:r>
      <w:r w:rsidRPr="000B31CD">
        <w:rPr>
          <w:b/>
          <w:bCs/>
          <w:noProof/>
        </w:rPr>
        <w:t>2015</w:t>
      </w:r>
      <w:r w:rsidRPr="000B31CD">
        <w:rPr>
          <w:noProof/>
        </w:rPr>
        <w:t xml:space="preserve">. Grassland productivity limited by multiple nutrients. </w:t>
      </w:r>
      <w:r w:rsidRPr="000B31CD">
        <w:rPr>
          <w:i/>
          <w:iCs/>
          <w:noProof/>
        </w:rPr>
        <w:t>Nature Plants</w:t>
      </w:r>
      <w:r w:rsidRPr="000B31CD">
        <w:rPr>
          <w:noProof/>
        </w:rPr>
        <w:t xml:space="preserve"> </w:t>
      </w:r>
      <w:r w:rsidRPr="000B31CD">
        <w:rPr>
          <w:b/>
          <w:bCs/>
          <w:noProof/>
        </w:rPr>
        <w:t>1</w:t>
      </w:r>
      <w:r w:rsidRPr="000B31CD">
        <w:rPr>
          <w:noProof/>
        </w:rPr>
        <w:t>: 15080.</w:t>
      </w:r>
    </w:p>
    <w:p w14:paraId="09341928" w14:textId="77777777" w:rsidR="000B31CD" w:rsidRPr="000B31CD" w:rsidRDefault="000B31CD" w:rsidP="000B31CD">
      <w:pPr>
        <w:widowControl w:val="0"/>
        <w:autoSpaceDE w:val="0"/>
        <w:autoSpaceDN w:val="0"/>
        <w:adjustRightInd w:val="0"/>
        <w:spacing w:line="360" w:lineRule="auto"/>
        <w:rPr>
          <w:noProof/>
        </w:rPr>
      </w:pPr>
      <w:r w:rsidRPr="000B31CD">
        <w:rPr>
          <w:b/>
          <w:bCs/>
          <w:noProof/>
        </w:rPr>
        <w:t>Field CB, Mooney HA</w:t>
      </w:r>
      <w:r w:rsidRPr="000B31CD">
        <w:rPr>
          <w:noProof/>
        </w:rPr>
        <w:t xml:space="preserve">. </w:t>
      </w:r>
      <w:r w:rsidRPr="000B31CD">
        <w:rPr>
          <w:b/>
          <w:bCs/>
          <w:noProof/>
        </w:rPr>
        <w:t>1986</w:t>
      </w:r>
      <w:r w:rsidRPr="000B31CD">
        <w:rPr>
          <w:noProof/>
        </w:rPr>
        <w:t>. The photosynthesis-nitrogen relationship in wild plants. In: Givnish TJ, ed. On the Economy of Plant Form and Function. Cambridge: Cambridge University Press, 25–55.</w:t>
      </w:r>
    </w:p>
    <w:p w14:paraId="2EB5BB2B"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Finzi AC, Moore DJP, DeLucia EH, Lichter J, Hofmockel KS, Jackson RB, Kim HS, Matamala R, McCarthy HR, Oren R, </w:t>
      </w:r>
      <w:r w:rsidRPr="000B31CD">
        <w:rPr>
          <w:b/>
          <w:bCs/>
          <w:i/>
          <w:iCs/>
          <w:noProof/>
        </w:rPr>
        <w:t>et al.</w:t>
      </w:r>
      <w:r w:rsidRPr="000B31CD">
        <w:rPr>
          <w:noProof/>
        </w:rPr>
        <w:t xml:space="preserve"> </w:t>
      </w:r>
      <w:r w:rsidRPr="000B31CD">
        <w:rPr>
          <w:b/>
          <w:bCs/>
          <w:noProof/>
        </w:rPr>
        <w:t>2006</w:t>
      </w:r>
      <w:r w:rsidRPr="000B31CD">
        <w:rPr>
          <w:noProof/>
        </w:rPr>
        <w:t>. Progressive nitrogen limitation of ecosystem processes under elevated CO</w:t>
      </w:r>
      <w:r w:rsidRPr="000B31CD">
        <w:rPr>
          <w:noProof/>
          <w:vertAlign w:val="subscript"/>
        </w:rPr>
        <w:t>2</w:t>
      </w:r>
      <w:r w:rsidRPr="000B31CD">
        <w:rPr>
          <w:noProof/>
        </w:rPr>
        <w:t xml:space="preserve"> in a warm-temperate forest. </w:t>
      </w:r>
      <w:r w:rsidRPr="000B31CD">
        <w:rPr>
          <w:i/>
          <w:iCs/>
          <w:noProof/>
        </w:rPr>
        <w:t>Ecology</w:t>
      </w:r>
      <w:r w:rsidRPr="000B31CD">
        <w:rPr>
          <w:noProof/>
        </w:rPr>
        <w:t xml:space="preserve"> </w:t>
      </w:r>
      <w:r w:rsidRPr="000B31CD">
        <w:rPr>
          <w:b/>
          <w:bCs/>
          <w:noProof/>
        </w:rPr>
        <w:t>87</w:t>
      </w:r>
      <w:r w:rsidRPr="000B31CD">
        <w:rPr>
          <w:noProof/>
        </w:rPr>
        <w:t>: 15–25.</w:t>
      </w:r>
    </w:p>
    <w:p w14:paraId="0CDA3DD6"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Finzi AC, Norby RJ, Calfapietra C, Gallet-Budynek A, Gielen B, Holmes WE, Hoosbeek </w:t>
      </w:r>
      <w:r w:rsidRPr="000B31CD">
        <w:rPr>
          <w:b/>
          <w:bCs/>
          <w:noProof/>
        </w:rPr>
        <w:lastRenderedPageBreak/>
        <w:t xml:space="preserve">MR, Iversen CM, Jackson RB, Kubiske ME, </w:t>
      </w:r>
      <w:r w:rsidRPr="000B31CD">
        <w:rPr>
          <w:b/>
          <w:bCs/>
          <w:i/>
          <w:iCs/>
          <w:noProof/>
        </w:rPr>
        <w:t>et al.</w:t>
      </w:r>
      <w:r w:rsidRPr="000B31CD">
        <w:rPr>
          <w:noProof/>
        </w:rPr>
        <w:t xml:space="preserve"> </w:t>
      </w:r>
      <w:r w:rsidRPr="000B31CD">
        <w:rPr>
          <w:b/>
          <w:bCs/>
          <w:noProof/>
        </w:rPr>
        <w:t>2007</w:t>
      </w:r>
      <w:r w:rsidRPr="000B31CD">
        <w:rPr>
          <w:noProof/>
        </w:rPr>
        <w:t xml:space="preserve">. Increases in nitrogen uptake rather than nitrogen-use efficiency support higher rates of temperate forest productivity under elevated CO2. </w:t>
      </w:r>
      <w:r w:rsidRPr="000B31CD">
        <w:rPr>
          <w:i/>
          <w:iCs/>
          <w:noProof/>
        </w:rPr>
        <w:t>Proceedings of the National Academy of Sciences</w:t>
      </w:r>
      <w:r w:rsidRPr="000B31CD">
        <w:rPr>
          <w:noProof/>
        </w:rPr>
        <w:t xml:space="preserve"> </w:t>
      </w:r>
      <w:r w:rsidRPr="000B31CD">
        <w:rPr>
          <w:b/>
          <w:bCs/>
          <w:noProof/>
        </w:rPr>
        <w:t>104</w:t>
      </w:r>
      <w:r w:rsidRPr="000B31CD">
        <w:rPr>
          <w:noProof/>
        </w:rPr>
        <w:t>: 14014–14019.</w:t>
      </w:r>
    </w:p>
    <w:p w14:paraId="2B82ECB9"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Firn J, McGree JM, Harvey E, Flores-Moreno H, Schütz M, Buckley YM, Borer ET, Seabloom EW, La Pierre KJ, MacDougall AM, </w:t>
      </w:r>
      <w:r w:rsidRPr="000B31CD">
        <w:rPr>
          <w:b/>
          <w:bCs/>
          <w:i/>
          <w:iCs/>
          <w:noProof/>
        </w:rPr>
        <w:t>et al.</w:t>
      </w:r>
      <w:r w:rsidRPr="000B31CD">
        <w:rPr>
          <w:noProof/>
        </w:rPr>
        <w:t xml:space="preserve"> </w:t>
      </w:r>
      <w:r w:rsidRPr="000B31CD">
        <w:rPr>
          <w:b/>
          <w:bCs/>
          <w:noProof/>
        </w:rPr>
        <w:t>2019</w:t>
      </w:r>
      <w:r w:rsidRPr="000B31CD">
        <w:rPr>
          <w:noProof/>
        </w:rPr>
        <w:t xml:space="preserve">. Leaf nutrients, not specific leaf area, are consistent indicators of elevated nutrient inputs. </w:t>
      </w:r>
      <w:r w:rsidRPr="000B31CD">
        <w:rPr>
          <w:i/>
          <w:iCs/>
          <w:noProof/>
        </w:rPr>
        <w:t>Nature Ecology &amp; Evolution</w:t>
      </w:r>
      <w:r w:rsidRPr="000B31CD">
        <w:rPr>
          <w:noProof/>
        </w:rPr>
        <w:t xml:space="preserve"> </w:t>
      </w:r>
      <w:r w:rsidRPr="000B31CD">
        <w:rPr>
          <w:b/>
          <w:bCs/>
          <w:noProof/>
        </w:rPr>
        <w:t>3</w:t>
      </w:r>
      <w:r w:rsidRPr="000B31CD">
        <w:rPr>
          <w:noProof/>
        </w:rPr>
        <w:t>: 400–406.</w:t>
      </w:r>
    </w:p>
    <w:p w14:paraId="58C02E9A" w14:textId="77777777" w:rsidR="000B31CD" w:rsidRPr="000B31CD" w:rsidRDefault="000B31CD" w:rsidP="000B31CD">
      <w:pPr>
        <w:widowControl w:val="0"/>
        <w:autoSpaceDE w:val="0"/>
        <w:autoSpaceDN w:val="0"/>
        <w:adjustRightInd w:val="0"/>
        <w:spacing w:line="360" w:lineRule="auto"/>
        <w:rPr>
          <w:noProof/>
        </w:rPr>
      </w:pPr>
      <w:r w:rsidRPr="000B31CD">
        <w:rPr>
          <w:b/>
          <w:bCs/>
          <w:noProof/>
        </w:rPr>
        <w:t>Fox J, Weisberg S</w:t>
      </w:r>
      <w:r w:rsidRPr="000B31CD">
        <w:rPr>
          <w:noProof/>
        </w:rPr>
        <w:t xml:space="preserve">. </w:t>
      </w:r>
      <w:r w:rsidRPr="000B31CD">
        <w:rPr>
          <w:b/>
          <w:bCs/>
          <w:noProof/>
        </w:rPr>
        <w:t>2019</w:t>
      </w:r>
      <w:r w:rsidRPr="000B31CD">
        <w:rPr>
          <w:noProof/>
        </w:rPr>
        <w:t xml:space="preserve">. </w:t>
      </w:r>
      <w:r w:rsidRPr="000B31CD">
        <w:rPr>
          <w:i/>
          <w:iCs/>
          <w:noProof/>
        </w:rPr>
        <w:t>An R companion to applied regression</w:t>
      </w:r>
      <w:r w:rsidRPr="000B31CD">
        <w:rPr>
          <w:noProof/>
        </w:rPr>
        <w:t>. Thousand Oaks, California: Sage.</w:t>
      </w:r>
    </w:p>
    <w:p w14:paraId="5FC8A907" w14:textId="77777777" w:rsidR="000B31CD" w:rsidRPr="000B31CD" w:rsidRDefault="000B31CD" w:rsidP="000B31CD">
      <w:pPr>
        <w:widowControl w:val="0"/>
        <w:autoSpaceDE w:val="0"/>
        <w:autoSpaceDN w:val="0"/>
        <w:adjustRightInd w:val="0"/>
        <w:spacing w:line="360" w:lineRule="auto"/>
        <w:rPr>
          <w:noProof/>
        </w:rPr>
      </w:pPr>
      <w:r w:rsidRPr="000B31CD">
        <w:rPr>
          <w:b/>
          <w:bCs/>
          <w:noProof/>
        </w:rPr>
        <w:t>Friedlingstein P, Meinshausen M, Arora VK, Jones CD, Anav A, Liddicoat SK, Knutti R</w:t>
      </w:r>
      <w:r w:rsidRPr="000B31CD">
        <w:rPr>
          <w:noProof/>
        </w:rPr>
        <w:t xml:space="preserve">. </w:t>
      </w:r>
      <w:r w:rsidRPr="000B31CD">
        <w:rPr>
          <w:b/>
          <w:bCs/>
          <w:noProof/>
        </w:rPr>
        <w:t>2014</w:t>
      </w:r>
      <w:r w:rsidRPr="000B31CD">
        <w:rPr>
          <w:noProof/>
        </w:rPr>
        <w:t xml:space="preserve">. Uncertainties in CMIP5 climate projections due to carbon cycle feedbacks. </w:t>
      </w:r>
      <w:r w:rsidRPr="000B31CD">
        <w:rPr>
          <w:i/>
          <w:iCs/>
          <w:noProof/>
        </w:rPr>
        <w:t>Journal of Climate</w:t>
      </w:r>
      <w:r w:rsidRPr="000B31CD">
        <w:rPr>
          <w:noProof/>
        </w:rPr>
        <w:t xml:space="preserve"> </w:t>
      </w:r>
      <w:r w:rsidRPr="000B31CD">
        <w:rPr>
          <w:b/>
          <w:bCs/>
          <w:noProof/>
        </w:rPr>
        <w:t>27</w:t>
      </w:r>
      <w:r w:rsidRPr="000B31CD">
        <w:rPr>
          <w:noProof/>
        </w:rPr>
        <w:t>: 511–526.</w:t>
      </w:r>
    </w:p>
    <w:p w14:paraId="30095EA4" w14:textId="77777777" w:rsidR="000B31CD" w:rsidRPr="000B31CD" w:rsidRDefault="000B31CD" w:rsidP="000B31CD">
      <w:pPr>
        <w:widowControl w:val="0"/>
        <w:autoSpaceDE w:val="0"/>
        <w:autoSpaceDN w:val="0"/>
        <w:adjustRightInd w:val="0"/>
        <w:spacing w:line="360" w:lineRule="auto"/>
        <w:rPr>
          <w:noProof/>
        </w:rPr>
      </w:pPr>
      <w:r w:rsidRPr="000B31CD">
        <w:rPr>
          <w:b/>
          <w:bCs/>
          <w:noProof/>
        </w:rPr>
        <w:t>Friel CA, Friesen ML</w:t>
      </w:r>
      <w:r w:rsidRPr="000B31CD">
        <w:rPr>
          <w:noProof/>
        </w:rPr>
        <w:t xml:space="preserve">. </w:t>
      </w:r>
      <w:r w:rsidRPr="000B31CD">
        <w:rPr>
          <w:b/>
          <w:bCs/>
          <w:noProof/>
        </w:rPr>
        <w:t>2019</w:t>
      </w:r>
      <w:r w:rsidRPr="000B31CD">
        <w:rPr>
          <w:noProof/>
        </w:rPr>
        <w:t xml:space="preserve">. Legumes modulate allocation to rhizobial nitrogen fixation in response to factorial light and nitrogen manipulation. </w:t>
      </w:r>
      <w:r w:rsidRPr="000B31CD">
        <w:rPr>
          <w:i/>
          <w:iCs/>
          <w:noProof/>
        </w:rPr>
        <w:t>Frontiers in Plant Science</w:t>
      </w:r>
      <w:r w:rsidRPr="000B31CD">
        <w:rPr>
          <w:noProof/>
        </w:rPr>
        <w:t xml:space="preserve"> </w:t>
      </w:r>
      <w:r w:rsidRPr="000B31CD">
        <w:rPr>
          <w:b/>
          <w:bCs/>
          <w:noProof/>
        </w:rPr>
        <w:t>10</w:t>
      </w:r>
      <w:r w:rsidRPr="000B31CD">
        <w:rPr>
          <w:noProof/>
        </w:rPr>
        <w:t>: 1316.</w:t>
      </w:r>
    </w:p>
    <w:p w14:paraId="72807F09" w14:textId="77777777" w:rsidR="000B31CD" w:rsidRPr="000B31CD" w:rsidRDefault="000B31CD" w:rsidP="000B31CD">
      <w:pPr>
        <w:widowControl w:val="0"/>
        <w:autoSpaceDE w:val="0"/>
        <w:autoSpaceDN w:val="0"/>
        <w:adjustRightInd w:val="0"/>
        <w:spacing w:line="360" w:lineRule="auto"/>
        <w:rPr>
          <w:noProof/>
        </w:rPr>
      </w:pPr>
      <w:r w:rsidRPr="000B31CD">
        <w:rPr>
          <w:b/>
          <w:bCs/>
          <w:noProof/>
        </w:rPr>
        <w:t>Gutschick VP</w:t>
      </w:r>
      <w:r w:rsidRPr="000B31CD">
        <w:rPr>
          <w:noProof/>
        </w:rPr>
        <w:t xml:space="preserve">. </w:t>
      </w:r>
      <w:r w:rsidRPr="000B31CD">
        <w:rPr>
          <w:b/>
          <w:bCs/>
          <w:noProof/>
        </w:rPr>
        <w:t>1981</w:t>
      </w:r>
      <w:r w:rsidRPr="000B31CD">
        <w:rPr>
          <w:noProof/>
        </w:rPr>
        <w:t xml:space="preserve">. Evolved strategies in nitrogen acquisition by plants. </w:t>
      </w:r>
      <w:r w:rsidRPr="000B31CD">
        <w:rPr>
          <w:i/>
          <w:iCs/>
          <w:noProof/>
        </w:rPr>
        <w:t>The American Naturalist</w:t>
      </w:r>
      <w:r w:rsidRPr="000B31CD">
        <w:rPr>
          <w:noProof/>
        </w:rPr>
        <w:t xml:space="preserve"> </w:t>
      </w:r>
      <w:r w:rsidRPr="000B31CD">
        <w:rPr>
          <w:b/>
          <w:bCs/>
          <w:noProof/>
        </w:rPr>
        <w:t>118</w:t>
      </w:r>
      <w:r w:rsidRPr="000B31CD">
        <w:rPr>
          <w:noProof/>
        </w:rPr>
        <w:t>: 607–637.</w:t>
      </w:r>
    </w:p>
    <w:p w14:paraId="469664B8"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Harrison SP, Cramer W, Franklin O, Prentice IC, Wang H, Brännström Å, de Boer H, Dieckmann U, Joshi J, Keenan TF, </w:t>
      </w:r>
      <w:r w:rsidRPr="000B31CD">
        <w:rPr>
          <w:b/>
          <w:bCs/>
          <w:i/>
          <w:iCs/>
          <w:noProof/>
        </w:rPr>
        <w:t>et al.</w:t>
      </w:r>
      <w:r w:rsidRPr="000B31CD">
        <w:rPr>
          <w:noProof/>
        </w:rPr>
        <w:t xml:space="preserve"> </w:t>
      </w:r>
      <w:r w:rsidRPr="000B31CD">
        <w:rPr>
          <w:b/>
          <w:bCs/>
          <w:noProof/>
        </w:rPr>
        <w:t>2021</w:t>
      </w:r>
      <w:r w:rsidRPr="000B31CD">
        <w:rPr>
          <w:noProof/>
        </w:rPr>
        <w:t xml:space="preserve">. Eco-evolutionary optimality as a means to improve vegetation and land-surface models. </w:t>
      </w:r>
      <w:r w:rsidRPr="000B31CD">
        <w:rPr>
          <w:i/>
          <w:iCs/>
          <w:noProof/>
        </w:rPr>
        <w:t>New Phytologist</w:t>
      </w:r>
      <w:r w:rsidRPr="000B31CD">
        <w:rPr>
          <w:noProof/>
        </w:rPr>
        <w:t xml:space="preserve"> </w:t>
      </w:r>
      <w:r w:rsidRPr="000B31CD">
        <w:rPr>
          <w:b/>
          <w:bCs/>
          <w:noProof/>
        </w:rPr>
        <w:t>231</w:t>
      </w:r>
      <w:r w:rsidRPr="000B31CD">
        <w:rPr>
          <w:noProof/>
        </w:rPr>
        <w:t>: 2125–2141.</w:t>
      </w:r>
    </w:p>
    <w:p w14:paraId="12A2C8C7" w14:textId="77777777" w:rsidR="000B31CD" w:rsidRPr="000B31CD" w:rsidRDefault="000B31CD" w:rsidP="000B31CD">
      <w:pPr>
        <w:widowControl w:val="0"/>
        <w:autoSpaceDE w:val="0"/>
        <w:autoSpaceDN w:val="0"/>
        <w:adjustRightInd w:val="0"/>
        <w:spacing w:line="360" w:lineRule="auto"/>
        <w:rPr>
          <w:noProof/>
        </w:rPr>
      </w:pPr>
      <w:r w:rsidRPr="000B31CD">
        <w:rPr>
          <w:b/>
          <w:bCs/>
          <w:noProof/>
        </w:rPr>
        <w:t>Hoagland DR, Arnon DI</w:t>
      </w:r>
      <w:r w:rsidRPr="000B31CD">
        <w:rPr>
          <w:noProof/>
        </w:rPr>
        <w:t xml:space="preserve">. </w:t>
      </w:r>
      <w:r w:rsidRPr="000B31CD">
        <w:rPr>
          <w:b/>
          <w:bCs/>
          <w:noProof/>
        </w:rPr>
        <w:t>1950</w:t>
      </w:r>
      <w:r w:rsidRPr="000B31CD">
        <w:rPr>
          <w:noProof/>
        </w:rPr>
        <w:t xml:space="preserve">. The water-culture method for growing plants without soil. </w:t>
      </w:r>
      <w:r w:rsidRPr="000B31CD">
        <w:rPr>
          <w:i/>
          <w:iCs/>
          <w:noProof/>
        </w:rPr>
        <w:t>California Agricultural Experiment Station: 347</w:t>
      </w:r>
      <w:r w:rsidRPr="000B31CD">
        <w:rPr>
          <w:noProof/>
        </w:rPr>
        <w:t xml:space="preserve"> </w:t>
      </w:r>
      <w:r w:rsidRPr="000B31CD">
        <w:rPr>
          <w:b/>
          <w:bCs/>
          <w:noProof/>
        </w:rPr>
        <w:t>347</w:t>
      </w:r>
      <w:r w:rsidRPr="000B31CD">
        <w:rPr>
          <w:noProof/>
        </w:rPr>
        <w:t>: 1–32.</w:t>
      </w:r>
    </w:p>
    <w:p w14:paraId="09FD3D48" w14:textId="77777777" w:rsidR="000B31CD" w:rsidRPr="000B31CD" w:rsidRDefault="000B31CD" w:rsidP="000B31CD">
      <w:pPr>
        <w:widowControl w:val="0"/>
        <w:autoSpaceDE w:val="0"/>
        <w:autoSpaceDN w:val="0"/>
        <w:adjustRightInd w:val="0"/>
        <w:spacing w:line="360" w:lineRule="auto"/>
        <w:rPr>
          <w:noProof/>
        </w:rPr>
      </w:pPr>
      <w:r w:rsidRPr="000B31CD">
        <w:rPr>
          <w:b/>
          <w:bCs/>
          <w:noProof/>
        </w:rPr>
        <w:t>Hungate BA, Dukes JS, Shaw MR, Luo Y, Field CB</w:t>
      </w:r>
      <w:r w:rsidRPr="000B31CD">
        <w:rPr>
          <w:noProof/>
        </w:rPr>
        <w:t xml:space="preserve">. </w:t>
      </w:r>
      <w:r w:rsidRPr="000B31CD">
        <w:rPr>
          <w:b/>
          <w:bCs/>
          <w:noProof/>
        </w:rPr>
        <w:t>2003</w:t>
      </w:r>
      <w:r w:rsidRPr="000B31CD">
        <w:rPr>
          <w:noProof/>
        </w:rPr>
        <w:t xml:space="preserve">. Nitrogen and climate change. </w:t>
      </w:r>
      <w:r w:rsidRPr="000B31CD">
        <w:rPr>
          <w:i/>
          <w:iCs/>
          <w:noProof/>
        </w:rPr>
        <w:t>Science</w:t>
      </w:r>
      <w:r w:rsidRPr="000B31CD">
        <w:rPr>
          <w:noProof/>
        </w:rPr>
        <w:t xml:space="preserve"> </w:t>
      </w:r>
      <w:r w:rsidRPr="000B31CD">
        <w:rPr>
          <w:b/>
          <w:bCs/>
          <w:noProof/>
        </w:rPr>
        <w:t>302</w:t>
      </w:r>
      <w:r w:rsidRPr="000B31CD">
        <w:rPr>
          <w:noProof/>
        </w:rPr>
        <w:t>: 1512–1513.</w:t>
      </w:r>
    </w:p>
    <w:p w14:paraId="5324B578" w14:textId="77777777" w:rsidR="000B31CD" w:rsidRPr="000B31CD" w:rsidRDefault="000B31CD" w:rsidP="000B31CD">
      <w:pPr>
        <w:widowControl w:val="0"/>
        <w:autoSpaceDE w:val="0"/>
        <w:autoSpaceDN w:val="0"/>
        <w:adjustRightInd w:val="0"/>
        <w:spacing w:line="360" w:lineRule="auto"/>
        <w:rPr>
          <w:noProof/>
        </w:rPr>
      </w:pPr>
      <w:r w:rsidRPr="000B31CD">
        <w:rPr>
          <w:b/>
          <w:bCs/>
          <w:noProof/>
        </w:rPr>
        <w:t>Katabuchi M</w:t>
      </w:r>
      <w:r w:rsidRPr="000B31CD">
        <w:rPr>
          <w:noProof/>
        </w:rPr>
        <w:t xml:space="preserve">. </w:t>
      </w:r>
      <w:r w:rsidRPr="000B31CD">
        <w:rPr>
          <w:b/>
          <w:bCs/>
          <w:noProof/>
        </w:rPr>
        <w:t>2015</w:t>
      </w:r>
      <w:r w:rsidRPr="000B31CD">
        <w:rPr>
          <w:noProof/>
        </w:rPr>
        <w:t xml:space="preserve">. LeafArea: An R package for rapid digital analysis of leaf area. </w:t>
      </w:r>
      <w:r w:rsidRPr="000B31CD">
        <w:rPr>
          <w:i/>
          <w:iCs/>
          <w:noProof/>
        </w:rPr>
        <w:t>Ecological Research</w:t>
      </w:r>
      <w:r w:rsidRPr="000B31CD">
        <w:rPr>
          <w:noProof/>
        </w:rPr>
        <w:t xml:space="preserve"> </w:t>
      </w:r>
      <w:r w:rsidRPr="000B31CD">
        <w:rPr>
          <w:b/>
          <w:bCs/>
          <w:noProof/>
        </w:rPr>
        <w:t>30</w:t>
      </w:r>
      <w:r w:rsidRPr="000B31CD">
        <w:rPr>
          <w:noProof/>
        </w:rPr>
        <w:t>: 1073–1077.</w:t>
      </w:r>
    </w:p>
    <w:p w14:paraId="42528CEB" w14:textId="77777777" w:rsidR="000B31CD" w:rsidRPr="000B31CD" w:rsidRDefault="000B31CD" w:rsidP="000B31CD">
      <w:pPr>
        <w:widowControl w:val="0"/>
        <w:autoSpaceDE w:val="0"/>
        <w:autoSpaceDN w:val="0"/>
        <w:adjustRightInd w:val="0"/>
        <w:spacing w:line="360" w:lineRule="auto"/>
        <w:rPr>
          <w:noProof/>
        </w:rPr>
      </w:pPr>
      <w:r w:rsidRPr="000B31CD">
        <w:rPr>
          <w:b/>
          <w:bCs/>
          <w:noProof/>
        </w:rPr>
        <w:t>Kattge J, Knorr W, Raddatz T, Wirth C</w:t>
      </w:r>
      <w:r w:rsidRPr="000B31CD">
        <w:rPr>
          <w:noProof/>
        </w:rPr>
        <w:t xml:space="preserve">. </w:t>
      </w:r>
      <w:r w:rsidRPr="000B31CD">
        <w:rPr>
          <w:b/>
          <w:bCs/>
          <w:noProof/>
        </w:rPr>
        <w:t>2009</w:t>
      </w:r>
      <w:r w:rsidRPr="000B31CD">
        <w:rPr>
          <w:noProof/>
        </w:rPr>
        <w:t xml:space="preserve">. Quantifying photosynthetic capacity and its relationship to leaf nitrogen content for global-scale terrestrial biosphere models. </w:t>
      </w:r>
      <w:r w:rsidRPr="000B31CD">
        <w:rPr>
          <w:i/>
          <w:iCs/>
          <w:noProof/>
        </w:rPr>
        <w:t>Global Change Biology</w:t>
      </w:r>
      <w:r w:rsidRPr="000B31CD">
        <w:rPr>
          <w:noProof/>
        </w:rPr>
        <w:t xml:space="preserve"> </w:t>
      </w:r>
      <w:r w:rsidRPr="000B31CD">
        <w:rPr>
          <w:b/>
          <w:bCs/>
          <w:noProof/>
        </w:rPr>
        <w:t>15</w:t>
      </w:r>
      <w:r w:rsidRPr="000B31CD">
        <w:rPr>
          <w:noProof/>
        </w:rPr>
        <w:t>: 976–991.</w:t>
      </w:r>
    </w:p>
    <w:p w14:paraId="73F4E26B" w14:textId="77777777" w:rsidR="000B31CD" w:rsidRPr="000B31CD" w:rsidRDefault="000B31CD" w:rsidP="000B31CD">
      <w:pPr>
        <w:widowControl w:val="0"/>
        <w:autoSpaceDE w:val="0"/>
        <w:autoSpaceDN w:val="0"/>
        <w:adjustRightInd w:val="0"/>
        <w:spacing w:line="360" w:lineRule="auto"/>
        <w:rPr>
          <w:noProof/>
        </w:rPr>
      </w:pPr>
      <w:r w:rsidRPr="000B31CD">
        <w:rPr>
          <w:b/>
          <w:bCs/>
          <w:noProof/>
        </w:rPr>
        <w:t>Kenward MG, Roger JH</w:t>
      </w:r>
      <w:r w:rsidRPr="000B31CD">
        <w:rPr>
          <w:noProof/>
        </w:rPr>
        <w:t xml:space="preserve">. </w:t>
      </w:r>
      <w:r w:rsidRPr="000B31CD">
        <w:rPr>
          <w:b/>
          <w:bCs/>
          <w:noProof/>
        </w:rPr>
        <w:t>1997</w:t>
      </w:r>
      <w:r w:rsidRPr="000B31CD">
        <w:rPr>
          <w:noProof/>
        </w:rPr>
        <w:t xml:space="preserve">. Small sample inference for fixed effects from restricted maximum likelihood. </w:t>
      </w:r>
      <w:r w:rsidRPr="000B31CD">
        <w:rPr>
          <w:i/>
          <w:iCs/>
          <w:noProof/>
        </w:rPr>
        <w:t>Biometrics</w:t>
      </w:r>
      <w:r w:rsidRPr="000B31CD">
        <w:rPr>
          <w:noProof/>
        </w:rPr>
        <w:t xml:space="preserve"> </w:t>
      </w:r>
      <w:r w:rsidRPr="000B31CD">
        <w:rPr>
          <w:b/>
          <w:bCs/>
          <w:noProof/>
        </w:rPr>
        <w:t>53</w:t>
      </w:r>
      <w:r w:rsidRPr="000B31CD">
        <w:rPr>
          <w:noProof/>
        </w:rPr>
        <w:t>: 983.</w:t>
      </w:r>
    </w:p>
    <w:p w14:paraId="149F14EA"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Kou-Giesbrecht S, Arora VK, Seiler C, Arneth A, Falk S, Jain AK, Joos F, Kennedy D, </w:t>
      </w:r>
      <w:r w:rsidRPr="000B31CD">
        <w:rPr>
          <w:b/>
          <w:bCs/>
          <w:noProof/>
        </w:rPr>
        <w:lastRenderedPageBreak/>
        <w:t xml:space="preserve">Knauer J, Sitch S, </w:t>
      </w:r>
      <w:r w:rsidRPr="000B31CD">
        <w:rPr>
          <w:b/>
          <w:bCs/>
          <w:i/>
          <w:iCs/>
          <w:noProof/>
        </w:rPr>
        <w:t>et al.</w:t>
      </w:r>
      <w:r w:rsidRPr="000B31CD">
        <w:rPr>
          <w:noProof/>
        </w:rPr>
        <w:t xml:space="preserve"> </w:t>
      </w:r>
      <w:r w:rsidRPr="000B31CD">
        <w:rPr>
          <w:b/>
          <w:bCs/>
          <w:noProof/>
        </w:rPr>
        <w:t>2023</w:t>
      </w:r>
      <w:r w:rsidRPr="000B31CD">
        <w:rPr>
          <w:noProof/>
        </w:rPr>
        <w:t xml:space="preserve">. Evaluating nitrogen cycling in terrestrial biosphere models: a disconnect between the carbon and nitrogen cycles. </w:t>
      </w:r>
      <w:r w:rsidRPr="000B31CD">
        <w:rPr>
          <w:i/>
          <w:iCs/>
          <w:noProof/>
        </w:rPr>
        <w:t>Earth System Dynamics</w:t>
      </w:r>
      <w:r w:rsidRPr="000B31CD">
        <w:rPr>
          <w:noProof/>
        </w:rPr>
        <w:t xml:space="preserve"> </w:t>
      </w:r>
      <w:r w:rsidRPr="000B31CD">
        <w:rPr>
          <w:b/>
          <w:bCs/>
          <w:noProof/>
        </w:rPr>
        <w:t>14</w:t>
      </w:r>
      <w:r w:rsidRPr="000B31CD">
        <w:rPr>
          <w:noProof/>
        </w:rPr>
        <w:t>: 767–795.</w:t>
      </w:r>
    </w:p>
    <w:p w14:paraId="35F21A2B" w14:textId="77777777" w:rsidR="000B31CD" w:rsidRPr="000B31CD" w:rsidRDefault="000B31CD" w:rsidP="000B31CD">
      <w:pPr>
        <w:widowControl w:val="0"/>
        <w:autoSpaceDE w:val="0"/>
        <w:autoSpaceDN w:val="0"/>
        <w:adjustRightInd w:val="0"/>
        <w:spacing w:line="360" w:lineRule="auto"/>
        <w:rPr>
          <w:noProof/>
        </w:rPr>
      </w:pPr>
      <w:r w:rsidRPr="000B31CD">
        <w:rPr>
          <w:b/>
          <w:bCs/>
          <w:noProof/>
        </w:rPr>
        <w:t>LeBauer DS, Treseder K</w:t>
      </w:r>
      <w:r w:rsidRPr="000B31CD">
        <w:rPr>
          <w:noProof/>
        </w:rPr>
        <w:t xml:space="preserve">. </w:t>
      </w:r>
      <w:r w:rsidRPr="000B31CD">
        <w:rPr>
          <w:b/>
          <w:bCs/>
          <w:noProof/>
        </w:rPr>
        <w:t>2008</w:t>
      </w:r>
      <w:r w:rsidRPr="000B31CD">
        <w:rPr>
          <w:noProof/>
        </w:rPr>
        <w:t xml:space="preserve">. Nitrogen limitation of net primary productivity in terrestrial ecosystems is globally distributed. </w:t>
      </w:r>
      <w:r w:rsidRPr="000B31CD">
        <w:rPr>
          <w:i/>
          <w:iCs/>
          <w:noProof/>
        </w:rPr>
        <w:t>Ecology</w:t>
      </w:r>
      <w:r w:rsidRPr="000B31CD">
        <w:rPr>
          <w:noProof/>
        </w:rPr>
        <w:t xml:space="preserve"> </w:t>
      </w:r>
      <w:r w:rsidRPr="000B31CD">
        <w:rPr>
          <w:b/>
          <w:bCs/>
          <w:noProof/>
        </w:rPr>
        <w:t>89</w:t>
      </w:r>
      <w:r w:rsidRPr="000B31CD">
        <w:rPr>
          <w:noProof/>
        </w:rPr>
        <w:t>: 371–379.</w:t>
      </w:r>
    </w:p>
    <w:p w14:paraId="23E2B033" w14:textId="77777777" w:rsidR="000B31CD" w:rsidRPr="000B31CD" w:rsidRDefault="000B31CD" w:rsidP="000B31CD">
      <w:pPr>
        <w:widowControl w:val="0"/>
        <w:autoSpaceDE w:val="0"/>
        <w:autoSpaceDN w:val="0"/>
        <w:adjustRightInd w:val="0"/>
        <w:spacing w:line="360" w:lineRule="auto"/>
        <w:rPr>
          <w:noProof/>
        </w:rPr>
      </w:pPr>
      <w:r w:rsidRPr="000B31CD">
        <w:rPr>
          <w:b/>
          <w:bCs/>
          <w:noProof/>
        </w:rPr>
        <w:t>Lee TD, Barrott SH, Reich PB</w:t>
      </w:r>
      <w:r w:rsidRPr="000B31CD">
        <w:rPr>
          <w:noProof/>
        </w:rPr>
        <w:t xml:space="preserve">. </w:t>
      </w:r>
      <w:r w:rsidRPr="000B31CD">
        <w:rPr>
          <w:b/>
          <w:bCs/>
          <w:noProof/>
        </w:rPr>
        <w:t>2011</w:t>
      </w:r>
      <w:r w:rsidRPr="000B31CD">
        <w:rPr>
          <w:noProof/>
        </w:rPr>
        <w:t>. Photosynthetic responses of 13 grassland species across 11 years of free-air CO</w:t>
      </w:r>
      <w:r w:rsidRPr="000B31CD">
        <w:rPr>
          <w:noProof/>
          <w:vertAlign w:val="subscript"/>
        </w:rPr>
        <w:t>2</w:t>
      </w:r>
      <w:r w:rsidRPr="000B31CD">
        <w:rPr>
          <w:noProof/>
        </w:rPr>
        <w:t xml:space="preserve"> enrichment is modest, consistent and independent of N supply. </w:t>
      </w:r>
      <w:r w:rsidRPr="000B31CD">
        <w:rPr>
          <w:i/>
          <w:iCs/>
          <w:noProof/>
        </w:rPr>
        <w:t>Global Change Biology</w:t>
      </w:r>
      <w:r w:rsidRPr="000B31CD">
        <w:rPr>
          <w:noProof/>
        </w:rPr>
        <w:t xml:space="preserve"> </w:t>
      </w:r>
      <w:r w:rsidRPr="000B31CD">
        <w:rPr>
          <w:b/>
          <w:bCs/>
          <w:noProof/>
        </w:rPr>
        <w:t>17</w:t>
      </w:r>
      <w:r w:rsidRPr="000B31CD">
        <w:rPr>
          <w:noProof/>
        </w:rPr>
        <w:t>: 2893–2904.</w:t>
      </w:r>
    </w:p>
    <w:p w14:paraId="4A8E606E" w14:textId="77777777" w:rsidR="000B31CD" w:rsidRPr="000B31CD" w:rsidRDefault="000B31CD" w:rsidP="000B31CD">
      <w:pPr>
        <w:widowControl w:val="0"/>
        <w:autoSpaceDE w:val="0"/>
        <w:autoSpaceDN w:val="0"/>
        <w:adjustRightInd w:val="0"/>
        <w:spacing w:line="360" w:lineRule="auto"/>
        <w:rPr>
          <w:noProof/>
        </w:rPr>
      </w:pPr>
      <w:r w:rsidRPr="000B31CD">
        <w:rPr>
          <w:b/>
          <w:bCs/>
          <w:noProof/>
        </w:rPr>
        <w:t>Lenth R</w:t>
      </w:r>
      <w:r w:rsidRPr="000B31CD">
        <w:rPr>
          <w:noProof/>
        </w:rPr>
        <w:t xml:space="preserve">. </w:t>
      </w:r>
      <w:r w:rsidRPr="000B31CD">
        <w:rPr>
          <w:b/>
          <w:bCs/>
          <w:noProof/>
        </w:rPr>
        <w:t>2019</w:t>
      </w:r>
      <w:r w:rsidRPr="000B31CD">
        <w:rPr>
          <w:noProof/>
        </w:rPr>
        <w:t>. emmeans: estimated marginal means, aka least-squares means.</w:t>
      </w:r>
    </w:p>
    <w:p w14:paraId="531635E0" w14:textId="77777777" w:rsidR="000B31CD" w:rsidRPr="000B31CD" w:rsidRDefault="000B31CD" w:rsidP="000B31CD">
      <w:pPr>
        <w:widowControl w:val="0"/>
        <w:autoSpaceDE w:val="0"/>
        <w:autoSpaceDN w:val="0"/>
        <w:adjustRightInd w:val="0"/>
        <w:spacing w:line="360" w:lineRule="auto"/>
        <w:rPr>
          <w:noProof/>
        </w:rPr>
      </w:pPr>
      <w:r w:rsidRPr="000B31CD">
        <w:rPr>
          <w:b/>
          <w:bCs/>
          <w:noProof/>
        </w:rPr>
        <w:t>Liang J, Qi X, Souza L, Luo Y</w:t>
      </w:r>
      <w:r w:rsidRPr="000B31CD">
        <w:rPr>
          <w:noProof/>
        </w:rPr>
        <w:t xml:space="preserve">. </w:t>
      </w:r>
      <w:r w:rsidRPr="000B31CD">
        <w:rPr>
          <w:b/>
          <w:bCs/>
          <w:noProof/>
        </w:rPr>
        <w:t>2016</w:t>
      </w:r>
      <w:r w:rsidRPr="000B31CD">
        <w:rPr>
          <w:noProof/>
        </w:rPr>
        <w:t xml:space="preserve">. Processes regulating progressive nitrogen limitation under elevated carbon dioxide: a meta-analysis. </w:t>
      </w:r>
      <w:r w:rsidRPr="000B31CD">
        <w:rPr>
          <w:i/>
          <w:iCs/>
          <w:noProof/>
        </w:rPr>
        <w:t>Biogeosciences</w:t>
      </w:r>
      <w:r w:rsidRPr="000B31CD">
        <w:rPr>
          <w:noProof/>
        </w:rPr>
        <w:t xml:space="preserve"> </w:t>
      </w:r>
      <w:r w:rsidRPr="000B31CD">
        <w:rPr>
          <w:b/>
          <w:bCs/>
          <w:noProof/>
        </w:rPr>
        <w:t>13</w:t>
      </w:r>
      <w:r w:rsidRPr="000B31CD">
        <w:rPr>
          <w:noProof/>
        </w:rPr>
        <w:t>: 2689–2699.</w:t>
      </w:r>
    </w:p>
    <w:p w14:paraId="161DAB05"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Liang X, Zhang T, Lu X, Ellsworth DS, BassiriRad H, You C, Wang D, He P, Deng Q, Liu H, </w:t>
      </w:r>
      <w:r w:rsidRPr="000B31CD">
        <w:rPr>
          <w:b/>
          <w:bCs/>
          <w:i/>
          <w:iCs/>
          <w:noProof/>
        </w:rPr>
        <w:t>et al.</w:t>
      </w:r>
      <w:r w:rsidRPr="000B31CD">
        <w:rPr>
          <w:noProof/>
        </w:rPr>
        <w:t xml:space="preserve"> </w:t>
      </w:r>
      <w:r w:rsidRPr="000B31CD">
        <w:rPr>
          <w:b/>
          <w:bCs/>
          <w:noProof/>
        </w:rPr>
        <w:t>2020</w:t>
      </w:r>
      <w:r w:rsidRPr="000B31CD">
        <w:rPr>
          <w:noProof/>
        </w:rPr>
        <w:t xml:space="preserve">. Global response patterns of plant photosynthesis to nitrogen addition: A meta‐analysis. </w:t>
      </w:r>
      <w:r w:rsidRPr="000B31CD">
        <w:rPr>
          <w:i/>
          <w:iCs/>
          <w:noProof/>
        </w:rPr>
        <w:t>Global Change Biology</w:t>
      </w:r>
      <w:r w:rsidRPr="000B31CD">
        <w:rPr>
          <w:noProof/>
        </w:rPr>
        <w:t xml:space="preserve"> </w:t>
      </w:r>
      <w:r w:rsidRPr="000B31CD">
        <w:rPr>
          <w:b/>
          <w:bCs/>
          <w:noProof/>
        </w:rPr>
        <w:t>26</w:t>
      </w:r>
      <w:r w:rsidRPr="000B31CD">
        <w:rPr>
          <w:noProof/>
        </w:rPr>
        <w:t>: 3585–3600.</w:t>
      </w:r>
    </w:p>
    <w:p w14:paraId="0B368DBA"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Luo Y, Currie WS, Dukes JS, Finzi AC, Hartwig UA, Hungate BA, McMurtrie RE, Oren R, Parton WJ, Pataki DE, </w:t>
      </w:r>
      <w:r w:rsidRPr="000B31CD">
        <w:rPr>
          <w:b/>
          <w:bCs/>
          <w:i/>
          <w:iCs/>
          <w:noProof/>
        </w:rPr>
        <w:t>et al.</w:t>
      </w:r>
      <w:r w:rsidRPr="000B31CD">
        <w:rPr>
          <w:noProof/>
        </w:rPr>
        <w:t xml:space="preserve"> </w:t>
      </w:r>
      <w:r w:rsidRPr="000B31CD">
        <w:rPr>
          <w:b/>
          <w:bCs/>
          <w:noProof/>
        </w:rPr>
        <w:t>2004</w:t>
      </w:r>
      <w:r w:rsidRPr="000B31CD">
        <w:rPr>
          <w:noProof/>
        </w:rPr>
        <w:t xml:space="preserve">. Progressive nitrogen limitation of ecosystem responses to rising atmospheric carbon dioxide. </w:t>
      </w:r>
      <w:r w:rsidRPr="000B31CD">
        <w:rPr>
          <w:i/>
          <w:iCs/>
          <w:noProof/>
        </w:rPr>
        <w:t>BioScience</w:t>
      </w:r>
      <w:r w:rsidRPr="000B31CD">
        <w:rPr>
          <w:noProof/>
        </w:rPr>
        <w:t xml:space="preserve"> </w:t>
      </w:r>
      <w:r w:rsidRPr="000B31CD">
        <w:rPr>
          <w:b/>
          <w:bCs/>
          <w:noProof/>
        </w:rPr>
        <w:t>54</w:t>
      </w:r>
      <w:r w:rsidRPr="000B31CD">
        <w:rPr>
          <w:noProof/>
        </w:rPr>
        <w:t>: 731–739.</w:t>
      </w:r>
    </w:p>
    <w:p w14:paraId="46E7C0CF" w14:textId="77777777" w:rsidR="000B31CD" w:rsidRPr="000B31CD" w:rsidRDefault="000B31CD" w:rsidP="000B31CD">
      <w:pPr>
        <w:widowControl w:val="0"/>
        <w:autoSpaceDE w:val="0"/>
        <w:autoSpaceDN w:val="0"/>
        <w:adjustRightInd w:val="0"/>
        <w:spacing w:line="360" w:lineRule="auto"/>
        <w:rPr>
          <w:noProof/>
        </w:rPr>
      </w:pPr>
      <w:r w:rsidRPr="000B31CD">
        <w:rPr>
          <w:b/>
          <w:bCs/>
          <w:noProof/>
        </w:rPr>
        <w:t>Luo Y, Field CB, Mooney HA</w:t>
      </w:r>
      <w:r w:rsidRPr="000B31CD">
        <w:rPr>
          <w:noProof/>
        </w:rPr>
        <w:t xml:space="preserve">. </w:t>
      </w:r>
      <w:r w:rsidRPr="000B31CD">
        <w:rPr>
          <w:b/>
          <w:bCs/>
          <w:noProof/>
        </w:rPr>
        <w:t>1994</w:t>
      </w:r>
      <w:r w:rsidRPr="000B31CD">
        <w:rPr>
          <w:noProof/>
        </w:rPr>
        <w:t>. Predicting responses of photosynthesis and root fraction to elevated [CO</w:t>
      </w:r>
      <w:r w:rsidRPr="000B31CD">
        <w:rPr>
          <w:noProof/>
          <w:vertAlign w:val="subscript"/>
        </w:rPr>
        <w:t>2</w:t>
      </w:r>
      <w:r w:rsidRPr="000B31CD">
        <w:rPr>
          <w:noProof/>
        </w:rPr>
        <w:t xml:space="preserve">]: interactions among carbon, nitrogen, and growth. </w:t>
      </w:r>
      <w:r w:rsidRPr="000B31CD">
        <w:rPr>
          <w:i/>
          <w:iCs/>
          <w:noProof/>
        </w:rPr>
        <w:t>Plant, Cell &amp; Environment</w:t>
      </w:r>
      <w:r w:rsidRPr="000B31CD">
        <w:rPr>
          <w:noProof/>
        </w:rPr>
        <w:t xml:space="preserve"> </w:t>
      </w:r>
      <w:r w:rsidRPr="000B31CD">
        <w:rPr>
          <w:b/>
          <w:bCs/>
          <w:noProof/>
        </w:rPr>
        <w:t>17</w:t>
      </w:r>
      <w:r w:rsidRPr="000B31CD">
        <w:rPr>
          <w:noProof/>
        </w:rPr>
        <w:t>: 1195–1204.</w:t>
      </w:r>
    </w:p>
    <w:p w14:paraId="43DC8D6E"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Luo X, Keenan TF, Chen JM, Croft H, Prentice IC, Smith NG, Walker AP, Wang H, Wang R, Xu C, </w:t>
      </w:r>
      <w:r w:rsidRPr="000B31CD">
        <w:rPr>
          <w:b/>
          <w:bCs/>
          <w:i/>
          <w:iCs/>
          <w:noProof/>
        </w:rPr>
        <w:t>et al.</w:t>
      </w:r>
      <w:r w:rsidRPr="000B31CD">
        <w:rPr>
          <w:noProof/>
        </w:rPr>
        <w:t xml:space="preserve"> </w:t>
      </w:r>
      <w:r w:rsidRPr="000B31CD">
        <w:rPr>
          <w:b/>
          <w:bCs/>
          <w:noProof/>
        </w:rPr>
        <w:t>2021</w:t>
      </w:r>
      <w:r w:rsidRPr="000B31CD">
        <w:rPr>
          <w:noProof/>
        </w:rPr>
        <w:t xml:space="preserve">. Global variation in the fraction of leaf nitrogen allocated to photosynthesis. </w:t>
      </w:r>
      <w:r w:rsidRPr="000B31CD">
        <w:rPr>
          <w:i/>
          <w:iCs/>
          <w:noProof/>
        </w:rPr>
        <w:t>Nature Communications</w:t>
      </w:r>
      <w:r w:rsidRPr="000B31CD">
        <w:rPr>
          <w:noProof/>
        </w:rPr>
        <w:t xml:space="preserve"> </w:t>
      </w:r>
      <w:r w:rsidRPr="000B31CD">
        <w:rPr>
          <w:b/>
          <w:bCs/>
          <w:noProof/>
        </w:rPr>
        <w:t>12</w:t>
      </w:r>
      <w:r w:rsidRPr="000B31CD">
        <w:rPr>
          <w:noProof/>
        </w:rPr>
        <w:t>: 4866.</w:t>
      </w:r>
    </w:p>
    <w:p w14:paraId="7F2A92B1" w14:textId="77777777" w:rsidR="000B31CD" w:rsidRPr="000B31CD" w:rsidRDefault="000B31CD" w:rsidP="000B31CD">
      <w:pPr>
        <w:widowControl w:val="0"/>
        <w:autoSpaceDE w:val="0"/>
        <w:autoSpaceDN w:val="0"/>
        <w:adjustRightInd w:val="0"/>
        <w:spacing w:line="360" w:lineRule="auto"/>
        <w:rPr>
          <w:noProof/>
        </w:rPr>
      </w:pPr>
      <w:r w:rsidRPr="000B31CD">
        <w:rPr>
          <w:b/>
          <w:bCs/>
          <w:noProof/>
        </w:rPr>
        <w:t>Maire V, Martre P, Kattge J, Gastal F, Esser G, Fontaine S, Soussana J-F</w:t>
      </w:r>
      <w:r w:rsidRPr="000B31CD">
        <w:rPr>
          <w:noProof/>
        </w:rPr>
        <w:t xml:space="preserve">. </w:t>
      </w:r>
      <w:r w:rsidRPr="000B31CD">
        <w:rPr>
          <w:b/>
          <w:bCs/>
          <w:noProof/>
        </w:rPr>
        <w:t>2012</w:t>
      </w:r>
      <w:r w:rsidRPr="000B31CD">
        <w:rPr>
          <w:noProof/>
        </w:rPr>
        <w:t>. The coordination of leaf photosynthesis links C and N fluxes in C</w:t>
      </w:r>
      <w:r w:rsidRPr="000B31CD">
        <w:rPr>
          <w:noProof/>
          <w:vertAlign w:val="subscript"/>
        </w:rPr>
        <w:t>3</w:t>
      </w:r>
      <w:r w:rsidRPr="000B31CD">
        <w:rPr>
          <w:noProof/>
        </w:rPr>
        <w:t xml:space="preserve"> plant species. </w:t>
      </w:r>
      <w:r w:rsidRPr="000B31CD">
        <w:rPr>
          <w:i/>
          <w:iCs/>
          <w:noProof/>
        </w:rPr>
        <w:t>PLoS ONE</w:t>
      </w:r>
      <w:r w:rsidRPr="000B31CD">
        <w:rPr>
          <w:noProof/>
        </w:rPr>
        <w:t xml:space="preserve"> </w:t>
      </w:r>
      <w:r w:rsidRPr="000B31CD">
        <w:rPr>
          <w:b/>
          <w:bCs/>
          <w:noProof/>
        </w:rPr>
        <w:t>7</w:t>
      </w:r>
      <w:r w:rsidRPr="000B31CD">
        <w:rPr>
          <w:noProof/>
        </w:rPr>
        <w:t>: e38345.</w:t>
      </w:r>
    </w:p>
    <w:p w14:paraId="1F4A996C" w14:textId="77777777" w:rsidR="000B31CD" w:rsidRPr="000B31CD" w:rsidRDefault="000B31CD" w:rsidP="000B31CD">
      <w:pPr>
        <w:widowControl w:val="0"/>
        <w:autoSpaceDE w:val="0"/>
        <w:autoSpaceDN w:val="0"/>
        <w:adjustRightInd w:val="0"/>
        <w:spacing w:line="360" w:lineRule="auto"/>
        <w:rPr>
          <w:noProof/>
        </w:rPr>
      </w:pPr>
      <w:r w:rsidRPr="000B31CD">
        <w:rPr>
          <w:b/>
          <w:bCs/>
          <w:noProof/>
        </w:rPr>
        <w:t>Makino A, Harada M, Sato T, Nakano H, Mae T</w:t>
      </w:r>
      <w:r w:rsidRPr="000B31CD">
        <w:rPr>
          <w:noProof/>
        </w:rPr>
        <w:t xml:space="preserve">. </w:t>
      </w:r>
      <w:r w:rsidRPr="000B31CD">
        <w:rPr>
          <w:b/>
          <w:bCs/>
          <w:noProof/>
        </w:rPr>
        <w:t>1997</w:t>
      </w:r>
      <w:r w:rsidRPr="000B31CD">
        <w:rPr>
          <w:noProof/>
        </w:rPr>
        <w:t>. Growth and N allocation in rice plants under CO</w:t>
      </w:r>
      <w:r w:rsidRPr="000B31CD">
        <w:rPr>
          <w:noProof/>
          <w:vertAlign w:val="subscript"/>
        </w:rPr>
        <w:t>2</w:t>
      </w:r>
      <w:r w:rsidRPr="000B31CD">
        <w:rPr>
          <w:noProof/>
        </w:rPr>
        <w:t xml:space="preserve"> enrichment. </w:t>
      </w:r>
      <w:r w:rsidRPr="000B31CD">
        <w:rPr>
          <w:i/>
          <w:iCs/>
          <w:noProof/>
        </w:rPr>
        <w:t>Plant Physiology</w:t>
      </w:r>
      <w:r w:rsidRPr="000B31CD">
        <w:rPr>
          <w:noProof/>
        </w:rPr>
        <w:t xml:space="preserve"> </w:t>
      </w:r>
      <w:r w:rsidRPr="000B31CD">
        <w:rPr>
          <w:b/>
          <w:bCs/>
          <w:noProof/>
        </w:rPr>
        <w:t>115</w:t>
      </w:r>
      <w:r w:rsidRPr="000B31CD">
        <w:rPr>
          <w:noProof/>
        </w:rPr>
        <w:t>: 199–203.</w:t>
      </w:r>
    </w:p>
    <w:p w14:paraId="0BEC874C"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Medlyn BE, Badeck FW, De Pury DGG, Barton CVM, Broadmeadow M, Ceulemans R, De Angelis P, Forstreuter M, Jach ME, Kellomäki S, </w:t>
      </w:r>
      <w:r w:rsidRPr="000B31CD">
        <w:rPr>
          <w:b/>
          <w:bCs/>
          <w:i/>
          <w:iCs/>
          <w:noProof/>
        </w:rPr>
        <w:t>et al.</w:t>
      </w:r>
      <w:r w:rsidRPr="000B31CD">
        <w:rPr>
          <w:noProof/>
        </w:rPr>
        <w:t xml:space="preserve"> </w:t>
      </w:r>
      <w:r w:rsidRPr="000B31CD">
        <w:rPr>
          <w:b/>
          <w:bCs/>
          <w:noProof/>
        </w:rPr>
        <w:t>1999</w:t>
      </w:r>
      <w:r w:rsidRPr="000B31CD">
        <w:rPr>
          <w:noProof/>
        </w:rPr>
        <w:t>. Effects of elevated [CO</w:t>
      </w:r>
      <w:r w:rsidRPr="000B31CD">
        <w:rPr>
          <w:noProof/>
          <w:vertAlign w:val="subscript"/>
        </w:rPr>
        <w:t>2</w:t>
      </w:r>
      <w:r w:rsidRPr="000B31CD">
        <w:rPr>
          <w:noProof/>
        </w:rPr>
        <w:t xml:space="preserve">] on photosynthesis in European forest species: A meta-analysis of model parameters. </w:t>
      </w:r>
      <w:r w:rsidRPr="000B31CD">
        <w:rPr>
          <w:i/>
          <w:iCs/>
          <w:noProof/>
        </w:rPr>
        <w:t>Plant, Cell and Environment</w:t>
      </w:r>
      <w:r w:rsidRPr="000B31CD">
        <w:rPr>
          <w:noProof/>
        </w:rPr>
        <w:t xml:space="preserve"> </w:t>
      </w:r>
      <w:r w:rsidRPr="000B31CD">
        <w:rPr>
          <w:b/>
          <w:bCs/>
          <w:noProof/>
        </w:rPr>
        <w:t>22</w:t>
      </w:r>
      <w:r w:rsidRPr="000B31CD">
        <w:rPr>
          <w:noProof/>
        </w:rPr>
        <w:t>: 1475–1495.</w:t>
      </w:r>
    </w:p>
    <w:p w14:paraId="0C0F37E5" w14:textId="77777777" w:rsidR="000B31CD" w:rsidRPr="000B31CD" w:rsidRDefault="000B31CD" w:rsidP="000B31CD">
      <w:pPr>
        <w:widowControl w:val="0"/>
        <w:autoSpaceDE w:val="0"/>
        <w:autoSpaceDN w:val="0"/>
        <w:adjustRightInd w:val="0"/>
        <w:spacing w:line="360" w:lineRule="auto"/>
        <w:rPr>
          <w:noProof/>
        </w:rPr>
      </w:pPr>
      <w:r w:rsidRPr="000B31CD">
        <w:rPr>
          <w:b/>
          <w:bCs/>
          <w:noProof/>
        </w:rPr>
        <w:lastRenderedPageBreak/>
        <w:t>Meyerholt J, Sickel K, Zaehle S</w:t>
      </w:r>
      <w:r w:rsidRPr="000B31CD">
        <w:rPr>
          <w:noProof/>
        </w:rPr>
        <w:t xml:space="preserve">. </w:t>
      </w:r>
      <w:r w:rsidRPr="000B31CD">
        <w:rPr>
          <w:b/>
          <w:bCs/>
          <w:noProof/>
        </w:rPr>
        <w:t>2020</w:t>
      </w:r>
      <w:r w:rsidRPr="000B31CD">
        <w:rPr>
          <w:noProof/>
        </w:rPr>
        <w:t xml:space="preserve">. Ensemble projections elucidate effects of uncertainty in terrestrial nitrogen limitation on future carbon uptake. </w:t>
      </w:r>
      <w:r w:rsidRPr="000B31CD">
        <w:rPr>
          <w:i/>
          <w:iCs/>
          <w:noProof/>
        </w:rPr>
        <w:t>Global Change Biology</w:t>
      </w:r>
      <w:r w:rsidRPr="000B31CD">
        <w:rPr>
          <w:noProof/>
        </w:rPr>
        <w:t xml:space="preserve"> </w:t>
      </w:r>
      <w:r w:rsidRPr="000B31CD">
        <w:rPr>
          <w:b/>
          <w:bCs/>
          <w:noProof/>
        </w:rPr>
        <w:t>26</w:t>
      </w:r>
      <w:r w:rsidRPr="000B31CD">
        <w:rPr>
          <w:noProof/>
        </w:rPr>
        <w:t>: 3978–3996.</w:t>
      </w:r>
    </w:p>
    <w:p w14:paraId="3EDFF208" w14:textId="77777777" w:rsidR="000B31CD" w:rsidRPr="000B31CD" w:rsidRDefault="000B31CD" w:rsidP="000B31CD">
      <w:pPr>
        <w:widowControl w:val="0"/>
        <w:autoSpaceDE w:val="0"/>
        <w:autoSpaceDN w:val="0"/>
        <w:adjustRightInd w:val="0"/>
        <w:spacing w:line="360" w:lineRule="auto"/>
        <w:rPr>
          <w:noProof/>
        </w:rPr>
      </w:pPr>
      <w:r w:rsidRPr="000B31CD">
        <w:rPr>
          <w:b/>
          <w:bCs/>
          <w:noProof/>
        </w:rPr>
        <w:t>Moore DJP, Aref S, Ho RM, Pippen JS, Hamilton JG, De Lucia EH</w:t>
      </w:r>
      <w:r w:rsidRPr="000B31CD">
        <w:rPr>
          <w:noProof/>
        </w:rPr>
        <w:t xml:space="preserve">. </w:t>
      </w:r>
      <w:r w:rsidRPr="000B31CD">
        <w:rPr>
          <w:b/>
          <w:bCs/>
          <w:noProof/>
        </w:rPr>
        <w:t>2006</w:t>
      </w:r>
      <w:r w:rsidRPr="000B31CD">
        <w:rPr>
          <w:noProof/>
        </w:rPr>
        <w:t xml:space="preserve">. Annual basal area increment and growth duration of </w:t>
      </w:r>
      <w:r w:rsidRPr="000B31CD">
        <w:rPr>
          <w:i/>
          <w:iCs/>
          <w:noProof/>
        </w:rPr>
        <w:t>Pinus taeda</w:t>
      </w:r>
      <w:r w:rsidRPr="000B31CD">
        <w:rPr>
          <w:noProof/>
        </w:rPr>
        <w:t xml:space="preserve"> in response to eight years of free-air carbon dioxide enrichment. </w:t>
      </w:r>
      <w:r w:rsidRPr="000B31CD">
        <w:rPr>
          <w:i/>
          <w:iCs/>
          <w:noProof/>
        </w:rPr>
        <w:t>Global Change Biology</w:t>
      </w:r>
      <w:r w:rsidRPr="000B31CD">
        <w:rPr>
          <w:noProof/>
        </w:rPr>
        <w:t xml:space="preserve"> </w:t>
      </w:r>
      <w:r w:rsidRPr="000B31CD">
        <w:rPr>
          <w:b/>
          <w:bCs/>
          <w:noProof/>
        </w:rPr>
        <w:t>12</w:t>
      </w:r>
      <w:r w:rsidRPr="000B31CD">
        <w:rPr>
          <w:noProof/>
        </w:rPr>
        <w:t>: 1367–1377.</w:t>
      </w:r>
    </w:p>
    <w:p w14:paraId="3054EC55" w14:textId="77777777" w:rsidR="000B31CD" w:rsidRPr="000B31CD" w:rsidRDefault="000B31CD" w:rsidP="000B31CD">
      <w:pPr>
        <w:widowControl w:val="0"/>
        <w:autoSpaceDE w:val="0"/>
        <w:autoSpaceDN w:val="0"/>
        <w:adjustRightInd w:val="0"/>
        <w:spacing w:line="360" w:lineRule="auto"/>
        <w:rPr>
          <w:noProof/>
        </w:rPr>
      </w:pPr>
      <w:r w:rsidRPr="000B31CD">
        <w:rPr>
          <w:b/>
          <w:bCs/>
          <w:noProof/>
        </w:rPr>
        <w:t>Nie M, Lu M, Bell J, Raut S, Pendall E</w:t>
      </w:r>
      <w:r w:rsidRPr="000B31CD">
        <w:rPr>
          <w:noProof/>
        </w:rPr>
        <w:t xml:space="preserve">. </w:t>
      </w:r>
      <w:r w:rsidRPr="000B31CD">
        <w:rPr>
          <w:b/>
          <w:bCs/>
          <w:noProof/>
        </w:rPr>
        <w:t>2013</w:t>
      </w:r>
      <w:r w:rsidRPr="000B31CD">
        <w:rPr>
          <w:noProof/>
        </w:rPr>
        <w:t>. Altered root traits due to elevated CO</w:t>
      </w:r>
      <w:r w:rsidRPr="000B31CD">
        <w:rPr>
          <w:noProof/>
          <w:vertAlign w:val="subscript"/>
        </w:rPr>
        <w:t>2</w:t>
      </w:r>
      <w:r w:rsidRPr="000B31CD">
        <w:rPr>
          <w:noProof/>
        </w:rPr>
        <w:t xml:space="preserve">: A meta-analysis. </w:t>
      </w:r>
      <w:r w:rsidRPr="000B31CD">
        <w:rPr>
          <w:i/>
          <w:iCs/>
          <w:noProof/>
        </w:rPr>
        <w:t>Global Ecology and Biogeography</w:t>
      </w:r>
      <w:r w:rsidRPr="000B31CD">
        <w:rPr>
          <w:noProof/>
        </w:rPr>
        <w:t xml:space="preserve"> </w:t>
      </w:r>
      <w:r w:rsidRPr="000B31CD">
        <w:rPr>
          <w:b/>
          <w:bCs/>
          <w:noProof/>
        </w:rPr>
        <w:t>22</w:t>
      </w:r>
      <w:r w:rsidRPr="000B31CD">
        <w:rPr>
          <w:noProof/>
        </w:rPr>
        <w:t>: 1095–1105.</w:t>
      </w:r>
    </w:p>
    <w:p w14:paraId="44FB4109" w14:textId="77777777" w:rsidR="000B31CD" w:rsidRPr="000B31CD" w:rsidRDefault="000B31CD" w:rsidP="000B31CD">
      <w:pPr>
        <w:widowControl w:val="0"/>
        <w:autoSpaceDE w:val="0"/>
        <w:autoSpaceDN w:val="0"/>
        <w:adjustRightInd w:val="0"/>
        <w:spacing w:line="360" w:lineRule="auto"/>
        <w:rPr>
          <w:noProof/>
        </w:rPr>
      </w:pPr>
      <w:r w:rsidRPr="000B31CD">
        <w:rPr>
          <w:b/>
          <w:bCs/>
          <w:noProof/>
        </w:rPr>
        <w:t>Norby RJ, Warren JM, Iversen CM, Medlyn BE, McMurtrie RE</w:t>
      </w:r>
      <w:r w:rsidRPr="000B31CD">
        <w:rPr>
          <w:noProof/>
        </w:rPr>
        <w:t xml:space="preserve">. </w:t>
      </w:r>
      <w:r w:rsidRPr="000B31CD">
        <w:rPr>
          <w:b/>
          <w:bCs/>
          <w:noProof/>
        </w:rPr>
        <w:t>2010</w:t>
      </w:r>
      <w:r w:rsidRPr="000B31CD">
        <w:rPr>
          <w:noProof/>
        </w:rPr>
        <w:t>. CO</w:t>
      </w:r>
      <w:r w:rsidRPr="000B31CD">
        <w:rPr>
          <w:noProof/>
          <w:vertAlign w:val="subscript"/>
        </w:rPr>
        <w:t>2</w:t>
      </w:r>
      <w:r w:rsidRPr="000B31CD">
        <w:rPr>
          <w:noProof/>
        </w:rPr>
        <w:t xml:space="preserve"> enhancement of forest productivity constrained by limited nitrogen availability. </w:t>
      </w:r>
      <w:r w:rsidRPr="000B31CD">
        <w:rPr>
          <w:i/>
          <w:iCs/>
          <w:noProof/>
        </w:rPr>
        <w:t>Proceedings of the National Academy of Sciences</w:t>
      </w:r>
      <w:r w:rsidRPr="000B31CD">
        <w:rPr>
          <w:noProof/>
        </w:rPr>
        <w:t xml:space="preserve"> </w:t>
      </w:r>
      <w:r w:rsidRPr="000B31CD">
        <w:rPr>
          <w:b/>
          <w:bCs/>
          <w:noProof/>
        </w:rPr>
        <w:t>107</w:t>
      </w:r>
      <w:r w:rsidRPr="000B31CD">
        <w:rPr>
          <w:noProof/>
        </w:rPr>
        <w:t>: 19368–19373.</w:t>
      </w:r>
    </w:p>
    <w:p w14:paraId="75FACD09" w14:textId="77777777" w:rsidR="000B31CD" w:rsidRPr="000B31CD" w:rsidRDefault="000B31CD" w:rsidP="000B31CD">
      <w:pPr>
        <w:widowControl w:val="0"/>
        <w:autoSpaceDE w:val="0"/>
        <w:autoSpaceDN w:val="0"/>
        <w:adjustRightInd w:val="0"/>
        <w:spacing w:line="360" w:lineRule="auto"/>
        <w:rPr>
          <w:noProof/>
        </w:rPr>
      </w:pPr>
      <w:r w:rsidRPr="000B31CD">
        <w:rPr>
          <w:b/>
          <w:bCs/>
          <w:noProof/>
        </w:rPr>
        <w:t>Oreskes N, Shrader-Frechette K, Belitz K</w:t>
      </w:r>
      <w:r w:rsidRPr="000B31CD">
        <w:rPr>
          <w:noProof/>
        </w:rPr>
        <w:t xml:space="preserve">. </w:t>
      </w:r>
      <w:r w:rsidRPr="000B31CD">
        <w:rPr>
          <w:b/>
          <w:bCs/>
          <w:noProof/>
        </w:rPr>
        <w:t>1994</w:t>
      </w:r>
      <w:r w:rsidRPr="000B31CD">
        <w:rPr>
          <w:noProof/>
        </w:rPr>
        <w:t xml:space="preserve">. Verification, validation, and confirmation of numerical models in the Earth sciences. </w:t>
      </w:r>
      <w:r w:rsidRPr="000B31CD">
        <w:rPr>
          <w:i/>
          <w:iCs/>
          <w:noProof/>
        </w:rPr>
        <w:t>Science</w:t>
      </w:r>
      <w:r w:rsidRPr="000B31CD">
        <w:rPr>
          <w:noProof/>
        </w:rPr>
        <w:t xml:space="preserve"> </w:t>
      </w:r>
      <w:r w:rsidRPr="000B31CD">
        <w:rPr>
          <w:b/>
          <w:bCs/>
          <w:noProof/>
        </w:rPr>
        <w:t>263</w:t>
      </w:r>
      <w:r w:rsidRPr="000B31CD">
        <w:rPr>
          <w:noProof/>
        </w:rPr>
        <w:t>: 641–646.</w:t>
      </w:r>
    </w:p>
    <w:p w14:paraId="3198B926"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Paillassa J, Wright IJ, Prentice IC, Pepin S, Smith NG, Ethier G, Westerband AC, Lamarque LJ, Wang H, Cornwell WK, </w:t>
      </w:r>
      <w:r w:rsidRPr="000B31CD">
        <w:rPr>
          <w:b/>
          <w:bCs/>
          <w:i/>
          <w:iCs/>
          <w:noProof/>
        </w:rPr>
        <w:t>et al.</w:t>
      </w:r>
      <w:r w:rsidRPr="000B31CD">
        <w:rPr>
          <w:noProof/>
        </w:rPr>
        <w:t xml:space="preserve"> </w:t>
      </w:r>
      <w:r w:rsidRPr="000B31CD">
        <w:rPr>
          <w:b/>
          <w:bCs/>
          <w:noProof/>
        </w:rPr>
        <w:t>2020</w:t>
      </w:r>
      <w:r w:rsidRPr="000B31CD">
        <w:rPr>
          <w:noProof/>
        </w:rPr>
        <w:t xml:space="preserve">. When and where soil is important to modify the carbon and water economy of leaves. </w:t>
      </w:r>
      <w:r w:rsidRPr="000B31CD">
        <w:rPr>
          <w:i/>
          <w:iCs/>
          <w:noProof/>
        </w:rPr>
        <w:t>New Phytologist</w:t>
      </w:r>
      <w:r w:rsidRPr="000B31CD">
        <w:rPr>
          <w:noProof/>
        </w:rPr>
        <w:t xml:space="preserve"> </w:t>
      </w:r>
      <w:r w:rsidRPr="000B31CD">
        <w:rPr>
          <w:b/>
          <w:bCs/>
          <w:noProof/>
        </w:rPr>
        <w:t>228</w:t>
      </w:r>
      <w:r w:rsidRPr="000B31CD">
        <w:rPr>
          <w:noProof/>
        </w:rPr>
        <w:t>: 121–135.</w:t>
      </w:r>
    </w:p>
    <w:p w14:paraId="4B03A96A" w14:textId="77777777" w:rsidR="000B31CD" w:rsidRPr="000B31CD" w:rsidRDefault="000B31CD" w:rsidP="000B31CD">
      <w:pPr>
        <w:widowControl w:val="0"/>
        <w:autoSpaceDE w:val="0"/>
        <w:autoSpaceDN w:val="0"/>
        <w:adjustRightInd w:val="0"/>
        <w:spacing w:line="360" w:lineRule="auto"/>
        <w:rPr>
          <w:noProof/>
        </w:rPr>
      </w:pPr>
      <w:r w:rsidRPr="000B31CD">
        <w:rPr>
          <w:b/>
          <w:bCs/>
          <w:noProof/>
        </w:rPr>
        <w:t>Pastore MA, Lee TD, Hobbie SE, Reich PB</w:t>
      </w:r>
      <w:r w:rsidRPr="000B31CD">
        <w:rPr>
          <w:noProof/>
        </w:rPr>
        <w:t xml:space="preserve">. </w:t>
      </w:r>
      <w:r w:rsidRPr="000B31CD">
        <w:rPr>
          <w:b/>
          <w:bCs/>
          <w:noProof/>
        </w:rPr>
        <w:t>2019</w:t>
      </w:r>
      <w:r w:rsidRPr="000B31CD">
        <w:rPr>
          <w:noProof/>
        </w:rPr>
        <w:t xml:space="preserve">. Strong photosynthetic acclimation and enhanced water-use efficiency in grassland functional groups persist over 21 years of CO2 enrichment, independent of nitrogen supply. </w:t>
      </w:r>
      <w:r w:rsidRPr="000B31CD">
        <w:rPr>
          <w:i/>
          <w:iCs/>
          <w:noProof/>
        </w:rPr>
        <w:t>Global Change Biology</w:t>
      </w:r>
      <w:r w:rsidRPr="000B31CD">
        <w:rPr>
          <w:noProof/>
        </w:rPr>
        <w:t xml:space="preserve"> </w:t>
      </w:r>
      <w:r w:rsidRPr="000B31CD">
        <w:rPr>
          <w:b/>
          <w:bCs/>
          <w:noProof/>
        </w:rPr>
        <w:t>25</w:t>
      </w:r>
      <w:r w:rsidRPr="000B31CD">
        <w:rPr>
          <w:noProof/>
        </w:rPr>
        <w:t>: 3031–3044.</w:t>
      </w:r>
    </w:p>
    <w:p w14:paraId="668733B4" w14:textId="77777777" w:rsidR="000B31CD" w:rsidRPr="000B31CD" w:rsidRDefault="000B31CD" w:rsidP="000B31CD">
      <w:pPr>
        <w:widowControl w:val="0"/>
        <w:autoSpaceDE w:val="0"/>
        <w:autoSpaceDN w:val="0"/>
        <w:adjustRightInd w:val="0"/>
        <w:spacing w:line="360" w:lineRule="auto"/>
        <w:rPr>
          <w:noProof/>
        </w:rPr>
      </w:pPr>
      <w:r w:rsidRPr="000B31CD">
        <w:rPr>
          <w:b/>
          <w:bCs/>
          <w:noProof/>
        </w:rPr>
        <w:t>Peng Y, Bloomfield KJ, Cernusak LA, Domingues TF, Prentice IC</w:t>
      </w:r>
      <w:r w:rsidRPr="000B31CD">
        <w:rPr>
          <w:noProof/>
        </w:rPr>
        <w:t xml:space="preserve">. </w:t>
      </w:r>
      <w:r w:rsidRPr="000B31CD">
        <w:rPr>
          <w:b/>
          <w:bCs/>
          <w:noProof/>
        </w:rPr>
        <w:t>2021</w:t>
      </w:r>
      <w:r w:rsidRPr="000B31CD">
        <w:rPr>
          <w:noProof/>
        </w:rPr>
        <w:t xml:space="preserve">. Global climate and nutrient controls of photosynthetic capacity. </w:t>
      </w:r>
      <w:r w:rsidRPr="000B31CD">
        <w:rPr>
          <w:i/>
          <w:iCs/>
          <w:noProof/>
        </w:rPr>
        <w:t>Communications Biology</w:t>
      </w:r>
      <w:r w:rsidRPr="000B31CD">
        <w:rPr>
          <w:noProof/>
        </w:rPr>
        <w:t xml:space="preserve"> </w:t>
      </w:r>
      <w:r w:rsidRPr="000B31CD">
        <w:rPr>
          <w:b/>
          <w:bCs/>
          <w:noProof/>
        </w:rPr>
        <w:t>4</w:t>
      </w:r>
      <w:r w:rsidRPr="000B31CD">
        <w:rPr>
          <w:noProof/>
        </w:rPr>
        <w:t>: 462.</w:t>
      </w:r>
    </w:p>
    <w:p w14:paraId="6BD76551" w14:textId="77777777" w:rsidR="000B31CD" w:rsidRPr="000B31CD" w:rsidRDefault="000B31CD" w:rsidP="000B31CD">
      <w:pPr>
        <w:widowControl w:val="0"/>
        <w:autoSpaceDE w:val="0"/>
        <w:autoSpaceDN w:val="0"/>
        <w:adjustRightInd w:val="0"/>
        <w:spacing w:line="360" w:lineRule="auto"/>
        <w:rPr>
          <w:noProof/>
        </w:rPr>
      </w:pPr>
      <w:r w:rsidRPr="000B31CD">
        <w:rPr>
          <w:b/>
          <w:bCs/>
          <w:noProof/>
        </w:rPr>
        <w:t>Peng Y, Prentice IC, Bloomfield KJ, Campioli M, Guo Z, Sun Y, Tian D, Wang X, Vicca S, Stocker BD</w:t>
      </w:r>
      <w:r w:rsidRPr="000B31CD">
        <w:rPr>
          <w:noProof/>
        </w:rPr>
        <w:t xml:space="preserve">. </w:t>
      </w:r>
      <w:r w:rsidRPr="000B31CD">
        <w:rPr>
          <w:b/>
          <w:bCs/>
          <w:noProof/>
        </w:rPr>
        <w:t>2023</w:t>
      </w:r>
      <w:r w:rsidRPr="000B31CD">
        <w:rPr>
          <w:noProof/>
        </w:rPr>
        <w:t xml:space="preserve">. Global terrestrial nitrogen uptake and nitrogen use efficiency. </w:t>
      </w:r>
      <w:r w:rsidRPr="000B31CD">
        <w:rPr>
          <w:i/>
          <w:iCs/>
          <w:noProof/>
        </w:rPr>
        <w:t>Journal of Ecology</w:t>
      </w:r>
      <w:r w:rsidRPr="000B31CD">
        <w:rPr>
          <w:noProof/>
        </w:rPr>
        <w:t>: 1–18.</w:t>
      </w:r>
    </w:p>
    <w:p w14:paraId="4156C7F7" w14:textId="77777777" w:rsidR="000B31CD" w:rsidRPr="000B31CD" w:rsidRDefault="000B31CD" w:rsidP="000B31CD">
      <w:pPr>
        <w:widowControl w:val="0"/>
        <w:autoSpaceDE w:val="0"/>
        <w:autoSpaceDN w:val="0"/>
        <w:adjustRightInd w:val="0"/>
        <w:spacing w:line="360" w:lineRule="auto"/>
        <w:rPr>
          <w:noProof/>
        </w:rPr>
      </w:pPr>
      <w:r w:rsidRPr="000B31CD">
        <w:rPr>
          <w:b/>
          <w:bCs/>
          <w:noProof/>
        </w:rPr>
        <w:t>Perkowski EA, Waring EF, Smith NG</w:t>
      </w:r>
      <w:r w:rsidRPr="000B31CD">
        <w:rPr>
          <w:noProof/>
        </w:rPr>
        <w:t xml:space="preserve">. </w:t>
      </w:r>
      <w:r w:rsidRPr="000B31CD">
        <w:rPr>
          <w:b/>
          <w:bCs/>
          <w:noProof/>
        </w:rPr>
        <w:t>2021</w:t>
      </w:r>
      <w:r w:rsidRPr="000B31CD">
        <w:rPr>
          <w:noProof/>
        </w:rPr>
        <w:t xml:space="preserve">. Root mass carbon costs to acquire nitrogen are determined by nitrogen and light availability in two species with different nitrogen acquisition strategies. </w:t>
      </w:r>
      <w:r w:rsidRPr="000B31CD">
        <w:rPr>
          <w:i/>
          <w:iCs/>
          <w:noProof/>
        </w:rPr>
        <w:t>Journal of Experimental Botany</w:t>
      </w:r>
      <w:r w:rsidRPr="000B31CD">
        <w:rPr>
          <w:noProof/>
        </w:rPr>
        <w:t xml:space="preserve"> </w:t>
      </w:r>
      <w:r w:rsidRPr="000B31CD">
        <w:rPr>
          <w:b/>
          <w:bCs/>
          <w:noProof/>
        </w:rPr>
        <w:t>72</w:t>
      </w:r>
      <w:r w:rsidRPr="000B31CD">
        <w:rPr>
          <w:noProof/>
        </w:rPr>
        <w:t>: 5766–5776.</w:t>
      </w:r>
    </w:p>
    <w:p w14:paraId="39422C2B" w14:textId="77777777" w:rsidR="000B31CD" w:rsidRPr="000B31CD" w:rsidRDefault="000B31CD" w:rsidP="000B31CD">
      <w:pPr>
        <w:widowControl w:val="0"/>
        <w:autoSpaceDE w:val="0"/>
        <w:autoSpaceDN w:val="0"/>
        <w:adjustRightInd w:val="0"/>
        <w:spacing w:line="360" w:lineRule="auto"/>
        <w:rPr>
          <w:noProof/>
        </w:rPr>
      </w:pPr>
      <w:r w:rsidRPr="000B31CD">
        <w:rPr>
          <w:b/>
          <w:bCs/>
          <w:noProof/>
        </w:rPr>
        <w:t>Poorter H, Bühler J, Van Dusschoten D, Climent J, Postma JA</w:t>
      </w:r>
      <w:r w:rsidRPr="000B31CD">
        <w:rPr>
          <w:noProof/>
        </w:rPr>
        <w:t xml:space="preserve">. </w:t>
      </w:r>
      <w:r w:rsidRPr="000B31CD">
        <w:rPr>
          <w:b/>
          <w:bCs/>
          <w:noProof/>
        </w:rPr>
        <w:t>2012</w:t>
      </w:r>
      <w:r w:rsidRPr="000B31CD">
        <w:rPr>
          <w:noProof/>
        </w:rPr>
        <w:t xml:space="preserve">. Pot size matters: A meta-analysis of the effects of rooting volume on plant growth. </w:t>
      </w:r>
      <w:r w:rsidRPr="000B31CD">
        <w:rPr>
          <w:i/>
          <w:iCs/>
          <w:noProof/>
        </w:rPr>
        <w:t>Functional Plant Biology</w:t>
      </w:r>
      <w:r w:rsidRPr="000B31CD">
        <w:rPr>
          <w:noProof/>
        </w:rPr>
        <w:t xml:space="preserve"> </w:t>
      </w:r>
      <w:r w:rsidRPr="000B31CD">
        <w:rPr>
          <w:b/>
          <w:bCs/>
          <w:noProof/>
        </w:rPr>
        <w:t>39</w:t>
      </w:r>
      <w:r w:rsidRPr="000B31CD">
        <w:rPr>
          <w:noProof/>
        </w:rPr>
        <w:t>: 839–850.</w:t>
      </w:r>
    </w:p>
    <w:p w14:paraId="3AA53481" w14:textId="77777777" w:rsidR="000B31CD" w:rsidRPr="000B31CD" w:rsidRDefault="000B31CD" w:rsidP="000B31CD">
      <w:pPr>
        <w:widowControl w:val="0"/>
        <w:autoSpaceDE w:val="0"/>
        <w:autoSpaceDN w:val="0"/>
        <w:adjustRightInd w:val="0"/>
        <w:spacing w:line="360" w:lineRule="auto"/>
        <w:rPr>
          <w:noProof/>
        </w:rPr>
      </w:pPr>
      <w:r w:rsidRPr="000B31CD">
        <w:rPr>
          <w:b/>
          <w:bCs/>
          <w:noProof/>
        </w:rPr>
        <w:t>Poorter H, Knopf O, Wright IJ, Temme AA, Hogewoning SW, Graf A, Cernusak LA, Pons TL</w:t>
      </w:r>
      <w:r w:rsidRPr="000B31CD">
        <w:rPr>
          <w:noProof/>
        </w:rPr>
        <w:t xml:space="preserve">. </w:t>
      </w:r>
      <w:r w:rsidRPr="000B31CD">
        <w:rPr>
          <w:b/>
          <w:bCs/>
          <w:noProof/>
        </w:rPr>
        <w:t>2022</w:t>
      </w:r>
      <w:r w:rsidRPr="000B31CD">
        <w:rPr>
          <w:noProof/>
        </w:rPr>
        <w:t>. A meta-analysis of responses of C</w:t>
      </w:r>
      <w:r w:rsidRPr="000B31CD">
        <w:rPr>
          <w:noProof/>
          <w:vertAlign w:val="subscript"/>
        </w:rPr>
        <w:t>3</w:t>
      </w:r>
      <w:r w:rsidRPr="000B31CD">
        <w:rPr>
          <w:noProof/>
        </w:rPr>
        <w:t xml:space="preserve"> plants to atmospheric CO</w:t>
      </w:r>
      <w:r w:rsidRPr="000B31CD">
        <w:rPr>
          <w:noProof/>
          <w:vertAlign w:val="subscript"/>
        </w:rPr>
        <w:t>2</w:t>
      </w:r>
      <w:r w:rsidRPr="000B31CD">
        <w:rPr>
          <w:noProof/>
        </w:rPr>
        <w:t xml:space="preserve">: dose–response curves </w:t>
      </w:r>
      <w:r w:rsidRPr="000B31CD">
        <w:rPr>
          <w:noProof/>
        </w:rPr>
        <w:lastRenderedPageBreak/>
        <w:t xml:space="preserve">for 85 traits ranging from the molecular to the whole-plant level. </w:t>
      </w:r>
      <w:r w:rsidRPr="000B31CD">
        <w:rPr>
          <w:i/>
          <w:iCs/>
          <w:noProof/>
        </w:rPr>
        <w:t>New Phytologist</w:t>
      </w:r>
      <w:r w:rsidRPr="000B31CD">
        <w:rPr>
          <w:noProof/>
        </w:rPr>
        <w:t xml:space="preserve"> </w:t>
      </w:r>
      <w:r w:rsidRPr="000B31CD">
        <w:rPr>
          <w:b/>
          <w:bCs/>
          <w:noProof/>
        </w:rPr>
        <w:t>233</w:t>
      </w:r>
      <w:r w:rsidRPr="000B31CD">
        <w:rPr>
          <w:noProof/>
        </w:rPr>
        <w:t>: 1560–1596.</w:t>
      </w:r>
    </w:p>
    <w:p w14:paraId="6EDC0C42" w14:textId="77777777" w:rsidR="000B31CD" w:rsidRPr="000B31CD" w:rsidRDefault="000B31CD" w:rsidP="000B31CD">
      <w:pPr>
        <w:widowControl w:val="0"/>
        <w:autoSpaceDE w:val="0"/>
        <w:autoSpaceDN w:val="0"/>
        <w:adjustRightInd w:val="0"/>
        <w:spacing w:line="360" w:lineRule="auto"/>
        <w:rPr>
          <w:noProof/>
        </w:rPr>
      </w:pPr>
      <w:r w:rsidRPr="000B31CD">
        <w:rPr>
          <w:b/>
          <w:bCs/>
          <w:noProof/>
        </w:rPr>
        <w:t>Prentice IC, Dong N, Gleason SM, Maire V, Wright IJ</w:t>
      </w:r>
      <w:r w:rsidRPr="000B31CD">
        <w:rPr>
          <w:noProof/>
        </w:rPr>
        <w:t xml:space="preserve">. </w:t>
      </w:r>
      <w:r w:rsidRPr="000B31CD">
        <w:rPr>
          <w:b/>
          <w:bCs/>
          <w:noProof/>
        </w:rPr>
        <w:t>2014</w:t>
      </w:r>
      <w:r w:rsidRPr="000B31CD">
        <w:rPr>
          <w:noProof/>
        </w:rPr>
        <w:t xml:space="preserve">. Balancing the costs of carbon gain and water transport: testing a new theoretical framework for plant functional ecology. </w:t>
      </w:r>
      <w:r w:rsidRPr="000B31CD">
        <w:rPr>
          <w:i/>
          <w:iCs/>
          <w:noProof/>
        </w:rPr>
        <w:t>Ecology Letters</w:t>
      </w:r>
      <w:r w:rsidRPr="000B31CD">
        <w:rPr>
          <w:noProof/>
        </w:rPr>
        <w:t xml:space="preserve"> </w:t>
      </w:r>
      <w:r w:rsidRPr="000B31CD">
        <w:rPr>
          <w:b/>
          <w:bCs/>
          <w:noProof/>
        </w:rPr>
        <w:t>17</w:t>
      </w:r>
      <w:r w:rsidRPr="000B31CD">
        <w:rPr>
          <w:noProof/>
        </w:rPr>
        <w:t>: 82–91.</w:t>
      </w:r>
    </w:p>
    <w:p w14:paraId="0ACF2030" w14:textId="77777777" w:rsidR="000B31CD" w:rsidRPr="000B31CD" w:rsidRDefault="000B31CD" w:rsidP="000B31CD">
      <w:pPr>
        <w:widowControl w:val="0"/>
        <w:autoSpaceDE w:val="0"/>
        <w:autoSpaceDN w:val="0"/>
        <w:adjustRightInd w:val="0"/>
        <w:spacing w:line="360" w:lineRule="auto"/>
        <w:rPr>
          <w:noProof/>
        </w:rPr>
      </w:pPr>
      <w:r w:rsidRPr="000B31CD">
        <w:rPr>
          <w:b/>
          <w:bCs/>
          <w:noProof/>
        </w:rPr>
        <w:t>Prentice IC, Liang X, Medlyn BE, Wang Y-P</w:t>
      </w:r>
      <w:r w:rsidRPr="000B31CD">
        <w:rPr>
          <w:noProof/>
        </w:rPr>
        <w:t xml:space="preserve">. </w:t>
      </w:r>
      <w:r w:rsidRPr="000B31CD">
        <w:rPr>
          <w:b/>
          <w:bCs/>
          <w:noProof/>
        </w:rPr>
        <w:t>2015</w:t>
      </w:r>
      <w:r w:rsidRPr="000B31CD">
        <w:rPr>
          <w:noProof/>
        </w:rPr>
        <w:t xml:space="preserve">. Reliable, robust and realistic: The three R’s of next-generation land-surface modelling. </w:t>
      </w:r>
      <w:r w:rsidRPr="000B31CD">
        <w:rPr>
          <w:i/>
          <w:iCs/>
          <w:noProof/>
        </w:rPr>
        <w:t>Atmospheric Chemistry and Physics</w:t>
      </w:r>
      <w:r w:rsidRPr="000B31CD">
        <w:rPr>
          <w:noProof/>
        </w:rPr>
        <w:t xml:space="preserve"> </w:t>
      </w:r>
      <w:r w:rsidRPr="000B31CD">
        <w:rPr>
          <w:b/>
          <w:bCs/>
          <w:noProof/>
        </w:rPr>
        <w:t>15</w:t>
      </w:r>
      <w:r w:rsidRPr="000B31CD">
        <w:rPr>
          <w:noProof/>
        </w:rPr>
        <w:t>: 5987–6005.</w:t>
      </w:r>
    </w:p>
    <w:p w14:paraId="47128D9B" w14:textId="77777777" w:rsidR="000B31CD" w:rsidRPr="000B31CD" w:rsidRDefault="000B31CD" w:rsidP="000B31CD">
      <w:pPr>
        <w:widowControl w:val="0"/>
        <w:autoSpaceDE w:val="0"/>
        <w:autoSpaceDN w:val="0"/>
        <w:adjustRightInd w:val="0"/>
        <w:spacing w:line="360" w:lineRule="auto"/>
        <w:rPr>
          <w:noProof/>
        </w:rPr>
      </w:pPr>
      <w:r w:rsidRPr="000B31CD">
        <w:rPr>
          <w:b/>
          <w:bCs/>
          <w:noProof/>
        </w:rPr>
        <w:t>Querejeta JI, Prieto I, Armas C, Casanoves F, Diémé JS, Diouf M, Yossi H, Kaya B, Pugnaire FI, Rusch GM</w:t>
      </w:r>
      <w:r w:rsidRPr="000B31CD">
        <w:rPr>
          <w:noProof/>
        </w:rPr>
        <w:t xml:space="preserve">. </w:t>
      </w:r>
      <w:r w:rsidRPr="000B31CD">
        <w:rPr>
          <w:b/>
          <w:bCs/>
          <w:noProof/>
        </w:rPr>
        <w:t>2022</w:t>
      </w:r>
      <w:r w:rsidRPr="000B31CD">
        <w:rPr>
          <w:noProof/>
        </w:rPr>
        <w:t xml:space="preserve">. Higher leaf nitrogen content is linked to tighter stomatal regulation of transpiration and more efficient water use across dryland trees. </w:t>
      </w:r>
      <w:r w:rsidRPr="000B31CD">
        <w:rPr>
          <w:i/>
          <w:iCs/>
          <w:noProof/>
        </w:rPr>
        <w:t>New Phytologist</w:t>
      </w:r>
      <w:r w:rsidRPr="000B31CD">
        <w:rPr>
          <w:noProof/>
        </w:rPr>
        <w:t xml:space="preserve"> </w:t>
      </w:r>
      <w:r w:rsidRPr="000B31CD">
        <w:rPr>
          <w:b/>
          <w:bCs/>
          <w:noProof/>
        </w:rPr>
        <w:t>235</w:t>
      </w:r>
      <w:r w:rsidRPr="000B31CD">
        <w:rPr>
          <w:noProof/>
        </w:rPr>
        <w:t>: 1351–1364.</w:t>
      </w:r>
    </w:p>
    <w:p w14:paraId="2DCF47AE" w14:textId="77777777" w:rsidR="000B31CD" w:rsidRPr="000B31CD" w:rsidRDefault="000B31CD" w:rsidP="000B31CD">
      <w:pPr>
        <w:widowControl w:val="0"/>
        <w:autoSpaceDE w:val="0"/>
        <w:autoSpaceDN w:val="0"/>
        <w:adjustRightInd w:val="0"/>
        <w:spacing w:line="360" w:lineRule="auto"/>
        <w:rPr>
          <w:noProof/>
        </w:rPr>
      </w:pPr>
      <w:r w:rsidRPr="000B31CD">
        <w:rPr>
          <w:b/>
          <w:bCs/>
          <w:noProof/>
        </w:rPr>
        <w:t>R Core Team</w:t>
      </w:r>
      <w:r w:rsidRPr="000B31CD">
        <w:rPr>
          <w:noProof/>
        </w:rPr>
        <w:t xml:space="preserve">. </w:t>
      </w:r>
      <w:r w:rsidRPr="000B31CD">
        <w:rPr>
          <w:b/>
          <w:bCs/>
          <w:noProof/>
        </w:rPr>
        <w:t>2021</w:t>
      </w:r>
      <w:r w:rsidRPr="000B31CD">
        <w:rPr>
          <w:noProof/>
        </w:rPr>
        <w:t>. R: A language and environment for statistical computing.</w:t>
      </w:r>
    </w:p>
    <w:p w14:paraId="03FDA5EC" w14:textId="77777777" w:rsidR="000B31CD" w:rsidRPr="000B31CD" w:rsidRDefault="000B31CD" w:rsidP="000B31CD">
      <w:pPr>
        <w:widowControl w:val="0"/>
        <w:autoSpaceDE w:val="0"/>
        <w:autoSpaceDN w:val="0"/>
        <w:adjustRightInd w:val="0"/>
        <w:spacing w:line="360" w:lineRule="auto"/>
        <w:rPr>
          <w:noProof/>
        </w:rPr>
      </w:pPr>
      <w:r w:rsidRPr="000B31CD">
        <w:rPr>
          <w:b/>
          <w:bCs/>
          <w:noProof/>
        </w:rPr>
        <w:t>Rastetter EB, Vitousek PM, Field CB, Shaver GR, Herbert D, Ågren GI</w:t>
      </w:r>
      <w:r w:rsidRPr="000B31CD">
        <w:rPr>
          <w:noProof/>
        </w:rPr>
        <w:t xml:space="preserve">. </w:t>
      </w:r>
      <w:r w:rsidRPr="000B31CD">
        <w:rPr>
          <w:b/>
          <w:bCs/>
          <w:noProof/>
        </w:rPr>
        <w:t>2001</w:t>
      </w:r>
      <w:r w:rsidRPr="000B31CD">
        <w:rPr>
          <w:noProof/>
        </w:rPr>
        <w:t xml:space="preserve">. Resource optimization and symbiotic nitrogen fixation. </w:t>
      </w:r>
      <w:r w:rsidRPr="000B31CD">
        <w:rPr>
          <w:i/>
          <w:iCs/>
          <w:noProof/>
        </w:rPr>
        <w:t>Ecosystems</w:t>
      </w:r>
      <w:r w:rsidRPr="000B31CD">
        <w:rPr>
          <w:noProof/>
        </w:rPr>
        <w:t xml:space="preserve"> </w:t>
      </w:r>
      <w:r w:rsidRPr="000B31CD">
        <w:rPr>
          <w:b/>
          <w:bCs/>
          <w:noProof/>
        </w:rPr>
        <w:t>4</w:t>
      </w:r>
      <w:r w:rsidRPr="000B31CD">
        <w:rPr>
          <w:noProof/>
        </w:rPr>
        <w:t>: 369–388.</w:t>
      </w:r>
    </w:p>
    <w:p w14:paraId="34D2FBB1" w14:textId="77777777" w:rsidR="000B31CD" w:rsidRPr="000B31CD" w:rsidRDefault="000B31CD" w:rsidP="000B31CD">
      <w:pPr>
        <w:widowControl w:val="0"/>
        <w:autoSpaceDE w:val="0"/>
        <w:autoSpaceDN w:val="0"/>
        <w:adjustRightInd w:val="0"/>
        <w:spacing w:line="360" w:lineRule="auto"/>
        <w:rPr>
          <w:noProof/>
        </w:rPr>
      </w:pPr>
      <w:r w:rsidRPr="000B31CD">
        <w:rPr>
          <w:b/>
          <w:bCs/>
          <w:noProof/>
        </w:rPr>
        <w:t>Reich PB, Hobbie SE, Lee T, Ellsworth DS, West JB, Tilman D, Knops JMH, Naeem S, Trost J</w:t>
      </w:r>
      <w:r w:rsidRPr="000B31CD">
        <w:rPr>
          <w:noProof/>
        </w:rPr>
        <w:t xml:space="preserve">. </w:t>
      </w:r>
      <w:r w:rsidRPr="000B31CD">
        <w:rPr>
          <w:b/>
          <w:bCs/>
          <w:noProof/>
        </w:rPr>
        <w:t>2006</w:t>
      </w:r>
      <w:r w:rsidRPr="000B31CD">
        <w:rPr>
          <w:noProof/>
        </w:rPr>
        <w:t>. Nitrogen limitation constrains sustainability of ecosystem response to CO</w:t>
      </w:r>
      <w:r w:rsidRPr="000B31CD">
        <w:rPr>
          <w:noProof/>
          <w:vertAlign w:val="subscript"/>
        </w:rPr>
        <w:t>2</w:t>
      </w:r>
      <w:r w:rsidRPr="000B31CD">
        <w:rPr>
          <w:noProof/>
        </w:rPr>
        <w:t xml:space="preserve">. </w:t>
      </w:r>
      <w:r w:rsidRPr="000B31CD">
        <w:rPr>
          <w:i/>
          <w:iCs/>
          <w:noProof/>
        </w:rPr>
        <w:t>Nature</w:t>
      </w:r>
      <w:r w:rsidRPr="000B31CD">
        <w:rPr>
          <w:noProof/>
        </w:rPr>
        <w:t xml:space="preserve"> </w:t>
      </w:r>
      <w:r w:rsidRPr="000B31CD">
        <w:rPr>
          <w:b/>
          <w:bCs/>
          <w:noProof/>
        </w:rPr>
        <w:t>440</w:t>
      </w:r>
      <w:r w:rsidRPr="000B31CD">
        <w:rPr>
          <w:noProof/>
        </w:rPr>
        <w:t>: 922–925.</w:t>
      </w:r>
    </w:p>
    <w:p w14:paraId="1D0E8E8B" w14:textId="77777777" w:rsidR="000B31CD" w:rsidRPr="000B31CD" w:rsidRDefault="000B31CD" w:rsidP="000B31CD">
      <w:pPr>
        <w:widowControl w:val="0"/>
        <w:autoSpaceDE w:val="0"/>
        <w:autoSpaceDN w:val="0"/>
        <w:adjustRightInd w:val="0"/>
        <w:spacing w:line="360" w:lineRule="auto"/>
        <w:rPr>
          <w:noProof/>
        </w:rPr>
      </w:pPr>
      <w:r w:rsidRPr="000B31CD">
        <w:rPr>
          <w:b/>
          <w:bCs/>
          <w:noProof/>
        </w:rPr>
        <w:t>Rogers A</w:t>
      </w:r>
      <w:r w:rsidRPr="000B31CD">
        <w:rPr>
          <w:noProof/>
        </w:rPr>
        <w:t xml:space="preserve">. </w:t>
      </w:r>
      <w:r w:rsidRPr="000B31CD">
        <w:rPr>
          <w:b/>
          <w:bCs/>
          <w:noProof/>
        </w:rPr>
        <w:t>2014</w:t>
      </w:r>
      <w:r w:rsidRPr="000B31CD">
        <w:rPr>
          <w:noProof/>
        </w:rPr>
        <w:t>. The use and misuse of V</w:t>
      </w:r>
      <w:r w:rsidRPr="000B31CD">
        <w:rPr>
          <w:noProof/>
          <w:vertAlign w:val="subscript"/>
        </w:rPr>
        <w:t>c,max</w:t>
      </w:r>
      <w:r w:rsidRPr="000B31CD">
        <w:rPr>
          <w:noProof/>
        </w:rPr>
        <w:t xml:space="preserve"> in Earth System Models. </w:t>
      </w:r>
      <w:r w:rsidRPr="000B31CD">
        <w:rPr>
          <w:i/>
          <w:iCs/>
          <w:noProof/>
        </w:rPr>
        <w:t>Photosynthesis Research</w:t>
      </w:r>
      <w:r w:rsidRPr="000B31CD">
        <w:rPr>
          <w:noProof/>
        </w:rPr>
        <w:t xml:space="preserve"> </w:t>
      </w:r>
      <w:r w:rsidRPr="000B31CD">
        <w:rPr>
          <w:b/>
          <w:bCs/>
          <w:noProof/>
        </w:rPr>
        <w:t>119</w:t>
      </w:r>
      <w:r w:rsidRPr="000B31CD">
        <w:rPr>
          <w:noProof/>
        </w:rPr>
        <w:t>: 15–29.</w:t>
      </w:r>
    </w:p>
    <w:p w14:paraId="527F2AC9"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Rogers A, Medlyn BE, Dukes JS, Bonan GB, Caemmerer S, Dietze MC, Kattge J, Leakey ADB, Mercado LM, Niinemets Ü, </w:t>
      </w:r>
      <w:r w:rsidRPr="000B31CD">
        <w:rPr>
          <w:b/>
          <w:bCs/>
          <w:i/>
          <w:iCs/>
          <w:noProof/>
        </w:rPr>
        <w:t>et al.</w:t>
      </w:r>
      <w:r w:rsidRPr="000B31CD">
        <w:rPr>
          <w:noProof/>
        </w:rPr>
        <w:t xml:space="preserve"> </w:t>
      </w:r>
      <w:r w:rsidRPr="000B31CD">
        <w:rPr>
          <w:b/>
          <w:bCs/>
          <w:noProof/>
        </w:rPr>
        <w:t>2017</w:t>
      </w:r>
      <w:r w:rsidRPr="000B31CD">
        <w:rPr>
          <w:noProof/>
        </w:rPr>
        <w:t xml:space="preserve">. A roadmap for improving the representation of photosynthesis in Earth system models. </w:t>
      </w:r>
      <w:r w:rsidRPr="000B31CD">
        <w:rPr>
          <w:i/>
          <w:iCs/>
          <w:noProof/>
        </w:rPr>
        <w:t>New Phytologist</w:t>
      </w:r>
      <w:r w:rsidRPr="000B31CD">
        <w:rPr>
          <w:noProof/>
        </w:rPr>
        <w:t xml:space="preserve"> </w:t>
      </w:r>
      <w:r w:rsidRPr="000B31CD">
        <w:rPr>
          <w:b/>
          <w:bCs/>
          <w:noProof/>
        </w:rPr>
        <w:t>213</w:t>
      </w:r>
      <w:r w:rsidRPr="000B31CD">
        <w:rPr>
          <w:noProof/>
        </w:rPr>
        <w:t>: 22–42.</w:t>
      </w:r>
    </w:p>
    <w:p w14:paraId="73993503" w14:textId="77777777" w:rsidR="000B31CD" w:rsidRPr="000B31CD" w:rsidRDefault="000B31CD" w:rsidP="000B31CD">
      <w:pPr>
        <w:widowControl w:val="0"/>
        <w:autoSpaceDE w:val="0"/>
        <w:autoSpaceDN w:val="0"/>
        <w:adjustRightInd w:val="0"/>
        <w:spacing w:line="360" w:lineRule="auto"/>
        <w:rPr>
          <w:noProof/>
        </w:rPr>
      </w:pPr>
      <w:r w:rsidRPr="000B31CD">
        <w:rPr>
          <w:b/>
          <w:bCs/>
          <w:noProof/>
        </w:rPr>
        <w:t>Saathoff AJ, Welles J</w:t>
      </w:r>
      <w:r w:rsidRPr="000B31CD">
        <w:rPr>
          <w:noProof/>
        </w:rPr>
        <w:t xml:space="preserve">. </w:t>
      </w:r>
      <w:r w:rsidRPr="000B31CD">
        <w:rPr>
          <w:b/>
          <w:bCs/>
          <w:noProof/>
        </w:rPr>
        <w:t>2021</w:t>
      </w:r>
      <w:r w:rsidRPr="000B31CD">
        <w:rPr>
          <w:noProof/>
        </w:rPr>
        <w:t xml:space="preserve">. Gas exchange measurements in the unsteady state. </w:t>
      </w:r>
      <w:r w:rsidRPr="000B31CD">
        <w:rPr>
          <w:i/>
          <w:iCs/>
          <w:noProof/>
        </w:rPr>
        <w:t>Plant Cell and Environment</w:t>
      </w:r>
      <w:r w:rsidRPr="000B31CD">
        <w:rPr>
          <w:noProof/>
        </w:rPr>
        <w:t xml:space="preserve"> </w:t>
      </w:r>
      <w:r w:rsidRPr="000B31CD">
        <w:rPr>
          <w:b/>
          <w:bCs/>
          <w:noProof/>
        </w:rPr>
        <w:t>44</w:t>
      </w:r>
      <w:r w:rsidRPr="000B31CD">
        <w:rPr>
          <w:noProof/>
        </w:rPr>
        <w:t>: 3509–3523.</w:t>
      </w:r>
    </w:p>
    <w:p w14:paraId="5793A5AE" w14:textId="77777777" w:rsidR="000B31CD" w:rsidRPr="000B31CD" w:rsidRDefault="000B31CD" w:rsidP="000B31CD">
      <w:pPr>
        <w:widowControl w:val="0"/>
        <w:autoSpaceDE w:val="0"/>
        <w:autoSpaceDN w:val="0"/>
        <w:adjustRightInd w:val="0"/>
        <w:spacing w:line="360" w:lineRule="auto"/>
        <w:rPr>
          <w:noProof/>
        </w:rPr>
      </w:pPr>
      <w:r w:rsidRPr="000B31CD">
        <w:rPr>
          <w:b/>
          <w:bCs/>
          <w:noProof/>
        </w:rPr>
        <w:t>Sage RF</w:t>
      </w:r>
      <w:r w:rsidRPr="000B31CD">
        <w:rPr>
          <w:noProof/>
        </w:rPr>
        <w:t xml:space="preserve">. </w:t>
      </w:r>
      <w:r w:rsidRPr="000B31CD">
        <w:rPr>
          <w:b/>
          <w:bCs/>
          <w:noProof/>
        </w:rPr>
        <w:t>1994</w:t>
      </w:r>
      <w:r w:rsidRPr="000B31CD">
        <w:rPr>
          <w:noProof/>
        </w:rPr>
        <w:t>. Acclimation of photosynthesis to increasing atmospheric CO</w:t>
      </w:r>
      <w:r w:rsidRPr="000B31CD">
        <w:rPr>
          <w:noProof/>
          <w:vertAlign w:val="subscript"/>
        </w:rPr>
        <w:t>2</w:t>
      </w:r>
      <w:r w:rsidRPr="000B31CD">
        <w:rPr>
          <w:noProof/>
        </w:rPr>
        <w:t xml:space="preserve">: The gas exchange perspective. </w:t>
      </w:r>
      <w:r w:rsidRPr="000B31CD">
        <w:rPr>
          <w:i/>
          <w:iCs/>
          <w:noProof/>
        </w:rPr>
        <w:t>Photosynthesis Research</w:t>
      </w:r>
      <w:r w:rsidRPr="000B31CD">
        <w:rPr>
          <w:noProof/>
        </w:rPr>
        <w:t xml:space="preserve"> </w:t>
      </w:r>
      <w:r w:rsidRPr="000B31CD">
        <w:rPr>
          <w:b/>
          <w:bCs/>
          <w:noProof/>
        </w:rPr>
        <w:t>39</w:t>
      </w:r>
      <w:r w:rsidRPr="000B31CD">
        <w:rPr>
          <w:noProof/>
        </w:rPr>
        <w:t>: 351–368.</w:t>
      </w:r>
    </w:p>
    <w:p w14:paraId="5647EC23" w14:textId="77777777" w:rsidR="000B31CD" w:rsidRPr="000B31CD" w:rsidRDefault="000B31CD" w:rsidP="000B31CD">
      <w:pPr>
        <w:widowControl w:val="0"/>
        <w:autoSpaceDE w:val="0"/>
        <w:autoSpaceDN w:val="0"/>
        <w:adjustRightInd w:val="0"/>
        <w:spacing w:line="360" w:lineRule="auto"/>
        <w:rPr>
          <w:noProof/>
        </w:rPr>
      </w:pPr>
      <w:r w:rsidRPr="000B31CD">
        <w:rPr>
          <w:b/>
          <w:bCs/>
          <w:noProof/>
        </w:rPr>
        <w:t>Schneider CA, Rasband WS, Eliceiri KW</w:t>
      </w:r>
      <w:r w:rsidRPr="000B31CD">
        <w:rPr>
          <w:noProof/>
        </w:rPr>
        <w:t xml:space="preserve">. </w:t>
      </w:r>
      <w:r w:rsidRPr="000B31CD">
        <w:rPr>
          <w:b/>
          <w:bCs/>
          <w:noProof/>
        </w:rPr>
        <w:t>2012</w:t>
      </w:r>
      <w:r w:rsidRPr="000B31CD">
        <w:rPr>
          <w:noProof/>
        </w:rPr>
        <w:t xml:space="preserve">. NIH Image to ImageJ: 25 years of image analysis. </w:t>
      </w:r>
      <w:r w:rsidRPr="000B31CD">
        <w:rPr>
          <w:i/>
          <w:iCs/>
          <w:noProof/>
        </w:rPr>
        <w:t>Nature methods</w:t>
      </w:r>
      <w:r w:rsidRPr="000B31CD">
        <w:rPr>
          <w:noProof/>
        </w:rPr>
        <w:t xml:space="preserve"> </w:t>
      </w:r>
      <w:r w:rsidRPr="000B31CD">
        <w:rPr>
          <w:b/>
          <w:bCs/>
          <w:noProof/>
        </w:rPr>
        <w:t>9</w:t>
      </w:r>
      <w:r w:rsidRPr="000B31CD">
        <w:rPr>
          <w:noProof/>
        </w:rPr>
        <w:t>: 671–675.</w:t>
      </w:r>
    </w:p>
    <w:p w14:paraId="203AD215" w14:textId="77777777" w:rsidR="000B31CD" w:rsidRPr="000B31CD" w:rsidRDefault="000B31CD" w:rsidP="000B31CD">
      <w:pPr>
        <w:widowControl w:val="0"/>
        <w:autoSpaceDE w:val="0"/>
        <w:autoSpaceDN w:val="0"/>
        <w:adjustRightInd w:val="0"/>
        <w:spacing w:line="360" w:lineRule="auto"/>
        <w:rPr>
          <w:noProof/>
        </w:rPr>
      </w:pPr>
      <w:r w:rsidRPr="000B31CD">
        <w:rPr>
          <w:b/>
          <w:bCs/>
          <w:noProof/>
        </w:rPr>
        <w:t>Scott HG, Smith NG</w:t>
      </w:r>
      <w:r w:rsidRPr="000B31CD">
        <w:rPr>
          <w:noProof/>
        </w:rPr>
        <w:t xml:space="preserve">. </w:t>
      </w:r>
      <w:r w:rsidRPr="000B31CD">
        <w:rPr>
          <w:b/>
          <w:bCs/>
          <w:noProof/>
        </w:rPr>
        <w:t>2022</w:t>
      </w:r>
      <w:r w:rsidRPr="000B31CD">
        <w:rPr>
          <w:noProof/>
        </w:rPr>
        <w:t xml:space="preserve">. A Model of C4 Photosynthetic Acclimation Based on Least-Cost Optimality Theory Suitable for Earth System Model Incorporation. </w:t>
      </w:r>
      <w:r w:rsidRPr="000B31CD">
        <w:rPr>
          <w:i/>
          <w:iCs/>
          <w:noProof/>
        </w:rPr>
        <w:t xml:space="preserve">Journal of Advances in </w:t>
      </w:r>
      <w:r w:rsidRPr="000B31CD">
        <w:rPr>
          <w:i/>
          <w:iCs/>
          <w:noProof/>
        </w:rPr>
        <w:lastRenderedPageBreak/>
        <w:t>Modeling Earth Systems</w:t>
      </w:r>
      <w:r w:rsidRPr="000B31CD">
        <w:rPr>
          <w:noProof/>
        </w:rPr>
        <w:t xml:space="preserve"> </w:t>
      </w:r>
      <w:r w:rsidRPr="000B31CD">
        <w:rPr>
          <w:b/>
          <w:bCs/>
          <w:noProof/>
        </w:rPr>
        <w:t>14</w:t>
      </w:r>
      <w:r w:rsidRPr="000B31CD">
        <w:rPr>
          <w:noProof/>
        </w:rPr>
        <w:t>: 1–16.</w:t>
      </w:r>
    </w:p>
    <w:p w14:paraId="0B9A4187" w14:textId="77777777" w:rsidR="000B31CD" w:rsidRPr="000B31CD" w:rsidRDefault="000B31CD" w:rsidP="000B31CD">
      <w:pPr>
        <w:widowControl w:val="0"/>
        <w:autoSpaceDE w:val="0"/>
        <w:autoSpaceDN w:val="0"/>
        <w:adjustRightInd w:val="0"/>
        <w:spacing w:line="360" w:lineRule="auto"/>
        <w:rPr>
          <w:noProof/>
        </w:rPr>
      </w:pPr>
      <w:r w:rsidRPr="000B31CD">
        <w:rPr>
          <w:b/>
          <w:bCs/>
          <w:noProof/>
        </w:rPr>
        <w:t>Shi M, Fisher JB, Brzostek ER, Phillips RP</w:t>
      </w:r>
      <w:r w:rsidRPr="000B31CD">
        <w:rPr>
          <w:noProof/>
        </w:rPr>
        <w:t xml:space="preserve">. </w:t>
      </w:r>
      <w:r w:rsidRPr="000B31CD">
        <w:rPr>
          <w:b/>
          <w:bCs/>
          <w:noProof/>
        </w:rPr>
        <w:t>2016</w:t>
      </w:r>
      <w:r w:rsidRPr="000B31CD">
        <w:rPr>
          <w:noProof/>
        </w:rPr>
        <w:t xml:space="preserve">. Carbon cost of plant nitrogen acquisition: Global carbon cycle impact from an improved plant nitrogen cycle in the Community Land Model. </w:t>
      </w:r>
      <w:r w:rsidRPr="000B31CD">
        <w:rPr>
          <w:i/>
          <w:iCs/>
          <w:noProof/>
        </w:rPr>
        <w:t>Global Change Biology</w:t>
      </w:r>
      <w:r w:rsidRPr="000B31CD">
        <w:rPr>
          <w:noProof/>
        </w:rPr>
        <w:t xml:space="preserve"> </w:t>
      </w:r>
      <w:r w:rsidRPr="000B31CD">
        <w:rPr>
          <w:b/>
          <w:bCs/>
          <w:noProof/>
        </w:rPr>
        <w:t>22</w:t>
      </w:r>
      <w:r w:rsidRPr="000B31CD">
        <w:rPr>
          <w:noProof/>
        </w:rPr>
        <w:t>: 1299–1314.</w:t>
      </w:r>
    </w:p>
    <w:p w14:paraId="37D09FFA" w14:textId="77777777" w:rsidR="000B31CD" w:rsidRPr="000B31CD" w:rsidRDefault="000B31CD" w:rsidP="000B31CD">
      <w:pPr>
        <w:widowControl w:val="0"/>
        <w:autoSpaceDE w:val="0"/>
        <w:autoSpaceDN w:val="0"/>
        <w:adjustRightInd w:val="0"/>
        <w:spacing w:line="360" w:lineRule="auto"/>
        <w:rPr>
          <w:noProof/>
        </w:rPr>
      </w:pPr>
      <w:r w:rsidRPr="000B31CD">
        <w:rPr>
          <w:b/>
          <w:bCs/>
          <w:noProof/>
        </w:rPr>
        <w:t>Smith NG, Dukes JS</w:t>
      </w:r>
      <w:r w:rsidRPr="000B31CD">
        <w:rPr>
          <w:noProof/>
        </w:rPr>
        <w:t xml:space="preserve">. </w:t>
      </w:r>
      <w:r w:rsidRPr="000B31CD">
        <w:rPr>
          <w:b/>
          <w:bCs/>
          <w:noProof/>
        </w:rPr>
        <w:t>2013</w:t>
      </w:r>
      <w:r w:rsidRPr="000B31CD">
        <w:rPr>
          <w:noProof/>
        </w:rPr>
        <w:t>. Plant respiration and photosynthesis in global-scale models: incorporating acclimation to temperature and CO</w:t>
      </w:r>
      <w:r w:rsidRPr="000B31CD">
        <w:rPr>
          <w:noProof/>
          <w:vertAlign w:val="subscript"/>
        </w:rPr>
        <w:t>2</w:t>
      </w:r>
      <w:r w:rsidRPr="000B31CD">
        <w:rPr>
          <w:noProof/>
        </w:rPr>
        <w:t xml:space="preserve">. </w:t>
      </w:r>
      <w:r w:rsidRPr="000B31CD">
        <w:rPr>
          <w:i/>
          <w:iCs/>
          <w:noProof/>
        </w:rPr>
        <w:t>Global Change Biology</w:t>
      </w:r>
      <w:r w:rsidRPr="000B31CD">
        <w:rPr>
          <w:noProof/>
        </w:rPr>
        <w:t xml:space="preserve"> </w:t>
      </w:r>
      <w:r w:rsidRPr="000B31CD">
        <w:rPr>
          <w:b/>
          <w:bCs/>
          <w:noProof/>
        </w:rPr>
        <w:t>19</w:t>
      </w:r>
      <w:r w:rsidRPr="000B31CD">
        <w:rPr>
          <w:noProof/>
        </w:rPr>
        <w:t>: 45–63.</w:t>
      </w:r>
    </w:p>
    <w:p w14:paraId="5995FBAE" w14:textId="77777777" w:rsidR="000B31CD" w:rsidRPr="000B31CD" w:rsidRDefault="000B31CD" w:rsidP="000B31CD">
      <w:pPr>
        <w:widowControl w:val="0"/>
        <w:autoSpaceDE w:val="0"/>
        <w:autoSpaceDN w:val="0"/>
        <w:adjustRightInd w:val="0"/>
        <w:spacing w:line="360" w:lineRule="auto"/>
        <w:rPr>
          <w:noProof/>
        </w:rPr>
      </w:pPr>
      <w:r w:rsidRPr="000B31CD">
        <w:rPr>
          <w:b/>
          <w:bCs/>
          <w:noProof/>
        </w:rPr>
        <w:t>Smith NG, Keenan TF</w:t>
      </w:r>
      <w:r w:rsidRPr="000B31CD">
        <w:rPr>
          <w:noProof/>
        </w:rPr>
        <w:t xml:space="preserve">. </w:t>
      </w:r>
      <w:r w:rsidRPr="000B31CD">
        <w:rPr>
          <w:b/>
          <w:bCs/>
          <w:noProof/>
        </w:rPr>
        <w:t>2020</w:t>
      </w:r>
      <w:r w:rsidRPr="000B31CD">
        <w:rPr>
          <w:noProof/>
        </w:rPr>
        <w:t>. Mechanisms underlying leaf photosynthetic acclimation to warming and elevated CO</w:t>
      </w:r>
      <w:r w:rsidRPr="000B31CD">
        <w:rPr>
          <w:noProof/>
          <w:vertAlign w:val="subscript"/>
        </w:rPr>
        <w:t>2</w:t>
      </w:r>
      <w:r w:rsidRPr="000B31CD">
        <w:rPr>
          <w:noProof/>
        </w:rPr>
        <w:t xml:space="preserve"> as inferred from least‐cost optimality theory. </w:t>
      </w:r>
      <w:r w:rsidRPr="000B31CD">
        <w:rPr>
          <w:i/>
          <w:iCs/>
          <w:noProof/>
        </w:rPr>
        <w:t>Global Change Biology</w:t>
      </w:r>
      <w:r w:rsidRPr="000B31CD">
        <w:rPr>
          <w:noProof/>
        </w:rPr>
        <w:t xml:space="preserve"> </w:t>
      </w:r>
      <w:r w:rsidRPr="000B31CD">
        <w:rPr>
          <w:b/>
          <w:bCs/>
          <w:noProof/>
        </w:rPr>
        <w:t>26</w:t>
      </w:r>
      <w:r w:rsidRPr="000B31CD">
        <w:rPr>
          <w:noProof/>
        </w:rPr>
        <w:t>: 5202–5216.</w:t>
      </w:r>
    </w:p>
    <w:p w14:paraId="69E53573"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Smith NG, Keenan TF, Prentice IC, Wang H, Wright IJ, Niinemets Ü, Crous KY, Domingues TF, Guerrieri R, Ishida FY, </w:t>
      </w:r>
      <w:r w:rsidRPr="000B31CD">
        <w:rPr>
          <w:b/>
          <w:bCs/>
          <w:i/>
          <w:iCs/>
          <w:noProof/>
        </w:rPr>
        <w:t>et al.</w:t>
      </w:r>
      <w:r w:rsidRPr="000B31CD">
        <w:rPr>
          <w:noProof/>
        </w:rPr>
        <w:t xml:space="preserve"> </w:t>
      </w:r>
      <w:r w:rsidRPr="000B31CD">
        <w:rPr>
          <w:b/>
          <w:bCs/>
          <w:noProof/>
        </w:rPr>
        <w:t>2019</w:t>
      </w:r>
      <w:r w:rsidRPr="000B31CD">
        <w:rPr>
          <w:noProof/>
        </w:rPr>
        <w:t xml:space="preserve">. Global photosynthetic capacity is optimized to the environment. </w:t>
      </w:r>
      <w:r w:rsidRPr="000B31CD">
        <w:rPr>
          <w:i/>
          <w:iCs/>
          <w:noProof/>
        </w:rPr>
        <w:t>Ecology Letters</w:t>
      </w:r>
      <w:r w:rsidRPr="000B31CD">
        <w:rPr>
          <w:noProof/>
        </w:rPr>
        <w:t xml:space="preserve"> </w:t>
      </w:r>
      <w:r w:rsidRPr="000B31CD">
        <w:rPr>
          <w:b/>
          <w:bCs/>
          <w:noProof/>
        </w:rPr>
        <w:t>22</w:t>
      </w:r>
      <w:r w:rsidRPr="000B31CD">
        <w:rPr>
          <w:noProof/>
        </w:rPr>
        <w:t>: 506–517.</w:t>
      </w:r>
    </w:p>
    <w:p w14:paraId="1940648E" w14:textId="77777777" w:rsidR="000B31CD" w:rsidRPr="000B31CD" w:rsidRDefault="000B31CD" w:rsidP="000B31CD">
      <w:pPr>
        <w:widowControl w:val="0"/>
        <w:autoSpaceDE w:val="0"/>
        <w:autoSpaceDN w:val="0"/>
        <w:adjustRightInd w:val="0"/>
        <w:spacing w:line="360" w:lineRule="auto"/>
        <w:rPr>
          <w:noProof/>
        </w:rPr>
      </w:pPr>
      <w:r w:rsidRPr="000B31CD">
        <w:rPr>
          <w:b/>
          <w:bCs/>
          <w:noProof/>
        </w:rPr>
        <w:t>Smith SE, Read DJ</w:t>
      </w:r>
      <w:r w:rsidRPr="000B31CD">
        <w:rPr>
          <w:noProof/>
        </w:rPr>
        <w:t xml:space="preserve">. </w:t>
      </w:r>
      <w:r w:rsidRPr="000B31CD">
        <w:rPr>
          <w:b/>
          <w:bCs/>
          <w:noProof/>
        </w:rPr>
        <w:t>2008</w:t>
      </w:r>
      <w:r w:rsidRPr="000B31CD">
        <w:rPr>
          <w:noProof/>
        </w:rPr>
        <w:t xml:space="preserve">. </w:t>
      </w:r>
      <w:r w:rsidRPr="000B31CD">
        <w:rPr>
          <w:i/>
          <w:iCs/>
          <w:noProof/>
        </w:rPr>
        <w:t>Mycorrhizal Symbiosis</w:t>
      </w:r>
      <w:r w:rsidRPr="000B31CD">
        <w:rPr>
          <w:noProof/>
        </w:rPr>
        <w:t>.</w:t>
      </w:r>
    </w:p>
    <w:p w14:paraId="565E6504" w14:textId="77777777" w:rsidR="000B31CD" w:rsidRPr="000B31CD" w:rsidRDefault="000B31CD" w:rsidP="000B31CD">
      <w:pPr>
        <w:widowControl w:val="0"/>
        <w:autoSpaceDE w:val="0"/>
        <w:autoSpaceDN w:val="0"/>
        <w:adjustRightInd w:val="0"/>
        <w:spacing w:line="360" w:lineRule="auto"/>
        <w:rPr>
          <w:noProof/>
        </w:rPr>
      </w:pPr>
      <w:r w:rsidRPr="000B31CD">
        <w:rPr>
          <w:b/>
          <w:bCs/>
          <w:noProof/>
        </w:rPr>
        <w:t>Stocker BD, Wang H, Smith NG, Harrison SP, Keenan TF, Sandoval D, Davis T, Prentice IC</w:t>
      </w:r>
      <w:r w:rsidRPr="000B31CD">
        <w:rPr>
          <w:noProof/>
        </w:rPr>
        <w:t xml:space="preserve">. </w:t>
      </w:r>
      <w:r w:rsidRPr="000B31CD">
        <w:rPr>
          <w:b/>
          <w:bCs/>
          <w:noProof/>
        </w:rPr>
        <w:t>2020</w:t>
      </w:r>
      <w:r w:rsidRPr="000B31CD">
        <w:rPr>
          <w:noProof/>
        </w:rPr>
        <w:t xml:space="preserve">. P-model v1.0: An optimality-based light use efficiency model for simulating ecosystem gross primary production. </w:t>
      </w:r>
      <w:r w:rsidRPr="000B31CD">
        <w:rPr>
          <w:i/>
          <w:iCs/>
          <w:noProof/>
        </w:rPr>
        <w:t>Geoscientific Model Development</w:t>
      </w:r>
      <w:r w:rsidRPr="000B31CD">
        <w:rPr>
          <w:noProof/>
        </w:rPr>
        <w:t xml:space="preserve"> </w:t>
      </w:r>
      <w:r w:rsidRPr="000B31CD">
        <w:rPr>
          <w:b/>
          <w:bCs/>
          <w:noProof/>
        </w:rPr>
        <w:t>13</w:t>
      </w:r>
      <w:r w:rsidRPr="000B31CD">
        <w:rPr>
          <w:noProof/>
        </w:rPr>
        <w:t>: 1545–1581.</w:t>
      </w:r>
    </w:p>
    <w:p w14:paraId="7E562497" w14:textId="77777777" w:rsidR="000B31CD" w:rsidRPr="000B31CD" w:rsidRDefault="000B31CD" w:rsidP="000B31CD">
      <w:pPr>
        <w:widowControl w:val="0"/>
        <w:autoSpaceDE w:val="0"/>
        <w:autoSpaceDN w:val="0"/>
        <w:adjustRightInd w:val="0"/>
        <w:spacing w:line="360" w:lineRule="auto"/>
        <w:rPr>
          <w:noProof/>
        </w:rPr>
      </w:pPr>
      <w:r w:rsidRPr="000B31CD">
        <w:rPr>
          <w:b/>
          <w:bCs/>
          <w:noProof/>
        </w:rPr>
        <w:t>Terrer C, Vicca S, Hungate BA, Phillips RP, Prentice IC</w:t>
      </w:r>
      <w:r w:rsidRPr="000B31CD">
        <w:rPr>
          <w:noProof/>
        </w:rPr>
        <w:t xml:space="preserve">. </w:t>
      </w:r>
      <w:r w:rsidRPr="000B31CD">
        <w:rPr>
          <w:b/>
          <w:bCs/>
          <w:noProof/>
        </w:rPr>
        <w:t>2016</w:t>
      </w:r>
      <w:r w:rsidRPr="000B31CD">
        <w:rPr>
          <w:noProof/>
        </w:rPr>
        <w:t>. Mycorrhizal association as a primary control of the CO</w:t>
      </w:r>
      <w:r w:rsidRPr="000B31CD">
        <w:rPr>
          <w:noProof/>
          <w:vertAlign w:val="subscript"/>
        </w:rPr>
        <w:t>2</w:t>
      </w:r>
      <w:r w:rsidRPr="000B31CD">
        <w:rPr>
          <w:noProof/>
        </w:rPr>
        <w:t xml:space="preserve"> fertilization effect. </w:t>
      </w:r>
      <w:r w:rsidRPr="000B31CD">
        <w:rPr>
          <w:i/>
          <w:iCs/>
          <w:noProof/>
        </w:rPr>
        <w:t>Science</w:t>
      </w:r>
      <w:r w:rsidRPr="000B31CD">
        <w:rPr>
          <w:noProof/>
        </w:rPr>
        <w:t xml:space="preserve"> </w:t>
      </w:r>
      <w:r w:rsidRPr="000B31CD">
        <w:rPr>
          <w:b/>
          <w:bCs/>
          <w:noProof/>
        </w:rPr>
        <w:t>353</w:t>
      </w:r>
      <w:r w:rsidRPr="000B31CD">
        <w:rPr>
          <w:noProof/>
        </w:rPr>
        <w:t>: 72–74.</w:t>
      </w:r>
    </w:p>
    <w:p w14:paraId="49C6A266" w14:textId="77777777" w:rsidR="000B31CD" w:rsidRPr="000B31CD" w:rsidRDefault="000B31CD" w:rsidP="000B31CD">
      <w:pPr>
        <w:widowControl w:val="0"/>
        <w:autoSpaceDE w:val="0"/>
        <w:autoSpaceDN w:val="0"/>
        <w:adjustRightInd w:val="0"/>
        <w:spacing w:line="360" w:lineRule="auto"/>
        <w:rPr>
          <w:noProof/>
        </w:rPr>
      </w:pPr>
      <w:r w:rsidRPr="000B31CD">
        <w:rPr>
          <w:b/>
          <w:bCs/>
          <w:noProof/>
        </w:rPr>
        <w:t>Terrer C, Vicca S, Stocker BD, Hungate BA, Phillips RP, Reich PB, Finzi AC, Prentice IC</w:t>
      </w:r>
      <w:r w:rsidRPr="000B31CD">
        <w:rPr>
          <w:noProof/>
        </w:rPr>
        <w:t xml:space="preserve">. </w:t>
      </w:r>
      <w:r w:rsidRPr="000B31CD">
        <w:rPr>
          <w:b/>
          <w:bCs/>
          <w:noProof/>
        </w:rPr>
        <w:t>2018</w:t>
      </w:r>
      <w:r w:rsidRPr="000B31CD">
        <w:rPr>
          <w:noProof/>
        </w:rPr>
        <w:t>. Ecosystem responses to elevated CO</w:t>
      </w:r>
      <w:r w:rsidRPr="000B31CD">
        <w:rPr>
          <w:noProof/>
          <w:vertAlign w:val="subscript"/>
        </w:rPr>
        <w:t>2</w:t>
      </w:r>
      <w:r w:rsidRPr="000B31CD">
        <w:rPr>
          <w:noProof/>
        </w:rPr>
        <w:t xml:space="preserve"> governed by plant–soil interactions and the cost of nitrogen acquisition. </w:t>
      </w:r>
      <w:r w:rsidRPr="000B31CD">
        <w:rPr>
          <w:i/>
          <w:iCs/>
          <w:noProof/>
        </w:rPr>
        <w:t>New Phytologist</w:t>
      </w:r>
      <w:r w:rsidRPr="000B31CD">
        <w:rPr>
          <w:noProof/>
        </w:rPr>
        <w:t xml:space="preserve"> </w:t>
      </w:r>
      <w:r w:rsidRPr="000B31CD">
        <w:rPr>
          <w:b/>
          <w:bCs/>
          <w:noProof/>
        </w:rPr>
        <w:t>217</w:t>
      </w:r>
      <w:r w:rsidRPr="000B31CD">
        <w:rPr>
          <w:noProof/>
        </w:rPr>
        <w:t>: 507–522.</w:t>
      </w:r>
    </w:p>
    <w:p w14:paraId="64511279"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Vitousek PM, Cassman K, Cleveland CC, Crews T, Field CB, Grimm NB, Howarth RW, Marino R, Martinelli L, Rastetter EB, </w:t>
      </w:r>
      <w:r w:rsidRPr="000B31CD">
        <w:rPr>
          <w:b/>
          <w:bCs/>
          <w:i/>
          <w:iCs/>
          <w:noProof/>
        </w:rPr>
        <w:t>et al.</w:t>
      </w:r>
      <w:r w:rsidRPr="000B31CD">
        <w:rPr>
          <w:noProof/>
        </w:rPr>
        <w:t xml:space="preserve"> </w:t>
      </w:r>
      <w:r w:rsidRPr="000B31CD">
        <w:rPr>
          <w:b/>
          <w:bCs/>
          <w:noProof/>
        </w:rPr>
        <w:t>2002</w:t>
      </w:r>
      <w:r w:rsidRPr="000B31CD">
        <w:rPr>
          <w:noProof/>
        </w:rPr>
        <w:t>. Towards an ecological understanding of biological nitrogen fixation. In: The Nitrogen Cycle at Regional to Global Scales. Dordrecht: Springer Netherlands, 1–45.</w:t>
      </w:r>
    </w:p>
    <w:p w14:paraId="153E899F" w14:textId="77777777" w:rsidR="000B31CD" w:rsidRPr="000B31CD" w:rsidRDefault="000B31CD" w:rsidP="000B31CD">
      <w:pPr>
        <w:widowControl w:val="0"/>
        <w:autoSpaceDE w:val="0"/>
        <w:autoSpaceDN w:val="0"/>
        <w:adjustRightInd w:val="0"/>
        <w:spacing w:line="360" w:lineRule="auto"/>
        <w:rPr>
          <w:noProof/>
        </w:rPr>
      </w:pPr>
      <w:r w:rsidRPr="000B31CD">
        <w:rPr>
          <w:b/>
          <w:bCs/>
          <w:noProof/>
        </w:rPr>
        <w:t>Vitousek PM, Howarth RW</w:t>
      </w:r>
      <w:r w:rsidRPr="000B31CD">
        <w:rPr>
          <w:noProof/>
        </w:rPr>
        <w:t xml:space="preserve">. </w:t>
      </w:r>
      <w:r w:rsidRPr="000B31CD">
        <w:rPr>
          <w:b/>
          <w:bCs/>
          <w:noProof/>
        </w:rPr>
        <w:t>1991</w:t>
      </w:r>
      <w:r w:rsidRPr="000B31CD">
        <w:rPr>
          <w:noProof/>
        </w:rPr>
        <w:t xml:space="preserve">. Nitrogen limitation on land and in the sea: How can it occur? </w:t>
      </w:r>
      <w:r w:rsidRPr="000B31CD">
        <w:rPr>
          <w:i/>
          <w:iCs/>
          <w:noProof/>
        </w:rPr>
        <w:t>Biogeochemistry</w:t>
      </w:r>
      <w:r w:rsidRPr="000B31CD">
        <w:rPr>
          <w:noProof/>
        </w:rPr>
        <w:t xml:space="preserve"> </w:t>
      </w:r>
      <w:r w:rsidRPr="000B31CD">
        <w:rPr>
          <w:b/>
          <w:bCs/>
          <w:noProof/>
        </w:rPr>
        <w:t>13</w:t>
      </w:r>
      <w:r w:rsidRPr="000B31CD">
        <w:rPr>
          <w:noProof/>
        </w:rPr>
        <w:t>: 87–115.</w:t>
      </w:r>
    </w:p>
    <w:p w14:paraId="1B324E30" w14:textId="77777777" w:rsidR="000B31CD" w:rsidRPr="000B31CD" w:rsidRDefault="000B31CD" w:rsidP="000B31CD">
      <w:pPr>
        <w:widowControl w:val="0"/>
        <w:autoSpaceDE w:val="0"/>
        <w:autoSpaceDN w:val="0"/>
        <w:adjustRightInd w:val="0"/>
        <w:spacing w:line="360" w:lineRule="auto"/>
        <w:rPr>
          <w:noProof/>
        </w:rPr>
      </w:pPr>
      <w:r w:rsidRPr="000B31CD">
        <w:rPr>
          <w:b/>
          <w:bCs/>
          <w:noProof/>
        </w:rPr>
        <w:t>Walker AP, Beckerman AP, Gu L, Kattge J, Cernusak LA, Domingues TF, Scales JC, Wohlfahrt G, Wullschleger SD, Woodward FI</w:t>
      </w:r>
      <w:r w:rsidRPr="000B31CD">
        <w:rPr>
          <w:noProof/>
        </w:rPr>
        <w:t xml:space="preserve">. </w:t>
      </w:r>
      <w:r w:rsidRPr="000B31CD">
        <w:rPr>
          <w:b/>
          <w:bCs/>
          <w:noProof/>
        </w:rPr>
        <w:t>2014</w:t>
      </w:r>
      <w:r w:rsidRPr="000B31CD">
        <w:rPr>
          <w:noProof/>
        </w:rPr>
        <w:t>. The relationship of leaf photosynthetic traits - V</w:t>
      </w:r>
      <w:r w:rsidRPr="000B31CD">
        <w:rPr>
          <w:noProof/>
          <w:vertAlign w:val="subscript"/>
        </w:rPr>
        <w:t>cmax</w:t>
      </w:r>
      <w:r w:rsidRPr="000B31CD">
        <w:rPr>
          <w:noProof/>
        </w:rPr>
        <w:t xml:space="preserve"> and J</w:t>
      </w:r>
      <w:r w:rsidRPr="000B31CD">
        <w:rPr>
          <w:noProof/>
          <w:vertAlign w:val="subscript"/>
        </w:rPr>
        <w:t>max</w:t>
      </w:r>
      <w:r w:rsidRPr="000B31CD">
        <w:rPr>
          <w:noProof/>
        </w:rPr>
        <w:t xml:space="preserve"> - to leaf nitrogen, leaf phosphorus, and specific leaf area: a meta-analysis and modeling study. </w:t>
      </w:r>
      <w:r w:rsidRPr="000B31CD">
        <w:rPr>
          <w:i/>
          <w:iCs/>
          <w:noProof/>
        </w:rPr>
        <w:t>Ecology and Evolution</w:t>
      </w:r>
      <w:r w:rsidRPr="000B31CD">
        <w:rPr>
          <w:noProof/>
        </w:rPr>
        <w:t xml:space="preserve"> </w:t>
      </w:r>
      <w:r w:rsidRPr="000B31CD">
        <w:rPr>
          <w:b/>
          <w:bCs/>
          <w:noProof/>
        </w:rPr>
        <w:t>4</w:t>
      </w:r>
      <w:r w:rsidRPr="000B31CD">
        <w:rPr>
          <w:noProof/>
        </w:rPr>
        <w:t>: 3218–3235.</w:t>
      </w:r>
    </w:p>
    <w:p w14:paraId="73EE4E77" w14:textId="77777777" w:rsidR="000B31CD" w:rsidRPr="000B31CD" w:rsidRDefault="000B31CD" w:rsidP="000B31CD">
      <w:pPr>
        <w:widowControl w:val="0"/>
        <w:autoSpaceDE w:val="0"/>
        <w:autoSpaceDN w:val="0"/>
        <w:adjustRightInd w:val="0"/>
        <w:spacing w:line="360" w:lineRule="auto"/>
        <w:rPr>
          <w:noProof/>
        </w:rPr>
      </w:pPr>
      <w:r w:rsidRPr="000B31CD">
        <w:rPr>
          <w:b/>
          <w:bCs/>
          <w:noProof/>
        </w:rPr>
        <w:lastRenderedPageBreak/>
        <w:t>Wang H, Prentice IC, Keenan TF, Davis TW, Wright IJ, Cornwell WK, Evans BJ, Peng C</w:t>
      </w:r>
      <w:r w:rsidRPr="000B31CD">
        <w:rPr>
          <w:noProof/>
        </w:rPr>
        <w:t xml:space="preserve">. </w:t>
      </w:r>
      <w:r w:rsidRPr="000B31CD">
        <w:rPr>
          <w:b/>
          <w:bCs/>
          <w:noProof/>
        </w:rPr>
        <w:t>2017</w:t>
      </w:r>
      <w:r w:rsidRPr="000B31CD">
        <w:rPr>
          <w:noProof/>
        </w:rPr>
        <w:t xml:space="preserve">. Towards a universal model for carbon dioxide uptake by plants. </w:t>
      </w:r>
      <w:r w:rsidRPr="000B31CD">
        <w:rPr>
          <w:i/>
          <w:iCs/>
          <w:noProof/>
        </w:rPr>
        <w:t>Nature Plants</w:t>
      </w:r>
      <w:r w:rsidRPr="000B31CD">
        <w:rPr>
          <w:noProof/>
        </w:rPr>
        <w:t xml:space="preserve"> </w:t>
      </w:r>
      <w:r w:rsidRPr="000B31CD">
        <w:rPr>
          <w:b/>
          <w:bCs/>
          <w:noProof/>
        </w:rPr>
        <w:t>3</w:t>
      </w:r>
      <w:r w:rsidRPr="000B31CD">
        <w:rPr>
          <w:noProof/>
        </w:rPr>
        <w:t>: 734–741.</w:t>
      </w:r>
    </w:p>
    <w:p w14:paraId="184532EE" w14:textId="77777777" w:rsidR="000B31CD" w:rsidRPr="000B31CD" w:rsidRDefault="000B31CD" w:rsidP="000B31CD">
      <w:pPr>
        <w:widowControl w:val="0"/>
        <w:autoSpaceDE w:val="0"/>
        <w:autoSpaceDN w:val="0"/>
        <w:adjustRightInd w:val="0"/>
        <w:spacing w:line="360" w:lineRule="auto"/>
        <w:rPr>
          <w:noProof/>
        </w:rPr>
      </w:pPr>
      <w:r w:rsidRPr="000B31CD">
        <w:rPr>
          <w:b/>
          <w:bCs/>
          <w:noProof/>
        </w:rPr>
        <w:t>Waring EF, Perkowski EA, Smith NG</w:t>
      </w:r>
      <w:r w:rsidRPr="000B31CD">
        <w:rPr>
          <w:noProof/>
        </w:rPr>
        <w:t xml:space="preserve">. </w:t>
      </w:r>
      <w:r w:rsidRPr="000B31CD">
        <w:rPr>
          <w:b/>
          <w:bCs/>
          <w:noProof/>
        </w:rPr>
        <w:t>2023</w:t>
      </w:r>
      <w:r w:rsidRPr="000B31CD">
        <w:rPr>
          <w:noProof/>
        </w:rPr>
        <w:t xml:space="preserve">. Soil nitrogen fertilization reduces relative leaf nitrogen allocation to photosynthesis. </w:t>
      </w:r>
      <w:r w:rsidRPr="000B31CD">
        <w:rPr>
          <w:i/>
          <w:iCs/>
          <w:noProof/>
        </w:rPr>
        <w:t>Journal of Experimental Botany</w:t>
      </w:r>
      <w:r w:rsidRPr="000B31CD">
        <w:rPr>
          <w:noProof/>
        </w:rPr>
        <w:t xml:space="preserve"> </w:t>
      </w:r>
      <w:r w:rsidRPr="000B31CD">
        <w:rPr>
          <w:b/>
          <w:bCs/>
          <w:noProof/>
        </w:rPr>
        <w:t>74</w:t>
      </w:r>
      <w:r w:rsidRPr="000B31CD">
        <w:rPr>
          <w:noProof/>
        </w:rPr>
        <w:t>: 5166–5180.</w:t>
      </w:r>
    </w:p>
    <w:p w14:paraId="31BF8624" w14:textId="77777777" w:rsidR="000B31CD" w:rsidRPr="000B31CD" w:rsidRDefault="000B31CD" w:rsidP="000B31CD">
      <w:pPr>
        <w:widowControl w:val="0"/>
        <w:autoSpaceDE w:val="0"/>
        <w:autoSpaceDN w:val="0"/>
        <w:adjustRightInd w:val="0"/>
        <w:spacing w:line="360" w:lineRule="auto"/>
        <w:rPr>
          <w:noProof/>
        </w:rPr>
      </w:pPr>
      <w:r w:rsidRPr="000B31CD">
        <w:rPr>
          <w:b/>
          <w:bCs/>
          <w:noProof/>
        </w:rPr>
        <w:t>Wellburn AR</w:t>
      </w:r>
      <w:r w:rsidRPr="000B31CD">
        <w:rPr>
          <w:noProof/>
        </w:rPr>
        <w:t xml:space="preserve">. </w:t>
      </w:r>
      <w:r w:rsidRPr="000B31CD">
        <w:rPr>
          <w:b/>
          <w:bCs/>
          <w:noProof/>
        </w:rPr>
        <w:t>1994</w:t>
      </w:r>
      <w:r w:rsidRPr="000B31CD">
        <w:rPr>
          <w:noProof/>
        </w:rPr>
        <w:t xml:space="preserve">. The spectral determination of chlorophylls a and b, as well as total carotenoids, using various solvents with spectrophotometers of different resolution. </w:t>
      </w:r>
      <w:r w:rsidRPr="000B31CD">
        <w:rPr>
          <w:i/>
          <w:iCs/>
          <w:noProof/>
        </w:rPr>
        <w:t>Journal of Plant Physiology</w:t>
      </w:r>
      <w:r w:rsidRPr="000B31CD">
        <w:rPr>
          <w:noProof/>
        </w:rPr>
        <w:t xml:space="preserve"> </w:t>
      </w:r>
      <w:r w:rsidRPr="000B31CD">
        <w:rPr>
          <w:b/>
          <w:bCs/>
          <w:noProof/>
        </w:rPr>
        <w:t>144</w:t>
      </w:r>
      <w:r w:rsidRPr="000B31CD">
        <w:rPr>
          <w:noProof/>
        </w:rPr>
        <w:t>: 307–313.</w:t>
      </w:r>
    </w:p>
    <w:p w14:paraId="1B89D6F7"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Westerband AC, Wright IJ, Maire V, Paillassa J, Prentice IC, Atkin OK, Bloomfield KJ, Cernusak LA, Dong N, Gleason SM, </w:t>
      </w:r>
      <w:r w:rsidRPr="000B31CD">
        <w:rPr>
          <w:b/>
          <w:bCs/>
          <w:i/>
          <w:iCs/>
          <w:noProof/>
        </w:rPr>
        <w:t>et al.</w:t>
      </w:r>
      <w:r w:rsidRPr="000B31CD">
        <w:rPr>
          <w:noProof/>
        </w:rPr>
        <w:t xml:space="preserve"> </w:t>
      </w:r>
      <w:r w:rsidRPr="000B31CD">
        <w:rPr>
          <w:b/>
          <w:bCs/>
          <w:noProof/>
        </w:rPr>
        <w:t>2023</w:t>
      </w:r>
      <w:r w:rsidRPr="000B31CD">
        <w:rPr>
          <w:noProof/>
        </w:rPr>
        <w:t xml:space="preserve">. Coordination of photosynthetic traits across soil and climate gradients. </w:t>
      </w:r>
      <w:r w:rsidRPr="000B31CD">
        <w:rPr>
          <w:i/>
          <w:iCs/>
          <w:noProof/>
        </w:rPr>
        <w:t>Global Change Biology</w:t>
      </w:r>
      <w:r w:rsidRPr="000B31CD">
        <w:rPr>
          <w:noProof/>
        </w:rPr>
        <w:t xml:space="preserve"> </w:t>
      </w:r>
      <w:r w:rsidRPr="000B31CD">
        <w:rPr>
          <w:b/>
          <w:bCs/>
          <w:noProof/>
        </w:rPr>
        <w:t>29</w:t>
      </w:r>
      <w:r w:rsidRPr="000B31CD">
        <w:rPr>
          <w:noProof/>
        </w:rPr>
        <w:t>: 856–873.</w:t>
      </w:r>
    </w:p>
    <w:p w14:paraId="12088AF0" w14:textId="77777777" w:rsidR="000B31CD" w:rsidRPr="000B31CD" w:rsidRDefault="000B31CD" w:rsidP="000B31CD">
      <w:pPr>
        <w:widowControl w:val="0"/>
        <w:autoSpaceDE w:val="0"/>
        <w:autoSpaceDN w:val="0"/>
        <w:adjustRightInd w:val="0"/>
        <w:spacing w:line="360" w:lineRule="auto"/>
        <w:rPr>
          <w:noProof/>
        </w:rPr>
      </w:pPr>
      <w:r w:rsidRPr="000B31CD">
        <w:rPr>
          <w:b/>
          <w:bCs/>
          <w:noProof/>
        </w:rPr>
        <w:t>Wieder WR, Cleveland CC, Smith WK, Todd-Brown K</w:t>
      </w:r>
      <w:r w:rsidRPr="000B31CD">
        <w:rPr>
          <w:noProof/>
        </w:rPr>
        <w:t xml:space="preserve">. </w:t>
      </w:r>
      <w:r w:rsidRPr="000B31CD">
        <w:rPr>
          <w:b/>
          <w:bCs/>
          <w:noProof/>
        </w:rPr>
        <w:t>2015</w:t>
      </w:r>
      <w:r w:rsidRPr="000B31CD">
        <w:rPr>
          <w:noProof/>
        </w:rPr>
        <w:t xml:space="preserve">. Future productivity and carbon storage limited by terrestrial nutrient availability. </w:t>
      </w:r>
      <w:r w:rsidRPr="000B31CD">
        <w:rPr>
          <w:i/>
          <w:iCs/>
          <w:noProof/>
        </w:rPr>
        <w:t>Nature Geoscience</w:t>
      </w:r>
      <w:r w:rsidRPr="000B31CD">
        <w:rPr>
          <w:noProof/>
        </w:rPr>
        <w:t xml:space="preserve"> </w:t>
      </w:r>
      <w:r w:rsidRPr="000B31CD">
        <w:rPr>
          <w:b/>
          <w:bCs/>
          <w:noProof/>
        </w:rPr>
        <w:t>8</w:t>
      </w:r>
      <w:r w:rsidRPr="000B31CD">
        <w:rPr>
          <w:noProof/>
        </w:rPr>
        <w:t>: 441–444.</w:t>
      </w:r>
    </w:p>
    <w:p w14:paraId="6CC6DE6B" w14:textId="77777777" w:rsidR="000B31CD" w:rsidRPr="000B31CD" w:rsidRDefault="000B31CD" w:rsidP="000B31CD">
      <w:pPr>
        <w:widowControl w:val="0"/>
        <w:autoSpaceDE w:val="0"/>
        <w:autoSpaceDN w:val="0"/>
        <w:adjustRightInd w:val="0"/>
        <w:spacing w:line="360" w:lineRule="auto"/>
        <w:rPr>
          <w:noProof/>
        </w:rPr>
      </w:pPr>
      <w:r w:rsidRPr="000B31CD">
        <w:rPr>
          <w:b/>
          <w:bCs/>
          <w:noProof/>
        </w:rPr>
        <w:t>Wright IJ, Reich PB, Westoby M</w:t>
      </w:r>
      <w:r w:rsidRPr="000B31CD">
        <w:rPr>
          <w:noProof/>
        </w:rPr>
        <w:t xml:space="preserve">. </w:t>
      </w:r>
      <w:r w:rsidRPr="000B31CD">
        <w:rPr>
          <w:b/>
          <w:bCs/>
          <w:noProof/>
        </w:rPr>
        <w:t>2003</w:t>
      </w:r>
      <w:r w:rsidRPr="000B31CD">
        <w:rPr>
          <w:noProof/>
        </w:rPr>
        <w:t xml:space="preserve">. Least-cost input mixtures of water and nitrogen for photosynthesis. </w:t>
      </w:r>
      <w:r w:rsidRPr="000B31CD">
        <w:rPr>
          <w:i/>
          <w:iCs/>
          <w:noProof/>
        </w:rPr>
        <w:t>The American Naturalist</w:t>
      </w:r>
      <w:r w:rsidRPr="000B31CD">
        <w:rPr>
          <w:noProof/>
        </w:rPr>
        <w:t xml:space="preserve"> </w:t>
      </w:r>
      <w:r w:rsidRPr="000B31CD">
        <w:rPr>
          <w:b/>
          <w:bCs/>
          <w:noProof/>
        </w:rPr>
        <w:t>161</w:t>
      </w:r>
      <w:r w:rsidRPr="000B31CD">
        <w:rPr>
          <w:noProof/>
        </w:rPr>
        <w:t>: 98–111.</w:t>
      </w:r>
    </w:p>
    <w:p w14:paraId="244FA8C8"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Zaehle S, Medlyn BE, De Kauwe MG, Walker AP, Dietze MC, Hickler T, Luo Y, Wang YP, El-Masri B, Thornton P, </w:t>
      </w:r>
      <w:r w:rsidRPr="000B31CD">
        <w:rPr>
          <w:b/>
          <w:bCs/>
          <w:i/>
          <w:iCs/>
          <w:noProof/>
        </w:rPr>
        <w:t>et al.</w:t>
      </w:r>
      <w:r w:rsidRPr="000B31CD">
        <w:rPr>
          <w:noProof/>
        </w:rPr>
        <w:t xml:space="preserve"> </w:t>
      </w:r>
      <w:r w:rsidRPr="000B31CD">
        <w:rPr>
          <w:b/>
          <w:bCs/>
          <w:noProof/>
        </w:rPr>
        <w:t>2014</w:t>
      </w:r>
      <w:r w:rsidRPr="000B31CD">
        <w:rPr>
          <w:noProof/>
        </w:rPr>
        <w:t>. Evaluation of 11 terrestrial carbon-nitrogen cycle models against observations from two temperate Free-Air CO</w:t>
      </w:r>
      <w:r w:rsidRPr="000B31CD">
        <w:rPr>
          <w:noProof/>
          <w:vertAlign w:val="subscript"/>
        </w:rPr>
        <w:t>2</w:t>
      </w:r>
      <w:r w:rsidRPr="000B31CD">
        <w:rPr>
          <w:noProof/>
        </w:rPr>
        <w:t xml:space="preserve"> Enrichment studies. </w:t>
      </w:r>
      <w:r w:rsidRPr="000B31CD">
        <w:rPr>
          <w:i/>
          <w:iCs/>
          <w:noProof/>
        </w:rPr>
        <w:t>New Phytologist</w:t>
      </w:r>
      <w:r w:rsidRPr="000B31CD">
        <w:rPr>
          <w:noProof/>
        </w:rPr>
        <w:t xml:space="preserve"> </w:t>
      </w:r>
      <w:r w:rsidRPr="000B31CD">
        <w:rPr>
          <w:b/>
          <w:bCs/>
          <w:noProof/>
        </w:rPr>
        <w:t>202</w:t>
      </w:r>
      <w:r w:rsidRPr="000B31CD">
        <w:rPr>
          <w:noProof/>
        </w:rPr>
        <w:t>: 803–822.</w:t>
      </w:r>
    </w:p>
    <w:p w14:paraId="59680A8D" w14:textId="1F0AC884" w:rsidR="007A3065" w:rsidRPr="007A3065" w:rsidRDefault="007A3065" w:rsidP="000B31CD">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9" w:author="Perkowski, Evan A" w:date="2023-11-29T11:16:00Z" w:initials="EP">
    <w:p w14:paraId="072F25E4" w14:textId="77777777" w:rsidR="000660A8" w:rsidRDefault="000660A8" w:rsidP="000660A8">
      <w:r>
        <w:rPr>
          <w:rStyle w:val="CommentReference"/>
        </w:rPr>
        <w:annotationRef/>
      </w:r>
      <w:r>
        <w:rPr>
          <w:color w:val="000000"/>
          <w:sz w:val="20"/>
          <w:szCs w:val="20"/>
        </w:rPr>
        <w:t>Note: removing to clear some word space and because this hypothesis is encompassed in two remaining hypotheses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2F25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399D82F" w16cex:dateUtc="2023-11-29T1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2F25E4" w16cid:durableId="1399D8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4B5CC" w14:textId="77777777" w:rsidR="00051835" w:rsidRDefault="00051835" w:rsidP="00BE0B5B">
      <w:r>
        <w:separator/>
      </w:r>
    </w:p>
  </w:endnote>
  <w:endnote w:type="continuationSeparator" w:id="0">
    <w:p w14:paraId="5B099E8B" w14:textId="77777777" w:rsidR="00051835" w:rsidRDefault="00051835" w:rsidP="00BE0B5B">
      <w:r>
        <w:continuationSeparator/>
      </w:r>
    </w:p>
  </w:endnote>
  <w:endnote w:type="continuationNotice" w:id="1">
    <w:p w14:paraId="6F0ED9E0" w14:textId="77777777" w:rsidR="00051835" w:rsidRDefault="000518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A8FA1" w14:textId="77777777" w:rsidR="00051835" w:rsidRDefault="00051835" w:rsidP="00BE0B5B">
      <w:r>
        <w:separator/>
      </w:r>
    </w:p>
  </w:footnote>
  <w:footnote w:type="continuationSeparator" w:id="0">
    <w:p w14:paraId="0DF36227" w14:textId="77777777" w:rsidR="00051835" w:rsidRDefault="00051835" w:rsidP="00BE0B5B">
      <w:r>
        <w:continuationSeparator/>
      </w:r>
    </w:p>
  </w:footnote>
  <w:footnote w:type="continuationNotice" w:id="1">
    <w:p w14:paraId="742C6EA5" w14:textId="77777777" w:rsidR="00051835" w:rsidRDefault="000518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35"/>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0E6"/>
    <w:rsid w:val="0010020A"/>
    <w:rsid w:val="0010020B"/>
    <w:rsid w:val="00100670"/>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1DB0"/>
    <w:rsid w:val="00183498"/>
    <w:rsid w:val="001842B5"/>
    <w:rsid w:val="00184366"/>
    <w:rsid w:val="001861D2"/>
    <w:rsid w:val="001901C7"/>
    <w:rsid w:val="00190698"/>
    <w:rsid w:val="00190790"/>
    <w:rsid w:val="001910D3"/>
    <w:rsid w:val="00195444"/>
    <w:rsid w:val="0019627D"/>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400DF"/>
    <w:rsid w:val="002412E3"/>
    <w:rsid w:val="00242D25"/>
    <w:rsid w:val="00243B3D"/>
    <w:rsid w:val="002442D6"/>
    <w:rsid w:val="00245011"/>
    <w:rsid w:val="0024558A"/>
    <w:rsid w:val="00246A88"/>
    <w:rsid w:val="00247CFD"/>
    <w:rsid w:val="00250F92"/>
    <w:rsid w:val="00251593"/>
    <w:rsid w:val="002521FB"/>
    <w:rsid w:val="0025296B"/>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26A"/>
    <w:rsid w:val="002B4483"/>
    <w:rsid w:val="002B4DBF"/>
    <w:rsid w:val="002B64B2"/>
    <w:rsid w:val="002B6575"/>
    <w:rsid w:val="002B78C1"/>
    <w:rsid w:val="002C0F1F"/>
    <w:rsid w:val="002C1BAE"/>
    <w:rsid w:val="002C30A0"/>
    <w:rsid w:val="002C360E"/>
    <w:rsid w:val="002C3997"/>
    <w:rsid w:val="002C409B"/>
    <w:rsid w:val="002C5D8F"/>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430E"/>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806"/>
    <w:rsid w:val="005E198F"/>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2CA"/>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7AC1"/>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30CE"/>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4396"/>
    <w:rsid w:val="00B7533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553"/>
    <w:rsid w:val="00D40F7F"/>
    <w:rsid w:val="00D47386"/>
    <w:rsid w:val="00D4788C"/>
    <w:rsid w:val="00D52184"/>
    <w:rsid w:val="00D52B93"/>
    <w:rsid w:val="00D53668"/>
    <w:rsid w:val="00D545DE"/>
    <w:rsid w:val="00D607CC"/>
    <w:rsid w:val="00D60D5F"/>
    <w:rsid w:val="00D61297"/>
    <w:rsid w:val="00D6169F"/>
    <w:rsid w:val="00D6180E"/>
    <w:rsid w:val="00D643E3"/>
    <w:rsid w:val="00D646BA"/>
    <w:rsid w:val="00D669E9"/>
    <w:rsid w:val="00D67B50"/>
    <w:rsid w:val="00D71956"/>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56EA"/>
    <w:rsid w:val="00DD7652"/>
    <w:rsid w:val="00DD79E2"/>
    <w:rsid w:val="00DD7A47"/>
    <w:rsid w:val="00DD7CBB"/>
    <w:rsid w:val="00DE0CDB"/>
    <w:rsid w:val="00DE117E"/>
    <w:rsid w:val="00DE2858"/>
    <w:rsid w:val="00DE2B27"/>
    <w:rsid w:val="00DE3434"/>
    <w:rsid w:val="00DE57DC"/>
    <w:rsid w:val="00DE75A7"/>
    <w:rsid w:val="00DF14FC"/>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B31"/>
    <w:rsid w:val="00E07DCD"/>
    <w:rsid w:val="00E14508"/>
    <w:rsid w:val="00E14EDC"/>
    <w:rsid w:val="00E15940"/>
    <w:rsid w:val="00E163F9"/>
    <w:rsid w:val="00E17E57"/>
    <w:rsid w:val="00E22EA1"/>
    <w:rsid w:val="00E249F0"/>
    <w:rsid w:val="00E25436"/>
    <w:rsid w:val="00E260EF"/>
    <w:rsid w:val="00E302CB"/>
    <w:rsid w:val="00E31D2E"/>
    <w:rsid w:val="00E33115"/>
    <w:rsid w:val="00E33E5F"/>
    <w:rsid w:val="00E400F5"/>
    <w:rsid w:val="00E40723"/>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42</Pages>
  <Words>83843</Words>
  <Characters>477906</Characters>
  <Application>Microsoft Office Word</Application>
  <DocSecurity>0</DocSecurity>
  <Lines>3982</Lines>
  <Paragraphs>1121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31</cp:revision>
  <cp:lastPrinted>2023-07-14T20:41:00Z</cp:lastPrinted>
  <dcterms:created xsi:type="dcterms:W3CDTF">2023-11-13T21:04:00Z</dcterms:created>
  <dcterms:modified xsi:type="dcterms:W3CDTF">2023-11-30T19:48:00Z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