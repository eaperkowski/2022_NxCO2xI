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3DDE76F" w14:textId="77777777" w:rsidR="00EF62B4" w:rsidRDefault="00EF62B4" w:rsidP="00DE2B27">
      <w:pPr>
        <w:spacing w:line="360" w:lineRule="auto"/>
        <w:rPr>
          <w:ins w:id="0" w:author="Perkowski, Evan A" w:date="2023-11-13T15:04:00Z"/>
          <w:b/>
          <w:bCs/>
        </w:rPr>
      </w:pPr>
    </w:p>
    <w:p w14:paraId="6DC7C476" w14:textId="1B43D20C"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1F639A01" w:rsidR="004A3AB0" w:rsidRDefault="00EF62B4" w:rsidP="00DE2B27">
      <w:pPr>
        <w:spacing w:line="360" w:lineRule="auto"/>
        <w:rPr>
          <w:bCs/>
        </w:rPr>
      </w:pPr>
      <w:ins w:id="1" w:author="Perkowski, Evan A" w:date="2023-11-13T15:04:00Z">
        <w:r>
          <w:t>evan.a.perkowski@ttu.edu</w:t>
        </w:r>
      </w:ins>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2852EABA" w:rsidR="009F20B5" w:rsidRPr="00FE014F" w:rsidRDefault="009F20B5" w:rsidP="00DE2B27">
      <w:pPr>
        <w:spacing w:line="360" w:lineRule="auto"/>
        <w:rPr>
          <w:bCs/>
        </w:rPr>
      </w:pPr>
      <w:r w:rsidRPr="00FE014F">
        <w:rPr>
          <w:b/>
        </w:rPr>
        <w:t>Abstract:</w:t>
      </w:r>
      <w:r w:rsidRPr="00FE014F">
        <w:rPr>
          <w:bCs/>
        </w:rPr>
        <w:t xml:space="preserve"> </w:t>
      </w:r>
      <w:r w:rsidR="00165C21">
        <w:rPr>
          <w:bCs/>
        </w:rPr>
        <w:t>30</w:t>
      </w:r>
      <w:r w:rsidR="002400DF">
        <w:rPr>
          <w:bCs/>
        </w:rPr>
        <w:t>0</w:t>
      </w:r>
      <w:r w:rsidR="00165C21" w:rsidRPr="00FE014F">
        <w:rPr>
          <w:bCs/>
        </w:rPr>
        <w:t xml:space="preserve"> </w:t>
      </w:r>
      <w:r w:rsidRPr="00FE014F">
        <w:rPr>
          <w:bCs/>
        </w:rPr>
        <w:t>words</w:t>
      </w:r>
      <w:r w:rsidR="002E00E5">
        <w:rPr>
          <w:bCs/>
        </w:rPr>
        <w:t xml:space="preserve"> (</w:t>
      </w:r>
      <w:r w:rsidR="002E00E5">
        <w:rPr>
          <w:bCs/>
          <w:i/>
          <w:iCs/>
        </w:rPr>
        <w:t>GCB maximum: 300 words</w:t>
      </w:r>
      <w:r w:rsidR="002E00E5">
        <w:rPr>
          <w:bCs/>
        </w:rPr>
        <w:t>)</w:t>
      </w:r>
    </w:p>
    <w:p w14:paraId="29AA5765" w14:textId="3A7B06C0" w:rsidR="009F20B5" w:rsidRPr="002E00E5" w:rsidRDefault="009F20B5" w:rsidP="00DE2B27">
      <w:pPr>
        <w:spacing w:line="360" w:lineRule="auto"/>
        <w:rPr>
          <w:bCs/>
        </w:rPr>
      </w:pPr>
      <w:r w:rsidRPr="00FE014F">
        <w:rPr>
          <w:b/>
        </w:rPr>
        <w:t>Main text word count</w:t>
      </w:r>
      <w:r w:rsidRPr="00FE014F">
        <w:rPr>
          <w:bCs/>
        </w:rPr>
        <w:t xml:space="preserve">: </w:t>
      </w:r>
      <w:ins w:id="2" w:author="Perkowski, Evan A [2]" w:date="2023-11-13T16:32:00Z">
        <w:r w:rsidR="00B812A5">
          <w:rPr>
            <w:bCs/>
          </w:rPr>
          <w:t>7758</w:t>
        </w:r>
        <w:r w:rsidR="00B812A5" w:rsidRPr="00FE014F">
          <w:rPr>
            <w:bCs/>
          </w:rPr>
          <w:t xml:space="preserve"> </w:t>
        </w:r>
      </w:ins>
      <w:r w:rsidRPr="00FE014F">
        <w:rPr>
          <w:bCs/>
        </w:rPr>
        <w:t>words</w:t>
      </w:r>
      <w:r w:rsidR="002E00E5">
        <w:rPr>
          <w:bCs/>
        </w:rPr>
        <w:t xml:space="preserve"> (</w:t>
      </w:r>
      <w:r w:rsidR="002E00E5">
        <w:rPr>
          <w:bCs/>
          <w:i/>
          <w:iCs/>
        </w:rPr>
        <w:t>GCB maximum: 8000 words</w:t>
      </w:r>
      <w:r w:rsidR="002E00E5">
        <w:rPr>
          <w:bCs/>
        </w:rPr>
        <w:t>)</w:t>
      </w:r>
    </w:p>
    <w:p w14:paraId="06E78CAB" w14:textId="6F3F8114" w:rsidR="009F20B5" w:rsidRPr="00FE014F" w:rsidRDefault="009F20B5" w:rsidP="00DE2B27">
      <w:pPr>
        <w:spacing w:line="360" w:lineRule="auto"/>
        <w:ind w:firstLine="720"/>
        <w:rPr>
          <w:bCs/>
        </w:rPr>
      </w:pPr>
      <w:r w:rsidRPr="00FE014F">
        <w:rPr>
          <w:bCs/>
        </w:rPr>
        <w:t xml:space="preserve">Introduction: </w:t>
      </w:r>
      <w:ins w:id="3" w:author="Perkowski, Evan A" w:date="2023-11-14T15:22:00Z">
        <w:r w:rsidR="008628D8">
          <w:rPr>
            <w:bCs/>
          </w:rPr>
          <w:t>1549</w:t>
        </w:r>
        <w:r w:rsidR="008628D8" w:rsidRPr="00FE014F">
          <w:rPr>
            <w:bCs/>
          </w:rPr>
          <w:t xml:space="preserve"> </w:t>
        </w:r>
      </w:ins>
      <w:r w:rsidRPr="00FE014F">
        <w:rPr>
          <w:bCs/>
        </w:rPr>
        <w:t>words</w:t>
      </w:r>
    </w:p>
    <w:p w14:paraId="7C0C40D4" w14:textId="73129C5D" w:rsidR="009F20B5" w:rsidRPr="00FE014F" w:rsidRDefault="009F20B5" w:rsidP="00DE2B27">
      <w:pPr>
        <w:spacing w:line="360" w:lineRule="auto"/>
        <w:ind w:firstLine="720"/>
        <w:rPr>
          <w:bCs/>
        </w:rPr>
      </w:pPr>
      <w:r w:rsidRPr="00FE014F">
        <w:rPr>
          <w:bCs/>
        </w:rPr>
        <w:t xml:space="preserve">Methods: </w:t>
      </w:r>
      <w:ins w:id="4" w:author="Perkowski, Evan A" w:date="2023-11-14T15:23:00Z">
        <w:r w:rsidR="008628D8">
          <w:rPr>
            <w:bCs/>
          </w:rPr>
          <w:t>2871</w:t>
        </w:r>
        <w:r w:rsidR="008628D8" w:rsidRPr="00FE014F">
          <w:rPr>
            <w:bCs/>
          </w:rPr>
          <w:t xml:space="preserve"> </w:t>
        </w:r>
      </w:ins>
      <w:r w:rsidRPr="00FE014F">
        <w:rPr>
          <w:bCs/>
        </w:rPr>
        <w:t>words</w:t>
      </w:r>
    </w:p>
    <w:p w14:paraId="7D1FF481" w14:textId="71F0D279" w:rsidR="009F20B5" w:rsidRPr="00FE014F" w:rsidRDefault="009F20B5" w:rsidP="00DE2B27">
      <w:pPr>
        <w:spacing w:line="360" w:lineRule="auto"/>
        <w:ind w:firstLine="720"/>
        <w:rPr>
          <w:bCs/>
        </w:rPr>
      </w:pPr>
      <w:r w:rsidRPr="00FE014F">
        <w:rPr>
          <w:bCs/>
        </w:rPr>
        <w:t xml:space="preserve">Results: </w:t>
      </w:r>
      <w:r w:rsidR="001A172F">
        <w:rPr>
          <w:bCs/>
        </w:rPr>
        <w:t>1</w:t>
      </w:r>
      <w:r w:rsidR="006F6132">
        <w:rPr>
          <w:bCs/>
        </w:rPr>
        <w:t>302</w:t>
      </w:r>
      <w:r w:rsidRPr="00FE014F">
        <w:rPr>
          <w:bCs/>
        </w:rPr>
        <w:t xml:space="preserve"> words (not including text in figures or tables)</w:t>
      </w:r>
    </w:p>
    <w:p w14:paraId="4DF403DB" w14:textId="226EDB66" w:rsidR="009F20B5" w:rsidRDefault="009F20B5" w:rsidP="00DE2B27">
      <w:pPr>
        <w:spacing w:line="360" w:lineRule="auto"/>
        <w:ind w:firstLine="720"/>
        <w:rPr>
          <w:bCs/>
        </w:rPr>
      </w:pPr>
      <w:r w:rsidRPr="00FE014F">
        <w:rPr>
          <w:bCs/>
        </w:rPr>
        <w:t xml:space="preserve">Discussion: </w:t>
      </w:r>
      <w:ins w:id="5" w:author="Perkowski, Evan A [2]" w:date="2023-11-13T16:32:00Z">
        <w:r w:rsidR="00B812A5">
          <w:rPr>
            <w:bCs/>
          </w:rPr>
          <w:t>1964</w:t>
        </w:r>
        <w:r w:rsidR="00B812A5" w:rsidRPr="00FE014F">
          <w:rPr>
            <w:bCs/>
          </w:rPr>
          <w:t xml:space="preserve"> </w:t>
        </w:r>
      </w:ins>
      <w:r w:rsidRPr="00FE014F">
        <w:rPr>
          <w:bCs/>
        </w:rPr>
        <w:t>words</w:t>
      </w:r>
    </w:p>
    <w:p w14:paraId="6D64773C" w14:textId="31DB72F8" w:rsidR="005C2C60" w:rsidRPr="00FE014F" w:rsidRDefault="005C2C60" w:rsidP="00DE2B27">
      <w:pPr>
        <w:spacing w:line="360" w:lineRule="auto"/>
        <w:ind w:firstLine="720"/>
        <w:rPr>
          <w:bCs/>
        </w:rPr>
      </w:pPr>
      <w:r>
        <w:rPr>
          <w:bCs/>
        </w:rPr>
        <w:t xml:space="preserve">Acknowledgements: </w:t>
      </w:r>
      <w:r w:rsidR="003519F7">
        <w:rPr>
          <w:bCs/>
        </w:rPr>
        <w:t>72</w:t>
      </w:r>
      <w:r>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40173CF5"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photosynthetic capacity </w:t>
      </w:r>
      <w:r w:rsidR="00DF3F53">
        <w:rPr>
          <w:bCs/>
        </w:rPr>
        <w:t>w</w:t>
      </w:r>
      <w:r w:rsidR="00997502">
        <w:rPr>
          <w:bCs/>
        </w:rPr>
        <w:t>ere</w:t>
      </w:r>
      <w:r w:rsidR="00DF3F53">
        <w:rPr>
          <w:bCs/>
        </w:rPr>
        <w:t xml:space="preserve"> independent of </w:t>
      </w:r>
      <w:ins w:id="6" w:author="Perkowski, Evan A [2]" w:date="2023-11-13T15:30:00Z">
        <w:r w:rsidR="00165C21">
          <w:rPr>
            <w:bCs/>
          </w:rPr>
          <w:t xml:space="preserve">nitrogen </w:t>
        </w:r>
      </w:ins>
      <w:r w:rsidR="00DF3F53">
        <w:rPr>
          <w:bCs/>
        </w:rPr>
        <w:t xml:space="preserve">fertilization </w:t>
      </w:r>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ins w:id="7" w:author="Perkowski, Evan A [2]" w:date="2023-11-13T15:30:00Z">
        <w:r w:rsidR="00165C21">
          <w:rPr>
            <w:bCs/>
          </w:rPr>
          <w:t xml:space="preserve">nitrogen </w:t>
        </w:r>
      </w:ins>
      <w:r w:rsidR="00DF3F53">
        <w:rPr>
          <w:bCs/>
        </w:rPr>
        <w:t xml:space="preserve">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 xml:space="preserve">observed under low </w:t>
      </w:r>
      <w:ins w:id="8" w:author="Perkowski, Evan A [2]" w:date="2023-11-13T15:30:00Z">
        <w:r w:rsidR="00165C21">
          <w:rPr>
            <w:bCs/>
          </w:rPr>
          <w:t xml:space="preserve">nitrogen </w:t>
        </w:r>
      </w:ins>
      <w:r w:rsidR="00DF3F53">
        <w:rPr>
          <w:bCs/>
        </w:rPr>
        <w:t>fertilization w</w:t>
      </w:r>
      <w:r w:rsidR="00997502">
        <w:rPr>
          <w:bCs/>
        </w:rPr>
        <w:t>h</w:t>
      </w:r>
      <w:r w:rsidR="00DF3F53">
        <w:rPr>
          <w:bCs/>
        </w:rPr>
        <w:t>ere individuals invested</w:t>
      </w:r>
      <w:r w:rsidR="00707A3E">
        <w:rPr>
          <w:bCs/>
        </w:rPr>
        <w:t xml:space="preserve"> strongly</w:t>
      </w:r>
      <w:r w:rsidR="00DF3F53">
        <w:rPr>
          <w:bCs/>
        </w:rPr>
        <w:t xml:space="preserve">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xml:space="preserve">, indicating that </w:t>
      </w:r>
      <w:r w:rsidR="00245011">
        <w:rPr>
          <w:bCs/>
        </w:rPr>
        <w:t xml:space="preserve">nitrogen demand </w:t>
      </w:r>
      <w:r w:rsidR="004A3AB0">
        <w:rPr>
          <w:bCs/>
        </w:rPr>
        <w:t>drives leaf responses to elevated CO</w:t>
      </w:r>
      <w:r w:rsidR="004A3AB0">
        <w:rPr>
          <w:bCs/>
          <w:vertAlign w:val="subscript"/>
        </w:rPr>
        <w:t>2</w:t>
      </w:r>
      <w:r w:rsidR="004A3AB0">
        <w:rPr>
          <w:bCs/>
        </w:rPr>
        <w:t xml:space="preserve">, while nitrogen supply regulates the whole-plant response. </w:t>
      </w:r>
      <w:r w:rsidR="00245011">
        <w:rPr>
          <w:bCs/>
        </w:rPr>
        <w:t xml:space="preserve">These results </w:t>
      </w:r>
      <w:r w:rsidR="00454C35">
        <w:rPr>
          <w:bCs/>
        </w:rPr>
        <w:t xml:space="preserve">build on previous work </w:t>
      </w:r>
      <w:r w:rsidR="00245011">
        <w:rPr>
          <w:bCs/>
        </w:rPr>
        <w:t>suggest</w:t>
      </w:r>
      <w:r w:rsidR="00454C35">
        <w:rPr>
          <w:bCs/>
        </w:rPr>
        <w:t>ing</w:t>
      </w:r>
      <w:r w:rsidR="00245011">
        <w:rPr>
          <w:bCs/>
        </w:rPr>
        <w:t xml:space="preserve"> that terrestrial biosphere models may improve the simulation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C6867D4"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7B3B5DE2"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8A4617">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50D54142"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DD413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DD413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[CO2] on photosynthesis in European forest species: A meta-analysis of model parameters","type":"article-journal","volume":"22"},"uris":["http://www.mendeley.com/documents/?uuid=e83c43ba-47d1-4053-bfbd-9cba621704f2"]}],"mendeley":{"formattedCitation":"(Curtis,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DD4139">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size-dependent?","type":"article-journal","volume":"93"},"uris":["http://www.mendeley.com/documents/?uuid=b2fc8485-6945-4886-8daa-c51302cd7c4d"]}],"mendeley":{"formattedCitation":"(Coleman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561C30">
        <w:t xml:space="preserve">to increase nitrogen </w:t>
      </w:r>
      <w:r w:rsidR="00454C35">
        <w:t>uptake</w:t>
      </w:r>
      <w:r w:rsidR="00561C30">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5A131B94"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521356">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occur?","type":"article-journal","volume":"13"},"uris":["http://www.mendeley.com/documents/?uuid=debbac24-92fe-4ea8-9712-e6d5e8f0cb8a"]},{"id":"ITEM-4","itemData":{"DOI":"10.1126/science.1091390","ISSN":"0036-8075","abstract":"To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B","non-dropping-particle":"","parse-names":false,"suffix":""}],"container-title":"Science","id":"ITEM-4","issue":"5650","issued":{"date-parts":[["2003","11","28"]]},"note":"Models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change","type":"article-journal","volume":"302"},"uris":["http://www.mendeley.com/documents/?uuid=27d5f9a2-ef0f-4622-8624-6b2e99d109bc"]}],"mendeley":{"formattedCitation":"(Vitousek &amp; Howarth, 1991; Hungate &lt;i&gt;et al.&lt;/i&gt;, 2003; LeBauer &amp; Treseder, 2008; Fay &lt;i&gt;et al.&lt;/i&gt;, 2015)","plainTextFormattedCitation":"(Vitousek &amp; Howarth, 1991; Hungate et al., 2003; LeBauer &amp; Treseder, 2008; Fay et al., 2015)","previouslyFormattedCitation":"(Vitousek &amp; Howarth, 1991; Hungate &lt;i&gt;et al.&lt;/i&gt;, 2003; LeBauer &amp; Treseder, 2008; Fay &lt;i&gt;et al.&lt;/i&gt;, 2015)"},"properties":{"noteIndex":0},"schema":"https://github.com/citation-style-language/schema/raw/master/csl-citation.json"}</w:instrText>
      </w:r>
      <w:r w:rsidR="00980A65">
        <w:fldChar w:fldCharType="separate"/>
      </w:r>
      <w:r w:rsidR="00AD72DC" w:rsidRPr="00AD72DC">
        <w:rPr>
          <w:noProof/>
        </w:rPr>
        <w:t xml:space="preserve">(Vitousek &amp; Howarth, 1991; Hungate </w:t>
      </w:r>
      <w:r w:rsidR="00AD72DC" w:rsidRPr="00AD72DC">
        <w:rPr>
          <w:i/>
          <w:noProof/>
        </w:rPr>
        <w:t>et al.</w:t>
      </w:r>
      <w:r w:rsidR="00AD72DC" w:rsidRPr="00AD72DC">
        <w:rPr>
          <w:noProof/>
        </w:rPr>
        <w:t xml:space="preserve">, 2003; </w:t>
      </w:r>
      <w:r w:rsidR="00AD72DC" w:rsidRPr="00AD72DC">
        <w:rPr>
          <w:noProof/>
        </w:rPr>
        <w:lastRenderedPageBreak/>
        <w:t xml:space="preserve">LeBauer &amp; Treseder, 2008; Fay </w:t>
      </w:r>
      <w:r w:rsidR="00AD72DC" w:rsidRPr="00AD72DC">
        <w:rPr>
          <w:i/>
          <w:noProof/>
        </w:rPr>
        <w:t>et al.</w:t>
      </w:r>
      <w:r w:rsidR="00AD72DC" w:rsidRPr="00AD72DC">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980A6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980A65">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 xml:space="preserve">. </w:t>
      </w:r>
    </w:p>
    <w:p w14:paraId="59FCC39F" w14:textId="6FA183CC"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could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nitrogen availability </w:t>
      </w:r>
      <w:r w:rsidR="00407E89">
        <w:rPr>
          <w:color w:val="000000"/>
        </w:rPr>
        <w:fldChar w:fldCharType="begin" w:fldLock="1"/>
      </w:r>
      <w:r w:rsidR="00407E89">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407E89">
        <w:rPr>
          <w:color w:val="000000"/>
        </w:rPr>
        <w:fldChar w:fldCharType="separate"/>
      </w:r>
      <w:r w:rsidR="00407E89" w:rsidRPr="001011B9">
        <w:rPr>
          <w:noProof/>
          <w:color w:val="000000"/>
        </w:rPr>
        <w:t xml:space="preserve">(Crous </w:t>
      </w:r>
      <w:r w:rsidR="00407E89" w:rsidRPr="001011B9">
        <w:rPr>
          <w:i/>
          <w:noProof/>
          <w:color w:val="000000"/>
        </w:rPr>
        <w:t>et al.</w:t>
      </w:r>
      <w:r w:rsidR="00407E89" w:rsidRPr="001011B9">
        <w:rPr>
          <w:noProof/>
          <w:color w:val="000000"/>
        </w:rPr>
        <w:t xml:space="preserve">, 2010; Lee </w:t>
      </w:r>
      <w:r w:rsidR="00407E89" w:rsidRPr="001011B9">
        <w:rPr>
          <w:i/>
          <w:noProof/>
          <w:color w:val="000000"/>
        </w:rPr>
        <w:t>et al.</w:t>
      </w:r>
      <w:r w:rsidR="00407E89" w:rsidRPr="001011B9">
        <w:rPr>
          <w:noProof/>
          <w:color w:val="000000"/>
        </w:rPr>
        <w:t>, 2011)</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031209">
        <w:rPr>
          <w:color w:val="000000"/>
        </w:rPr>
        <w:t xml:space="preserve">has been shown to be </w:t>
      </w:r>
      <w:r w:rsidR="00407E89">
        <w:rPr>
          <w:color w:val="000000"/>
        </w:rPr>
        <w:t xml:space="preserve">more strongly determined through aboveground growth conditions that set demand to build and maintain photosynthetic enzymes than soil resource availability </w:t>
      </w:r>
      <w:r w:rsidR="00407E89">
        <w:rPr>
          <w:color w:val="000000"/>
        </w:rPr>
        <w:fldChar w:fldCharType="begin" w:fldLock="1"/>
      </w:r>
      <w:r w:rsidR="002521FB">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DB33A8" w:rsidRPr="00DB33A8">
        <w:rPr>
          <w:noProof/>
          <w:color w:val="000000"/>
        </w:rPr>
        <w:t xml:space="preserve">(Dong </w:t>
      </w:r>
      <w:r w:rsidR="00DB33A8" w:rsidRPr="00DB33A8">
        <w:rPr>
          <w:i/>
          <w:noProof/>
          <w:color w:val="000000"/>
        </w:rPr>
        <w:t>et al.</w:t>
      </w:r>
      <w:r w:rsidR="00DB33A8" w:rsidRPr="00DB33A8">
        <w:rPr>
          <w:noProof/>
          <w:color w:val="000000"/>
        </w:rPr>
        <w:t xml:space="preserve">, 2017, 2020, 2022a; Smith </w:t>
      </w:r>
      <w:r w:rsidR="00DB33A8" w:rsidRPr="00DB33A8">
        <w:rPr>
          <w:i/>
          <w:noProof/>
          <w:color w:val="000000"/>
        </w:rPr>
        <w:t>et al.</w:t>
      </w:r>
      <w:r w:rsidR="00DB33A8" w:rsidRPr="00DB33A8">
        <w:rPr>
          <w:noProof/>
          <w:color w:val="000000"/>
        </w:rPr>
        <w:t xml:space="preserve">, 2019; Smith &amp; Keenan, 2020; Paillassa </w:t>
      </w:r>
      <w:r w:rsidR="00DB33A8" w:rsidRPr="00DB33A8">
        <w:rPr>
          <w:i/>
          <w:noProof/>
          <w:color w:val="000000"/>
        </w:rPr>
        <w:t>et al.</w:t>
      </w:r>
      <w:r w:rsidR="00DB33A8" w:rsidRPr="00DB33A8">
        <w:rPr>
          <w:noProof/>
          <w:color w:val="000000"/>
        </w:rPr>
        <w:t xml:space="preserve">, 2020; Peng </w:t>
      </w:r>
      <w:r w:rsidR="00DB33A8" w:rsidRPr="00DB33A8">
        <w:rPr>
          <w:i/>
          <w:noProof/>
          <w:color w:val="000000"/>
        </w:rPr>
        <w:t>et al.</w:t>
      </w:r>
      <w:r w:rsidR="00DB33A8" w:rsidRPr="00DB33A8">
        <w:rPr>
          <w:noProof/>
          <w:color w:val="000000"/>
        </w:rPr>
        <w:t xml:space="preserve">, 2021; Querejeta </w:t>
      </w:r>
      <w:r w:rsidR="00DB33A8" w:rsidRPr="00DB33A8">
        <w:rPr>
          <w:i/>
          <w:noProof/>
          <w:color w:val="000000"/>
        </w:rPr>
        <w:t>et al.</w:t>
      </w:r>
      <w:r w:rsidR="00DB33A8" w:rsidRPr="00DB33A8">
        <w:rPr>
          <w:noProof/>
          <w:color w:val="000000"/>
        </w:rPr>
        <w:t xml:space="preserve">, 2022; Westerband </w:t>
      </w:r>
      <w:r w:rsidR="00DB33A8" w:rsidRPr="00DB33A8">
        <w:rPr>
          <w:i/>
          <w:noProof/>
          <w:color w:val="000000"/>
        </w:rPr>
        <w:t>et al.</w:t>
      </w:r>
      <w:r w:rsidR="00DB33A8" w:rsidRPr="00DB33A8">
        <w:rPr>
          <w:noProof/>
          <w:color w:val="000000"/>
        </w:rPr>
        <w:t xml:space="preserve">, 2023; Waring </w:t>
      </w:r>
      <w:r w:rsidR="00DB33A8" w:rsidRPr="00DB33A8">
        <w:rPr>
          <w:i/>
          <w:noProof/>
          <w:color w:val="000000"/>
        </w:rPr>
        <w:t>et al.</w:t>
      </w:r>
      <w:r w:rsidR="00DB33A8" w:rsidRPr="00DB33A8">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ins w:id="9" w:author="Perkowski, Evan A [2]" w:date="2023-11-17T10:24:00Z">
        <w:r w:rsidR="00821138">
          <w:rPr>
            <w:color w:val="000000"/>
          </w:rPr>
          <w:t xml:space="preserve"> be a product of altered leaf nitrogen demand to build and maintain photosynthetic enzymes</w:t>
        </w:r>
      </w:ins>
      <w:ins w:id="10" w:author="Perkowski, Evan A [2]" w:date="2023-11-17T10:25:00Z">
        <w:r w:rsidR="00821138">
          <w:rPr>
            <w:color w:val="000000"/>
          </w:rPr>
          <w:t xml:space="preserve"> and may</w:t>
        </w:r>
      </w:ins>
      <w:ins w:id="11" w:author="Perkowski, Evan A [2]" w:date="2023-11-17T10:24:00Z">
        <w:r w:rsidR="00821138">
          <w:rPr>
            <w:color w:val="000000"/>
          </w:rPr>
          <w:t xml:space="preserve"> </w:t>
        </w:r>
      </w:ins>
      <w:r w:rsidR="00031209">
        <w:rPr>
          <w:color w:val="000000"/>
        </w:rPr>
        <w:t>not be as tightly linked to changes in nitrogen availability as has been implied.</w:t>
      </w:r>
    </w:p>
    <w:p w14:paraId="7A1E7B67" w14:textId="545B76AC" w:rsidR="006F27A7" w:rsidRPr="00012BE0" w:rsidRDefault="00521356" w:rsidP="00012BE0">
      <w:pPr>
        <w:spacing w:line="360" w:lineRule="auto"/>
        <w:ind w:firstLine="720"/>
      </w:pPr>
      <w:r>
        <w:rPr>
          <w:color w:val="000000"/>
        </w:rPr>
        <w:t>Eco-evolutionary optimality theory provides a framework for understanding how 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 xml:space="preserve">. </w:t>
      </w:r>
      <w:r w:rsidR="00C6573F">
        <w:t xml:space="preserve">A merging of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526FCA">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ins w:id="12" w:author="Perkowski, Evan A" w:date="2023-11-17T11:29:00Z">
        <w:r w:rsidR="00012BE0">
          <w:t xml:space="preserve"> downstream</w:t>
        </w:r>
      </w:ins>
      <w:r w:rsidR="00526FCA">
        <w:t xml:space="preserve"> result of a stronger downregulation in the maximum rate of Rubisco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ins w:id="13" w:author="Perkowski, Evan A" w:date="2023-11-17T11:33:00Z">
        <w:r w:rsidR="00012BE0">
          <w:t xml:space="preserve">, where nitrogen is allocated </w:t>
        </w:r>
        <w:r w:rsidR="00012BE0">
          <w:lastRenderedPageBreak/>
          <w:t>to</w:t>
        </w:r>
      </w:ins>
      <w:ins w:id="14" w:author="Perkowski, Evan A" w:date="2023-11-17T11:40:00Z">
        <w:r w:rsidR="00D643E3">
          <w:t xml:space="preserve"> leaves </w:t>
        </w:r>
      </w:ins>
      <w:ins w:id="15" w:author="Perkowski, Evan A" w:date="2023-11-17T11:33:00Z">
        <w:r w:rsidR="00012BE0">
          <w:t>to satisfy demand to build and maintain photosynthetic enzymes</w:t>
        </w:r>
      </w:ins>
      <w:r w:rsidR="00526FCA">
        <w:t>.</w:t>
      </w:r>
      <w:r w:rsidR="00012BE0">
        <w:t xml:space="preserve"> </w:t>
      </w:r>
      <w:moveToRangeStart w:id="16" w:author="Perkowski, Evan A" w:date="2023-11-17T11:29:00Z" w:name="move151113010"/>
      <w:moveTo w:id="17" w:author="Perkowski, Evan A" w:date="2023-11-17T11:29:00Z">
        <w:r w:rsidR="00012BE0">
          <w:t xml:space="preserve">Optimal </w:t>
        </w:r>
      </w:moveTo>
      <w:ins w:id="18" w:author="Perkowski, Evan A" w:date="2023-11-17T11:30:00Z">
        <w:r w:rsidR="00012BE0">
          <w:t>leaf nitrogen allocation</w:t>
        </w:r>
      </w:ins>
      <w:moveTo w:id="19" w:author="Perkowski, Evan A" w:date="2023-11-17T11:29:00Z">
        <w:r w:rsidR="00012BE0">
          <w:t xml:space="preserve">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012BE0">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moveTo>
      <w:ins w:id="20" w:author="Perkowski, Evan A" w:date="2023-11-17T11:41:00Z">
        <w:r w:rsidR="00D643E3">
          <w:t xml:space="preserve"> Leaf</w:t>
        </w:r>
      </w:ins>
      <w:moveTo w:id="21" w:author="Perkowski, Evan A" w:date="2023-11-17T11:29:00Z">
        <w:del w:id="22" w:author="Perkowski, Evan A" w:date="2023-11-17T11:41:00Z">
          <w:r w:rsidR="00012BE0" w:rsidRPr="00DB33A8" w:rsidDel="00D643E3">
            <w:delText xml:space="preserve"> </w:delText>
          </w:r>
        </w:del>
      </w:moveTo>
      <w:moveToRangeEnd w:id="16"/>
      <w:del w:id="23" w:author="Perkowski, Evan A" w:date="2023-11-17T11:41:00Z">
        <w:r w:rsidR="00526FCA" w:rsidDel="00D643E3">
          <w:delText>These</w:delText>
        </w:r>
      </w:del>
      <w:ins w:id="24" w:author="Perkowski, Evan A" w:date="2023-11-17T11:30:00Z">
        <w:r w:rsidR="00012BE0">
          <w:t xml:space="preserve"> allocation</w:t>
        </w:r>
      </w:ins>
      <w:r w:rsidR="00526FCA">
        <w:t xml:space="preserve"> responses </w:t>
      </w:r>
      <w:ins w:id="25" w:author="Perkowski, Evan A" w:date="2023-11-17T11:34:00Z">
        <w:r w:rsidR="00012BE0">
          <w:t>to elevated CO</w:t>
        </w:r>
        <w:r w:rsidR="00012BE0">
          <w:rPr>
            <w:vertAlign w:val="subscript"/>
          </w:rPr>
          <w:t>2</w:t>
        </w:r>
        <w:r w:rsidR="00012BE0">
          <w:t xml:space="preserve"> </w:t>
        </w:r>
      </w:ins>
      <w:r w:rsidR="00526FCA">
        <w:t>increas</w:t>
      </w:r>
      <w:ins w:id="26" w:author="Perkowski, Evan A" w:date="2023-11-15T12:30:00Z">
        <w:r w:rsidR="006B355B">
          <w:t>e</w:t>
        </w:r>
      </w:ins>
      <w:r w:rsidR="00526FCA">
        <w:t xml:space="preserve"> photosynthetic nitrogen-use efficiency and allow increased net photosynthesis rates to be achieved through increasingly equal co-limitation of Rubisco carboxylation and electron transport for RuBP regeneration</w:t>
      </w:r>
      <w:r w:rsidR="00AF4FD7">
        <w:t xml:space="preserve"> </w:t>
      </w:r>
      <w:r w:rsidR="00AF4FD7">
        <w:fldChar w:fldCharType="begin" w:fldLock="1"/>
      </w:r>
      <w:r w:rsidR="00EF62B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moveFromRangeStart w:id="27" w:author="Perkowski, Evan A" w:date="2023-11-17T11:29:00Z" w:name="move151113010"/>
      <w:moveFrom w:id="28" w:author="Perkowski, Evan A" w:date="2023-11-17T11:29:00Z">
        <w:r w:rsidR="00526FCA" w:rsidDel="00012BE0">
          <w:t xml:space="preserve">Optimal resource investment to photosynthetic capacity allows plants to make more efficient use of available light while avoiding overinvestment in Rubisco, which has high nitrogen and energetic costs of construction and maintenance </w:t>
        </w:r>
        <w:r w:rsidR="00526FCA" w:rsidDel="00012BE0">
          <w:fldChar w:fldCharType="begin" w:fldLock="1"/>
        </w:r>
        <w:r w:rsidR="00526FCA" w:rsidRPr="00012BE0" w:rsidDel="00012BE0">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526FCA" w:rsidDel="00012BE0">
          <w:fldChar w:fldCharType="separate"/>
        </w:r>
        <w:r w:rsidR="00526FCA" w:rsidRPr="00012BE0" w:rsidDel="00012BE0">
          <w:rPr>
            <w:noProof/>
          </w:rPr>
          <w:t>(Evans, 1989; Sage, 1994; Evans &amp; Clarke, 2019)</w:t>
        </w:r>
        <w:r w:rsidR="00526FCA" w:rsidDel="00012BE0">
          <w:fldChar w:fldCharType="end"/>
        </w:r>
        <w:r w:rsidR="00526FCA" w:rsidDel="00012BE0">
          <w:t>.</w:t>
        </w:r>
        <w:r w:rsidR="00DB33A8" w:rsidRPr="00DB33A8" w:rsidDel="00012BE0">
          <w:t xml:space="preserve"> </w:t>
        </w:r>
      </w:moveFrom>
      <w:moveFromRangeEnd w:id="27"/>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B33A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CO2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DB33A8" w:rsidRPr="008A4617">
        <w:rPr>
          <w:noProof/>
        </w:rPr>
        <w:t xml:space="preserve">(Crous </w:t>
      </w:r>
      <w:r w:rsidR="00DB33A8" w:rsidRPr="008A4617">
        <w:rPr>
          <w:i/>
          <w:noProof/>
        </w:rPr>
        <w:t>et al.</w:t>
      </w:r>
      <w:r w:rsidR="00DB33A8" w:rsidRPr="008A4617">
        <w:rPr>
          <w:noProof/>
        </w:rPr>
        <w:t xml:space="preserve">, 2010; Lee </w:t>
      </w:r>
      <w:r w:rsidR="00DB33A8" w:rsidRPr="008A4617">
        <w:rPr>
          <w:i/>
          <w:noProof/>
        </w:rPr>
        <w:t>et al.</w:t>
      </w:r>
      <w:r w:rsidR="00DB33A8" w:rsidRPr="008A4617">
        <w:rPr>
          <w:noProof/>
        </w:rPr>
        <w:t xml:space="preserve">, 2011; Smith &amp; Keenan, 2020; Harrison </w:t>
      </w:r>
      <w:r w:rsidR="00DB33A8" w:rsidRPr="008A4617">
        <w:rPr>
          <w:i/>
          <w:noProof/>
        </w:rPr>
        <w:t>et al.</w:t>
      </w:r>
      <w:r w:rsidR="00DB33A8" w:rsidRPr="008A4617">
        <w:rPr>
          <w:noProof/>
        </w:rPr>
        <w:t xml:space="preserve">, 2021; Dong </w:t>
      </w:r>
      <w:r w:rsidR="00DB33A8" w:rsidRPr="008A4617">
        <w:rPr>
          <w:i/>
          <w:noProof/>
        </w:rPr>
        <w:t>et al.</w:t>
      </w:r>
      <w:r w:rsidR="00DB33A8" w:rsidRPr="008A4617">
        <w:rPr>
          <w:noProof/>
        </w:rPr>
        <w:t xml:space="preserve">, 2022b; Cui </w:t>
      </w:r>
      <w:r w:rsidR="00DB33A8" w:rsidRPr="008A4617">
        <w:rPr>
          <w:i/>
          <w:noProof/>
        </w:rPr>
        <w:t>et al.</w:t>
      </w:r>
      <w:r w:rsidR="00DB33A8" w:rsidRPr="008A4617">
        <w:rPr>
          <w:noProof/>
        </w:rPr>
        <w:t>, 2023)</w:t>
      </w:r>
      <w:r w:rsidR="00DB33A8">
        <w:fldChar w:fldCharType="end"/>
      </w:r>
      <w:r w:rsidR="00DB33A8">
        <w:t>, though no studies have connected these patterns with concurrently measured whole-plant responses.</w:t>
      </w:r>
    </w:p>
    <w:p w14:paraId="57E88987" w14:textId="174969A9" w:rsidR="00267A0A" w:rsidRPr="00036C09" w:rsidRDefault="00267A0A" w:rsidP="006F27A7">
      <w:pPr>
        <w:spacing w:line="360" w:lineRule="auto"/>
        <w:ind w:firstLine="720"/>
      </w:pPr>
      <w:r>
        <w:t xml:space="preserve">The </w:t>
      </w:r>
      <w:ins w:id="29" w:author="Perkowski, Evan A" w:date="2023-11-17T11:42:00Z">
        <w:r w:rsidR="00D643E3">
          <w:t xml:space="preserve">eco-evolutionary </w:t>
        </w:r>
      </w:ins>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D643E3">
        <w:t xml:space="preserve">are </w:t>
      </w:r>
      <w:r>
        <w:t>independent of nitrogen supply.</w:t>
      </w:r>
      <w:r w:rsidRPr="00561C30">
        <w:t xml:space="preserve"> </w:t>
      </w:r>
      <w:r w:rsidR="00DB33A8">
        <w:t>However</w:t>
      </w:r>
      <w:r>
        <w:t xml:space="preserve">, the </w:t>
      </w:r>
      <w:ins w:id="30" w:author="Perkowski, Evan A" w:date="2023-11-17T11:42:00Z">
        <w:r w:rsidR="00D643E3">
          <w:t xml:space="preserve">eco-evolutionary </w:t>
        </w:r>
      </w:ins>
      <w:r>
        <w:t>optimality hypothesis does not discount a role of 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ins w:id="31" w:author="Perkowski, Evan A" w:date="2023-11-17T11:42:00Z">
        <w:r w:rsidR="00D643E3">
          <w:t xml:space="preserve">eco-evolutionary </w:t>
        </w:r>
      </w:ins>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responses to elevated CO</w:t>
      </w:r>
      <w:r w:rsidR="00036C09">
        <w:rPr>
          <w:vertAlign w:val="subscript"/>
        </w:rPr>
        <w:t>2</w:t>
      </w:r>
      <w:r w:rsidR="00036C09">
        <w:t xml:space="preserve"> are </w:t>
      </w:r>
      <w:ins w:id="32" w:author="Perkowski, Evan A [2]" w:date="2023-11-17T10:30:00Z">
        <w:r w:rsidR="008B25D5">
          <w:t xml:space="preserve">determined through </w:t>
        </w:r>
      </w:ins>
      <w:r w:rsidR="00036C09">
        <w:t>demand to build and maintain photosynthetic enzymes and whole-plant responses to elevated CO</w:t>
      </w:r>
      <w:r w:rsidR="00036C09">
        <w:rPr>
          <w:vertAlign w:val="subscript"/>
        </w:rPr>
        <w:t>2</w:t>
      </w:r>
      <w:r w:rsidR="00036C09">
        <w:t xml:space="preserve"> are </w:t>
      </w:r>
      <w:r w:rsidR="00521356">
        <w:t>constrained</w:t>
      </w:r>
      <w:r w:rsidR="00036C09">
        <w:t xml:space="preserve"> by changes in nitrogen supply.</w:t>
      </w:r>
    </w:p>
    <w:p w14:paraId="69D9F23C" w14:textId="0AFA422B"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C52877">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acquisition strategy cannot be ignored when considering effects of nitrogen </w:t>
      </w:r>
      <w:r>
        <w:rPr>
          <w:color w:val="000000"/>
        </w:rPr>
        <w:lastRenderedPageBreak/>
        <w:t xml:space="preserve">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315D28D1"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soil nitrogen</w:t>
      </w:r>
      <w:r>
        <w:t xml:space="preserve"> fertilization treatments to reconcile the role of nitrogen supply and demand on plant responses to elevated CO</w:t>
      </w:r>
      <w:r>
        <w:rPr>
          <w:vertAlign w:val="subscript"/>
        </w:rPr>
        <w:t>2</w:t>
      </w:r>
      <w:r>
        <w:t>. We used this experimental setup to test the following hypotheses:</w:t>
      </w:r>
    </w:p>
    <w:p w14:paraId="44DAF874" w14:textId="0BD045E2" w:rsidR="00BB589B" w:rsidRDefault="00BB589B" w:rsidP="00BB589B">
      <w:pPr>
        <w:pStyle w:val="ListParagraph"/>
        <w:numPr>
          <w:ilvl w:val="0"/>
          <w:numId w:val="4"/>
        </w:numPr>
        <w:spacing w:line="360" w:lineRule="auto"/>
      </w:pPr>
      <w:r>
        <w:t>Nitrogen supply and demand will both control plant responses to elevated CO</w:t>
      </w:r>
      <w:r>
        <w:rPr>
          <w:vertAlign w:val="subscript"/>
        </w:rPr>
        <w:t>2</w:t>
      </w:r>
      <w:r>
        <w:t xml:space="preserve"> but will operate at different scales. Specifically, leaf photosynthetic responses to elevated CO</w:t>
      </w:r>
      <w:r>
        <w:rPr>
          <w:vertAlign w:val="subscript"/>
        </w:rPr>
        <w:t>2</w:t>
      </w:r>
      <w:r>
        <w:t xml:space="preserve"> </w:t>
      </w:r>
      <w:r w:rsidR="00036C09">
        <w:t>will</w:t>
      </w:r>
      <w:r>
        <w:t xml:space="preserve"> be driven by leaf nitrogen demand to build and maintain photosynthetic enzymes independent of changes in nitrogen supply, while growth responses to elevated CO</w:t>
      </w:r>
      <w:r>
        <w:rPr>
          <w:vertAlign w:val="subscript"/>
        </w:rPr>
        <w:t>2</w:t>
      </w:r>
      <w:r>
        <w:t xml:space="preserve"> </w:t>
      </w:r>
      <w:r w:rsidR="00036C09">
        <w:t xml:space="preserve">will </w:t>
      </w:r>
      <w:r>
        <w:t>be enhanced with increased nitrogen supply.</w:t>
      </w:r>
    </w:p>
    <w:p w14:paraId="1F7A42E6" w14:textId="6DFEA4CE" w:rsidR="00BB589B" w:rsidRDefault="00BB589B" w:rsidP="00BB589B">
      <w:pPr>
        <w:pStyle w:val="ListParagraph"/>
        <w:numPr>
          <w:ilvl w:val="0"/>
          <w:numId w:val="4"/>
        </w:numPr>
        <w:spacing w:line="360" w:lineRule="auto"/>
      </w:pPr>
      <w:r>
        <w:t xml:space="preserve">Following the demand-driven </w:t>
      </w:r>
      <w:ins w:id="33" w:author="Perkowski, Evan A" w:date="2023-11-17T11:43:00Z">
        <w:r w:rsidR="00D643E3">
          <w:t xml:space="preserve">eco-evolutionary </w:t>
        </w:r>
      </w:ins>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Photosynthetic responses to elevated CO</w:t>
      </w:r>
      <w:r>
        <w:rPr>
          <w:vertAlign w:val="subscript"/>
        </w:rPr>
        <w:t>2</w:t>
      </w:r>
      <w:r>
        <w:t xml:space="preserve"> </w:t>
      </w:r>
      <w:r w:rsidR="00036C09">
        <w:t>will</w:t>
      </w:r>
      <w:r>
        <w:t xml:space="preserve"> be independent of nitrogen supply and </w:t>
      </w:r>
      <w:r w:rsidR="00036C09">
        <w:t>are</w:t>
      </w:r>
      <w:r>
        <w:t xml:space="preserve"> expected to correspond with increased photosynthetic nitrogen-use and water-use efficiencies.</w:t>
      </w:r>
    </w:p>
    <w:p w14:paraId="30653358" w14:textId="27DF1CBA"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r w:rsidR="00EF62B4">
        <w:t xml:space="preserve">nitrogen </w:t>
      </w:r>
      <w:r w:rsidR="00036C09">
        <w:t>fertilization 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ins w:id="34" w:author="Perkowski, Evan A [2]" w:date="2023-11-13T15:30:00Z">
        <w:r w:rsidR="00165C21">
          <w:t xml:space="preserve">nitrogen </w:t>
        </w:r>
      </w:ins>
      <w:r w:rsidR="00036C09">
        <w:t xml:space="preserve">fertilization levels where individuals </w:t>
      </w:r>
      <w:r w:rsidR="00E14EDC">
        <w:t xml:space="preserve">will be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lastRenderedPageBreak/>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77313A57"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ins w:id="35" w:author="Perkowski, Evan A [2]" w:date="2023-11-13T15:29:00Z">
        <w:r w:rsidR="00165C21">
          <w:t>nitrogen</w:t>
        </w:r>
      </w:ins>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ins w:id="36" w:author="Perkowski, Evan A [2]" w:date="2023-11-13T15:29:00Z">
        <w:r w:rsidR="00165C21">
          <w:t>Nitrogen</w:t>
        </w:r>
      </w:ins>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ins w:id="37" w:author="Perkowski, Evan A [2]" w:date="2023-11-13T15:29:00Z">
        <w:r w:rsidR="00165C21">
          <w:t>nitrogen</w:t>
        </w:r>
      </w:ins>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7BB149CD"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w:t>
      </w:r>
      <w:r w:rsidRPr="00FE014F">
        <w:lastRenderedPageBreak/>
        <w:t xml:space="preserve">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722F31B6"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 xml:space="preserve">vapor pressure </w:t>
      </w:r>
      <w:r w:rsidR="009F20B5" w:rsidRPr="00FE014F">
        <w:rPr>
          <w:color w:val="000000"/>
        </w:rPr>
        <w:lastRenderedPageBreak/>
        <w:t>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3D1CCD05"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2EB62061"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all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6066C38F"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w:t>
      </w:r>
      <w:r w:rsidRPr="00FE014F">
        <w:rPr>
          <w:color w:val="000000"/>
        </w:rPr>
        <w:lastRenderedPageBreak/>
        <w:t xml:space="preserve">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del w:id="38" w:author="Perkowski, Evan A" w:date="2023-11-20T12:24:00Z">
        <w:r w:rsidR="00C01F98" w:rsidDel="00997D13">
          <w:rPr>
            <w:color w:val="000000" w:themeColor="text1"/>
          </w:rPr>
          <w:delText>mol</w:delText>
        </w:r>
      </w:del>
      <w:ins w:id="39" w:author="Perkowski, Evan A" w:date="2023-11-20T12:24:00Z">
        <w:r w:rsidR="00997D13">
          <w:rPr>
            <w:color w:val="000000" w:themeColor="text1"/>
          </w:rPr>
          <w:t>g</w:t>
        </w:r>
      </w:ins>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ins w:id="40" w:author="Perkowski, Evan A" w:date="2023-11-20T12:24:00Z">
        <w:r w:rsidR="00997D13">
          <w:rPr>
            <w:color w:val="000000"/>
            <w:vertAlign w:val="subscript"/>
          </w:rPr>
          <w:t>.</w:t>
        </w:r>
      </w:ins>
      <w:del w:id="41" w:author="Perkowski, Evan A" w:date="2023-11-20T12:24:00Z">
        <w:r w:rsidR="00C01F98" w:rsidDel="00997D13">
          <w:rPr>
            <w:color w:val="000000"/>
          </w:rPr>
          <w:delText xml:space="preserve">, </w:delText>
        </w:r>
        <w:commentRangeStart w:id="42"/>
        <w:r w:rsidR="00251593" w:rsidDel="00997D13">
          <w:rPr>
            <w:color w:val="000000"/>
          </w:rPr>
          <w:delText>first converting</w:delText>
        </w:r>
        <w:r w:rsidR="00C01F98" w:rsidDel="00997D13">
          <w:rPr>
            <w:color w:val="000000"/>
          </w:rPr>
          <w:delText xml:space="preserve"> </w:delText>
        </w:r>
        <w:r w:rsidR="00C01F98" w:rsidDel="00997D13">
          <w:rPr>
            <w:i/>
            <w:iCs/>
            <w:color w:val="000000"/>
          </w:rPr>
          <w:delText>N</w:delText>
        </w:r>
        <w:r w:rsidR="00C01F98" w:rsidDel="00997D13">
          <w:rPr>
            <w:color w:val="000000"/>
            <w:vertAlign w:val="subscript"/>
          </w:rPr>
          <w:delText>area</w:delText>
        </w:r>
        <w:r w:rsidR="00C01F98" w:rsidDel="00997D13">
          <w:rPr>
            <w:color w:val="000000"/>
          </w:rPr>
          <w:delText xml:space="preserve"> to mol N m</w:delText>
        </w:r>
        <w:r w:rsidR="00C01F98" w:rsidDel="00997D13">
          <w:rPr>
            <w:color w:val="000000"/>
            <w:vertAlign w:val="superscript"/>
          </w:rPr>
          <w:delText>-2</w:delText>
        </w:r>
        <w:r w:rsidR="00C01F98" w:rsidDel="00997D13">
          <w:rPr>
            <w:color w:val="000000"/>
          </w:rPr>
          <w:delText xml:space="preserve"> using the molar mass of nitrogen (14 g mol</w:delText>
        </w:r>
        <w:r w:rsidR="00C01F98" w:rsidDel="00997D13">
          <w:rPr>
            <w:color w:val="000000"/>
            <w:vertAlign w:val="superscript"/>
          </w:rPr>
          <w:delText>-1</w:delText>
        </w:r>
        <w:r w:rsidR="00C01F98" w:rsidDel="00997D13">
          <w:rPr>
            <w:color w:val="000000"/>
          </w:rPr>
          <w:delText>).</w:delText>
        </w:r>
        <w:commentRangeEnd w:id="42"/>
        <w:r w:rsidR="005D1A23" w:rsidDel="00997D13">
          <w:rPr>
            <w:rStyle w:val="CommentReference"/>
          </w:rPr>
          <w:commentReference w:id="42"/>
        </w:r>
      </w:del>
    </w:p>
    <w:p w14:paraId="30E156FB" w14:textId="512814A2"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98475E"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m:t>
            </m:r>
            <m:r>
              <w:rPr>
                <w:rFonts w:ascii="Cambria Math" w:hAnsi="Cambria Math"/>
                <w:color w:val="000000"/>
              </w:rPr>
              <m:t>h</m:t>
            </m:r>
            <m:r>
              <w:rPr>
                <w:rFonts w:ascii="Cambria Math" w:hAnsi="Cambria Math"/>
                <w:color w:val="000000"/>
              </w:rPr>
              <m:t>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98475E"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m:t>
            </m:r>
            <m:r>
              <w:rPr>
                <w:rFonts w:ascii="Cambria Math" w:hAnsi="Cambria Math"/>
                <w:color w:val="000000"/>
              </w:rPr>
              <m:t>h</m:t>
            </m:r>
            <m:r>
              <w:rPr>
                <w:rFonts w:ascii="Cambria Math" w:hAnsi="Cambria Math"/>
                <w:color w:val="000000"/>
              </w:rPr>
              <m:t>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25214946"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multiplied by the volume of the dimethyl sulfoxide extractant (10 mL)</w:t>
      </w:r>
      <w:r w:rsidR="00251593">
        <w:rPr>
          <w:color w:val="000000"/>
        </w:rPr>
        <w:t>,</w:t>
      </w:r>
      <w:r>
        <w:rPr>
          <w:color w:val="000000"/>
        </w:rPr>
        <w:t xml:space="preserve">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lastRenderedPageBreak/>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98475E"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r>
          <w:rPr>
            <w:rFonts w:ascii="Cambria Math" w:hAnsi="Cambria Math"/>
            <w:color w:val="000000"/>
          </w:rPr>
          <m:t>=</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0455E1BC"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ins w:id="43" w:author="Perkowski, Evan A [2]" w:date="2023-11-13T16:09:00Z">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set to -8.8</w:t>
        </w:r>
      </w:ins>
      <w:ins w:id="44" w:author="Perkowski, Evan A [2]" w:date="2023-11-13T16:10:00Z">
        <w:r w:rsidR="00FC1C50">
          <w:rPr>
            <w:color w:val="000000"/>
          </w:rPr>
          <w:t>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ins>
    </w:p>
    <w:p w14:paraId="7A2EEE16" w14:textId="2F3F4BAE"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ins w:id="45" w:author="Perkowski, Evan A" w:date="2023-11-13T15:19:00Z">
        <w:r w:rsidR="00121E9D">
          <w:rPr>
            <w:color w:val="000000"/>
          </w:rPr>
          <w:t xml:space="preserve"> adapted</w:t>
        </w:r>
      </w:ins>
      <w:r w:rsidR="00C01F98" w:rsidRPr="00670974">
        <w:rPr>
          <w:color w:val="000000"/>
        </w:rPr>
        <w:t xml:space="preserve">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4445D730" w:rsidR="00C01F98" w:rsidRPr="00670974" w:rsidRDefault="00C01F98" w:rsidP="00C01F98">
      <w:pPr>
        <w:autoSpaceDE w:val="0"/>
        <w:autoSpaceDN w:val="0"/>
        <w:adjustRightInd w:val="0"/>
        <w:spacing w:line="360" w:lineRule="auto"/>
        <w:rPr>
          <w:color w:val="000000"/>
        </w:rPr>
      </w:pPr>
      <w:commentRangeStart w:id="46"/>
      <w:commentRangeStart w:id="47"/>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48" w:author="Perkowski, Evan A" w:date="2023-11-13T15:17:00Z">
                    <w:rPr>
                      <w:rFonts w:ascii="Cambria Math" w:hAnsi="Cambria Math"/>
                      <w:color w:val="000000"/>
                    </w:rPr>
                    <m:t>direct</m:t>
                  </w:ins>
                </m:r>
                <m:r>
                  <w:del w:id="49" w:author="Perkowski, Evan A" w:date="2023-11-13T15:17:00Z">
                    <w:rPr>
                      <w:rFonts w:ascii="Cambria Math" w:hAnsi="Cambria Math"/>
                      <w:color w:val="000000"/>
                    </w:rPr>
                    <m:t>ref</m:t>
                  </w:del>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50" w:author="Perkowski, Evan A" w:date="2023-11-13T15:17:00Z">
                    <w:rPr>
                      <w:rFonts w:ascii="Cambria Math" w:hAnsi="Cambria Math"/>
                      <w:color w:val="000000"/>
                    </w:rPr>
                    <m:t>direct</m:t>
                  </w:ins>
                </m:r>
                <m:r>
                  <w:del w:id="51" w:author="Perkowski, Evan A" w:date="2023-11-13T15:17:00Z">
                    <w:rPr>
                      <w:rFonts w:ascii="Cambria Math" w:hAnsi="Cambria Math"/>
                      <w:color w:val="000000"/>
                    </w:rPr>
                    <m:t>ref</m:t>
                  </w:del>
                </m:r>
              </m:sub>
            </m:sSub>
            <m:r>
              <w:rPr>
                <w:rFonts w:ascii="Cambria Math" w:hAnsi="Cambria Math"/>
                <w:color w:val="000000"/>
              </w:rPr>
              <m:t>-</m:t>
            </m:r>
            <m:sSup>
              <m:sSupPr>
                <m:ctrlPr>
                  <w:ins w:id="52" w:author="Perkowski, Evan A" w:date="2023-11-13T15:17:00Z">
                    <w:rPr>
                      <w:rFonts w:ascii="Cambria Math" w:hAnsi="Cambria Math"/>
                      <w:i/>
                      <w:color w:val="000000"/>
                    </w:rPr>
                  </w:ins>
                </m:ctrlPr>
              </m:sSupPr>
              <m:e>
                <m:r>
                  <w:ins w:id="53" w:author="Perkowski, Evan A" w:date="2023-11-13T15:17:00Z">
                    <w:rPr>
                      <w:rFonts w:ascii="Cambria Math" w:hAnsi="Cambria Math"/>
                      <w:color w:val="000000"/>
                      <w:lang w:val="el-GR"/>
                    </w:rPr>
                    <m:t>δ</m:t>
                  </w:ins>
                </m:r>
              </m:e>
              <m:sup>
                <m:r>
                  <w:ins w:id="54" w:author="Perkowski, Evan A" w:date="2023-11-13T15:17:00Z">
                    <w:rPr>
                      <w:rFonts w:ascii="Cambria Math" w:hAnsi="Cambria Math"/>
                      <w:color w:val="000000"/>
                    </w:rPr>
                    <m:t>15</m:t>
                  </w:ins>
                </m:r>
              </m:sup>
            </m:sSup>
            <m:sSub>
              <m:sSubPr>
                <m:ctrlPr>
                  <w:ins w:id="55" w:author="Perkowski, Evan A" w:date="2023-11-13T15:17:00Z">
                    <w:rPr>
                      <w:rFonts w:ascii="Cambria Math" w:hAnsi="Cambria Math"/>
                      <w:i/>
                      <w:color w:val="000000"/>
                    </w:rPr>
                  </w:ins>
                </m:ctrlPr>
              </m:sSubPr>
              <m:e>
                <m:r>
                  <w:ins w:id="56" w:author="Perkowski, Evan A" w:date="2023-11-13T15:17:00Z">
                    <w:rPr>
                      <w:rFonts w:ascii="Cambria Math" w:hAnsi="Cambria Math"/>
                      <w:color w:val="000000"/>
                    </w:rPr>
                    <m:t>N</m:t>
                  </w:ins>
                </m:r>
              </m:e>
              <m:sub>
                <m:r>
                  <w:ins w:id="57" w:author="Perkowski, Evan A" w:date="2023-11-13T15:17:00Z">
                    <w:rPr>
                      <w:rFonts w:ascii="Cambria Math" w:hAnsi="Cambria Math"/>
                      <w:color w:val="000000"/>
                    </w:rPr>
                    <m:t>fixation</m:t>
                  </w:ins>
                </m:r>
              </m:sub>
            </m:sSub>
            <m:r>
              <w:del w:id="58" w:author="Perkowski, Evan A" w:date="2023-11-13T15:17:00Z">
                <w:rPr>
                  <w:rFonts w:ascii="Cambria Math" w:hAnsi="Cambria Math"/>
                  <w:color w:val="000000"/>
                </w:rPr>
                <m:t>B</m:t>
              </w:del>
            </m:r>
          </m:den>
        </m:f>
        <w:commentRangeEnd w:id="46"/>
        <m:r>
          <m:rPr>
            <m:sty m:val="p"/>
          </m:rPr>
          <w:rPr>
            <w:rStyle w:val="CommentReference"/>
          </w:rPr>
          <w:commentReference w:id="46"/>
        </m:r>
        <w:commentRangeEnd w:id="47"/>
        <m:r>
          <m:rPr>
            <m:sty m:val="p"/>
          </m:rPr>
          <w:rPr>
            <w:rStyle w:val="CommentReference"/>
          </w:rPr>
          <w:commentReference w:id="47"/>
        </m:r>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4677188C" w:rsidR="00C01F98" w:rsidRDefault="00C01F98" w:rsidP="00C01F98">
      <w:pPr>
        <w:autoSpaceDE w:val="0"/>
        <w:autoSpaceDN w:val="0"/>
        <w:adjustRightInd w:val="0"/>
        <w:spacing w:line="360" w:lineRule="auto"/>
        <w:rPr>
          <w:color w:val="000000"/>
        </w:rPr>
      </w:pPr>
      <w:r w:rsidRPr="00670974">
        <w:rPr>
          <w:color w:val="000000"/>
        </w:rPr>
        <w:t xml:space="preserve">where </w:t>
      </w:r>
      <w:ins w:id="59" w:author="Perkowski, Evan A" w:date="2023-11-13T15:17: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ins w:id="60" w:author="Perkowski, Evan A" w:date="2023-11-13T15:18:00Z">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w:t>
      </w:r>
      <w:r w:rsidRPr="00670974">
        <w:rPr>
          <w:color w:val="000000"/>
        </w:rPr>
        <w:lastRenderedPageBreak/>
        <w:t>individuals that are entirely reliant on nitrogen fixation.</w:t>
      </w:r>
      <w:r>
        <w:rPr>
          <w:color w:val="000000"/>
        </w:rPr>
        <w:t xml:space="preserve"> </w:t>
      </w:r>
      <w:ins w:id="61" w:author="Perkowski, Evan A" w:date="2023-11-13T15:18: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ins w:id="62" w:author="Perkowski, Evan A [2]" w:date="2023-11-13T15:29:00Z">
        <w:r w:rsidR="00165C21">
          <w:rPr>
            <w:color w:val="000000"/>
          </w:rPr>
          <w:t xml:space="preserve">nitrogen </w:t>
        </w:r>
      </w:ins>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ins w:id="63" w:author="Perkowski, Evan A" w:date="2023-11-13T15:19: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sidRPr="00670974">
        <w:rPr>
          <w:color w:val="000000"/>
        </w:rPr>
        <w:t>.</w:t>
      </w:r>
      <w:r>
        <w:rPr>
          <w:color w:val="000000"/>
        </w:rPr>
        <w:t xml:space="preserve"> </w:t>
      </w:r>
      <w:ins w:id="64"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ins w:id="65"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not calculated </w:t>
      </w:r>
      <w:r w:rsidRPr="00670974">
        <w:rPr>
          <w:color w:val="000000"/>
        </w:rPr>
        <w:t xml:space="preserve">within each unique </w:t>
      </w:r>
      <w:ins w:id="66" w:author="Perkowski, Evan A [2]" w:date="2023-11-13T15:29:00Z">
        <w:r w:rsidR="00165C21">
          <w:rPr>
            <w:color w:val="000000"/>
          </w:rPr>
          <w:t xml:space="preserve">nitrogen </w:t>
        </w:r>
      </w:ins>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CB1058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00F2F988" w:rsidR="008D0AFB" w:rsidRDefault="009F20B5" w:rsidP="008D0AFB">
      <w:pPr>
        <w:autoSpaceDE w:val="0"/>
        <w:autoSpaceDN w:val="0"/>
        <w:adjustRightInd w:val="0"/>
        <w:spacing w:line="360" w:lineRule="auto"/>
        <w:ind w:firstLine="720"/>
      </w:pPr>
      <w:r w:rsidRPr="00FE014F">
        <w:t xml:space="preserve">Following the approach </w:t>
      </w:r>
      <w:r w:rsidR="00251593">
        <w:t>of</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251593">
        <w:t>as</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 xml:space="preserve">Leaf, stem, root, and root nodule nitrogen biomass was calculated as the </w:t>
      </w:r>
      <w:r>
        <w:lastRenderedPageBreak/>
        <w:t>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C45DC2">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0842233"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ins w:id="67" w:author="Perkowski, Evan A [2]" w:date="2023-11-13T15:29:00Z">
        <w:r w:rsidR="00165C21">
          <w:t xml:space="preserve">nitrogen </w:t>
        </w:r>
      </w:ins>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ins w:id="68" w:author="Perkowski, Evan A [2]" w:date="2023-11-13T15:29:00Z">
        <w:r w:rsidR="00165C21">
          <w:t xml:space="preserve">nitrogen </w:t>
        </w:r>
      </w:ins>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628E08A7"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ins w:id="69" w:author="Perkowski, Evan A" w:date="2023-11-13T15:22:00Z">
        <w:r w:rsidR="00121E9D">
          <w:t>models</w:t>
        </w:r>
      </w:ins>
      <w:r>
        <w:t xml:space="preserve"> that did not originally satisfy residual normality assumptions were met w</w:t>
      </w:r>
      <w:ins w:id="70" w:author="Perkowski, Evan A" w:date="2023-11-13T15:22:00Z">
        <w:r w:rsidR="00121E9D">
          <w:t>hen response variables were fit using</w:t>
        </w:r>
      </w:ins>
      <w:r>
        <w:t xml:space="preserve"> either a natural log or square root data transformation (Shapiro-Wilk: </w:t>
      </w:r>
      <w:r w:rsidRPr="00FF7D72">
        <w:rPr>
          <w:i/>
          <w:iCs/>
        </w:rPr>
        <w:t>p</w:t>
      </w:r>
      <w:r>
        <w:t xml:space="preserve">&gt;0.05 in all cases). Specifically, models for total </w:t>
      </w:r>
      <w:r>
        <w:lastRenderedPageBreak/>
        <w:t xml:space="preserve">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4BCA7690" w14:textId="15452CFA" w:rsidR="009F0412" w:rsidRPr="009129C7"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w:t>
      </w:r>
      <w:ins w:id="71" w:author="Perkowski, Evan A [2]" w:date="2023-11-13T15:28:00Z">
        <w:r w:rsidR="00165C21">
          <w:t xml:space="preserve">nitrogen </w:t>
        </w:r>
      </w:ins>
      <w:r>
        <w:t xml:space="preserve">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2CBA1B79" w14:textId="262E1CA4"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ins w:id="72" w:author="Perkowski, Evan A" w:date="2023-11-13T15:23:00Z">
        <w:r w:rsidR="00121E9D">
          <w:rPr>
            <w:bCs/>
          </w:rPr>
          <w:t xml:space="preserve"> nitrogen </w:t>
        </w:r>
      </w:ins>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w:t>
      </w:r>
      <w:ins w:id="73" w:author="Perkowski, Evan A" w:date="2023-11-13T15:23:00Z">
        <w:r w:rsidR="00121E9D">
          <w:rPr>
            <w:bCs/>
          </w:rPr>
          <w:t xml:space="preserve">nitrogen </w:t>
        </w:r>
      </w:ins>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w:t>
      </w:r>
      <w:r w:rsidR="002F2DC4">
        <w:rPr>
          <w:bCs/>
        </w:rPr>
        <w:t xml:space="preserve">each </w:t>
      </w:r>
      <w:r>
        <w:rPr>
          <w:bCs/>
        </w:rPr>
        <w:t>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ins w:id="74" w:author="Perkowski, Evan A" w:date="2023-11-13T15:24:00Z">
        <w:r w:rsidR="00121E9D">
          <w:rPr>
            <w:bCs/>
          </w:rPr>
          <w:t xml:space="preserve">nitrogen </w:t>
        </w:r>
      </w:ins>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ins w:id="75" w:author="Perkowski, Evan A" w:date="2023-11-13T15:24:00Z">
        <w:r w:rsidR="00121E9D">
          <w:rPr>
            <w:bCs/>
          </w:rPr>
          <w:t xml:space="preserve"> nitrogen</w:t>
        </w:r>
      </w:ins>
      <w:r>
        <w:rPr>
          <w:bCs/>
        </w:rPr>
        <w:t xml:space="preserve"> fertilization</w:t>
      </w:r>
      <w:r w:rsidR="000B36E1">
        <w:rPr>
          <w:bCs/>
        </w:rPr>
        <w:t xml:space="preserve"> than ambient CO</w:t>
      </w:r>
      <w:r w:rsidR="000B36E1">
        <w:rPr>
          <w:bCs/>
          <w:vertAlign w:val="subscript"/>
        </w:rPr>
        <w:t>2</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ins w:id="76" w:author="Perkowski, Evan A" w:date="2023-11-13T15:23:00Z">
        <w:r w:rsidR="00121E9D">
          <w:rPr>
            <w:bCs/>
          </w:rPr>
          <w:t>Nitrogen f</w:t>
        </w:r>
      </w:ins>
      <w:r w:rsidR="002F2DC4">
        <w:rPr>
          <w:bCs/>
        </w:rPr>
        <w:t xml:space="preserve">ertilization did not modify the reduction in </w:t>
      </w:r>
      <w:proofErr w:type="spellStart"/>
      <w:r w:rsidR="002F2DC4">
        <w:rPr>
          <w:bCs/>
          <w:i/>
          <w:iCs/>
        </w:rPr>
        <w:t>Chl</w:t>
      </w:r>
      <w:r w:rsidR="002F2DC4">
        <w:rPr>
          <w:bCs/>
          <w:vertAlign w:val="subscript"/>
        </w:rPr>
        <w:t>area</w:t>
      </w:r>
      <w:proofErr w:type="spellEnd"/>
      <w:r w:rsidR="002F2DC4">
        <w:rPr>
          <w:bCs/>
        </w:rPr>
        <w:t xml:space="preserve"> </w:t>
      </w:r>
      <w:r w:rsidR="000B36E1">
        <w:rPr>
          <w:bCs/>
        </w:rPr>
        <w:t>with increasing</w:t>
      </w:r>
      <w:r w:rsidR="002F2DC4">
        <w:rPr>
          <w:bCs/>
        </w:rPr>
        <w:t xml:space="preserve"> CO</w:t>
      </w:r>
      <w:r w:rsidR="002F2DC4">
        <w:rPr>
          <w:bCs/>
          <w:vertAlign w:val="subscript"/>
        </w:rPr>
        <w:t>2</w:t>
      </w:r>
      <w:r w:rsidR="002F2DC4">
        <w:rPr>
          <w:bCs/>
        </w:rPr>
        <w:t xml:space="preserve"> (Tukey test of the </w:t>
      </w:r>
      <w:ins w:id="77" w:author="Perkowski, Evan A" w:date="2023-11-13T15:24:00Z">
        <w:r w:rsidR="00121E9D">
          <w:rPr>
            <w:bCs/>
          </w:rPr>
          <w:t xml:space="preserve">nitrogen </w:t>
        </w:r>
      </w:ins>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30F4264D"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ins w:id="78" w:author="Perkowski, Evan A" w:date="2023-11-13T15:24:00Z">
        <w:r w:rsidR="00121E9D">
          <w:rPr>
            <w:bCs/>
          </w:rPr>
          <w:t xml:space="preserve">nitrogen </w:t>
        </w:r>
      </w:ins>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ins w:id="79" w:author="Perkowski, Evan A" w:date="2023-11-13T15:24:00Z">
        <w:r w:rsidR="00121E9D">
          <w:rPr>
            <w:bCs/>
          </w:rPr>
          <w:t xml:space="preserve">nitrogen </w:t>
        </w:r>
      </w:ins>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ins w:id="80" w:author="Perkowski, Evan A" w:date="2023-11-13T15:24:00Z">
        <w:r w:rsidR="00121E9D">
          <w:rPr>
            <w:bCs/>
          </w:rPr>
          <w:t xml:space="preserve">nitrogen </w:t>
        </w:r>
      </w:ins>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53438C5E"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ins w:id="81" w:author="Perkowski, Evan A [2]" w:date="2023-11-13T15:31:00Z">
        <w:r w:rsidR="00165C21">
          <w:rPr>
            <w:bCs/>
          </w:rPr>
          <w:t>nitrogen</w:t>
        </w:r>
      </w:ins>
      <w:ins w:id="82" w:author="Perkowski, Evan A [2]" w:date="2023-11-13T15:28:00Z">
        <w:r w:rsidR="00165C21">
          <w:rPr>
            <w:bCs/>
          </w:rPr>
          <w:t xml:space="preserve"> fertilization</w:t>
        </w:r>
      </w:ins>
      <w:r>
        <w:rPr>
          <w:bCs/>
        </w:rPr>
        <w:t>,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471C4F48" w:rsidR="00B76367" w:rsidRPr="00A075E5" w:rsidRDefault="00165C21" w:rsidP="00B76367">
            <w:pPr>
              <w:spacing w:line="276" w:lineRule="auto"/>
              <w:rPr>
                <w:color w:val="000000"/>
              </w:rPr>
            </w:pPr>
            <w:ins w:id="83" w:author="Perkowski, Evan A [2]" w:date="2023-11-13T15:28:00Z">
              <w:r>
                <w:rPr>
                  <w:color w:val="000000"/>
                </w:rPr>
                <w:t>N f</w:t>
              </w:r>
            </w:ins>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06DA2986"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ins w:id="84" w:author="Perkowski, Evan A [2]" w:date="2023-11-13T15:28:00Z">
        <w:r w:rsidR="00165C21">
          <w:rPr>
            <w:bCs/>
          </w:rPr>
          <w:t xml:space="preserve">nitrogen </w:t>
        </w:r>
      </w:ins>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ins w:id="85" w:author="Perkowski, Evan A [2]" w:date="2023-11-13T15:28:00Z">
        <w:r w:rsidR="00165C21">
          <w:rPr>
            <w:bCs/>
          </w:rPr>
          <w:t xml:space="preserve">Nitrogen fertilization </w:t>
        </w:r>
      </w:ins>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4043019C"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ins w:id="86" w:author="Perkowski, Evan A" w:date="2023-11-13T15:25:00Z">
        <w:r w:rsidR="00165C21">
          <w:rPr>
            <w:bCs/>
          </w:rPr>
          <w:t>Nitrogen f</w:t>
        </w:r>
      </w:ins>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ins w:id="87" w:author="Perkowski, Evan A" w:date="2023-11-13T15:25:00Z">
        <w:r w:rsidR="00165C21">
          <w:rPr>
            <w:bCs/>
          </w:rPr>
          <w:t xml:space="preserve">nitrogen </w:t>
        </w:r>
      </w:ins>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ins w:id="88" w:author="Perkowski, Evan A [2]" w:date="2023-11-13T15:25:00Z">
        <w:r w:rsidR="00165C21">
          <w:rPr>
            <w:bCs/>
          </w:rPr>
          <w:t xml:space="preserve">nitrogen </w:t>
        </w:r>
      </w:ins>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ins w:id="89" w:author="Perkowski, Evan A" w:date="2023-11-13T15:25:00Z">
        <w:r w:rsidR="00165C21">
          <w:rPr>
            <w:bCs/>
          </w:rPr>
          <w:t xml:space="preserve">nitrogen </w:t>
        </w:r>
      </w:ins>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ins w:id="90" w:author="Perkowski, Evan A" w:date="2023-11-13T15:25:00Z">
        <w:r w:rsidR="00165C21">
          <w:rPr>
            <w:bCs/>
          </w:rPr>
          <w:t>nitrogen</w:t>
        </w:r>
      </w:ins>
      <w:ins w:id="91" w:author="Perkowski, Evan A [2]" w:date="2023-11-13T15:25:00Z">
        <w:r w:rsidR="00165C21">
          <w:rPr>
            <w:bCs/>
          </w:rPr>
          <w:t xml:space="preserve"> </w:t>
        </w:r>
      </w:ins>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6F9AE073"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w:t>
      </w:r>
      <w:ins w:id="92" w:author="Perkowski, Evan A [2]" w:date="2023-11-13T15:25:00Z">
        <w:r w:rsidR="00165C21">
          <w:rPr>
            <w:bCs/>
          </w:rPr>
          <w:t xml:space="preserve">nitrogen </w:t>
        </w:r>
      </w:ins>
      <w:r>
        <w:rPr>
          <w:bCs/>
        </w:rPr>
        <w:t>fertilization (CO</w:t>
      </w:r>
      <w:r>
        <w:rPr>
          <w:bCs/>
          <w:vertAlign w:val="subscript"/>
        </w:rPr>
        <w:t>2</w:t>
      </w:r>
      <w:r>
        <w:rPr>
          <w:bCs/>
        </w:rPr>
        <w:t>-by-</w:t>
      </w:r>
      <w:ins w:id="93" w:author="Perkowski, Evan A [2]" w:date="2023-11-13T15:26:00Z">
        <w:r w:rsidR="00165C21">
          <w:rPr>
            <w:bCs/>
          </w:rPr>
          <w:t xml:space="preserve">nitrogen </w:t>
        </w:r>
      </w:ins>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ins w:id="94" w:author="Perkowski, Evan A [2]" w:date="2023-11-13T15:26:00Z">
        <w:r w:rsidR="00165C21">
          <w:rPr>
            <w:bCs/>
          </w:rPr>
          <w:t xml:space="preserve">nitrogen </w:t>
        </w:r>
      </w:ins>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ins w:id="95" w:author="Perkowski, Evan A [2]" w:date="2023-11-13T15:26:00Z">
        <w:r w:rsidR="00165C21">
          <w:rPr>
            <w:bCs/>
          </w:rPr>
          <w:t xml:space="preserve">nitrogen </w:t>
        </w:r>
      </w:ins>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ins w:id="96" w:author="Perkowski, Evan A [2]" w:date="2023-11-13T15:26:00Z">
        <w:r w:rsidR="00165C21">
          <w:rPr>
            <w:bCs/>
          </w:rPr>
          <w:t xml:space="preserve">nitrogen </w:t>
        </w:r>
      </w:ins>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ins w:id="97" w:author="Perkowski, Evan A [2]" w:date="2023-11-13T15:26:00Z">
        <w:r w:rsidR="00165C21">
          <w:rPr>
            <w:bCs/>
          </w:rPr>
          <w:t xml:space="preserve">nitrogen </w:t>
        </w:r>
      </w:ins>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ins w:id="98" w:author="Perkowski, Evan A [2]" w:date="2023-11-13T15:26:00Z">
        <w:r w:rsidR="00165C21">
          <w:rPr>
            <w:bCs/>
          </w:rPr>
          <w:t xml:space="preserve">nitrogen </w:t>
        </w:r>
      </w:ins>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ins w:id="99" w:author="Perkowski, Evan A [2]" w:date="2023-11-13T15:26:00Z">
        <w:r w:rsidR="00165C21">
          <w:rPr>
            <w:bCs/>
          </w:rPr>
          <w:t xml:space="preserve">nitrogen </w:t>
        </w:r>
      </w:ins>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5EE99F9"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 xml:space="preserve">&gt;0.05; Table 2), a pattern that was not modified by </w:t>
      </w:r>
      <w:ins w:id="100" w:author="Perkowski, Evan A [2]" w:date="2023-11-13T15:27:00Z">
        <w:r w:rsidR="00165C21">
          <w:rPr>
            <w:bCs/>
          </w:rPr>
          <w:t xml:space="preserve">nitrogen </w:t>
        </w:r>
      </w:ins>
      <w:commentRangeStart w:id="101"/>
      <w:r>
        <w:rPr>
          <w:bCs/>
        </w:rPr>
        <w:t xml:space="preserve">fertilization </w:t>
      </w:r>
      <w:commentRangeEnd w:id="101"/>
      <w:r w:rsidR="009E20A9">
        <w:rPr>
          <w:rStyle w:val="CommentReference"/>
        </w:rPr>
        <w:commentReference w:id="101"/>
      </w:r>
      <w:r>
        <w:rPr>
          <w:bCs/>
        </w:rPr>
        <w:t>(CO</w:t>
      </w:r>
      <w:r>
        <w:rPr>
          <w:bCs/>
          <w:vertAlign w:val="subscript"/>
        </w:rPr>
        <w:t>2</w:t>
      </w:r>
      <w:r>
        <w:rPr>
          <w:bCs/>
        </w:rPr>
        <w:t>-by-</w:t>
      </w:r>
      <w:ins w:id="102" w:author="Perkowski, Evan A [2]" w:date="2023-11-13T15:27:00Z">
        <w:r w:rsidR="00165C21">
          <w:rPr>
            <w:bCs/>
          </w:rPr>
          <w:t xml:space="preserve">nitrogen </w:t>
        </w:r>
      </w:ins>
      <w:r>
        <w:rPr>
          <w:bCs/>
        </w:rPr>
        <w:t>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 xml:space="preserve">An interaction between </w:t>
      </w:r>
      <w:ins w:id="103" w:author="Perkowski, Evan A [2]" w:date="2023-11-13T15:27:00Z">
        <w:r w:rsidR="00165C21">
          <w:rPr>
            <w:bCs/>
          </w:rPr>
          <w:t xml:space="preserve">nitrogen </w:t>
        </w:r>
      </w:ins>
      <w:r>
        <w:rPr>
          <w:bCs/>
        </w:rPr>
        <w:t>fertilization and inoculation (</w:t>
      </w:r>
      <w:r>
        <w:rPr>
          <w:bCs/>
          <w:i/>
          <w:iCs/>
        </w:rPr>
        <w:t>p</w:t>
      </w:r>
      <w:r>
        <w:rPr>
          <w:bCs/>
        </w:rPr>
        <w:t>&lt;0.001; Table 2) indicated that positive effect</w:t>
      </w:r>
      <w:r w:rsidR="00615C40">
        <w:rPr>
          <w:bCs/>
        </w:rPr>
        <w:t>s</w:t>
      </w:r>
      <w:r>
        <w:rPr>
          <w:bCs/>
        </w:rPr>
        <w:t xml:space="preserve"> </w:t>
      </w:r>
      <w:r>
        <w:rPr>
          <w:bCs/>
        </w:rPr>
        <w:lastRenderedPageBreak/>
        <w:t xml:space="preserve">of increasing </w:t>
      </w:r>
      <w:ins w:id="104" w:author="Perkowski, Evan A [2]" w:date="2023-11-13T15:27:00Z">
        <w:r w:rsidR="00165C21">
          <w:rPr>
            <w:bCs/>
          </w:rPr>
          <w:t xml:space="preserve">nitrogen </w:t>
        </w:r>
      </w:ins>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 xml:space="preserve">were driven by uninoculated plants (Tukey test of the </w:t>
      </w:r>
      <w:ins w:id="105" w:author="Perkowski, Evan A [2]" w:date="2023-11-13T15:27:00Z">
        <w:r w:rsidR="00165C21">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there was no effect of </w:t>
      </w:r>
      <w:ins w:id="106" w:author="Perkowski, Evan A [2]" w:date="2023-11-13T15:27:00Z">
        <w:r w:rsidR="00165C21">
          <w:rPr>
            <w:bCs/>
          </w:rPr>
          <w:t xml:space="preserve">nitrogen </w:t>
        </w:r>
      </w:ins>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 </w:t>
      </w:r>
      <w:ins w:id="107" w:author="Perkowski, Evan A [2]" w:date="2023-11-13T15:27:00Z">
        <w:r w:rsidR="00165C21">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346F569"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ins w:id="108" w:author="Perkowski, Evan A [2]" w:date="2023-11-13T15:28:00Z">
        <w:r w:rsidR="00165C21">
          <w:rPr>
            <w:bCs/>
          </w:rPr>
          <w:t xml:space="preserve">nitrogen </w:t>
        </w:r>
      </w:ins>
      <w:r>
        <w:rPr>
          <w:bCs/>
        </w:rPr>
        <w:t>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ins w:id="109" w:author="Perkowski, Evan A [2]" w:date="2023-11-13T15:28:00Z">
              <w:r>
                <w:rPr>
                  <w:color w:val="000000"/>
                </w:rPr>
                <w:t>N f</w:t>
              </w:r>
            </w:ins>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4770DE" w:rsidRDefault="00165C21" w:rsidP="004770DE">
            <w:pPr>
              <w:spacing w:line="276" w:lineRule="auto"/>
              <w:rPr>
                <w:color w:val="000000"/>
              </w:rPr>
            </w:pPr>
            <w:ins w:id="110" w:author="Perkowski, Evan A [2]" w:date="2023-11-13T15:28:00Z">
              <w:r>
                <w:rPr>
                  <w:color w:val="000000"/>
                </w:rPr>
                <w:t xml:space="preserve">N fertilization </w:t>
              </w:r>
            </w:ins>
            <w:r w:rsidR="004770DE">
              <w:rPr>
                <w:color w:val="000000"/>
              </w:rPr>
              <w:t>(N)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28174765"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5"/>
                    <a:stretch>
                      <a:fillRect/>
                    </a:stretch>
                  </pic:blipFill>
                  <pic:spPr>
                    <a:xfrm>
                      <a:off x="0" y="0"/>
                      <a:ext cx="4807853" cy="4807853"/>
                    </a:xfrm>
                    <a:prstGeom prst="rect">
                      <a:avLst/>
                    </a:prstGeom>
                  </pic:spPr>
                </pic:pic>
              </a:graphicData>
            </a:graphic>
          </wp:inline>
        </w:drawing>
      </w:r>
    </w:p>
    <w:p w14:paraId="0842C7A2" w14:textId="1724EA5F"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ins w:id="111" w:author="Perkowski, Evan A [2]" w:date="2023-11-13T15:31:00Z">
        <w:r w:rsidR="00165C21">
          <w:rPr>
            <w:bCs/>
          </w:rPr>
          <w:t xml:space="preserve">nitrogen </w:t>
        </w:r>
      </w:ins>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ins w:id="112" w:author="Perkowski, Evan A [2]" w:date="2023-11-13T15:31:00Z">
        <w:r w:rsidR="00165C21">
          <w:rPr>
            <w:bCs/>
          </w:rPr>
          <w:t>Nitrogen f</w:t>
        </w:r>
      </w:ins>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51045648"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w:t>
      </w:r>
      <w:ins w:id="113" w:author="Perkowski, Evan A [2]" w:date="2023-11-13T15:32:00Z">
        <w:r w:rsidR="00165C21">
          <w:rPr>
            <w:bCs/>
          </w:rPr>
          <w:t xml:space="preserve">nitrogen </w:t>
        </w:r>
      </w:ins>
      <w:r>
        <w:rPr>
          <w:bCs/>
        </w:rPr>
        <w:t>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w:t>
      </w:r>
      <w:ins w:id="114" w:author="Perkowski, Evan A [2]" w:date="2023-11-13T15:32:00Z">
        <w:r w:rsidR="00165C21">
          <w:rPr>
            <w:bCs/>
          </w:rPr>
          <w:t xml:space="preserve">nitrogen </w:t>
        </w:r>
      </w:ins>
      <w:r w:rsidR="002C409B">
        <w:rPr>
          <w:bCs/>
        </w:rPr>
        <w:t>fertilization (Fig S4). This pattern was driven by negative effect</w:t>
      </w:r>
      <w:r w:rsidR="009E0A98">
        <w:rPr>
          <w:bCs/>
        </w:rPr>
        <w:t>s</w:t>
      </w:r>
      <w:r w:rsidR="002C409B">
        <w:rPr>
          <w:bCs/>
        </w:rPr>
        <w:t xml:space="preserve"> of increasing </w:t>
      </w:r>
      <w:ins w:id="115" w:author="Perkowski, Evan A [2]" w:date="2023-11-13T15:32:00Z">
        <w:r w:rsidR="00165C21">
          <w:rPr>
            <w:bCs/>
          </w:rPr>
          <w:t xml:space="preserve">nitrogen </w:t>
        </w:r>
      </w:ins>
      <w:r w:rsidR="002C409B">
        <w:rPr>
          <w:bCs/>
        </w:rPr>
        <w:t>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&lt;0.001; Table 3) that w</w:t>
      </w:r>
      <w:r w:rsidR="009E0A98">
        <w:rPr>
          <w:bCs/>
        </w:rPr>
        <w:t>ere</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ins w:id="116" w:author="Perkowski, Evan A [2]" w:date="2023-11-13T15:32:00Z">
        <w:r w:rsidR="00165C21">
          <w:rPr>
            <w:bCs/>
          </w:rPr>
          <w:t xml:space="preserve">nitrogen </w:t>
        </w:r>
      </w:ins>
      <w:r w:rsidR="002C409B">
        <w:rPr>
          <w:bCs/>
        </w:rPr>
        <w:t>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ins w:id="117" w:author="Perkowski, Evan A [2]" w:date="2023-11-13T15:32:00Z">
        <w:r w:rsidR="00165C21">
          <w:rPr>
            <w:bCs/>
          </w:rPr>
          <w:t xml:space="preserve">nitrogen </w:t>
        </w:r>
      </w:ins>
      <w:r>
        <w:rPr>
          <w:bCs/>
        </w:rPr>
        <w:t>fertilization and inoculation (</w:t>
      </w:r>
      <w:r>
        <w:rPr>
          <w:bCs/>
          <w:i/>
          <w:iCs/>
        </w:rPr>
        <w:t>p</w:t>
      </w:r>
      <w:r>
        <w:rPr>
          <w:bCs/>
        </w:rPr>
        <w:t xml:space="preserve">&lt;0.001; Table </w:t>
      </w:r>
      <w:r w:rsidR="00467CC6">
        <w:rPr>
          <w:bCs/>
        </w:rPr>
        <w:t>3</w:t>
      </w:r>
      <w:r>
        <w:rPr>
          <w:bCs/>
        </w:rPr>
        <w:t xml:space="preserve">; Fig. 3) indicated that negative effects of increasing </w:t>
      </w:r>
      <w:ins w:id="118" w:author="Perkowski, Evan A [2]" w:date="2023-11-13T15:32:00Z">
        <w:r w:rsidR="00165C21">
          <w:rPr>
            <w:bCs/>
          </w:rPr>
          <w:t xml:space="preserve">nitrogen </w:t>
        </w:r>
      </w:ins>
      <w:r>
        <w:rPr>
          <w:bCs/>
        </w:rPr>
        <w:t xml:space="preserve">fertilization on </w:t>
      </w:r>
      <w:proofErr w:type="spellStart"/>
      <w:r>
        <w:rPr>
          <w:bCs/>
          <w:i/>
          <w:iCs/>
        </w:rPr>
        <w:t>PNUE</w:t>
      </w:r>
      <w:r>
        <w:rPr>
          <w:bCs/>
          <w:vertAlign w:val="subscript"/>
        </w:rPr>
        <w:t>growth</w:t>
      </w:r>
      <w:proofErr w:type="spellEnd"/>
      <w:r>
        <w:rPr>
          <w:bCs/>
        </w:rPr>
        <w:t xml:space="preserve"> were </w:t>
      </w:r>
      <w:r w:rsidR="002C409B">
        <w:rPr>
          <w:bCs/>
        </w:rPr>
        <w:t xml:space="preserve">driven by inoculated plants (Tukey test of the </w:t>
      </w:r>
      <w:ins w:id="119" w:author="Perkowski, Evan A [2]"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ins w:id="120" w:author="Perkowski, Evan A [2]" w:date="2023-11-13T15:32:00Z">
        <w:r w:rsidR="00165C21">
          <w:rPr>
            <w:bCs/>
          </w:rPr>
          <w:t xml:space="preserve">nitrogen </w:t>
        </w:r>
      </w:ins>
      <w:r w:rsidR="002C409B">
        <w:rPr>
          <w:bCs/>
        </w:rPr>
        <w:t xml:space="preserve">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w:t>
      </w:r>
      <w:ins w:id="121" w:author="Perkowski, Evan A [2]"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6CCF20D6" w14:textId="1E02316C" w:rsidR="00E60183" w:rsidRPr="00D06603" w:rsidRDefault="000818A4" w:rsidP="00B812A5">
      <w:pPr>
        <w:spacing w:line="360" w:lineRule="auto"/>
        <w:ind w:firstLine="720"/>
        <w:rPr>
          <w:color w:val="000000"/>
        </w:rPr>
      </w:pPr>
      <w:r>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w:t>
      </w:r>
      <w:ins w:id="122" w:author="Perkowski, Evan A [2]" w:date="2023-11-13T15:33:00Z">
        <w:r w:rsidR="00165C21">
          <w:rPr>
            <w:color w:val="000000"/>
          </w:rPr>
          <w:t xml:space="preserve">nitrogen </w:t>
        </w:r>
      </w:ins>
      <w:r w:rsidR="00467CC6">
        <w:rPr>
          <w:color w:val="000000"/>
        </w:rPr>
        <w:t>fertilization</w:t>
      </w:r>
      <w:r w:rsidR="009E0A98">
        <w:rPr>
          <w:color w:val="000000"/>
        </w:rPr>
        <w:t xml:space="preserve"> (</w:t>
      </w:r>
      <w:r w:rsidR="009E0A98">
        <w:rPr>
          <w:i/>
          <w:iCs/>
          <w:color w:val="000000"/>
        </w:rPr>
        <w:t>p</w:t>
      </w:r>
      <w:r w:rsidR="009E0A98">
        <w:rPr>
          <w:color w:val="000000"/>
        </w:rPr>
        <w:t>&lt;0.001; Table 3)</w:t>
      </w:r>
      <w:r w:rsidR="00467CC6">
        <w:rPr>
          <w:color w:val="000000"/>
        </w:rPr>
        <w:t xml:space="preserve"> indicated that negative effect</w:t>
      </w:r>
      <w:r w:rsidR="009E0A98">
        <w:rPr>
          <w:color w:val="000000"/>
        </w:rPr>
        <w:t>s</w:t>
      </w:r>
      <w:r w:rsidR="00467CC6">
        <w:rPr>
          <w:color w:val="000000"/>
        </w:rPr>
        <w:t xml:space="preserve"> of increasing</w:t>
      </w:r>
      <w:ins w:id="123" w:author="Perkowski, Evan A [2]" w:date="2023-11-13T15:33:00Z">
        <w:r w:rsidR="00165C21">
          <w:rPr>
            <w:color w:val="000000"/>
          </w:rPr>
          <w:t xml:space="preserve"> nitrogen</w:t>
        </w:r>
      </w:ins>
      <w:r w:rsidR="00467CC6">
        <w:rPr>
          <w:color w:val="000000"/>
        </w:rPr>
        <w:t xml:space="preserve">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w:t>
      </w:r>
      <w:r w:rsidR="009E0A98">
        <w:rPr>
          <w:color w:val="000000"/>
        </w:rPr>
        <w:t>ere</w:t>
      </w:r>
      <w:r w:rsidR="00467CC6">
        <w:rPr>
          <w:color w:val="000000"/>
        </w:rPr>
        <w:t xml:space="preserve"> stronger under elevated CO</w:t>
      </w:r>
      <w:r w:rsidR="00467CC6">
        <w:rPr>
          <w:color w:val="000000"/>
          <w:vertAlign w:val="subscript"/>
        </w:rPr>
        <w:t>2</w:t>
      </w:r>
      <w:r w:rsidR="00467CC6">
        <w:rPr>
          <w:color w:val="000000"/>
        </w:rPr>
        <w:t xml:space="preserve"> (Tukey test comparing the </w:t>
      </w:r>
      <w:ins w:id="124" w:author="Perkowski, Evan A [2]" w:date="2023-11-13T15:33:00Z">
        <w:r w:rsidR="00165C21">
          <w:rPr>
            <w:color w:val="000000"/>
          </w:rPr>
          <w:t xml:space="preserve">nitrogen </w:t>
        </w:r>
      </w:ins>
      <w:r w:rsidR="00467CC6">
        <w:rPr>
          <w:color w:val="000000"/>
        </w:rPr>
        <w:t>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ins w:id="125" w:author="Perkowski, Evan A [2]" w:date="2023-11-13T16:21:00Z">
        <w:r w:rsidR="00D06603">
          <w:rPr>
            <w:color w:val="000000"/>
          </w:rPr>
          <w:t>; Fig. 3b</w:t>
        </w:r>
      </w:ins>
      <w:r w:rsidR="00467CC6">
        <w:rPr>
          <w:color w:val="000000"/>
        </w:rPr>
        <w:t>)</w:t>
      </w:r>
      <w:r w:rsidR="009E0A98">
        <w:rPr>
          <w:color w:val="000000"/>
        </w:rPr>
        <w:t xml:space="preserve">, resulting in a stronger downregulation of </w:t>
      </w:r>
      <w:r w:rsidR="009E0A98" w:rsidRPr="00AD4FAC">
        <w:rPr>
          <w:i/>
          <w:iCs/>
          <w:color w:val="000000"/>
          <w:lang w:val="el-GR"/>
        </w:rPr>
        <w:t>χ</w:t>
      </w:r>
      <w:r w:rsidR="009E0A98">
        <w:rPr>
          <w:color w:val="000000"/>
        </w:rPr>
        <w:t xml:space="preserve"> under elevated CO</w:t>
      </w:r>
      <w:r w:rsidR="009E0A98">
        <w:rPr>
          <w:color w:val="000000"/>
          <w:vertAlign w:val="subscript"/>
        </w:rPr>
        <w:t>2</w:t>
      </w:r>
      <w:r w:rsidR="009E0A98">
        <w:rPr>
          <w:color w:val="000000"/>
        </w:rPr>
        <w:t xml:space="preserve"> with increasing </w:t>
      </w:r>
      <w:ins w:id="126" w:author="Perkowski, Evan A [2]" w:date="2023-11-13T15:33:00Z">
        <w:r w:rsidR="00165C21">
          <w:rPr>
            <w:color w:val="000000"/>
          </w:rPr>
          <w:t xml:space="preserve">nitrogen </w:t>
        </w:r>
      </w:ins>
      <w:r w:rsidR="009E0A98">
        <w:rPr>
          <w:color w:val="000000"/>
        </w:rPr>
        <w:t>fertilization (Fig. 3b).</w:t>
      </w:r>
      <w:ins w:id="127" w:author="Perkowski, Evan A [2]" w:date="2023-11-13T16:25:00Z">
        <w:r w:rsidR="00D06603">
          <w:rPr>
            <w:color w:val="000000"/>
          </w:rPr>
          <w:t xml:space="preserve"> A three-way interaction </w:t>
        </w:r>
      </w:ins>
      <w:ins w:id="128" w:author="Perkowski, Evan A [2]" w:date="2023-11-13T16:26:00Z">
        <w:r w:rsidR="00D06603">
          <w:rPr>
            <w:color w:val="000000"/>
          </w:rPr>
          <w:t>(</w:t>
        </w:r>
        <w:r w:rsidR="00D06603">
          <w:rPr>
            <w:i/>
            <w:iCs/>
            <w:color w:val="000000"/>
          </w:rPr>
          <w:t>p</w:t>
        </w:r>
        <w:r w:rsidR="00D06603">
          <w:rPr>
            <w:color w:val="000000"/>
          </w:rPr>
          <w:t xml:space="preserve">&lt;0.001; Table 3) indicated that these patterns were driven by </w:t>
        </w:r>
      </w:ins>
      <w:ins w:id="129" w:author="Perkowski, Evan A [2]" w:date="2023-11-13T16:27:00Z">
        <w:r w:rsidR="00B812A5">
          <w:rPr>
            <w:color w:val="000000"/>
          </w:rPr>
          <w:t>inoculated plants (Tukey test comparing the nitrogen fertilization-</w:t>
        </w:r>
        <w:r w:rsidR="00B812A5" w:rsidRPr="00AD4FAC">
          <w:rPr>
            <w:i/>
            <w:iCs/>
            <w:color w:val="000000"/>
            <w:lang w:val="el-GR"/>
          </w:rPr>
          <w:t>χ</w:t>
        </w:r>
        <w:r w:rsidR="00B812A5">
          <w:rPr>
            <w:color w:val="000000"/>
          </w:rPr>
          <w:t xml:space="preserve"> slope </w:t>
        </w:r>
      </w:ins>
      <w:ins w:id="130" w:author="Perkowski, Evan A [2]" w:date="2023-11-13T16:28:00Z">
        <w:r w:rsidR="00B812A5">
          <w:rPr>
            <w:color w:val="000000"/>
          </w:rPr>
          <w:t>between inoculated plants grown under ambient CO</w:t>
        </w:r>
        <w:r w:rsidR="00B812A5">
          <w:rPr>
            <w:color w:val="000000"/>
            <w:vertAlign w:val="subscript"/>
          </w:rPr>
          <w:t>2</w:t>
        </w:r>
        <w:r w:rsidR="00B812A5">
          <w:rPr>
            <w:color w:val="000000"/>
          </w:rPr>
          <w:t xml:space="preserve"> and 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&lt;0.001), as there was no</w:t>
        </w:r>
      </w:ins>
      <w:ins w:id="131" w:author="Perkowski, Evan A [2]" w:date="2023-11-13T16:29:00Z">
        <w:r w:rsidR="00B812A5">
          <w:rPr>
            <w:color w:val="000000"/>
          </w:rPr>
          <w:t xml:space="preserve"> difference in the effect of </w:t>
        </w:r>
      </w:ins>
      <w:ins w:id="132" w:author="Perkowski, Evan A [2]" w:date="2023-11-13T16:30:00Z">
        <w:r w:rsidR="00B812A5">
          <w:rPr>
            <w:color w:val="000000"/>
          </w:rPr>
          <w:t>nitrogen fertilization on</w:t>
        </w:r>
      </w:ins>
      <w:ins w:id="133" w:author="Perkowski, Evan A [2]" w:date="2023-11-13T16:29:00Z">
        <w:r w:rsidR="00B812A5">
          <w:rPr>
            <w:color w:val="000000"/>
          </w:rPr>
          <w:t xml:space="preserve"> </w:t>
        </w:r>
      </w:ins>
      <w:ins w:id="134" w:author="Perkowski, Evan A [2]" w:date="2023-11-13T16:30:00Z">
        <w:r w:rsidR="00B812A5" w:rsidRPr="00AD4FAC">
          <w:rPr>
            <w:i/>
            <w:iCs/>
            <w:color w:val="000000"/>
            <w:lang w:val="el-GR"/>
          </w:rPr>
          <w:t>χ</w:t>
        </w:r>
        <w:r w:rsidR="00B812A5">
          <w:rPr>
            <w:color w:val="000000"/>
          </w:rPr>
          <w:t xml:space="preserve"> between CO</w:t>
        </w:r>
        <w:r w:rsidR="00B812A5">
          <w:rPr>
            <w:color w:val="000000"/>
            <w:vertAlign w:val="subscript"/>
          </w:rPr>
          <w:t>2</w:t>
        </w:r>
        <w:r w:rsidR="00B812A5">
          <w:rPr>
            <w:color w:val="000000"/>
          </w:rPr>
          <w:t xml:space="preserve"> treatments in uninoculated plants (Tukey test comparing the nitrogen fertilization-</w:t>
        </w:r>
        <w:r w:rsidR="00B812A5" w:rsidRPr="00AD4FAC">
          <w:rPr>
            <w:i/>
            <w:iCs/>
            <w:color w:val="000000"/>
            <w:lang w:val="el-GR"/>
          </w:rPr>
          <w:t>χ</w:t>
        </w:r>
        <w:r w:rsidR="00B812A5">
          <w:rPr>
            <w:color w:val="000000"/>
          </w:rPr>
          <w:t xml:space="preserve"> slope between uninoculated plants grown under ambient CO</w:t>
        </w:r>
        <w:r w:rsidR="00B812A5">
          <w:rPr>
            <w:color w:val="000000"/>
            <w:vertAlign w:val="subscript"/>
          </w:rPr>
          <w:t>2</w:t>
        </w:r>
        <w:r w:rsidR="00B812A5">
          <w:rPr>
            <w:color w:val="000000"/>
          </w:rPr>
          <w:t xml:space="preserve"> and uninoculated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 xml:space="preserve">&gt;0.05). </w:t>
        </w:r>
      </w:ins>
      <w:r w:rsidR="00467CC6">
        <w:rPr>
          <w:color w:val="000000"/>
        </w:rPr>
        <w:t>An interaction between CO</w:t>
      </w:r>
      <w:r w:rsidR="00467CC6">
        <w:rPr>
          <w:color w:val="000000"/>
          <w:vertAlign w:val="subscript"/>
        </w:rPr>
        <w:t>2</w:t>
      </w:r>
      <w:r w:rsidR="00467CC6">
        <w:rPr>
          <w:color w:val="000000"/>
        </w:rPr>
        <w:t xml:space="preserve"> and inoculation </w:t>
      </w:r>
      <w:r w:rsidR="009E0A98">
        <w:rPr>
          <w:color w:val="000000"/>
        </w:rPr>
        <w:t>(</w:t>
      </w:r>
      <w:r w:rsidR="009E0A98">
        <w:rPr>
          <w:i/>
          <w:iCs/>
          <w:color w:val="000000"/>
        </w:rPr>
        <w:t>p</w:t>
      </w:r>
      <w:r w:rsidR="009E0A98">
        <w:rPr>
          <w:color w:val="000000"/>
        </w:rPr>
        <w:t xml:space="preserve">&lt;0.001; Table 3) </w:t>
      </w:r>
      <w:r w:rsidR="00467CC6" w:rsidRPr="009E0A98">
        <w:rPr>
          <w:color w:val="000000"/>
        </w:rPr>
        <w:t>indicated</w:t>
      </w:r>
      <w:r w:rsidR="00467CC6">
        <w:rPr>
          <w:color w:val="000000"/>
        </w:rPr>
        <w:t xml:space="preserve"> that </w:t>
      </w:r>
      <w:ins w:id="135" w:author="Perkowski, Evan A [2]" w:date="2023-11-13T16:22:00Z">
        <w:r w:rsidR="00D06603">
          <w:rPr>
            <w:color w:val="000000"/>
          </w:rPr>
          <w:t>elevated CO</w:t>
        </w:r>
        <w:r w:rsidR="00D06603">
          <w:rPr>
            <w:color w:val="000000"/>
            <w:vertAlign w:val="subscript"/>
          </w:rPr>
          <w:t>2</w:t>
        </w:r>
        <w:r w:rsidR="00D06603">
          <w:rPr>
            <w:color w:val="000000"/>
          </w:rPr>
          <w:t xml:space="preserve"> decreased </w:t>
        </w:r>
      </w:ins>
      <w:r w:rsidR="00E60183" w:rsidRPr="00AD4FAC">
        <w:rPr>
          <w:i/>
          <w:iCs/>
          <w:color w:val="000000"/>
          <w:lang w:val="el-GR"/>
        </w:rPr>
        <w:t>χ</w:t>
      </w:r>
      <w:r w:rsidR="00E60183">
        <w:rPr>
          <w:color w:val="000000"/>
        </w:rPr>
        <w:t xml:space="preserve"> </w:t>
      </w:r>
      <w:ins w:id="136" w:author="Perkowski, Evan A [2]" w:date="2023-11-13T16:22:00Z">
        <w:r w:rsidR="00D06603">
          <w:rPr>
            <w:color w:val="000000"/>
          </w:rPr>
          <w:t>in</w:t>
        </w:r>
      </w:ins>
      <w:r w:rsidR="00E60183">
        <w:rPr>
          <w:color w:val="000000"/>
        </w:rPr>
        <w:t xml:space="preserve"> uninoculated plants (Tukey test of the CO</w:t>
      </w:r>
      <w:r w:rsidR="00E60183">
        <w:rPr>
          <w:color w:val="000000"/>
          <w:vertAlign w:val="subscript"/>
        </w:rPr>
        <w:t>2</w:t>
      </w:r>
      <w:r w:rsidR="00E60183">
        <w:rPr>
          <w:color w:val="000000"/>
        </w:rPr>
        <w:t xml:space="preserve"> effect</w:t>
      </w:r>
      <w:r w:rsidR="003D0A1E">
        <w:rPr>
          <w:color w:val="000000"/>
        </w:rPr>
        <w:t xml:space="preserve"> in uninoculated plants</w:t>
      </w:r>
      <w:r w:rsidR="00E60183">
        <w:rPr>
          <w:color w:val="000000"/>
        </w:rPr>
        <w:t xml:space="preserve">: </w:t>
      </w:r>
      <w:r w:rsidR="00E60183">
        <w:rPr>
          <w:i/>
          <w:iCs/>
          <w:color w:val="000000"/>
        </w:rPr>
        <w:t>p</w:t>
      </w:r>
      <w:r w:rsidR="00E60183">
        <w:rPr>
          <w:color w:val="000000"/>
        </w:rPr>
        <w:t xml:space="preserve">&lt;0.001), </w:t>
      </w:r>
      <w:ins w:id="137" w:author="Perkowski, Evan A [2]" w:date="2023-11-13T16:22:00Z">
        <w:r w:rsidR="00D06603">
          <w:rPr>
            <w:color w:val="000000"/>
          </w:rPr>
          <w:t>but</w:t>
        </w:r>
      </w:ins>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w:t>
      </w:r>
      <w:r w:rsidR="003D0A1E">
        <w:rPr>
          <w:color w:val="000000"/>
        </w:rPr>
        <w:t xml:space="preserve"> in inoculated plants</w:t>
      </w:r>
      <w:r w:rsidR="00E60183">
        <w:rPr>
          <w:color w:val="000000"/>
        </w:rPr>
        <w:t xml:space="preserve">: </w:t>
      </w:r>
      <w:r w:rsidR="00E60183">
        <w:rPr>
          <w:i/>
          <w:iCs/>
          <w:color w:val="000000"/>
        </w:rPr>
        <w:t>p</w:t>
      </w:r>
      <w:r w:rsidR="00E60183">
        <w:rPr>
          <w:color w:val="000000"/>
        </w:rPr>
        <w:t xml:space="preserve">&lt;0.001). Negative effects of increasing </w:t>
      </w:r>
      <w:ins w:id="138" w:author="Perkowski, Evan A [2]" w:date="2023-11-13T15:33:00Z">
        <w:r w:rsidR="00165C21">
          <w:rPr>
            <w:color w:val="000000"/>
          </w:rPr>
          <w:t xml:space="preserve">nitrogen </w:t>
        </w:r>
      </w:ins>
      <w:r w:rsidR="00E60183">
        <w:rPr>
          <w:color w:val="000000"/>
        </w:rPr>
        <w:t xml:space="preserve">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w:t>
      </w:r>
      <w:ins w:id="139" w:author="Perkowski, Evan A [2]" w:date="2023-11-13T15:36:00Z">
        <w:r w:rsidR="00C52877">
          <w:rPr>
            <w:color w:val="000000"/>
          </w:rPr>
          <w:t xml:space="preserve">nitrogen </w:t>
        </w:r>
      </w:ins>
      <w:r w:rsidR="00E60183">
        <w:rPr>
          <w:color w:val="000000"/>
        </w:rPr>
        <w:t xml:space="preserve">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9E0A98">
        <w:rPr>
          <w:color w:val="000000"/>
        </w:rPr>
        <w:t>&lt;0.05</w:t>
      </w:r>
      <w:r w:rsidR="00E60183">
        <w:rPr>
          <w:color w:val="000000"/>
        </w:rPr>
        <w:t>; Table 3).</w:t>
      </w:r>
      <w:ins w:id="140" w:author="Perkowski, Evan A [2]" w:date="2023-11-13T16:24:00Z">
        <w:r w:rsidR="00D06603">
          <w:rPr>
            <w:color w:val="000000"/>
          </w:rPr>
          <w:t xml:space="preserve"> </w:t>
        </w:r>
      </w:ins>
    </w:p>
    <w:p w14:paraId="16AA9BC0" w14:textId="216133A1" w:rsidR="0080702B" w:rsidRPr="00B23B07" w:rsidRDefault="0080702B" w:rsidP="00B23B07">
      <w:pPr>
        <w:spacing w:line="360" w:lineRule="auto"/>
        <w:ind w:firstLine="720"/>
        <w:rPr>
          <w:color w:val="000000"/>
        </w:rPr>
      </w:pPr>
      <w:r>
        <w:rPr>
          <w:b/>
        </w:rPr>
        <w:br w:type="page"/>
      </w:r>
    </w:p>
    <w:p w14:paraId="0EC1819D" w14:textId="2287C0F5"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 xml:space="preserve">Effects of </w:t>
      </w:r>
      <w:ins w:id="141" w:author="Perkowski, Evan A [2]" w:date="2023-11-13T15:34:00Z">
        <w:r w:rsidR="00165C21">
          <w:rPr>
            <w:bCs/>
          </w:rPr>
          <w:t>nitrogen f</w:t>
        </w:r>
      </w:ins>
      <w:r w:rsidR="009F0412">
        <w:rPr>
          <w:bCs/>
        </w:rPr>
        <w:t>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934" w:type="dxa"/>
        <w:jc w:val="center"/>
        <w:tblLook w:val="04A0" w:firstRow="1" w:lastRow="0" w:firstColumn="1" w:lastColumn="0" w:noHBand="0" w:noVBand="1"/>
      </w:tblPr>
      <w:tblGrid>
        <w:gridCol w:w="1993"/>
        <w:gridCol w:w="536"/>
        <w:gridCol w:w="996"/>
        <w:gridCol w:w="1013"/>
        <w:gridCol w:w="996"/>
        <w:gridCol w:w="1400"/>
      </w:tblGrid>
      <w:tr w:rsidR="00C50703" w:rsidRPr="00E570BC" w14:paraId="68E1E28C" w14:textId="77777777" w:rsidTr="00165C21">
        <w:trPr>
          <w:trHeight w:val="320"/>
          <w:jc w:val="center"/>
        </w:trPr>
        <w:tc>
          <w:tcPr>
            <w:tcW w:w="1993" w:type="dxa"/>
            <w:tcBorders>
              <w:left w:val="nil"/>
              <w:bottom w:val="single" w:sz="4" w:space="0" w:color="auto"/>
              <w:right w:val="nil"/>
            </w:tcBorders>
            <w:shd w:val="clear" w:color="auto" w:fill="auto"/>
            <w:noWrap/>
            <w:vAlign w:val="bottom"/>
          </w:tcPr>
          <w:p w14:paraId="43DA8351" w14:textId="77777777" w:rsidR="00C50703" w:rsidRPr="00A075E5" w:rsidRDefault="00C50703" w:rsidP="00B36775">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B36775">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B36775">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396"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B36775">
            <w:pPr>
              <w:spacing w:line="276" w:lineRule="auto"/>
              <w:jc w:val="center"/>
              <w:rPr>
                <w:b/>
                <w:bCs/>
                <w:color w:val="000000"/>
                <w:lang w:val="el-GR"/>
              </w:rPr>
            </w:pPr>
            <w:r>
              <w:rPr>
                <w:b/>
                <w:bCs/>
                <w:i/>
                <w:iCs/>
                <w:color w:val="000000"/>
                <w:lang w:val="el-GR"/>
              </w:rPr>
              <w:t>χ</w:t>
            </w:r>
          </w:p>
        </w:tc>
      </w:tr>
      <w:tr w:rsidR="00C50703" w:rsidRPr="00A075E5" w14:paraId="6CD29AD2" w14:textId="77777777" w:rsidTr="00165C21">
        <w:trPr>
          <w:trHeight w:val="320"/>
          <w:jc w:val="center"/>
        </w:trPr>
        <w:tc>
          <w:tcPr>
            <w:tcW w:w="199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B3677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B36775">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B36775">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400"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B36775">
            <w:pPr>
              <w:spacing w:line="276" w:lineRule="auto"/>
              <w:jc w:val="right"/>
              <w:rPr>
                <w:color w:val="000000"/>
              </w:rPr>
            </w:pPr>
            <w:r w:rsidRPr="00E4133D">
              <w:rPr>
                <w:i/>
                <w:iCs/>
                <w:color w:val="000000"/>
              </w:rPr>
              <w:t>p</w:t>
            </w:r>
          </w:p>
        </w:tc>
      </w:tr>
      <w:tr w:rsidR="001D42A7" w:rsidRPr="009412FD" w14:paraId="2B92AB16"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400"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400"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221796E" w14:textId="465DA703" w:rsidR="001D42A7" w:rsidRPr="00A075E5" w:rsidRDefault="00165C21" w:rsidP="001D42A7">
            <w:pPr>
              <w:spacing w:line="276" w:lineRule="auto"/>
              <w:rPr>
                <w:color w:val="000000"/>
              </w:rPr>
            </w:pPr>
            <w:ins w:id="142" w:author="Perkowski, Evan A [2]" w:date="2023-11-13T15:33:00Z">
              <w:r>
                <w:rPr>
                  <w:color w:val="000000"/>
                </w:rPr>
                <w:t>N f</w:t>
              </w:r>
            </w:ins>
            <w:r w:rsidR="001D42A7">
              <w:rPr>
                <w:color w:val="000000"/>
              </w:rPr>
              <w:t>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400"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400"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400"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165C21">
        <w:trPr>
          <w:trHeight w:val="320"/>
          <w:jc w:val="center"/>
        </w:trPr>
        <w:tc>
          <w:tcPr>
            <w:tcW w:w="199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400"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165C21">
        <w:trPr>
          <w:trHeight w:val="320"/>
          <w:jc w:val="center"/>
        </w:trPr>
        <w:tc>
          <w:tcPr>
            <w:tcW w:w="199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400"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commentRangeStart w:id="143"/>
            <w:r w:rsidRPr="001D42A7">
              <w:rPr>
                <w:b/>
                <w:bCs/>
                <w:color w:val="000000"/>
              </w:rPr>
              <w:t>&lt;0.001</w:t>
            </w:r>
            <w:commentRangeEnd w:id="143"/>
            <w:r w:rsidR="009903F6">
              <w:rPr>
                <w:rStyle w:val="CommentReference"/>
              </w:rPr>
              <w:commentReference w:id="143"/>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3C97BE90" w:rsidR="000E361E" w:rsidRDefault="0021170C" w:rsidP="00902118">
      <w:pPr>
        <w:spacing w:line="360" w:lineRule="auto"/>
        <w:rPr>
          <w:b/>
        </w:rPr>
      </w:pPr>
      <w:r>
        <w:rPr>
          <w:b/>
          <w:noProof/>
        </w:rPr>
        <w:drawing>
          <wp:inline distT="0" distB="0" distL="0" distR="0" wp14:anchorId="24766744" wp14:editId="0AA00B0F">
            <wp:extent cx="5943600" cy="1981200"/>
            <wp:effectExtent l="0" t="0" r="0" b="0"/>
            <wp:docPr id="1566625715" name="Picture 1"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25715" name="Picture 1" descr="A diagram of soil fertilization&#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102C5CF3" w14:textId="1AFA34DA"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ins w:id="144" w:author="Perkowski, Evan A [2]" w:date="2023-11-13T15:34:00Z">
        <w:r w:rsidR="00165C21">
          <w:rPr>
            <w:bCs/>
          </w:rPr>
          <w:t xml:space="preserve">nitrogen </w:t>
        </w:r>
      </w:ins>
      <w:r>
        <w:rPr>
          <w:bCs/>
        </w:rPr>
        <w:t>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Pr>
          <w:bCs/>
        </w:rPr>
        <w:t>.</w:t>
      </w:r>
      <w:r w:rsidRPr="000E361E">
        <w:rPr>
          <w:bCs/>
        </w:rPr>
        <w:t xml:space="preserve"> </w:t>
      </w:r>
      <w:ins w:id="145" w:author="Perkowski, Evan A [2]" w:date="2023-11-13T15:34:00Z">
        <w:r w:rsidR="00165C21">
          <w:rPr>
            <w:bCs/>
          </w:rPr>
          <w:t>Nitrogen f</w:t>
        </w:r>
      </w:ins>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72C6427D"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ins w:id="146" w:author="Perkowski, Evan A [2]" w:date="2023-11-13T15:34:00Z">
        <w:r w:rsidR="00165C21">
          <w:rPr>
            <w:bCs/>
          </w:rPr>
          <w:t xml:space="preserve">nitrogen </w:t>
        </w:r>
      </w:ins>
      <w:r w:rsidR="009F20B5">
        <w:rPr>
          <w:bCs/>
        </w:rPr>
        <w:t>fertilization (CO</w:t>
      </w:r>
      <w:r w:rsidR="009F20B5">
        <w:rPr>
          <w:bCs/>
          <w:vertAlign w:val="subscript"/>
        </w:rPr>
        <w:t>2</w:t>
      </w:r>
      <w:r w:rsidR="009F20B5">
        <w:rPr>
          <w:bCs/>
        </w:rPr>
        <w:t>-by-</w:t>
      </w:r>
      <w:ins w:id="147" w:author="Perkowski, Evan A [2]" w:date="2023-11-13T15:34:00Z">
        <w:r w:rsidR="00165C21">
          <w:rPr>
            <w:bCs/>
          </w:rPr>
          <w:t xml:space="preserve">nitrogen </w:t>
        </w:r>
      </w:ins>
      <w:r w:rsidR="009F20B5">
        <w:rPr>
          <w:bCs/>
        </w:rPr>
        <w:t xml:space="preserve">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 xml:space="preserve">An interaction between </w:t>
      </w:r>
      <w:ins w:id="148" w:author="Perkowski, Evan A [2]" w:date="2023-11-13T15:34:00Z">
        <w:r w:rsidR="00165C21">
          <w:rPr>
            <w:bCs/>
          </w:rPr>
          <w:t xml:space="preserve">nitrogen </w:t>
        </w:r>
      </w:ins>
      <w:r w:rsidR="007F6722">
        <w:rPr>
          <w:bCs/>
        </w:rPr>
        <w:t>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 xml:space="preserve">positive effects of increasing </w:t>
      </w:r>
      <w:ins w:id="149" w:author="Perkowski, Evan A [2]" w:date="2023-11-13T15:35:00Z">
        <w:r w:rsidR="00165C21">
          <w:rPr>
            <w:bCs/>
          </w:rPr>
          <w:t>nitrogen</w:t>
        </w:r>
      </w:ins>
      <w:ins w:id="150" w:author="Perkowski, Evan A [2]" w:date="2023-11-13T15:34:00Z">
        <w:r w:rsidR="00165C21">
          <w:rPr>
            <w:bCs/>
          </w:rPr>
          <w:t xml:space="preserve"> </w:t>
        </w:r>
      </w:ins>
      <w:r w:rsidR="00E400F5">
        <w:rPr>
          <w:bCs/>
        </w:rPr>
        <w:t>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w:t>
      </w:r>
      <w:ins w:id="151" w:author="Perkowski, Evan A [2]" w:date="2023-11-13T15:35:00Z">
        <w:r w:rsidR="00165C21">
          <w:rPr>
            <w:color w:val="000000"/>
          </w:rPr>
          <w:t xml:space="preserve">nitrogen </w:t>
        </w:r>
      </w:ins>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333C8061" w:rsidR="00771388" w:rsidRDefault="004D7455" w:rsidP="00C51FCC">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xml:space="preserve">, a pattern that was not modified by </w:t>
      </w:r>
      <w:ins w:id="152" w:author="Perkowski, Evan A [2]" w:date="2023-11-13T15:35:00Z">
        <w:r w:rsidR="00165C21">
          <w:rPr>
            <w:bCs/>
          </w:rPr>
          <w:t xml:space="preserve">nitrogen </w:t>
        </w:r>
      </w:ins>
      <w:r w:rsidR="00080815">
        <w:rPr>
          <w:bCs/>
        </w:rPr>
        <w:t>fertilization (CO</w:t>
      </w:r>
      <w:r w:rsidR="00080815">
        <w:rPr>
          <w:bCs/>
          <w:vertAlign w:val="subscript"/>
        </w:rPr>
        <w:t>2</w:t>
      </w:r>
      <w:r w:rsidR="00080815">
        <w:rPr>
          <w:bCs/>
        </w:rPr>
        <w:t>-by-</w:t>
      </w:r>
      <w:ins w:id="153" w:author="Perkowski, Evan A [2]" w:date="2023-11-13T15:35:00Z">
        <w:r w:rsidR="00165C21">
          <w:rPr>
            <w:bCs/>
          </w:rPr>
          <w:t xml:space="preserve">nitrogen </w:t>
        </w:r>
      </w:ins>
      <w:r w:rsidR="00080815">
        <w:rPr>
          <w:bCs/>
        </w:rPr>
        <w:t xml:space="preserve">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in inoculated plants: </w:t>
      </w:r>
      <w:r w:rsidR="00FD5755">
        <w:rPr>
          <w:bCs/>
          <w:i/>
          <w:iCs/>
        </w:rPr>
        <w:t>p</w:t>
      </w:r>
      <w:r w:rsidR="00FD5755">
        <w:rPr>
          <w:bCs/>
        </w:rPr>
        <w:t xml:space="preserve">&lt;0.05). An interaction between </w:t>
      </w:r>
      <w:ins w:id="154" w:author="Perkowski, Evan A [2]" w:date="2023-11-13T15:35:00Z">
        <w:r w:rsidR="00165C21">
          <w:rPr>
            <w:bCs/>
          </w:rPr>
          <w:t xml:space="preserve">nitrogen </w:t>
        </w:r>
      </w:ins>
      <w:r w:rsidR="00FD5755">
        <w:rPr>
          <w:bCs/>
        </w:rPr>
        <w:t>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w:t>
      </w:r>
      <w:ins w:id="155" w:author="Perkowski, Evan A [2]" w:date="2023-11-13T15:35:00Z">
        <w:r w:rsidR="00165C21">
          <w:rPr>
            <w:bCs/>
          </w:rPr>
          <w:t xml:space="preserve">nitrogen </w:t>
        </w:r>
      </w:ins>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w:t>
      </w:r>
      <w:r w:rsidR="00FD5755">
        <w:rPr>
          <w:bCs/>
        </w:rPr>
        <w:t xml:space="preserve">(Tukey test comparing the </w:t>
      </w:r>
      <w:ins w:id="156" w:author="Perkowski, Evan A [2]" w:date="2023-11-13T15:35:00Z">
        <w:r w:rsidR="00165C21">
          <w:rPr>
            <w:bCs/>
          </w:rPr>
          <w:t xml:space="preserve">nitrogen </w:t>
        </w:r>
      </w:ins>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ins w:id="157" w:author="Perkowski, Evan A [2]" w:date="2023-11-13T15:53:00Z">
        <w:r w:rsidR="006E540D">
          <w:rPr>
            <w:bCs/>
          </w:rPr>
          <w:t>A three-way interaction (</w:t>
        </w:r>
      </w:ins>
      <w:ins w:id="158" w:author="Perkowski, Evan A [2]" w:date="2023-11-13T15:54:00Z">
        <w:r w:rsidR="006E540D">
          <w:rPr>
            <w:bCs/>
            <w:i/>
            <w:iCs/>
          </w:rPr>
          <w:t>p</w:t>
        </w:r>
        <w:r w:rsidR="006E540D">
          <w:rPr>
            <w:bCs/>
          </w:rPr>
          <w:t xml:space="preserve">&lt;0.001; Table 4) indicated that </w:t>
        </w:r>
      </w:ins>
      <w:ins w:id="159" w:author="Perkowski, Evan A [2]" w:date="2023-11-13T15:55:00Z">
        <w:r w:rsidR="006E540D">
          <w:rPr>
            <w:bCs/>
          </w:rPr>
          <w:t>the</w:t>
        </w:r>
      </w:ins>
      <w:ins w:id="160" w:author="Perkowski, Evan A [2]" w:date="2023-11-13T16:01:00Z">
        <w:r w:rsidR="00C51FCC">
          <w:rPr>
            <w:bCs/>
          </w:rPr>
          <w:t xml:space="preserve"> two-way</w:t>
        </w:r>
      </w:ins>
      <w:ins w:id="161" w:author="Perkowski, Evan A [2]" w:date="2023-11-13T15:55:00Z">
        <w:r w:rsidR="006E540D">
          <w:rPr>
            <w:bCs/>
          </w:rPr>
          <w:t xml:space="preserve"> </w:t>
        </w:r>
      </w:ins>
      <w:ins w:id="162" w:author="Perkowski, Evan A [2]" w:date="2023-11-13T15:54:00Z">
        <w:r w:rsidR="006E540D">
          <w:rPr>
            <w:bCs/>
          </w:rPr>
          <w:t>interaction</w:t>
        </w:r>
      </w:ins>
      <w:ins w:id="163" w:author="Perkowski, Evan A [2]" w:date="2023-11-13T15:55:00Z">
        <w:r w:rsidR="006E540D">
          <w:rPr>
            <w:bCs/>
          </w:rPr>
          <w:t xml:space="preserve"> between </w:t>
        </w:r>
      </w:ins>
      <w:ins w:id="164" w:author="Perkowski, Evan A [2]" w:date="2023-11-13T15:54:00Z">
        <w:r w:rsidR="006E540D">
          <w:rPr>
            <w:bCs/>
          </w:rPr>
          <w:t>nitrogen fertilization and inoculation was stronger under elevated CO</w:t>
        </w:r>
        <w:r w:rsidR="006E540D">
          <w:rPr>
            <w:bCs/>
            <w:vertAlign w:val="subscript"/>
          </w:rPr>
          <w:t>2</w:t>
        </w:r>
      </w:ins>
      <w:ins w:id="165" w:author="Perkowski, Evan A [2]" w:date="2023-11-13T16:01:00Z">
        <w:r w:rsidR="00C51FCC">
          <w:rPr>
            <w:bCs/>
          </w:rPr>
          <w:t xml:space="preserve"> than ambient CO</w:t>
        </w:r>
        <w:r w:rsidR="00C51FCC">
          <w:rPr>
            <w:bCs/>
            <w:vertAlign w:val="subscript"/>
          </w:rPr>
          <w:t>2</w:t>
        </w:r>
      </w:ins>
      <w:ins w:id="166" w:author="Perkowski, Evan A [2]" w:date="2023-11-13T15:59:00Z">
        <w:r w:rsidR="00C51FCC">
          <w:rPr>
            <w:bCs/>
          </w:rPr>
          <w:t>. This pattern was d</w:t>
        </w:r>
      </w:ins>
      <w:ins w:id="167" w:author="Perkowski, Evan A [2]" w:date="2023-11-13T16:01:00Z">
        <w:r w:rsidR="00C51FCC">
          <w:rPr>
            <w:bCs/>
          </w:rPr>
          <w:t>riven by</w:t>
        </w:r>
      </w:ins>
      <w:ins w:id="168" w:author="Perkowski, Evan A [2]" w:date="2023-11-13T15:59:00Z">
        <w:r w:rsidR="00C51FCC">
          <w:rPr>
            <w:bCs/>
          </w:rPr>
          <w:t xml:space="preserve"> </w:t>
        </w:r>
      </w:ins>
      <w:ins w:id="169" w:author="Perkowski, Evan A [2]" w:date="2023-11-13T15:55:00Z">
        <w:r w:rsidR="006E540D">
          <w:rPr>
            <w:bCs/>
          </w:rPr>
          <w:t xml:space="preserve">substantially greater </w:t>
        </w:r>
        <w:proofErr w:type="spellStart"/>
        <w:r w:rsidR="006E540D">
          <w:rPr>
            <w:bCs/>
            <w:i/>
            <w:iCs/>
          </w:rPr>
          <w:t>N</w:t>
        </w:r>
        <w:r w:rsidR="006E540D">
          <w:rPr>
            <w:bCs/>
            <w:vertAlign w:val="subscript"/>
          </w:rPr>
          <w:t>cost</w:t>
        </w:r>
        <w:proofErr w:type="spellEnd"/>
        <w:r w:rsidR="006E540D">
          <w:rPr>
            <w:bCs/>
          </w:rPr>
          <w:t xml:space="preserve"> </w:t>
        </w:r>
      </w:ins>
      <w:ins w:id="170" w:author="Perkowski, Evan A [2]" w:date="2023-11-13T15:56:00Z">
        <w:r w:rsidR="006E540D">
          <w:rPr>
            <w:bCs/>
          </w:rPr>
          <w:t xml:space="preserve">in uninoculated plants </w:t>
        </w:r>
      </w:ins>
      <w:ins w:id="171" w:author="Perkowski, Evan A [2]" w:date="2023-11-13T16:00:00Z">
        <w:r w:rsidR="00C51FCC">
          <w:rPr>
            <w:bCs/>
          </w:rPr>
          <w:t xml:space="preserve">grown </w:t>
        </w:r>
      </w:ins>
      <w:ins w:id="172" w:author="Perkowski, Evan A [2]" w:date="2023-11-13T15:56:00Z">
        <w:r w:rsidR="006E540D">
          <w:rPr>
            <w:bCs/>
          </w:rPr>
          <w:t>under</w:t>
        </w:r>
      </w:ins>
      <w:ins w:id="173" w:author="Perkowski, Evan A [2]" w:date="2023-11-13T16:00:00Z">
        <w:r w:rsidR="00C51FCC">
          <w:rPr>
            <w:bCs/>
          </w:rPr>
          <w:t xml:space="preserve"> elevated CO</w:t>
        </w:r>
        <w:r w:rsidR="00C51FCC">
          <w:rPr>
            <w:bCs/>
            <w:vertAlign w:val="subscript"/>
          </w:rPr>
          <w:t>2</w:t>
        </w:r>
        <w:r w:rsidR="00C51FCC">
          <w:rPr>
            <w:bCs/>
          </w:rPr>
          <w:t xml:space="preserve"> and</w:t>
        </w:r>
      </w:ins>
      <w:ins w:id="174" w:author="Perkowski, Evan A [2]" w:date="2023-11-13T15:56:00Z">
        <w:r w:rsidR="006E540D">
          <w:rPr>
            <w:bCs/>
          </w:rPr>
          <w:t xml:space="preserve"> low nitrogen fertilization than any other</w:t>
        </w:r>
      </w:ins>
      <w:ins w:id="175" w:author="Perkowski, Evan A [2]" w:date="2023-11-13T16:00:00Z">
        <w:r w:rsidR="00C51FCC">
          <w:rPr>
            <w:bCs/>
          </w:rPr>
          <w:t xml:space="preserve"> CO</w:t>
        </w:r>
        <w:r w:rsidR="00C51FCC">
          <w:rPr>
            <w:bCs/>
            <w:vertAlign w:val="subscript"/>
          </w:rPr>
          <w:t>2</w:t>
        </w:r>
        <w:r w:rsidR="00C51FCC">
          <w:rPr>
            <w:bCs/>
          </w:rPr>
          <w:t>-by-inoculation</w:t>
        </w:r>
      </w:ins>
      <w:ins w:id="176" w:author="Perkowski, Evan A [2]" w:date="2023-11-13T15:56:00Z">
        <w:r w:rsidR="006E540D">
          <w:rPr>
            <w:bCs/>
          </w:rPr>
          <w:t xml:space="preserve"> treatment combination</w:t>
        </w:r>
      </w:ins>
      <w:ins w:id="177" w:author="Perkowski, Evan A [2]" w:date="2023-11-13T16:01:00Z">
        <w:r w:rsidR="00C51FCC">
          <w:rPr>
            <w:bCs/>
          </w:rPr>
          <w:t xml:space="preserve"> under low nitrogen fertilization</w:t>
        </w:r>
      </w:ins>
      <w:ins w:id="178" w:author="Perkowski, Evan A [2]" w:date="2023-11-13T15:56:00Z">
        <w:r w:rsidR="006E540D">
          <w:rPr>
            <w:bCs/>
          </w:rPr>
          <w:t xml:space="preserve"> (Tukey test </w:t>
        </w:r>
      </w:ins>
      <w:ins w:id="179" w:author="Perkowski, Evan A [2]" w:date="2023-11-13T15:57:00Z">
        <w:r w:rsidR="00C51FCC">
          <w:rPr>
            <w:bCs/>
          </w:rPr>
          <w:t xml:space="preserve">comparing </w:t>
        </w:r>
        <w:proofErr w:type="spellStart"/>
        <w:r w:rsidR="00C51FCC">
          <w:rPr>
            <w:bCs/>
            <w:i/>
            <w:iCs/>
          </w:rPr>
          <w:t>N</w:t>
        </w:r>
        <w:r w:rsidR="00C51FCC">
          <w:rPr>
            <w:bCs/>
            <w:vertAlign w:val="subscript"/>
          </w:rPr>
          <w:t>cos</w:t>
        </w:r>
      </w:ins>
      <w:ins w:id="180" w:author="Perkowski, Evan A [2]" w:date="2023-11-13T15:58:00Z">
        <w:r w:rsidR="00C51FCC">
          <w:rPr>
            <w:bCs/>
            <w:vertAlign w:val="subscript"/>
          </w:rPr>
          <w:t>t</w:t>
        </w:r>
        <w:proofErr w:type="spellEnd"/>
        <w:r w:rsidR="00C51FCC">
          <w:rPr>
            <w:bCs/>
          </w:rPr>
          <w:t xml:space="preserve"> in uninoculated individuals grown under elevated CO</w:t>
        </w:r>
        <w:r w:rsidR="00C51FCC">
          <w:rPr>
            <w:bCs/>
            <w:vertAlign w:val="subscript"/>
          </w:rPr>
          <w:t>2</w:t>
        </w:r>
        <w:r w:rsidR="00C51FCC">
          <w:rPr>
            <w:bCs/>
          </w:rPr>
          <w:t xml:space="preserve"> and 0ppm N to all other unique </w:t>
        </w:r>
      </w:ins>
      <w:ins w:id="181" w:author="Perkowski, Evan A [2]" w:date="2023-11-13T15:57:00Z">
        <w:r w:rsidR="00C51FCC">
          <w:rPr>
            <w:bCs/>
          </w:rPr>
          <w:t>CO</w:t>
        </w:r>
        <w:r w:rsidR="00C51FCC">
          <w:rPr>
            <w:bCs/>
            <w:vertAlign w:val="subscript"/>
          </w:rPr>
          <w:t>2</w:t>
        </w:r>
        <w:r w:rsidR="00C51FCC">
          <w:rPr>
            <w:bCs/>
          </w:rPr>
          <w:t>-inoculation treatments</w:t>
        </w:r>
      </w:ins>
      <w:ins w:id="182" w:author="Perkowski, Evan A [2]" w:date="2023-11-13T16:01:00Z">
        <w:r w:rsidR="00C51FCC">
          <w:rPr>
            <w:bCs/>
          </w:rPr>
          <w:t xml:space="preserve"> grown</w:t>
        </w:r>
      </w:ins>
      <w:ins w:id="183" w:author="Perkowski, Evan A [2]" w:date="2023-11-13T15:57:00Z">
        <w:r w:rsidR="00C51FCC">
          <w:rPr>
            <w:bCs/>
          </w:rPr>
          <w:t xml:space="preserve"> under 0 ppm N: </w:t>
        </w:r>
        <w:r w:rsidR="00C51FCC">
          <w:rPr>
            <w:bCs/>
            <w:i/>
            <w:iCs/>
          </w:rPr>
          <w:t>p</w:t>
        </w:r>
        <w:r w:rsidR="00C51FCC">
          <w:rPr>
            <w:bCs/>
          </w:rPr>
          <w:t xml:space="preserve">&lt;0.001 </w:t>
        </w:r>
      </w:ins>
      <w:ins w:id="184" w:author="Perkowski, Evan A [2]" w:date="2023-11-13T15:58:00Z">
        <w:r w:rsidR="00C51FCC">
          <w:rPr>
            <w:bCs/>
          </w:rPr>
          <w:t>in all cases</w:t>
        </w:r>
      </w:ins>
      <w:ins w:id="185" w:author="Perkowski, Evan A [2]" w:date="2023-11-13T15:59:00Z">
        <w:r w:rsidR="00C51FCC">
          <w:rPr>
            <w:bCs/>
          </w:rPr>
          <w:t>; Fig. 4c</w:t>
        </w:r>
      </w:ins>
      <w:ins w:id="186" w:author="Perkowski, Evan A [2]" w:date="2023-11-13T15:58:00Z">
        <w:r w:rsidR="00C51FCC">
          <w:rPr>
            <w:bCs/>
          </w:rPr>
          <w:t>)</w:t>
        </w:r>
      </w:ins>
      <w:ins w:id="187" w:author="Perkowski, Evan A [2]" w:date="2023-11-13T15:56:00Z">
        <w:r w:rsidR="006E540D">
          <w:rPr>
            <w:bCs/>
          </w:rPr>
          <w:t xml:space="preserve">. </w:t>
        </w:r>
      </w:ins>
      <w:r w:rsidR="00FD5755">
        <w:rPr>
          <w:bCs/>
        </w:rPr>
        <w:t xml:space="preserve">Negative effects of increasing </w:t>
      </w:r>
      <w:ins w:id="188" w:author="Perkowski, Evan A [2]" w:date="2023-11-13T15:35:00Z">
        <w:r w:rsidR="00165C21">
          <w:rPr>
            <w:bCs/>
          </w:rPr>
          <w:t xml:space="preserve">nitrogen </w:t>
        </w:r>
      </w:ins>
      <w:r w:rsidR="00FD5755">
        <w:rPr>
          <w:bCs/>
        </w:rPr>
        <w:t xml:space="preserve">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w:t>
      </w:r>
      <w:ins w:id="189" w:author="Perkowski, Evan A [2]" w:date="2023-11-13T15:35:00Z">
        <w:r w:rsidR="00165C21">
          <w:rPr>
            <w:bCs/>
          </w:rPr>
          <w:t xml:space="preserve">nitrogen </w:t>
        </w:r>
      </w:ins>
      <w:r w:rsidR="00557DC7">
        <w:rPr>
          <w:bCs/>
        </w:rPr>
        <w:t xml:space="preserve">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027A22F" w:rsidR="00821781" w:rsidRPr="00E4124F" w:rsidRDefault="00FD5755" w:rsidP="00F10E09">
      <w:pPr>
        <w:spacing w:line="360" w:lineRule="auto"/>
        <w:rPr>
          <w:bCs/>
        </w:rPr>
      </w:pPr>
      <w:r>
        <w:rPr>
          <w:bCs/>
        </w:rPr>
        <w:lastRenderedPageBreak/>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 xml:space="preserve">An interaction between </w:t>
      </w:r>
      <w:ins w:id="190" w:author="Perkowski, Evan A [2]" w:date="2023-11-13T15:35:00Z">
        <w:r w:rsidR="00165C21">
          <w:rPr>
            <w:bCs/>
          </w:rPr>
          <w:t xml:space="preserve">nitrogen </w:t>
        </w:r>
      </w:ins>
      <w:r w:rsidR="00F10E09">
        <w:rPr>
          <w:bCs/>
        </w:rPr>
        <w:t>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w:t>
      </w:r>
      <w:ins w:id="191" w:author="Perkowski, Evan A [2]" w:date="2023-11-13T15:36:00Z">
        <w:r w:rsidR="00165C21">
          <w:rPr>
            <w:bCs/>
          </w:rPr>
          <w:t xml:space="preserve">nitrogen </w:t>
        </w:r>
      </w:ins>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 xml:space="preserve">driven by inoculated plants (Tukey test of the </w:t>
      </w:r>
      <w:ins w:id="192" w:author="Perkowski, Evan A [2]" w:date="2023-11-13T15:36:00Z">
        <w:r w:rsidR="00165C21">
          <w:rPr>
            <w:bCs/>
          </w:rPr>
          <w:t xml:space="preserve">nitrogen </w:t>
        </w:r>
      </w:ins>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ins w:id="193" w:author="Perkowski, Evan A [2]" w:date="2023-11-13T15:36:00Z">
        <w:r w:rsidR="00165C21">
          <w:rPr>
            <w:bCs/>
          </w:rPr>
          <w:t xml:space="preserve">nitrogen </w:t>
        </w:r>
      </w:ins>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ins w:id="194" w:author="Perkowski, Evan A [2]" w:date="2023-11-13T15:36:00Z">
        <w:r w:rsidR="00165C21">
          <w:rPr>
            <w:bCs/>
          </w:rPr>
          <w:t xml:space="preserve">nitrogen </w:t>
        </w:r>
      </w:ins>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59611805"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ins w:id="195" w:author="Perkowski, Evan A [2]" w:date="2023-11-13T15:37:00Z">
        <w:r w:rsidR="00C52877">
          <w:rPr>
            <w:bCs/>
          </w:rPr>
          <w:t xml:space="preserve">nitrogen </w:t>
        </w:r>
      </w:ins>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400"/>
        <w:gridCol w:w="1059"/>
        <w:gridCol w:w="997"/>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ins w:id="196" w:author="Perkowski, Evan A [2]" w:date="2023-11-13T15:37:00Z">
              <w:r>
                <w:rPr>
                  <w:color w:val="000000"/>
                </w:rPr>
                <w:t>N f</w:t>
              </w:r>
            </w:ins>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commentRangeStart w:id="197"/>
            <w:r w:rsidRPr="009412FD">
              <w:rPr>
                <w:b/>
                <w:bCs/>
                <w:color w:val="000000"/>
              </w:rPr>
              <w:t>&lt;0.001</w:t>
            </w:r>
            <w:commentRangeEnd w:id="197"/>
            <w:r w:rsidR="003D5934">
              <w:rPr>
                <w:rStyle w:val="CommentReference"/>
              </w:rPr>
              <w:commentReference w:id="197"/>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6B939BA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ins w:id="198" w:author="Perkowski, Evan A [2]" w:date="2023-11-13T15:37:00Z">
        <w:r w:rsidR="00C52877">
          <w:rPr>
            <w:bCs/>
          </w:rPr>
          <w:t xml:space="preserve">nitrogen </w:t>
        </w:r>
      </w:ins>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ins w:id="199" w:author="Perkowski, Evan A [2]" w:date="2023-11-13T15:37:00Z">
        <w:r w:rsidR="00C52877">
          <w:rPr>
            <w:bCs/>
          </w:rPr>
          <w:t>Nitrogen f</w:t>
        </w:r>
      </w:ins>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F12A0B0" w14:textId="62640A31" w:rsidR="00F41342" w:rsidRDefault="00B12B67" w:rsidP="00F41342">
      <w:pPr>
        <w:spacing w:line="360" w:lineRule="auto"/>
        <w:rPr>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8A55D4" w:rsidRPr="008A55D4">
        <w:rPr>
          <w:bCs/>
        </w:rPr>
        <w:t xml:space="preserve"> </w:t>
      </w:r>
      <w:r w:rsidR="008A55D4">
        <w:rPr>
          <w:bCs/>
        </w:rPr>
        <w:t>under elevated CO</w:t>
      </w:r>
      <w:r w:rsidR="008A55D4">
        <w:rPr>
          <w:bCs/>
          <w:vertAlign w:val="subscript"/>
        </w:rPr>
        <w:t>2</w:t>
      </w:r>
      <w:r w:rsidR="006E5E37">
        <w:t>.</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independent of </w:t>
      </w:r>
      <w:ins w:id="200" w:author="Perkowski, Evan A [2]" w:date="2023-11-13T15:39:00Z">
        <w:r w:rsidR="00C52877">
          <w:rPr>
            <w:bCs/>
          </w:rPr>
          <w:t xml:space="preserve">nitrogen </w:t>
        </w:r>
      </w:ins>
      <w:r w:rsidR="002167E7">
        <w:rPr>
          <w:bCs/>
        </w:rPr>
        <w:t>fertilization, suggesting that leaf photosynthetic responses to elevated CO</w:t>
      </w:r>
      <w:r w:rsidR="002167E7">
        <w:rPr>
          <w:bCs/>
          <w:vertAlign w:val="subscript"/>
        </w:rPr>
        <w:t>2</w:t>
      </w:r>
      <w:r w:rsidR="002167E7">
        <w:rPr>
          <w:bCs/>
        </w:rPr>
        <w:t xml:space="preserve"> were decoupled from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C5287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xml:space="preserve">. These responses support our hypothesis that </w:t>
      </w:r>
      <w:r w:rsidR="009C0B25">
        <w:rPr>
          <w:bCs/>
        </w:rPr>
        <w:t>leaf photosynthetic responses to elevated CO</w:t>
      </w:r>
      <w:r w:rsidR="009C0B25">
        <w:rPr>
          <w:bCs/>
          <w:vertAlign w:val="subscript"/>
        </w:rPr>
        <w:t>2</w:t>
      </w:r>
      <w:r w:rsidR="009C0B25">
        <w:rPr>
          <w:bCs/>
        </w:rPr>
        <w:t xml:space="preserve"> </w:t>
      </w:r>
      <w:r w:rsidR="00E84ABC">
        <w:rPr>
          <w:bCs/>
        </w:rPr>
        <w:t>are</w:t>
      </w:r>
      <w:r w:rsidR="009C0B25">
        <w:rPr>
          <w:bCs/>
        </w:rPr>
        <w:t xml:space="preserve"> driven by leaf nitrogen demand to build and maintain photosynthetic enzymes.</w:t>
      </w:r>
      <w:r w:rsidR="00F41342">
        <w:rPr>
          <w:bCs/>
        </w:rPr>
        <w:t xml:space="preserve"> </w:t>
      </w:r>
      <w:r w:rsidR="00C45DC2">
        <w:rPr>
          <w:bCs/>
        </w:rPr>
        <w:t>Photosynthetic responses to elevated CO</w:t>
      </w:r>
      <w:r w:rsidR="00C45DC2">
        <w:rPr>
          <w:bCs/>
          <w:vertAlign w:val="subscript"/>
        </w:rPr>
        <w:t>2</w:t>
      </w:r>
      <w:r w:rsidR="00C45DC2">
        <w:rPr>
          <w:bCs/>
        </w:rPr>
        <w:t xml:space="preserve"> corresponded with increased total leaf area and total biomass under elevated CO</w:t>
      </w:r>
      <w:r w:rsidR="00C45DC2">
        <w:rPr>
          <w:bCs/>
          <w:vertAlign w:val="subscript"/>
        </w:rPr>
        <w:t>2</w:t>
      </w:r>
      <w:r w:rsidR="00C45DC2">
        <w:rPr>
          <w:bCs/>
        </w:rPr>
        <w:t xml:space="preserve"> that was generally enhanced with increasing </w:t>
      </w:r>
      <w:ins w:id="201" w:author="Perkowski, Evan A [2]" w:date="2023-11-13T15:41:00Z">
        <w:r w:rsidR="00C52877">
          <w:rPr>
            <w:bCs/>
          </w:rPr>
          <w:t xml:space="preserve">nitrogen </w:t>
        </w:r>
      </w:ins>
      <w:r w:rsidR="00C45DC2">
        <w:rPr>
          <w:bCs/>
        </w:rPr>
        <w:t>fertilization. Inoculation also enhanced positive total leaf area and total biomass responses to elevated CO</w:t>
      </w:r>
      <w:r w:rsidR="00C45DC2">
        <w:rPr>
          <w:bCs/>
          <w:vertAlign w:val="subscript"/>
        </w:rPr>
        <w:t>2</w:t>
      </w:r>
      <w:r w:rsidR="00C45DC2">
        <w:rPr>
          <w:bCs/>
        </w:rPr>
        <w:t xml:space="preserve">, though this pattern was only observed under low </w:t>
      </w:r>
      <w:ins w:id="202" w:author="Perkowski, Evan A [2]" w:date="2023-11-13T15:41:00Z">
        <w:r w:rsidR="00C52877">
          <w:rPr>
            <w:bCs/>
          </w:rPr>
          <w:t xml:space="preserve">nitrogen </w:t>
        </w:r>
      </w:ins>
      <w:r w:rsidR="00C45DC2">
        <w:rPr>
          <w:bCs/>
        </w:rPr>
        <w:t xml:space="preserve">fertilization thresholds where individuals were </w:t>
      </w:r>
      <w:del w:id="203" w:author="Perkowski, Evan A [2]" w:date="2023-11-13T15:41:00Z">
        <w:r w:rsidR="00C45DC2" w:rsidDel="00C52877">
          <w:rPr>
            <w:bCs/>
          </w:rPr>
          <w:delText xml:space="preserve">strongly </w:delText>
        </w:r>
      </w:del>
      <w:r w:rsidR="00C45DC2">
        <w:rPr>
          <w:bCs/>
        </w:rPr>
        <w:t xml:space="preserve">invested </w:t>
      </w:r>
      <w:ins w:id="204" w:author="Perkowski, Evan A [2]" w:date="2023-11-13T15:41:00Z">
        <w:r w:rsidR="00C52877">
          <w:rPr>
            <w:bCs/>
          </w:rPr>
          <w:t xml:space="preserve">strongly </w:t>
        </w:r>
      </w:ins>
      <w:r w:rsidR="00C45DC2">
        <w:rPr>
          <w:bCs/>
        </w:rPr>
        <w:t>in nitrogen fixation.</w:t>
      </w:r>
      <w:r w:rsidR="00F41342">
        <w:rPr>
          <w:bCs/>
        </w:rPr>
        <w:t xml:space="preserve"> These results support our hypothesis that whole-plant responses to elevated CO</w:t>
      </w:r>
      <w:r w:rsidR="00F41342">
        <w:rPr>
          <w:bCs/>
          <w:vertAlign w:val="subscript"/>
        </w:rPr>
        <w:t>2</w:t>
      </w:r>
      <w:r w:rsidR="00F41342">
        <w:rPr>
          <w:bCs/>
        </w:rPr>
        <w:t xml:space="preserve"> </w:t>
      </w:r>
      <w:r w:rsidR="00E84ABC">
        <w:rPr>
          <w:bCs/>
        </w:rPr>
        <w:t>are</w:t>
      </w:r>
      <w:r w:rsidR="00F41342">
        <w:rPr>
          <w:bCs/>
        </w:rPr>
        <w:t xml:space="preserve"> constrained by nitrogen </w:t>
      </w:r>
      <w:r w:rsidR="00AE001C">
        <w:rPr>
          <w:bCs/>
        </w:rPr>
        <w:t>supply and</w:t>
      </w:r>
      <w:r w:rsidR="003519F7">
        <w:rPr>
          <w:bCs/>
        </w:rPr>
        <w:t xml:space="preserve"> suggest that effects of </w:t>
      </w:r>
      <w:r w:rsidR="00AE001C">
        <w:rPr>
          <w:bCs/>
        </w:rPr>
        <w:t>nitrogen fixation</w:t>
      </w:r>
      <w:r w:rsidR="003519F7">
        <w:rPr>
          <w:bCs/>
        </w:rPr>
        <w:t xml:space="preserve"> on plant responses to elevated CO</w:t>
      </w:r>
      <w:r w:rsidR="003519F7">
        <w:rPr>
          <w:bCs/>
          <w:vertAlign w:val="subscript"/>
        </w:rPr>
        <w:t>2</w:t>
      </w:r>
      <w:r w:rsidR="003519F7">
        <w:rPr>
          <w:bCs/>
        </w:rPr>
        <w:t xml:space="preserve"> are context dependent on nitrogen supply</w:t>
      </w:r>
      <w:r w:rsidR="00F41342">
        <w:rPr>
          <w:bCs/>
        </w:rPr>
        <w:t>.</w:t>
      </w:r>
    </w:p>
    <w:p w14:paraId="7F98FFA7" w14:textId="03EF35D8" w:rsidR="00F41342" w:rsidRDefault="005B3634" w:rsidP="00F41342">
      <w:pPr>
        <w:spacing w:line="360" w:lineRule="auto"/>
        <w:ind w:firstLine="720"/>
        <w:rPr>
          <w:bCs/>
        </w:rPr>
      </w:pPr>
      <w:r>
        <w:rPr>
          <w:bCs/>
        </w:rPr>
        <w:t xml:space="preserve">Combined, </w:t>
      </w:r>
      <w:r w:rsidR="00C45DC2">
        <w:rPr>
          <w:bCs/>
        </w:rPr>
        <w:t xml:space="preserve">these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sidR="00C45DC2">
        <w:rPr>
          <w:bCs/>
        </w:rPr>
        <w:t xml:space="preserve"> following patterns expected from eco-evolutionary optimality theory</w:t>
      </w:r>
      <w:r>
        <w:rPr>
          <w:bCs/>
        </w:rPr>
        <w:t>, while nitrogen supply constrain</w:t>
      </w:r>
      <w:r w:rsidR="00C45DC2">
        <w:rPr>
          <w:bCs/>
        </w:rPr>
        <w:t>ed</w:t>
      </w:r>
      <w:r>
        <w:rPr>
          <w:bCs/>
        </w:rPr>
        <w:t xml:space="preserve"> whole-plant growth responses to elevated CO</w:t>
      </w:r>
      <w:r>
        <w:rPr>
          <w:bCs/>
          <w:vertAlign w:val="subscript"/>
        </w:rPr>
        <w:t>2</w:t>
      </w:r>
      <w:r w:rsidR="00C45DC2">
        <w:rPr>
          <w:bCs/>
        </w:rPr>
        <w:t xml:space="preserve"> following patterns expected from progressive nitrogen limitation</w:t>
      </w:r>
      <w:r>
        <w:rPr>
          <w:bCs/>
        </w:rPr>
        <w:t xml:space="preserve">. </w:t>
      </w:r>
      <w:r w:rsidR="00C45DC2">
        <w:rPr>
          <w:bCs/>
        </w:rPr>
        <w:t>Results from this experiment provide strong support for photosynthetic patterns expected from eco-evolutionary optimality theory, providing additional evidence suggesting that terrestrial biosphere models may improve the</w:t>
      </w:r>
      <w:r w:rsidR="00F41342">
        <w:rPr>
          <w:bCs/>
        </w:rPr>
        <w:t>ir</w:t>
      </w:r>
      <w:r w:rsidR="00C45DC2">
        <w:rPr>
          <w:bCs/>
        </w:rPr>
        <w:t xml:space="preserve"> simulation of leaf photosynthetic processes under </w:t>
      </w:r>
      <w:r w:rsidR="00C45DC2">
        <w:rPr>
          <w:bCs/>
        </w:rPr>
        <w:lastRenderedPageBreak/>
        <w:t xml:space="preserve">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25E12F76"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2167E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 xml:space="preserve">the </w:t>
      </w:r>
      <w:commentRangeStart w:id="205"/>
      <w:commentRangeStart w:id="206"/>
      <w:r w:rsidR="00FB203E">
        <w:rPr>
          <w:bCs/>
        </w:rPr>
        <w:t>nitrogen</w:t>
      </w:r>
      <w:r w:rsidR="009D476A">
        <w:rPr>
          <w:bCs/>
        </w:rPr>
        <w:t xml:space="preserve"> </w:t>
      </w:r>
      <w:commentRangeEnd w:id="205"/>
      <w:r w:rsidR="009D476A">
        <w:rPr>
          <w:rStyle w:val="CommentReference"/>
        </w:rPr>
        <w:commentReference w:id="205"/>
      </w:r>
      <w:commentRangeEnd w:id="206"/>
      <w:r w:rsidR="00C52877">
        <w:rPr>
          <w:rStyle w:val="CommentReference"/>
        </w:rPr>
        <w:commentReference w:id="206"/>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AC21AF">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5B3634">
        <w:rPr>
          <w:bCs/>
        </w:rPr>
        <w:t>.</w:t>
      </w:r>
    </w:p>
    <w:p w14:paraId="67E9ADA0" w14:textId="4AE9491A" w:rsidR="00A333A1" w:rsidRDefault="002E28D6" w:rsidP="00491BF7">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plant responses to elevated CO</w:t>
      </w:r>
      <w:r w:rsidR="00ED7444">
        <w:rPr>
          <w:bCs/>
          <w:vertAlign w:val="subscript"/>
        </w:rPr>
        <w:t>2</w:t>
      </w:r>
      <w:r w:rsidR="00F41081">
        <w:rPr>
          <w:bCs/>
        </w:rPr>
        <w:t xml:space="preserve"> </w:t>
      </w:r>
      <w:commentRangeStart w:id="207"/>
      <w:commentRangeStart w:id="208"/>
      <w:r w:rsidR="00F41081">
        <w:rPr>
          <w:bCs/>
        </w:rPr>
        <w:fldChar w:fldCharType="begin" w:fldLock="1"/>
      </w:r>
      <w:r w:rsidR="008628D8">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Sciences","id":"ITEM-5","issue":"45","issued":{"date-parts":[["2010"]]},"page":"19368-19373","title":"CO2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 2","type":"article-journal","volume":"19"},"uris":["http://www.mendeley.com/documents/?uuid=3d7a4e74-e145-4f5d-8588-5be639c75aca"]},{"id":"ITEM-7","itemData":{"DOI":"10.1126/science.1091390","ISSN":"0036-8075","abstract":"To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commentRangeEnd w:id="207"/>
      <w:r w:rsidR="004014B1">
        <w:rPr>
          <w:rStyle w:val="CommentReference"/>
        </w:rPr>
        <w:commentReference w:id="207"/>
      </w:r>
      <w:commentRangeEnd w:id="208"/>
      <w:r w:rsidR="0079506B">
        <w:rPr>
          <w:rStyle w:val="CommentReference"/>
        </w:rPr>
        <w:commentReference w:id="208"/>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A333A1">
        <w:rPr>
          <w:bCs/>
        </w:rPr>
        <w:t>.</w:t>
      </w:r>
      <w:r w:rsidR="00491BF7">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w:t>
      </w:r>
      <w:r w:rsidR="00FB203E">
        <w:rPr>
          <w:bCs/>
        </w:rPr>
        <w:t xml:space="preserve"> nitrogen</w:t>
      </w:r>
      <w:r w:rsidR="00F41081">
        <w:rPr>
          <w:bCs/>
        </w:rPr>
        <w:t xml:space="preserve"> 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F41081">
        <w:rPr>
          <w:bCs/>
        </w:rPr>
        <w:t>.</w:t>
      </w:r>
      <w:r w:rsidR="00BD5F2B">
        <w:rPr>
          <w:bCs/>
        </w:rPr>
        <w:t xml:space="preserve"> </w:t>
      </w:r>
      <w:r w:rsidR="00AE001C">
        <w:rPr>
          <w:bCs/>
        </w:rPr>
        <w:t>Enhanced growth responses to elevated CO</w:t>
      </w:r>
      <w:r w:rsidR="00AE001C">
        <w:rPr>
          <w:bCs/>
          <w:vertAlign w:val="subscript"/>
        </w:rPr>
        <w:t>2</w:t>
      </w:r>
      <w:r w:rsidR="00AE001C">
        <w:rPr>
          <w:bCs/>
        </w:rPr>
        <w:t xml:space="preserve"> with increasing</w:t>
      </w:r>
      <w:r w:rsidR="00FB203E">
        <w:rPr>
          <w:bCs/>
        </w:rPr>
        <w:t xml:space="preserve"> nitrogen</w:t>
      </w:r>
      <w:r w:rsidR="00AE001C">
        <w:rPr>
          <w:bCs/>
        </w:rPr>
        <w:t xml:space="preserve"> </w:t>
      </w:r>
      <w:r w:rsidR="00AE001C">
        <w:rPr>
          <w:bCs/>
        </w:rPr>
        <w:lastRenderedPageBreak/>
        <w:t>fertilization w</w:t>
      </w:r>
      <w:r w:rsidR="00AC21AF">
        <w:rPr>
          <w:bCs/>
        </w:rPr>
        <w:t>ere</w:t>
      </w:r>
      <w:r w:rsidR="00AE001C">
        <w:rPr>
          <w:bCs/>
        </w:rPr>
        <w:t xml:space="preserve"> associated with a reduction in carbon costs to acquire nitrogen with increasing</w:t>
      </w:r>
      <w:r w:rsidR="00FB203E">
        <w:rPr>
          <w:bCs/>
        </w:rPr>
        <w:t xml:space="preserve"> nitrogen</w:t>
      </w:r>
      <w:r w:rsidR="00AE001C">
        <w:rPr>
          <w:bCs/>
        </w:rPr>
        <w:t xml:space="preserve"> fertilization. </w:t>
      </w:r>
      <w:commentRangeStart w:id="209"/>
      <w:commentRangeStart w:id="210"/>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ins w:id="211" w:author="Perkowski, Evan A" w:date="2023-11-14T15:13:00Z">
        <w:r w:rsidR="008628D8">
          <w:rPr>
            <w:bCs/>
          </w:rPr>
          <w:t>. This pattern</w:t>
        </w:r>
      </w:ins>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ed</w:t>
      </w:r>
      <w:r w:rsidR="001041A7">
        <w:rPr>
          <w:bCs/>
        </w:rPr>
        <w:t xml:space="preserve"> that stronger growth responses to elevated CO</w:t>
      </w:r>
      <w:r w:rsidR="001041A7">
        <w:rPr>
          <w:bCs/>
          <w:vertAlign w:val="subscript"/>
        </w:rPr>
        <w:t>2</w:t>
      </w:r>
      <w:r w:rsidR="001041A7">
        <w:rPr>
          <w:bCs/>
        </w:rPr>
        <w:t xml:space="preserve"> with increasing </w:t>
      </w:r>
      <w:ins w:id="212" w:author="Perkowski, Evan A [2]" w:date="2023-11-13T15:46:00Z">
        <w:r w:rsidR="00C52877">
          <w:rPr>
            <w:bCs/>
          </w:rPr>
          <w:t xml:space="preserve">nitrogen </w:t>
        </w:r>
      </w:ins>
      <w:r w:rsidR="001041A7">
        <w:rPr>
          <w:bCs/>
        </w:rPr>
        <w:t>fertilization were</w:t>
      </w:r>
      <w:r w:rsidR="00BD5F2B">
        <w:rPr>
          <w:bCs/>
        </w:rPr>
        <w:t xml:space="preserve"> </w:t>
      </w:r>
      <w:r w:rsidR="00AC21AF">
        <w:rPr>
          <w:bCs/>
        </w:rPr>
        <w:t>likely driven by</w:t>
      </w:r>
      <w:r w:rsidR="001041A7">
        <w:rPr>
          <w:bCs/>
        </w:rPr>
        <w:t xml:space="preserve"> enhanced nitrogen uptake efficiency</w:t>
      </w:r>
      <w:r w:rsidR="00AE001C">
        <w:rPr>
          <w:bCs/>
        </w:rPr>
        <w:t xml:space="preserve"> </w:t>
      </w:r>
      <w:r w:rsidR="00AC21AF">
        <w:rPr>
          <w:bCs/>
        </w:rPr>
        <w:t>driven by</w:t>
      </w:r>
      <w:r w:rsidR="00AE001C">
        <w:rPr>
          <w:bCs/>
        </w:rPr>
        <w:t xml:space="preserve"> increased plant nitrogen uptake</w:t>
      </w:r>
      <w:r w:rsidR="001041A7">
        <w:rPr>
          <w:bCs/>
        </w:rPr>
        <w:t xml:space="preserve">. </w:t>
      </w:r>
      <w:commentRangeEnd w:id="209"/>
      <w:r w:rsidR="002C1BAE">
        <w:rPr>
          <w:rStyle w:val="CommentReference"/>
        </w:rPr>
        <w:commentReference w:id="209"/>
      </w:r>
      <w:commentRangeEnd w:id="210"/>
      <w:r w:rsidR="008628D8">
        <w:rPr>
          <w:rStyle w:val="CommentReference"/>
        </w:rPr>
        <w:commentReference w:id="210"/>
      </w:r>
      <w:r w:rsidR="00491BF7">
        <w:rPr>
          <w:bCs/>
        </w:rPr>
        <w:t xml:space="preserve">These findings suggest that positive </w:t>
      </w:r>
      <w:r w:rsidR="00452313">
        <w:rPr>
          <w:bCs/>
        </w:rPr>
        <w:t xml:space="preserve">short-term </w:t>
      </w:r>
      <w:r w:rsidR="00491BF7">
        <w:rPr>
          <w:bCs/>
        </w:rPr>
        <w:t>effects of nitrogen supply on growth 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ins w:id="213" w:author="Perkowski, Evan A" w:date="2023-11-17T11:08:00Z">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ins>
      <w:commentRangeStart w:id="214"/>
      <w:r w:rsidR="00491BF7">
        <w:rPr>
          <w:bCs/>
        </w:rPr>
        <w:t>.</w:t>
      </w:r>
      <w:commentRangeEnd w:id="214"/>
      <w:r w:rsidR="00CA1D2A">
        <w:rPr>
          <w:rStyle w:val="CommentReference"/>
        </w:rPr>
        <w:commentReference w:id="214"/>
      </w:r>
    </w:p>
    <w:p w14:paraId="4F4D130C" w14:textId="331B749C" w:rsidR="00491BF7" w:rsidRPr="009063DF" w:rsidRDefault="004014B1" w:rsidP="004014B1">
      <w:pPr>
        <w:spacing w:line="360" w:lineRule="auto"/>
        <w:ind w:firstLine="720"/>
        <w:rPr>
          <w:bCs/>
        </w:rPr>
      </w:pPr>
      <w:r>
        <w:rPr>
          <w:bCs/>
        </w:rPr>
        <w:t>While results indicate that nitrogen supply and demand were each important factors that governed plant responses to elevated CO</w:t>
      </w:r>
      <w:r>
        <w:rPr>
          <w:bCs/>
          <w:vertAlign w:val="subscript"/>
        </w:rPr>
        <w:t>2</w:t>
      </w:r>
      <w:r>
        <w:rPr>
          <w:bCs/>
        </w:rPr>
        <w:t xml:space="preserve">, our findings suggest that each operated at different scales. </w:t>
      </w:r>
      <w:r w:rsidR="00491BF7">
        <w:rPr>
          <w:bCs/>
        </w:rPr>
        <w:t>Specifically,</w:t>
      </w:r>
      <w:commentRangeStart w:id="215"/>
      <w:r w:rsidR="00491BF7">
        <w:rPr>
          <w:bCs/>
        </w:rPr>
        <w:t xml:space="preserve"> </w:t>
      </w:r>
      <w:commentRangeEnd w:id="215"/>
      <w:r w:rsidR="003E241B">
        <w:rPr>
          <w:rStyle w:val="CommentReference"/>
        </w:rPr>
        <w:commentReference w:id="215"/>
      </w:r>
      <w:r w:rsidR="00980D8C">
        <w:rPr>
          <w:bCs/>
        </w:rPr>
        <w:t xml:space="preserve">the </w:t>
      </w:r>
      <w:r w:rsidR="009063DF">
        <w:rPr>
          <w:bCs/>
        </w:rPr>
        <w:t>patterns</w:t>
      </w:r>
      <w:r w:rsidR="00980D8C">
        <w:rPr>
          <w:bCs/>
        </w:rPr>
        <w:t xml:space="preserve"> we observed</w:t>
      </w:r>
      <w:r w:rsidR="009063DF">
        <w:rPr>
          <w:bCs/>
        </w:rPr>
        <w:t xml:space="preserve"> indicate</w:t>
      </w:r>
      <w:r w:rsidR="00980D8C">
        <w:rPr>
          <w:bCs/>
        </w:rPr>
        <w:t>d</w:t>
      </w:r>
      <w:r w:rsidR="009063DF">
        <w:rPr>
          <w:bCs/>
        </w:rPr>
        <w:t xml:space="preserv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photosynthetic capacity may have resulted in nitrogen-savings at the leaf-level that </w:t>
      </w:r>
      <w:r>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w:t>
      </w:r>
      <w:r w:rsidR="00263CE3">
        <w:rPr>
          <w:bCs/>
        </w:rPr>
        <w:t>suggested</w:t>
      </w:r>
      <w:r w:rsidR="009063DF">
        <w:rPr>
          <w:bCs/>
        </w:rPr>
        <w:t>.</w:t>
      </w:r>
    </w:p>
    <w:p w14:paraId="316A57CC" w14:textId="77777777" w:rsidR="004A7C65" w:rsidRDefault="004A7C65" w:rsidP="004A7C65">
      <w:pPr>
        <w:spacing w:line="360" w:lineRule="auto"/>
        <w:rPr>
          <w:bCs/>
        </w:rPr>
      </w:pPr>
    </w:p>
    <w:p w14:paraId="65219268" w14:textId="28903B21" w:rsidR="00263CE3" w:rsidRPr="00263CE3" w:rsidRDefault="00263CE3" w:rsidP="004A7C65">
      <w:pPr>
        <w:spacing w:line="360" w:lineRule="auto"/>
        <w:rPr>
          <w:bCs/>
          <w:i/>
          <w:iCs/>
        </w:rPr>
      </w:pPr>
      <w:r>
        <w:rPr>
          <w:bCs/>
          <w:i/>
          <w:iCs/>
        </w:rPr>
        <w:t xml:space="preserve">Effects of nitrogen </w:t>
      </w:r>
      <w:r w:rsidR="00DB1511">
        <w:rPr>
          <w:bCs/>
          <w:i/>
          <w:iCs/>
        </w:rPr>
        <w:t>fixation</w:t>
      </w:r>
      <w:r>
        <w:rPr>
          <w:bCs/>
          <w:i/>
          <w:iCs/>
        </w:rPr>
        <w:t xml:space="preserve"> on whole-plant responses to elevated CO</w:t>
      </w:r>
      <w:r>
        <w:rPr>
          <w:bCs/>
          <w:i/>
          <w:iCs/>
          <w:vertAlign w:val="subscript"/>
        </w:rPr>
        <w:t>2</w:t>
      </w:r>
      <w:r>
        <w:rPr>
          <w:bCs/>
          <w:i/>
          <w:iCs/>
        </w:rPr>
        <w:t xml:space="preserve"> were context dependent on nitrogen supply</w:t>
      </w:r>
    </w:p>
    <w:p w14:paraId="03E09D38" w14:textId="67059420" w:rsidR="00263CE3" w:rsidRDefault="009063DF" w:rsidP="004A7C65">
      <w:pPr>
        <w:spacing w:line="360" w:lineRule="auto"/>
        <w:rPr>
          <w:bCs/>
        </w:rPr>
      </w:pPr>
      <w:r>
        <w:rPr>
          <w:bCs/>
        </w:rPr>
        <w:t xml:space="preserve">Inoculation with </w:t>
      </w:r>
      <w:r>
        <w:rPr>
          <w:bCs/>
          <w:i/>
          <w:iCs/>
        </w:rPr>
        <w:t>B. japonicum</w:t>
      </w:r>
      <w:r>
        <w:rPr>
          <w:bCs/>
        </w:rPr>
        <w:t xml:space="preserve">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These</w:t>
      </w:r>
      <w:r w:rsidR="004014B1">
        <w:rPr>
          <w:bCs/>
        </w:rPr>
        <w:t xml:space="preserve"> null interactions indicate</w:t>
      </w:r>
      <w:r w:rsidR="00F95CFC">
        <w:rPr>
          <w:bCs/>
        </w:rPr>
        <w:t xml:space="preserve"> that</w:t>
      </w:r>
      <w:r w:rsidR="00263CE3">
        <w:rPr>
          <w:bCs/>
        </w:rPr>
        <w:t xml:space="preserve"> additional nitrogen supplied through</w:t>
      </w:r>
      <w:r w:rsidR="00F95CFC">
        <w:rPr>
          <w:bCs/>
        </w:rPr>
        <w:t xml:space="preserve"> nitrogen fixation </w:t>
      </w:r>
      <w:r w:rsidR="00263CE3">
        <w:rPr>
          <w:bCs/>
        </w:rPr>
        <w:t>did not modify leaf photosynthetic responses to elevated CO</w:t>
      </w:r>
      <w:r w:rsidR="00263CE3">
        <w:rPr>
          <w:bCs/>
          <w:vertAlign w:val="subscript"/>
        </w:rPr>
        <w:t>2</w:t>
      </w:r>
      <w:r w:rsidR="00263CE3">
        <w:rPr>
          <w:bCs/>
        </w:rPr>
        <w:t>, providing another line of evidence suggesting that leaf photosynthetic responses to elevated CO</w:t>
      </w:r>
      <w:r w:rsidR="00263CE3">
        <w:rPr>
          <w:bCs/>
          <w:vertAlign w:val="subscript"/>
        </w:rPr>
        <w:t>2</w:t>
      </w:r>
      <w:r w:rsidR="00263CE3">
        <w:rPr>
          <w:bCs/>
        </w:rPr>
        <w:t xml:space="preserve"> were decoupled from nitrogen supply and </w:t>
      </w:r>
      <w:ins w:id="216" w:author="Perkowski, Evan A [2]" w:date="2023-11-13T15:47:00Z">
        <w:r w:rsidR="006E540D">
          <w:rPr>
            <w:bCs/>
          </w:rPr>
          <w:t xml:space="preserve">were instead </w:t>
        </w:r>
      </w:ins>
      <w:r w:rsidR="00263CE3">
        <w:rPr>
          <w:bCs/>
        </w:rPr>
        <w:t>determined through</w:t>
      </w:r>
      <w:ins w:id="217" w:author="Perkowski, Evan A [2]" w:date="2023-11-13T15:47:00Z">
        <w:r w:rsidR="006E540D">
          <w:rPr>
            <w:bCs/>
          </w:rPr>
          <w:t xml:space="preserve"> changes in</w:t>
        </w:r>
      </w:ins>
      <w:r w:rsidR="00263CE3">
        <w:rPr>
          <w:bCs/>
        </w:rPr>
        <w:t xml:space="preserve"> leaf nitrogen demand to build and maintain photosynthetic enzymes.</w:t>
      </w:r>
    </w:p>
    <w:p w14:paraId="32790ECE" w14:textId="41E675BE" w:rsidR="00E9046A" w:rsidRDefault="009063DF" w:rsidP="002D7891">
      <w:pPr>
        <w:spacing w:line="360" w:lineRule="auto"/>
        <w:ind w:firstLine="720"/>
        <w:rPr>
          <w:bCs/>
        </w:rPr>
      </w:pPr>
      <w:r>
        <w:rPr>
          <w:bCs/>
        </w:rPr>
        <w:lastRenderedPageBreak/>
        <w:t>I</w:t>
      </w:r>
      <w:r w:rsidR="00263CE3">
        <w:rPr>
          <w:bCs/>
        </w:rPr>
        <w:t>nterestingly, i</w:t>
      </w:r>
      <w:r>
        <w:rPr>
          <w:bCs/>
        </w:rPr>
        <w:t>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costs to acquire nitrogen</w:t>
      </w:r>
      <w:r w:rsidR="00A624CA">
        <w:rPr>
          <w:bCs/>
        </w:rPr>
        <w:t xml:space="preserve"> and components of carbon costs to acquire nitrogen</w:t>
      </w:r>
      <w:r w:rsidR="00E9046A">
        <w:rPr>
          <w:bCs/>
        </w:rPr>
        <w:t xml:space="preserve"> </w:t>
      </w:r>
      <w:r w:rsidR="009129C7">
        <w:rPr>
          <w:bCs/>
        </w:rPr>
        <w:t>we</w:t>
      </w:r>
      <w:r w:rsidR="00E9046A">
        <w:rPr>
          <w:bCs/>
        </w:rPr>
        <w:t xml:space="preserve">re similar to those observed in response to increasing </w:t>
      </w:r>
      <w:ins w:id="218" w:author="Perkowski, Evan A [2]" w:date="2023-11-13T15:48:00Z">
        <w:r w:rsidR="006E540D">
          <w:rPr>
            <w:bCs/>
          </w:rPr>
          <w:t xml:space="preserve">nitrogen </w:t>
        </w:r>
      </w:ins>
      <w:r w:rsidR="00E9046A">
        <w:rPr>
          <w:bCs/>
        </w:rPr>
        <w:t xml:space="preserve">fertilization, suggesting that </w:t>
      </w:r>
      <w:r w:rsidR="002D7891">
        <w:rPr>
          <w:bCs/>
        </w:rPr>
        <w:t xml:space="preserve">investment in nitrogen fixation should </w:t>
      </w:r>
      <w:r w:rsidR="002D0632">
        <w:rPr>
          <w:bCs/>
        </w:rPr>
        <w:t xml:space="preserve">have </w:t>
      </w:r>
      <w:r w:rsidR="002D7891">
        <w:rPr>
          <w:bCs/>
        </w:rPr>
        <w:t>result</w:t>
      </w:r>
      <w:r w:rsidR="002D0632">
        <w:rPr>
          <w:bCs/>
        </w:rPr>
        <w:t>ed</w:t>
      </w:r>
      <w:r w:rsidR="002D7891">
        <w:rPr>
          <w:bCs/>
        </w:rPr>
        <w:t xml:space="preserve"> in </w:t>
      </w:r>
      <w:r w:rsidR="00A624CA">
        <w:rPr>
          <w:bCs/>
        </w:rPr>
        <w:t xml:space="preserve">similar </w:t>
      </w:r>
      <w:r w:rsidR="002D7891">
        <w:rPr>
          <w:bCs/>
        </w:rPr>
        <w:t>enhanced whole-plant responses to elevated CO</w:t>
      </w:r>
      <w:r w:rsidR="002D7891">
        <w:rPr>
          <w:bCs/>
          <w:vertAlign w:val="subscript"/>
        </w:rPr>
        <w:t>2</w:t>
      </w:r>
      <w:r w:rsidR="002D7891">
        <w:rPr>
          <w:bCs/>
        </w:rPr>
        <w:t xml:space="preserve"> as</w:t>
      </w:r>
      <w:r w:rsidR="00080462">
        <w:rPr>
          <w:bCs/>
        </w:rPr>
        <w:t xml:space="preserve"> </w:t>
      </w:r>
      <w:r w:rsidR="00A624CA">
        <w:rPr>
          <w:bCs/>
        </w:rPr>
        <w:t xml:space="preserve">was </w:t>
      </w:r>
      <w:r w:rsidR="002D7891">
        <w:rPr>
          <w:bCs/>
        </w:rPr>
        <w:t xml:space="preserve">observed in response to increasing </w:t>
      </w:r>
      <w:ins w:id="219" w:author="Perkowski, Evan A [2]" w:date="2023-11-13T15:48:00Z">
        <w:r w:rsidR="006E540D">
          <w:rPr>
            <w:bCs/>
          </w:rPr>
          <w:t xml:space="preserve">nitrogen </w:t>
        </w:r>
      </w:ins>
      <w:r w:rsidR="002D7891">
        <w:rPr>
          <w:bCs/>
        </w:rPr>
        <w:t xml:space="preserve">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w:t>
      </w:r>
      <w:ins w:id="220" w:author="Perkowski, Evan A [2]" w:date="2023-11-13T15:48:00Z">
        <w:r w:rsidR="006E540D">
          <w:rPr>
            <w:bCs/>
          </w:rPr>
          <w:t xml:space="preserve">nitrogen </w:t>
        </w:r>
      </w:ins>
      <w:r w:rsidR="00E9046A">
        <w:rPr>
          <w:bCs/>
        </w:rPr>
        <w:t>fertilization</w:t>
      </w:r>
      <w:r w:rsidR="00F95CFC">
        <w:rPr>
          <w:bCs/>
        </w:rPr>
        <w:t xml:space="preserve"> that caused effects of</w:t>
      </w:r>
      <w:r w:rsidR="00E9046A">
        <w:rPr>
          <w:bCs/>
        </w:rPr>
        <w:t xml:space="preserve"> </w:t>
      </w:r>
      <w:ins w:id="221" w:author="Perkowski, Evan A [2]" w:date="2023-11-13T15:48:00Z">
        <w:r w:rsidR="006E540D">
          <w:rPr>
            <w:bCs/>
          </w:rPr>
          <w:t xml:space="preserve">nitrogen </w:t>
        </w:r>
      </w:ins>
      <w:r w:rsidR="00E9046A">
        <w:rPr>
          <w:bCs/>
        </w:rPr>
        <w:t>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w:t>
      </w:r>
      <w:ins w:id="222" w:author="Perkowski, Evan A [2]" w:date="2023-11-13T15:48:00Z">
        <w:r w:rsidR="006E540D">
          <w:rPr>
            <w:bCs/>
          </w:rPr>
          <w:t xml:space="preserve">nitrogen </w:t>
        </w:r>
      </w:ins>
      <w:r w:rsidR="009129C7">
        <w:rPr>
          <w:bCs/>
        </w:rPr>
        <w:t>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w:t>
      </w:r>
      <w:r w:rsidR="003E241B">
        <w:rPr>
          <w:bCs/>
        </w:rPr>
        <w:t xml:space="preserve">nitrogen </w:t>
      </w:r>
      <w:r w:rsidR="00F95CFC">
        <w:rPr>
          <w:bCs/>
        </w:rPr>
        <w:t xml:space="preserve">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w:t>
      </w:r>
      <w:r w:rsidR="00263CE3">
        <w:rPr>
          <w:bCs/>
        </w:rPr>
        <w:t xml:space="preserve">rapidly </w:t>
      </w:r>
      <w:r w:rsidR="00CF38BE">
        <w:rPr>
          <w:bCs/>
        </w:rPr>
        <w:t xml:space="preserve">diminished with increasing </w:t>
      </w:r>
      <w:r w:rsidR="003E241B">
        <w:rPr>
          <w:bCs/>
        </w:rPr>
        <w:t xml:space="preserve">nitrogen </w:t>
      </w:r>
      <w:r w:rsidR="00CF38BE">
        <w:rPr>
          <w:bCs/>
        </w:rPr>
        <w:t>fertilization as investment in nitrogen fixation decreased</w:t>
      </w:r>
      <w:ins w:id="223" w:author="Perkowski, Evan A" w:date="2023-11-14T15:15:00Z">
        <w:r w:rsidR="008628D8">
          <w:rPr>
            <w:bCs/>
          </w:rPr>
          <w:t xml:space="preserve"> </w:t>
        </w:r>
        <w:r w:rsidR="008628D8">
          <w:rPr>
            <w:bCs/>
          </w:rPr>
          <w:fldChar w:fldCharType="begin" w:fldLock="1"/>
        </w:r>
      </w:ins>
      <w:r w:rsidR="008628D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2021)"},"properties":{"noteIndex":0},"schema":"https://github.com/citation-style-language/schema/raw/master/csl-citation.json"}</w:instrText>
      </w:r>
      <w:r w:rsidR="008628D8">
        <w:rPr>
          <w:bCs/>
        </w:rPr>
        <w:fldChar w:fldCharType="separate"/>
      </w:r>
      <w:r w:rsidR="008628D8" w:rsidRPr="008628D8">
        <w:rPr>
          <w:bCs/>
          <w:noProof/>
        </w:rPr>
        <w:t xml:space="preserve">(Perkowski </w:t>
      </w:r>
      <w:r w:rsidR="008628D8" w:rsidRPr="008628D8">
        <w:rPr>
          <w:bCs/>
          <w:i/>
          <w:noProof/>
        </w:rPr>
        <w:t>et al.</w:t>
      </w:r>
      <w:r w:rsidR="008628D8" w:rsidRPr="008628D8">
        <w:rPr>
          <w:bCs/>
          <w:noProof/>
        </w:rPr>
        <w:t>, 2021)</w:t>
      </w:r>
      <w:ins w:id="224" w:author="Perkowski, Evan A" w:date="2023-11-14T15:15:00Z">
        <w:r w:rsidR="008628D8">
          <w:rPr>
            <w:bCs/>
          </w:rPr>
          <w:fldChar w:fldCharType="end"/>
        </w:r>
      </w:ins>
      <w:r w:rsidR="00F95CFC">
        <w:rPr>
          <w:bCs/>
        </w:rPr>
        <w:t>.</w:t>
      </w:r>
      <w:r w:rsidR="00C5316B">
        <w:rPr>
          <w:bCs/>
        </w:rPr>
        <w:t xml:space="preserve"> These patterns support our hypothesis </w:t>
      </w:r>
      <w:r w:rsidR="004014B1">
        <w:rPr>
          <w:bCs/>
        </w:rPr>
        <w:t>that growth increases under elevated CO</w:t>
      </w:r>
      <w:r w:rsidR="004014B1">
        <w:rPr>
          <w:bCs/>
          <w:vertAlign w:val="subscript"/>
        </w:rPr>
        <w:t>2</w:t>
      </w:r>
      <w:r w:rsidR="004014B1">
        <w:rPr>
          <w:bCs/>
        </w:rPr>
        <w:t xml:space="preserve"> would be enhanced in inoculated plants under low </w:t>
      </w:r>
      <w:r w:rsidR="003E241B">
        <w:rPr>
          <w:bCs/>
        </w:rPr>
        <w:t xml:space="preserve">nitrogen </w:t>
      </w:r>
      <w:r w:rsidR="004014B1">
        <w:rPr>
          <w:bCs/>
        </w:rPr>
        <w:t>fertilization</w:t>
      </w:r>
      <w:r w:rsidR="00C5316B">
        <w:rPr>
          <w:bCs/>
        </w:rPr>
        <w:t>,</w:t>
      </w:r>
      <w:r w:rsidR="00263CE3">
        <w:rPr>
          <w:bCs/>
        </w:rPr>
        <w:t xml:space="preserve"> indicat</w:t>
      </w:r>
      <w:r w:rsidR="004014B1">
        <w:rPr>
          <w:bCs/>
        </w:rPr>
        <w:t>ing</w:t>
      </w:r>
      <w:r w:rsidR="00263CE3">
        <w:rPr>
          <w:bCs/>
        </w:rPr>
        <w:t xml:space="preserve"> that the role of nitrogen </w:t>
      </w:r>
      <w:r w:rsidR="00A624CA">
        <w:rPr>
          <w:bCs/>
        </w:rPr>
        <w:t>fixation</w:t>
      </w:r>
      <w:r w:rsidR="00263CE3">
        <w:rPr>
          <w:bCs/>
        </w:rPr>
        <w:t xml:space="preserve"> on plant responses to elevated CO</w:t>
      </w:r>
      <w:r w:rsidR="00263CE3">
        <w:rPr>
          <w:bCs/>
          <w:vertAlign w:val="subscript"/>
        </w:rPr>
        <w:t>2</w:t>
      </w:r>
      <w:r w:rsidR="00263CE3">
        <w:rPr>
          <w:bCs/>
        </w:rPr>
        <w:t xml:space="preserve"> </w:t>
      </w:r>
      <w:r w:rsidR="00A624CA">
        <w:rPr>
          <w:bCs/>
        </w:rPr>
        <w:t>is likely</w:t>
      </w:r>
      <w:r w:rsidR="00263CE3">
        <w:rPr>
          <w:bCs/>
        </w:rPr>
        <w:t xml:space="preserve"> </w:t>
      </w:r>
      <w:r w:rsidR="00C5316B">
        <w:rPr>
          <w:bCs/>
        </w:rPr>
        <w:t>context dependent on belowground resource availability</w:t>
      </w:r>
      <w:commentRangeStart w:id="225"/>
      <w:r w:rsidR="00C5316B">
        <w:rPr>
          <w:bCs/>
        </w:rPr>
        <w:t>.</w:t>
      </w:r>
      <w:commentRangeEnd w:id="225"/>
      <w:r w:rsidR="003E241B">
        <w:rPr>
          <w:rStyle w:val="CommentReference"/>
        </w:rPr>
        <w:commentReference w:id="225"/>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3C134CF8"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EF62B4">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w:t>
      </w:r>
      <w:ins w:id="226" w:author="Perkowski, Evan A [2]" w:date="2023-11-13T15:49:00Z">
        <w:r w:rsidR="006E540D">
          <w:rPr>
            <w:bCs/>
          </w:rPr>
          <w:t xml:space="preserve">nitrogen </w:t>
        </w:r>
      </w:ins>
      <w:r w:rsidR="003609D0">
        <w:rPr>
          <w:bCs/>
        </w:rPr>
        <w:t xml:space="preserve">fertilization on photosynthetic capacity were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w:t>
      </w:r>
      <w:r w:rsidR="003609D0">
        <w:rPr>
          <w:bCs/>
        </w:rPr>
        <w:lastRenderedPageBreak/>
        <w:t xml:space="preserve">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 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commentRangeStart w:id="227"/>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commentRangeEnd w:id="227"/>
      <w:r w:rsidR="004968DF">
        <w:rPr>
          <w:rStyle w:val="CommentReference"/>
        </w:rPr>
        <w:commentReference w:id="227"/>
      </w:r>
      <w:r w:rsidR="003609D0">
        <w:rPr>
          <w:bCs/>
        </w:rPr>
        <w:t xml:space="preserve"> may risk overestimating photosynthetic capacity</w:t>
      </w:r>
      <w:r w:rsidR="00263CE3">
        <w:rPr>
          <w:bCs/>
        </w:rPr>
        <w:t>, therefore net primary productivity and the magnitude of the land carbon sink, under future novel growth environments.</w:t>
      </w:r>
    </w:p>
    <w:p w14:paraId="7BBD18D1" w14:textId="7775ABFE"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leaf nitrogen </w:t>
      </w:r>
      <w:r>
        <w:rPr>
          <w:bCs/>
        </w:rPr>
        <w:t xml:space="preserve">and photosynthetic responses to </w:t>
      </w:r>
      <w:r>
        <w:t>elevated CO</w:t>
      </w:r>
      <w:r>
        <w:rPr>
          <w:vertAlign w:val="subscript"/>
        </w:rPr>
        <w:t>2</w:t>
      </w:r>
      <w:r w:rsidRPr="00890610">
        <w:t xml:space="preserve"> </w:t>
      </w:r>
      <w:r>
        <w:rPr>
          <w:bCs/>
        </w:rPr>
        <w:t xml:space="preserve">are modeled as a function of </w:t>
      </w:r>
      <w:commentRangeStart w:id="228"/>
      <w:r>
        <w:rPr>
          <w:bCs/>
        </w:rPr>
        <w:t>nitrogen availability</w:t>
      </w:r>
      <w:commentRangeEnd w:id="228"/>
      <w:r w:rsidR="009D75B4">
        <w:rPr>
          <w:rStyle w:val="CommentReference"/>
        </w:rPr>
        <w:commentReference w:id="228"/>
      </w:r>
      <w:r>
        <w:rPr>
          <w:bCs/>
        </w:rPr>
        <w:t>. Our results contradict this framework, suggesting that leaf 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4DD7E797" w:rsidR="00B862FE" w:rsidRDefault="00A24228" w:rsidP="00A333A1">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w:t>
      </w:r>
      <w:r w:rsidR="008E19CC">
        <w:rPr>
          <w:bCs/>
        </w:rPr>
        <w:t xml:space="preserve">soil nitrogen </w:t>
      </w:r>
      <w:r>
        <w:rPr>
          <w:bCs/>
        </w:rPr>
        <w:t xml:space="preserve">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w:t>
      </w:r>
      <w:r w:rsidR="008E19CC">
        <w:rPr>
          <w:bCs/>
        </w:rPr>
        <w:t xml:space="preserve"> helped to</w:t>
      </w:r>
      <w:r w:rsidR="00A333A1">
        <w:rPr>
          <w:bCs/>
        </w:rPr>
        <w:t xml:space="preserve"> explain plant responses to elevated CO</w:t>
      </w:r>
      <w:r w:rsidR="00A333A1">
        <w:rPr>
          <w:bCs/>
          <w:vertAlign w:val="subscript"/>
        </w:rPr>
        <w:t>2</w:t>
      </w:r>
      <w:r w:rsidR="00A333A1">
        <w:rPr>
          <w:bCs/>
        </w:rPr>
        <w:t xml:space="preserve">, though operated at different scales. Supporting </w:t>
      </w:r>
      <w:r w:rsidR="00DF28B1">
        <w:rPr>
          <w:bCs/>
        </w:rPr>
        <w:t xml:space="preserve">eco-evolutionary </w:t>
      </w:r>
      <w:r w:rsidR="00A333A1">
        <w:rPr>
          <w:bCs/>
        </w:rPr>
        <w:t xml:space="preserve">optimality </w:t>
      </w:r>
      <w:r w:rsidR="00DF28B1">
        <w:rPr>
          <w:bCs/>
        </w:rPr>
        <w:t>theory</w:t>
      </w:r>
      <w:r w:rsidR="00A333A1">
        <w:rPr>
          <w:bCs/>
        </w:rPr>
        <w:t>, leaf photosynthetic responses to elevated CO</w:t>
      </w:r>
      <w:r w:rsidR="00A333A1">
        <w:rPr>
          <w:bCs/>
          <w:vertAlign w:val="subscript"/>
        </w:rPr>
        <w:t>2</w:t>
      </w:r>
      <w:r w:rsidR="00A333A1">
        <w:rPr>
          <w:bCs/>
        </w:rPr>
        <w:t xml:space="preserve"> were independent of </w:t>
      </w:r>
      <w:r w:rsidR="008E19CC">
        <w:rPr>
          <w:bCs/>
        </w:rPr>
        <w:t xml:space="preserve">soil </w:t>
      </w:r>
      <w:r w:rsidR="00A333A1">
        <w:rPr>
          <w:bCs/>
        </w:rPr>
        <w:t xml:space="preserve">nitrogen supply and ability to associate with symbiotic nitrogen-fixing bacteria and were instead driven by leaf nitrogen demand to build and maintain photosynthetic </w:t>
      </w:r>
      <w:r w:rsidR="00A333A1">
        <w:rPr>
          <w:bCs/>
        </w:rPr>
        <w:lastRenderedPageBreak/>
        <w:t xml:space="preserve">enzymes such that net photosynthesis rates approached optimal coordination. Supporting </w:t>
      </w:r>
      <w:r w:rsidR="00DF28B1">
        <w:rPr>
          <w:bCs/>
        </w:rPr>
        <w:t xml:space="preserve">the progressive </w:t>
      </w:r>
      <w:r w:rsidR="00A333A1">
        <w:rPr>
          <w:bCs/>
        </w:rPr>
        <w:t>nitrogen limitation hypothesis, whole-plant responses to elevated CO</w:t>
      </w:r>
      <w:r w:rsidR="00A333A1">
        <w:rPr>
          <w:bCs/>
          <w:vertAlign w:val="subscript"/>
        </w:rPr>
        <w:t>2</w:t>
      </w:r>
      <w:r w:rsidR="00A333A1">
        <w:rPr>
          <w:bCs/>
        </w:rPr>
        <w:t xml:space="preserve"> were enhanced with increasing </w:t>
      </w:r>
      <w:r w:rsidR="008E19CC">
        <w:rPr>
          <w:bCs/>
        </w:rPr>
        <w:t xml:space="preserve">nitrogen </w:t>
      </w:r>
      <w:r w:rsidR="00A333A1">
        <w:rPr>
          <w:bCs/>
        </w:rPr>
        <w:t xml:space="preserve">fertilization due to increased plant nitrogen uptake efficiency coupled with possible cascading effects of nitrogen-savings at the leaf level that </w:t>
      </w:r>
      <w:r w:rsidR="00A32073">
        <w:rPr>
          <w:bCs/>
        </w:rPr>
        <w:t xml:space="preserve">may have </w:t>
      </w:r>
      <w:r w:rsidR="00A333A1">
        <w:rPr>
          <w:bCs/>
        </w:rPr>
        <w:t>maximized nitrogen allocat</w:t>
      </w:r>
      <w:r w:rsidR="00A32073">
        <w:rPr>
          <w:bCs/>
        </w:rPr>
        <w:t>ion</w:t>
      </w:r>
      <w:r w:rsidR="00A333A1">
        <w:rPr>
          <w:bCs/>
        </w:rPr>
        <w:t xml:space="preserve">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w:t>
      </w:r>
      <w:r w:rsidR="000F676D">
        <w:rPr>
          <w:bCs/>
        </w:rPr>
        <w:t>h</w:t>
      </w:r>
      <w:r w:rsidR="00A333A1">
        <w:rPr>
          <w:bCs/>
        </w:rPr>
        <w:t>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fertilization treatments</w:t>
      </w:r>
      <w:r w:rsidR="00B862FE">
        <w:rPr>
          <w:bCs/>
        </w:rPr>
        <w:t xml:space="preserve"> suggest</w:t>
      </w:r>
      <w:r w:rsidR="000F676D">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4344C4CF" w14:textId="30A98E11" w:rsidR="005C2C60" w:rsidRDefault="005C2C60" w:rsidP="005C2C60">
      <w:pPr>
        <w:spacing w:line="360" w:lineRule="auto"/>
        <w:rPr>
          <w:color w:val="000000" w:themeColor="text1"/>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additional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ins w:id="229" w:author="Perkowski, Evan A [2]" w:date="2023-11-13T15:51:00Z">
        <w:r w:rsidR="006E540D">
          <w:rPr>
            <w:color w:val="000000" w:themeColor="text1"/>
            <w:lang w:val="en-GB"/>
          </w:rPr>
          <w:t xml:space="preserve"> awards to NGS</w:t>
        </w:r>
      </w:ins>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421B5BA4"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w:t>
      </w:r>
      <w:r w:rsidR="008628D8">
        <w:rPr>
          <w:color w:val="000000" w:themeColor="text1"/>
        </w:rPr>
        <w:t>approved</w:t>
      </w:r>
      <w:r w:rsidR="00DF28B1">
        <w:rPr>
          <w:color w:val="000000" w:themeColor="text1"/>
        </w:rPr>
        <w:t xml:space="preserve">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794507FF" w14:textId="23F0B6C8" w:rsidR="008628D8" w:rsidRPr="008628D8" w:rsidRDefault="007A3065" w:rsidP="008628D8">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8628D8" w:rsidRPr="008628D8">
        <w:rPr>
          <w:b/>
          <w:bCs/>
          <w:noProof/>
        </w:rPr>
        <w:t xml:space="preserve">Ainsworth EA, Davey PA, Bernacchi CJ, Dermody OC, Heaton EA, Moore DJ, Morgan PB, Naidu SL, Ra HSY, Zhu XG, </w:t>
      </w:r>
      <w:r w:rsidR="008628D8" w:rsidRPr="008628D8">
        <w:rPr>
          <w:b/>
          <w:bCs/>
          <w:i/>
          <w:iCs/>
          <w:noProof/>
        </w:rPr>
        <w:t>et al.</w:t>
      </w:r>
      <w:r w:rsidR="008628D8" w:rsidRPr="008628D8">
        <w:rPr>
          <w:noProof/>
        </w:rPr>
        <w:t xml:space="preserve"> </w:t>
      </w:r>
      <w:r w:rsidR="008628D8" w:rsidRPr="008628D8">
        <w:rPr>
          <w:b/>
          <w:bCs/>
          <w:noProof/>
        </w:rPr>
        <w:t>2002</w:t>
      </w:r>
      <w:r w:rsidR="008628D8" w:rsidRPr="008628D8">
        <w:rPr>
          <w:noProof/>
        </w:rPr>
        <w:t>. A meta-analysis of elevated [CO</w:t>
      </w:r>
      <w:r w:rsidR="008628D8" w:rsidRPr="008628D8">
        <w:rPr>
          <w:noProof/>
          <w:vertAlign w:val="subscript"/>
        </w:rPr>
        <w:t>2</w:t>
      </w:r>
      <w:r w:rsidR="008628D8" w:rsidRPr="008628D8">
        <w:rPr>
          <w:noProof/>
        </w:rPr>
        <w:t>] effects on soybean (</w:t>
      </w:r>
      <w:r w:rsidR="008628D8" w:rsidRPr="008628D8">
        <w:rPr>
          <w:i/>
          <w:iCs/>
          <w:noProof/>
        </w:rPr>
        <w:t>Glycine max</w:t>
      </w:r>
      <w:r w:rsidR="008628D8" w:rsidRPr="008628D8">
        <w:rPr>
          <w:noProof/>
        </w:rPr>
        <w:t xml:space="preserve">) physiology, growth and yield. </w:t>
      </w:r>
      <w:r w:rsidR="008628D8" w:rsidRPr="008628D8">
        <w:rPr>
          <w:i/>
          <w:iCs/>
          <w:noProof/>
        </w:rPr>
        <w:t>Global Change Biology</w:t>
      </w:r>
      <w:r w:rsidR="008628D8" w:rsidRPr="008628D8">
        <w:rPr>
          <w:noProof/>
        </w:rPr>
        <w:t xml:space="preserve"> </w:t>
      </w:r>
      <w:r w:rsidR="008628D8" w:rsidRPr="008628D8">
        <w:rPr>
          <w:b/>
          <w:bCs/>
          <w:noProof/>
        </w:rPr>
        <w:t>8</w:t>
      </w:r>
      <w:r w:rsidR="008628D8" w:rsidRPr="008628D8">
        <w:rPr>
          <w:noProof/>
        </w:rPr>
        <w:t>: 695–709.</w:t>
      </w:r>
    </w:p>
    <w:p w14:paraId="6850B94C" w14:textId="77777777" w:rsidR="008628D8" w:rsidRPr="008628D8" w:rsidRDefault="008628D8" w:rsidP="008628D8">
      <w:pPr>
        <w:widowControl w:val="0"/>
        <w:autoSpaceDE w:val="0"/>
        <w:autoSpaceDN w:val="0"/>
        <w:adjustRightInd w:val="0"/>
        <w:spacing w:line="360" w:lineRule="auto"/>
        <w:rPr>
          <w:noProof/>
        </w:rPr>
      </w:pPr>
      <w:r w:rsidRPr="008628D8">
        <w:rPr>
          <w:b/>
          <w:bCs/>
          <w:noProof/>
        </w:rPr>
        <w:t>Ainsworth EA, Long SP</w:t>
      </w:r>
      <w:r w:rsidRPr="008628D8">
        <w:rPr>
          <w:noProof/>
        </w:rPr>
        <w:t xml:space="preserve">. </w:t>
      </w:r>
      <w:r w:rsidRPr="008628D8">
        <w:rPr>
          <w:b/>
          <w:bCs/>
          <w:noProof/>
        </w:rPr>
        <w:t>2005</w:t>
      </w:r>
      <w:r w:rsidRPr="008628D8">
        <w:rPr>
          <w:noProof/>
        </w:rPr>
        <w:t>. What have we learned from 15 years of free-air CO</w:t>
      </w:r>
      <w:r w:rsidRPr="008628D8">
        <w:rPr>
          <w:noProof/>
          <w:vertAlign w:val="subscript"/>
        </w:rPr>
        <w:t>2</w:t>
      </w:r>
      <w:r w:rsidRPr="008628D8">
        <w:rPr>
          <w:noProof/>
        </w:rPr>
        <w:t xml:space="preserve"> enrichment (FACE)? A meta-analytic review of the responses of photosynthesis, canopy properties and plant production to rising CO</w:t>
      </w:r>
      <w:r w:rsidRPr="008628D8">
        <w:rPr>
          <w:noProof/>
          <w:vertAlign w:val="subscript"/>
        </w:rPr>
        <w:t>2</w:t>
      </w:r>
      <w:r w:rsidRPr="008628D8">
        <w:rPr>
          <w:noProof/>
        </w:rPr>
        <w:t xml:space="preserve">. </w:t>
      </w:r>
      <w:r w:rsidRPr="008628D8">
        <w:rPr>
          <w:i/>
          <w:iCs/>
          <w:noProof/>
        </w:rPr>
        <w:t>New Phytologist</w:t>
      </w:r>
      <w:r w:rsidRPr="008628D8">
        <w:rPr>
          <w:noProof/>
        </w:rPr>
        <w:t xml:space="preserve"> </w:t>
      </w:r>
      <w:r w:rsidRPr="008628D8">
        <w:rPr>
          <w:b/>
          <w:bCs/>
          <w:noProof/>
        </w:rPr>
        <w:t>165</w:t>
      </w:r>
      <w:r w:rsidRPr="008628D8">
        <w:rPr>
          <w:noProof/>
        </w:rPr>
        <w:t>: 351–372.</w:t>
      </w:r>
    </w:p>
    <w:p w14:paraId="7BE17598" w14:textId="77777777" w:rsidR="008628D8" w:rsidRPr="008628D8" w:rsidRDefault="008628D8" w:rsidP="008628D8">
      <w:pPr>
        <w:widowControl w:val="0"/>
        <w:autoSpaceDE w:val="0"/>
        <w:autoSpaceDN w:val="0"/>
        <w:adjustRightInd w:val="0"/>
        <w:spacing w:line="360" w:lineRule="auto"/>
        <w:rPr>
          <w:noProof/>
        </w:rPr>
      </w:pPr>
      <w:r w:rsidRPr="008628D8">
        <w:rPr>
          <w:b/>
          <w:bCs/>
          <w:noProof/>
        </w:rPr>
        <w:t>Ainsworth EA, Rogers A</w:t>
      </w:r>
      <w:r w:rsidRPr="008628D8">
        <w:rPr>
          <w:noProof/>
        </w:rPr>
        <w:t xml:space="preserve">. </w:t>
      </w:r>
      <w:r w:rsidRPr="008628D8">
        <w:rPr>
          <w:b/>
          <w:bCs/>
          <w:noProof/>
        </w:rPr>
        <w:t>2007</w:t>
      </w:r>
      <w:r w:rsidRPr="008628D8">
        <w:rPr>
          <w:noProof/>
        </w:rPr>
        <w:t>. The response of photosynthesis and stomatal conductance to rising [CO</w:t>
      </w:r>
      <w:r w:rsidRPr="008628D8">
        <w:rPr>
          <w:noProof/>
          <w:vertAlign w:val="subscript"/>
        </w:rPr>
        <w:t>2</w:t>
      </w:r>
      <w:r w:rsidRPr="008628D8">
        <w:rPr>
          <w:noProof/>
        </w:rPr>
        <w:t xml:space="preserve">]: mechanisms and environmental interactions. </w:t>
      </w:r>
      <w:r w:rsidRPr="008628D8">
        <w:rPr>
          <w:i/>
          <w:iCs/>
          <w:noProof/>
        </w:rPr>
        <w:t>Plant, Cell &amp; Environment</w:t>
      </w:r>
      <w:r w:rsidRPr="008628D8">
        <w:rPr>
          <w:noProof/>
        </w:rPr>
        <w:t xml:space="preserve"> </w:t>
      </w:r>
      <w:r w:rsidRPr="008628D8">
        <w:rPr>
          <w:b/>
          <w:bCs/>
          <w:noProof/>
        </w:rPr>
        <w:t>30</w:t>
      </w:r>
      <w:r w:rsidRPr="008628D8">
        <w:rPr>
          <w:noProof/>
        </w:rPr>
        <w:t>: 258–270.</w:t>
      </w:r>
    </w:p>
    <w:p w14:paraId="13693205" w14:textId="77777777" w:rsidR="008628D8" w:rsidRPr="008628D8" w:rsidRDefault="008628D8" w:rsidP="008628D8">
      <w:pPr>
        <w:widowControl w:val="0"/>
        <w:autoSpaceDE w:val="0"/>
        <w:autoSpaceDN w:val="0"/>
        <w:adjustRightInd w:val="0"/>
        <w:spacing w:line="360" w:lineRule="auto"/>
        <w:rPr>
          <w:noProof/>
        </w:rPr>
      </w:pPr>
      <w:r w:rsidRPr="008628D8">
        <w:rPr>
          <w:b/>
          <w:bCs/>
          <w:noProof/>
        </w:rPr>
        <w:t>Allen K, Fisher JB, Phillips RP, Powers JS, Brzostek ER</w:t>
      </w:r>
      <w:r w:rsidRPr="008628D8">
        <w:rPr>
          <w:noProof/>
        </w:rPr>
        <w:t xml:space="preserve">. </w:t>
      </w:r>
      <w:r w:rsidRPr="008628D8">
        <w:rPr>
          <w:b/>
          <w:bCs/>
          <w:noProof/>
        </w:rPr>
        <w:t>2020</w:t>
      </w:r>
      <w:r w:rsidRPr="008628D8">
        <w:rPr>
          <w:noProof/>
        </w:rPr>
        <w:t xml:space="preserve">. Modeling the carbon cost of plant nitrogen and phosphorus uptake across temperate and tropical forests. </w:t>
      </w:r>
      <w:r w:rsidRPr="008628D8">
        <w:rPr>
          <w:i/>
          <w:iCs/>
          <w:noProof/>
        </w:rPr>
        <w:t>Frontiers in Forests and Global Change</w:t>
      </w:r>
      <w:r w:rsidRPr="008628D8">
        <w:rPr>
          <w:noProof/>
        </w:rPr>
        <w:t xml:space="preserve"> </w:t>
      </w:r>
      <w:r w:rsidRPr="008628D8">
        <w:rPr>
          <w:b/>
          <w:bCs/>
          <w:noProof/>
        </w:rPr>
        <w:t>3</w:t>
      </w:r>
      <w:r w:rsidRPr="008628D8">
        <w:rPr>
          <w:noProof/>
        </w:rPr>
        <w:t>: 1–12.</w:t>
      </w:r>
    </w:p>
    <w:p w14:paraId="45B0AF93" w14:textId="77777777" w:rsidR="008628D8" w:rsidRPr="008628D8" w:rsidRDefault="008628D8" w:rsidP="008628D8">
      <w:pPr>
        <w:widowControl w:val="0"/>
        <w:autoSpaceDE w:val="0"/>
        <w:autoSpaceDN w:val="0"/>
        <w:adjustRightInd w:val="0"/>
        <w:spacing w:line="360" w:lineRule="auto"/>
        <w:rPr>
          <w:noProof/>
        </w:rPr>
      </w:pPr>
      <w:r w:rsidRPr="008628D8">
        <w:rPr>
          <w:b/>
          <w:bCs/>
          <w:noProof/>
        </w:rPr>
        <w:t>Andrews M, James EK, Sprent JI, Boddey RM, Gross E, dos Reis FB</w:t>
      </w:r>
      <w:r w:rsidRPr="008628D8">
        <w:rPr>
          <w:noProof/>
        </w:rPr>
        <w:t xml:space="preserve">. </w:t>
      </w:r>
      <w:r w:rsidRPr="008628D8">
        <w:rPr>
          <w:b/>
          <w:bCs/>
          <w:noProof/>
        </w:rPr>
        <w:t>2011</w:t>
      </w:r>
      <w:r w:rsidRPr="008628D8">
        <w:rPr>
          <w:noProof/>
        </w:rPr>
        <w:t xml:space="preserve">. Nitrogen fixation in legumes and actinorhizal plants in natural ecosystems: Values obtained using 15N natural abundance. </w:t>
      </w:r>
      <w:r w:rsidRPr="008628D8">
        <w:rPr>
          <w:i/>
          <w:iCs/>
          <w:noProof/>
        </w:rPr>
        <w:t>Plant Ecology and Diversity</w:t>
      </w:r>
      <w:r w:rsidRPr="008628D8">
        <w:rPr>
          <w:noProof/>
        </w:rPr>
        <w:t xml:space="preserve"> </w:t>
      </w:r>
      <w:r w:rsidRPr="008628D8">
        <w:rPr>
          <w:b/>
          <w:bCs/>
          <w:noProof/>
        </w:rPr>
        <w:t>4</w:t>
      </w:r>
      <w:r w:rsidRPr="008628D8">
        <w:rPr>
          <w:noProof/>
        </w:rPr>
        <w:t>: 117–130.</w:t>
      </w:r>
    </w:p>
    <w:p w14:paraId="264C785D"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Arora VK, Katavouta A, Williams RG, Jones CD, Brovkin V, Friedlingstein P, Schwinger J, Bopp L, Boucher O, Cadule P, </w:t>
      </w:r>
      <w:r w:rsidRPr="008628D8">
        <w:rPr>
          <w:b/>
          <w:bCs/>
          <w:i/>
          <w:iCs/>
          <w:noProof/>
        </w:rPr>
        <w:t>et al.</w:t>
      </w:r>
      <w:r w:rsidRPr="008628D8">
        <w:rPr>
          <w:noProof/>
        </w:rPr>
        <w:t xml:space="preserve"> </w:t>
      </w:r>
      <w:r w:rsidRPr="008628D8">
        <w:rPr>
          <w:b/>
          <w:bCs/>
          <w:noProof/>
        </w:rPr>
        <w:t>2020</w:t>
      </w:r>
      <w:r w:rsidRPr="008628D8">
        <w:rPr>
          <w:noProof/>
        </w:rPr>
        <w:t xml:space="preserve">. Carbon-concentration and carbon-climate feedbacks in CMIP6 models and their comparison to CMIP5 models. </w:t>
      </w:r>
      <w:r w:rsidRPr="008628D8">
        <w:rPr>
          <w:i/>
          <w:iCs/>
          <w:noProof/>
        </w:rPr>
        <w:t>Biogeosciences</w:t>
      </w:r>
      <w:r w:rsidRPr="008628D8">
        <w:rPr>
          <w:noProof/>
        </w:rPr>
        <w:t xml:space="preserve"> </w:t>
      </w:r>
      <w:r w:rsidRPr="008628D8">
        <w:rPr>
          <w:b/>
          <w:bCs/>
          <w:noProof/>
        </w:rPr>
        <w:t>17</w:t>
      </w:r>
      <w:r w:rsidRPr="008628D8">
        <w:rPr>
          <w:noProof/>
        </w:rPr>
        <w:t>: 4173–4222.</w:t>
      </w:r>
    </w:p>
    <w:p w14:paraId="5EB25915" w14:textId="77777777" w:rsidR="008628D8" w:rsidRPr="008628D8" w:rsidRDefault="008628D8" w:rsidP="008628D8">
      <w:pPr>
        <w:widowControl w:val="0"/>
        <w:autoSpaceDE w:val="0"/>
        <w:autoSpaceDN w:val="0"/>
        <w:adjustRightInd w:val="0"/>
        <w:spacing w:line="360" w:lineRule="auto"/>
        <w:rPr>
          <w:noProof/>
        </w:rPr>
      </w:pPr>
      <w:r w:rsidRPr="008628D8">
        <w:rPr>
          <w:b/>
          <w:bCs/>
          <w:noProof/>
        </w:rPr>
        <w:t>Barnes JD, Balaguer L, Manrique E, Elvira S, Davison AW</w:t>
      </w:r>
      <w:r w:rsidRPr="008628D8">
        <w:rPr>
          <w:noProof/>
        </w:rPr>
        <w:t xml:space="preserve">. </w:t>
      </w:r>
      <w:r w:rsidRPr="008628D8">
        <w:rPr>
          <w:b/>
          <w:bCs/>
          <w:noProof/>
        </w:rPr>
        <w:t>1992</w:t>
      </w:r>
      <w:r w:rsidRPr="008628D8">
        <w:rPr>
          <w:noProof/>
        </w:rPr>
        <w:t xml:space="preserve">. A reappraisal of the use of DMSO for the extraction and determination of chlorophylls a and b in lichens and higher plants. </w:t>
      </w:r>
      <w:r w:rsidRPr="008628D8">
        <w:rPr>
          <w:i/>
          <w:iCs/>
          <w:noProof/>
        </w:rPr>
        <w:t>Environmental and Experimental Botany</w:t>
      </w:r>
      <w:r w:rsidRPr="008628D8">
        <w:rPr>
          <w:noProof/>
        </w:rPr>
        <w:t xml:space="preserve"> </w:t>
      </w:r>
      <w:r w:rsidRPr="008628D8">
        <w:rPr>
          <w:b/>
          <w:bCs/>
          <w:noProof/>
        </w:rPr>
        <w:t>32</w:t>
      </w:r>
      <w:r w:rsidRPr="008628D8">
        <w:rPr>
          <w:noProof/>
        </w:rPr>
        <w:t>: 85–100.</w:t>
      </w:r>
    </w:p>
    <w:p w14:paraId="7B105789" w14:textId="77777777" w:rsidR="008628D8" w:rsidRPr="008628D8" w:rsidRDefault="008628D8" w:rsidP="008628D8">
      <w:pPr>
        <w:widowControl w:val="0"/>
        <w:autoSpaceDE w:val="0"/>
        <w:autoSpaceDN w:val="0"/>
        <w:adjustRightInd w:val="0"/>
        <w:spacing w:line="360" w:lineRule="auto"/>
        <w:rPr>
          <w:noProof/>
        </w:rPr>
      </w:pPr>
      <w:r w:rsidRPr="008628D8">
        <w:rPr>
          <w:b/>
          <w:bCs/>
          <w:noProof/>
        </w:rPr>
        <w:t>Bates D, Mächler M, Bolker B, Walker S</w:t>
      </w:r>
      <w:r w:rsidRPr="008628D8">
        <w:rPr>
          <w:noProof/>
        </w:rPr>
        <w:t xml:space="preserve">. </w:t>
      </w:r>
      <w:r w:rsidRPr="008628D8">
        <w:rPr>
          <w:b/>
          <w:bCs/>
          <w:noProof/>
        </w:rPr>
        <w:t>2015</w:t>
      </w:r>
      <w:r w:rsidRPr="008628D8">
        <w:rPr>
          <w:noProof/>
        </w:rPr>
        <w:t xml:space="preserve">. Fitting linear mixed-effects models using lme4. </w:t>
      </w:r>
      <w:r w:rsidRPr="008628D8">
        <w:rPr>
          <w:i/>
          <w:iCs/>
          <w:noProof/>
        </w:rPr>
        <w:t>Journal of Statistical Software</w:t>
      </w:r>
      <w:r w:rsidRPr="008628D8">
        <w:rPr>
          <w:noProof/>
        </w:rPr>
        <w:t xml:space="preserve"> </w:t>
      </w:r>
      <w:r w:rsidRPr="008628D8">
        <w:rPr>
          <w:b/>
          <w:bCs/>
          <w:noProof/>
        </w:rPr>
        <w:t>67</w:t>
      </w:r>
      <w:r w:rsidRPr="008628D8">
        <w:rPr>
          <w:noProof/>
        </w:rPr>
        <w:t>: 1–48.</w:t>
      </w:r>
    </w:p>
    <w:p w14:paraId="3CFB2BF7" w14:textId="77777777" w:rsidR="008628D8" w:rsidRPr="008628D8" w:rsidRDefault="008628D8" w:rsidP="008628D8">
      <w:pPr>
        <w:widowControl w:val="0"/>
        <w:autoSpaceDE w:val="0"/>
        <w:autoSpaceDN w:val="0"/>
        <w:adjustRightInd w:val="0"/>
        <w:spacing w:line="360" w:lineRule="auto"/>
        <w:rPr>
          <w:noProof/>
        </w:rPr>
      </w:pPr>
      <w:r w:rsidRPr="008628D8">
        <w:rPr>
          <w:b/>
          <w:bCs/>
          <w:noProof/>
        </w:rPr>
        <w:t>Bernacchi CJ, Singsaas EL, Pimentel C, Portis AR, Long SP</w:t>
      </w:r>
      <w:r w:rsidRPr="008628D8">
        <w:rPr>
          <w:noProof/>
        </w:rPr>
        <w:t xml:space="preserve">. </w:t>
      </w:r>
      <w:r w:rsidRPr="008628D8">
        <w:rPr>
          <w:b/>
          <w:bCs/>
          <w:noProof/>
        </w:rPr>
        <w:t>2001</w:t>
      </w:r>
      <w:r w:rsidRPr="008628D8">
        <w:rPr>
          <w:noProof/>
        </w:rPr>
        <w:t xml:space="preserve">. Improved temperature response functions for models of Rubisco-limited photosynthesis. </w:t>
      </w:r>
      <w:r w:rsidRPr="008628D8">
        <w:rPr>
          <w:i/>
          <w:iCs/>
          <w:noProof/>
        </w:rPr>
        <w:t>Plant, Cell and Environment</w:t>
      </w:r>
      <w:r w:rsidRPr="008628D8">
        <w:rPr>
          <w:noProof/>
        </w:rPr>
        <w:t xml:space="preserve"> </w:t>
      </w:r>
      <w:r w:rsidRPr="008628D8">
        <w:rPr>
          <w:b/>
          <w:bCs/>
          <w:noProof/>
        </w:rPr>
        <w:t>24</w:t>
      </w:r>
      <w:r w:rsidRPr="008628D8">
        <w:rPr>
          <w:noProof/>
        </w:rPr>
        <w:t>: 253–259.</w:t>
      </w:r>
    </w:p>
    <w:p w14:paraId="0AD26C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Braghiere RK, Fisher JB, Allen K, Brzostek ER, Shi M, Yang X, Ricciuto DM, Fisher RA, Zhu Q, Phillips RP</w:t>
      </w:r>
      <w:r w:rsidRPr="008628D8">
        <w:rPr>
          <w:noProof/>
        </w:rPr>
        <w:t xml:space="preserve">. </w:t>
      </w:r>
      <w:r w:rsidRPr="008628D8">
        <w:rPr>
          <w:b/>
          <w:bCs/>
          <w:noProof/>
        </w:rPr>
        <w:t>2022</w:t>
      </w:r>
      <w:r w:rsidRPr="008628D8">
        <w:rPr>
          <w:noProof/>
        </w:rPr>
        <w:t xml:space="preserve">. Modeling Global Carbon Costs of Plant Nitrogen and Phosphorus Acquisition. </w:t>
      </w:r>
      <w:r w:rsidRPr="008628D8">
        <w:rPr>
          <w:i/>
          <w:iCs/>
          <w:noProof/>
        </w:rPr>
        <w:t>Journal of Advances in Modeling Earth Systems</w:t>
      </w:r>
      <w:r w:rsidRPr="008628D8">
        <w:rPr>
          <w:noProof/>
        </w:rPr>
        <w:t xml:space="preserve"> </w:t>
      </w:r>
      <w:r w:rsidRPr="008628D8">
        <w:rPr>
          <w:b/>
          <w:bCs/>
          <w:noProof/>
        </w:rPr>
        <w:t>14</w:t>
      </w:r>
      <w:r w:rsidRPr="008628D8">
        <w:rPr>
          <w:noProof/>
        </w:rPr>
        <w:t>: 1–23.</w:t>
      </w:r>
    </w:p>
    <w:p w14:paraId="45A05A21" w14:textId="77777777" w:rsidR="008628D8" w:rsidRPr="008628D8" w:rsidRDefault="008628D8" w:rsidP="008628D8">
      <w:pPr>
        <w:widowControl w:val="0"/>
        <w:autoSpaceDE w:val="0"/>
        <w:autoSpaceDN w:val="0"/>
        <w:adjustRightInd w:val="0"/>
        <w:spacing w:line="360" w:lineRule="auto"/>
        <w:rPr>
          <w:noProof/>
        </w:rPr>
      </w:pPr>
      <w:r w:rsidRPr="008628D8">
        <w:rPr>
          <w:b/>
          <w:bCs/>
          <w:noProof/>
        </w:rPr>
        <w:lastRenderedPageBreak/>
        <w:t>Brzostek ER, Fisher JB, Phillips RP</w:t>
      </w:r>
      <w:r w:rsidRPr="008628D8">
        <w:rPr>
          <w:noProof/>
        </w:rPr>
        <w:t xml:space="preserve">. </w:t>
      </w:r>
      <w:r w:rsidRPr="008628D8">
        <w:rPr>
          <w:b/>
          <w:bCs/>
          <w:noProof/>
        </w:rPr>
        <w:t>2014</w:t>
      </w:r>
      <w:r w:rsidRPr="008628D8">
        <w:rPr>
          <w:noProof/>
        </w:rPr>
        <w:t xml:space="preserve">. Modeling the carbon cost of plant nitrogen acquisition: Mycorrhizal trade-offs and multipath resistance uptake improve predictions of retranslocation. </w:t>
      </w:r>
      <w:r w:rsidRPr="008628D8">
        <w:rPr>
          <w:i/>
          <w:iCs/>
          <w:noProof/>
        </w:rPr>
        <w:t>Journal of Geophysical Research: Biogeosciences</w:t>
      </w:r>
      <w:r w:rsidRPr="008628D8">
        <w:rPr>
          <w:noProof/>
        </w:rPr>
        <w:t xml:space="preserve"> </w:t>
      </w:r>
      <w:r w:rsidRPr="008628D8">
        <w:rPr>
          <w:b/>
          <w:bCs/>
          <w:noProof/>
        </w:rPr>
        <w:t>119</w:t>
      </w:r>
      <w:r w:rsidRPr="008628D8">
        <w:rPr>
          <w:noProof/>
        </w:rPr>
        <w:t>: 1684–1697.</w:t>
      </w:r>
    </w:p>
    <w:p w14:paraId="33AE74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Chen J-L, Reynolds JF, Harley PC, Tenhunen JD</w:t>
      </w:r>
      <w:r w:rsidRPr="008628D8">
        <w:rPr>
          <w:noProof/>
        </w:rPr>
        <w:t xml:space="preserve">. </w:t>
      </w:r>
      <w:r w:rsidRPr="008628D8">
        <w:rPr>
          <w:b/>
          <w:bCs/>
          <w:noProof/>
        </w:rPr>
        <w:t>1993</w:t>
      </w:r>
      <w:r w:rsidRPr="008628D8">
        <w:rPr>
          <w:noProof/>
        </w:rPr>
        <w:t xml:space="preserve">. Coordination theory of leaf nitrogen distribution in a canopy. </w:t>
      </w:r>
      <w:r w:rsidRPr="008628D8">
        <w:rPr>
          <w:i/>
          <w:iCs/>
          <w:noProof/>
        </w:rPr>
        <w:t>Oecologia</w:t>
      </w:r>
      <w:r w:rsidRPr="008628D8">
        <w:rPr>
          <w:noProof/>
        </w:rPr>
        <w:t xml:space="preserve"> </w:t>
      </w:r>
      <w:r w:rsidRPr="008628D8">
        <w:rPr>
          <w:b/>
          <w:bCs/>
          <w:noProof/>
        </w:rPr>
        <w:t>93</w:t>
      </w:r>
      <w:r w:rsidRPr="008628D8">
        <w:rPr>
          <w:noProof/>
        </w:rPr>
        <w:t>: 63–69.</w:t>
      </w:r>
    </w:p>
    <w:p w14:paraId="46BF4F77" w14:textId="77777777" w:rsidR="008628D8" w:rsidRPr="008628D8" w:rsidRDefault="008628D8" w:rsidP="008628D8">
      <w:pPr>
        <w:widowControl w:val="0"/>
        <w:autoSpaceDE w:val="0"/>
        <w:autoSpaceDN w:val="0"/>
        <w:adjustRightInd w:val="0"/>
        <w:spacing w:line="360" w:lineRule="auto"/>
        <w:rPr>
          <w:noProof/>
        </w:rPr>
      </w:pPr>
      <w:r w:rsidRPr="008628D8">
        <w:rPr>
          <w:b/>
          <w:bCs/>
          <w:noProof/>
        </w:rPr>
        <w:t>Coleman JS, McConnaughay KDM, Bazzaz FA</w:t>
      </w:r>
      <w:r w:rsidRPr="008628D8">
        <w:rPr>
          <w:noProof/>
        </w:rPr>
        <w:t xml:space="preserve">. </w:t>
      </w:r>
      <w:r w:rsidRPr="008628D8">
        <w:rPr>
          <w:b/>
          <w:bCs/>
          <w:noProof/>
        </w:rPr>
        <w:t>1993</w:t>
      </w:r>
      <w:r w:rsidRPr="008628D8">
        <w:rPr>
          <w:noProof/>
        </w:rPr>
        <w:t xml:space="preserve">. Elevated CO2 and plant nitrogen-use: is reduced tissue nitrogen concentration size-dependent? </w:t>
      </w:r>
      <w:r w:rsidRPr="008628D8">
        <w:rPr>
          <w:i/>
          <w:iCs/>
          <w:noProof/>
        </w:rPr>
        <w:t>Oecologia</w:t>
      </w:r>
      <w:r w:rsidRPr="008628D8">
        <w:rPr>
          <w:noProof/>
        </w:rPr>
        <w:t xml:space="preserve"> </w:t>
      </w:r>
      <w:r w:rsidRPr="008628D8">
        <w:rPr>
          <w:b/>
          <w:bCs/>
          <w:noProof/>
        </w:rPr>
        <w:t>93</w:t>
      </w:r>
      <w:r w:rsidRPr="008628D8">
        <w:rPr>
          <w:noProof/>
        </w:rPr>
        <w:t>: 195–200.</w:t>
      </w:r>
    </w:p>
    <w:p w14:paraId="345865AB" w14:textId="77777777" w:rsidR="008628D8" w:rsidRPr="008628D8" w:rsidRDefault="008628D8" w:rsidP="008628D8">
      <w:pPr>
        <w:widowControl w:val="0"/>
        <w:autoSpaceDE w:val="0"/>
        <w:autoSpaceDN w:val="0"/>
        <w:adjustRightInd w:val="0"/>
        <w:spacing w:line="360" w:lineRule="auto"/>
        <w:rPr>
          <w:noProof/>
        </w:rPr>
      </w:pPr>
      <w:r w:rsidRPr="008628D8">
        <w:rPr>
          <w:b/>
          <w:bCs/>
          <w:noProof/>
        </w:rPr>
        <w:t>Crous KY, Reich PB, Hunter MD, Ellsworth DS</w:t>
      </w:r>
      <w:r w:rsidRPr="008628D8">
        <w:rPr>
          <w:noProof/>
        </w:rPr>
        <w:t xml:space="preserve">. </w:t>
      </w:r>
      <w:r w:rsidRPr="008628D8">
        <w:rPr>
          <w:b/>
          <w:bCs/>
          <w:noProof/>
        </w:rPr>
        <w:t>2010</w:t>
      </w:r>
      <w:r w:rsidRPr="008628D8">
        <w:rPr>
          <w:noProof/>
        </w:rPr>
        <w:t xml:space="preserve">. Maintenance of leaf N controls the photosynthetic CO2 response of grassland species exposed to 9 years of free-air CO2 enrichment. </w:t>
      </w:r>
      <w:r w:rsidRPr="008628D8">
        <w:rPr>
          <w:i/>
          <w:iCs/>
          <w:noProof/>
        </w:rPr>
        <w:t>Global Change Biology</w:t>
      </w:r>
      <w:r w:rsidRPr="008628D8">
        <w:rPr>
          <w:noProof/>
        </w:rPr>
        <w:t xml:space="preserve"> </w:t>
      </w:r>
      <w:r w:rsidRPr="008628D8">
        <w:rPr>
          <w:b/>
          <w:bCs/>
          <w:noProof/>
        </w:rPr>
        <w:t>16</w:t>
      </w:r>
      <w:r w:rsidRPr="008628D8">
        <w:rPr>
          <w:noProof/>
        </w:rPr>
        <w:t>: 2076–2088.</w:t>
      </w:r>
    </w:p>
    <w:p w14:paraId="3E411801" w14:textId="77777777" w:rsidR="008628D8" w:rsidRPr="008628D8" w:rsidRDefault="008628D8" w:rsidP="008628D8">
      <w:pPr>
        <w:widowControl w:val="0"/>
        <w:autoSpaceDE w:val="0"/>
        <w:autoSpaceDN w:val="0"/>
        <w:adjustRightInd w:val="0"/>
        <w:spacing w:line="360" w:lineRule="auto"/>
        <w:rPr>
          <w:noProof/>
        </w:rPr>
      </w:pPr>
      <w:r w:rsidRPr="008628D8">
        <w:rPr>
          <w:b/>
          <w:bCs/>
          <w:noProof/>
        </w:rPr>
        <w:t>Cui E, Xia J, Luo Y</w:t>
      </w:r>
      <w:r w:rsidRPr="008628D8">
        <w:rPr>
          <w:noProof/>
        </w:rPr>
        <w:t xml:space="preserve">. </w:t>
      </w:r>
      <w:r w:rsidRPr="008628D8">
        <w:rPr>
          <w:b/>
          <w:bCs/>
          <w:noProof/>
        </w:rPr>
        <w:t>2023</w:t>
      </w:r>
      <w:r w:rsidRPr="008628D8">
        <w:rPr>
          <w:noProof/>
        </w:rPr>
        <w:t xml:space="preserve">. Nitrogen use strategy drives interspecific differences in plant photosynthetic CO2 acclimation. </w:t>
      </w:r>
      <w:r w:rsidRPr="008628D8">
        <w:rPr>
          <w:i/>
          <w:iCs/>
          <w:noProof/>
        </w:rPr>
        <w:t>Global Change Biology</w:t>
      </w:r>
      <w:r w:rsidRPr="008628D8">
        <w:rPr>
          <w:noProof/>
        </w:rPr>
        <w:t xml:space="preserve"> </w:t>
      </w:r>
      <w:r w:rsidRPr="008628D8">
        <w:rPr>
          <w:b/>
          <w:bCs/>
          <w:noProof/>
        </w:rPr>
        <w:t>29</w:t>
      </w:r>
      <w:r w:rsidRPr="008628D8">
        <w:rPr>
          <w:noProof/>
        </w:rPr>
        <w:t>: 3667–3677.</w:t>
      </w:r>
    </w:p>
    <w:p w14:paraId="6242B1C2" w14:textId="77777777" w:rsidR="008628D8" w:rsidRPr="008628D8" w:rsidRDefault="008628D8" w:rsidP="008628D8">
      <w:pPr>
        <w:widowControl w:val="0"/>
        <w:autoSpaceDE w:val="0"/>
        <w:autoSpaceDN w:val="0"/>
        <w:adjustRightInd w:val="0"/>
        <w:spacing w:line="360" w:lineRule="auto"/>
        <w:rPr>
          <w:noProof/>
        </w:rPr>
      </w:pPr>
      <w:r w:rsidRPr="008628D8">
        <w:rPr>
          <w:b/>
          <w:bCs/>
          <w:noProof/>
        </w:rPr>
        <w:t>Curtis PS</w:t>
      </w:r>
      <w:r w:rsidRPr="008628D8">
        <w:rPr>
          <w:noProof/>
        </w:rPr>
        <w:t xml:space="preserve">. </w:t>
      </w:r>
      <w:r w:rsidRPr="008628D8">
        <w:rPr>
          <w:b/>
          <w:bCs/>
          <w:noProof/>
        </w:rPr>
        <w:t>1996</w:t>
      </w:r>
      <w:r w:rsidRPr="008628D8">
        <w:rPr>
          <w:noProof/>
        </w:rPr>
        <w:t xml:space="preserve">. A meta-analysis of leaf gas exchange and nitrogen in trees grown under elevated carbon dioxide. </w:t>
      </w:r>
      <w:r w:rsidRPr="008628D8">
        <w:rPr>
          <w:i/>
          <w:iCs/>
          <w:noProof/>
        </w:rPr>
        <w:t>Plant, Cell and Environment</w:t>
      </w:r>
      <w:r w:rsidRPr="008628D8">
        <w:rPr>
          <w:noProof/>
        </w:rPr>
        <w:t xml:space="preserve"> </w:t>
      </w:r>
      <w:r w:rsidRPr="008628D8">
        <w:rPr>
          <w:b/>
          <w:bCs/>
          <w:noProof/>
        </w:rPr>
        <w:t>19</w:t>
      </w:r>
      <w:r w:rsidRPr="008628D8">
        <w:rPr>
          <w:noProof/>
        </w:rPr>
        <w:t>: 127–137.</w:t>
      </w:r>
    </w:p>
    <w:p w14:paraId="33AA3F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Davies-Barnard T, Meyerholt J, Zaehle S, Friedlingstein P, Brovkin V, Fan Y, Fisher RA, Jones CD, Lee H, Peano D, </w:t>
      </w:r>
      <w:r w:rsidRPr="008628D8">
        <w:rPr>
          <w:b/>
          <w:bCs/>
          <w:i/>
          <w:iCs/>
          <w:noProof/>
        </w:rPr>
        <w:t>et al.</w:t>
      </w:r>
      <w:r w:rsidRPr="008628D8">
        <w:rPr>
          <w:noProof/>
        </w:rPr>
        <w:t xml:space="preserve"> </w:t>
      </w:r>
      <w:r w:rsidRPr="008628D8">
        <w:rPr>
          <w:b/>
          <w:bCs/>
          <w:noProof/>
        </w:rPr>
        <w:t>2020</w:t>
      </w:r>
      <w:r w:rsidRPr="008628D8">
        <w:rPr>
          <w:noProof/>
        </w:rPr>
        <w:t xml:space="preserve">. Nitrogen cycling in CMIP6 land surface models: progress and limitations. </w:t>
      </w:r>
      <w:r w:rsidRPr="008628D8">
        <w:rPr>
          <w:i/>
          <w:iCs/>
          <w:noProof/>
        </w:rPr>
        <w:t>Biogeosciences</w:t>
      </w:r>
      <w:r w:rsidRPr="008628D8">
        <w:rPr>
          <w:noProof/>
        </w:rPr>
        <w:t xml:space="preserve"> </w:t>
      </w:r>
      <w:r w:rsidRPr="008628D8">
        <w:rPr>
          <w:b/>
          <w:bCs/>
          <w:noProof/>
        </w:rPr>
        <w:t>17</w:t>
      </w:r>
      <w:r w:rsidRPr="008628D8">
        <w:rPr>
          <w:noProof/>
        </w:rPr>
        <w:t>: 5129–5148.</w:t>
      </w:r>
    </w:p>
    <w:p w14:paraId="2559FF1B"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Prentice IC, Evans BJ, Caddy-Retalic S, Lowe AJ, Wright IJ</w:t>
      </w:r>
      <w:r w:rsidRPr="008628D8">
        <w:rPr>
          <w:noProof/>
        </w:rPr>
        <w:t xml:space="preserve">. </w:t>
      </w:r>
      <w:r w:rsidRPr="008628D8">
        <w:rPr>
          <w:b/>
          <w:bCs/>
          <w:noProof/>
        </w:rPr>
        <w:t>2017</w:t>
      </w:r>
      <w:r w:rsidRPr="008628D8">
        <w:rPr>
          <w:noProof/>
        </w:rPr>
        <w:t xml:space="preserve">. Leaf nitrogen from first principles: field evidence for adaptive variation with climate. </w:t>
      </w:r>
      <w:r w:rsidRPr="008628D8">
        <w:rPr>
          <w:i/>
          <w:iCs/>
          <w:noProof/>
        </w:rPr>
        <w:t>Biogeosciences</w:t>
      </w:r>
      <w:r w:rsidRPr="008628D8">
        <w:rPr>
          <w:noProof/>
        </w:rPr>
        <w:t xml:space="preserve"> </w:t>
      </w:r>
      <w:r w:rsidRPr="008628D8">
        <w:rPr>
          <w:b/>
          <w:bCs/>
          <w:noProof/>
        </w:rPr>
        <w:t>14</w:t>
      </w:r>
      <w:r w:rsidRPr="008628D8">
        <w:rPr>
          <w:noProof/>
        </w:rPr>
        <w:t>: 481–495.</w:t>
      </w:r>
    </w:p>
    <w:p w14:paraId="089C832E"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Prentice IC, Wright IJ, Evans BJ, Togashi HF, Caddy-Retalic S, McInerney FA, Sparrow B, Leitch E, Lowe AJ</w:t>
      </w:r>
      <w:r w:rsidRPr="008628D8">
        <w:rPr>
          <w:noProof/>
        </w:rPr>
        <w:t xml:space="preserve">. </w:t>
      </w:r>
      <w:r w:rsidRPr="008628D8">
        <w:rPr>
          <w:b/>
          <w:bCs/>
          <w:noProof/>
        </w:rPr>
        <w:t>2020</w:t>
      </w:r>
      <w:r w:rsidRPr="008628D8">
        <w:rPr>
          <w:noProof/>
        </w:rPr>
        <w:t xml:space="preserve">. Components of leaf-trait variation along environmental gradients. </w:t>
      </w:r>
      <w:r w:rsidRPr="008628D8">
        <w:rPr>
          <w:i/>
          <w:iCs/>
          <w:noProof/>
        </w:rPr>
        <w:t>New Phytologist</w:t>
      </w:r>
      <w:r w:rsidRPr="008628D8">
        <w:rPr>
          <w:noProof/>
        </w:rPr>
        <w:t xml:space="preserve"> </w:t>
      </w:r>
      <w:r w:rsidRPr="008628D8">
        <w:rPr>
          <w:b/>
          <w:bCs/>
          <w:noProof/>
        </w:rPr>
        <w:t>228</w:t>
      </w:r>
      <w:r w:rsidRPr="008628D8">
        <w:rPr>
          <w:noProof/>
        </w:rPr>
        <w:t>: 82–94.</w:t>
      </w:r>
    </w:p>
    <w:p w14:paraId="7761436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Dong N, Prentice IC, Wright IJ, Wang H, Atkin OK, Bloomfield KJ, Domingues TF, Gleason SM, Maire V, Onoda Y, </w:t>
      </w:r>
      <w:r w:rsidRPr="008628D8">
        <w:rPr>
          <w:b/>
          <w:bCs/>
          <w:i/>
          <w:iCs/>
          <w:noProof/>
        </w:rPr>
        <w:t>et al.</w:t>
      </w:r>
      <w:r w:rsidRPr="008628D8">
        <w:rPr>
          <w:noProof/>
        </w:rPr>
        <w:t xml:space="preserve"> </w:t>
      </w:r>
      <w:r w:rsidRPr="008628D8">
        <w:rPr>
          <w:b/>
          <w:bCs/>
          <w:noProof/>
        </w:rPr>
        <w:t>2022a</w:t>
      </w:r>
      <w:r w:rsidRPr="008628D8">
        <w:rPr>
          <w:noProof/>
        </w:rPr>
        <w:t xml:space="preserve">. Leaf nitrogen from the perspective of optimal plant function. </w:t>
      </w:r>
      <w:r w:rsidRPr="008628D8">
        <w:rPr>
          <w:i/>
          <w:iCs/>
          <w:noProof/>
        </w:rPr>
        <w:t>Journal of Ecology</w:t>
      </w:r>
      <w:r w:rsidRPr="008628D8">
        <w:rPr>
          <w:noProof/>
        </w:rPr>
        <w:t xml:space="preserve"> </w:t>
      </w:r>
      <w:r w:rsidRPr="008628D8">
        <w:rPr>
          <w:b/>
          <w:bCs/>
          <w:noProof/>
        </w:rPr>
        <w:t>110</w:t>
      </w:r>
      <w:r w:rsidRPr="008628D8">
        <w:rPr>
          <w:noProof/>
        </w:rPr>
        <w:t>: 2585–2602.</w:t>
      </w:r>
    </w:p>
    <w:p w14:paraId="69643330"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Wright IJ, Chen JM, Luo X, Wang H, Keenan TF, Smith NG, Prentice IC</w:t>
      </w:r>
      <w:r w:rsidRPr="008628D8">
        <w:rPr>
          <w:noProof/>
        </w:rPr>
        <w:t xml:space="preserve">. </w:t>
      </w:r>
      <w:r w:rsidRPr="008628D8">
        <w:rPr>
          <w:b/>
          <w:bCs/>
          <w:noProof/>
        </w:rPr>
        <w:t>2022b</w:t>
      </w:r>
      <w:r w:rsidRPr="008628D8">
        <w:rPr>
          <w:noProof/>
        </w:rPr>
        <w:t>. Rising CO</w:t>
      </w:r>
      <w:r w:rsidRPr="008628D8">
        <w:rPr>
          <w:noProof/>
          <w:vertAlign w:val="subscript"/>
        </w:rPr>
        <w:t>2</w:t>
      </w:r>
      <w:r w:rsidRPr="008628D8">
        <w:rPr>
          <w:noProof/>
        </w:rPr>
        <w:t xml:space="preserve"> and warming reduce global canopy demand for nitrogen. </w:t>
      </w:r>
      <w:r w:rsidRPr="008628D8">
        <w:rPr>
          <w:i/>
          <w:iCs/>
          <w:noProof/>
        </w:rPr>
        <w:t>New Phytologist</w:t>
      </w:r>
      <w:r w:rsidRPr="008628D8">
        <w:rPr>
          <w:noProof/>
        </w:rPr>
        <w:t xml:space="preserve"> </w:t>
      </w:r>
      <w:r w:rsidRPr="008628D8">
        <w:rPr>
          <w:b/>
          <w:bCs/>
          <w:noProof/>
        </w:rPr>
        <w:t>235</w:t>
      </w:r>
      <w:r w:rsidRPr="008628D8">
        <w:rPr>
          <w:noProof/>
        </w:rPr>
        <w:t>: 1692–1700.</w:t>
      </w:r>
    </w:p>
    <w:p w14:paraId="440CB80A" w14:textId="77777777" w:rsidR="008628D8" w:rsidRPr="008628D8" w:rsidRDefault="008628D8" w:rsidP="008628D8">
      <w:pPr>
        <w:widowControl w:val="0"/>
        <w:autoSpaceDE w:val="0"/>
        <w:autoSpaceDN w:val="0"/>
        <w:adjustRightInd w:val="0"/>
        <w:spacing w:line="360" w:lineRule="auto"/>
        <w:rPr>
          <w:noProof/>
        </w:rPr>
      </w:pPr>
      <w:r w:rsidRPr="008628D8">
        <w:rPr>
          <w:b/>
          <w:bCs/>
          <w:noProof/>
        </w:rPr>
        <w:t>Drake BG, Gonzàlez-Meler MA, Long SP</w:t>
      </w:r>
      <w:r w:rsidRPr="008628D8">
        <w:rPr>
          <w:noProof/>
        </w:rPr>
        <w:t xml:space="preserve">. </w:t>
      </w:r>
      <w:r w:rsidRPr="008628D8">
        <w:rPr>
          <w:b/>
          <w:bCs/>
          <w:noProof/>
        </w:rPr>
        <w:t>1997</w:t>
      </w:r>
      <w:r w:rsidRPr="008628D8">
        <w:rPr>
          <w:noProof/>
        </w:rPr>
        <w:t xml:space="preserve">. More efficient plants: A Consequence of Rising Atmospheric CO2? </w:t>
      </w:r>
      <w:r w:rsidRPr="008628D8">
        <w:rPr>
          <w:i/>
          <w:iCs/>
          <w:noProof/>
        </w:rPr>
        <w:t>Annual Review of Plant Biology</w:t>
      </w:r>
      <w:r w:rsidRPr="008628D8">
        <w:rPr>
          <w:noProof/>
        </w:rPr>
        <w:t xml:space="preserve"> </w:t>
      </w:r>
      <w:r w:rsidRPr="008628D8">
        <w:rPr>
          <w:b/>
          <w:bCs/>
          <w:noProof/>
        </w:rPr>
        <w:t>48</w:t>
      </w:r>
      <w:r w:rsidRPr="008628D8">
        <w:rPr>
          <w:noProof/>
        </w:rPr>
        <w:t>: 609–639.</w:t>
      </w:r>
    </w:p>
    <w:p w14:paraId="36FD3E49" w14:textId="77777777" w:rsidR="008628D8" w:rsidRPr="008628D8" w:rsidRDefault="008628D8" w:rsidP="008628D8">
      <w:pPr>
        <w:widowControl w:val="0"/>
        <w:autoSpaceDE w:val="0"/>
        <w:autoSpaceDN w:val="0"/>
        <w:adjustRightInd w:val="0"/>
        <w:spacing w:line="360" w:lineRule="auto"/>
        <w:rPr>
          <w:noProof/>
        </w:rPr>
      </w:pPr>
      <w:r w:rsidRPr="008628D8">
        <w:rPr>
          <w:b/>
          <w:bCs/>
          <w:noProof/>
        </w:rPr>
        <w:lastRenderedPageBreak/>
        <w:t>Duursma RA</w:t>
      </w:r>
      <w:r w:rsidRPr="008628D8">
        <w:rPr>
          <w:noProof/>
        </w:rPr>
        <w:t xml:space="preserve">. </w:t>
      </w:r>
      <w:r w:rsidRPr="008628D8">
        <w:rPr>
          <w:b/>
          <w:bCs/>
          <w:noProof/>
        </w:rPr>
        <w:t>2015</w:t>
      </w:r>
      <w:r w:rsidRPr="008628D8">
        <w:rPr>
          <w:noProof/>
        </w:rPr>
        <w:t xml:space="preserve">. Plantecophys - An R Package for Analysing and Modelling Leaf Gas Exchange Data (PC Struik, Ed.). </w:t>
      </w:r>
      <w:r w:rsidRPr="008628D8">
        <w:rPr>
          <w:i/>
          <w:iCs/>
          <w:noProof/>
        </w:rPr>
        <w:t>PLOS ONE</w:t>
      </w:r>
      <w:r w:rsidRPr="008628D8">
        <w:rPr>
          <w:noProof/>
        </w:rPr>
        <w:t xml:space="preserve"> </w:t>
      </w:r>
      <w:r w:rsidRPr="008628D8">
        <w:rPr>
          <w:b/>
          <w:bCs/>
          <w:noProof/>
        </w:rPr>
        <w:t>10</w:t>
      </w:r>
      <w:r w:rsidRPr="008628D8">
        <w:rPr>
          <w:noProof/>
        </w:rPr>
        <w:t>: e0143346.</w:t>
      </w:r>
    </w:p>
    <w:p w14:paraId="2C4B4A84"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w:t>
      </w:r>
      <w:r w:rsidRPr="008628D8">
        <w:rPr>
          <w:noProof/>
        </w:rPr>
        <w:t xml:space="preserve">. </w:t>
      </w:r>
      <w:r w:rsidRPr="008628D8">
        <w:rPr>
          <w:b/>
          <w:bCs/>
          <w:noProof/>
        </w:rPr>
        <w:t>1989</w:t>
      </w:r>
      <w:r w:rsidRPr="008628D8">
        <w:rPr>
          <w:noProof/>
        </w:rPr>
        <w:t>. Photosynthesis and nitrogen relationships in leaves of C</w:t>
      </w:r>
      <w:r w:rsidRPr="008628D8">
        <w:rPr>
          <w:noProof/>
          <w:vertAlign w:val="subscript"/>
        </w:rPr>
        <w:t>3</w:t>
      </w:r>
      <w:r w:rsidRPr="008628D8">
        <w:rPr>
          <w:noProof/>
        </w:rPr>
        <w:t xml:space="preserve"> plants. </w:t>
      </w:r>
      <w:r w:rsidRPr="008628D8">
        <w:rPr>
          <w:i/>
          <w:iCs/>
          <w:noProof/>
        </w:rPr>
        <w:t>Oecologia</w:t>
      </w:r>
      <w:r w:rsidRPr="008628D8">
        <w:rPr>
          <w:noProof/>
        </w:rPr>
        <w:t xml:space="preserve"> </w:t>
      </w:r>
      <w:r w:rsidRPr="008628D8">
        <w:rPr>
          <w:b/>
          <w:bCs/>
          <w:noProof/>
        </w:rPr>
        <w:t>78</w:t>
      </w:r>
      <w:r w:rsidRPr="008628D8">
        <w:rPr>
          <w:noProof/>
        </w:rPr>
        <w:t>: 9–19.</w:t>
      </w:r>
    </w:p>
    <w:p w14:paraId="5F76752E"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 Clarke VC</w:t>
      </w:r>
      <w:r w:rsidRPr="008628D8">
        <w:rPr>
          <w:noProof/>
        </w:rPr>
        <w:t xml:space="preserve">. </w:t>
      </w:r>
      <w:r w:rsidRPr="008628D8">
        <w:rPr>
          <w:b/>
          <w:bCs/>
          <w:noProof/>
        </w:rPr>
        <w:t>2019</w:t>
      </w:r>
      <w:r w:rsidRPr="008628D8">
        <w:rPr>
          <w:noProof/>
        </w:rPr>
        <w:t xml:space="preserve">. The nitrogen cost of photosynthesis. </w:t>
      </w:r>
      <w:r w:rsidRPr="008628D8">
        <w:rPr>
          <w:i/>
          <w:iCs/>
          <w:noProof/>
        </w:rPr>
        <w:t>Journal of Experimental Botany</w:t>
      </w:r>
      <w:r w:rsidRPr="008628D8">
        <w:rPr>
          <w:noProof/>
        </w:rPr>
        <w:t xml:space="preserve"> </w:t>
      </w:r>
      <w:r w:rsidRPr="008628D8">
        <w:rPr>
          <w:b/>
          <w:bCs/>
          <w:noProof/>
        </w:rPr>
        <w:t>70</w:t>
      </w:r>
      <w:r w:rsidRPr="008628D8">
        <w:rPr>
          <w:noProof/>
        </w:rPr>
        <w:t>: 7–15.</w:t>
      </w:r>
    </w:p>
    <w:p w14:paraId="5E7A4DA3"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 Seemann JR</w:t>
      </w:r>
      <w:r w:rsidRPr="008628D8">
        <w:rPr>
          <w:noProof/>
        </w:rPr>
        <w:t xml:space="preserve">. </w:t>
      </w:r>
      <w:r w:rsidRPr="008628D8">
        <w:rPr>
          <w:b/>
          <w:bCs/>
          <w:noProof/>
        </w:rPr>
        <w:t>1989</w:t>
      </w:r>
      <w:r w:rsidRPr="008628D8">
        <w:rPr>
          <w:noProof/>
        </w:rPr>
        <w:t xml:space="preserve">. The allocation of protein nitrogen in the photosynthetic apparatus: costs, consequences, and control. </w:t>
      </w:r>
      <w:r w:rsidRPr="008628D8">
        <w:rPr>
          <w:i/>
          <w:iCs/>
          <w:noProof/>
        </w:rPr>
        <w:t>Photosynthesis</w:t>
      </w:r>
      <w:r w:rsidRPr="008628D8">
        <w:rPr>
          <w:noProof/>
        </w:rPr>
        <w:t xml:space="preserve"> </w:t>
      </w:r>
      <w:r w:rsidRPr="008628D8">
        <w:rPr>
          <w:b/>
          <w:bCs/>
          <w:noProof/>
        </w:rPr>
        <w:t>8</w:t>
      </w:r>
      <w:r w:rsidRPr="008628D8">
        <w:rPr>
          <w:noProof/>
        </w:rPr>
        <w:t>: 183–205.</w:t>
      </w:r>
    </w:p>
    <w:p w14:paraId="15013D96" w14:textId="77777777" w:rsidR="008628D8" w:rsidRPr="008628D8" w:rsidRDefault="008628D8" w:rsidP="008628D8">
      <w:pPr>
        <w:widowControl w:val="0"/>
        <w:autoSpaceDE w:val="0"/>
        <w:autoSpaceDN w:val="0"/>
        <w:adjustRightInd w:val="0"/>
        <w:spacing w:line="360" w:lineRule="auto"/>
        <w:rPr>
          <w:noProof/>
        </w:rPr>
      </w:pPr>
      <w:r w:rsidRPr="008628D8">
        <w:rPr>
          <w:b/>
          <w:bCs/>
          <w:noProof/>
        </w:rPr>
        <w:t>Farquhar GD, von Caemmerer S, Berry JA</w:t>
      </w:r>
      <w:r w:rsidRPr="008628D8">
        <w:rPr>
          <w:noProof/>
        </w:rPr>
        <w:t xml:space="preserve">. </w:t>
      </w:r>
      <w:r w:rsidRPr="008628D8">
        <w:rPr>
          <w:b/>
          <w:bCs/>
          <w:noProof/>
        </w:rPr>
        <w:t>1980</w:t>
      </w:r>
      <w:r w:rsidRPr="008628D8">
        <w:rPr>
          <w:noProof/>
        </w:rPr>
        <w:t xml:space="preserve">. A biochemical model of photosynthetic CO2 assimilation in leaves of C3 species. </w:t>
      </w:r>
      <w:r w:rsidRPr="008628D8">
        <w:rPr>
          <w:i/>
          <w:iCs/>
          <w:noProof/>
        </w:rPr>
        <w:t>Planta</w:t>
      </w:r>
      <w:r w:rsidRPr="008628D8">
        <w:rPr>
          <w:noProof/>
        </w:rPr>
        <w:t xml:space="preserve"> </w:t>
      </w:r>
      <w:r w:rsidRPr="008628D8">
        <w:rPr>
          <w:b/>
          <w:bCs/>
          <w:noProof/>
        </w:rPr>
        <w:t>149</w:t>
      </w:r>
      <w:r w:rsidRPr="008628D8">
        <w:rPr>
          <w:noProof/>
        </w:rPr>
        <w:t>: 78–90.</w:t>
      </w:r>
    </w:p>
    <w:p w14:paraId="6BA44F06" w14:textId="77777777" w:rsidR="008628D8" w:rsidRPr="008628D8" w:rsidRDefault="008628D8" w:rsidP="008628D8">
      <w:pPr>
        <w:widowControl w:val="0"/>
        <w:autoSpaceDE w:val="0"/>
        <w:autoSpaceDN w:val="0"/>
        <w:adjustRightInd w:val="0"/>
        <w:spacing w:line="360" w:lineRule="auto"/>
        <w:rPr>
          <w:noProof/>
        </w:rPr>
      </w:pPr>
      <w:r w:rsidRPr="008628D8">
        <w:rPr>
          <w:b/>
          <w:bCs/>
          <w:noProof/>
        </w:rPr>
        <w:t>Farquhar GD, Ehleringer JR, Hubick KT</w:t>
      </w:r>
      <w:r w:rsidRPr="008628D8">
        <w:rPr>
          <w:noProof/>
        </w:rPr>
        <w:t xml:space="preserve">. </w:t>
      </w:r>
      <w:r w:rsidRPr="008628D8">
        <w:rPr>
          <w:b/>
          <w:bCs/>
          <w:noProof/>
        </w:rPr>
        <w:t>1989</w:t>
      </w:r>
      <w:r w:rsidRPr="008628D8">
        <w:rPr>
          <w:noProof/>
        </w:rPr>
        <w:t xml:space="preserve">. Carbon Isotope Discrimination and Photosynthesis. </w:t>
      </w:r>
      <w:r w:rsidRPr="008628D8">
        <w:rPr>
          <w:i/>
          <w:iCs/>
          <w:noProof/>
        </w:rPr>
        <w:t>Annual Review of Plant Physiology and Plant Molecular Biology</w:t>
      </w:r>
      <w:r w:rsidRPr="008628D8">
        <w:rPr>
          <w:noProof/>
        </w:rPr>
        <w:t xml:space="preserve"> </w:t>
      </w:r>
      <w:r w:rsidRPr="008628D8">
        <w:rPr>
          <w:b/>
          <w:bCs/>
          <w:noProof/>
        </w:rPr>
        <w:t>40</w:t>
      </w:r>
      <w:r w:rsidRPr="008628D8">
        <w:rPr>
          <w:noProof/>
        </w:rPr>
        <w:t>: 503–537.</w:t>
      </w:r>
    </w:p>
    <w:p w14:paraId="1978877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Fay PA, Prober SM, Harpole WS, Knops JMH, Bakker JD, Borer ET, Lind EM, MacDougall AS, Seabloom EW, Wragg PD, </w:t>
      </w:r>
      <w:r w:rsidRPr="008628D8">
        <w:rPr>
          <w:b/>
          <w:bCs/>
          <w:i/>
          <w:iCs/>
          <w:noProof/>
        </w:rPr>
        <w:t>et al.</w:t>
      </w:r>
      <w:r w:rsidRPr="008628D8">
        <w:rPr>
          <w:noProof/>
        </w:rPr>
        <w:t xml:space="preserve"> </w:t>
      </w:r>
      <w:r w:rsidRPr="008628D8">
        <w:rPr>
          <w:b/>
          <w:bCs/>
          <w:noProof/>
        </w:rPr>
        <w:t>2015</w:t>
      </w:r>
      <w:r w:rsidRPr="008628D8">
        <w:rPr>
          <w:noProof/>
        </w:rPr>
        <w:t xml:space="preserve">. Grassland productivity limited by multiple nutrients. </w:t>
      </w:r>
      <w:r w:rsidRPr="008628D8">
        <w:rPr>
          <w:i/>
          <w:iCs/>
          <w:noProof/>
        </w:rPr>
        <w:t>Nature Plants</w:t>
      </w:r>
      <w:r w:rsidRPr="008628D8">
        <w:rPr>
          <w:noProof/>
        </w:rPr>
        <w:t xml:space="preserve"> </w:t>
      </w:r>
      <w:r w:rsidRPr="008628D8">
        <w:rPr>
          <w:b/>
          <w:bCs/>
          <w:noProof/>
        </w:rPr>
        <w:t>1</w:t>
      </w:r>
      <w:r w:rsidRPr="008628D8">
        <w:rPr>
          <w:noProof/>
        </w:rPr>
        <w:t>: 15080.</w:t>
      </w:r>
    </w:p>
    <w:p w14:paraId="3FF2152F" w14:textId="77777777" w:rsidR="008628D8" w:rsidRPr="008628D8" w:rsidRDefault="008628D8" w:rsidP="008628D8">
      <w:pPr>
        <w:widowControl w:val="0"/>
        <w:autoSpaceDE w:val="0"/>
        <w:autoSpaceDN w:val="0"/>
        <w:adjustRightInd w:val="0"/>
        <w:spacing w:line="360" w:lineRule="auto"/>
        <w:rPr>
          <w:noProof/>
        </w:rPr>
      </w:pPr>
      <w:r w:rsidRPr="008628D8">
        <w:rPr>
          <w:b/>
          <w:bCs/>
          <w:noProof/>
        </w:rPr>
        <w:t>Field CB, Mooney HA</w:t>
      </w:r>
      <w:r w:rsidRPr="008628D8">
        <w:rPr>
          <w:noProof/>
        </w:rPr>
        <w:t xml:space="preserve">. </w:t>
      </w:r>
      <w:r w:rsidRPr="008628D8">
        <w:rPr>
          <w:b/>
          <w:bCs/>
          <w:noProof/>
        </w:rPr>
        <w:t>1986</w:t>
      </w:r>
      <w:r w:rsidRPr="008628D8">
        <w:rPr>
          <w:noProof/>
        </w:rPr>
        <w:t>. The photosynthesis-nitrogen relationship in wild plants. In: Givnish TJ, ed. On the Economy of Plant Form and Function. Cambridge: Cambridge University Press, 25–55.</w:t>
      </w:r>
    </w:p>
    <w:p w14:paraId="452378F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Finzi AC, Moore DJP, DeLucia EH, Lichter J, Hofmockel KS, Jackson RB, Kim HS, Matamala R, McCarthy HR, Oren R, </w:t>
      </w:r>
      <w:r w:rsidRPr="008628D8">
        <w:rPr>
          <w:b/>
          <w:bCs/>
          <w:i/>
          <w:iCs/>
          <w:noProof/>
        </w:rPr>
        <w:t>et al.</w:t>
      </w:r>
      <w:r w:rsidRPr="008628D8">
        <w:rPr>
          <w:noProof/>
        </w:rPr>
        <w:t xml:space="preserve"> </w:t>
      </w:r>
      <w:r w:rsidRPr="008628D8">
        <w:rPr>
          <w:b/>
          <w:bCs/>
          <w:noProof/>
        </w:rPr>
        <w:t>2006</w:t>
      </w:r>
      <w:r w:rsidRPr="008628D8">
        <w:rPr>
          <w:noProof/>
        </w:rPr>
        <w:t>. Progressive nitrogen limitation of ecosystem processes under elevated CO</w:t>
      </w:r>
      <w:r w:rsidRPr="008628D8">
        <w:rPr>
          <w:noProof/>
          <w:vertAlign w:val="subscript"/>
        </w:rPr>
        <w:t>2</w:t>
      </w:r>
      <w:r w:rsidRPr="008628D8">
        <w:rPr>
          <w:noProof/>
        </w:rPr>
        <w:t xml:space="preserve"> in a warm-temperate forest. </w:t>
      </w:r>
      <w:r w:rsidRPr="008628D8">
        <w:rPr>
          <w:i/>
          <w:iCs/>
          <w:noProof/>
        </w:rPr>
        <w:t>Ecology</w:t>
      </w:r>
      <w:r w:rsidRPr="008628D8">
        <w:rPr>
          <w:noProof/>
        </w:rPr>
        <w:t xml:space="preserve"> </w:t>
      </w:r>
      <w:r w:rsidRPr="008628D8">
        <w:rPr>
          <w:b/>
          <w:bCs/>
          <w:noProof/>
        </w:rPr>
        <w:t>87</w:t>
      </w:r>
      <w:r w:rsidRPr="008628D8">
        <w:rPr>
          <w:noProof/>
        </w:rPr>
        <w:t>: 15–25.</w:t>
      </w:r>
    </w:p>
    <w:p w14:paraId="7CE3EA0D"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Firn J, McGree JM, Harvey E, Flores-Moreno H, Schütz M, Buckley YM, Borer ET, Seabloom EW, La Pierre KJ, MacDougall AM, </w:t>
      </w:r>
      <w:r w:rsidRPr="008628D8">
        <w:rPr>
          <w:b/>
          <w:bCs/>
          <w:i/>
          <w:iCs/>
          <w:noProof/>
        </w:rPr>
        <w:t>et al.</w:t>
      </w:r>
      <w:r w:rsidRPr="008628D8">
        <w:rPr>
          <w:noProof/>
        </w:rPr>
        <w:t xml:space="preserve"> </w:t>
      </w:r>
      <w:r w:rsidRPr="008628D8">
        <w:rPr>
          <w:b/>
          <w:bCs/>
          <w:noProof/>
        </w:rPr>
        <w:t>2019</w:t>
      </w:r>
      <w:r w:rsidRPr="008628D8">
        <w:rPr>
          <w:noProof/>
        </w:rPr>
        <w:t xml:space="preserve">. Leaf nutrients, not specific leaf area, are consistent indicators of elevated nutrient inputs. </w:t>
      </w:r>
      <w:r w:rsidRPr="008628D8">
        <w:rPr>
          <w:i/>
          <w:iCs/>
          <w:noProof/>
        </w:rPr>
        <w:t>Nature Ecology &amp; Evolution</w:t>
      </w:r>
      <w:r w:rsidRPr="008628D8">
        <w:rPr>
          <w:noProof/>
        </w:rPr>
        <w:t xml:space="preserve"> </w:t>
      </w:r>
      <w:r w:rsidRPr="008628D8">
        <w:rPr>
          <w:b/>
          <w:bCs/>
          <w:noProof/>
        </w:rPr>
        <w:t>3</w:t>
      </w:r>
      <w:r w:rsidRPr="008628D8">
        <w:rPr>
          <w:noProof/>
        </w:rPr>
        <w:t>: 400–406.</w:t>
      </w:r>
    </w:p>
    <w:p w14:paraId="4E96E484" w14:textId="77777777" w:rsidR="008628D8" w:rsidRPr="008628D8" w:rsidRDefault="008628D8" w:rsidP="008628D8">
      <w:pPr>
        <w:widowControl w:val="0"/>
        <w:autoSpaceDE w:val="0"/>
        <w:autoSpaceDN w:val="0"/>
        <w:adjustRightInd w:val="0"/>
        <w:spacing w:line="360" w:lineRule="auto"/>
        <w:rPr>
          <w:noProof/>
        </w:rPr>
      </w:pPr>
      <w:r w:rsidRPr="008628D8">
        <w:rPr>
          <w:b/>
          <w:bCs/>
          <w:noProof/>
        </w:rPr>
        <w:t>Fox J, Weisberg S</w:t>
      </w:r>
      <w:r w:rsidRPr="008628D8">
        <w:rPr>
          <w:noProof/>
        </w:rPr>
        <w:t xml:space="preserve">. </w:t>
      </w:r>
      <w:r w:rsidRPr="008628D8">
        <w:rPr>
          <w:b/>
          <w:bCs/>
          <w:noProof/>
        </w:rPr>
        <w:t>2019</w:t>
      </w:r>
      <w:r w:rsidRPr="008628D8">
        <w:rPr>
          <w:noProof/>
        </w:rPr>
        <w:t xml:space="preserve">. </w:t>
      </w:r>
      <w:r w:rsidRPr="008628D8">
        <w:rPr>
          <w:i/>
          <w:iCs/>
          <w:noProof/>
        </w:rPr>
        <w:t>An R companion to applied regression</w:t>
      </w:r>
      <w:r w:rsidRPr="008628D8">
        <w:rPr>
          <w:noProof/>
        </w:rPr>
        <w:t>. Thousand Oaks, California: Sage.</w:t>
      </w:r>
    </w:p>
    <w:p w14:paraId="0DC97618" w14:textId="77777777" w:rsidR="008628D8" w:rsidRPr="008628D8" w:rsidRDefault="008628D8" w:rsidP="008628D8">
      <w:pPr>
        <w:widowControl w:val="0"/>
        <w:autoSpaceDE w:val="0"/>
        <w:autoSpaceDN w:val="0"/>
        <w:adjustRightInd w:val="0"/>
        <w:spacing w:line="360" w:lineRule="auto"/>
        <w:rPr>
          <w:noProof/>
        </w:rPr>
      </w:pPr>
      <w:r w:rsidRPr="008628D8">
        <w:rPr>
          <w:b/>
          <w:bCs/>
          <w:noProof/>
        </w:rPr>
        <w:t>Friedlingstein P, Meinshausen M, Arora VK, Jones CD, Anav A, Liddicoat SK, Knutti R</w:t>
      </w:r>
      <w:r w:rsidRPr="008628D8">
        <w:rPr>
          <w:noProof/>
        </w:rPr>
        <w:t xml:space="preserve">. </w:t>
      </w:r>
      <w:r w:rsidRPr="008628D8">
        <w:rPr>
          <w:b/>
          <w:bCs/>
          <w:noProof/>
        </w:rPr>
        <w:t>2014</w:t>
      </w:r>
      <w:r w:rsidRPr="008628D8">
        <w:rPr>
          <w:noProof/>
        </w:rPr>
        <w:t xml:space="preserve">. Uncertainties in CMIP5 climate projections due to carbon cycle feedbacks. </w:t>
      </w:r>
      <w:r w:rsidRPr="008628D8">
        <w:rPr>
          <w:i/>
          <w:iCs/>
          <w:noProof/>
        </w:rPr>
        <w:t>Journal of Climate</w:t>
      </w:r>
      <w:r w:rsidRPr="008628D8">
        <w:rPr>
          <w:noProof/>
        </w:rPr>
        <w:t xml:space="preserve"> </w:t>
      </w:r>
      <w:r w:rsidRPr="008628D8">
        <w:rPr>
          <w:b/>
          <w:bCs/>
          <w:noProof/>
        </w:rPr>
        <w:t>27</w:t>
      </w:r>
      <w:r w:rsidRPr="008628D8">
        <w:rPr>
          <w:noProof/>
        </w:rPr>
        <w:t>: 511–526.</w:t>
      </w:r>
    </w:p>
    <w:p w14:paraId="04C43DE8" w14:textId="77777777" w:rsidR="008628D8" w:rsidRPr="008628D8" w:rsidRDefault="008628D8" w:rsidP="008628D8">
      <w:pPr>
        <w:widowControl w:val="0"/>
        <w:autoSpaceDE w:val="0"/>
        <w:autoSpaceDN w:val="0"/>
        <w:adjustRightInd w:val="0"/>
        <w:spacing w:line="360" w:lineRule="auto"/>
        <w:rPr>
          <w:noProof/>
        </w:rPr>
      </w:pPr>
      <w:r w:rsidRPr="008628D8">
        <w:rPr>
          <w:b/>
          <w:bCs/>
          <w:noProof/>
        </w:rPr>
        <w:t>Gutschick VP</w:t>
      </w:r>
      <w:r w:rsidRPr="008628D8">
        <w:rPr>
          <w:noProof/>
        </w:rPr>
        <w:t xml:space="preserve">. </w:t>
      </w:r>
      <w:r w:rsidRPr="008628D8">
        <w:rPr>
          <w:b/>
          <w:bCs/>
          <w:noProof/>
        </w:rPr>
        <w:t>1981</w:t>
      </w:r>
      <w:r w:rsidRPr="008628D8">
        <w:rPr>
          <w:noProof/>
        </w:rPr>
        <w:t xml:space="preserve">. Evolved strategies in nitrogen acquisition by plants. </w:t>
      </w:r>
      <w:r w:rsidRPr="008628D8">
        <w:rPr>
          <w:i/>
          <w:iCs/>
          <w:noProof/>
        </w:rPr>
        <w:t xml:space="preserve">The American </w:t>
      </w:r>
      <w:r w:rsidRPr="008628D8">
        <w:rPr>
          <w:i/>
          <w:iCs/>
          <w:noProof/>
        </w:rPr>
        <w:lastRenderedPageBreak/>
        <w:t>Naturalist</w:t>
      </w:r>
      <w:r w:rsidRPr="008628D8">
        <w:rPr>
          <w:noProof/>
        </w:rPr>
        <w:t xml:space="preserve"> </w:t>
      </w:r>
      <w:r w:rsidRPr="008628D8">
        <w:rPr>
          <w:b/>
          <w:bCs/>
          <w:noProof/>
        </w:rPr>
        <w:t>118</w:t>
      </w:r>
      <w:r w:rsidRPr="008628D8">
        <w:rPr>
          <w:noProof/>
        </w:rPr>
        <w:t>: 607–637.</w:t>
      </w:r>
    </w:p>
    <w:p w14:paraId="77878FD2"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Harrison SP, Cramer W, Franklin O, Prentice IC, Wang H, Brännström Å, de Boer H, Dieckmann U, Joshi J, Keenan TF, </w:t>
      </w:r>
      <w:r w:rsidRPr="008628D8">
        <w:rPr>
          <w:b/>
          <w:bCs/>
          <w:i/>
          <w:iCs/>
          <w:noProof/>
        </w:rPr>
        <w:t>et al.</w:t>
      </w:r>
      <w:r w:rsidRPr="008628D8">
        <w:rPr>
          <w:noProof/>
        </w:rPr>
        <w:t xml:space="preserve"> </w:t>
      </w:r>
      <w:r w:rsidRPr="008628D8">
        <w:rPr>
          <w:b/>
          <w:bCs/>
          <w:noProof/>
        </w:rPr>
        <w:t>2021</w:t>
      </w:r>
      <w:r w:rsidRPr="008628D8">
        <w:rPr>
          <w:noProof/>
        </w:rPr>
        <w:t xml:space="preserve">. Eco-evolutionary optimality as a means to improve vegetation and land-surface models. </w:t>
      </w:r>
      <w:r w:rsidRPr="008628D8">
        <w:rPr>
          <w:i/>
          <w:iCs/>
          <w:noProof/>
        </w:rPr>
        <w:t>New Phytologist</w:t>
      </w:r>
      <w:r w:rsidRPr="008628D8">
        <w:rPr>
          <w:noProof/>
        </w:rPr>
        <w:t xml:space="preserve"> </w:t>
      </w:r>
      <w:r w:rsidRPr="008628D8">
        <w:rPr>
          <w:b/>
          <w:bCs/>
          <w:noProof/>
        </w:rPr>
        <w:t>231</w:t>
      </w:r>
      <w:r w:rsidRPr="008628D8">
        <w:rPr>
          <w:noProof/>
        </w:rPr>
        <w:t>: 2125–2141.</w:t>
      </w:r>
    </w:p>
    <w:p w14:paraId="26A56161" w14:textId="77777777" w:rsidR="008628D8" w:rsidRPr="008628D8" w:rsidRDefault="008628D8" w:rsidP="008628D8">
      <w:pPr>
        <w:widowControl w:val="0"/>
        <w:autoSpaceDE w:val="0"/>
        <w:autoSpaceDN w:val="0"/>
        <w:adjustRightInd w:val="0"/>
        <w:spacing w:line="360" w:lineRule="auto"/>
        <w:rPr>
          <w:noProof/>
        </w:rPr>
      </w:pPr>
      <w:r w:rsidRPr="008628D8">
        <w:rPr>
          <w:b/>
          <w:bCs/>
          <w:noProof/>
        </w:rPr>
        <w:t>Hoagland DR, Arnon DI</w:t>
      </w:r>
      <w:r w:rsidRPr="008628D8">
        <w:rPr>
          <w:noProof/>
        </w:rPr>
        <w:t xml:space="preserve">. </w:t>
      </w:r>
      <w:r w:rsidRPr="008628D8">
        <w:rPr>
          <w:b/>
          <w:bCs/>
          <w:noProof/>
        </w:rPr>
        <w:t>1950</w:t>
      </w:r>
      <w:r w:rsidRPr="008628D8">
        <w:rPr>
          <w:noProof/>
        </w:rPr>
        <w:t xml:space="preserve">. The water-culture method for growing plants without soil. </w:t>
      </w:r>
      <w:r w:rsidRPr="008628D8">
        <w:rPr>
          <w:i/>
          <w:iCs/>
          <w:noProof/>
        </w:rPr>
        <w:t>California Agricultural Experiment Station: 347</w:t>
      </w:r>
      <w:r w:rsidRPr="008628D8">
        <w:rPr>
          <w:noProof/>
        </w:rPr>
        <w:t xml:space="preserve"> </w:t>
      </w:r>
      <w:r w:rsidRPr="008628D8">
        <w:rPr>
          <w:b/>
          <w:bCs/>
          <w:noProof/>
        </w:rPr>
        <w:t>347</w:t>
      </w:r>
      <w:r w:rsidRPr="008628D8">
        <w:rPr>
          <w:noProof/>
        </w:rPr>
        <w:t>: 1–32.</w:t>
      </w:r>
    </w:p>
    <w:p w14:paraId="319583E8" w14:textId="77777777" w:rsidR="008628D8" w:rsidRPr="008628D8" w:rsidRDefault="008628D8" w:rsidP="008628D8">
      <w:pPr>
        <w:widowControl w:val="0"/>
        <w:autoSpaceDE w:val="0"/>
        <w:autoSpaceDN w:val="0"/>
        <w:adjustRightInd w:val="0"/>
        <w:spacing w:line="360" w:lineRule="auto"/>
        <w:rPr>
          <w:noProof/>
        </w:rPr>
      </w:pPr>
      <w:r w:rsidRPr="008628D8">
        <w:rPr>
          <w:b/>
          <w:bCs/>
          <w:noProof/>
        </w:rPr>
        <w:t>Hungate BA, Dukes JS, Shaw MR, Luo Y, Field CB</w:t>
      </w:r>
      <w:r w:rsidRPr="008628D8">
        <w:rPr>
          <w:noProof/>
        </w:rPr>
        <w:t xml:space="preserve">. </w:t>
      </w:r>
      <w:r w:rsidRPr="008628D8">
        <w:rPr>
          <w:b/>
          <w:bCs/>
          <w:noProof/>
        </w:rPr>
        <w:t>2003</w:t>
      </w:r>
      <w:r w:rsidRPr="008628D8">
        <w:rPr>
          <w:noProof/>
        </w:rPr>
        <w:t xml:space="preserve">. Nitrogen and climate change. </w:t>
      </w:r>
      <w:r w:rsidRPr="008628D8">
        <w:rPr>
          <w:i/>
          <w:iCs/>
          <w:noProof/>
        </w:rPr>
        <w:t>Science</w:t>
      </w:r>
      <w:r w:rsidRPr="008628D8">
        <w:rPr>
          <w:noProof/>
        </w:rPr>
        <w:t xml:space="preserve"> </w:t>
      </w:r>
      <w:r w:rsidRPr="008628D8">
        <w:rPr>
          <w:b/>
          <w:bCs/>
          <w:noProof/>
        </w:rPr>
        <w:t>302</w:t>
      </w:r>
      <w:r w:rsidRPr="008628D8">
        <w:rPr>
          <w:noProof/>
        </w:rPr>
        <w:t>: 1512–1513.</w:t>
      </w:r>
    </w:p>
    <w:p w14:paraId="4FF22190" w14:textId="77777777" w:rsidR="008628D8" w:rsidRPr="008628D8" w:rsidRDefault="008628D8" w:rsidP="008628D8">
      <w:pPr>
        <w:widowControl w:val="0"/>
        <w:autoSpaceDE w:val="0"/>
        <w:autoSpaceDN w:val="0"/>
        <w:adjustRightInd w:val="0"/>
        <w:spacing w:line="360" w:lineRule="auto"/>
        <w:rPr>
          <w:noProof/>
        </w:rPr>
      </w:pPr>
      <w:r w:rsidRPr="008628D8">
        <w:rPr>
          <w:b/>
          <w:bCs/>
          <w:noProof/>
        </w:rPr>
        <w:t>Katabuchi M</w:t>
      </w:r>
      <w:r w:rsidRPr="008628D8">
        <w:rPr>
          <w:noProof/>
        </w:rPr>
        <w:t xml:space="preserve">. </w:t>
      </w:r>
      <w:r w:rsidRPr="008628D8">
        <w:rPr>
          <w:b/>
          <w:bCs/>
          <w:noProof/>
        </w:rPr>
        <w:t>2015</w:t>
      </w:r>
      <w:r w:rsidRPr="008628D8">
        <w:rPr>
          <w:noProof/>
        </w:rPr>
        <w:t xml:space="preserve">. LeafArea: An R package for rapid digital analysis of leaf area. </w:t>
      </w:r>
      <w:r w:rsidRPr="008628D8">
        <w:rPr>
          <w:i/>
          <w:iCs/>
          <w:noProof/>
        </w:rPr>
        <w:t>Ecological Research</w:t>
      </w:r>
      <w:r w:rsidRPr="008628D8">
        <w:rPr>
          <w:noProof/>
        </w:rPr>
        <w:t xml:space="preserve"> </w:t>
      </w:r>
      <w:r w:rsidRPr="008628D8">
        <w:rPr>
          <w:b/>
          <w:bCs/>
          <w:noProof/>
        </w:rPr>
        <w:t>30</w:t>
      </w:r>
      <w:r w:rsidRPr="008628D8">
        <w:rPr>
          <w:noProof/>
        </w:rPr>
        <w:t>: 1073–1077.</w:t>
      </w:r>
    </w:p>
    <w:p w14:paraId="16FE79B1" w14:textId="77777777" w:rsidR="008628D8" w:rsidRPr="008628D8" w:rsidRDefault="008628D8" w:rsidP="008628D8">
      <w:pPr>
        <w:widowControl w:val="0"/>
        <w:autoSpaceDE w:val="0"/>
        <w:autoSpaceDN w:val="0"/>
        <w:adjustRightInd w:val="0"/>
        <w:spacing w:line="360" w:lineRule="auto"/>
        <w:rPr>
          <w:noProof/>
        </w:rPr>
      </w:pPr>
      <w:r w:rsidRPr="008628D8">
        <w:rPr>
          <w:b/>
          <w:bCs/>
          <w:noProof/>
        </w:rPr>
        <w:t>Kenward MG, Roger JH</w:t>
      </w:r>
      <w:r w:rsidRPr="008628D8">
        <w:rPr>
          <w:noProof/>
        </w:rPr>
        <w:t xml:space="preserve">. </w:t>
      </w:r>
      <w:r w:rsidRPr="008628D8">
        <w:rPr>
          <w:b/>
          <w:bCs/>
          <w:noProof/>
        </w:rPr>
        <w:t>1997</w:t>
      </w:r>
      <w:r w:rsidRPr="008628D8">
        <w:rPr>
          <w:noProof/>
        </w:rPr>
        <w:t xml:space="preserve">. Small Sample Inference for Fixed Effects from Restricted Maximum Likelihood. </w:t>
      </w:r>
      <w:r w:rsidRPr="008628D8">
        <w:rPr>
          <w:i/>
          <w:iCs/>
          <w:noProof/>
        </w:rPr>
        <w:t>Biometrics</w:t>
      </w:r>
      <w:r w:rsidRPr="008628D8">
        <w:rPr>
          <w:noProof/>
        </w:rPr>
        <w:t xml:space="preserve"> </w:t>
      </w:r>
      <w:r w:rsidRPr="008628D8">
        <w:rPr>
          <w:b/>
          <w:bCs/>
          <w:noProof/>
        </w:rPr>
        <w:t>53</w:t>
      </w:r>
      <w:r w:rsidRPr="008628D8">
        <w:rPr>
          <w:noProof/>
        </w:rPr>
        <w:t>: 983.</w:t>
      </w:r>
    </w:p>
    <w:p w14:paraId="3B8F2FC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Kou-Giesbrecht S, Arora VK, Seiler C, Arneth A, Falk S, Jain AK, Joos F, Kennedy D, Knauer J, Sitch S, </w:t>
      </w:r>
      <w:r w:rsidRPr="008628D8">
        <w:rPr>
          <w:b/>
          <w:bCs/>
          <w:i/>
          <w:iCs/>
          <w:noProof/>
        </w:rPr>
        <w:t>et al.</w:t>
      </w:r>
      <w:r w:rsidRPr="008628D8">
        <w:rPr>
          <w:noProof/>
        </w:rPr>
        <w:t xml:space="preserve"> </w:t>
      </w:r>
      <w:r w:rsidRPr="008628D8">
        <w:rPr>
          <w:b/>
          <w:bCs/>
          <w:noProof/>
        </w:rPr>
        <w:t>2023</w:t>
      </w:r>
      <w:r w:rsidRPr="008628D8">
        <w:rPr>
          <w:noProof/>
        </w:rPr>
        <w:t xml:space="preserve">. Evaluating nitrogen cycling in terrestrial biosphere models: a disconnect between the carbon and nitrogen cycles. </w:t>
      </w:r>
      <w:r w:rsidRPr="008628D8">
        <w:rPr>
          <w:i/>
          <w:iCs/>
          <w:noProof/>
        </w:rPr>
        <w:t>Earth System Dynamics</w:t>
      </w:r>
      <w:r w:rsidRPr="008628D8">
        <w:rPr>
          <w:noProof/>
        </w:rPr>
        <w:t xml:space="preserve"> </w:t>
      </w:r>
      <w:r w:rsidRPr="008628D8">
        <w:rPr>
          <w:b/>
          <w:bCs/>
          <w:noProof/>
        </w:rPr>
        <w:t>14</w:t>
      </w:r>
      <w:r w:rsidRPr="008628D8">
        <w:rPr>
          <w:noProof/>
        </w:rPr>
        <w:t>: 767–795.</w:t>
      </w:r>
    </w:p>
    <w:p w14:paraId="7F27B848"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LeBauer DS, Treseder K</w:t>
      </w:r>
      <w:r w:rsidRPr="008628D8">
        <w:rPr>
          <w:noProof/>
        </w:rPr>
        <w:t xml:space="preserve">. </w:t>
      </w:r>
      <w:r w:rsidRPr="008628D8">
        <w:rPr>
          <w:b/>
          <w:bCs/>
          <w:noProof/>
        </w:rPr>
        <w:t>2008</w:t>
      </w:r>
      <w:r w:rsidRPr="008628D8">
        <w:rPr>
          <w:noProof/>
        </w:rPr>
        <w:t xml:space="preserve">. Nitrogen limitation of net primary productivity in terrestrial ecosystems is globally distributed. </w:t>
      </w:r>
      <w:r w:rsidRPr="008628D8">
        <w:rPr>
          <w:i/>
          <w:iCs/>
          <w:noProof/>
        </w:rPr>
        <w:t>Ecology</w:t>
      </w:r>
      <w:r w:rsidRPr="008628D8">
        <w:rPr>
          <w:noProof/>
        </w:rPr>
        <w:t xml:space="preserve"> </w:t>
      </w:r>
      <w:r w:rsidRPr="008628D8">
        <w:rPr>
          <w:b/>
          <w:bCs/>
          <w:noProof/>
        </w:rPr>
        <w:t>89</w:t>
      </w:r>
      <w:r w:rsidRPr="008628D8">
        <w:rPr>
          <w:noProof/>
        </w:rPr>
        <w:t>: 371–379.</w:t>
      </w:r>
    </w:p>
    <w:p w14:paraId="31D592B3"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Lee TD, Barrott SH, Reich PB</w:t>
      </w:r>
      <w:r w:rsidRPr="008628D8">
        <w:rPr>
          <w:noProof/>
        </w:rPr>
        <w:t xml:space="preserve">. </w:t>
      </w:r>
      <w:r w:rsidRPr="008628D8">
        <w:rPr>
          <w:b/>
          <w:bCs/>
          <w:noProof/>
        </w:rPr>
        <w:t>2011</w:t>
      </w:r>
      <w:r w:rsidRPr="008628D8">
        <w:rPr>
          <w:noProof/>
        </w:rPr>
        <w:t xml:space="preserve">. Photosynthetic responses of 13 grassland species across 11 years of free-air CO2 enrichment is modest, consistent and independent of N supply. </w:t>
      </w:r>
      <w:r w:rsidRPr="008628D8">
        <w:rPr>
          <w:i/>
          <w:iCs/>
          <w:noProof/>
        </w:rPr>
        <w:t>Global Change Biology</w:t>
      </w:r>
      <w:r w:rsidRPr="008628D8">
        <w:rPr>
          <w:noProof/>
        </w:rPr>
        <w:t xml:space="preserve"> </w:t>
      </w:r>
      <w:r w:rsidRPr="008628D8">
        <w:rPr>
          <w:b/>
          <w:bCs/>
          <w:noProof/>
        </w:rPr>
        <w:t>17</w:t>
      </w:r>
      <w:r w:rsidRPr="008628D8">
        <w:rPr>
          <w:noProof/>
        </w:rPr>
        <w:t>: 2893–2904.</w:t>
      </w:r>
    </w:p>
    <w:p w14:paraId="6969B045"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Lenth R</w:t>
      </w:r>
      <w:r w:rsidRPr="008628D8">
        <w:rPr>
          <w:noProof/>
        </w:rPr>
        <w:t xml:space="preserve">. </w:t>
      </w:r>
      <w:r w:rsidRPr="008628D8">
        <w:rPr>
          <w:b/>
          <w:bCs/>
          <w:noProof/>
        </w:rPr>
        <w:t>2019</w:t>
      </w:r>
      <w:r w:rsidRPr="008628D8">
        <w:rPr>
          <w:noProof/>
        </w:rPr>
        <w:t>. emmeans: estimated marginal means, aka least-squares means.</w:t>
      </w:r>
    </w:p>
    <w:p w14:paraId="169C3FB4" w14:textId="77777777" w:rsidR="008628D8" w:rsidRPr="008628D8" w:rsidRDefault="008628D8" w:rsidP="008628D8">
      <w:pPr>
        <w:widowControl w:val="0"/>
        <w:autoSpaceDE w:val="0"/>
        <w:autoSpaceDN w:val="0"/>
        <w:adjustRightInd w:val="0"/>
        <w:spacing w:line="360" w:lineRule="auto"/>
        <w:rPr>
          <w:noProof/>
        </w:rPr>
      </w:pPr>
      <w:r w:rsidRPr="008628D8">
        <w:rPr>
          <w:b/>
          <w:bCs/>
          <w:noProof/>
        </w:rPr>
        <w:t>Liang J, Qi X, Souza L, Luo Y</w:t>
      </w:r>
      <w:r w:rsidRPr="008628D8">
        <w:rPr>
          <w:noProof/>
        </w:rPr>
        <w:t xml:space="preserve">. </w:t>
      </w:r>
      <w:r w:rsidRPr="008628D8">
        <w:rPr>
          <w:b/>
          <w:bCs/>
          <w:noProof/>
        </w:rPr>
        <w:t>2016</w:t>
      </w:r>
      <w:r w:rsidRPr="008628D8">
        <w:rPr>
          <w:noProof/>
        </w:rPr>
        <w:t xml:space="preserve">. Processes regulating progressive nitrogen limitation under elevated carbon dioxide: a meta-analysis. </w:t>
      </w:r>
      <w:r w:rsidRPr="008628D8">
        <w:rPr>
          <w:i/>
          <w:iCs/>
          <w:noProof/>
        </w:rPr>
        <w:t>Biogeosciences</w:t>
      </w:r>
      <w:r w:rsidRPr="008628D8">
        <w:rPr>
          <w:noProof/>
        </w:rPr>
        <w:t xml:space="preserve"> </w:t>
      </w:r>
      <w:r w:rsidRPr="008628D8">
        <w:rPr>
          <w:b/>
          <w:bCs/>
          <w:noProof/>
        </w:rPr>
        <w:t>13</w:t>
      </w:r>
      <w:r w:rsidRPr="008628D8">
        <w:rPr>
          <w:noProof/>
        </w:rPr>
        <w:t>: 2689–2699.</w:t>
      </w:r>
    </w:p>
    <w:p w14:paraId="0344A0CE"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Liang X, Zhang T, Lu X, Ellsworth DS, BassiriRad H, You C, Wang D, He P, Deng Q, Liu H, </w:t>
      </w:r>
      <w:r w:rsidRPr="008628D8">
        <w:rPr>
          <w:b/>
          <w:bCs/>
          <w:i/>
          <w:iCs/>
          <w:noProof/>
        </w:rPr>
        <w:t>et al.</w:t>
      </w:r>
      <w:r w:rsidRPr="008628D8">
        <w:rPr>
          <w:noProof/>
        </w:rPr>
        <w:t xml:space="preserve"> </w:t>
      </w:r>
      <w:r w:rsidRPr="008628D8">
        <w:rPr>
          <w:b/>
          <w:bCs/>
          <w:noProof/>
        </w:rPr>
        <w:t>2020</w:t>
      </w:r>
      <w:r w:rsidRPr="008628D8">
        <w:rPr>
          <w:noProof/>
        </w:rPr>
        <w:t xml:space="preserve">. Global response patterns of plant photosynthesis to nitrogen addition: A meta‐analysis. </w:t>
      </w:r>
      <w:r w:rsidRPr="008628D8">
        <w:rPr>
          <w:i/>
          <w:iCs/>
          <w:noProof/>
        </w:rPr>
        <w:t>Global Change Biology</w:t>
      </w:r>
      <w:r w:rsidRPr="008628D8">
        <w:rPr>
          <w:noProof/>
        </w:rPr>
        <w:t xml:space="preserve"> </w:t>
      </w:r>
      <w:r w:rsidRPr="008628D8">
        <w:rPr>
          <w:b/>
          <w:bCs/>
          <w:noProof/>
        </w:rPr>
        <w:t>26</w:t>
      </w:r>
      <w:r w:rsidRPr="008628D8">
        <w:rPr>
          <w:noProof/>
        </w:rPr>
        <w:t>: 3585–3600.</w:t>
      </w:r>
    </w:p>
    <w:p w14:paraId="7AD9AC17"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Luo Y, Currie WS, Dukes JS, Finzi AC, Hartwig UA, Hungate BA, McMurtrie RE, Oren R, Parton WJ, Pataki DE, </w:t>
      </w:r>
      <w:r w:rsidRPr="008628D8">
        <w:rPr>
          <w:b/>
          <w:bCs/>
          <w:i/>
          <w:iCs/>
          <w:noProof/>
        </w:rPr>
        <w:t>et al.</w:t>
      </w:r>
      <w:r w:rsidRPr="008628D8">
        <w:rPr>
          <w:noProof/>
        </w:rPr>
        <w:t xml:space="preserve"> </w:t>
      </w:r>
      <w:r w:rsidRPr="008628D8">
        <w:rPr>
          <w:b/>
          <w:bCs/>
          <w:noProof/>
        </w:rPr>
        <w:t>2004</w:t>
      </w:r>
      <w:r w:rsidRPr="008628D8">
        <w:rPr>
          <w:noProof/>
        </w:rPr>
        <w:t xml:space="preserve">. Progressive nitrogen limitation of ecosystem responses to rising atmospheric carbon dioxide. </w:t>
      </w:r>
      <w:r w:rsidRPr="008628D8">
        <w:rPr>
          <w:i/>
          <w:iCs/>
          <w:noProof/>
        </w:rPr>
        <w:t>BioScience</w:t>
      </w:r>
      <w:r w:rsidRPr="008628D8">
        <w:rPr>
          <w:noProof/>
        </w:rPr>
        <w:t xml:space="preserve"> </w:t>
      </w:r>
      <w:r w:rsidRPr="008628D8">
        <w:rPr>
          <w:b/>
          <w:bCs/>
          <w:noProof/>
        </w:rPr>
        <w:t>54</w:t>
      </w:r>
      <w:r w:rsidRPr="008628D8">
        <w:rPr>
          <w:noProof/>
        </w:rPr>
        <w:t>: 731–739.</w:t>
      </w:r>
    </w:p>
    <w:p w14:paraId="0BABE379" w14:textId="77777777" w:rsidR="008628D8" w:rsidRPr="008628D8" w:rsidRDefault="008628D8" w:rsidP="008628D8">
      <w:pPr>
        <w:widowControl w:val="0"/>
        <w:autoSpaceDE w:val="0"/>
        <w:autoSpaceDN w:val="0"/>
        <w:adjustRightInd w:val="0"/>
        <w:spacing w:line="360" w:lineRule="auto"/>
        <w:rPr>
          <w:noProof/>
        </w:rPr>
      </w:pPr>
      <w:r w:rsidRPr="008628D8">
        <w:rPr>
          <w:b/>
          <w:bCs/>
          <w:noProof/>
        </w:rPr>
        <w:t>Luo Y, Field CB, Mooney HA</w:t>
      </w:r>
      <w:r w:rsidRPr="008628D8">
        <w:rPr>
          <w:noProof/>
        </w:rPr>
        <w:t xml:space="preserve">. </w:t>
      </w:r>
      <w:r w:rsidRPr="008628D8">
        <w:rPr>
          <w:b/>
          <w:bCs/>
          <w:noProof/>
        </w:rPr>
        <w:t>1994</w:t>
      </w:r>
      <w:r w:rsidRPr="008628D8">
        <w:rPr>
          <w:noProof/>
        </w:rPr>
        <w:t xml:space="preserve">. Predicting responses of photosynthesis and root fraction to elevated [CO2]a: interactions among carbon, nitrogen, and growth. </w:t>
      </w:r>
      <w:r w:rsidRPr="008628D8">
        <w:rPr>
          <w:i/>
          <w:iCs/>
          <w:noProof/>
        </w:rPr>
        <w:t>Plant, Cell &amp; Environment</w:t>
      </w:r>
      <w:r w:rsidRPr="008628D8">
        <w:rPr>
          <w:noProof/>
        </w:rPr>
        <w:t xml:space="preserve"> </w:t>
      </w:r>
      <w:r w:rsidRPr="008628D8">
        <w:rPr>
          <w:b/>
          <w:bCs/>
          <w:noProof/>
        </w:rPr>
        <w:lastRenderedPageBreak/>
        <w:t>17</w:t>
      </w:r>
      <w:r w:rsidRPr="008628D8">
        <w:rPr>
          <w:noProof/>
        </w:rPr>
        <w:t>: 1195–1204.</w:t>
      </w:r>
    </w:p>
    <w:p w14:paraId="5C425FC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Luo X, Keenan TF, Chen JM, Croft H, Prentice IC, Smith NG, Walker AP, Wang H, Wang R, Xu C, </w:t>
      </w:r>
      <w:r w:rsidRPr="008628D8">
        <w:rPr>
          <w:b/>
          <w:bCs/>
          <w:i/>
          <w:iCs/>
          <w:noProof/>
        </w:rPr>
        <w:t>et al.</w:t>
      </w:r>
      <w:r w:rsidRPr="008628D8">
        <w:rPr>
          <w:noProof/>
        </w:rPr>
        <w:t xml:space="preserve"> </w:t>
      </w:r>
      <w:r w:rsidRPr="008628D8">
        <w:rPr>
          <w:b/>
          <w:bCs/>
          <w:noProof/>
        </w:rPr>
        <w:t>2021</w:t>
      </w:r>
      <w:r w:rsidRPr="008628D8">
        <w:rPr>
          <w:noProof/>
        </w:rPr>
        <w:t xml:space="preserve">. Global variation in the fraction of leaf nitrogen allocated to photosynthesis. </w:t>
      </w:r>
      <w:r w:rsidRPr="008628D8">
        <w:rPr>
          <w:i/>
          <w:iCs/>
          <w:noProof/>
        </w:rPr>
        <w:t>Nature Communications</w:t>
      </w:r>
      <w:r w:rsidRPr="008628D8">
        <w:rPr>
          <w:noProof/>
        </w:rPr>
        <w:t xml:space="preserve"> </w:t>
      </w:r>
      <w:r w:rsidRPr="008628D8">
        <w:rPr>
          <w:b/>
          <w:bCs/>
          <w:noProof/>
        </w:rPr>
        <w:t>12</w:t>
      </w:r>
      <w:r w:rsidRPr="008628D8">
        <w:rPr>
          <w:noProof/>
        </w:rPr>
        <w:t>: 4866.</w:t>
      </w:r>
    </w:p>
    <w:p w14:paraId="7960AEA0" w14:textId="77777777" w:rsidR="008628D8" w:rsidRPr="008628D8" w:rsidRDefault="008628D8" w:rsidP="008628D8">
      <w:pPr>
        <w:widowControl w:val="0"/>
        <w:autoSpaceDE w:val="0"/>
        <w:autoSpaceDN w:val="0"/>
        <w:adjustRightInd w:val="0"/>
        <w:spacing w:line="360" w:lineRule="auto"/>
        <w:rPr>
          <w:noProof/>
        </w:rPr>
      </w:pPr>
      <w:r w:rsidRPr="008628D8">
        <w:rPr>
          <w:b/>
          <w:bCs/>
          <w:noProof/>
        </w:rPr>
        <w:t>Maire V, Martre P, Kattge J, Gastal F, Esser G, Fontaine S, Soussana J-F</w:t>
      </w:r>
      <w:r w:rsidRPr="008628D8">
        <w:rPr>
          <w:noProof/>
        </w:rPr>
        <w:t xml:space="preserve">. </w:t>
      </w:r>
      <w:r w:rsidRPr="008628D8">
        <w:rPr>
          <w:b/>
          <w:bCs/>
          <w:noProof/>
        </w:rPr>
        <w:t>2012</w:t>
      </w:r>
      <w:r w:rsidRPr="008628D8">
        <w:rPr>
          <w:noProof/>
        </w:rPr>
        <w:t>. The coordination of leaf photosynthesis links C and N fluxes in C</w:t>
      </w:r>
      <w:r w:rsidRPr="008628D8">
        <w:rPr>
          <w:noProof/>
          <w:vertAlign w:val="subscript"/>
        </w:rPr>
        <w:t>3</w:t>
      </w:r>
      <w:r w:rsidRPr="008628D8">
        <w:rPr>
          <w:noProof/>
        </w:rPr>
        <w:t xml:space="preserve"> plant species (B Bond-Lamberty, Ed.). </w:t>
      </w:r>
      <w:r w:rsidRPr="008628D8">
        <w:rPr>
          <w:i/>
          <w:iCs/>
          <w:noProof/>
        </w:rPr>
        <w:t>PLoS ONE</w:t>
      </w:r>
      <w:r w:rsidRPr="008628D8">
        <w:rPr>
          <w:noProof/>
        </w:rPr>
        <w:t xml:space="preserve"> </w:t>
      </w:r>
      <w:r w:rsidRPr="008628D8">
        <w:rPr>
          <w:b/>
          <w:bCs/>
          <w:noProof/>
        </w:rPr>
        <w:t>7</w:t>
      </w:r>
      <w:r w:rsidRPr="008628D8">
        <w:rPr>
          <w:noProof/>
        </w:rPr>
        <w:t>: e38345.</w:t>
      </w:r>
    </w:p>
    <w:p w14:paraId="0D183AD2" w14:textId="77777777" w:rsidR="008628D8" w:rsidRPr="008628D8" w:rsidRDefault="008628D8" w:rsidP="008628D8">
      <w:pPr>
        <w:widowControl w:val="0"/>
        <w:autoSpaceDE w:val="0"/>
        <w:autoSpaceDN w:val="0"/>
        <w:adjustRightInd w:val="0"/>
        <w:spacing w:line="360" w:lineRule="auto"/>
        <w:rPr>
          <w:noProof/>
        </w:rPr>
      </w:pPr>
      <w:r w:rsidRPr="008628D8">
        <w:rPr>
          <w:b/>
          <w:bCs/>
          <w:noProof/>
        </w:rPr>
        <w:t>Makino A, Harada M, Sato T, Nakano H, Mae T</w:t>
      </w:r>
      <w:r w:rsidRPr="008628D8">
        <w:rPr>
          <w:noProof/>
        </w:rPr>
        <w:t xml:space="preserve">. </w:t>
      </w:r>
      <w:r w:rsidRPr="008628D8">
        <w:rPr>
          <w:b/>
          <w:bCs/>
          <w:noProof/>
        </w:rPr>
        <w:t>1997</w:t>
      </w:r>
      <w:r w:rsidRPr="008628D8">
        <w:rPr>
          <w:noProof/>
        </w:rPr>
        <w:t xml:space="preserve">. Growth and N Allocation in Rice Plants under CO2 Enrichment. </w:t>
      </w:r>
      <w:r w:rsidRPr="008628D8">
        <w:rPr>
          <w:i/>
          <w:iCs/>
          <w:noProof/>
        </w:rPr>
        <w:t>Plant Physiology</w:t>
      </w:r>
      <w:r w:rsidRPr="008628D8">
        <w:rPr>
          <w:noProof/>
        </w:rPr>
        <w:t xml:space="preserve"> </w:t>
      </w:r>
      <w:r w:rsidRPr="008628D8">
        <w:rPr>
          <w:b/>
          <w:bCs/>
          <w:noProof/>
        </w:rPr>
        <w:t>115</w:t>
      </w:r>
      <w:r w:rsidRPr="008628D8">
        <w:rPr>
          <w:noProof/>
        </w:rPr>
        <w:t>: 199–203.</w:t>
      </w:r>
    </w:p>
    <w:p w14:paraId="75954627"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Medlyn BE, Badeck FW, De Pury DGG, Barton CVM, Broadmeadow M, Ceulemans R, De Angelis P, Forstreuter M, Jach ME, Kellomäki S, </w:t>
      </w:r>
      <w:r w:rsidRPr="008628D8">
        <w:rPr>
          <w:b/>
          <w:bCs/>
          <w:i/>
          <w:iCs/>
          <w:noProof/>
        </w:rPr>
        <w:t>et al.</w:t>
      </w:r>
      <w:r w:rsidRPr="008628D8">
        <w:rPr>
          <w:noProof/>
        </w:rPr>
        <w:t xml:space="preserve"> </w:t>
      </w:r>
      <w:r w:rsidRPr="008628D8">
        <w:rPr>
          <w:b/>
          <w:bCs/>
          <w:noProof/>
        </w:rPr>
        <w:t>1999</w:t>
      </w:r>
      <w:r w:rsidRPr="008628D8">
        <w:rPr>
          <w:noProof/>
        </w:rPr>
        <w:t xml:space="preserve">. Effects of elevated [CO2] on photosynthesis in European forest species: A meta-analysis of model parameters. </w:t>
      </w:r>
      <w:r w:rsidRPr="008628D8">
        <w:rPr>
          <w:i/>
          <w:iCs/>
          <w:noProof/>
        </w:rPr>
        <w:t>Plant, Cell and Environment</w:t>
      </w:r>
      <w:r w:rsidRPr="008628D8">
        <w:rPr>
          <w:noProof/>
        </w:rPr>
        <w:t xml:space="preserve"> </w:t>
      </w:r>
      <w:r w:rsidRPr="008628D8">
        <w:rPr>
          <w:b/>
          <w:bCs/>
          <w:noProof/>
        </w:rPr>
        <w:t>22</w:t>
      </w:r>
      <w:r w:rsidRPr="008628D8">
        <w:rPr>
          <w:noProof/>
        </w:rPr>
        <w:t>: 1475–1495.</w:t>
      </w:r>
    </w:p>
    <w:p w14:paraId="7AB14B63" w14:textId="77777777" w:rsidR="008628D8" w:rsidRPr="008628D8" w:rsidRDefault="008628D8" w:rsidP="008628D8">
      <w:pPr>
        <w:widowControl w:val="0"/>
        <w:autoSpaceDE w:val="0"/>
        <w:autoSpaceDN w:val="0"/>
        <w:adjustRightInd w:val="0"/>
        <w:spacing w:line="360" w:lineRule="auto"/>
        <w:rPr>
          <w:noProof/>
        </w:rPr>
      </w:pPr>
      <w:r w:rsidRPr="008628D8">
        <w:rPr>
          <w:b/>
          <w:bCs/>
          <w:noProof/>
        </w:rPr>
        <w:t>Meyerholt J, Sickel K, Zaehle S</w:t>
      </w:r>
      <w:r w:rsidRPr="008628D8">
        <w:rPr>
          <w:noProof/>
        </w:rPr>
        <w:t xml:space="preserve">. </w:t>
      </w:r>
      <w:r w:rsidRPr="008628D8">
        <w:rPr>
          <w:b/>
          <w:bCs/>
          <w:noProof/>
        </w:rPr>
        <w:t>2020</w:t>
      </w:r>
      <w:r w:rsidRPr="008628D8">
        <w:rPr>
          <w:noProof/>
        </w:rPr>
        <w:t xml:space="preserve">. Ensemble projections elucidate effects of uncertainty in terrestrial nitrogen limitation on future carbon uptake. </w:t>
      </w:r>
      <w:r w:rsidRPr="008628D8">
        <w:rPr>
          <w:i/>
          <w:iCs/>
          <w:noProof/>
        </w:rPr>
        <w:t>Global Change Biology</w:t>
      </w:r>
      <w:r w:rsidRPr="008628D8">
        <w:rPr>
          <w:noProof/>
        </w:rPr>
        <w:t xml:space="preserve"> </w:t>
      </w:r>
      <w:r w:rsidRPr="008628D8">
        <w:rPr>
          <w:b/>
          <w:bCs/>
          <w:noProof/>
        </w:rPr>
        <w:t>26</w:t>
      </w:r>
      <w:r w:rsidRPr="008628D8">
        <w:rPr>
          <w:noProof/>
        </w:rPr>
        <w:t>: 3978–3996.</w:t>
      </w:r>
    </w:p>
    <w:p w14:paraId="7EA613AA" w14:textId="77777777" w:rsidR="008628D8" w:rsidRPr="008628D8" w:rsidRDefault="008628D8" w:rsidP="008628D8">
      <w:pPr>
        <w:widowControl w:val="0"/>
        <w:autoSpaceDE w:val="0"/>
        <w:autoSpaceDN w:val="0"/>
        <w:adjustRightInd w:val="0"/>
        <w:spacing w:line="360" w:lineRule="auto"/>
        <w:rPr>
          <w:noProof/>
        </w:rPr>
      </w:pPr>
      <w:r w:rsidRPr="008628D8">
        <w:rPr>
          <w:b/>
          <w:bCs/>
          <w:noProof/>
        </w:rPr>
        <w:t>Moore DJP, Aref S, Ho RM, Pippen JS, Hamilton JG, De Lucia EH</w:t>
      </w:r>
      <w:r w:rsidRPr="008628D8">
        <w:rPr>
          <w:noProof/>
        </w:rPr>
        <w:t xml:space="preserve">. </w:t>
      </w:r>
      <w:r w:rsidRPr="008628D8">
        <w:rPr>
          <w:b/>
          <w:bCs/>
          <w:noProof/>
        </w:rPr>
        <w:t>2006</w:t>
      </w:r>
      <w:r w:rsidRPr="008628D8">
        <w:rPr>
          <w:noProof/>
        </w:rPr>
        <w:t xml:space="preserve">. Annual basal area increment and growth duration of Pinus taeda in response to eight years of free-air carbon dioxide enrichment. </w:t>
      </w:r>
      <w:r w:rsidRPr="008628D8">
        <w:rPr>
          <w:i/>
          <w:iCs/>
          <w:noProof/>
        </w:rPr>
        <w:t>Global Change Biology</w:t>
      </w:r>
      <w:r w:rsidRPr="008628D8">
        <w:rPr>
          <w:noProof/>
        </w:rPr>
        <w:t xml:space="preserve"> </w:t>
      </w:r>
      <w:r w:rsidRPr="008628D8">
        <w:rPr>
          <w:b/>
          <w:bCs/>
          <w:noProof/>
        </w:rPr>
        <w:t>12</w:t>
      </w:r>
      <w:r w:rsidRPr="008628D8">
        <w:rPr>
          <w:noProof/>
        </w:rPr>
        <w:t>: 1367–1377.</w:t>
      </w:r>
    </w:p>
    <w:p w14:paraId="444D66F4" w14:textId="77777777" w:rsidR="008628D8" w:rsidRPr="008628D8" w:rsidRDefault="008628D8" w:rsidP="008628D8">
      <w:pPr>
        <w:widowControl w:val="0"/>
        <w:autoSpaceDE w:val="0"/>
        <w:autoSpaceDN w:val="0"/>
        <w:adjustRightInd w:val="0"/>
        <w:spacing w:line="360" w:lineRule="auto"/>
        <w:rPr>
          <w:noProof/>
        </w:rPr>
      </w:pPr>
      <w:r w:rsidRPr="008628D8">
        <w:rPr>
          <w:b/>
          <w:bCs/>
          <w:noProof/>
        </w:rPr>
        <w:t>Nie M, Lu M, Bell J, Raut S, Pendall E</w:t>
      </w:r>
      <w:r w:rsidRPr="008628D8">
        <w:rPr>
          <w:noProof/>
        </w:rPr>
        <w:t xml:space="preserve">. </w:t>
      </w:r>
      <w:r w:rsidRPr="008628D8">
        <w:rPr>
          <w:b/>
          <w:bCs/>
          <w:noProof/>
        </w:rPr>
        <w:t>2013</w:t>
      </w:r>
      <w:r w:rsidRPr="008628D8">
        <w:rPr>
          <w:noProof/>
        </w:rPr>
        <w:t xml:space="preserve">. Altered root traits due to elevated CO2: A meta-analysis. </w:t>
      </w:r>
      <w:r w:rsidRPr="008628D8">
        <w:rPr>
          <w:i/>
          <w:iCs/>
          <w:noProof/>
        </w:rPr>
        <w:t>Global Ecology and Biogeography</w:t>
      </w:r>
      <w:r w:rsidRPr="008628D8">
        <w:rPr>
          <w:noProof/>
        </w:rPr>
        <w:t xml:space="preserve"> </w:t>
      </w:r>
      <w:r w:rsidRPr="008628D8">
        <w:rPr>
          <w:b/>
          <w:bCs/>
          <w:noProof/>
        </w:rPr>
        <w:t>22</w:t>
      </w:r>
      <w:r w:rsidRPr="008628D8">
        <w:rPr>
          <w:noProof/>
        </w:rPr>
        <w:t>: 1095–1105.</w:t>
      </w:r>
    </w:p>
    <w:p w14:paraId="687384C4" w14:textId="77777777" w:rsidR="008628D8" w:rsidRPr="008628D8" w:rsidRDefault="008628D8" w:rsidP="008628D8">
      <w:pPr>
        <w:widowControl w:val="0"/>
        <w:autoSpaceDE w:val="0"/>
        <w:autoSpaceDN w:val="0"/>
        <w:adjustRightInd w:val="0"/>
        <w:spacing w:line="360" w:lineRule="auto"/>
        <w:rPr>
          <w:noProof/>
        </w:rPr>
      </w:pPr>
      <w:r w:rsidRPr="008628D8">
        <w:rPr>
          <w:b/>
          <w:bCs/>
          <w:noProof/>
        </w:rPr>
        <w:t>Norby RJ, Warren JM, Iversen CM, Medlyn BE, McMurtrie RE</w:t>
      </w:r>
      <w:r w:rsidRPr="008628D8">
        <w:rPr>
          <w:noProof/>
        </w:rPr>
        <w:t xml:space="preserve">. </w:t>
      </w:r>
      <w:r w:rsidRPr="008628D8">
        <w:rPr>
          <w:b/>
          <w:bCs/>
          <w:noProof/>
        </w:rPr>
        <w:t>2010</w:t>
      </w:r>
      <w:r w:rsidRPr="008628D8">
        <w:rPr>
          <w:noProof/>
        </w:rPr>
        <w:t xml:space="preserve">. CO2 enhancement of forest productivity constrained by limited nitrogen availability. </w:t>
      </w:r>
      <w:r w:rsidRPr="008628D8">
        <w:rPr>
          <w:i/>
          <w:iCs/>
          <w:noProof/>
        </w:rPr>
        <w:t>Proceedings of the National Academy of Sciences</w:t>
      </w:r>
      <w:r w:rsidRPr="008628D8">
        <w:rPr>
          <w:noProof/>
        </w:rPr>
        <w:t xml:space="preserve"> </w:t>
      </w:r>
      <w:r w:rsidRPr="008628D8">
        <w:rPr>
          <w:b/>
          <w:bCs/>
          <w:noProof/>
        </w:rPr>
        <w:t>107</w:t>
      </w:r>
      <w:r w:rsidRPr="008628D8">
        <w:rPr>
          <w:noProof/>
        </w:rPr>
        <w:t>: 19368–19373.</w:t>
      </w:r>
    </w:p>
    <w:p w14:paraId="32B94326" w14:textId="77777777" w:rsidR="008628D8" w:rsidRPr="008628D8" w:rsidRDefault="008628D8" w:rsidP="008628D8">
      <w:pPr>
        <w:widowControl w:val="0"/>
        <w:autoSpaceDE w:val="0"/>
        <w:autoSpaceDN w:val="0"/>
        <w:adjustRightInd w:val="0"/>
        <w:spacing w:line="360" w:lineRule="auto"/>
        <w:rPr>
          <w:noProof/>
        </w:rPr>
      </w:pPr>
      <w:r w:rsidRPr="008628D8">
        <w:rPr>
          <w:b/>
          <w:bCs/>
          <w:noProof/>
        </w:rPr>
        <w:t>Oreskes N, Shrader-Frechette K, Belitz K</w:t>
      </w:r>
      <w:r w:rsidRPr="008628D8">
        <w:rPr>
          <w:noProof/>
        </w:rPr>
        <w:t xml:space="preserve">. </w:t>
      </w:r>
      <w:r w:rsidRPr="008628D8">
        <w:rPr>
          <w:b/>
          <w:bCs/>
          <w:noProof/>
        </w:rPr>
        <w:t>1994</w:t>
      </w:r>
      <w:r w:rsidRPr="008628D8">
        <w:rPr>
          <w:noProof/>
        </w:rPr>
        <w:t xml:space="preserve">. Verification, validation, and confirmation of numerical models in the Earth sciences. </w:t>
      </w:r>
      <w:r w:rsidRPr="008628D8">
        <w:rPr>
          <w:i/>
          <w:iCs/>
          <w:noProof/>
        </w:rPr>
        <w:t>Science</w:t>
      </w:r>
      <w:r w:rsidRPr="008628D8">
        <w:rPr>
          <w:noProof/>
        </w:rPr>
        <w:t xml:space="preserve"> </w:t>
      </w:r>
      <w:r w:rsidRPr="008628D8">
        <w:rPr>
          <w:b/>
          <w:bCs/>
          <w:noProof/>
        </w:rPr>
        <w:t>263</w:t>
      </w:r>
      <w:r w:rsidRPr="008628D8">
        <w:rPr>
          <w:noProof/>
        </w:rPr>
        <w:t>: 641–646.</w:t>
      </w:r>
    </w:p>
    <w:p w14:paraId="0851CA85"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Paillassa J, Wright IJ, Prentice IC, Pepin S, Smith NG, Ethier G, Westerband AC, Lamarque LJ, Wang H, Cornwell WK, </w:t>
      </w:r>
      <w:r w:rsidRPr="008628D8">
        <w:rPr>
          <w:b/>
          <w:bCs/>
          <w:i/>
          <w:iCs/>
          <w:noProof/>
        </w:rPr>
        <w:t>et al.</w:t>
      </w:r>
      <w:r w:rsidRPr="008628D8">
        <w:rPr>
          <w:noProof/>
        </w:rPr>
        <w:t xml:space="preserve"> </w:t>
      </w:r>
      <w:r w:rsidRPr="008628D8">
        <w:rPr>
          <w:b/>
          <w:bCs/>
          <w:noProof/>
        </w:rPr>
        <w:t>2020</w:t>
      </w:r>
      <w:r w:rsidRPr="008628D8">
        <w:rPr>
          <w:noProof/>
        </w:rPr>
        <w:t xml:space="preserve">. When and where soil is important to modify the carbon and water economy of leaves. </w:t>
      </w:r>
      <w:r w:rsidRPr="008628D8">
        <w:rPr>
          <w:i/>
          <w:iCs/>
          <w:noProof/>
        </w:rPr>
        <w:t>New Phytologist</w:t>
      </w:r>
      <w:r w:rsidRPr="008628D8">
        <w:rPr>
          <w:noProof/>
        </w:rPr>
        <w:t xml:space="preserve"> </w:t>
      </w:r>
      <w:r w:rsidRPr="008628D8">
        <w:rPr>
          <w:b/>
          <w:bCs/>
          <w:noProof/>
        </w:rPr>
        <w:t>228</w:t>
      </w:r>
      <w:r w:rsidRPr="008628D8">
        <w:rPr>
          <w:noProof/>
        </w:rPr>
        <w:t>: 121–135.</w:t>
      </w:r>
    </w:p>
    <w:p w14:paraId="44D30F42" w14:textId="77777777" w:rsidR="008628D8" w:rsidRPr="008628D8" w:rsidRDefault="008628D8" w:rsidP="008628D8">
      <w:pPr>
        <w:widowControl w:val="0"/>
        <w:autoSpaceDE w:val="0"/>
        <w:autoSpaceDN w:val="0"/>
        <w:adjustRightInd w:val="0"/>
        <w:spacing w:line="360" w:lineRule="auto"/>
        <w:rPr>
          <w:noProof/>
        </w:rPr>
      </w:pPr>
      <w:r w:rsidRPr="008628D8">
        <w:rPr>
          <w:b/>
          <w:bCs/>
          <w:noProof/>
        </w:rPr>
        <w:t>Peng Y, Bloomfield KJ, Cernusak LA, Domingues TF, Prentice IC</w:t>
      </w:r>
      <w:r w:rsidRPr="008628D8">
        <w:rPr>
          <w:noProof/>
        </w:rPr>
        <w:t xml:space="preserve">. </w:t>
      </w:r>
      <w:r w:rsidRPr="008628D8">
        <w:rPr>
          <w:b/>
          <w:bCs/>
          <w:noProof/>
        </w:rPr>
        <w:t>2021</w:t>
      </w:r>
      <w:r w:rsidRPr="008628D8">
        <w:rPr>
          <w:noProof/>
        </w:rPr>
        <w:t xml:space="preserve">. Global climate and nutrient controls of photosynthetic capacity. </w:t>
      </w:r>
      <w:r w:rsidRPr="008628D8">
        <w:rPr>
          <w:i/>
          <w:iCs/>
          <w:noProof/>
        </w:rPr>
        <w:t>Communications Biology</w:t>
      </w:r>
      <w:r w:rsidRPr="008628D8">
        <w:rPr>
          <w:noProof/>
        </w:rPr>
        <w:t xml:space="preserve"> </w:t>
      </w:r>
      <w:r w:rsidRPr="008628D8">
        <w:rPr>
          <w:b/>
          <w:bCs/>
          <w:noProof/>
        </w:rPr>
        <w:t>4</w:t>
      </w:r>
      <w:r w:rsidRPr="008628D8">
        <w:rPr>
          <w:noProof/>
        </w:rPr>
        <w:t>: 462.</w:t>
      </w:r>
    </w:p>
    <w:p w14:paraId="6FFD20A1"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Peng Y, Prentice IC, Bloomfield KJ, Campioli M, Guo Z, Sun Y, Tian D, Wang X, Vicca S, </w:t>
      </w:r>
      <w:r w:rsidRPr="008628D8">
        <w:rPr>
          <w:b/>
          <w:bCs/>
          <w:noProof/>
        </w:rPr>
        <w:lastRenderedPageBreak/>
        <w:t>Stocker BD</w:t>
      </w:r>
      <w:r w:rsidRPr="008628D8">
        <w:rPr>
          <w:noProof/>
        </w:rPr>
        <w:t xml:space="preserve">. </w:t>
      </w:r>
      <w:r w:rsidRPr="008628D8">
        <w:rPr>
          <w:b/>
          <w:bCs/>
          <w:noProof/>
        </w:rPr>
        <w:t>2023</w:t>
      </w:r>
      <w:r w:rsidRPr="008628D8">
        <w:rPr>
          <w:noProof/>
        </w:rPr>
        <w:t xml:space="preserve">. Global terrestrial nitrogen uptake and nitrogen use efficiency. </w:t>
      </w:r>
      <w:r w:rsidRPr="008628D8">
        <w:rPr>
          <w:i/>
          <w:iCs/>
          <w:noProof/>
        </w:rPr>
        <w:t>Journal of Ecology</w:t>
      </w:r>
      <w:r w:rsidRPr="008628D8">
        <w:rPr>
          <w:noProof/>
        </w:rPr>
        <w:t>: 1–18.</w:t>
      </w:r>
    </w:p>
    <w:p w14:paraId="5CD9AF88" w14:textId="77777777" w:rsidR="008628D8" w:rsidRPr="008628D8" w:rsidRDefault="008628D8" w:rsidP="008628D8">
      <w:pPr>
        <w:widowControl w:val="0"/>
        <w:autoSpaceDE w:val="0"/>
        <w:autoSpaceDN w:val="0"/>
        <w:adjustRightInd w:val="0"/>
        <w:spacing w:line="360" w:lineRule="auto"/>
        <w:rPr>
          <w:noProof/>
        </w:rPr>
      </w:pPr>
      <w:r w:rsidRPr="008628D8">
        <w:rPr>
          <w:b/>
          <w:bCs/>
          <w:noProof/>
        </w:rPr>
        <w:t>Perkowski EA, Waring EF, Smith NG</w:t>
      </w:r>
      <w:r w:rsidRPr="008628D8">
        <w:rPr>
          <w:noProof/>
        </w:rPr>
        <w:t xml:space="preserve">. </w:t>
      </w:r>
      <w:r w:rsidRPr="008628D8">
        <w:rPr>
          <w:b/>
          <w:bCs/>
          <w:noProof/>
        </w:rPr>
        <w:t>2021</w:t>
      </w:r>
      <w:r w:rsidRPr="008628D8">
        <w:rPr>
          <w:noProof/>
        </w:rPr>
        <w:t xml:space="preserve">. Root mass carbon costs to acquire nitrogen are determined by nitrogen and light availability in two species with different nitrogen acquisition strategies (A Rogers, Ed.). </w:t>
      </w:r>
      <w:r w:rsidRPr="008628D8">
        <w:rPr>
          <w:i/>
          <w:iCs/>
          <w:noProof/>
        </w:rPr>
        <w:t>Journal of Experimental Botany</w:t>
      </w:r>
      <w:r w:rsidRPr="008628D8">
        <w:rPr>
          <w:noProof/>
        </w:rPr>
        <w:t xml:space="preserve"> </w:t>
      </w:r>
      <w:r w:rsidRPr="008628D8">
        <w:rPr>
          <w:b/>
          <w:bCs/>
          <w:noProof/>
        </w:rPr>
        <w:t>72</w:t>
      </w:r>
      <w:r w:rsidRPr="008628D8">
        <w:rPr>
          <w:noProof/>
        </w:rPr>
        <w:t>: 5766–5776.</w:t>
      </w:r>
    </w:p>
    <w:p w14:paraId="262FD5BD" w14:textId="77777777" w:rsidR="008628D8" w:rsidRPr="008628D8" w:rsidRDefault="008628D8" w:rsidP="008628D8">
      <w:pPr>
        <w:widowControl w:val="0"/>
        <w:autoSpaceDE w:val="0"/>
        <w:autoSpaceDN w:val="0"/>
        <w:adjustRightInd w:val="0"/>
        <w:spacing w:line="360" w:lineRule="auto"/>
        <w:rPr>
          <w:noProof/>
        </w:rPr>
      </w:pPr>
      <w:r w:rsidRPr="008628D8">
        <w:rPr>
          <w:b/>
          <w:bCs/>
          <w:noProof/>
        </w:rPr>
        <w:t>Poorter H, Knopf O, Wright IJ, Temme AA, Hogewoning SW, Graf A, Cernusak LA, Pons TL</w:t>
      </w:r>
      <w:r w:rsidRPr="008628D8">
        <w:rPr>
          <w:noProof/>
        </w:rPr>
        <w:t xml:space="preserve">. </w:t>
      </w:r>
      <w:r w:rsidRPr="008628D8">
        <w:rPr>
          <w:b/>
          <w:bCs/>
          <w:noProof/>
        </w:rPr>
        <w:t>2022</w:t>
      </w:r>
      <w:r w:rsidRPr="008628D8">
        <w:rPr>
          <w:noProof/>
        </w:rPr>
        <w:t>. A meta-analysis of responses of C</w:t>
      </w:r>
      <w:r w:rsidRPr="008628D8">
        <w:rPr>
          <w:noProof/>
          <w:vertAlign w:val="subscript"/>
        </w:rPr>
        <w:t>3</w:t>
      </w:r>
      <w:r w:rsidRPr="008628D8">
        <w:rPr>
          <w:noProof/>
        </w:rPr>
        <w:t xml:space="preserve"> plants to atmospheric CO</w:t>
      </w:r>
      <w:r w:rsidRPr="008628D8">
        <w:rPr>
          <w:noProof/>
          <w:vertAlign w:val="subscript"/>
        </w:rPr>
        <w:t>2</w:t>
      </w:r>
      <w:r w:rsidRPr="008628D8">
        <w:rPr>
          <w:noProof/>
        </w:rPr>
        <w:t xml:space="preserve">: dose–response curves for 85 traits ranging from the molecular to the whole-plant level. </w:t>
      </w:r>
      <w:r w:rsidRPr="008628D8">
        <w:rPr>
          <w:i/>
          <w:iCs/>
          <w:noProof/>
        </w:rPr>
        <w:t>New Phytologist</w:t>
      </w:r>
      <w:r w:rsidRPr="008628D8">
        <w:rPr>
          <w:noProof/>
        </w:rPr>
        <w:t xml:space="preserve"> </w:t>
      </w:r>
      <w:r w:rsidRPr="008628D8">
        <w:rPr>
          <w:b/>
          <w:bCs/>
          <w:noProof/>
        </w:rPr>
        <w:t>233</w:t>
      </w:r>
      <w:r w:rsidRPr="008628D8">
        <w:rPr>
          <w:noProof/>
        </w:rPr>
        <w:t>: 1560–1596.</w:t>
      </w:r>
    </w:p>
    <w:p w14:paraId="14278BA1" w14:textId="77777777" w:rsidR="008628D8" w:rsidRPr="008628D8" w:rsidRDefault="008628D8" w:rsidP="008628D8">
      <w:pPr>
        <w:widowControl w:val="0"/>
        <w:autoSpaceDE w:val="0"/>
        <w:autoSpaceDN w:val="0"/>
        <w:adjustRightInd w:val="0"/>
        <w:spacing w:line="360" w:lineRule="auto"/>
        <w:rPr>
          <w:noProof/>
        </w:rPr>
      </w:pPr>
      <w:r w:rsidRPr="008628D8">
        <w:rPr>
          <w:b/>
          <w:bCs/>
          <w:noProof/>
        </w:rPr>
        <w:t>Prentice IC, Dong N, Gleason SM, Maire V, Wright IJ</w:t>
      </w:r>
      <w:r w:rsidRPr="008628D8">
        <w:rPr>
          <w:noProof/>
        </w:rPr>
        <w:t xml:space="preserve">. </w:t>
      </w:r>
      <w:r w:rsidRPr="008628D8">
        <w:rPr>
          <w:b/>
          <w:bCs/>
          <w:noProof/>
        </w:rPr>
        <w:t>2014</w:t>
      </w:r>
      <w:r w:rsidRPr="008628D8">
        <w:rPr>
          <w:noProof/>
        </w:rPr>
        <w:t xml:space="preserve">. Balancing the costs of carbon gain and water transport: testing a new theoretical framework for plant functional ecology. </w:t>
      </w:r>
      <w:r w:rsidRPr="008628D8">
        <w:rPr>
          <w:i/>
          <w:iCs/>
          <w:noProof/>
        </w:rPr>
        <w:t>Ecology Letters</w:t>
      </w:r>
      <w:r w:rsidRPr="008628D8">
        <w:rPr>
          <w:noProof/>
        </w:rPr>
        <w:t xml:space="preserve"> </w:t>
      </w:r>
      <w:r w:rsidRPr="008628D8">
        <w:rPr>
          <w:b/>
          <w:bCs/>
          <w:noProof/>
        </w:rPr>
        <w:t>17</w:t>
      </w:r>
      <w:r w:rsidRPr="008628D8">
        <w:rPr>
          <w:noProof/>
        </w:rPr>
        <w:t>: 82–91.</w:t>
      </w:r>
    </w:p>
    <w:p w14:paraId="4C245C68" w14:textId="77777777" w:rsidR="008628D8" w:rsidRPr="008628D8" w:rsidRDefault="008628D8" w:rsidP="008628D8">
      <w:pPr>
        <w:widowControl w:val="0"/>
        <w:autoSpaceDE w:val="0"/>
        <w:autoSpaceDN w:val="0"/>
        <w:adjustRightInd w:val="0"/>
        <w:spacing w:line="360" w:lineRule="auto"/>
        <w:rPr>
          <w:noProof/>
        </w:rPr>
      </w:pPr>
      <w:r w:rsidRPr="008628D8">
        <w:rPr>
          <w:b/>
          <w:bCs/>
          <w:noProof/>
        </w:rPr>
        <w:t>Prentice IC, Liang X, Medlyn BE, Wang Y-P</w:t>
      </w:r>
      <w:r w:rsidRPr="008628D8">
        <w:rPr>
          <w:noProof/>
        </w:rPr>
        <w:t xml:space="preserve">. </w:t>
      </w:r>
      <w:r w:rsidRPr="008628D8">
        <w:rPr>
          <w:b/>
          <w:bCs/>
          <w:noProof/>
        </w:rPr>
        <w:t>2015</w:t>
      </w:r>
      <w:r w:rsidRPr="008628D8">
        <w:rPr>
          <w:noProof/>
        </w:rPr>
        <w:t xml:space="preserve">. Reliable, robust and realistic: The three R’s of next-generation land-surface modelling. </w:t>
      </w:r>
      <w:r w:rsidRPr="008628D8">
        <w:rPr>
          <w:i/>
          <w:iCs/>
          <w:noProof/>
        </w:rPr>
        <w:t>Atmospheric Chemistry and Physics</w:t>
      </w:r>
      <w:r w:rsidRPr="008628D8">
        <w:rPr>
          <w:noProof/>
        </w:rPr>
        <w:t xml:space="preserve"> </w:t>
      </w:r>
      <w:r w:rsidRPr="008628D8">
        <w:rPr>
          <w:b/>
          <w:bCs/>
          <w:noProof/>
        </w:rPr>
        <w:t>15</w:t>
      </w:r>
      <w:r w:rsidRPr="008628D8">
        <w:rPr>
          <w:noProof/>
        </w:rPr>
        <w:t>: 5987–6005.</w:t>
      </w:r>
    </w:p>
    <w:p w14:paraId="29F9CF1C" w14:textId="77777777" w:rsidR="008628D8" w:rsidRPr="008628D8" w:rsidRDefault="008628D8" w:rsidP="008628D8">
      <w:pPr>
        <w:widowControl w:val="0"/>
        <w:autoSpaceDE w:val="0"/>
        <w:autoSpaceDN w:val="0"/>
        <w:adjustRightInd w:val="0"/>
        <w:spacing w:line="360" w:lineRule="auto"/>
        <w:rPr>
          <w:noProof/>
        </w:rPr>
      </w:pPr>
      <w:r w:rsidRPr="008628D8">
        <w:rPr>
          <w:b/>
          <w:bCs/>
          <w:noProof/>
        </w:rPr>
        <w:t>Querejeta JI, Prieto I, Armas C, Casanoves F, Diémé JS, Diouf M, Yossi H, Kaya B, Pugnaire FI, Rusch GM</w:t>
      </w:r>
      <w:r w:rsidRPr="008628D8">
        <w:rPr>
          <w:noProof/>
        </w:rPr>
        <w:t xml:space="preserve">. </w:t>
      </w:r>
      <w:r w:rsidRPr="008628D8">
        <w:rPr>
          <w:b/>
          <w:bCs/>
          <w:noProof/>
        </w:rPr>
        <w:t>2022</w:t>
      </w:r>
      <w:r w:rsidRPr="008628D8">
        <w:rPr>
          <w:noProof/>
        </w:rPr>
        <w:t xml:space="preserve">. Higher leaf nitrogen content is linked to tighter stomatal regulation of transpiration and more efficient water use across dryland trees. </w:t>
      </w:r>
      <w:r w:rsidRPr="008628D8">
        <w:rPr>
          <w:i/>
          <w:iCs/>
          <w:noProof/>
        </w:rPr>
        <w:t>New Phytologist</w:t>
      </w:r>
      <w:r w:rsidRPr="008628D8">
        <w:rPr>
          <w:noProof/>
        </w:rPr>
        <w:t xml:space="preserve"> </w:t>
      </w:r>
      <w:r w:rsidRPr="008628D8">
        <w:rPr>
          <w:b/>
          <w:bCs/>
          <w:noProof/>
        </w:rPr>
        <w:t>235</w:t>
      </w:r>
      <w:r w:rsidRPr="008628D8">
        <w:rPr>
          <w:noProof/>
        </w:rPr>
        <w:t>: 1351–1364.</w:t>
      </w:r>
    </w:p>
    <w:p w14:paraId="6F8B2A07" w14:textId="77777777" w:rsidR="008628D8" w:rsidRPr="008628D8" w:rsidRDefault="008628D8" w:rsidP="008628D8">
      <w:pPr>
        <w:widowControl w:val="0"/>
        <w:autoSpaceDE w:val="0"/>
        <w:autoSpaceDN w:val="0"/>
        <w:adjustRightInd w:val="0"/>
        <w:spacing w:line="360" w:lineRule="auto"/>
        <w:rPr>
          <w:noProof/>
        </w:rPr>
      </w:pPr>
      <w:r w:rsidRPr="008628D8">
        <w:rPr>
          <w:b/>
          <w:bCs/>
          <w:noProof/>
        </w:rPr>
        <w:t>R Core Team</w:t>
      </w:r>
      <w:r w:rsidRPr="008628D8">
        <w:rPr>
          <w:noProof/>
        </w:rPr>
        <w:t xml:space="preserve">. </w:t>
      </w:r>
      <w:r w:rsidRPr="008628D8">
        <w:rPr>
          <w:b/>
          <w:bCs/>
          <w:noProof/>
        </w:rPr>
        <w:t>2021</w:t>
      </w:r>
      <w:r w:rsidRPr="008628D8">
        <w:rPr>
          <w:noProof/>
        </w:rPr>
        <w:t>. R: A language and environment for statistical computing.</w:t>
      </w:r>
    </w:p>
    <w:p w14:paraId="48D84BF9" w14:textId="77777777" w:rsidR="008628D8" w:rsidRPr="008628D8" w:rsidRDefault="008628D8" w:rsidP="008628D8">
      <w:pPr>
        <w:widowControl w:val="0"/>
        <w:autoSpaceDE w:val="0"/>
        <w:autoSpaceDN w:val="0"/>
        <w:adjustRightInd w:val="0"/>
        <w:spacing w:line="360" w:lineRule="auto"/>
        <w:rPr>
          <w:noProof/>
        </w:rPr>
      </w:pPr>
      <w:r w:rsidRPr="008628D8">
        <w:rPr>
          <w:b/>
          <w:bCs/>
          <w:noProof/>
        </w:rPr>
        <w:t>Reich PB, Hobbie SE, Lee T, Ellsworth DS, West JB, Tilman D, Knops JMH, Naeem S, Trost J</w:t>
      </w:r>
      <w:r w:rsidRPr="008628D8">
        <w:rPr>
          <w:noProof/>
        </w:rPr>
        <w:t xml:space="preserve">. </w:t>
      </w:r>
      <w:r w:rsidRPr="008628D8">
        <w:rPr>
          <w:b/>
          <w:bCs/>
          <w:noProof/>
        </w:rPr>
        <w:t>2006</w:t>
      </w:r>
      <w:r w:rsidRPr="008628D8">
        <w:rPr>
          <w:noProof/>
        </w:rPr>
        <w:t>. Nitrogen limitation constrains sustainability of ecosystem response to CO</w:t>
      </w:r>
      <w:r w:rsidRPr="008628D8">
        <w:rPr>
          <w:noProof/>
          <w:vertAlign w:val="subscript"/>
        </w:rPr>
        <w:t>2</w:t>
      </w:r>
      <w:r w:rsidRPr="008628D8">
        <w:rPr>
          <w:noProof/>
        </w:rPr>
        <w:t xml:space="preserve">. </w:t>
      </w:r>
      <w:r w:rsidRPr="008628D8">
        <w:rPr>
          <w:i/>
          <w:iCs/>
          <w:noProof/>
        </w:rPr>
        <w:t>Nature</w:t>
      </w:r>
      <w:r w:rsidRPr="008628D8">
        <w:rPr>
          <w:noProof/>
        </w:rPr>
        <w:t xml:space="preserve"> </w:t>
      </w:r>
      <w:r w:rsidRPr="008628D8">
        <w:rPr>
          <w:b/>
          <w:bCs/>
          <w:noProof/>
        </w:rPr>
        <w:t>440</w:t>
      </w:r>
      <w:r w:rsidRPr="008628D8">
        <w:rPr>
          <w:noProof/>
        </w:rPr>
        <w:t>: 922–925.</w:t>
      </w:r>
    </w:p>
    <w:p w14:paraId="2CE76BFF" w14:textId="77777777" w:rsidR="008628D8" w:rsidRPr="008628D8" w:rsidRDefault="008628D8" w:rsidP="008628D8">
      <w:pPr>
        <w:widowControl w:val="0"/>
        <w:autoSpaceDE w:val="0"/>
        <w:autoSpaceDN w:val="0"/>
        <w:adjustRightInd w:val="0"/>
        <w:spacing w:line="360" w:lineRule="auto"/>
        <w:rPr>
          <w:noProof/>
        </w:rPr>
      </w:pPr>
      <w:r w:rsidRPr="008628D8">
        <w:rPr>
          <w:b/>
          <w:bCs/>
          <w:noProof/>
        </w:rPr>
        <w:t>Rogers A</w:t>
      </w:r>
      <w:r w:rsidRPr="008628D8">
        <w:rPr>
          <w:noProof/>
        </w:rPr>
        <w:t xml:space="preserve">. </w:t>
      </w:r>
      <w:r w:rsidRPr="008628D8">
        <w:rPr>
          <w:b/>
          <w:bCs/>
          <w:noProof/>
        </w:rPr>
        <w:t>2014</w:t>
      </w:r>
      <w:r w:rsidRPr="008628D8">
        <w:rPr>
          <w:noProof/>
        </w:rPr>
        <w:t xml:space="preserve">. The use and misuse of Vc, max in Earth System Models. </w:t>
      </w:r>
      <w:r w:rsidRPr="008628D8">
        <w:rPr>
          <w:i/>
          <w:iCs/>
          <w:noProof/>
        </w:rPr>
        <w:t>Photosynthesis Research</w:t>
      </w:r>
      <w:r w:rsidRPr="008628D8">
        <w:rPr>
          <w:noProof/>
        </w:rPr>
        <w:t xml:space="preserve"> </w:t>
      </w:r>
      <w:r w:rsidRPr="008628D8">
        <w:rPr>
          <w:b/>
          <w:bCs/>
          <w:noProof/>
        </w:rPr>
        <w:t>119</w:t>
      </w:r>
      <w:r w:rsidRPr="008628D8">
        <w:rPr>
          <w:noProof/>
        </w:rPr>
        <w:t>: 15–29.</w:t>
      </w:r>
    </w:p>
    <w:p w14:paraId="4526D5A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Rogers A, Medlyn BE, Dukes JS, Bonan GB, Caemmerer S, Dietze MC, Kattge J, Leakey ADB, Mercado LM, Niinemets Ü, </w:t>
      </w:r>
      <w:r w:rsidRPr="008628D8">
        <w:rPr>
          <w:b/>
          <w:bCs/>
          <w:i/>
          <w:iCs/>
          <w:noProof/>
        </w:rPr>
        <w:t>et al.</w:t>
      </w:r>
      <w:r w:rsidRPr="008628D8">
        <w:rPr>
          <w:noProof/>
        </w:rPr>
        <w:t xml:space="preserve"> </w:t>
      </w:r>
      <w:r w:rsidRPr="008628D8">
        <w:rPr>
          <w:b/>
          <w:bCs/>
          <w:noProof/>
        </w:rPr>
        <w:t>2017</w:t>
      </w:r>
      <w:r w:rsidRPr="008628D8">
        <w:rPr>
          <w:noProof/>
        </w:rPr>
        <w:t xml:space="preserve">. A roadmap for improving the representation of photosynthesis in Earth system models. </w:t>
      </w:r>
      <w:r w:rsidRPr="008628D8">
        <w:rPr>
          <w:i/>
          <w:iCs/>
          <w:noProof/>
        </w:rPr>
        <w:t>New Phytologist</w:t>
      </w:r>
      <w:r w:rsidRPr="008628D8">
        <w:rPr>
          <w:noProof/>
        </w:rPr>
        <w:t xml:space="preserve"> </w:t>
      </w:r>
      <w:r w:rsidRPr="008628D8">
        <w:rPr>
          <w:b/>
          <w:bCs/>
          <w:noProof/>
        </w:rPr>
        <w:t>213</w:t>
      </w:r>
      <w:r w:rsidRPr="008628D8">
        <w:rPr>
          <w:noProof/>
        </w:rPr>
        <w:t>: 22–42.</w:t>
      </w:r>
    </w:p>
    <w:p w14:paraId="7DDE399B" w14:textId="77777777" w:rsidR="008628D8" w:rsidRPr="008628D8" w:rsidRDefault="008628D8" w:rsidP="008628D8">
      <w:pPr>
        <w:widowControl w:val="0"/>
        <w:autoSpaceDE w:val="0"/>
        <w:autoSpaceDN w:val="0"/>
        <w:adjustRightInd w:val="0"/>
        <w:spacing w:line="360" w:lineRule="auto"/>
        <w:rPr>
          <w:noProof/>
        </w:rPr>
      </w:pPr>
      <w:r w:rsidRPr="008628D8">
        <w:rPr>
          <w:b/>
          <w:bCs/>
          <w:noProof/>
        </w:rPr>
        <w:t>Saathoff AJ, Welles J</w:t>
      </w:r>
      <w:r w:rsidRPr="008628D8">
        <w:rPr>
          <w:noProof/>
        </w:rPr>
        <w:t xml:space="preserve">. </w:t>
      </w:r>
      <w:r w:rsidRPr="008628D8">
        <w:rPr>
          <w:b/>
          <w:bCs/>
          <w:noProof/>
        </w:rPr>
        <w:t>2021</w:t>
      </w:r>
      <w:r w:rsidRPr="008628D8">
        <w:rPr>
          <w:noProof/>
        </w:rPr>
        <w:t xml:space="preserve">. Gas exchange measurements in the unsteady state. </w:t>
      </w:r>
      <w:r w:rsidRPr="008628D8">
        <w:rPr>
          <w:i/>
          <w:iCs/>
          <w:noProof/>
        </w:rPr>
        <w:t>Plant Cell and Environment</w:t>
      </w:r>
      <w:r w:rsidRPr="008628D8">
        <w:rPr>
          <w:noProof/>
        </w:rPr>
        <w:t xml:space="preserve"> </w:t>
      </w:r>
      <w:r w:rsidRPr="008628D8">
        <w:rPr>
          <w:b/>
          <w:bCs/>
          <w:noProof/>
        </w:rPr>
        <w:t>44</w:t>
      </w:r>
      <w:r w:rsidRPr="008628D8">
        <w:rPr>
          <w:noProof/>
        </w:rPr>
        <w:t>: 3509–3523.</w:t>
      </w:r>
    </w:p>
    <w:p w14:paraId="5154F162" w14:textId="77777777" w:rsidR="008628D8" w:rsidRPr="008628D8" w:rsidRDefault="008628D8" w:rsidP="008628D8">
      <w:pPr>
        <w:widowControl w:val="0"/>
        <w:autoSpaceDE w:val="0"/>
        <w:autoSpaceDN w:val="0"/>
        <w:adjustRightInd w:val="0"/>
        <w:spacing w:line="360" w:lineRule="auto"/>
        <w:rPr>
          <w:noProof/>
        </w:rPr>
      </w:pPr>
      <w:r w:rsidRPr="008628D8">
        <w:rPr>
          <w:b/>
          <w:bCs/>
          <w:noProof/>
        </w:rPr>
        <w:t>Sage RF</w:t>
      </w:r>
      <w:r w:rsidRPr="008628D8">
        <w:rPr>
          <w:noProof/>
        </w:rPr>
        <w:t xml:space="preserve">. </w:t>
      </w:r>
      <w:r w:rsidRPr="008628D8">
        <w:rPr>
          <w:b/>
          <w:bCs/>
          <w:noProof/>
        </w:rPr>
        <w:t>1994</w:t>
      </w:r>
      <w:r w:rsidRPr="008628D8">
        <w:rPr>
          <w:noProof/>
        </w:rPr>
        <w:t xml:space="preserve">. Acclimation of photosynthesis to increasing atmospheric CO2: The gas </w:t>
      </w:r>
      <w:r w:rsidRPr="008628D8">
        <w:rPr>
          <w:noProof/>
        </w:rPr>
        <w:lastRenderedPageBreak/>
        <w:t xml:space="preserve">exchange perspective. </w:t>
      </w:r>
      <w:r w:rsidRPr="008628D8">
        <w:rPr>
          <w:i/>
          <w:iCs/>
          <w:noProof/>
        </w:rPr>
        <w:t>Photosynthesis Research</w:t>
      </w:r>
      <w:r w:rsidRPr="008628D8">
        <w:rPr>
          <w:noProof/>
        </w:rPr>
        <w:t xml:space="preserve"> </w:t>
      </w:r>
      <w:r w:rsidRPr="008628D8">
        <w:rPr>
          <w:b/>
          <w:bCs/>
          <w:noProof/>
        </w:rPr>
        <w:t>39</w:t>
      </w:r>
      <w:r w:rsidRPr="008628D8">
        <w:rPr>
          <w:noProof/>
        </w:rPr>
        <w:t>: 351–368.</w:t>
      </w:r>
    </w:p>
    <w:p w14:paraId="42BD2307" w14:textId="77777777" w:rsidR="008628D8" w:rsidRPr="008628D8" w:rsidRDefault="008628D8" w:rsidP="008628D8">
      <w:pPr>
        <w:widowControl w:val="0"/>
        <w:autoSpaceDE w:val="0"/>
        <w:autoSpaceDN w:val="0"/>
        <w:adjustRightInd w:val="0"/>
        <w:spacing w:line="360" w:lineRule="auto"/>
        <w:rPr>
          <w:noProof/>
        </w:rPr>
      </w:pPr>
      <w:r w:rsidRPr="008628D8">
        <w:rPr>
          <w:b/>
          <w:bCs/>
          <w:noProof/>
        </w:rPr>
        <w:t>Schneider CA, Rasband WS, Eliceiri KW</w:t>
      </w:r>
      <w:r w:rsidRPr="008628D8">
        <w:rPr>
          <w:noProof/>
        </w:rPr>
        <w:t xml:space="preserve">. </w:t>
      </w:r>
      <w:r w:rsidRPr="008628D8">
        <w:rPr>
          <w:b/>
          <w:bCs/>
          <w:noProof/>
        </w:rPr>
        <w:t>2012</w:t>
      </w:r>
      <w:r w:rsidRPr="008628D8">
        <w:rPr>
          <w:noProof/>
        </w:rPr>
        <w:t xml:space="preserve">. NIH Image to ImageJ: 25 years of image analysis. </w:t>
      </w:r>
      <w:r w:rsidRPr="008628D8">
        <w:rPr>
          <w:i/>
          <w:iCs/>
          <w:noProof/>
        </w:rPr>
        <w:t>Nature methods</w:t>
      </w:r>
      <w:r w:rsidRPr="008628D8">
        <w:rPr>
          <w:noProof/>
        </w:rPr>
        <w:t xml:space="preserve"> </w:t>
      </w:r>
      <w:r w:rsidRPr="008628D8">
        <w:rPr>
          <w:b/>
          <w:bCs/>
          <w:noProof/>
        </w:rPr>
        <w:t>9</w:t>
      </w:r>
      <w:r w:rsidRPr="008628D8">
        <w:rPr>
          <w:noProof/>
        </w:rPr>
        <w:t>: 671–675.</w:t>
      </w:r>
    </w:p>
    <w:p w14:paraId="6CF5A8FE" w14:textId="77777777" w:rsidR="008628D8" w:rsidRPr="008628D8" w:rsidRDefault="008628D8" w:rsidP="008628D8">
      <w:pPr>
        <w:widowControl w:val="0"/>
        <w:autoSpaceDE w:val="0"/>
        <w:autoSpaceDN w:val="0"/>
        <w:adjustRightInd w:val="0"/>
        <w:spacing w:line="360" w:lineRule="auto"/>
        <w:rPr>
          <w:noProof/>
        </w:rPr>
      </w:pPr>
      <w:r w:rsidRPr="008628D8">
        <w:rPr>
          <w:b/>
          <w:bCs/>
          <w:noProof/>
        </w:rPr>
        <w:t>Scott HG, Smith NG</w:t>
      </w:r>
      <w:r w:rsidRPr="008628D8">
        <w:rPr>
          <w:noProof/>
        </w:rPr>
        <w:t xml:space="preserve">. </w:t>
      </w:r>
      <w:r w:rsidRPr="008628D8">
        <w:rPr>
          <w:b/>
          <w:bCs/>
          <w:noProof/>
        </w:rPr>
        <w:t>2022</w:t>
      </w:r>
      <w:r w:rsidRPr="008628D8">
        <w:rPr>
          <w:noProof/>
        </w:rPr>
        <w:t xml:space="preserve">. A Model of C4 Photosynthetic Acclimation Based on Least-Cost Optimality Theory Suitable for Earth System Model Incorporation. </w:t>
      </w:r>
      <w:r w:rsidRPr="008628D8">
        <w:rPr>
          <w:i/>
          <w:iCs/>
          <w:noProof/>
        </w:rPr>
        <w:t>Journal of Advances in Modeling Earth Systems</w:t>
      </w:r>
      <w:r w:rsidRPr="008628D8">
        <w:rPr>
          <w:noProof/>
        </w:rPr>
        <w:t xml:space="preserve"> </w:t>
      </w:r>
      <w:r w:rsidRPr="008628D8">
        <w:rPr>
          <w:b/>
          <w:bCs/>
          <w:noProof/>
        </w:rPr>
        <w:t>14</w:t>
      </w:r>
      <w:r w:rsidRPr="008628D8">
        <w:rPr>
          <w:noProof/>
        </w:rPr>
        <w:t>: 1–16.</w:t>
      </w:r>
    </w:p>
    <w:p w14:paraId="2761163B" w14:textId="77777777" w:rsidR="008628D8" w:rsidRPr="008628D8" w:rsidRDefault="008628D8" w:rsidP="008628D8">
      <w:pPr>
        <w:widowControl w:val="0"/>
        <w:autoSpaceDE w:val="0"/>
        <w:autoSpaceDN w:val="0"/>
        <w:adjustRightInd w:val="0"/>
        <w:spacing w:line="360" w:lineRule="auto"/>
        <w:rPr>
          <w:noProof/>
        </w:rPr>
      </w:pPr>
      <w:r w:rsidRPr="008628D8">
        <w:rPr>
          <w:b/>
          <w:bCs/>
          <w:noProof/>
        </w:rPr>
        <w:t>Shi M, Fisher JB, Brzostek ER, Phillips RP</w:t>
      </w:r>
      <w:r w:rsidRPr="008628D8">
        <w:rPr>
          <w:noProof/>
        </w:rPr>
        <w:t xml:space="preserve">. </w:t>
      </w:r>
      <w:r w:rsidRPr="008628D8">
        <w:rPr>
          <w:b/>
          <w:bCs/>
          <w:noProof/>
        </w:rPr>
        <w:t>2016</w:t>
      </w:r>
      <w:r w:rsidRPr="008628D8">
        <w:rPr>
          <w:noProof/>
        </w:rPr>
        <w:t xml:space="preserve">. Carbon cost of plant nitrogen acquisition: Global carbon cycle impact from an improved plant nitrogen cycle in the Community Land Model. </w:t>
      </w:r>
      <w:r w:rsidRPr="008628D8">
        <w:rPr>
          <w:i/>
          <w:iCs/>
          <w:noProof/>
        </w:rPr>
        <w:t>Global Change Biology</w:t>
      </w:r>
      <w:r w:rsidRPr="008628D8">
        <w:rPr>
          <w:noProof/>
        </w:rPr>
        <w:t xml:space="preserve"> </w:t>
      </w:r>
      <w:r w:rsidRPr="008628D8">
        <w:rPr>
          <w:b/>
          <w:bCs/>
          <w:noProof/>
        </w:rPr>
        <w:t>22</w:t>
      </w:r>
      <w:r w:rsidRPr="008628D8">
        <w:rPr>
          <w:noProof/>
        </w:rPr>
        <w:t>: 1299–1314.</w:t>
      </w:r>
    </w:p>
    <w:p w14:paraId="529E95F2"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NG, Dukes JS</w:t>
      </w:r>
      <w:r w:rsidRPr="008628D8">
        <w:rPr>
          <w:noProof/>
        </w:rPr>
        <w:t xml:space="preserve">. </w:t>
      </w:r>
      <w:r w:rsidRPr="008628D8">
        <w:rPr>
          <w:b/>
          <w:bCs/>
          <w:noProof/>
        </w:rPr>
        <w:t>2013</w:t>
      </w:r>
      <w:r w:rsidRPr="008628D8">
        <w:rPr>
          <w:noProof/>
        </w:rPr>
        <w:t xml:space="preserve">. Plant respiration and photosynthesis in global-scale models: incorporating acclimation to temperature and CO 2. </w:t>
      </w:r>
      <w:r w:rsidRPr="008628D8">
        <w:rPr>
          <w:i/>
          <w:iCs/>
          <w:noProof/>
        </w:rPr>
        <w:t>Global Change Biology</w:t>
      </w:r>
      <w:r w:rsidRPr="008628D8">
        <w:rPr>
          <w:noProof/>
        </w:rPr>
        <w:t xml:space="preserve"> </w:t>
      </w:r>
      <w:r w:rsidRPr="008628D8">
        <w:rPr>
          <w:b/>
          <w:bCs/>
          <w:noProof/>
        </w:rPr>
        <w:t>19</w:t>
      </w:r>
      <w:r w:rsidRPr="008628D8">
        <w:rPr>
          <w:noProof/>
        </w:rPr>
        <w:t>: 45–63.</w:t>
      </w:r>
    </w:p>
    <w:p w14:paraId="28EB4DD1"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NG, Keenan TF</w:t>
      </w:r>
      <w:r w:rsidRPr="008628D8">
        <w:rPr>
          <w:noProof/>
        </w:rPr>
        <w:t xml:space="preserve">. </w:t>
      </w:r>
      <w:r w:rsidRPr="008628D8">
        <w:rPr>
          <w:b/>
          <w:bCs/>
          <w:noProof/>
        </w:rPr>
        <w:t>2020</w:t>
      </w:r>
      <w:r w:rsidRPr="008628D8">
        <w:rPr>
          <w:noProof/>
        </w:rPr>
        <w:t>. Mechanisms underlying leaf photosynthetic acclimation to warming and elevated CO</w:t>
      </w:r>
      <w:r w:rsidRPr="008628D8">
        <w:rPr>
          <w:noProof/>
          <w:vertAlign w:val="subscript"/>
        </w:rPr>
        <w:t>2</w:t>
      </w:r>
      <w:r w:rsidRPr="008628D8">
        <w:rPr>
          <w:noProof/>
        </w:rPr>
        <w:t xml:space="preserve"> as inferred from least‐cost optimality theory. </w:t>
      </w:r>
      <w:r w:rsidRPr="008628D8">
        <w:rPr>
          <w:i/>
          <w:iCs/>
          <w:noProof/>
        </w:rPr>
        <w:t>Global Change Biology</w:t>
      </w:r>
      <w:r w:rsidRPr="008628D8">
        <w:rPr>
          <w:noProof/>
        </w:rPr>
        <w:t xml:space="preserve"> </w:t>
      </w:r>
      <w:r w:rsidRPr="008628D8">
        <w:rPr>
          <w:b/>
          <w:bCs/>
          <w:noProof/>
        </w:rPr>
        <w:t>26</w:t>
      </w:r>
      <w:r w:rsidRPr="008628D8">
        <w:rPr>
          <w:noProof/>
        </w:rPr>
        <w:t>: 5202–5216.</w:t>
      </w:r>
    </w:p>
    <w:p w14:paraId="661509C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Smith NG, Keenan TF, Prentice IC, Wang H, Wright IJ, Niinemets Ü, Crous KY, Domingues TF, Guerrieri R, Ishida F oko, </w:t>
      </w:r>
      <w:r w:rsidRPr="008628D8">
        <w:rPr>
          <w:b/>
          <w:bCs/>
          <w:i/>
          <w:iCs/>
          <w:noProof/>
        </w:rPr>
        <w:t>et al.</w:t>
      </w:r>
      <w:r w:rsidRPr="008628D8">
        <w:rPr>
          <w:noProof/>
        </w:rPr>
        <w:t xml:space="preserve"> </w:t>
      </w:r>
      <w:r w:rsidRPr="008628D8">
        <w:rPr>
          <w:b/>
          <w:bCs/>
          <w:noProof/>
        </w:rPr>
        <w:t>2019</w:t>
      </w:r>
      <w:r w:rsidRPr="008628D8">
        <w:rPr>
          <w:noProof/>
        </w:rPr>
        <w:t xml:space="preserve">. Global photosynthetic capacity is optimized to the environment (S Niu, Ed.). </w:t>
      </w:r>
      <w:r w:rsidRPr="008628D8">
        <w:rPr>
          <w:i/>
          <w:iCs/>
          <w:noProof/>
        </w:rPr>
        <w:t>Ecology Letters</w:t>
      </w:r>
      <w:r w:rsidRPr="008628D8">
        <w:rPr>
          <w:noProof/>
        </w:rPr>
        <w:t xml:space="preserve"> </w:t>
      </w:r>
      <w:r w:rsidRPr="008628D8">
        <w:rPr>
          <w:b/>
          <w:bCs/>
          <w:noProof/>
        </w:rPr>
        <w:t>22</w:t>
      </w:r>
      <w:r w:rsidRPr="008628D8">
        <w:rPr>
          <w:noProof/>
        </w:rPr>
        <w:t>: 506–517.</w:t>
      </w:r>
    </w:p>
    <w:p w14:paraId="5025736E"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SE, Read DJ</w:t>
      </w:r>
      <w:r w:rsidRPr="008628D8">
        <w:rPr>
          <w:noProof/>
        </w:rPr>
        <w:t xml:space="preserve">. </w:t>
      </w:r>
      <w:r w:rsidRPr="008628D8">
        <w:rPr>
          <w:b/>
          <w:bCs/>
          <w:noProof/>
        </w:rPr>
        <w:t>2008</w:t>
      </w:r>
      <w:r w:rsidRPr="008628D8">
        <w:rPr>
          <w:noProof/>
        </w:rPr>
        <w:t xml:space="preserve">. </w:t>
      </w:r>
      <w:r w:rsidRPr="008628D8">
        <w:rPr>
          <w:i/>
          <w:iCs/>
          <w:noProof/>
        </w:rPr>
        <w:t>Mycorrhizal Symbiosis</w:t>
      </w:r>
      <w:r w:rsidRPr="008628D8">
        <w:rPr>
          <w:noProof/>
        </w:rPr>
        <w:t>.</w:t>
      </w:r>
    </w:p>
    <w:p w14:paraId="47CA3620" w14:textId="77777777" w:rsidR="008628D8" w:rsidRPr="008628D8" w:rsidRDefault="008628D8" w:rsidP="008628D8">
      <w:pPr>
        <w:widowControl w:val="0"/>
        <w:autoSpaceDE w:val="0"/>
        <w:autoSpaceDN w:val="0"/>
        <w:adjustRightInd w:val="0"/>
        <w:spacing w:line="360" w:lineRule="auto"/>
        <w:rPr>
          <w:noProof/>
        </w:rPr>
      </w:pPr>
      <w:r w:rsidRPr="008628D8">
        <w:rPr>
          <w:b/>
          <w:bCs/>
          <w:noProof/>
        </w:rPr>
        <w:t>Stocker BD, Wang H, Smith NG, Harrison SP, Keenan TF, Sandoval D, Davis T, Prentice IC</w:t>
      </w:r>
      <w:r w:rsidRPr="008628D8">
        <w:rPr>
          <w:noProof/>
        </w:rPr>
        <w:t xml:space="preserve">. </w:t>
      </w:r>
      <w:r w:rsidRPr="008628D8">
        <w:rPr>
          <w:b/>
          <w:bCs/>
          <w:noProof/>
        </w:rPr>
        <w:t>2020</w:t>
      </w:r>
      <w:r w:rsidRPr="008628D8">
        <w:rPr>
          <w:noProof/>
        </w:rPr>
        <w:t xml:space="preserve">. P-model v1.0: An optimality-based light use efficiency model for simulating ecosystem gross primary production. </w:t>
      </w:r>
      <w:r w:rsidRPr="008628D8">
        <w:rPr>
          <w:i/>
          <w:iCs/>
          <w:noProof/>
        </w:rPr>
        <w:t>Geoscientific Model Development</w:t>
      </w:r>
      <w:r w:rsidRPr="008628D8">
        <w:rPr>
          <w:noProof/>
        </w:rPr>
        <w:t xml:space="preserve"> </w:t>
      </w:r>
      <w:r w:rsidRPr="008628D8">
        <w:rPr>
          <w:b/>
          <w:bCs/>
          <w:noProof/>
        </w:rPr>
        <w:t>13</w:t>
      </w:r>
      <w:r w:rsidRPr="008628D8">
        <w:rPr>
          <w:noProof/>
        </w:rPr>
        <w:t>: 1545–1581.</w:t>
      </w:r>
    </w:p>
    <w:p w14:paraId="338B4A6F" w14:textId="77777777" w:rsidR="008628D8" w:rsidRPr="008628D8" w:rsidRDefault="008628D8" w:rsidP="008628D8">
      <w:pPr>
        <w:widowControl w:val="0"/>
        <w:autoSpaceDE w:val="0"/>
        <w:autoSpaceDN w:val="0"/>
        <w:adjustRightInd w:val="0"/>
        <w:spacing w:line="360" w:lineRule="auto"/>
        <w:rPr>
          <w:noProof/>
        </w:rPr>
      </w:pPr>
      <w:r w:rsidRPr="008628D8">
        <w:rPr>
          <w:b/>
          <w:bCs/>
          <w:noProof/>
        </w:rPr>
        <w:t>Terrer C, Vicca S, Hungate BA, Phillips RP, Prentice IC</w:t>
      </w:r>
      <w:r w:rsidRPr="008628D8">
        <w:rPr>
          <w:noProof/>
        </w:rPr>
        <w:t xml:space="preserve">. </w:t>
      </w:r>
      <w:r w:rsidRPr="008628D8">
        <w:rPr>
          <w:b/>
          <w:bCs/>
          <w:noProof/>
        </w:rPr>
        <w:t>2016</w:t>
      </w:r>
      <w:r w:rsidRPr="008628D8">
        <w:rPr>
          <w:noProof/>
        </w:rPr>
        <w:t xml:space="preserve">. Mycorrhizal association as a primary control of the CO2 fertilization effect. </w:t>
      </w:r>
      <w:r w:rsidRPr="008628D8">
        <w:rPr>
          <w:i/>
          <w:iCs/>
          <w:noProof/>
        </w:rPr>
        <w:t>Science</w:t>
      </w:r>
      <w:r w:rsidRPr="008628D8">
        <w:rPr>
          <w:noProof/>
        </w:rPr>
        <w:t xml:space="preserve"> </w:t>
      </w:r>
      <w:r w:rsidRPr="008628D8">
        <w:rPr>
          <w:b/>
          <w:bCs/>
          <w:noProof/>
        </w:rPr>
        <w:t>353</w:t>
      </w:r>
      <w:r w:rsidRPr="008628D8">
        <w:rPr>
          <w:noProof/>
        </w:rPr>
        <w:t>: 72–74.</w:t>
      </w:r>
    </w:p>
    <w:p w14:paraId="01B351E1" w14:textId="77777777" w:rsidR="008628D8" w:rsidRPr="008628D8" w:rsidRDefault="008628D8" w:rsidP="008628D8">
      <w:pPr>
        <w:widowControl w:val="0"/>
        <w:autoSpaceDE w:val="0"/>
        <w:autoSpaceDN w:val="0"/>
        <w:adjustRightInd w:val="0"/>
        <w:spacing w:line="360" w:lineRule="auto"/>
        <w:rPr>
          <w:noProof/>
        </w:rPr>
      </w:pPr>
      <w:r w:rsidRPr="008628D8">
        <w:rPr>
          <w:b/>
          <w:bCs/>
          <w:noProof/>
        </w:rPr>
        <w:t>Terrer C, Vicca S, Stocker BD, Hungate BA, Phillips RP, Reich PB, Finzi AC, Prentice IC</w:t>
      </w:r>
      <w:r w:rsidRPr="008628D8">
        <w:rPr>
          <w:noProof/>
        </w:rPr>
        <w:t xml:space="preserve">. </w:t>
      </w:r>
      <w:r w:rsidRPr="008628D8">
        <w:rPr>
          <w:b/>
          <w:bCs/>
          <w:noProof/>
        </w:rPr>
        <w:t>2018</w:t>
      </w:r>
      <w:r w:rsidRPr="008628D8">
        <w:rPr>
          <w:noProof/>
        </w:rPr>
        <w:t>. Ecosystem responses to elevated CO</w:t>
      </w:r>
      <w:r w:rsidRPr="008628D8">
        <w:rPr>
          <w:noProof/>
          <w:vertAlign w:val="subscript"/>
        </w:rPr>
        <w:t>2</w:t>
      </w:r>
      <w:r w:rsidRPr="008628D8">
        <w:rPr>
          <w:noProof/>
        </w:rPr>
        <w:t xml:space="preserve"> governed by plant–soil interactions and the cost of nitrogen acquisition. </w:t>
      </w:r>
      <w:r w:rsidRPr="008628D8">
        <w:rPr>
          <w:i/>
          <w:iCs/>
          <w:noProof/>
        </w:rPr>
        <w:t>New Phytologist</w:t>
      </w:r>
      <w:r w:rsidRPr="008628D8">
        <w:rPr>
          <w:noProof/>
        </w:rPr>
        <w:t xml:space="preserve"> </w:t>
      </w:r>
      <w:r w:rsidRPr="008628D8">
        <w:rPr>
          <w:b/>
          <w:bCs/>
          <w:noProof/>
        </w:rPr>
        <w:t>217</w:t>
      </w:r>
      <w:r w:rsidRPr="008628D8">
        <w:rPr>
          <w:noProof/>
        </w:rPr>
        <w:t>: 507–522.</w:t>
      </w:r>
    </w:p>
    <w:p w14:paraId="5758D823" w14:textId="77777777" w:rsidR="008628D8" w:rsidRPr="008628D8" w:rsidRDefault="008628D8" w:rsidP="008628D8">
      <w:pPr>
        <w:widowControl w:val="0"/>
        <w:autoSpaceDE w:val="0"/>
        <w:autoSpaceDN w:val="0"/>
        <w:adjustRightInd w:val="0"/>
        <w:spacing w:line="360" w:lineRule="auto"/>
        <w:rPr>
          <w:noProof/>
        </w:rPr>
      </w:pPr>
      <w:r w:rsidRPr="008628D8">
        <w:rPr>
          <w:b/>
          <w:bCs/>
          <w:noProof/>
        </w:rPr>
        <w:t>Vitousek PM, Howarth RW</w:t>
      </w:r>
      <w:r w:rsidRPr="008628D8">
        <w:rPr>
          <w:noProof/>
        </w:rPr>
        <w:t xml:space="preserve">. </w:t>
      </w:r>
      <w:r w:rsidRPr="008628D8">
        <w:rPr>
          <w:b/>
          <w:bCs/>
          <w:noProof/>
        </w:rPr>
        <w:t>1991</w:t>
      </w:r>
      <w:r w:rsidRPr="008628D8">
        <w:rPr>
          <w:noProof/>
        </w:rPr>
        <w:t xml:space="preserve">. Nitrogen limitation on land and in the sea: How can it occur? </w:t>
      </w:r>
      <w:r w:rsidRPr="008628D8">
        <w:rPr>
          <w:i/>
          <w:iCs/>
          <w:noProof/>
        </w:rPr>
        <w:t>Biogeochemistry</w:t>
      </w:r>
      <w:r w:rsidRPr="008628D8">
        <w:rPr>
          <w:noProof/>
        </w:rPr>
        <w:t xml:space="preserve"> </w:t>
      </w:r>
      <w:r w:rsidRPr="008628D8">
        <w:rPr>
          <w:b/>
          <w:bCs/>
          <w:noProof/>
        </w:rPr>
        <w:t>13</w:t>
      </w:r>
      <w:r w:rsidRPr="008628D8">
        <w:rPr>
          <w:noProof/>
        </w:rPr>
        <w:t>: 87–115.</w:t>
      </w:r>
    </w:p>
    <w:p w14:paraId="0668A7CA"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Walker AP, Beckerman AP, Gu L, Kattge J, Cernusak LA, Domingues TF, Scales JC, Wohlfahrt G, Wullschleger SD, Woodward FI</w:t>
      </w:r>
      <w:r w:rsidRPr="008628D8">
        <w:rPr>
          <w:noProof/>
        </w:rPr>
        <w:t xml:space="preserve">. </w:t>
      </w:r>
      <w:r w:rsidRPr="008628D8">
        <w:rPr>
          <w:b/>
          <w:bCs/>
          <w:noProof/>
        </w:rPr>
        <w:t>2014</w:t>
      </w:r>
      <w:r w:rsidRPr="008628D8">
        <w:rPr>
          <w:noProof/>
        </w:rPr>
        <w:t>. The relationship of leaf photosynthetic traits - Vcmax and Jmax - to leaf nitrogen, leaf phosphorus, and specific leaf area: a meta-</w:t>
      </w:r>
      <w:r w:rsidRPr="008628D8">
        <w:rPr>
          <w:noProof/>
        </w:rPr>
        <w:lastRenderedPageBreak/>
        <w:t xml:space="preserve">analysis and modeling study. </w:t>
      </w:r>
      <w:r w:rsidRPr="008628D8">
        <w:rPr>
          <w:i/>
          <w:iCs/>
          <w:noProof/>
        </w:rPr>
        <w:t>Ecology and Evolution</w:t>
      </w:r>
      <w:r w:rsidRPr="008628D8">
        <w:rPr>
          <w:noProof/>
        </w:rPr>
        <w:t xml:space="preserve"> </w:t>
      </w:r>
      <w:r w:rsidRPr="008628D8">
        <w:rPr>
          <w:b/>
          <w:bCs/>
          <w:noProof/>
        </w:rPr>
        <w:t>4</w:t>
      </w:r>
      <w:r w:rsidRPr="008628D8">
        <w:rPr>
          <w:noProof/>
        </w:rPr>
        <w:t>: 3218–3235.</w:t>
      </w:r>
    </w:p>
    <w:p w14:paraId="77F9982B"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Wang H, Prentice IC, Keenan TF, Davis TW, Wright IJ, Cornwell WK, Evans BJ, Peng C</w:t>
      </w:r>
      <w:r w:rsidRPr="008628D8">
        <w:rPr>
          <w:noProof/>
        </w:rPr>
        <w:t xml:space="preserve">. </w:t>
      </w:r>
      <w:r w:rsidRPr="008628D8">
        <w:rPr>
          <w:b/>
          <w:bCs/>
          <w:noProof/>
        </w:rPr>
        <w:t>2017</w:t>
      </w:r>
      <w:r w:rsidRPr="008628D8">
        <w:rPr>
          <w:noProof/>
        </w:rPr>
        <w:t xml:space="preserve">. Towards a universal model for carbon dioxide uptake by plants. </w:t>
      </w:r>
      <w:r w:rsidRPr="008628D8">
        <w:rPr>
          <w:i/>
          <w:iCs/>
          <w:noProof/>
        </w:rPr>
        <w:t>Nature Plants</w:t>
      </w:r>
      <w:r w:rsidRPr="008628D8">
        <w:rPr>
          <w:noProof/>
        </w:rPr>
        <w:t xml:space="preserve"> </w:t>
      </w:r>
      <w:r w:rsidRPr="008628D8">
        <w:rPr>
          <w:b/>
          <w:bCs/>
          <w:noProof/>
        </w:rPr>
        <w:t>3</w:t>
      </w:r>
      <w:r w:rsidRPr="008628D8">
        <w:rPr>
          <w:noProof/>
        </w:rPr>
        <w:t>: 734–741.</w:t>
      </w:r>
    </w:p>
    <w:p w14:paraId="3D4F94C5"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Waring EF, Perkowski EA, Smith NG</w:t>
      </w:r>
      <w:r w:rsidRPr="008628D8">
        <w:rPr>
          <w:noProof/>
        </w:rPr>
        <w:t xml:space="preserve">. </w:t>
      </w:r>
      <w:r w:rsidRPr="008628D8">
        <w:rPr>
          <w:b/>
          <w:bCs/>
          <w:noProof/>
        </w:rPr>
        <w:t>2023</w:t>
      </w:r>
      <w:r w:rsidRPr="008628D8">
        <w:rPr>
          <w:noProof/>
        </w:rPr>
        <w:t xml:space="preserve">. Soil nitrogen fertilization reduces relative leaf nitrogen allocation to photosynthesis (A Rogers, Ed.). </w:t>
      </w:r>
      <w:r w:rsidRPr="008628D8">
        <w:rPr>
          <w:i/>
          <w:iCs/>
          <w:noProof/>
        </w:rPr>
        <w:t>Journal of Experimental Botany</w:t>
      </w:r>
      <w:r w:rsidRPr="008628D8">
        <w:rPr>
          <w:noProof/>
        </w:rPr>
        <w:t xml:space="preserve"> </w:t>
      </w:r>
      <w:r w:rsidRPr="008628D8">
        <w:rPr>
          <w:b/>
          <w:bCs/>
          <w:noProof/>
        </w:rPr>
        <w:t>74</w:t>
      </w:r>
      <w:r w:rsidRPr="008628D8">
        <w:rPr>
          <w:noProof/>
        </w:rPr>
        <w:t>: 5166–5180.</w:t>
      </w:r>
    </w:p>
    <w:p w14:paraId="310B19D1" w14:textId="77777777" w:rsidR="008628D8" w:rsidRPr="008628D8" w:rsidRDefault="008628D8" w:rsidP="008628D8">
      <w:pPr>
        <w:widowControl w:val="0"/>
        <w:autoSpaceDE w:val="0"/>
        <w:autoSpaceDN w:val="0"/>
        <w:adjustRightInd w:val="0"/>
        <w:spacing w:line="360" w:lineRule="auto"/>
        <w:rPr>
          <w:noProof/>
        </w:rPr>
      </w:pPr>
      <w:r w:rsidRPr="008628D8">
        <w:rPr>
          <w:b/>
          <w:bCs/>
          <w:noProof/>
        </w:rPr>
        <w:t>Wellburn AR</w:t>
      </w:r>
      <w:r w:rsidRPr="008628D8">
        <w:rPr>
          <w:noProof/>
        </w:rPr>
        <w:t xml:space="preserve">. </w:t>
      </w:r>
      <w:r w:rsidRPr="008628D8">
        <w:rPr>
          <w:b/>
          <w:bCs/>
          <w:noProof/>
        </w:rPr>
        <w:t>1994</w:t>
      </w:r>
      <w:r w:rsidRPr="008628D8">
        <w:rPr>
          <w:noProof/>
        </w:rPr>
        <w:t xml:space="preserve">. The spectral determination of chlorophylls a and b, as well as total carotenoids, using various solvents with spectrophotometers of different resolution. </w:t>
      </w:r>
      <w:r w:rsidRPr="008628D8">
        <w:rPr>
          <w:i/>
          <w:iCs/>
          <w:noProof/>
        </w:rPr>
        <w:t>Journal of Plant Physiology</w:t>
      </w:r>
      <w:r w:rsidRPr="008628D8">
        <w:rPr>
          <w:noProof/>
        </w:rPr>
        <w:t xml:space="preserve"> </w:t>
      </w:r>
      <w:r w:rsidRPr="008628D8">
        <w:rPr>
          <w:b/>
          <w:bCs/>
          <w:noProof/>
        </w:rPr>
        <w:t>144</w:t>
      </w:r>
      <w:r w:rsidRPr="008628D8">
        <w:rPr>
          <w:noProof/>
        </w:rPr>
        <w:t>: 307–313.</w:t>
      </w:r>
    </w:p>
    <w:p w14:paraId="11EA2F0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Westerband AC, Wright IJ, Maire V, Paillassa J, Prentice IC, Atkin OK, Bloomfield KJ, Cernusak LA, Dong N, Gleason SM, </w:t>
      </w:r>
      <w:r w:rsidRPr="008628D8">
        <w:rPr>
          <w:b/>
          <w:bCs/>
          <w:i/>
          <w:iCs/>
          <w:noProof/>
        </w:rPr>
        <w:t>et al.</w:t>
      </w:r>
      <w:r w:rsidRPr="008628D8">
        <w:rPr>
          <w:noProof/>
        </w:rPr>
        <w:t xml:space="preserve"> </w:t>
      </w:r>
      <w:r w:rsidRPr="008628D8">
        <w:rPr>
          <w:b/>
          <w:bCs/>
          <w:noProof/>
        </w:rPr>
        <w:t>2023</w:t>
      </w:r>
      <w:r w:rsidRPr="008628D8">
        <w:rPr>
          <w:noProof/>
        </w:rPr>
        <w:t xml:space="preserve">. Coordination of photosynthetic traits across soil and climate gradients. </w:t>
      </w:r>
      <w:r w:rsidRPr="008628D8">
        <w:rPr>
          <w:i/>
          <w:iCs/>
          <w:noProof/>
        </w:rPr>
        <w:t>Global Change Biology</w:t>
      </w:r>
      <w:r w:rsidRPr="008628D8">
        <w:rPr>
          <w:noProof/>
        </w:rPr>
        <w:t xml:space="preserve"> </w:t>
      </w:r>
      <w:r w:rsidRPr="008628D8">
        <w:rPr>
          <w:b/>
          <w:bCs/>
          <w:noProof/>
        </w:rPr>
        <w:t>29</w:t>
      </w:r>
      <w:r w:rsidRPr="008628D8">
        <w:rPr>
          <w:noProof/>
        </w:rPr>
        <w:t>: 856–873.</w:t>
      </w:r>
    </w:p>
    <w:p w14:paraId="601A2F86" w14:textId="77777777" w:rsidR="008628D8" w:rsidRPr="008628D8" w:rsidRDefault="008628D8" w:rsidP="008628D8">
      <w:pPr>
        <w:widowControl w:val="0"/>
        <w:autoSpaceDE w:val="0"/>
        <w:autoSpaceDN w:val="0"/>
        <w:adjustRightInd w:val="0"/>
        <w:spacing w:line="360" w:lineRule="auto"/>
        <w:rPr>
          <w:noProof/>
        </w:rPr>
      </w:pPr>
      <w:r w:rsidRPr="008628D8">
        <w:rPr>
          <w:b/>
          <w:bCs/>
          <w:noProof/>
        </w:rPr>
        <w:t>Wieder WR, Cleveland CC, Smith WK, Todd-Brown K</w:t>
      </w:r>
      <w:r w:rsidRPr="008628D8">
        <w:rPr>
          <w:noProof/>
        </w:rPr>
        <w:t xml:space="preserve">. </w:t>
      </w:r>
      <w:r w:rsidRPr="008628D8">
        <w:rPr>
          <w:b/>
          <w:bCs/>
          <w:noProof/>
        </w:rPr>
        <w:t>2015</w:t>
      </w:r>
      <w:r w:rsidRPr="008628D8">
        <w:rPr>
          <w:noProof/>
        </w:rPr>
        <w:t xml:space="preserve">. Future productivity and carbon storage limited by terrestrial nutrient availability. </w:t>
      </w:r>
      <w:r w:rsidRPr="008628D8">
        <w:rPr>
          <w:i/>
          <w:iCs/>
          <w:noProof/>
        </w:rPr>
        <w:t>Nature Geoscience</w:t>
      </w:r>
      <w:r w:rsidRPr="008628D8">
        <w:rPr>
          <w:noProof/>
        </w:rPr>
        <w:t xml:space="preserve"> </w:t>
      </w:r>
      <w:r w:rsidRPr="008628D8">
        <w:rPr>
          <w:b/>
          <w:bCs/>
          <w:noProof/>
        </w:rPr>
        <w:t>8</w:t>
      </w:r>
      <w:r w:rsidRPr="008628D8">
        <w:rPr>
          <w:noProof/>
        </w:rPr>
        <w:t>: 441–444.</w:t>
      </w:r>
    </w:p>
    <w:p w14:paraId="679E12AD" w14:textId="77777777" w:rsidR="008628D8" w:rsidRPr="008628D8" w:rsidRDefault="008628D8" w:rsidP="008628D8">
      <w:pPr>
        <w:widowControl w:val="0"/>
        <w:autoSpaceDE w:val="0"/>
        <w:autoSpaceDN w:val="0"/>
        <w:adjustRightInd w:val="0"/>
        <w:spacing w:line="360" w:lineRule="auto"/>
        <w:rPr>
          <w:noProof/>
        </w:rPr>
      </w:pPr>
      <w:r w:rsidRPr="008628D8">
        <w:rPr>
          <w:b/>
          <w:bCs/>
          <w:noProof/>
        </w:rPr>
        <w:t>Wright IJ, Reich PB, Westoby M</w:t>
      </w:r>
      <w:r w:rsidRPr="008628D8">
        <w:rPr>
          <w:noProof/>
        </w:rPr>
        <w:t xml:space="preserve">. </w:t>
      </w:r>
      <w:r w:rsidRPr="008628D8">
        <w:rPr>
          <w:b/>
          <w:bCs/>
          <w:noProof/>
        </w:rPr>
        <w:t>2003</w:t>
      </w:r>
      <w:r w:rsidRPr="008628D8">
        <w:rPr>
          <w:noProof/>
        </w:rPr>
        <w:t xml:space="preserve">. Least-cost input mixtures of water and nitrogen for photosynthesis. </w:t>
      </w:r>
      <w:r w:rsidRPr="008628D8">
        <w:rPr>
          <w:i/>
          <w:iCs/>
          <w:noProof/>
        </w:rPr>
        <w:t>The American Naturalist</w:t>
      </w:r>
      <w:r w:rsidRPr="008628D8">
        <w:rPr>
          <w:noProof/>
        </w:rPr>
        <w:t xml:space="preserve"> </w:t>
      </w:r>
      <w:r w:rsidRPr="008628D8">
        <w:rPr>
          <w:b/>
          <w:bCs/>
          <w:noProof/>
        </w:rPr>
        <w:t>161</w:t>
      </w:r>
      <w:r w:rsidRPr="008628D8">
        <w:rPr>
          <w:noProof/>
        </w:rPr>
        <w:t>: 98–111.</w:t>
      </w:r>
    </w:p>
    <w:p w14:paraId="363F5F6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Zaehle S, Medlyn BE, De Kauwe MG, Walker AP, Dietze MC, Hickler T, Luo Y, Wang YP, El-Masri B, Thornton P, </w:t>
      </w:r>
      <w:r w:rsidRPr="008628D8">
        <w:rPr>
          <w:b/>
          <w:bCs/>
          <w:i/>
          <w:iCs/>
          <w:noProof/>
        </w:rPr>
        <w:t>et al.</w:t>
      </w:r>
      <w:r w:rsidRPr="008628D8">
        <w:rPr>
          <w:noProof/>
        </w:rPr>
        <w:t xml:space="preserve"> </w:t>
      </w:r>
      <w:r w:rsidRPr="008628D8">
        <w:rPr>
          <w:b/>
          <w:bCs/>
          <w:noProof/>
        </w:rPr>
        <w:t>2014</w:t>
      </w:r>
      <w:r w:rsidRPr="008628D8">
        <w:rPr>
          <w:noProof/>
        </w:rPr>
        <w:t xml:space="preserve">. Evaluation of 11 terrestrial carbon-nitrogen cycle models against observations from two temperate Free-Air CO2 Enrichment studies. </w:t>
      </w:r>
      <w:r w:rsidRPr="008628D8">
        <w:rPr>
          <w:i/>
          <w:iCs/>
          <w:noProof/>
        </w:rPr>
        <w:t>New Phytologist</w:t>
      </w:r>
      <w:r w:rsidRPr="008628D8">
        <w:rPr>
          <w:noProof/>
        </w:rPr>
        <w:t xml:space="preserve"> </w:t>
      </w:r>
      <w:r w:rsidRPr="008628D8">
        <w:rPr>
          <w:b/>
          <w:bCs/>
          <w:noProof/>
        </w:rPr>
        <w:t>202</w:t>
      </w:r>
      <w:r w:rsidRPr="008628D8">
        <w:rPr>
          <w:noProof/>
        </w:rPr>
        <w:t>: 803–822.</w:t>
      </w:r>
    </w:p>
    <w:p w14:paraId="59680A8D" w14:textId="383AA843" w:rsidR="007A3065" w:rsidRPr="007A3065" w:rsidRDefault="007A3065" w:rsidP="008628D8">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Nick Smith" w:date="2023-11-13T13:29:00Z" w:initials="NGS">
    <w:p w14:paraId="2343FC16" w14:textId="6910E9F4" w:rsidR="005D1A23" w:rsidRDefault="005D1A23">
      <w:pPr>
        <w:pStyle w:val="CommentText"/>
      </w:pPr>
      <w:r>
        <w:rPr>
          <w:rStyle w:val="CommentReference"/>
        </w:rPr>
        <w:annotationRef/>
      </w:r>
      <w:r>
        <w:t>Fine to do this, but I feel like I most commonly see PNUE reported in per g N (doesn’t make a difference for the analyses of course)</w:t>
      </w:r>
    </w:p>
  </w:comment>
  <w:comment w:id="46" w:author="Nick Smith" w:date="2023-11-13T13:34:00Z" w:initials="NGS">
    <w:p w14:paraId="0D16587D" w14:textId="02479345" w:rsidR="00CD486C" w:rsidRDefault="00CD486C">
      <w:pPr>
        <w:pStyle w:val="CommentText"/>
      </w:pPr>
      <w:r>
        <w:rPr>
          <w:rStyle w:val="CommentReference"/>
        </w:rPr>
        <w:annotationRef/>
      </w:r>
      <w:r>
        <w:t>This is very minor, but Nref and B are very uninformative abbreviations. This might be an opportunity to redefine them using something more informati</w:t>
      </w:r>
      <w:r w:rsidR="00F20B50">
        <w:t>ve (e.g., Ndirect, Nfixation)</w:t>
      </w:r>
    </w:p>
  </w:comment>
  <w:comment w:id="47" w:author="Perkowski, Evan A" w:date="2023-11-13T15:19:00Z" w:initials="PEA">
    <w:p w14:paraId="73150ECF" w14:textId="77777777" w:rsidR="00121E9D" w:rsidRDefault="00121E9D" w:rsidP="007979E7">
      <w:r>
        <w:rPr>
          <w:rStyle w:val="CommentReference"/>
        </w:rPr>
        <w:annotationRef/>
      </w:r>
      <w:r>
        <w:rPr>
          <w:color w:val="000000"/>
          <w:sz w:val="20"/>
          <w:szCs w:val="20"/>
        </w:rPr>
        <w:t>Agreed, fixed!</w:t>
      </w:r>
    </w:p>
  </w:comment>
  <w:comment w:id="101" w:author="Nick Smith" w:date="2023-11-13T13:46:00Z" w:initials="NGS">
    <w:p w14:paraId="366A94E1" w14:textId="03945F43" w:rsidR="009E20A9" w:rsidRDefault="009E20A9">
      <w:pPr>
        <w:pStyle w:val="CommentText"/>
      </w:pPr>
      <w:r>
        <w:rPr>
          <w:rStyle w:val="CommentReference"/>
        </w:rPr>
        <w:annotationRef/>
      </w:r>
      <w:r>
        <w:t>Just catching this now, but you may want to call this “soil N fertilization” throughout or just “soil N” to avoid confusion with CO2 “fertilization” which is commonly used in the literature</w:t>
      </w:r>
    </w:p>
  </w:comment>
  <w:comment w:id="143" w:author="Nick Smith" w:date="2023-11-13T13:57:00Z" w:initials="NGS">
    <w:p w14:paraId="7371365B" w14:textId="331F1167" w:rsidR="009903F6" w:rsidRDefault="009903F6">
      <w:pPr>
        <w:pStyle w:val="CommentText"/>
      </w:pPr>
      <w:r>
        <w:rPr>
          <w:rStyle w:val="CommentReference"/>
        </w:rPr>
        <w:annotationRef/>
      </w:r>
      <w:r>
        <w:t>Will want to at least briefly mention what was driving this</w:t>
      </w:r>
    </w:p>
  </w:comment>
  <w:comment w:id="197" w:author="Nick Smith" w:date="2023-11-13T13:57:00Z" w:initials="NGS">
    <w:p w14:paraId="30F3CF85" w14:textId="72340BA1" w:rsidR="003D5934" w:rsidRDefault="003D5934">
      <w:pPr>
        <w:pStyle w:val="CommentText"/>
      </w:pPr>
      <w:r>
        <w:rPr>
          <w:rStyle w:val="CommentReference"/>
        </w:rPr>
        <w:annotationRef/>
      </w:r>
      <w:r>
        <w:t>Will want to at least briefly mention what was driving this</w:t>
      </w:r>
    </w:p>
  </w:comment>
  <w:comment w:id="205" w:author="Nick Smith" w:date="2023-11-13T14:15:00Z" w:initials="NGS">
    <w:p w14:paraId="59DDFBC8" w14:textId="6C799890" w:rsidR="009D476A" w:rsidRDefault="009D476A">
      <w:pPr>
        <w:pStyle w:val="CommentText"/>
      </w:pPr>
      <w:r>
        <w:rPr>
          <w:rStyle w:val="CommentReference"/>
        </w:rPr>
        <w:annotationRef/>
      </w:r>
      <w:r>
        <w:t>See comment above about keeping this consistent</w:t>
      </w:r>
    </w:p>
  </w:comment>
  <w:comment w:id="206" w:author="Perkowski, Evan A [2]" w:date="2023-11-13T15:42:00Z" w:initials="EP">
    <w:p w14:paraId="60DA0D4C" w14:textId="77777777" w:rsidR="00C52877" w:rsidRDefault="00C52877" w:rsidP="00506782">
      <w:r>
        <w:rPr>
          <w:rStyle w:val="CommentReference"/>
        </w:rPr>
        <w:annotationRef/>
      </w:r>
      <w:r>
        <w:rPr>
          <w:color w:val="000000"/>
          <w:sz w:val="20"/>
          <w:szCs w:val="20"/>
        </w:rPr>
        <w:t>Changed here and throughout!</w:t>
      </w:r>
    </w:p>
  </w:comment>
  <w:comment w:id="207" w:author="Perkowski, Evan A" w:date="2023-11-07T12:19:00Z" w:initials="PEA">
    <w:p w14:paraId="042A8100" w14:textId="083A81FE" w:rsidR="00B36775" w:rsidRDefault="00B36775" w:rsidP="00B36775">
      <w:r>
        <w:rPr>
          <w:rStyle w:val="CommentReference"/>
        </w:rPr>
        <w:annotationRef/>
      </w:r>
      <w:r>
        <w:rPr>
          <w:color w:val="000000"/>
          <w:sz w:val="20"/>
          <w:szCs w:val="20"/>
        </w:rPr>
        <w:t>Feel free to tack on any references here if any come to mind</w:t>
      </w:r>
    </w:p>
  </w:comment>
  <w:comment w:id="208" w:author="Nick Smith" w:date="2023-11-13T14:16:00Z" w:initials="NGS">
    <w:p w14:paraId="739D12AC" w14:textId="56A17489" w:rsidR="0079506B" w:rsidRDefault="0079506B">
      <w:pPr>
        <w:pStyle w:val="CommentText"/>
      </w:pPr>
      <w:r>
        <w:rPr>
          <w:rStyle w:val="CommentReference"/>
        </w:rPr>
        <w:annotationRef/>
      </w:r>
      <w:r>
        <w:t>Norby 2010</w:t>
      </w:r>
      <w:r w:rsidR="00FB203E">
        <w:t>, Hungate 2005</w:t>
      </w:r>
      <w:r>
        <w:t>…also we reviewed a lot of the PNL literature</w:t>
      </w:r>
      <w:r w:rsidR="00FB203E">
        <w:t xml:space="preserve"> prior to 2013</w:t>
      </w:r>
      <w:r>
        <w:t xml:space="preserve"> here: </w:t>
      </w:r>
      <w:r w:rsidR="00FB203E" w:rsidRPr="00FB203E">
        <w:t>https://onlinelibrary.wiley.com/doi/full/10.1111/j.1365-2486.2012.02797.x</w:t>
      </w:r>
    </w:p>
  </w:comment>
  <w:comment w:id="209" w:author="Nick Smith" w:date="2023-11-13T14:18:00Z" w:initials="NGS">
    <w:p w14:paraId="721E6DAC" w14:textId="420B66AF" w:rsidR="002C1BAE" w:rsidRDefault="002C1BAE">
      <w:pPr>
        <w:pStyle w:val="CommentText"/>
      </w:pPr>
      <w:r>
        <w:rPr>
          <w:rStyle w:val="CommentReference"/>
        </w:rPr>
        <w:annotationRef/>
      </w:r>
      <w:r>
        <w:t>Super long sentence. Consider braking this up</w:t>
      </w:r>
    </w:p>
  </w:comment>
  <w:comment w:id="210" w:author="Perkowski, Evan A" w:date="2023-11-14T15:14:00Z" w:initials="PEA">
    <w:p w14:paraId="06E7CC5B" w14:textId="77777777" w:rsidR="008628D8" w:rsidRDefault="008628D8" w:rsidP="00AD5A61">
      <w:r>
        <w:rPr>
          <w:rStyle w:val="CommentReference"/>
        </w:rPr>
        <w:annotationRef/>
      </w:r>
      <w:r>
        <w:rPr>
          <w:color w:val="000000"/>
          <w:sz w:val="20"/>
          <w:szCs w:val="20"/>
        </w:rPr>
        <w:t>Done!</w:t>
      </w:r>
    </w:p>
  </w:comment>
  <w:comment w:id="214" w:author="Nick Smith" w:date="2023-11-13T14:19:00Z" w:initials="NGS">
    <w:p w14:paraId="272BBB83" w14:textId="5D96B593" w:rsidR="00CA1D2A" w:rsidRDefault="00CA1D2A">
      <w:pPr>
        <w:pStyle w:val="CommentText"/>
      </w:pPr>
      <w:r>
        <w:rPr>
          <w:rStyle w:val="CommentReference"/>
        </w:rPr>
        <w:annotationRef/>
      </w:r>
      <w:r>
        <w:t>Could pepper in citations that support these finding throughout this paragraph rather than lumping them all at the beginning of the paragraph</w:t>
      </w:r>
    </w:p>
  </w:comment>
  <w:comment w:id="215" w:author="Nick Smith" w:date="2023-11-13T14:21:00Z" w:initials="NGS">
    <w:p w14:paraId="45019BA1" w14:textId="7C6E69C7" w:rsidR="003E241B" w:rsidRDefault="003E241B">
      <w:pPr>
        <w:pStyle w:val="CommentText"/>
      </w:pPr>
      <w:r>
        <w:rPr>
          <w:rStyle w:val="CommentReference"/>
        </w:rPr>
        <w:annotationRef/>
      </w:r>
      <w:r>
        <w:t>No need to repeat the results I don’t think</w:t>
      </w:r>
    </w:p>
  </w:comment>
  <w:comment w:id="225" w:author="Nick Smith" w:date="2023-11-13T14:22:00Z" w:initials="NGS">
    <w:p w14:paraId="2A1EA5A5" w14:textId="173A5214" w:rsidR="003E241B" w:rsidRDefault="003E241B">
      <w:pPr>
        <w:pStyle w:val="CommentText"/>
      </w:pPr>
      <w:r>
        <w:rPr>
          <w:rStyle w:val="CommentReference"/>
        </w:rPr>
        <w:annotationRef/>
      </w:r>
      <w:r>
        <w:t>Are these results also supported by past studies? I assume so, but this is not apparent here. Relatedly, you will probably want to include citations from SoyFACE if not already here</w:t>
      </w:r>
    </w:p>
  </w:comment>
  <w:comment w:id="227" w:author="Nick Smith" w:date="2023-11-13T14:25:00Z" w:initials="NGS">
    <w:p w14:paraId="342B3BEC" w14:textId="66DE3963" w:rsidR="004968DF" w:rsidRDefault="004968DF">
      <w:pPr>
        <w:pStyle w:val="CommentText"/>
      </w:pPr>
      <w:r>
        <w:rPr>
          <w:rStyle w:val="CommentReference"/>
        </w:rPr>
        <w:annotationRef/>
      </w:r>
      <w:r>
        <w:t>Cite some examples here? Could use the box from the N review. I think many use Kattge (2009) or Walker (2014)</w:t>
      </w:r>
      <w:r w:rsidR="00EC3B8F">
        <w:t xml:space="preserve"> so these may be worth mentioning</w:t>
      </w:r>
    </w:p>
  </w:comment>
  <w:comment w:id="228" w:author="Nick Smith" w:date="2023-11-13T14:26:00Z" w:initials="NGS">
    <w:p w14:paraId="570F9A1A" w14:textId="5C07F7C3" w:rsidR="009D75B4" w:rsidRDefault="009D75B4">
      <w:pPr>
        <w:pStyle w:val="CommentText"/>
      </w:pPr>
      <w:r>
        <w:rPr>
          <w:rStyle w:val="CommentReference"/>
        </w:rPr>
        <w:annotationRef/>
      </w:r>
      <w:r>
        <w:t>Throughout, you might consider replacing “soil N fertilization” with “N availability”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43FC16" w15:done="0"/>
  <w15:commentEx w15:paraId="0D16587D" w15:done="1"/>
  <w15:commentEx w15:paraId="73150ECF" w15:paraIdParent="0D16587D" w15:done="1"/>
  <w15:commentEx w15:paraId="366A94E1" w15:done="1"/>
  <w15:commentEx w15:paraId="7371365B" w15:done="1"/>
  <w15:commentEx w15:paraId="30F3CF85" w15:done="1"/>
  <w15:commentEx w15:paraId="59DDFBC8" w15:done="1"/>
  <w15:commentEx w15:paraId="60DA0D4C" w15:paraIdParent="59DDFBC8" w15:done="1"/>
  <w15:commentEx w15:paraId="042A8100" w15:done="1"/>
  <w15:commentEx w15:paraId="739D12AC" w15:paraIdParent="042A8100" w15:done="1"/>
  <w15:commentEx w15:paraId="721E6DAC" w15:done="1"/>
  <w15:commentEx w15:paraId="06E7CC5B" w15:paraIdParent="721E6DAC" w15:done="1"/>
  <w15:commentEx w15:paraId="272BBB83" w15:done="0"/>
  <w15:commentEx w15:paraId="45019BA1" w15:done="1"/>
  <w15:commentEx w15:paraId="2A1EA5A5" w15:done="0"/>
  <w15:commentEx w15:paraId="342B3BEC" w15:done="0"/>
  <w15:commentEx w15:paraId="570F9A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CF74EFE" w16cex:dateUtc="2023-11-13T21:19:00Z"/>
  <w16cex:commentExtensible w16cex:durableId="4DAF13B5" w16cex:dateUtc="2023-11-13T21:42:00Z"/>
  <w16cex:commentExtensible w16cex:durableId="6D771BC8" w16cex:dateUtc="2023-11-07T18:19:00Z"/>
  <w16cex:commentExtensible w16cex:durableId="3788CA3D" w16cex:dateUtc="2023-11-14T21: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43FC16" w16cid:durableId="28FCA33D"/>
  <w16cid:commentId w16cid:paraId="0D16587D" w16cid:durableId="28FCA456"/>
  <w16cid:commentId w16cid:paraId="73150ECF" w16cid:durableId="5CF74EFE"/>
  <w16cid:commentId w16cid:paraId="366A94E1" w16cid:durableId="28FCA748"/>
  <w16cid:commentId w16cid:paraId="7371365B" w16cid:durableId="28FCA9BC"/>
  <w16cid:commentId w16cid:paraId="30F3CF85" w16cid:durableId="28FCA9CE"/>
  <w16cid:commentId w16cid:paraId="59DDFBC8" w16cid:durableId="28FCADF8"/>
  <w16cid:commentId w16cid:paraId="60DA0D4C" w16cid:durableId="4DAF13B5"/>
  <w16cid:commentId w16cid:paraId="042A8100" w16cid:durableId="6D771BC8"/>
  <w16cid:commentId w16cid:paraId="739D12AC" w16cid:durableId="28FCAE3B"/>
  <w16cid:commentId w16cid:paraId="721E6DAC" w16cid:durableId="28FCAEC6"/>
  <w16cid:commentId w16cid:paraId="06E7CC5B" w16cid:durableId="3788CA3D"/>
  <w16cid:commentId w16cid:paraId="272BBB83" w16cid:durableId="28FCAEEC"/>
  <w16cid:commentId w16cid:paraId="45019BA1" w16cid:durableId="28FCAF5E"/>
  <w16cid:commentId w16cid:paraId="2A1EA5A5" w16cid:durableId="28FCAFBD"/>
  <w16cid:commentId w16cid:paraId="342B3BEC" w16cid:durableId="28FCB054"/>
  <w16cid:commentId w16cid:paraId="570F9A1A" w16cid:durableId="28FCB0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ADB89" w14:textId="77777777" w:rsidR="006233E6" w:rsidRDefault="006233E6" w:rsidP="00BE0B5B">
      <w:r>
        <w:separator/>
      </w:r>
    </w:p>
  </w:endnote>
  <w:endnote w:type="continuationSeparator" w:id="0">
    <w:p w14:paraId="764987A5" w14:textId="77777777" w:rsidR="006233E6" w:rsidRDefault="006233E6" w:rsidP="00BE0B5B">
      <w:r>
        <w:continuationSeparator/>
      </w:r>
    </w:p>
  </w:endnote>
  <w:endnote w:type="continuationNotice" w:id="1">
    <w:p w14:paraId="6F4AF655" w14:textId="77777777" w:rsidR="006233E6" w:rsidRDefault="006233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EndPr>
      <w:rPr>
        <w:rStyle w:val="PageNumber"/>
      </w:rPr>
    </w:sdtEnd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EndPr>
      <w:rPr>
        <w:rStyle w:val="PageNumber"/>
      </w:rPr>
    </w:sdtEnd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EndPr>
      <w:rPr>
        <w:rStyle w:val="PageNumber"/>
      </w:rPr>
    </w:sdtEnd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EndPr>
      <w:rPr>
        <w:rStyle w:val="PageNumber"/>
      </w:rPr>
    </w:sdtEnd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24E19" w14:textId="77777777" w:rsidR="006233E6" w:rsidRDefault="006233E6" w:rsidP="00BE0B5B">
      <w:r>
        <w:separator/>
      </w:r>
    </w:p>
  </w:footnote>
  <w:footnote w:type="continuationSeparator" w:id="0">
    <w:p w14:paraId="49101C9D" w14:textId="77777777" w:rsidR="006233E6" w:rsidRDefault="006233E6" w:rsidP="00BE0B5B">
      <w:r>
        <w:continuationSeparator/>
      </w:r>
    </w:p>
  </w:footnote>
  <w:footnote w:type="continuationNotice" w:id="1">
    <w:p w14:paraId="022B53BE" w14:textId="77777777" w:rsidR="006233E6" w:rsidRDefault="006233E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400F5"/>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753A"/>
    <w:rsid w:val="00057A94"/>
    <w:rsid w:val="0006395A"/>
    <w:rsid w:val="00066136"/>
    <w:rsid w:val="000662B7"/>
    <w:rsid w:val="000669D2"/>
    <w:rsid w:val="00075638"/>
    <w:rsid w:val="00080052"/>
    <w:rsid w:val="00080462"/>
    <w:rsid w:val="00080815"/>
    <w:rsid w:val="00080DA4"/>
    <w:rsid w:val="000818A4"/>
    <w:rsid w:val="000820D8"/>
    <w:rsid w:val="00082C95"/>
    <w:rsid w:val="00084BF6"/>
    <w:rsid w:val="00085CE6"/>
    <w:rsid w:val="00086BD0"/>
    <w:rsid w:val="00087855"/>
    <w:rsid w:val="00091C08"/>
    <w:rsid w:val="00093B18"/>
    <w:rsid w:val="00094296"/>
    <w:rsid w:val="0009584F"/>
    <w:rsid w:val="000978B2"/>
    <w:rsid w:val="000A0799"/>
    <w:rsid w:val="000A0C47"/>
    <w:rsid w:val="000A41E5"/>
    <w:rsid w:val="000A594C"/>
    <w:rsid w:val="000A6A68"/>
    <w:rsid w:val="000B0379"/>
    <w:rsid w:val="000B115A"/>
    <w:rsid w:val="000B123A"/>
    <w:rsid w:val="000B2094"/>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20A"/>
    <w:rsid w:val="0010020B"/>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B55"/>
    <w:rsid w:val="00156E39"/>
    <w:rsid w:val="001574F8"/>
    <w:rsid w:val="00157D71"/>
    <w:rsid w:val="0016059D"/>
    <w:rsid w:val="00163151"/>
    <w:rsid w:val="00165C21"/>
    <w:rsid w:val="00172DAF"/>
    <w:rsid w:val="0017359D"/>
    <w:rsid w:val="00174799"/>
    <w:rsid w:val="00175025"/>
    <w:rsid w:val="00176591"/>
    <w:rsid w:val="00183498"/>
    <w:rsid w:val="001842B5"/>
    <w:rsid w:val="00184366"/>
    <w:rsid w:val="001861D2"/>
    <w:rsid w:val="001901C7"/>
    <w:rsid w:val="00190698"/>
    <w:rsid w:val="00190790"/>
    <w:rsid w:val="001910D3"/>
    <w:rsid w:val="00195444"/>
    <w:rsid w:val="0019627D"/>
    <w:rsid w:val="001A172F"/>
    <w:rsid w:val="001A2E18"/>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1F5AAB"/>
    <w:rsid w:val="002034D4"/>
    <w:rsid w:val="002058B5"/>
    <w:rsid w:val="00205A6B"/>
    <w:rsid w:val="0020690A"/>
    <w:rsid w:val="002109ED"/>
    <w:rsid w:val="0021170C"/>
    <w:rsid w:val="002141C8"/>
    <w:rsid w:val="00215BF0"/>
    <w:rsid w:val="00216795"/>
    <w:rsid w:val="002167E7"/>
    <w:rsid w:val="002228AE"/>
    <w:rsid w:val="002249B6"/>
    <w:rsid w:val="002251B8"/>
    <w:rsid w:val="00232D38"/>
    <w:rsid w:val="0023654B"/>
    <w:rsid w:val="00236A53"/>
    <w:rsid w:val="002400DF"/>
    <w:rsid w:val="002412E3"/>
    <w:rsid w:val="00242D25"/>
    <w:rsid w:val="00243B3D"/>
    <w:rsid w:val="00245011"/>
    <w:rsid w:val="0024558A"/>
    <w:rsid w:val="00246A88"/>
    <w:rsid w:val="00247CFD"/>
    <w:rsid w:val="00250F92"/>
    <w:rsid w:val="00251593"/>
    <w:rsid w:val="002521FB"/>
    <w:rsid w:val="0025296B"/>
    <w:rsid w:val="00256F75"/>
    <w:rsid w:val="00261FAA"/>
    <w:rsid w:val="002635B5"/>
    <w:rsid w:val="00263CE3"/>
    <w:rsid w:val="0026406F"/>
    <w:rsid w:val="00265007"/>
    <w:rsid w:val="00267A0A"/>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1BAE"/>
    <w:rsid w:val="002C30A0"/>
    <w:rsid w:val="002C360E"/>
    <w:rsid w:val="002C3997"/>
    <w:rsid w:val="002C409B"/>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2089E"/>
    <w:rsid w:val="00521148"/>
    <w:rsid w:val="00521356"/>
    <w:rsid w:val="005214B3"/>
    <w:rsid w:val="00522989"/>
    <w:rsid w:val="005265AD"/>
    <w:rsid w:val="00526A21"/>
    <w:rsid w:val="00526FCA"/>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770D"/>
    <w:rsid w:val="005D0370"/>
    <w:rsid w:val="005D0864"/>
    <w:rsid w:val="005D1684"/>
    <w:rsid w:val="005D1A23"/>
    <w:rsid w:val="005D1ED2"/>
    <w:rsid w:val="005D4DBE"/>
    <w:rsid w:val="005D5416"/>
    <w:rsid w:val="005D7DFD"/>
    <w:rsid w:val="005E067B"/>
    <w:rsid w:val="005E1806"/>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C46"/>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55FD"/>
    <w:rsid w:val="00735D27"/>
    <w:rsid w:val="00737D2B"/>
    <w:rsid w:val="00740198"/>
    <w:rsid w:val="007417EA"/>
    <w:rsid w:val="00743689"/>
    <w:rsid w:val="00747F6E"/>
    <w:rsid w:val="00755ED5"/>
    <w:rsid w:val="00755EEE"/>
    <w:rsid w:val="0075744C"/>
    <w:rsid w:val="00760E6C"/>
    <w:rsid w:val="00760E9F"/>
    <w:rsid w:val="00761635"/>
    <w:rsid w:val="00766769"/>
    <w:rsid w:val="00770577"/>
    <w:rsid w:val="00771388"/>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3C83"/>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6196"/>
    <w:rsid w:val="00A87C8A"/>
    <w:rsid w:val="00A92732"/>
    <w:rsid w:val="00A93E41"/>
    <w:rsid w:val="00A949F6"/>
    <w:rsid w:val="00A97A48"/>
    <w:rsid w:val="00AA2C0D"/>
    <w:rsid w:val="00AA3BD4"/>
    <w:rsid w:val="00AA3FD0"/>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12A5"/>
    <w:rsid w:val="00B82937"/>
    <w:rsid w:val="00B862FE"/>
    <w:rsid w:val="00B865D9"/>
    <w:rsid w:val="00B869C1"/>
    <w:rsid w:val="00B90948"/>
    <w:rsid w:val="00B91F60"/>
    <w:rsid w:val="00B94216"/>
    <w:rsid w:val="00B95C1E"/>
    <w:rsid w:val="00B96C5E"/>
    <w:rsid w:val="00BA14BF"/>
    <w:rsid w:val="00BA3A8F"/>
    <w:rsid w:val="00BA3F45"/>
    <w:rsid w:val="00BA4317"/>
    <w:rsid w:val="00BA5DF5"/>
    <w:rsid w:val="00BA7638"/>
    <w:rsid w:val="00BA78E8"/>
    <w:rsid w:val="00BB00AD"/>
    <w:rsid w:val="00BB1B0B"/>
    <w:rsid w:val="00BB413F"/>
    <w:rsid w:val="00BB589B"/>
    <w:rsid w:val="00BB79CA"/>
    <w:rsid w:val="00BB7BBB"/>
    <w:rsid w:val="00BC0547"/>
    <w:rsid w:val="00BC1339"/>
    <w:rsid w:val="00BC1341"/>
    <w:rsid w:val="00BC247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BF6F00"/>
    <w:rsid w:val="00C01A04"/>
    <w:rsid w:val="00C01F98"/>
    <w:rsid w:val="00C05A1D"/>
    <w:rsid w:val="00C0699A"/>
    <w:rsid w:val="00C1153D"/>
    <w:rsid w:val="00C1195F"/>
    <w:rsid w:val="00C147D0"/>
    <w:rsid w:val="00C1544C"/>
    <w:rsid w:val="00C155CB"/>
    <w:rsid w:val="00C17C3A"/>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2EDA"/>
    <w:rsid w:val="00C43709"/>
    <w:rsid w:val="00C45DC2"/>
    <w:rsid w:val="00C50703"/>
    <w:rsid w:val="00C519FB"/>
    <w:rsid w:val="00C51FCC"/>
    <w:rsid w:val="00C52877"/>
    <w:rsid w:val="00C5316B"/>
    <w:rsid w:val="00C54EE1"/>
    <w:rsid w:val="00C557BB"/>
    <w:rsid w:val="00C559DA"/>
    <w:rsid w:val="00C602A1"/>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3E3"/>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7652"/>
    <w:rsid w:val="00DD79E2"/>
    <w:rsid w:val="00DD7CBB"/>
    <w:rsid w:val="00DE0CDB"/>
    <w:rsid w:val="00DE117E"/>
    <w:rsid w:val="00DE2858"/>
    <w:rsid w:val="00DE2B27"/>
    <w:rsid w:val="00DE3434"/>
    <w:rsid w:val="00DE75A7"/>
    <w:rsid w:val="00DF14FC"/>
    <w:rsid w:val="00DF28B1"/>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4EDC"/>
    <w:rsid w:val="00E15940"/>
    <w:rsid w:val="00E163F9"/>
    <w:rsid w:val="00E17E57"/>
    <w:rsid w:val="00E22EA1"/>
    <w:rsid w:val="00E249F0"/>
    <w:rsid w:val="00E25436"/>
    <w:rsid w:val="00E260EF"/>
    <w:rsid w:val="00E302CB"/>
    <w:rsid w:val="00E31D2E"/>
    <w:rsid w:val="00E33115"/>
    <w:rsid w:val="00E33E5F"/>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20AE"/>
    <w:rsid w:val="00E62AC7"/>
    <w:rsid w:val="00E648B5"/>
    <w:rsid w:val="00E6494C"/>
    <w:rsid w:val="00E6497C"/>
    <w:rsid w:val="00E64D01"/>
    <w:rsid w:val="00E668F0"/>
    <w:rsid w:val="00E71668"/>
    <w:rsid w:val="00E716AF"/>
    <w:rsid w:val="00E72169"/>
    <w:rsid w:val="00E7240F"/>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51AF"/>
    <w:rsid w:val="00ED7444"/>
    <w:rsid w:val="00EE0719"/>
    <w:rsid w:val="00EE099C"/>
    <w:rsid w:val="00EE1204"/>
    <w:rsid w:val="00EE1CA8"/>
    <w:rsid w:val="00EE2EE3"/>
    <w:rsid w:val="00EF408A"/>
    <w:rsid w:val="00EF5DBE"/>
    <w:rsid w:val="00EF62B4"/>
    <w:rsid w:val="00EF7B26"/>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203E"/>
    <w:rsid w:val="00FB32C8"/>
    <w:rsid w:val="00FB37A9"/>
    <w:rsid w:val="00FB58C3"/>
    <w:rsid w:val="00FB6C66"/>
    <w:rsid w:val="00FB6D69"/>
    <w:rsid w:val="00FB74AE"/>
    <w:rsid w:val="00FB7FB7"/>
    <w:rsid w:val="00FC1C50"/>
    <w:rsid w:val="00FC282C"/>
    <w:rsid w:val="00FC6B3C"/>
    <w:rsid w:val="00FD27D6"/>
    <w:rsid w:val="00FD32AD"/>
    <w:rsid w:val="00FD380A"/>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42</Pages>
  <Words>73637</Words>
  <Characters>419736</Characters>
  <Application>Microsoft Office Word</Application>
  <DocSecurity>0</DocSecurity>
  <Lines>3497</Lines>
  <Paragraphs>984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492389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11</cp:revision>
  <cp:lastPrinted>2023-07-14T20:41:00Z</cp:lastPrinted>
  <dcterms:created xsi:type="dcterms:W3CDTF">2023-11-13T21:04:00Z</dcterms:created>
  <dcterms:modified xsi:type="dcterms:W3CDTF">2023-11-20T22:38:00Z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